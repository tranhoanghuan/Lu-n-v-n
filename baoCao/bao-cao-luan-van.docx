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CD4140" w14:textId="77777777" w:rsidR="00CB27A4" w:rsidRPr="00B04AB8" w:rsidRDefault="00CB27A4" w:rsidP="00E6227B">
      <w:pPr>
        <w:spacing w:line="276" w:lineRule="auto"/>
        <w:jc w:val="center"/>
        <w:pPrChange w:id="0" w:author="phuong vu" w:date="2018-11-23T13:48:00Z">
          <w:pPr>
            <w:spacing w:line="360" w:lineRule="auto"/>
            <w:jc w:val="center"/>
          </w:pPr>
        </w:pPrChange>
      </w:pPr>
      <w:bookmarkStart w:id="1" w:name="_Toc484566597"/>
      <w:r w:rsidRPr="00B04AB8">
        <w:rPr>
          <w:b/>
        </w:rPr>
        <w:t>LỜI CAM ĐOAN</w:t>
      </w:r>
      <w:bookmarkEnd w:id="1"/>
    </w:p>
    <w:p w14:paraId="284D167C" w14:textId="77777777" w:rsidR="006806BE" w:rsidRPr="00B04AB8" w:rsidRDefault="006806BE" w:rsidP="00E6227B">
      <w:pPr>
        <w:spacing w:line="276" w:lineRule="auto"/>
        <w:jc w:val="center"/>
        <w:pPrChange w:id="2" w:author="phuong vu" w:date="2018-11-23T13:48:00Z">
          <w:pPr>
            <w:spacing w:line="360" w:lineRule="auto"/>
            <w:jc w:val="center"/>
          </w:pPr>
        </w:pPrChange>
      </w:pPr>
      <w:r w:rsidRPr="00B04AB8">
        <w:rPr>
          <w:lang w:val="en-US"/>
        </w:rPr>
        <w:sym w:font="Wingdings 2" w:char="F066"/>
      </w:r>
      <w:r w:rsidRPr="00B04AB8">
        <w:rPr>
          <w:lang w:val="en-US"/>
        </w:rPr>
        <w:sym w:font="Wingdings 2" w:char="F068"/>
      </w:r>
      <w:r w:rsidRPr="00B04AB8">
        <w:rPr>
          <w:rFonts w:ascii="Segoe UI Symbol" w:hAnsi="Segoe UI Symbol" w:cs="Segoe UI Symbol"/>
        </w:rPr>
        <w:t>⁂</w:t>
      </w:r>
      <w:r w:rsidRPr="00B04AB8">
        <w:rPr>
          <w:lang w:val="en-US"/>
        </w:rPr>
        <w:sym w:font="Wingdings 2" w:char="F067"/>
      </w:r>
      <w:r w:rsidRPr="00B04AB8">
        <w:rPr>
          <w:lang w:val="en-US"/>
        </w:rPr>
        <w:sym w:font="Wingdings 2" w:char="F065"/>
      </w:r>
    </w:p>
    <w:p w14:paraId="750890C2" w14:textId="77777777" w:rsidR="006806BE" w:rsidRPr="00B04AB8" w:rsidRDefault="006806BE" w:rsidP="00E6227B">
      <w:pPr>
        <w:spacing w:line="276" w:lineRule="auto"/>
        <w:pPrChange w:id="3" w:author="phuong vu" w:date="2018-11-23T13:48:00Z">
          <w:pPr>
            <w:spacing w:line="360" w:lineRule="auto"/>
          </w:pPr>
        </w:pPrChange>
      </w:pPr>
    </w:p>
    <w:p w14:paraId="64A649CD" w14:textId="77777777" w:rsidR="006806BE" w:rsidRPr="00B04AB8" w:rsidRDefault="006806BE" w:rsidP="00E6227B">
      <w:pPr>
        <w:spacing w:line="276" w:lineRule="auto"/>
        <w:pPrChange w:id="4" w:author="phuong vu" w:date="2018-11-23T13:48:00Z">
          <w:pPr>
            <w:spacing w:line="360" w:lineRule="auto"/>
          </w:pPr>
        </w:pPrChange>
      </w:pPr>
      <w:r w:rsidRPr="00B04AB8">
        <w:br/>
      </w:r>
    </w:p>
    <w:p w14:paraId="14722CF1" w14:textId="77777777" w:rsidR="0042719D" w:rsidRPr="00B04AB8" w:rsidRDefault="0042719D" w:rsidP="00E6227B">
      <w:pPr>
        <w:spacing w:line="276" w:lineRule="auto"/>
        <w:pPrChange w:id="5" w:author="phuong vu" w:date="2018-11-23T13:48:00Z">
          <w:pPr>
            <w:spacing w:line="360" w:lineRule="auto"/>
          </w:pPr>
        </w:pPrChange>
      </w:pPr>
    </w:p>
    <w:p w14:paraId="7B32C455" w14:textId="77777777" w:rsidR="0042719D" w:rsidRPr="00B04AB8" w:rsidRDefault="0042719D" w:rsidP="00E6227B">
      <w:pPr>
        <w:spacing w:line="276" w:lineRule="auto"/>
        <w:pPrChange w:id="6" w:author="phuong vu" w:date="2018-11-23T13:48:00Z">
          <w:pPr>
            <w:spacing w:line="360" w:lineRule="auto"/>
          </w:pPr>
        </w:pPrChange>
      </w:pPr>
    </w:p>
    <w:p w14:paraId="65A2E637" w14:textId="77777777" w:rsidR="0042719D" w:rsidRPr="00B04AB8" w:rsidRDefault="0042719D" w:rsidP="00E6227B">
      <w:pPr>
        <w:spacing w:line="276" w:lineRule="auto"/>
        <w:pPrChange w:id="7" w:author="phuong vu" w:date="2018-11-23T13:48:00Z">
          <w:pPr>
            <w:spacing w:line="360" w:lineRule="auto"/>
          </w:pPr>
        </w:pPrChange>
      </w:pPr>
    </w:p>
    <w:p w14:paraId="3566B734" w14:textId="77777777" w:rsidR="0042719D" w:rsidRPr="00B04AB8" w:rsidRDefault="0042719D" w:rsidP="00E6227B">
      <w:pPr>
        <w:spacing w:line="276" w:lineRule="auto"/>
        <w:pPrChange w:id="8" w:author="phuong vu" w:date="2018-11-23T13:48:00Z">
          <w:pPr>
            <w:spacing w:line="360" w:lineRule="auto"/>
          </w:pPr>
        </w:pPrChange>
      </w:pPr>
    </w:p>
    <w:p w14:paraId="408F1CF5" w14:textId="77777777" w:rsidR="0042719D" w:rsidRPr="00B04AB8" w:rsidRDefault="0042719D" w:rsidP="00E6227B">
      <w:pPr>
        <w:spacing w:line="276" w:lineRule="auto"/>
        <w:pPrChange w:id="9" w:author="phuong vu" w:date="2018-11-23T13:48:00Z">
          <w:pPr>
            <w:spacing w:line="360" w:lineRule="auto"/>
          </w:pPr>
        </w:pPrChange>
      </w:pPr>
    </w:p>
    <w:p w14:paraId="4D56BF64" w14:textId="77777777" w:rsidR="0042719D" w:rsidRPr="00B04AB8" w:rsidRDefault="0042719D" w:rsidP="00E6227B">
      <w:pPr>
        <w:spacing w:line="276" w:lineRule="auto"/>
        <w:pPrChange w:id="10" w:author="phuong vu" w:date="2018-11-23T13:48:00Z">
          <w:pPr>
            <w:spacing w:line="360" w:lineRule="auto"/>
          </w:pPr>
        </w:pPrChange>
      </w:pPr>
    </w:p>
    <w:p w14:paraId="13F937BF" w14:textId="77777777" w:rsidR="0042719D" w:rsidRPr="00B04AB8" w:rsidRDefault="0042719D" w:rsidP="00E6227B">
      <w:pPr>
        <w:spacing w:line="276" w:lineRule="auto"/>
        <w:pPrChange w:id="11" w:author="phuong vu" w:date="2018-11-23T13:48:00Z">
          <w:pPr>
            <w:spacing w:line="360" w:lineRule="auto"/>
          </w:pPr>
        </w:pPrChange>
      </w:pPr>
    </w:p>
    <w:p w14:paraId="5A6A29E5" w14:textId="77777777" w:rsidR="006806BE" w:rsidRPr="00B04AB8" w:rsidRDefault="006806BE" w:rsidP="00E6227B">
      <w:pPr>
        <w:spacing w:line="276" w:lineRule="auto"/>
        <w:jc w:val="right"/>
        <w:pPrChange w:id="12" w:author="phuong vu" w:date="2018-11-23T13:48:00Z">
          <w:pPr>
            <w:spacing w:line="360" w:lineRule="auto"/>
            <w:jc w:val="right"/>
          </w:pPr>
        </w:pPrChange>
      </w:pPr>
      <w:r w:rsidRPr="00B04AB8">
        <w:t>Cần Thơ, Ngày…Tháng…Năm…</w:t>
      </w:r>
    </w:p>
    <w:p w14:paraId="35D609AA" w14:textId="77777777" w:rsidR="006806BE" w:rsidRPr="00B04AB8" w:rsidRDefault="006806BE" w:rsidP="00E6227B">
      <w:pPr>
        <w:spacing w:line="276" w:lineRule="auto"/>
        <w:jc w:val="right"/>
        <w:rPr>
          <w:b/>
        </w:rPr>
        <w:pPrChange w:id="13" w:author="phuong vu" w:date="2018-11-23T13:48:00Z">
          <w:pPr>
            <w:spacing w:line="360" w:lineRule="auto"/>
            <w:jc w:val="right"/>
          </w:pPr>
        </w:pPrChange>
      </w:pPr>
      <w:r w:rsidRPr="00B04AB8">
        <w:rPr>
          <w:b/>
        </w:rPr>
        <w:t>Sinh viên thực hiện</w:t>
      </w:r>
      <w:bookmarkStart w:id="14" w:name="_Toc484566598"/>
      <w:r w:rsidRPr="00B04AB8">
        <w:rPr>
          <w:b/>
        </w:rPr>
        <w:br w:type="page"/>
      </w:r>
    </w:p>
    <w:p w14:paraId="6F3D7F91" w14:textId="77777777" w:rsidR="00CB27A4" w:rsidRPr="00B04AB8" w:rsidRDefault="00CB27A4" w:rsidP="00E6227B">
      <w:pPr>
        <w:spacing w:line="276" w:lineRule="auto"/>
        <w:jc w:val="center"/>
        <w:rPr>
          <w:b/>
        </w:rPr>
        <w:pPrChange w:id="15" w:author="phuong vu" w:date="2018-11-23T13:48:00Z">
          <w:pPr>
            <w:spacing w:line="360" w:lineRule="auto"/>
            <w:jc w:val="center"/>
          </w:pPr>
        </w:pPrChange>
      </w:pPr>
      <w:r w:rsidRPr="00B04AB8">
        <w:rPr>
          <w:b/>
        </w:rPr>
        <w:lastRenderedPageBreak/>
        <w:t>LỜI CẢM ƠN</w:t>
      </w:r>
      <w:bookmarkEnd w:id="14"/>
    </w:p>
    <w:p w14:paraId="5B214CA4" w14:textId="77777777" w:rsidR="006806BE" w:rsidRPr="00B04AB8" w:rsidRDefault="006806BE" w:rsidP="00E6227B">
      <w:pPr>
        <w:spacing w:line="276" w:lineRule="auto"/>
        <w:ind w:firstLine="720"/>
        <w:jc w:val="right"/>
        <w:pPrChange w:id="16" w:author="phuong vu" w:date="2018-11-23T13:48:00Z">
          <w:pPr>
            <w:spacing w:line="360" w:lineRule="auto"/>
            <w:ind w:firstLine="720"/>
            <w:jc w:val="right"/>
          </w:pPr>
        </w:pPrChange>
      </w:pPr>
    </w:p>
    <w:p w14:paraId="5B5AE898" w14:textId="77777777" w:rsidR="006806BE" w:rsidRPr="00B04AB8" w:rsidRDefault="006806BE" w:rsidP="00E6227B">
      <w:pPr>
        <w:spacing w:line="276" w:lineRule="auto"/>
        <w:jc w:val="left"/>
        <w:rPr>
          <w:b/>
        </w:rPr>
        <w:pPrChange w:id="17" w:author="phuong vu" w:date="2018-11-23T13:48:00Z">
          <w:pPr>
            <w:jc w:val="left"/>
          </w:pPr>
        </w:pPrChange>
      </w:pPr>
      <w:bookmarkStart w:id="18" w:name="_Toc484566599"/>
      <w:r w:rsidRPr="00B04AB8">
        <w:rPr>
          <w:b/>
        </w:rPr>
        <w:br w:type="page"/>
      </w:r>
    </w:p>
    <w:p w14:paraId="4999FC8A" w14:textId="77777777" w:rsidR="009F370B" w:rsidRPr="00B04AB8" w:rsidRDefault="00EB1083" w:rsidP="00E6227B">
      <w:pPr>
        <w:spacing w:line="276" w:lineRule="auto"/>
        <w:jc w:val="center"/>
        <w:rPr>
          <w:b/>
        </w:rPr>
        <w:pPrChange w:id="19" w:author="phuong vu" w:date="2018-11-23T13:48:00Z">
          <w:pPr>
            <w:spacing w:line="360" w:lineRule="auto"/>
            <w:jc w:val="center"/>
          </w:pPr>
        </w:pPrChange>
      </w:pPr>
      <w:r w:rsidRPr="00B04AB8">
        <w:rPr>
          <w:b/>
        </w:rPr>
        <w:lastRenderedPageBreak/>
        <w:t>NHẬN XÉT CỦA GIÁO VIÊN HƯỚNG DẪN</w:t>
      </w:r>
    </w:p>
    <w:p w14:paraId="337A147F" w14:textId="77777777" w:rsidR="00EB1083" w:rsidRPr="00B04AB8" w:rsidRDefault="00B7386E" w:rsidP="00E6227B">
      <w:pPr>
        <w:tabs>
          <w:tab w:val="left" w:leader="dot" w:pos="28350"/>
        </w:tabs>
        <w:spacing w:line="276" w:lineRule="auto"/>
        <w:jc w:val="left"/>
        <w:rPr>
          <w:b/>
        </w:rPr>
        <w:pPrChange w:id="20" w:author="phuong vu" w:date="2018-11-23T13:48:00Z">
          <w:pPr>
            <w:tabs>
              <w:tab w:val="left" w:leader="dot" w:pos="28350"/>
            </w:tabs>
            <w:spacing w:line="360" w:lineRule="auto"/>
            <w:jc w:val="left"/>
          </w:pPr>
        </w:pPrChange>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EB1083" w:rsidRPr="00B04AB8">
        <w:rPr>
          <w:b/>
        </w:rPr>
        <w:br w:type="page"/>
      </w:r>
    </w:p>
    <w:p w14:paraId="6D712839" w14:textId="77777777" w:rsidR="00B7386E" w:rsidRPr="00B04AB8" w:rsidRDefault="00EB1083" w:rsidP="00E6227B">
      <w:pPr>
        <w:spacing w:line="276" w:lineRule="auto"/>
        <w:jc w:val="center"/>
        <w:rPr>
          <w:b/>
        </w:rPr>
        <w:pPrChange w:id="21" w:author="phuong vu" w:date="2018-11-23T13:48:00Z">
          <w:pPr>
            <w:spacing w:line="360" w:lineRule="auto"/>
            <w:jc w:val="center"/>
          </w:pPr>
        </w:pPrChange>
      </w:pPr>
      <w:r w:rsidRPr="00B04AB8">
        <w:rPr>
          <w:b/>
        </w:rPr>
        <w:lastRenderedPageBreak/>
        <w:t>NHẬN XÉT CỦA GIÁO VIÊN PHẢN BIỆN</w:t>
      </w:r>
    </w:p>
    <w:p w14:paraId="2920F59D" w14:textId="77777777" w:rsidR="00EB1083" w:rsidRPr="00B04AB8" w:rsidRDefault="00B7386E" w:rsidP="00E6227B">
      <w:pPr>
        <w:tabs>
          <w:tab w:val="left" w:leader="dot" w:pos="28350"/>
        </w:tabs>
        <w:spacing w:line="276" w:lineRule="auto"/>
        <w:jc w:val="left"/>
        <w:rPr>
          <w:b/>
        </w:rPr>
        <w:pPrChange w:id="22" w:author="phuong vu" w:date="2018-11-23T13:48:00Z">
          <w:pPr>
            <w:tabs>
              <w:tab w:val="left" w:leader="dot" w:pos="28350"/>
            </w:tabs>
            <w:spacing w:line="360" w:lineRule="auto"/>
            <w:jc w:val="left"/>
          </w:pPr>
        </w:pPrChange>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EB1083" w:rsidRPr="00B04AB8">
        <w:rPr>
          <w:b/>
        </w:rPr>
        <w:br w:type="page"/>
      </w:r>
    </w:p>
    <w:p w14:paraId="707B58E1" w14:textId="77777777" w:rsidR="00B7386E" w:rsidRPr="00B04AB8" w:rsidRDefault="00EB1083" w:rsidP="00E6227B">
      <w:pPr>
        <w:spacing w:line="276" w:lineRule="auto"/>
        <w:jc w:val="center"/>
        <w:rPr>
          <w:b/>
        </w:rPr>
        <w:pPrChange w:id="23" w:author="phuong vu" w:date="2018-11-23T13:48:00Z">
          <w:pPr>
            <w:spacing w:line="360" w:lineRule="auto"/>
            <w:jc w:val="center"/>
          </w:pPr>
        </w:pPrChange>
      </w:pPr>
      <w:r w:rsidRPr="00B04AB8">
        <w:rPr>
          <w:b/>
        </w:rPr>
        <w:lastRenderedPageBreak/>
        <w:t>NHẬN XÉT CỦA HỘI ĐỒNG CHẤM ĐIỂM LUẬN VĂN</w:t>
      </w:r>
      <w:bookmarkEnd w:id="18"/>
    </w:p>
    <w:p w14:paraId="470DAF91" w14:textId="77777777" w:rsidR="00B81776" w:rsidRPr="00B04AB8" w:rsidRDefault="00B26FC7" w:rsidP="00E6227B">
      <w:pPr>
        <w:tabs>
          <w:tab w:val="left" w:leader="dot" w:pos="28350"/>
        </w:tabs>
        <w:spacing w:line="276" w:lineRule="auto"/>
        <w:jc w:val="left"/>
        <w:rPr>
          <w:b/>
        </w:rPr>
        <w:pPrChange w:id="24" w:author="phuong vu" w:date="2018-11-23T13:48:00Z">
          <w:pPr>
            <w:tabs>
              <w:tab w:val="left" w:leader="dot" w:pos="28350"/>
            </w:tabs>
            <w:spacing w:line="360" w:lineRule="auto"/>
            <w:jc w:val="left"/>
          </w:pPr>
        </w:pPrChange>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B81776" w:rsidRPr="00B04AB8">
        <w:br w:type="page"/>
      </w:r>
    </w:p>
    <w:p w14:paraId="73152304" w14:textId="77777777" w:rsidR="00CB27A4" w:rsidRPr="00C774DC" w:rsidRDefault="00CB27A4" w:rsidP="00E6227B">
      <w:pPr>
        <w:pStyle w:val="Style1"/>
        <w:spacing w:line="276" w:lineRule="auto"/>
        <w:rPr>
          <w:rPrChange w:id="25" w:author="phuong vu" w:date="2018-11-22T13:55:00Z">
            <w:rPr>
              <w:b/>
            </w:rPr>
          </w:rPrChange>
        </w:rPr>
        <w:pPrChange w:id="26" w:author="phuong vu" w:date="2018-11-23T13:48:00Z">
          <w:pPr>
            <w:spacing w:line="360" w:lineRule="auto"/>
            <w:jc w:val="center"/>
          </w:pPr>
        </w:pPrChange>
      </w:pPr>
      <w:bookmarkStart w:id="27" w:name="_Toc484566600"/>
      <w:bookmarkStart w:id="28" w:name="_Toc530662452"/>
      <w:r w:rsidRPr="00D005EC">
        <w:lastRenderedPageBreak/>
        <w:t>M</w:t>
      </w:r>
      <w:r w:rsidRPr="00C774DC">
        <w:rPr>
          <w:rPrChange w:id="29" w:author="phuong vu" w:date="2018-11-22T13:55:00Z">
            <w:rPr>
              <w:b/>
            </w:rPr>
          </w:rPrChange>
        </w:rPr>
        <w:t>ỤC LỤC</w:t>
      </w:r>
      <w:bookmarkEnd w:id="27"/>
      <w:bookmarkEnd w:id="28"/>
    </w:p>
    <w:p w14:paraId="0CED4C63" w14:textId="77777777" w:rsidR="00EB1083" w:rsidRPr="00B04AB8" w:rsidRDefault="00EB1083" w:rsidP="00E6227B">
      <w:pPr>
        <w:spacing w:line="276" w:lineRule="auto"/>
        <w:pPrChange w:id="30" w:author="phuong vu" w:date="2018-11-23T13:48:00Z">
          <w:pPr>
            <w:spacing w:line="360" w:lineRule="auto"/>
          </w:pPr>
        </w:pPrChange>
      </w:pPr>
    </w:p>
    <w:bookmarkStart w:id="31" w:name="_Toc484566601"/>
    <w:p w14:paraId="5C018A92" w14:textId="54BC72B2" w:rsidR="00F72520" w:rsidRDefault="00EB1083" w:rsidP="00E6227B">
      <w:pPr>
        <w:pStyle w:val="TOC1"/>
        <w:tabs>
          <w:tab w:val="right" w:leader="dot" w:pos="8777"/>
        </w:tabs>
        <w:spacing w:line="276" w:lineRule="auto"/>
        <w:rPr>
          <w:ins w:id="32" w:author="phuong vu" w:date="2018-11-22T15:01:00Z"/>
          <w:rFonts w:asciiTheme="minorHAnsi" w:eastAsiaTheme="minorEastAsia" w:hAnsiTheme="minorHAnsi" w:cstheme="minorBidi"/>
          <w:noProof/>
          <w:sz w:val="22"/>
          <w:szCs w:val="22"/>
          <w:lang w:val="en-US"/>
        </w:rPr>
        <w:pPrChange w:id="33" w:author="phuong vu" w:date="2018-11-23T13:48:00Z">
          <w:pPr>
            <w:pStyle w:val="TOC1"/>
            <w:tabs>
              <w:tab w:val="right" w:leader="dot" w:pos="8777"/>
            </w:tabs>
          </w:pPr>
        </w:pPrChange>
      </w:pPr>
      <w:r w:rsidRPr="00B04AB8">
        <w:fldChar w:fldCharType="begin"/>
      </w:r>
      <w:r w:rsidRPr="00B04AB8">
        <w:instrText xml:space="preserve"> TOC \o "1-4" \u </w:instrText>
      </w:r>
      <w:r w:rsidRPr="00B04AB8">
        <w:fldChar w:fldCharType="separate"/>
      </w:r>
      <w:ins w:id="34" w:author="phuong vu" w:date="2018-11-22T15:01:00Z">
        <w:r w:rsidR="00F72520">
          <w:rPr>
            <w:noProof/>
          </w:rPr>
          <w:t>MỤC LỤC</w:t>
        </w:r>
        <w:r w:rsidR="00F72520">
          <w:rPr>
            <w:noProof/>
          </w:rPr>
          <w:tab/>
        </w:r>
        <w:r w:rsidR="00F72520">
          <w:rPr>
            <w:noProof/>
          </w:rPr>
          <w:fldChar w:fldCharType="begin"/>
        </w:r>
        <w:r w:rsidR="00F72520">
          <w:rPr>
            <w:noProof/>
          </w:rPr>
          <w:instrText xml:space="preserve"> PAGEREF _Toc530662452 \h </w:instrText>
        </w:r>
        <w:r w:rsidR="00F72520">
          <w:rPr>
            <w:noProof/>
          </w:rPr>
        </w:r>
      </w:ins>
      <w:r w:rsidR="00F72520">
        <w:rPr>
          <w:noProof/>
        </w:rPr>
        <w:fldChar w:fldCharType="separate"/>
      </w:r>
      <w:ins w:id="35" w:author="phuong vu" w:date="2018-11-22T15:01:00Z">
        <w:r w:rsidR="00F72520">
          <w:rPr>
            <w:noProof/>
          </w:rPr>
          <w:t>6</w:t>
        </w:r>
        <w:r w:rsidR="00F72520">
          <w:rPr>
            <w:noProof/>
          </w:rPr>
          <w:fldChar w:fldCharType="end"/>
        </w:r>
      </w:ins>
    </w:p>
    <w:p w14:paraId="422DE904" w14:textId="62835252" w:rsidR="00F72520" w:rsidRDefault="00F72520" w:rsidP="00E6227B">
      <w:pPr>
        <w:pStyle w:val="TOC1"/>
        <w:tabs>
          <w:tab w:val="right" w:leader="dot" w:pos="8777"/>
        </w:tabs>
        <w:spacing w:line="276" w:lineRule="auto"/>
        <w:rPr>
          <w:ins w:id="36" w:author="phuong vu" w:date="2018-11-22T15:01:00Z"/>
          <w:rFonts w:asciiTheme="minorHAnsi" w:eastAsiaTheme="minorEastAsia" w:hAnsiTheme="minorHAnsi" w:cstheme="minorBidi"/>
          <w:noProof/>
          <w:sz w:val="22"/>
          <w:szCs w:val="22"/>
          <w:lang w:val="en-US"/>
        </w:rPr>
        <w:pPrChange w:id="37" w:author="phuong vu" w:date="2018-11-23T13:48:00Z">
          <w:pPr>
            <w:pStyle w:val="TOC1"/>
            <w:tabs>
              <w:tab w:val="right" w:leader="dot" w:pos="8777"/>
            </w:tabs>
          </w:pPr>
        </w:pPrChange>
      </w:pPr>
      <w:ins w:id="38" w:author="phuong vu" w:date="2018-11-22T15:01:00Z">
        <w:r>
          <w:rPr>
            <w:noProof/>
          </w:rPr>
          <w:t>KÍ HIỆU VÀ VIẾT TẮT</w:t>
        </w:r>
        <w:r>
          <w:rPr>
            <w:noProof/>
          </w:rPr>
          <w:tab/>
        </w:r>
        <w:r>
          <w:rPr>
            <w:noProof/>
          </w:rPr>
          <w:fldChar w:fldCharType="begin"/>
        </w:r>
        <w:r>
          <w:rPr>
            <w:noProof/>
          </w:rPr>
          <w:instrText xml:space="preserve"> PAGEREF _Toc530662453 \h </w:instrText>
        </w:r>
        <w:r>
          <w:rPr>
            <w:noProof/>
          </w:rPr>
        </w:r>
      </w:ins>
      <w:r>
        <w:rPr>
          <w:noProof/>
        </w:rPr>
        <w:fldChar w:fldCharType="separate"/>
      </w:r>
      <w:ins w:id="39" w:author="phuong vu" w:date="2018-11-22T15:01:00Z">
        <w:r>
          <w:rPr>
            <w:noProof/>
          </w:rPr>
          <w:t>9</w:t>
        </w:r>
        <w:r>
          <w:rPr>
            <w:noProof/>
          </w:rPr>
          <w:fldChar w:fldCharType="end"/>
        </w:r>
      </w:ins>
    </w:p>
    <w:p w14:paraId="76512075" w14:textId="5EF39805" w:rsidR="00F72520" w:rsidRDefault="00F72520" w:rsidP="00E6227B">
      <w:pPr>
        <w:pStyle w:val="TOC1"/>
        <w:tabs>
          <w:tab w:val="right" w:leader="dot" w:pos="8777"/>
        </w:tabs>
        <w:spacing w:line="276" w:lineRule="auto"/>
        <w:rPr>
          <w:ins w:id="40" w:author="phuong vu" w:date="2018-11-22T15:01:00Z"/>
          <w:rFonts w:asciiTheme="minorHAnsi" w:eastAsiaTheme="minorEastAsia" w:hAnsiTheme="minorHAnsi" w:cstheme="minorBidi"/>
          <w:noProof/>
          <w:sz w:val="22"/>
          <w:szCs w:val="22"/>
          <w:lang w:val="en-US"/>
        </w:rPr>
        <w:pPrChange w:id="41" w:author="phuong vu" w:date="2018-11-23T13:48:00Z">
          <w:pPr>
            <w:pStyle w:val="TOC1"/>
            <w:tabs>
              <w:tab w:val="right" w:leader="dot" w:pos="8777"/>
            </w:tabs>
          </w:pPr>
        </w:pPrChange>
      </w:pPr>
      <w:ins w:id="42" w:author="phuong vu" w:date="2018-11-22T15:01:00Z">
        <w:r>
          <w:rPr>
            <w:noProof/>
          </w:rPr>
          <w:t>DANH SÁCH HÌNH</w:t>
        </w:r>
        <w:r>
          <w:rPr>
            <w:noProof/>
          </w:rPr>
          <w:tab/>
        </w:r>
        <w:r>
          <w:rPr>
            <w:noProof/>
          </w:rPr>
          <w:fldChar w:fldCharType="begin"/>
        </w:r>
        <w:r>
          <w:rPr>
            <w:noProof/>
          </w:rPr>
          <w:instrText xml:space="preserve"> PAGEREF _Toc530662454 \h </w:instrText>
        </w:r>
        <w:r>
          <w:rPr>
            <w:noProof/>
          </w:rPr>
        </w:r>
      </w:ins>
      <w:r>
        <w:rPr>
          <w:noProof/>
        </w:rPr>
        <w:fldChar w:fldCharType="separate"/>
      </w:r>
      <w:ins w:id="43" w:author="phuong vu" w:date="2018-11-22T15:01:00Z">
        <w:r>
          <w:rPr>
            <w:noProof/>
          </w:rPr>
          <w:t>10</w:t>
        </w:r>
        <w:r>
          <w:rPr>
            <w:noProof/>
          </w:rPr>
          <w:fldChar w:fldCharType="end"/>
        </w:r>
      </w:ins>
    </w:p>
    <w:p w14:paraId="215718D3" w14:textId="0ED21A6C" w:rsidR="00F72520" w:rsidRDefault="00F72520" w:rsidP="00E6227B">
      <w:pPr>
        <w:pStyle w:val="TOC1"/>
        <w:tabs>
          <w:tab w:val="right" w:leader="dot" w:pos="8777"/>
        </w:tabs>
        <w:spacing w:line="276" w:lineRule="auto"/>
        <w:rPr>
          <w:ins w:id="44" w:author="phuong vu" w:date="2018-11-22T15:01:00Z"/>
          <w:rFonts w:asciiTheme="minorHAnsi" w:eastAsiaTheme="minorEastAsia" w:hAnsiTheme="minorHAnsi" w:cstheme="minorBidi"/>
          <w:noProof/>
          <w:sz w:val="22"/>
          <w:szCs w:val="22"/>
          <w:lang w:val="en-US"/>
        </w:rPr>
        <w:pPrChange w:id="45" w:author="phuong vu" w:date="2018-11-23T13:48:00Z">
          <w:pPr>
            <w:pStyle w:val="TOC1"/>
            <w:tabs>
              <w:tab w:val="right" w:leader="dot" w:pos="8777"/>
            </w:tabs>
          </w:pPr>
        </w:pPrChange>
      </w:pPr>
      <w:ins w:id="46" w:author="phuong vu" w:date="2018-11-22T15:01:00Z">
        <w:r>
          <w:rPr>
            <w:noProof/>
          </w:rPr>
          <w:t>DANH MỤC BẢNG</w:t>
        </w:r>
        <w:r>
          <w:rPr>
            <w:noProof/>
          </w:rPr>
          <w:tab/>
        </w:r>
        <w:r>
          <w:rPr>
            <w:noProof/>
          </w:rPr>
          <w:fldChar w:fldCharType="begin"/>
        </w:r>
        <w:r>
          <w:rPr>
            <w:noProof/>
          </w:rPr>
          <w:instrText xml:space="preserve"> PAGEREF _Toc530662455 \h </w:instrText>
        </w:r>
        <w:r>
          <w:rPr>
            <w:noProof/>
          </w:rPr>
        </w:r>
      </w:ins>
      <w:r>
        <w:rPr>
          <w:noProof/>
        </w:rPr>
        <w:fldChar w:fldCharType="separate"/>
      </w:r>
      <w:ins w:id="47" w:author="phuong vu" w:date="2018-11-22T15:01:00Z">
        <w:r>
          <w:rPr>
            <w:noProof/>
          </w:rPr>
          <w:t>11</w:t>
        </w:r>
        <w:r>
          <w:rPr>
            <w:noProof/>
          </w:rPr>
          <w:fldChar w:fldCharType="end"/>
        </w:r>
      </w:ins>
    </w:p>
    <w:p w14:paraId="256014EB" w14:textId="771283DA" w:rsidR="00F72520" w:rsidRDefault="00F72520" w:rsidP="00E6227B">
      <w:pPr>
        <w:pStyle w:val="TOC1"/>
        <w:tabs>
          <w:tab w:val="right" w:leader="dot" w:pos="8777"/>
        </w:tabs>
        <w:spacing w:line="276" w:lineRule="auto"/>
        <w:rPr>
          <w:ins w:id="48" w:author="phuong vu" w:date="2018-11-22T15:01:00Z"/>
          <w:rFonts w:asciiTheme="minorHAnsi" w:eastAsiaTheme="minorEastAsia" w:hAnsiTheme="minorHAnsi" w:cstheme="minorBidi"/>
          <w:noProof/>
          <w:sz w:val="22"/>
          <w:szCs w:val="22"/>
          <w:lang w:val="en-US"/>
        </w:rPr>
        <w:pPrChange w:id="49" w:author="phuong vu" w:date="2018-11-23T13:48:00Z">
          <w:pPr>
            <w:pStyle w:val="TOC1"/>
            <w:tabs>
              <w:tab w:val="right" w:leader="dot" w:pos="8777"/>
            </w:tabs>
          </w:pPr>
        </w:pPrChange>
      </w:pPr>
      <w:ins w:id="50" w:author="phuong vu" w:date="2018-11-22T15:01:00Z">
        <w:r>
          <w:rPr>
            <w:noProof/>
          </w:rPr>
          <w:t>TÓM TẮT</w:t>
        </w:r>
        <w:r>
          <w:rPr>
            <w:noProof/>
          </w:rPr>
          <w:tab/>
        </w:r>
        <w:r>
          <w:rPr>
            <w:noProof/>
          </w:rPr>
          <w:fldChar w:fldCharType="begin"/>
        </w:r>
        <w:r>
          <w:rPr>
            <w:noProof/>
          </w:rPr>
          <w:instrText xml:space="preserve"> PAGEREF _Toc530662456 \h </w:instrText>
        </w:r>
        <w:r>
          <w:rPr>
            <w:noProof/>
          </w:rPr>
        </w:r>
      </w:ins>
      <w:r>
        <w:rPr>
          <w:noProof/>
        </w:rPr>
        <w:fldChar w:fldCharType="separate"/>
      </w:r>
      <w:ins w:id="51" w:author="phuong vu" w:date="2018-11-22T15:01:00Z">
        <w:r>
          <w:rPr>
            <w:noProof/>
          </w:rPr>
          <w:t>12</w:t>
        </w:r>
        <w:r>
          <w:rPr>
            <w:noProof/>
          </w:rPr>
          <w:fldChar w:fldCharType="end"/>
        </w:r>
      </w:ins>
    </w:p>
    <w:p w14:paraId="720F5309" w14:textId="787D662B" w:rsidR="00F72520" w:rsidRDefault="00F72520" w:rsidP="00E6227B">
      <w:pPr>
        <w:pStyle w:val="TOC1"/>
        <w:tabs>
          <w:tab w:val="right" w:leader="dot" w:pos="8777"/>
        </w:tabs>
        <w:spacing w:line="276" w:lineRule="auto"/>
        <w:rPr>
          <w:ins w:id="52" w:author="phuong vu" w:date="2018-11-22T15:01:00Z"/>
          <w:rFonts w:asciiTheme="minorHAnsi" w:eastAsiaTheme="minorEastAsia" w:hAnsiTheme="minorHAnsi" w:cstheme="minorBidi"/>
          <w:noProof/>
          <w:sz w:val="22"/>
          <w:szCs w:val="22"/>
          <w:lang w:val="en-US"/>
        </w:rPr>
        <w:pPrChange w:id="53" w:author="phuong vu" w:date="2018-11-23T13:48:00Z">
          <w:pPr>
            <w:pStyle w:val="TOC1"/>
            <w:tabs>
              <w:tab w:val="right" w:leader="dot" w:pos="8777"/>
            </w:tabs>
          </w:pPr>
        </w:pPrChange>
      </w:pPr>
      <w:ins w:id="54" w:author="phuong vu" w:date="2018-11-22T15:01:00Z">
        <w:r>
          <w:rPr>
            <w:noProof/>
          </w:rPr>
          <w:t>ABSTRACT</w:t>
        </w:r>
        <w:r>
          <w:rPr>
            <w:noProof/>
          </w:rPr>
          <w:tab/>
        </w:r>
        <w:r>
          <w:rPr>
            <w:noProof/>
          </w:rPr>
          <w:fldChar w:fldCharType="begin"/>
        </w:r>
        <w:r>
          <w:rPr>
            <w:noProof/>
          </w:rPr>
          <w:instrText xml:space="preserve"> PAGEREF _Toc530662457 \h </w:instrText>
        </w:r>
        <w:r>
          <w:rPr>
            <w:noProof/>
          </w:rPr>
        </w:r>
      </w:ins>
      <w:r>
        <w:rPr>
          <w:noProof/>
        </w:rPr>
        <w:fldChar w:fldCharType="separate"/>
      </w:r>
      <w:ins w:id="55" w:author="phuong vu" w:date="2018-11-22T15:01:00Z">
        <w:r>
          <w:rPr>
            <w:noProof/>
          </w:rPr>
          <w:t>13</w:t>
        </w:r>
        <w:r>
          <w:rPr>
            <w:noProof/>
          </w:rPr>
          <w:fldChar w:fldCharType="end"/>
        </w:r>
      </w:ins>
    </w:p>
    <w:p w14:paraId="50F16E0A" w14:textId="35FD2A2A" w:rsidR="00F72520" w:rsidRDefault="00F72520" w:rsidP="00E6227B">
      <w:pPr>
        <w:pStyle w:val="TOC1"/>
        <w:tabs>
          <w:tab w:val="right" w:leader="dot" w:pos="8777"/>
        </w:tabs>
        <w:spacing w:line="276" w:lineRule="auto"/>
        <w:rPr>
          <w:ins w:id="56" w:author="phuong vu" w:date="2018-11-22T15:01:00Z"/>
          <w:rFonts w:asciiTheme="minorHAnsi" w:eastAsiaTheme="minorEastAsia" w:hAnsiTheme="minorHAnsi" w:cstheme="minorBidi"/>
          <w:noProof/>
          <w:sz w:val="22"/>
          <w:szCs w:val="22"/>
          <w:lang w:val="en-US"/>
        </w:rPr>
        <w:pPrChange w:id="57" w:author="phuong vu" w:date="2018-11-23T13:48:00Z">
          <w:pPr>
            <w:pStyle w:val="TOC1"/>
            <w:tabs>
              <w:tab w:val="right" w:leader="dot" w:pos="8777"/>
            </w:tabs>
          </w:pPr>
        </w:pPrChange>
      </w:pPr>
      <w:ins w:id="58" w:author="phuong vu" w:date="2018-11-22T15:01:00Z">
        <w:r>
          <w:rPr>
            <w:noProof/>
          </w:rPr>
          <w:t>TỪ KHÓA</w:t>
        </w:r>
        <w:r>
          <w:rPr>
            <w:noProof/>
          </w:rPr>
          <w:tab/>
        </w:r>
        <w:r>
          <w:rPr>
            <w:noProof/>
          </w:rPr>
          <w:fldChar w:fldCharType="begin"/>
        </w:r>
        <w:r>
          <w:rPr>
            <w:noProof/>
          </w:rPr>
          <w:instrText xml:space="preserve"> PAGEREF _Toc530662458 \h </w:instrText>
        </w:r>
        <w:r>
          <w:rPr>
            <w:noProof/>
          </w:rPr>
        </w:r>
      </w:ins>
      <w:r>
        <w:rPr>
          <w:noProof/>
        </w:rPr>
        <w:fldChar w:fldCharType="separate"/>
      </w:r>
      <w:ins w:id="59" w:author="phuong vu" w:date="2018-11-22T15:01:00Z">
        <w:r>
          <w:rPr>
            <w:noProof/>
          </w:rPr>
          <w:t>14</w:t>
        </w:r>
        <w:r>
          <w:rPr>
            <w:noProof/>
          </w:rPr>
          <w:fldChar w:fldCharType="end"/>
        </w:r>
      </w:ins>
    </w:p>
    <w:p w14:paraId="59175384" w14:textId="3A60E7BC" w:rsidR="00F72520" w:rsidRDefault="00F72520" w:rsidP="00E6227B">
      <w:pPr>
        <w:pStyle w:val="TOC1"/>
        <w:tabs>
          <w:tab w:val="right" w:leader="dot" w:pos="8777"/>
        </w:tabs>
        <w:spacing w:line="276" w:lineRule="auto"/>
        <w:rPr>
          <w:ins w:id="60" w:author="phuong vu" w:date="2018-11-22T15:01:00Z"/>
          <w:rFonts w:asciiTheme="minorHAnsi" w:eastAsiaTheme="minorEastAsia" w:hAnsiTheme="minorHAnsi" w:cstheme="minorBidi"/>
          <w:noProof/>
          <w:sz w:val="22"/>
          <w:szCs w:val="22"/>
          <w:lang w:val="en-US"/>
        </w:rPr>
        <w:pPrChange w:id="61" w:author="phuong vu" w:date="2018-11-23T13:48:00Z">
          <w:pPr>
            <w:pStyle w:val="TOC1"/>
            <w:tabs>
              <w:tab w:val="right" w:leader="dot" w:pos="8777"/>
            </w:tabs>
          </w:pPr>
        </w:pPrChange>
      </w:pPr>
      <w:ins w:id="62" w:author="phuong vu" w:date="2018-11-22T15:01:00Z">
        <w:r>
          <w:rPr>
            <w:noProof/>
          </w:rPr>
          <w:t>PHẦN GIỚI THIỆU</w:t>
        </w:r>
        <w:r>
          <w:rPr>
            <w:noProof/>
          </w:rPr>
          <w:tab/>
        </w:r>
        <w:r>
          <w:rPr>
            <w:noProof/>
          </w:rPr>
          <w:fldChar w:fldCharType="begin"/>
        </w:r>
        <w:r>
          <w:rPr>
            <w:noProof/>
          </w:rPr>
          <w:instrText xml:space="preserve"> PAGEREF _Toc530662459 \h </w:instrText>
        </w:r>
        <w:r>
          <w:rPr>
            <w:noProof/>
          </w:rPr>
        </w:r>
      </w:ins>
      <w:r>
        <w:rPr>
          <w:noProof/>
        </w:rPr>
        <w:fldChar w:fldCharType="separate"/>
      </w:r>
      <w:ins w:id="63" w:author="phuong vu" w:date="2018-11-22T15:01:00Z">
        <w:r>
          <w:rPr>
            <w:noProof/>
          </w:rPr>
          <w:t>15</w:t>
        </w:r>
        <w:r>
          <w:rPr>
            <w:noProof/>
          </w:rPr>
          <w:fldChar w:fldCharType="end"/>
        </w:r>
      </w:ins>
    </w:p>
    <w:p w14:paraId="6EEBDFA5" w14:textId="1ED52379" w:rsidR="00F72520" w:rsidRDefault="00F72520" w:rsidP="00E6227B">
      <w:pPr>
        <w:pStyle w:val="TOC2"/>
        <w:tabs>
          <w:tab w:val="left" w:pos="660"/>
          <w:tab w:val="right" w:leader="dot" w:pos="8777"/>
        </w:tabs>
        <w:spacing w:line="276" w:lineRule="auto"/>
        <w:rPr>
          <w:ins w:id="64" w:author="phuong vu" w:date="2018-11-22T15:01:00Z"/>
          <w:rFonts w:asciiTheme="minorHAnsi" w:eastAsiaTheme="minorEastAsia" w:hAnsiTheme="minorHAnsi" w:cstheme="minorBidi"/>
          <w:noProof/>
          <w:sz w:val="22"/>
          <w:szCs w:val="22"/>
          <w:lang w:val="en-US"/>
        </w:rPr>
        <w:pPrChange w:id="65" w:author="phuong vu" w:date="2018-11-23T13:48:00Z">
          <w:pPr>
            <w:pStyle w:val="TOC2"/>
            <w:tabs>
              <w:tab w:val="left" w:pos="660"/>
              <w:tab w:val="right" w:leader="dot" w:pos="8777"/>
            </w:tabs>
          </w:pPr>
        </w:pPrChange>
      </w:pPr>
      <w:ins w:id="66" w:author="phuong vu" w:date="2018-11-22T15:01:00Z">
        <w:r w:rsidRPr="00DF13D0">
          <w:rPr>
            <w:noProof/>
            <w:lang w:val="en-US"/>
          </w:rPr>
          <w:t>1.</w:t>
        </w:r>
        <w:r>
          <w:rPr>
            <w:rFonts w:asciiTheme="minorHAnsi" w:eastAsiaTheme="minorEastAsia" w:hAnsiTheme="minorHAnsi" w:cstheme="minorBidi"/>
            <w:noProof/>
            <w:sz w:val="22"/>
            <w:szCs w:val="22"/>
            <w:lang w:val="en-US"/>
          </w:rPr>
          <w:tab/>
        </w:r>
        <w:r w:rsidRPr="00DF13D0">
          <w:rPr>
            <w:noProof/>
            <w:lang w:val="en-US"/>
          </w:rPr>
          <w:t>Đặt vấn đề</w:t>
        </w:r>
        <w:r>
          <w:rPr>
            <w:noProof/>
          </w:rPr>
          <w:tab/>
        </w:r>
        <w:r>
          <w:rPr>
            <w:noProof/>
          </w:rPr>
          <w:fldChar w:fldCharType="begin"/>
        </w:r>
        <w:r>
          <w:rPr>
            <w:noProof/>
          </w:rPr>
          <w:instrText xml:space="preserve"> PAGEREF _Toc530662461 \h </w:instrText>
        </w:r>
        <w:r>
          <w:rPr>
            <w:noProof/>
          </w:rPr>
        </w:r>
      </w:ins>
      <w:r>
        <w:rPr>
          <w:noProof/>
        </w:rPr>
        <w:fldChar w:fldCharType="separate"/>
      </w:r>
      <w:ins w:id="67" w:author="phuong vu" w:date="2018-11-22T15:01:00Z">
        <w:r>
          <w:rPr>
            <w:noProof/>
          </w:rPr>
          <w:t>15</w:t>
        </w:r>
        <w:r>
          <w:rPr>
            <w:noProof/>
          </w:rPr>
          <w:fldChar w:fldCharType="end"/>
        </w:r>
      </w:ins>
    </w:p>
    <w:p w14:paraId="69EF9DF9" w14:textId="00B815B0" w:rsidR="00F72520" w:rsidRDefault="00F72520" w:rsidP="00E6227B">
      <w:pPr>
        <w:pStyle w:val="TOC2"/>
        <w:tabs>
          <w:tab w:val="left" w:pos="660"/>
          <w:tab w:val="right" w:leader="dot" w:pos="8777"/>
        </w:tabs>
        <w:spacing w:line="276" w:lineRule="auto"/>
        <w:rPr>
          <w:ins w:id="68" w:author="phuong vu" w:date="2018-11-22T15:01:00Z"/>
          <w:rFonts w:asciiTheme="minorHAnsi" w:eastAsiaTheme="minorEastAsia" w:hAnsiTheme="minorHAnsi" w:cstheme="minorBidi"/>
          <w:noProof/>
          <w:sz w:val="22"/>
          <w:szCs w:val="22"/>
          <w:lang w:val="en-US"/>
        </w:rPr>
        <w:pPrChange w:id="69" w:author="phuong vu" w:date="2018-11-23T13:48:00Z">
          <w:pPr>
            <w:pStyle w:val="TOC2"/>
            <w:tabs>
              <w:tab w:val="left" w:pos="660"/>
              <w:tab w:val="right" w:leader="dot" w:pos="8777"/>
            </w:tabs>
          </w:pPr>
        </w:pPrChange>
      </w:pPr>
      <w:ins w:id="70" w:author="phuong vu" w:date="2018-11-22T15:01:00Z">
        <w:r w:rsidRPr="00DF13D0">
          <w:rPr>
            <w:noProof/>
            <w:lang w:val="en-US"/>
          </w:rPr>
          <w:t>2.</w:t>
        </w:r>
        <w:r>
          <w:rPr>
            <w:rFonts w:asciiTheme="minorHAnsi" w:eastAsiaTheme="minorEastAsia" w:hAnsiTheme="minorHAnsi" w:cstheme="minorBidi"/>
            <w:noProof/>
            <w:sz w:val="22"/>
            <w:szCs w:val="22"/>
            <w:lang w:val="en-US"/>
          </w:rPr>
          <w:tab/>
        </w:r>
        <w:r w:rsidRPr="00DF13D0">
          <w:rPr>
            <w:noProof/>
            <w:lang w:val="en-US"/>
          </w:rPr>
          <w:t>Lịch sử giải quyết vấn đề</w:t>
        </w:r>
        <w:r>
          <w:rPr>
            <w:noProof/>
          </w:rPr>
          <w:tab/>
        </w:r>
        <w:r>
          <w:rPr>
            <w:noProof/>
          </w:rPr>
          <w:fldChar w:fldCharType="begin"/>
        </w:r>
        <w:r>
          <w:rPr>
            <w:noProof/>
          </w:rPr>
          <w:instrText xml:space="preserve"> PAGEREF _Toc530662462 \h </w:instrText>
        </w:r>
        <w:r>
          <w:rPr>
            <w:noProof/>
          </w:rPr>
        </w:r>
      </w:ins>
      <w:r>
        <w:rPr>
          <w:noProof/>
        </w:rPr>
        <w:fldChar w:fldCharType="separate"/>
      </w:r>
      <w:ins w:id="71" w:author="phuong vu" w:date="2018-11-22T15:01:00Z">
        <w:r>
          <w:rPr>
            <w:noProof/>
          </w:rPr>
          <w:t>15</w:t>
        </w:r>
        <w:r>
          <w:rPr>
            <w:noProof/>
          </w:rPr>
          <w:fldChar w:fldCharType="end"/>
        </w:r>
      </w:ins>
    </w:p>
    <w:p w14:paraId="288C3BFD" w14:textId="1FF6B148" w:rsidR="00F72520" w:rsidRDefault="00F72520" w:rsidP="00E6227B">
      <w:pPr>
        <w:pStyle w:val="TOC2"/>
        <w:tabs>
          <w:tab w:val="left" w:pos="660"/>
          <w:tab w:val="right" w:leader="dot" w:pos="8777"/>
        </w:tabs>
        <w:spacing w:line="276" w:lineRule="auto"/>
        <w:rPr>
          <w:ins w:id="72" w:author="phuong vu" w:date="2018-11-22T15:01:00Z"/>
          <w:rFonts w:asciiTheme="minorHAnsi" w:eastAsiaTheme="minorEastAsia" w:hAnsiTheme="minorHAnsi" w:cstheme="minorBidi"/>
          <w:noProof/>
          <w:sz w:val="22"/>
          <w:szCs w:val="22"/>
          <w:lang w:val="en-US"/>
        </w:rPr>
        <w:pPrChange w:id="73" w:author="phuong vu" w:date="2018-11-23T13:48:00Z">
          <w:pPr>
            <w:pStyle w:val="TOC2"/>
            <w:tabs>
              <w:tab w:val="left" w:pos="660"/>
              <w:tab w:val="right" w:leader="dot" w:pos="8777"/>
            </w:tabs>
          </w:pPr>
        </w:pPrChange>
      </w:pPr>
      <w:ins w:id="74" w:author="phuong vu" w:date="2018-11-22T15:01:00Z">
        <w:r w:rsidRPr="00DF13D0">
          <w:rPr>
            <w:noProof/>
            <w:lang w:val="en-US"/>
          </w:rPr>
          <w:t>3.</w:t>
        </w:r>
        <w:r>
          <w:rPr>
            <w:rFonts w:asciiTheme="minorHAnsi" w:eastAsiaTheme="minorEastAsia" w:hAnsiTheme="minorHAnsi" w:cstheme="minorBidi"/>
            <w:noProof/>
            <w:sz w:val="22"/>
            <w:szCs w:val="22"/>
            <w:lang w:val="en-US"/>
          </w:rPr>
          <w:tab/>
        </w:r>
        <w:r>
          <w:rPr>
            <w:noProof/>
          </w:rPr>
          <w:t>Phạm</w:t>
        </w:r>
        <w:r w:rsidRPr="00DF13D0">
          <w:rPr>
            <w:noProof/>
            <w:lang w:val="en-US"/>
          </w:rPr>
          <w:t xml:space="preserve"> vi đề tài</w:t>
        </w:r>
        <w:r>
          <w:rPr>
            <w:noProof/>
          </w:rPr>
          <w:tab/>
        </w:r>
        <w:r>
          <w:rPr>
            <w:noProof/>
          </w:rPr>
          <w:fldChar w:fldCharType="begin"/>
        </w:r>
        <w:r>
          <w:rPr>
            <w:noProof/>
          </w:rPr>
          <w:instrText xml:space="preserve"> PAGEREF _Toc530662463 \h </w:instrText>
        </w:r>
        <w:r>
          <w:rPr>
            <w:noProof/>
          </w:rPr>
        </w:r>
      </w:ins>
      <w:r>
        <w:rPr>
          <w:noProof/>
        </w:rPr>
        <w:fldChar w:fldCharType="separate"/>
      </w:r>
      <w:ins w:id="75" w:author="phuong vu" w:date="2018-11-22T15:01:00Z">
        <w:r>
          <w:rPr>
            <w:noProof/>
          </w:rPr>
          <w:t>16</w:t>
        </w:r>
        <w:r>
          <w:rPr>
            <w:noProof/>
          </w:rPr>
          <w:fldChar w:fldCharType="end"/>
        </w:r>
      </w:ins>
    </w:p>
    <w:p w14:paraId="26E62D48" w14:textId="6A53F20F" w:rsidR="00F72520" w:rsidRDefault="00F72520" w:rsidP="00E6227B">
      <w:pPr>
        <w:pStyle w:val="TOC2"/>
        <w:tabs>
          <w:tab w:val="left" w:pos="660"/>
          <w:tab w:val="right" w:leader="dot" w:pos="8777"/>
        </w:tabs>
        <w:spacing w:line="276" w:lineRule="auto"/>
        <w:rPr>
          <w:ins w:id="76" w:author="phuong vu" w:date="2018-11-22T15:01:00Z"/>
          <w:rFonts w:asciiTheme="minorHAnsi" w:eastAsiaTheme="minorEastAsia" w:hAnsiTheme="minorHAnsi" w:cstheme="minorBidi"/>
          <w:noProof/>
          <w:sz w:val="22"/>
          <w:szCs w:val="22"/>
          <w:lang w:val="en-US"/>
        </w:rPr>
        <w:pPrChange w:id="77" w:author="phuong vu" w:date="2018-11-23T13:48:00Z">
          <w:pPr>
            <w:pStyle w:val="TOC2"/>
            <w:tabs>
              <w:tab w:val="left" w:pos="660"/>
              <w:tab w:val="right" w:leader="dot" w:pos="8777"/>
            </w:tabs>
          </w:pPr>
        </w:pPrChange>
      </w:pPr>
      <w:ins w:id="78" w:author="phuong vu" w:date="2018-11-22T15:01:00Z">
        <w:r>
          <w:rPr>
            <w:noProof/>
          </w:rPr>
          <w:t>4.</w:t>
        </w:r>
        <w:r>
          <w:rPr>
            <w:rFonts w:asciiTheme="minorHAnsi" w:eastAsiaTheme="minorEastAsia" w:hAnsiTheme="minorHAnsi" w:cstheme="minorBidi"/>
            <w:noProof/>
            <w:sz w:val="22"/>
            <w:szCs w:val="22"/>
            <w:lang w:val="en-US"/>
          </w:rPr>
          <w:tab/>
        </w:r>
        <w:r>
          <w:rPr>
            <w:noProof/>
          </w:rPr>
          <w:t xml:space="preserve">Mục tiêu </w:t>
        </w:r>
        <w:r w:rsidRPr="00DF13D0">
          <w:rPr>
            <w:noProof/>
            <w:lang w:val="en-US"/>
          </w:rPr>
          <w:t>đề tài</w:t>
        </w:r>
        <w:r>
          <w:rPr>
            <w:noProof/>
          </w:rPr>
          <w:tab/>
        </w:r>
        <w:r>
          <w:rPr>
            <w:noProof/>
          </w:rPr>
          <w:fldChar w:fldCharType="begin"/>
        </w:r>
        <w:r>
          <w:rPr>
            <w:noProof/>
          </w:rPr>
          <w:instrText xml:space="preserve"> PAGEREF _Toc530662464 \h </w:instrText>
        </w:r>
        <w:r>
          <w:rPr>
            <w:noProof/>
          </w:rPr>
        </w:r>
      </w:ins>
      <w:r>
        <w:rPr>
          <w:noProof/>
        </w:rPr>
        <w:fldChar w:fldCharType="separate"/>
      </w:r>
      <w:ins w:id="79" w:author="phuong vu" w:date="2018-11-22T15:01:00Z">
        <w:r>
          <w:rPr>
            <w:noProof/>
          </w:rPr>
          <w:t>16</w:t>
        </w:r>
        <w:r>
          <w:rPr>
            <w:noProof/>
          </w:rPr>
          <w:fldChar w:fldCharType="end"/>
        </w:r>
      </w:ins>
    </w:p>
    <w:p w14:paraId="6763EADC" w14:textId="7D7B58DB" w:rsidR="00F72520" w:rsidRDefault="00F72520" w:rsidP="00E6227B">
      <w:pPr>
        <w:pStyle w:val="TOC2"/>
        <w:tabs>
          <w:tab w:val="left" w:pos="660"/>
          <w:tab w:val="right" w:leader="dot" w:pos="8777"/>
        </w:tabs>
        <w:spacing w:line="276" w:lineRule="auto"/>
        <w:rPr>
          <w:ins w:id="80" w:author="phuong vu" w:date="2018-11-22T15:01:00Z"/>
          <w:rFonts w:asciiTheme="minorHAnsi" w:eastAsiaTheme="minorEastAsia" w:hAnsiTheme="minorHAnsi" w:cstheme="minorBidi"/>
          <w:noProof/>
          <w:sz w:val="22"/>
          <w:szCs w:val="22"/>
          <w:lang w:val="en-US"/>
        </w:rPr>
        <w:pPrChange w:id="81" w:author="phuong vu" w:date="2018-11-23T13:48:00Z">
          <w:pPr>
            <w:pStyle w:val="TOC2"/>
            <w:tabs>
              <w:tab w:val="left" w:pos="660"/>
              <w:tab w:val="right" w:leader="dot" w:pos="8777"/>
            </w:tabs>
          </w:pPr>
        </w:pPrChange>
      </w:pPr>
      <w:ins w:id="82" w:author="phuong vu" w:date="2018-11-22T15:01:00Z">
        <w:r>
          <w:rPr>
            <w:noProof/>
          </w:rPr>
          <w:t>5.</w:t>
        </w:r>
        <w:r>
          <w:rPr>
            <w:rFonts w:asciiTheme="minorHAnsi" w:eastAsiaTheme="minorEastAsia" w:hAnsiTheme="minorHAnsi" w:cstheme="minorBidi"/>
            <w:noProof/>
            <w:sz w:val="22"/>
            <w:szCs w:val="22"/>
            <w:lang w:val="en-US"/>
          </w:rPr>
          <w:tab/>
        </w:r>
        <w:r>
          <w:rPr>
            <w:noProof/>
          </w:rPr>
          <w:t>Đối tượng nghiên cứu</w:t>
        </w:r>
        <w:r>
          <w:rPr>
            <w:noProof/>
          </w:rPr>
          <w:tab/>
        </w:r>
        <w:r>
          <w:rPr>
            <w:noProof/>
          </w:rPr>
          <w:fldChar w:fldCharType="begin"/>
        </w:r>
        <w:r>
          <w:rPr>
            <w:noProof/>
          </w:rPr>
          <w:instrText xml:space="preserve"> PAGEREF _Toc530662465 \h </w:instrText>
        </w:r>
        <w:r>
          <w:rPr>
            <w:noProof/>
          </w:rPr>
        </w:r>
      </w:ins>
      <w:r>
        <w:rPr>
          <w:noProof/>
        </w:rPr>
        <w:fldChar w:fldCharType="separate"/>
      </w:r>
      <w:ins w:id="83" w:author="phuong vu" w:date="2018-11-22T15:01:00Z">
        <w:r>
          <w:rPr>
            <w:noProof/>
          </w:rPr>
          <w:t>17</w:t>
        </w:r>
        <w:r>
          <w:rPr>
            <w:noProof/>
          </w:rPr>
          <w:fldChar w:fldCharType="end"/>
        </w:r>
      </w:ins>
    </w:p>
    <w:p w14:paraId="7F35F39A" w14:textId="6F18294F" w:rsidR="00F72520" w:rsidRDefault="00F72520" w:rsidP="00E6227B">
      <w:pPr>
        <w:pStyle w:val="TOC2"/>
        <w:tabs>
          <w:tab w:val="left" w:pos="660"/>
          <w:tab w:val="right" w:leader="dot" w:pos="8777"/>
        </w:tabs>
        <w:spacing w:line="276" w:lineRule="auto"/>
        <w:rPr>
          <w:ins w:id="84" w:author="phuong vu" w:date="2018-11-22T15:01:00Z"/>
          <w:rFonts w:asciiTheme="minorHAnsi" w:eastAsiaTheme="minorEastAsia" w:hAnsiTheme="minorHAnsi" w:cstheme="minorBidi"/>
          <w:noProof/>
          <w:sz w:val="22"/>
          <w:szCs w:val="22"/>
          <w:lang w:val="en-US"/>
        </w:rPr>
        <w:pPrChange w:id="85" w:author="phuong vu" w:date="2018-11-23T13:48:00Z">
          <w:pPr>
            <w:pStyle w:val="TOC2"/>
            <w:tabs>
              <w:tab w:val="left" w:pos="660"/>
              <w:tab w:val="right" w:leader="dot" w:pos="8777"/>
            </w:tabs>
          </w:pPr>
        </w:pPrChange>
      </w:pPr>
      <w:ins w:id="86" w:author="phuong vu" w:date="2018-11-22T15:01:00Z">
        <w:r>
          <w:rPr>
            <w:noProof/>
          </w:rPr>
          <w:t>6.</w:t>
        </w:r>
        <w:r>
          <w:rPr>
            <w:rFonts w:asciiTheme="minorHAnsi" w:eastAsiaTheme="minorEastAsia" w:hAnsiTheme="minorHAnsi" w:cstheme="minorBidi"/>
            <w:noProof/>
            <w:sz w:val="22"/>
            <w:szCs w:val="22"/>
            <w:lang w:val="en-US"/>
          </w:rPr>
          <w:tab/>
        </w:r>
        <w:r>
          <w:rPr>
            <w:noProof/>
          </w:rPr>
          <w:t>Phạm vi nghiên cứu</w:t>
        </w:r>
        <w:r>
          <w:rPr>
            <w:noProof/>
          </w:rPr>
          <w:tab/>
        </w:r>
        <w:r>
          <w:rPr>
            <w:noProof/>
          </w:rPr>
          <w:fldChar w:fldCharType="begin"/>
        </w:r>
        <w:r>
          <w:rPr>
            <w:noProof/>
          </w:rPr>
          <w:instrText xml:space="preserve"> PAGEREF _Toc530662466 \h </w:instrText>
        </w:r>
        <w:r>
          <w:rPr>
            <w:noProof/>
          </w:rPr>
        </w:r>
      </w:ins>
      <w:r>
        <w:rPr>
          <w:noProof/>
        </w:rPr>
        <w:fldChar w:fldCharType="separate"/>
      </w:r>
      <w:ins w:id="87" w:author="phuong vu" w:date="2018-11-22T15:01:00Z">
        <w:r>
          <w:rPr>
            <w:noProof/>
          </w:rPr>
          <w:t>17</w:t>
        </w:r>
        <w:r>
          <w:rPr>
            <w:noProof/>
          </w:rPr>
          <w:fldChar w:fldCharType="end"/>
        </w:r>
      </w:ins>
    </w:p>
    <w:p w14:paraId="53CF5A8C" w14:textId="34EBCE2C" w:rsidR="00F72520" w:rsidRDefault="00F72520" w:rsidP="00E6227B">
      <w:pPr>
        <w:pStyle w:val="TOC2"/>
        <w:tabs>
          <w:tab w:val="left" w:pos="660"/>
          <w:tab w:val="right" w:leader="dot" w:pos="8777"/>
        </w:tabs>
        <w:spacing w:line="276" w:lineRule="auto"/>
        <w:rPr>
          <w:ins w:id="88" w:author="phuong vu" w:date="2018-11-22T15:01:00Z"/>
          <w:rFonts w:asciiTheme="minorHAnsi" w:eastAsiaTheme="minorEastAsia" w:hAnsiTheme="minorHAnsi" w:cstheme="minorBidi"/>
          <w:noProof/>
          <w:sz w:val="22"/>
          <w:szCs w:val="22"/>
          <w:lang w:val="en-US"/>
        </w:rPr>
        <w:pPrChange w:id="89" w:author="phuong vu" w:date="2018-11-23T13:48:00Z">
          <w:pPr>
            <w:pStyle w:val="TOC2"/>
            <w:tabs>
              <w:tab w:val="left" w:pos="660"/>
              <w:tab w:val="right" w:leader="dot" w:pos="8777"/>
            </w:tabs>
          </w:pPr>
        </w:pPrChange>
      </w:pPr>
      <w:ins w:id="90" w:author="phuong vu" w:date="2018-11-22T15:01:00Z">
        <w:r w:rsidRPr="00DF13D0">
          <w:rPr>
            <w:noProof/>
            <w:lang w:val="en-US"/>
          </w:rPr>
          <w:t>7.</w:t>
        </w:r>
        <w:r>
          <w:rPr>
            <w:rFonts w:asciiTheme="minorHAnsi" w:eastAsiaTheme="minorEastAsia" w:hAnsiTheme="minorHAnsi" w:cstheme="minorBidi"/>
            <w:noProof/>
            <w:sz w:val="22"/>
            <w:szCs w:val="22"/>
            <w:lang w:val="en-US"/>
          </w:rPr>
          <w:tab/>
        </w:r>
        <w:r w:rsidRPr="00DF13D0">
          <w:rPr>
            <w:noProof/>
            <w:lang w:val="en-US"/>
          </w:rPr>
          <w:t>Phương pháp nghiên cứu</w:t>
        </w:r>
        <w:r>
          <w:rPr>
            <w:noProof/>
          </w:rPr>
          <w:tab/>
        </w:r>
        <w:r>
          <w:rPr>
            <w:noProof/>
          </w:rPr>
          <w:fldChar w:fldCharType="begin"/>
        </w:r>
        <w:r>
          <w:rPr>
            <w:noProof/>
          </w:rPr>
          <w:instrText xml:space="preserve"> PAGEREF _Toc530662467 \h </w:instrText>
        </w:r>
        <w:r>
          <w:rPr>
            <w:noProof/>
          </w:rPr>
        </w:r>
      </w:ins>
      <w:r>
        <w:rPr>
          <w:noProof/>
        </w:rPr>
        <w:fldChar w:fldCharType="separate"/>
      </w:r>
      <w:ins w:id="91" w:author="phuong vu" w:date="2018-11-22T15:01:00Z">
        <w:r>
          <w:rPr>
            <w:noProof/>
          </w:rPr>
          <w:t>17</w:t>
        </w:r>
        <w:r>
          <w:rPr>
            <w:noProof/>
          </w:rPr>
          <w:fldChar w:fldCharType="end"/>
        </w:r>
      </w:ins>
    </w:p>
    <w:p w14:paraId="54D19396" w14:textId="66A68C52" w:rsidR="00F72520" w:rsidRDefault="00F72520" w:rsidP="00E6227B">
      <w:pPr>
        <w:pStyle w:val="TOC1"/>
        <w:tabs>
          <w:tab w:val="right" w:leader="dot" w:pos="8777"/>
        </w:tabs>
        <w:spacing w:line="276" w:lineRule="auto"/>
        <w:rPr>
          <w:ins w:id="92" w:author="phuong vu" w:date="2018-11-22T15:01:00Z"/>
          <w:rFonts w:asciiTheme="minorHAnsi" w:eastAsiaTheme="minorEastAsia" w:hAnsiTheme="minorHAnsi" w:cstheme="minorBidi"/>
          <w:noProof/>
          <w:sz w:val="22"/>
          <w:szCs w:val="22"/>
          <w:lang w:val="en-US"/>
        </w:rPr>
        <w:pPrChange w:id="93" w:author="phuong vu" w:date="2018-11-23T13:48:00Z">
          <w:pPr>
            <w:pStyle w:val="TOC1"/>
            <w:tabs>
              <w:tab w:val="right" w:leader="dot" w:pos="8777"/>
            </w:tabs>
          </w:pPr>
        </w:pPrChange>
      </w:pPr>
      <w:ins w:id="94" w:author="phuong vu" w:date="2018-11-22T15:01:00Z">
        <w:r>
          <w:rPr>
            <w:noProof/>
          </w:rPr>
          <w:t>PHẦN NỘI DUNG</w:t>
        </w:r>
        <w:r>
          <w:rPr>
            <w:noProof/>
          </w:rPr>
          <w:tab/>
        </w:r>
        <w:r>
          <w:rPr>
            <w:noProof/>
          </w:rPr>
          <w:fldChar w:fldCharType="begin"/>
        </w:r>
        <w:r>
          <w:rPr>
            <w:noProof/>
          </w:rPr>
          <w:instrText xml:space="preserve"> PAGEREF _Toc530662468 \h </w:instrText>
        </w:r>
        <w:r>
          <w:rPr>
            <w:noProof/>
          </w:rPr>
        </w:r>
      </w:ins>
      <w:r>
        <w:rPr>
          <w:noProof/>
        </w:rPr>
        <w:fldChar w:fldCharType="separate"/>
      </w:r>
      <w:ins w:id="95" w:author="phuong vu" w:date="2018-11-22T15:01:00Z">
        <w:r>
          <w:rPr>
            <w:noProof/>
          </w:rPr>
          <w:t>18</w:t>
        </w:r>
        <w:r>
          <w:rPr>
            <w:noProof/>
          </w:rPr>
          <w:fldChar w:fldCharType="end"/>
        </w:r>
      </w:ins>
    </w:p>
    <w:p w14:paraId="0717BC75" w14:textId="7F90ED27" w:rsidR="00F72520" w:rsidRDefault="00F72520" w:rsidP="00E6227B">
      <w:pPr>
        <w:pStyle w:val="TOC1"/>
        <w:tabs>
          <w:tab w:val="left" w:pos="1540"/>
          <w:tab w:val="right" w:leader="dot" w:pos="8777"/>
        </w:tabs>
        <w:spacing w:line="276" w:lineRule="auto"/>
        <w:rPr>
          <w:ins w:id="96" w:author="phuong vu" w:date="2018-11-22T15:01:00Z"/>
          <w:rFonts w:asciiTheme="minorHAnsi" w:eastAsiaTheme="minorEastAsia" w:hAnsiTheme="minorHAnsi" w:cstheme="minorBidi"/>
          <w:noProof/>
          <w:sz w:val="22"/>
          <w:szCs w:val="22"/>
          <w:lang w:val="en-US"/>
        </w:rPr>
        <w:pPrChange w:id="97" w:author="phuong vu" w:date="2018-11-23T13:48:00Z">
          <w:pPr>
            <w:pStyle w:val="TOC1"/>
            <w:tabs>
              <w:tab w:val="left" w:pos="1540"/>
              <w:tab w:val="right" w:leader="dot" w:pos="8777"/>
            </w:tabs>
          </w:pPr>
        </w:pPrChange>
      </w:pPr>
      <w:ins w:id="98" w:author="phuong vu" w:date="2018-11-22T15:01:00Z">
        <w:r>
          <w:rPr>
            <w:noProof/>
          </w:rPr>
          <w:t>CHƯƠNG 1 -</w:t>
        </w:r>
        <w:r>
          <w:rPr>
            <w:rFonts w:asciiTheme="minorHAnsi" w:eastAsiaTheme="minorEastAsia" w:hAnsiTheme="minorHAnsi" w:cstheme="minorBidi"/>
            <w:noProof/>
            <w:sz w:val="22"/>
            <w:szCs w:val="22"/>
            <w:lang w:val="en-US"/>
          </w:rPr>
          <w:tab/>
        </w:r>
        <w:r>
          <w:rPr>
            <w:noProof/>
          </w:rPr>
          <w:t>ĐẶC TẢ YÊU CẦU</w:t>
        </w:r>
        <w:r>
          <w:rPr>
            <w:noProof/>
          </w:rPr>
          <w:tab/>
        </w:r>
        <w:r>
          <w:rPr>
            <w:noProof/>
          </w:rPr>
          <w:fldChar w:fldCharType="begin"/>
        </w:r>
        <w:r>
          <w:rPr>
            <w:noProof/>
          </w:rPr>
          <w:instrText xml:space="preserve"> PAGEREF _Toc530662469 \h </w:instrText>
        </w:r>
        <w:r>
          <w:rPr>
            <w:noProof/>
          </w:rPr>
        </w:r>
      </w:ins>
      <w:r>
        <w:rPr>
          <w:noProof/>
        </w:rPr>
        <w:fldChar w:fldCharType="separate"/>
      </w:r>
      <w:ins w:id="99" w:author="phuong vu" w:date="2018-11-22T15:01:00Z">
        <w:r>
          <w:rPr>
            <w:noProof/>
          </w:rPr>
          <w:t>18</w:t>
        </w:r>
        <w:r>
          <w:rPr>
            <w:noProof/>
          </w:rPr>
          <w:fldChar w:fldCharType="end"/>
        </w:r>
      </w:ins>
    </w:p>
    <w:p w14:paraId="34A59B9D" w14:textId="60DAA3AA" w:rsidR="00F72520" w:rsidRDefault="00F72520" w:rsidP="00E6227B">
      <w:pPr>
        <w:pStyle w:val="TOC2"/>
        <w:tabs>
          <w:tab w:val="left" w:pos="880"/>
          <w:tab w:val="right" w:leader="dot" w:pos="8777"/>
        </w:tabs>
        <w:spacing w:line="276" w:lineRule="auto"/>
        <w:rPr>
          <w:ins w:id="100" w:author="phuong vu" w:date="2018-11-22T15:01:00Z"/>
          <w:rFonts w:asciiTheme="minorHAnsi" w:eastAsiaTheme="minorEastAsia" w:hAnsiTheme="minorHAnsi" w:cstheme="minorBidi"/>
          <w:noProof/>
          <w:sz w:val="22"/>
          <w:szCs w:val="22"/>
          <w:lang w:val="en-US"/>
        </w:rPr>
        <w:pPrChange w:id="101" w:author="phuong vu" w:date="2018-11-23T13:48:00Z">
          <w:pPr>
            <w:pStyle w:val="TOC2"/>
            <w:tabs>
              <w:tab w:val="left" w:pos="880"/>
              <w:tab w:val="right" w:leader="dot" w:pos="8777"/>
            </w:tabs>
          </w:pPr>
        </w:pPrChange>
      </w:pPr>
      <w:ins w:id="102" w:author="phuong vu" w:date="2018-11-22T15:01:00Z">
        <w:r>
          <w:rPr>
            <w:noProof/>
          </w:rPr>
          <w:t>1.1</w:t>
        </w:r>
        <w:r>
          <w:rPr>
            <w:rFonts w:asciiTheme="minorHAnsi" w:eastAsiaTheme="minorEastAsia" w:hAnsiTheme="minorHAnsi" w:cstheme="minorBidi"/>
            <w:noProof/>
            <w:sz w:val="22"/>
            <w:szCs w:val="22"/>
            <w:lang w:val="en-US"/>
          </w:rPr>
          <w:tab/>
        </w:r>
        <w:r>
          <w:rPr>
            <w:noProof/>
          </w:rPr>
          <w:t>Tổng quan về hệ thống</w:t>
        </w:r>
        <w:r>
          <w:rPr>
            <w:noProof/>
          </w:rPr>
          <w:tab/>
        </w:r>
        <w:r>
          <w:rPr>
            <w:noProof/>
          </w:rPr>
          <w:fldChar w:fldCharType="begin"/>
        </w:r>
        <w:r>
          <w:rPr>
            <w:noProof/>
          </w:rPr>
          <w:instrText xml:space="preserve"> PAGEREF _Toc530662481 \h </w:instrText>
        </w:r>
        <w:r>
          <w:rPr>
            <w:noProof/>
          </w:rPr>
        </w:r>
      </w:ins>
      <w:r>
        <w:rPr>
          <w:noProof/>
        </w:rPr>
        <w:fldChar w:fldCharType="separate"/>
      </w:r>
      <w:ins w:id="103" w:author="phuong vu" w:date="2018-11-22T15:01:00Z">
        <w:r>
          <w:rPr>
            <w:noProof/>
          </w:rPr>
          <w:t>18</w:t>
        </w:r>
        <w:r>
          <w:rPr>
            <w:noProof/>
          </w:rPr>
          <w:fldChar w:fldCharType="end"/>
        </w:r>
      </w:ins>
    </w:p>
    <w:p w14:paraId="504F97F9" w14:textId="0E6FF80E" w:rsidR="00F72520" w:rsidRDefault="00F72520" w:rsidP="00E6227B">
      <w:pPr>
        <w:pStyle w:val="TOC2"/>
        <w:tabs>
          <w:tab w:val="left" w:pos="880"/>
          <w:tab w:val="right" w:leader="dot" w:pos="8777"/>
        </w:tabs>
        <w:spacing w:line="276" w:lineRule="auto"/>
        <w:rPr>
          <w:ins w:id="104" w:author="phuong vu" w:date="2018-11-22T15:01:00Z"/>
          <w:rFonts w:asciiTheme="minorHAnsi" w:eastAsiaTheme="minorEastAsia" w:hAnsiTheme="minorHAnsi" w:cstheme="minorBidi"/>
          <w:noProof/>
          <w:sz w:val="22"/>
          <w:szCs w:val="22"/>
          <w:lang w:val="en-US"/>
        </w:rPr>
        <w:pPrChange w:id="105" w:author="phuong vu" w:date="2018-11-23T13:48:00Z">
          <w:pPr>
            <w:pStyle w:val="TOC2"/>
            <w:tabs>
              <w:tab w:val="left" w:pos="880"/>
              <w:tab w:val="right" w:leader="dot" w:pos="8777"/>
            </w:tabs>
          </w:pPr>
        </w:pPrChange>
      </w:pPr>
      <w:ins w:id="106" w:author="phuong vu" w:date="2018-11-22T15:01:00Z">
        <w:r>
          <w:rPr>
            <w:noProof/>
          </w:rPr>
          <w:t>1.2</w:t>
        </w:r>
        <w:r>
          <w:rPr>
            <w:rFonts w:asciiTheme="minorHAnsi" w:eastAsiaTheme="minorEastAsia" w:hAnsiTheme="minorHAnsi" w:cstheme="minorBidi"/>
            <w:noProof/>
            <w:sz w:val="22"/>
            <w:szCs w:val="22"/>
            <w:lang w:val="en-US"/>
          </w:rPr>
          <w:tab/>
        </w:r>
        <w:r>
          <w:rPr>
            <w:noProof/>
          </w:rPr>
          <w:t>Đặc điểm người dùng</w:t>
        </w:r>
        <w:r>
          <w:rPr>
            <w:noProof/>
          </w:rPr>
          <w:tab/>
        </w:r>
        <w:r>
          <w:rPr>
            <w:noProof/>
          </w:rPr>
          <w:fldChar w:fldCharType="begin"/>
        </w:r>
        <w:r>
          <w:rPr>
            <w:noProof/>
          </w:rPr>
          <w:instrText xml:space="preserve"> PAGEREF _Toc530662482 \h </w:instrText>
        </w:r>
        <w:r>
          <w:rPr>
            <w:noProof/>
          </w:rPr>
        </w:r>
      </w:ins>
      <w:r>
        <w:rPr>
          <w:noProof/>
        </w:rPr>
        <w:fldChar w:fldCharType="separate"/>
      </w:r>
      <w:ins w:id="107" w:author="phuong vu" w:date="2018-11-22T15:01:00Z">
        <w:r>
          <w:rPr>
            <w:noProof/>
          </w:rPr>
          <w:t>18</w:t>
        </w:r>
        <w:r>
          <w:rPr>
            <w:noProof/>
          </w:rPr>
          <w:fldChar w:fldCharType="end"/>
        </w:r>
      </w:ins>
    </w:p>
    <w:p w14:paraId="1885FF4E" w14:textId="555D6949" w:rsidR="00F72520" w:rsidRDefault="00F72520" w:rsidP="00E6227B">
      <w:pPr>
        <w:pStyle w:val="TOC2"/>
        <w:tabs>
          <w:tab w:val="left" w:pos="880"/>
          <w:tab w:val="right" w:leader="dot" w:pos="8777"/>
        </w:tabs>
        <w:spacing w:line="276" w:lineRule="auto"/>
        <w:rPr>
          <w:ins w:id="108" w:author="phuong vu" w:date="2018-11-22T15:01:00Z"/>
          <w:rFonts w:asciiTheme="minorHAnsi" w:eastAsiaTheme="minorEastAsia" w:hAnsiTheme="minorHAnsi" w:cstheme="minorBidi"/>
          <w:noProof/>
          <w:sz w:val="22"/>
          <w:szCs w:val="22"/>
          <w:lang w:val="en-US"/>
        </w:rPr>
        <w:pPrChange w:id="109" w:author="phuong vu" w:date="2018-11-23T13:48:00Z">
          <w:pPr>
            <w:pStyle w:val="TOC2"/>
            <w:tabs>
              <w:tab w:val="left" w:pos="880"/>
              <w:tab w:val="right" w:leader="dot" w:pos="8777"/>
            </w:tabs>
          </w:pPr>
        </w:pPrChange>
      </w:pPr>
      <w:ins w:id="110" w:author="phuong vu" w:date="2018-11-22T15:01:00Z">
        <w:r>
          <w:rPr>
            <w:noProof/>
          </w:rPr>
          <w:t>1.3</w:t>
        </w:r>
        <w:r>
          <w:rPr>
            <w:rFonts w:asciiTheme="minorHAnsi" w:eastAsiaTheme="minorEastAsia" w:hAnsiTheme="minorHAnsi" w:cstheme="minorBidi"/>
            <w:noProof/>
            <w:sz w:val="22"/>
            <w:szCs w:val="22"/>
            <w:lang w:val="en-US"/>
          </w:rPr>
          <w:tab/>
        </w:r>
        <w:r>
          <w:rPr>
            <w:noProof/>
          </w:rPr>
          <w:t>Các chức năng hệ thống</w:t>
        </w:r>
        <w:r>
          <w:rPr>
            <w:noProof/>
          </w:rPr>
          <w:tab/>
        </w:r>
        <w:r>
          <w:rPr>
            <w:noProof/>
          </w:rPr>
          <w:fldChar w:fldCharType="begin"/>
        </w:r>
        <w:r>
          <w:rPr>
            <w:noProof/>
          </w:rPr>
          <w:instrText xml:space="preserve"> PAGEREF _Toc530662483 \h </w:instrText>
        </w:r>
        <w:r>
          <w:rPr>
            <w:noProof/>
          </w:rPr>
        </w:r>
      </w:ins>
      <w:r>
        <w:rPr>
          <w:noProof/>
        </w:rPr>
        <w:fldChar w:fldCharType="separate"/>
      </w:r>
      <w:ins w:id="111" w:author="phuong vu" w:date="2018-11-22T15:01:00Z">
        <w:r>
          <w:rPr>
            <w:noProof/>
          </w:rPr>
          <w:t>19</w:t>
        </w:r>
        <w:r>
          <w:rPr>
            <w:noProof/>
          </w:rPr>
          <w:fldChar w:fldCharType="end"/>
        </w:r>
      </w:ins>
    </w:p>
    <w:p w14:paraId="67A010A0" w14:textId="7B0756BA" w:rsidR="00F72520" w:rsidRDefault="00F72520" w:rsidP="00E6227B">
      <w:pPr>
        <w:pStyle w:val="TOC2"/>
        <w:tabs>
          <w:tab w:val="left" w:pos="880"/>
          <w:tab w:val="right" w:leader="dot" w:pos="8777"/>
        </w:tabs>
        <w:spacing w:line="276" w:lineRule="auto"/>
        <w:rPr>
          <w:ins w:id="112" w:author="phuong vu" w:date="2018-11-22T15:01:00Z"/>
          <w:rFonts w:asciiTheme="minorHAnsi" w:eastAsiaTheme="minorEastAsia" w:hAnsiTheme="minorHAnsi" w:cstheme="minorBidi"/>
          <w:noProof/>
          <w:sz w:val="22"/>
          <w:szCs w:val="22"/>
          <w:lang w:val="en-US"/>
        </w:rPr>
        <w:pPrChange w:id="113" w:author="phuong vu" w:date="2018-11-23T13:48:00Z">
          <w:pPr>
            <w:pStyle w:val="TOC2"/>
            <w:tabs>
              <w:tab w:val="left" w:pos="880"/>
              <w:tab w:val="right" w:leader="dot" w:pos="8777"/>
            </w:tabs>
          </w:pPr>
        </w:pPrChange>
      </w:pPr>
      <w:ins w:id="114" w:author="phuong vu" w:date="2018-11-22T15:01:00Z">
        <w:r>
          <w:rPr>
            <w:noProof/>
          </w:rPr>
          <w:t>1.4</w:t>
        </w:r>
        <w:r>
          <w:rPr>
            <w:rFonts w:asciiTheme="minorHAnsi" w:eastAsiaTheme="minorEastAsia" w:hAnsiTheme="minorHAnsi" w:cstheme="minorBidi"/>
            <w:noProof/>
            <w:sz w:val="22"/>
            <w:szCs w:val="22"/>
            <w:lang w:val="en-US"/>
          </w:rPr>
          <w:tab/>
        </w:r>
        <w:r>
          <w:rPr>
            <w:noProof/>
          </w:rPr>
          <w:t>Môi trường vận hành</w:t>
        </w:r>
        <w:r>
          <w:rPr>
            <w:noProof/>
          </w:rPr>
          <w:tab/>
        </w:r>
        <w:r>
          <w:rPr>
            <w:noProof/>
          </w:rPr>
          <w:fldChar w:fldCharType="begin"/>
        </w:r>
        <w:r>
          <w:rPr>
            <w:noProof/>
          </w:rPr>
          <w:instrText xml:space="preserve"> PAGEREF _Toc530662484 \h </w:instrText>
        </w:r>
        <w:r>
          <w:rPr>
            <w:noProof/>
          </w:rPr>
        </w:r>
      </w:ins>
      <w:r>
        <w:rPr>
          <w:noProof/>
        </w:rPr>
        <w:fldChar w:fldCharType="separate"/>
      </w:r>
      <w:ins w:id="115" w:author="phuong vu" w:date="2018-11-22T15:01:00Z">
        <w:r>
          <w:rPr>
            <w:noProof/>
          </w:rPr>
          <w:t>19</w:t>
        </w:r>
        <w:r>
          <w:rPr>
            <w:noProof/>
          </w:rPr>
          <w:fldChar w:fldCharType="end"/>
        </w:r>
      </w:ins>
    </w:p>
    <w:p w14:paraId="02AABA4C" w14:textId="33421ED9" w:rsidR="00F72520" w:rsidRDefault="00F72520" w:rsidP="00E6227B">
      <w:pPr>
        <w:pStyle w:val="TOC2"/>
        <w:tabs>
          <w:tab w:val="left" w:pos="880"/>
          <w:tab w:val="right" w:leader="dot" w:pos="8777"/>
        </w:tabs>
        <w:spacing w:line="276" w:lineRule="auto"/>
        <w:rPr>
          <w:ins w:id="116" w:author="phuong vu" w:date="2018-11-22T15:01:00Z"/>
          <w:rFonts w:asciiTheme="minorHAnsi" w:eastAsiaTheme="minorEastAsia" w:hAnsiTheme="minorHAnsi" w:cstheme="minorBidi"/>
          <w:noProof/>
          <w:sz w:val="22"/>
          <w:szCs w:val="22"/>
          <w:lang w:val="en-US"/>
        </w:rPr>
        <w:pPrChange w:id="117" w:author="phuong vu" w:date="2018-11-23T13:48:00Z">
          <w:pPr>
            <w:pStyle w:val="TOC2"/>
            <w:tabs>
              <w:tab w:val="left" w:pos="880"/>
              <w:tab w:val="right" w:leader="dot" w:pos="8777"/>
            </w:tabs>
          </w:pPr>
        </w:pPrChange>
      </w:pPr>
      <w:ins w:id="118" w:author="phuong vu" w:date="2018-11-22T15:01:00Z">
        <w:r>
          <w:rPr>
            <w:noProof/>
          </w:rPr>
          <w:t>1.5</w:t>
        </w:r>
        <w:r>
          <w:rPr>
            <w:rFonts w:asciiTheme="minorHAnsi" w:eastAsiaTheme="minorEastAsia" w:hAnsiTheme="minorHAnsi" w:cstheme="minorBidi"/>
            <w:noProof/>
            <w:sz w:val="22"/>
            <w:szCs w:val="22"/>
            <w:lang w:val="en-US"/>
          </w:rPr>
          <w:tab/>
        </w:r>
        <w:r>
          <w:rPr>
            <w:noProof/>
          </w:rPr>
          <w:t>Sơ đồ USE CASE</w:t>
        </w:r>
        <w:r>
          <w:rPr>
            <w:noProof/>
          </w:rPr>
          <w:tab/>
        </w:r>
        <w:r>
          <w:rPr>
            <w:noProof/>
          </w:rPr>
          <w:fldChar w:fldCharType="begin"/>
        </w:r>
        <w:r>
          <w:rPr>
            <w:noProof/>
          </w:rPr>
          <w:instrText xml:space="preserve"> PAGEREF _Toc530662485 \h </w:instrText>
        </w:r>
        <w:r>
          <w:rPr>
            <w:noProof/>
          </w:rPr>
        </w:r>
      </w:ins>
      <w:r>
        <w:rPr>
          <w:noProof/>
        </w:rPr>
        <w:fldChar w:fldCharType="separate"/>
      </w:r>
      <w:ins w:id="119" w:author="phuong vu" w:date="2018-11-22T15:01:00Z">
        <w:r>
          <w:rPr>
            <w:noProof/>
          </w:rPr>
          <w:t>20</w:t>
        </w:r>
        <w:r>
          <w:rPr>
            <w:noProof/>
          </w:rPr>
          <w:fldChar w:fldCharType="end"/>
        </w:r>
      </w:ins>
    </w:p>
    <w:p w14:paraId="6AB9A5DC" w14:textId="71F33072" w:rsidR="00F72520" w:rsidRDefault="00F72520" w:rsidP="00E6227B">
      <w:pPr>
        <w:pStyle w:val="TOC2"/>
        <w:tabs>
          <w:tab w:val="left" w:pos="880"/>
          <w:tab w:val="right" w:leader="dot" w:pos="8777"/>
        </w:tabs>
        <w:spacing w:line="276" w:lineRule="auto"/>
        <w:rPr>
          <w:ins w:id="120" w:author="phuong vu" w:date="2018-11-22T15:01:00Z"/>
          <w:rFonts w:asciiTheme="minorHAnsi" w:eastAsiaTheme="minorEastAsia" w:hAnsiTheme="minorHAnsi" w:cstheme="minorBidi"/>
          <w:noProof/>
          <w:sz w:val="22"/>
          <w:szCs w:val="22"/>
          <w:lang w:val="en-US"/>
        </w:rPr>
        <w:pPrChange w:id="121" w:author="phuong vu" w:date="2018-11-23T13:48:00Z">
          <w:pPr>
            <w:pStyle w:val="TOC2"/>
            <w:tabs>
              <w:tab w:val="left" w:pos="880"/>
              <w:tab w:val="right" w:leader="dot" w:pos="8777"/>
            </w:tabs>
          </w:pPr>
        </w:pPrChange>
      </w:pPr>
      <w:ins w:id="122" w:author="phuong vu" w:date="2018-11-22T15:01:00Z">
        <w:r>
          <w:rPr>
            <w:noProof/>
          </w:rPr>
          <w:t>1.6</w:t>
        </w:r>
        <w:r>
          <w:rPr>
            <w:rFonts w:asciiTheme="minorHAnsi" w:eastAsiaTheme="minorEastAsia" w:hAnsiTheme="minorHAnsi" w:cstheme="minorBidi"/>
            <w:noProof/>
            <w:sz w:val="22"/>
            <w:szCs w:val="22"/>
            <w:lang w:val="en-US"/>
          </w:rPr>
          <w:tab/>
        </w:r>
        <w:r>
          <w:rPr>
            <w:noProof/>
          </w:rPr>
          <w:t>Yêu cầu chức năng</w:t>
        </w:r>
        <w:r>
          <w:rPr>
            <w:noProof/>
          </w:rPr>
          <w:tab/>
        </w:r>
        <w:r>
          <w:rPr>
            <w:noProof/>
          </w:rPr>
          <w:fldChar w:fldCharType="begin"/>
        </w:r>
        <w:r>
          <w:rPr>
            <w:noProof/>
          </w:rPr>
          <w:instrText xml:space="preserve"> PAGEREF _Toc530662486 \h </w:instrText>
        </w:r>
        <w:r>
          <w:rPr>
            <w:noProof/>
          </w:rPr>
        </w:r>
      </w:ins>
      <w:r>
        <w:rPr>
          <w:noProof/>
        </w:rPr>
        <w:fldChar w:fldCharType="separate"/>
      </w:r>
      <w:ins w:id="123" w:author="phuong vu" w:date="2018-11-22T15:01:00Z">
        <w:r>
          <w:rPr>
            <w:noProof/>
          </w:rPr>
          <w:t>21</w:t>
        </w:r>
        <w:r>
          <w:rPr>
            <w:noProof/>
          </w:rPr>
          <w:fldChar w:fldCharType="end"/>
        </w:r>
      </w:ins>
    </w:p>
    <w:p w14:paraId="6F1CE83A" w14:textId="1D7D3548" w:rsidR="00F72520" w:rsidRDefault="00F72520" w:rsidP="00E6227B">
      <w:pPr>
        <w:pStyle w:val="TOC3"/>
        <w:tabs>
          <w:tab w:val="left" w:pos="1320"/>
          <w:tab w:val="right" w:leader="dot" w:pos="8777"/>
        </w:tabs>
        <w:spacing w:line="276" w:lineRule="auto"/>
        <w:rPr>
          <w:ins w:id="124" w:author="phuong vu" w:date="2018-11-22T15:01:00Z"/>
          <w:rFonts w:asciiTheme="minorHAnsi" w:eastAsiaTheme="minorEastAsia" w:hAnsiTheme="minorHAnsi" w:cstheme="minorBidi"/>
          <w:noProof/>
          <w:sz w:val="22"/>
          <w:szCs w:val="22"/>
          <w:lang w:val="en-US"/>
        </w:rPr>
        <w:pPrChange w:id="125" w:author="phuong vu" w:date="2018-11-23T13:48:00Z">
          <w:pPr>
            <w:pStyle w:val="TOC3"/>
            <w:tabs>
              <w:tab w:val="left" w:pos="1320"/>
              <w:tab w:val="right" w:leader="dot" w:pos="8777"/>
            </w:tabs>
          </w:pPr>
        </w:pPrChange>
      </w:pPr>
      <w:ins w:id="126" w:author="phuong vu" w:date="2018-11-22T15:01:00Z">
        <w:r>
          <w:rPr>
            <w:noProof/>
          </w:rPr>
          <w:t>1.6.1</w:t>
        </w:r>
        <w:r>
          <w:rPr>
            <w:rFonts w:asciiTheme="minorHAnsi" w:eastAsiaTheme="minorEastAsia" w:hAnsiTheme="minorHAnsi" w:cstheme="minorBidi"/>
            <w:noProof/>
            <w:sz w:val="22"/>
            <w:szCs w:val="22"/>
            <w:lang w:val="en-US"/>
          </w:rPr>
          <w:tab/>
        </w:r>
        <w:r>
          <w:rPr>
            <w:noProof/>
          </w:rPr>
          <w:t>Quản lí đơn hàng</w:t>
        </w:r>
        <w:r>
          <w:rPr>
            <w:noProof/>
          </w:rPr>
          <w:tab/>
        </w:r>
        <w:r>
          <w:rPr>
            <w:noProof/>
          </w:rPr>
          <w:fldChar w:fldCharType="begin"/>
        </w:r>
        <w:r>
          <w:rPr>
            <w:noProof/>
          </w:rPr>
          <w:instrText xml:space="preserve"> PAGEREF _Toc530662487 \h </w:instrText>
        </w:r>
        <w:r>
          <w:rPr>
            <w:noProof/>
          </w:rPr>
        </w:r>
      </w:ins>
      <w:r>
        <w:rPr>
          <w:noProof/>
        </w:rPr>
        <w:fldChar w:fldCharType="separate"/>
      </w:r>
      <w:ins w:id="127" w:author="phuong vu" w:date="2018-11-22T15:01:00Z">
        <w:r>
          <w:rPr>
            <w:noProof/>
          </w:rPr>
          <w:t>21</w:t>
        </w:r>
        <w:r>
          <w:rPr>
            <w:noProof/>
          </w:rPr>
          <w:fldChar w:fldCharType="end"/>
        </w:r>
      </w:ins>
    </w:p>
    <w:p w14:paraId="4305DADA" w14:textId="3F4CBF1B" w:rsidR="00F72520" w:rsidRDefault="00F72520" w:rsidP="00E6227B">
      <w:pPr>
        <w:pStyle w:val="TOC3"/>
        <w:tabs>
          <w:tab w:val="left" w:pos="1320"/>
          <w:tab w:val="right" w:leader="dot" w:pos="8777"/>
        </w:tabs>
        <w:spacing w:line="276" w:lineRule="auto"/>
        <w:rPr>
          <w:ins w:id="128" w:author="phuong vu" w:date="2018-11-22T15:01:00Z"/>
          <w:rFonts w:asciiTheme="minorHAnsi" w:eastAsiaTheme="minorEastAsia" w:hAnsiTheme="minorHAnsi" w:cstheme="minorBidi"/>
          <w:noProof/>
          <w:sz w:val="22"/>
          <w:szCs w:val="22"/>
          <w:lang w:val="en-US"/>
        </w:rPr>
        <w:pPrChange w:id="129" w:author="phuong vu" w:date="2018-11-23T13:48:00Z">
          <w:pPr>
            <w:pStyle w:val="TOC3"/>
            <w:tabs>
              <w:tab w:val="left" w:pos="1320"/>
              <w:tab w:val="right" w:leader="dot" w:pos="8777"/>
            </w:tabs>
          </w:pPr>
        </w:pPrChange>
      </w:pPr>
      <w:ins w:id="130" w:author="phuong vu" w:date="2018-11-22T15:01:00Z">
        <w:r>
          <w:rPr>
            <w:noProof/>
          </w:rPr>
          <w:t>1.6.2</w:t>
        </w:r>
        <w:r>
          <w:rPr>
            <w:rFonts w:asciiTheme="minorHAnsi" w:eastAsiaTheme="minorEastAsia" w:hAnsiTheme="minorHAnsi" w:cstheme="minorBidi"/>
            <w:noProof/>
            <w:sz w:val="22"/>
            <w:szCs w:val="22"/>
            <w:lang w:val="en-US"/>
          </w:rPr>
          <w:tab/>
        </w:r>
        <w:r>
          <w:rPr>
            <w:noProof/>
          </w:rPr>
          <w:t>Quản lí biên nhận</w:t>
        </w:r>
        <w:r>
          <w:rPr>
            <w:noProof/>
          </w:rPr>
          <w:tab/>
        </w:r>
        <w:r>
          <w:rPr>
            <w:noProof/>
          </w:rPr>
          <w:fldChar w:fldCharType="begin"/>
        </w:r>
        <w:r>
          <w:rPr>
            <w:noProof/>
          </w:rPr>
          <w:instrText xml:space="preserve"> PAGEREF _Toc530662488 \h </w:instrText>
        </w:r>
        <w:r>
          <w:rPr>
            <w:noProof/>
          </w:rPr>
        </w:r>
      </w:ins>
      <w:r>
        <w:rPr>
          <w:noProof/>
        </w:rPr>
        <w:fldChar w:fldCharType="separate"/>
      </w:r>
      <w:ins w:id="131" w:author="phuong vu" w:date="2018-11-22T15:01:00Z">
        <w:r>
          <w:rPr>
            <w:noProof/>
          </w:rPr>
          <w:t>22</w:t>
        </w:r>
        <w:r>
          <w:rPr>
            <w:noProof/>
          </w:rPr>
          <w:fldChar w:fldCharType="end"/>
        </w:r>
      </w:ins>
    </w:p>
    <w:p w14:paraId="52A9B8AF" w14:textId="0E85D763" w:rsidR="00F72520" w:rsidRDefault="00F72520" w:rsidP="00E6227B">
      <w:pPr>
        <w:pStyle w:val="TOC3"/>
        <w:tabs>
          <w:tab w:val="left" w:pos="1320"/>
          <w:tab w:val="right" w:leader="dot" w:pos="8777"/>
        </w:tabs>
        <w:spacing w:line="276" w:lineRule="auto"/>
        <w:rPr>
          <w:ins w:id="132" w:author="phuong vu" w:date="2018-11-22T15:01:00Z"/>
          <w:rFonts w:asciiTheme="minorHAnsi" w:eastAsiaTheme="minorEastAsia" w:hAnsiTheme="minorHAnsi" w:cstheme="minorBidi"/>
          <w:noProof/>
          <w:sz w:val="22"/>
          <w:szCs w:val="22"/>
          <w:lang w:val="en-US"/>
        </w:rPr>
        <w:pPrChange w:id="133" w:author="phuong vu" w:date="2018-11-23T13:48:00Z">
          <w:pPr>
            <w:pStyle w:val="TOC3"/>
            <w:tabs>
              <w:tab w:val="left" w:pos="1320"/>
              <w:tab w:val="right" w:leader="dot" w:pos="8777"/>
            </w:tabs>
          </w:pPr>
        </w:pPrChange>
      </w:pPr>
      <w:ins w:id="134" w:author="phuong vu" w:date="2018-11-22T15:01:00Z">
        <w:r>
          <w:rPr>
            <w:noProof/>
          </w:rPr>
          <w:t>1.6.3</w:t>
        </w:r>
        <w:r>
          <w:rPr>
            <w:rFonts w:asciiTheme="minorHAnsi" w:eastAsiaTheme="minorEastAsia" w:hAnsiTheme="minorHAnsi" w:cstheme="minorBidi"/>
            <w:noProof/>
            <w:sz w:val="22"/>
            <w:szCs w:val="22"/>
            <w:lang w:val="en-US"/>
          </w:rPr>
          <w:tab/>
        </w:r>
        <w:r>
          <w:rPr>
            <w:noProof/>
          </w:rPr>
          <w:t>Quản lí phân công xử lí đơn hàng</w:t>
        </w:r>
        <w:r>
          <w:rPr>
            <w:noProof/>
          </w:rPr>
          <w:tab/>
        </w:r>
        <w:r>
          <w:rPr>
            <w:noProof/>
          </w:rPr>
          <w:fldChar w:fldCharType="begin"/>
        </w:r>
        <w:r>
          <w:rPr>
            <w:noProof/>
          </w:rPr>
          <w:instrText xml:space="preserve"> PAGEREF _Toc530662489 \h </w:instrText>
        </w:r>
        <w:r>
          <w:rPr>
            <w:noProof/>
          </w:rPr>
        </w:r>
      </w:ins>
      <w:r>
        <w:rPr>
          <w:noProof/>
        </w:rPr>
        <w:fldChar w:fldCharType="separate"/>
      </w:r>
      <w:ins w:id="135" w:author="phuong vu" w:date="2018-11-22T15:01:00Z">
        <w:r>
          <w:rPr>
            <w:noProof/>
          </w:rPr>
          <w:t>23</w:t>
        </w:r>
        <w:r>
          <w:rPr>
            <w:noProof/>
          </w:rPr>
          <w:fldChar w:fldCharType="end"/>
        </w:r>
      </w:ins>
    </w:p>
    <w:p w14:paraId="541EE318" w14:textId="2ACC43EF" w:rsidR="00F72520" w:rsidRDefault="00F72520" w:rsidP="00E6227B">
      <w:pPr>
        <w:pStyle w:val="TOC3"/>
        <w:tabs>
          <w:tab w:val="left" w:pos="1320"/>
          <w:tab w:val="right" w:leader="dot" w:pos="8777"/>
        </w:tabs>
        <w:spacing w:line="276" w:lineRule="auto"/>
        <w:rPr>
          <w:ins w:id="136" w:author="phuong vu" w:date="2018-11-22T15:01:00Z"/>
          <w:rFonts w:asciiTheme="minorHAnsi" w:eastAsiaTheme="minorEastAsia" w:hAnsiTheme="minorHAnsi" w:cstheme="minorBidi"/>
          <w:noProof/>
          <w:sz w:val="22"/>
          <w:szCs w:val="22"/>
          <w:lang w:val="en-US"/>
        </w:rPr>
        <w:pPrChange w:id="137" w:author="phuong vu" w:date="2018-11-23T13:48:00Z">
          <w:pPr>
            <w:pStyle w:val="TOC3"/>
            <w:tabs>
              <w:tab w:val="left" w:pos="1320"/>
              <w:tab w:val="right" w:leader="dot" w:pos="8777"/>
            </w:tabs>
          </w:pPr>
        </w:pPrChange>
      </w:pPr>
      <w:ins w:id="138" w:author="phuong vu" w:date="2018-11-22T15:01:00Z">
        <w:r>
          <w:rPr>
            <w:noProof/>
          </w:rPr>
          <w:t>1.6.4</w:t>
        </w:r>
        <w:r>
          <w:rPr>
            <w:rFonts w:asciiTheme="minorHAnsi" w:eastAsiaTheme="minorEastAsia" w:hAnsiTheme="minorHAnsi" w:cstheme="minorBidi"/>
            <w:noProof/>
            <w:sz w:val="22"/>
            <w:szCs w:val="22"/>
            <w:lang w:val="en-US"/>
          </w:rPr>
          <w:tab/>
        </w:r>
        <w:r>
          <w:rPr>
            <w:noProof/>
          </w:rPr>
          <w:t>Tạo đơn hàng</w:t>
        </w:r>
        <w:r>
          <w:rPr>
            <w:noProof/>
          </w:rPr>
          <w:tab/>
        </w:r>
        <w:r>
          <w:rPr>
            <w:noProof/>
          </w:rPr>
          <w:fldChar w:fldCharType="begin"/>
        </w:r>
        <w:r>
          <w:rPr>
            <w:noProof/>
          </w:rPr>
          <w:instrText xml:space="preserve"> PAGEREF _Toc530662490 \h </w:instrText>
        </w:r>
        <w:r>
          <w:rPr>
            <w:noProof/>
          </w:rPr>
        </w:r>
      </w:ins>
      <w:r>
        <w:rPr>
          <w:noProof/>
        </w:rPr>
        <w:fldChar w:fldCharType="separate"/>
      </w:r>
      <w:ins w:id="139" w:author="phuong vu" w:date="2018-11-22T15:01:00Z">
        <w:r>
          <w:rPr>
            <w:noProof/>
          </w:rPr>
          <w:t>24</w:t>
        </w:r>
        <w:r>
          <w:rPr>
            <w:noProof/>
          </w:rPr>
          <w:fldChar w:fldCharType="end"/>
        </w:r>
      </w:ins>
    </w:p>
    <w:p w14:paraId="3FFB0189" w14:textId="1AD892F0" w:rsidR="00F72520" w:rsidRDefault="00F72520" w:rsidP="00E6227B">
      <w:pPr>
        <w:pStyle w:val="TOC3"/>
        <w:tabs>
          <w:tab w:val="left" w:pos="1320"/>
          <w:tab w:val="right" w:leader="dot" w:pos="8777"/>
        </w:tabs>
        <w:spacing w:line="276" w:lineRule="auto"/>
        <w:rPr>
          <w:ins w:id="140" w:author="phuong vu" w:date="2018-11-22T15:01:00Z"/>
          <w:rFonts w:asciiTheme="minorHAnsi" w:eastAsiaTheme="minorEastAsia" w:hAnsiTheme="minorHAnsi" w:cstheme="minorBidi"/>
          <w:noProof/>
          <w:sz w:val="22"/>
          <w:szCs w:val="22"/>
          <w:lang w:val="en-US"/>
        </w:rPr>
        <w:pPrChange w:id="141" w:author="phuong vu" w:date="2018-11-23T13:48:00Z">
          <w:pPr>
            <w:pStyle w:val="TOC3"/>
            <w:tabs>
              <w:tab w:val="left" w:pos="1320"/>
              <w:tab w:val="right" w:leader="dot" w:pos="8777"/>
            </w:tabs>
          </w:pPr>
        </w:pPrChange>
      </w:pPr>
      <w:ins w:id="142" w:author="phuong vu" w:date="2018-11-22T15:01:00Z">
        <w:r>
          <w:rPr>
            <w:noProof/>
          </w:rPr>
          <w:t>1.6.5</w:t>
        </w:r>
        <w:r>
          <w:rPr>
            <w:rFonts w:asciiTheme="minorHAnsi" w:eastAsiaTheme="minorEastAsia" w:hAnsiTheme="minorHAnsi" w:cstheme="minorBidi"/>
            <w:noProof/>
            <w:sz w:val="22"/>
            <w:szCs w:val="22"/>
            <w:lang w:val="en-US"/>
          </w:rPr>
          <w:tab/>
        </w:r>
        <w:r>
          <w:rPr>
            <w:noProof/>
          </w:rPr>
          <w:t>Quản lí trạng thái máy giặt</w:t>
        </w:r>
        <w:r>
          <w:rPr>
            <w:noProof/>
          </w:rPr>
          <w:tab/>
        </w:r>
        <w:r>
          <w:rPr>
            <w:noProof/>
          </w:rPr>
          <w:fldChar w:fldCharType="begin"/>
        </w:r>
        <w:r>
          <w:rPr>
            <w:noProof/>
          </w:rPr>
          <w:instrText xml:space="preserve"> PAGEREF _Toc530662491 \h </w:instrText>
        </w:r>
        <w:r>
          <w:rPr>
            <w:noProof/>
          </w:rPr>
        </w:r>
      </w:ins>
      <w:r>
        <w:rPr>
          <w:noProof/>
        </w:rPr>
        <w:fldChar w:fldCharType="separate"/>
      </w:r>
      <w:ins w:id="143" w:author="phuong vu" w:date="2018-11-22T15:01:00Z">
        <w:r>
          <w:rPr>
            <w:noProof/>
          </w:rPr>
          <w:t>26</w:t>
        </w:r>
        <w:r>
          <w:rPr>
            <w:noProof/>
          </w:rPr>
          <w:fldChar w:fldCharType="end"/>
        </w:r>
      </w:ins>
    </w:p>
    <w:p w14:paraId="1B76BB3D" w14:textId="36342F48" w:rsidR="00F72520" w:rsidRDefault="00F72520" w:rsidP="00E6227B">
      <w:pPr>
        <w:pStyle w:val="TOC3"/>
        <w:tabs>
          <w:tab w:val="left" w:pos="1320"/>
          <w:tab w:val="right" w:leader="dot" w:pos="8777"/>
        </w:tabs>
        <w:spacing w:line="276" w:lineRule="auto"/>
        <w:rPr>
          <w:ins w:id="144" w:author="phuong vu" w:date="2018-11-22T15:01:00Z"/>
          <w:rFonts w:asciiTheme="minorHAnsi" w:eastAsiaTheme="minorEastAsia" w:hAnsiTheme="minorHAnsi" w:cstheme="minorBidi"/>
          <w:noProof/>
          <w:sz w:val="22"/>
          <w:szCs w:val="22"/>
          <w:lang w:val="en-US"/>
        </w:rPr>
        <w:pPrChange w:id="145" w:author="phuong vu" w:date="2018-11-23T13:48:00Z">
          <w:pPr>
            <w:pStyle w:val="TOC3"/>
            <w:tabs>
              <w:tab w:val="left" w:pos="1320"/>
              <w:tab w:val="right" w:leader="dot" w:pos="8777"/>
            </w:tabs>
          </w:pPr>
        </w:pPrChange>
      </w:pPr>
      <w:ins w:id="146" w:author="phuong vu" w:date="2018-11-22T15:01:00Z">
        <w:r>
          <w:rPr>
            <w:noProof/>
          </w:rPr>
          <w:lastRenderedPageBreak/>
          <w:t>1.6.6</w:t>
        </w:r>
        <w:r>
          <w:rPr>
            <w:rFonts w:asciiTheme="minorHAnsi" w:eastAsiaTheme="minorEastAsia" w:hAnsiTheme="minorHAnsi" w:cstheme="minorBidi"/>
            <w:noProof/>
            <w:sz w:val="22"/>
            <w:szCs w:val="22"/>
            <w:lang w:val="en-US"/>
          </w:rPr>
          <w:tab/>
        </w:r>
        <w:r>
          <w:rPr>
            <w:noProof/>
          </w:rPr>
          <w:t>Tìm kiếm và lọc quần áo theo loại có sẵn</w:t>
        </w:r>
        <w:r>
          <w:rPr>
            <w:noProof/>
          </w:rPr>
          <w:tab/>
        </w:r>
        <w:r>
          <w:rPr>
            <w:noProof/>
          </w:rPr>
          <w:fldChar w:fldCharType="begin"/>
        </w:r>
        <w:r>
          <w:rPr>
            <w:noProof/>
          </w:rPr>
          <w:instrText xml:space="preserve"> PAGEREF _Toc530662492 \h </w:instrText>
        </w:r>
        <w:r>
          <w:rPr>
            <w:noProof/>
          </w:rPr>
        </w:r>
      </w:ins>
      <w:r>
        <w:rPr>
          <w:noProof/>
        </w:rPr>
        <w:fldChar w:fldCharType="separate"/>
      </w:r>
      <w:ins w:id="147" w:author="phuong vu" w:date="2018-11-22T15:01:00Z">
        <w:r>
          <w:rPr>
            <w:noProof/>
          </w:rPr>
          <w:t>26</w:t>
        </w:r>
        <w:r>
          <w:rPr>
            <w:noProof/>
          </w:rPr>
          <w:fldChar w:fldCharType="end"/>
        </w:r>
      </w:ins>
    </w:p>
    <w:p w14:paraId="34F9DE2A" w14:textId="2B9421CD" w:rsidR="00F72520" w:rsidRDefault="00F72520" w:rsidP="00E6227B">
      <w:pPr>
        <w:pStyle w:val="TOC3"/>
        <w:tabs>
          <w:tab w:val="left" w:pos="1320"/>
          <w:tab w:val="right" w:leader="dot" w:pos="8777"/>
        </w:tabs>
        <w:spacing w:line="276" w:lineRule="auto"/>
        <w:rPr>
          <w:ins w:id="148" w:author="phuong vu" w:date="2018-11-22T15:01:00Z"/>
          <w:rFonts w:asciiTheme="minorHAnsi" w:eastAsiaTheme="minorEastAsia" w:hAnsiTheme="minorHAnsi" w:cstheme="minorBidi"/>
          <w:noProof/>
          <w:sz w:val="22"/>
          <w:szCs w:val="22"/>
          <w:lang w:val="en-US"/>
        </w:rPr>
        <w:pPrChange w:id="149" w:author="phuong vu" w:date="2018-11-23T13:48:00Z">
          <w:pPr>
            <w:pStyle w:val="TOC3"/>
            <w:tabs>
              <w:tab w:val="left" w:pos="1320"/>
              <w:tab w:val="right" w:leader="dot" w:pos="8777"/>
            </w:tabs>
          </w:pPr>
        </w:pPrChange>
      </w:pPr>
      <w:ins w:id="150" w:author="phuong vu" w:date="2018-11-22T15:01:00Z">
        <w:r>
          <w:rPr>
            <w:noProof/>
          </w:rPr>
          <w:t>1.6.7</w:t>
        </w:r>
        <w:r>
          <w:rPr>
            <w:rFonts w:asciiTheme="minorHAnsi" w:eastAsiaTheme="minorEastAsia" w:hAnsiTheme="minorHAnsi" w:cstheme="minorBidi"/>
            <w:noProof/>
            <w:sz w:val="22"/>
            <w:szCs w:val="22"/>
            <w:lang w:val="en-US"/>
          </w:rPr>
          <w:tab/>
        </w:r>
        <w:r>
          <w:rPr>
            <w:noProof/>
          </w:rPr>
          <w:t>Tìm kiếm đơn hàng</w:t>
        </w:r>
        <w:r>
          <w:rPr>
            <w:noProof/>
          </w:rPr>
          <w:tab/>
        </w:r>
        <w:r>
          <w:rPr>
            <w:noProof/>
          </w:rPr>
          <w:fldChar w:fldCharType="begin"/>
        </w:r>
        <w:r>
          <w:rPr>
            <w:noProof/>
          </w:rPr>
          <w:instrText xml:space="preserve"> PAGEREF _Toc530662493 \h </w:instrText>
        </w:r>
        <w:r>
          <w:rPr>
            <w:noProof/>
          </w:rPr>
        </w:r>
      </w:ins>
      <w:r>
        <w:rPr>
          <w:noProof/>
        </w:rPr>
        <w:fldChar w:fldCharType="separate"/>
      </w:r>
      <w:ins w:id="151" w:author="phuong vu" w:date="2018-11-22T15:01:00Z">
        <w:r>
          <w:rPr>
            <w:noProof/>
          </w:rPr>
          <w:t>26</w:t>
        </w:r>
        <w:r>
          <w:rPr>
            <w:noProof/>
          </w:rPr>
          <w:fldChar w:fldCharType="end"/>
        </w:r>
      </w:ins>
    </w:p>
    <w:p w14:paraId="70CCC447" w14:textId="7C61C493" w:rsidR="00F72520" w:rsidRDefault="00F72520" w:rsidP="00E6227B">
      <w:pPr>
        <w:pStyle w:val="TOC3"/>
        <w:tabs>
          <w:tab w:val="left" w:pos="1320"/>
          <w:tab w:val="right" w:leader="dot" w:pos="8777"/>
        </w:tabs>
        <w:spacing w:line="276" w:lineRule="auto"/>
        <w:rPr>
          <w:ins w:id="152" w:author="phuong vu" w:date="2018-11-22T15:01:00Z"/>
          <w:rFonts w:asciiTheme="minorHAnsi" w:eastAsiaTheme="minorEastAsia" w:hAnsiTheme="minorHAnsi" w:cstheme="minorBidi"/>
          <w:noProof/>
          <w:sz w:val="22"/>
          <w:szCs w:val="22"/>
          <w:lang w:val="en-US"/>
        </w:rPr>
        <w:pPrChange w:id="153" w:author="phuong vu" w:date="2018-11-23T13:48:00Z">
          <w:pPr>
            <w:pStyle w:val="TOC3"/>
            <w:tabs>
              <w:tab w:val="left" w:pos="1320"/>
              <w:tab w:val="right" w:leader="dot" w:pos="8777"/>
            </w:tabs>
          </w:pPr>
        </w:pPrChange>
      </w:pPr>
      <w:ins w:id="154" w:author="phuong vu" w:date="2018-11-22T15:01:00Z">
        <w:r>
          <w:rPr>
            <w:noProof/>
          </w:rPr>
          <w:t>1.6.8</w:t>
        </w:r>
        <w:r>
          <w:rPr>
            <w:rFonts w:asciiTheme="minorHAnsi" w:eastAsiaTheme="minorEastAsia" w:hAnsiTheme="minorHAnsi" w:cstheme="minorBidi"/>
            <w:noProof/>
            <w:sz w:val="22"/>
            <w:szCs w:val="22"/>
            <w:lang w:val="en-US"/>
          </w:rPr>
          <w:tab/>
        </w:r>
        <w:r>
          <w:rPr>
            <w:noProof/>
          </w:rPr>
          <w:t>Đăng nhập hệ thống</w:t>
        </w:r>
        <w:r>
          <w:rPr>
            <w:noProof/>
          </w:rPr>
          <w:tab/>
        </w:r>
        <w:r>
          <w:rPr>
            <w:noProof/>
          </w:rPr>
          <w:fldChar w:fldCharType="begin"/>
        </w:r>
        <w:r>
          <w:rPr>
            <w:noProof/>
          </w:rPr>
          <w:instrText xml:space="preserve"> PAGEREF _Toc530662494 \h </w:instrText>
        </w:r>
        <w:r>
          <w:rPr>
            <w:noProof/>
          </w:rPr>
        </w:r>
      </w:ins>
      <w:r>
        <w:rPr>
          <w:noProof/>
        </w:rPr>
        <w:fldChar w:fldCharType="separate"/>
      </w:r>
      <w:ins w:id="155" w:author="phuong vu" w:date="2018-11-22T15:01:00Z">
        <w:r>
          <w:rPr>
            <w:noProof/>
          </w:rPr>
          <w:t>27</w:t>
        </w:r>
        <w:r>
          <w:rPr>
            <w:noProof/>
          </w:rPr>
          <w:fldChar w:fldCharType="end"/>
        </w:r>
      </w:ins>
    </w:p>
    <w:p w14:paraId="7A92BB85" w14:textId="3EE0643D" w:rsidR="00F72520" w:rsidRDefault="00F72520" w:rsidP="00E6227B">
      <w:pPr>
        <w:pStyle w:val="TOC3"/>
        <w:tabs>
          <w:tab w:val="left" w:pos="1320"/>
          <w:tab w:val="right" w:leader="dot" w:pos="8777"/>
        </w:tabs>
        <w:spacing w:line="276" w:lineRule="auto"/>
        <w:rPr>
          <w:ins w:id="156" w:author="phuong vu" w:date="2018-11-22T15:01:00Z"/>
          <w:rFonts w:asciiTheme="minorHAnsi" w:eastAsiaTheme="minorEastAsia" w:hAnsiTheme="minorHAnsi" w:cstheme="minorBidi"/>
          <w:noProof/>
          <w:sz w:val="22"/>
          <w:szCs w:val="22"/>
          <w:lang w:val="en-US"/>
        </w:rPr>
        <w:pPrChange w:id="157" w:author="phuong vu" w:date="2018-11-23T13:48:00Z">
          <w:pPr>
            <w:pStyle w:val="TOC3"/>
            <w:tabs>
              <w:tab w:val="left" w:pos="1320"/>
              <w:tab w:val="right" w:leader="dot" w:pos="8777"/>
            </w:tabs>
          </w:pPr>
        </w:pPrChange>
      </w:pPr>
      <w:ins w:id="158" w:author="phuong vu" w:date="2018-11-22T15:01:00Z">
        <w:r>
          <w:rPr>
            <w:noProof/>
          </w:rPr>
          <w:t>1.6.9</w:t>
        </w:r>
        <w:r>
          <w:rPr>
            <w:rFonts w:asciiTheme="minorHAnsi" w:eastAsiaTheme="minorEastAsia" w:hAnsiTheme="minorHAnsi" w:cstheme="minorBidi"/>
            <w:noProof/>
            <w:sz w:val="22"/>
            <w:szCs w:val="22"/>
            <w:lang w:val="en-US"/>
          </w:rPr>
          <w:tab/>
        </w:r>
        <w:r>
          <w:rPr>
            <w:noProof/>
          </w:rPr>
          <w:t>Đăng xuất hệ thống</w:t>
        </w:r>
        <w:r>
          <w:rPr>
            <w:noProof/>
          </w:rPr>
          <w:tab/>
        </w:r>
        <w:r>
          <w:rPr>
            <w:noProof/>
          </w:rPr>
          <w:fldChar w:fldCharType="begin"/>
        </w:r>
        <w:r>
          <w:rPr>
            <w:noProof/>
          </w:rPr>
          <w:instrText xml:space="preserve"> PAGEREF _Toc530662495 \h </w:instrText>
        </w:r>
        <w:r>
          <w:rPr>
            <w:noProof/>
          </w:rPr>
        </w:r>
      </w:ins>
      <w:r>
        <w:rPr>
          <w:noProof/>
        </w:rPr>
        <w:fldChar w:fldCharType="separate"/>
      </w:r>
      <w:ins w:id="159" w:author="phuong vu" w:date="2018-11-22T15:01:00Z">
        <w:r>
          <w:rPr>
            <w:noProof/>
          </w:rPr>
          <w:t>28</w:t>
        </w:r>
        <w:r>
          <w:rPr>
            <w:noProof/>
          </w:rPr>
          <w:fldChar w:fldCharType="end"/>
        </w:r>
      </w:ins>
    </w:p>
    <w:p w14:paraId="6A30D486" w14:textId="125E9D77" w:rsidR="00F72520" w:rsidRDefault="00F72520" w:rsidP="00E6227B">
      <w:pPr>
        <w:pStyle w:val="TOC3"/>
        <w:tabs>
          <w:tab w:val="left" w:pos="1320"/>
          <w:tab w:val="right" w:leader="dot" w:pos="8777"/>
        </w:tabs>
        <w:spacing w:line="276" w:lineRule="auto"/>
        <w:rPr>
          <w:ins w:id="160" w:author="phuong vu" w:date="2018-11-22T15:01:00Z"/>
          <w:rFonts w:asciiTheme="minorHAnsi" w:eastAsiaTheme="minorEastAsia" w:hAnsiTheme="minorHAnsi" w:cstheme="minorBidi"/>
          <w:noProof/>
          <w:sz w:val="22"/>
          <w:szCs w:val="22"/>
          <w:lang w:val="en-US"/>
        </w:rPr>
        <w:pPrChange w:id="161" w:author="phuong vu" w:date="2018-11-23T13:48:00Z">
          <w:pPr>
            <w:pStyle w:val="TOC3"/>
            <w:tabs>
              <w:tab w:val="left" w:pos="1320"/>
              <w:tab w:val="right" w:leader="dot" w:pos="8777"/>
            </w:tabs>
          </w:pPr>
        </w:pPrChange>
      </w:pPr>
      <w:ins w:id="162" w:author="phuong vu" w:date="2018-11-22T15:01:00Z">
        <w:r>
          <w:rPr>
            <w:noProof/>
          </w:rPr>
          <w:t>1.6.10</w:t>
        </w:r>
        <w:r>
          <w:rPr>
            <w:rFonts w:asciiTheme="minorHAnsi" w:eastAsiaTheme="minorEastAsia" w:hAnsiTheme="minorHAnsi" w:cstheme="minorBidi"/>
            <w:noProof/>
            <w:sz w:val="22"/>
            <w:szCs w:val="22"/>
            <w:lang w:val="en-US"/>
          </w:rPr>
          <w:tab/>
        </w:r>
        <w:r>
          <w:rPr>
            <w:noProof/>
          </w:rPr>
          <w:t>Đăng kí tài khoản khách hàng</w:t>
        </w:r>
        <w:r>
          <w:rPr>
            <w:noProof/>
          </w:rPr>
          <w:tab/>
        </w:r>
        <w:r>
          <w:rPr>
            <w:noProof/>
          </w:rPr>
          <w:fldChar w:fldCharType="begin"/>
        </w:r>
        <w:r>
          <w:rPr>
            <w:noProof/>
          </w:rPr>
          <w:instrText xml:space="preserve"> PAGEREF _Toc530662496 \h </w:instrText>
        </w:r>
        <w:r>
          <w:rPr>
            <w:noProof/>
          </w:rPr>
        </w:r>
      </w:ins>
      <w:r>
        <w:rPr>
          <w:noProof/>
        </w:rPr>
        <w:fldChar w:fldCharType="separate"/>
      </w:r>
      <w:ins w:id="163" w:author="phuong vu" w:date="2018-11-22T15:01:00Z">
        <w:r>
          <w:rPr>
            <w:noProof/>
          </w:rPr>
          <w:t>28</w:t>
        </w:r>
        <w:r>
          <w:rPr>
            <w:noProof/>
          </w:rPr>
          <w:fldChar w:fldCharType="end"/>
        </w:r>
      </w:ins>
    </w:p>
    <w:p w14:paraId="6E561894" w14:textId="108170EA" w:rsidR="00F72520" w:rsidRDefault="00F72520" w:rsidP="00E6227B">
      <w:pPr>
        <w:pStyle w:val="TOC2"/>
        <w:tabs>
          <w:tab w:val="left" w:pos="880"/>
          <w:tab w:val="right" w:leader="dot" w:pos="8777"/>
        </w:tabs>
        <w:spacing w:line="276" w:lineRule="auto"/>
        <w:rPr>
          <w:ins w:id="164" w:author="phuong vu" w:date="2018-11-22T15:01:00Z"/>
          <w:rFonts w:asciiTheme="minorHAnsi" w:eastAsiaTheme="minorEastAsia" w:hAnsiTheme="minorHAnsi" w:cstheme="minorBidi"/>
          <w:noProof/>
          <w:sz w:val="22"/>
          <w:szCs w:val="22"/>
          <w:lang w:val="en-US"/>
        </w:rPr>
        <w:pPrChange w:id="165" w:author="phuong vu" w:date="2018-11-23T13:48:00Z">
          <w:pPr>
            <w:pStyle w:val="TOC2"/>
            <w:tabs>
              <w:tab w:val="left" w:pos="880"/>
              <w:tab w:val="right" w:leader="dot" w:pos="8777"/>
            </w:tabs>
          </w:pPr>
        </w:pPrChange>
      </w:pPr>
      <w:ins w:id="166" w:author="phuong vu" w:date="2018-11-22T15:01:00Z">
        <w:r>
          <w:rPr>
            <w:noProof/>
          </w:rPr>
          <w:t>1.7</w:t>
        </w:r>
        <w:r>
          <w:rPr>
            <w:rFonts w:asciiTheme="minorHAnsi" w:eastAsiaTheme="minorEastAsia" w:hAnsiTheme="minorHAnsi" w:cstheme="minorBidi"/>
            <w:noProof/>
            <w:sz w:val="22"/>
            <w:szCs w:val="22"/>
            <w:lang w:val="en-US"/>
          </w:rPr>
          <w:tab/>
        </w:r>
        <w:r>
          <w:rPr>
            <w:noProof/>
          </w:rPr>
          <w:t>Yêu cầu phi chức năng</w:t>
        </w:r>
        <w:r>
          <w:rPr>
            <w:noProof/>
          </w:rPr>
          <w:tab/>
        </w:r>
        <w:r>
          <w:rPr>
            <w:noProof/>
          </w:rPr>
          <w:fldChar w:fldCharType="begin"/>
        </w:r>
        <w:r>
          <w:rPr>
            <w:noProof/>
          </w:rPr>
          <w:instrText xml:space="preserve"> PAGEREF _Toc530662497 \h </w:instrText>
        </w:r>
        <w:r>
          <w:rPr>
            <w:noProof/>
          </w:rPr>
        </w:r>
      </w:ins>
      <w:r>
        <w:rPr>
          <w:noProof/>
        </w:rPr>
        <w:fldChar w:fldCharType="separate"/>
      </w:r>
      <w:ins w:id="167" w:author="phuong vu" w:date="2018-11-22T15:01:00Z">
        <w:r>
          <w:rPr>
            <w:noProof/>
          </w:rPr>
          <w:t>30</w:t>
        </w:r>
        <w:r>
          <w:rPr>
            <w:noProof/>
          </w:rPr>
          <w:fldChar w:fldCharType="end"/>
        </w:r>
      </w:ins>
    </w:p>
    <w:p w14:paraId="77F9E84A" w14:textId="606FBCCB" w:rsidR="00F72520" w:rsidRDefault="00F72520" w:rsidP="00E6227B">
      <w:pPr>
        <w:pStyle w:val="TOC2"/>
        <w:tabs>
          <w:tab w:val="left" w:pos="880"/>
          <w:tab w:val="right" w:leader="dot" w:pos="8777"/>
        </w:tabs>
        <w:spacing w:line="276" w:lineRule="auto"/>
        <w:rPr>
          <w:ins w:id="168" w:author="phuong vu" w:date="2018-11-22T15:01:00Z"/>
          <w:rFonts w:asciiTheme="minorHAnsi" w:eastAsiaTheme="minorEastAsia" w:hAnsiTheme="minorHAnsi" w:cstheme="minorBidi"/>
          <w:noProof/>
          <w:sz w:val="22"/>
          <w:szCs w:val="22"/>
          <w:lang w:val="en-US"/>
        </w:rPr>
        <w:pPrChange w:id="169" w:author="phuong vu" w:date="2018-11-23T13:48:00Z">
          <w:pPr>
            <w:pStyle w:val="TOC2"/>
            <w:tabs>
              <w:tab w:val="left" w:pos="880"/>
              <w:tab w:val="right" w:leader="dot" w:pos="8777"/>
            </w:tabs>
          </w:pPr>
        </w:pPrChange>
      </w:pPr>
      <w:ins w:id="170" w:author="phuong vu" w:date="2018-11-22T15:01:00Z">
        <w:r>
          <w:rPr>
            <w:noProof/>
          </w:rPr>
          <w:t>1.8</w:t>
        </w:r>
        <w:r>
          <w:rPr>
            <w:rFonts w:asciiTheme="minorHAnsi" w:eastAsiaTheme="minorEastAsia" w:hAnsiTheme="minorHAnsi" w:cstheme="minorBidi"/>
            <w:noProof/>
            <w:sz w:val="22"/>
            <w:szCs w:val="22"/>
            <w:lang w:val="en-US"/>
          </w:rPr>
          <w:tab/>
        </w:r>
        <w:r>
          <w:rPr>
            <w:noProof/>
          </w:rPr>
          <w:t>Yêu cầu thực thi</w:t>
        </w:r>
        <w:r>
          <w:rPr>
            <w:noProof/>
          </w:rPr>
          <w:tab/>
        </w:r>
        <w:r>
          <w:rPr>
            <w:noProof/>
          </w:rPr>
          <w:fldChar w:fldCharType="begin"/>
        </w:r>
        <w:r>
          <w:rPr>
            <w:noProof/>
          </w:rPr>
          <w:instrText xml:space="preserve"> PAGEREF _Toc530662498 \h </w:instrText>
        </w:r>
        <w:r>
          <w:rPr>
            <w:noProof/>
          </w:rPr>
        </w:r>
      </w:ins>
      <w:r>
        <w:rPr>
          <w:noProof/>
        </w:rPr>
        <w:fldChar w:fldCharType="separate"/>
      </w:r>
      <w:ins w:id="171" w:author="phuong vu" w:date="2018-11-22T15:01:00Z">
        <w:r>
          <w:rPr>
            <w:noProof/>
          </w:rPr>
          <w:t>30</w:t>
        </w:r>
        <w:r>
          <w:rPr>
            <w:noProof/>
          </w:rPr>
          <w:fldChar w:fldCharType="end"/>
        </w:r>
      </w:ins>
    </w:p>
    <w:p w14:paraId="495148E8" w14:textId="24D42D6B" w:rsidR="00F72520" w:rsidRDefault="00F72520" w:rsidP="00E6227B">
      <w:pPr>
        <w:pStyle w:val="TOC2"/>
        <w:tabs>
          <w:tab w:val="left" w:pos="880"/>
          <w:tab w:val="right" w:leader="dot" w:pos="8777"/>
        </w:tabs>
        <w:spacing w:line="276" w:lineRule="auto"/>
        <w:rPr>
          <w:ins w:id="172" w:author="phuong vu" w:date="2018-11-22T15:01:00Z"/>
          <w:rFonts w:asciiTheme="minorHAnsi" w:eastAsiaTheme="minorEastAsia" w:hAnsiTheme="minorHAnsi" w:cstheme="minorBidi"/>
          <w:noProof/>
          <w:sz w:val="22"/>
          <w:szCs w:val="22"/>
          <w:lang w:val="en-US"/>
        </w:rPr>
        <w:pPrChange w:id="173" w:author="phuong vu" w:date="2018-11-23T13:48:00Z">
          <w:pPr>
            <w:pStyle w:val="TOC2"/>
            <w:tabs>
              <w:tab w:val="left" w:pos="880"/>
              <w:tab w:val="right" w:leader="dot" w:pos="8777"/>
            </w:tabs>
          </w:pPr>
        </w:pPrChange>
      </w:pPr>
      <w:ins w:id="174" w:author="phuong vu" w:date="2018-11-22T15:01:00Z">
        <w:r>
          <w:rPr>
            <w:noProof/>
          </w:rPr>
          <w:t>1.9</w:t>
        </w:r>
        <w:r>
          <w:rPr>
            <w:rFonts w:asciiTheme="minorHAnsi" w:eastAsiaTheme="minorEastAsia" w:hAnsiTheme="minorHAnsi" w:cstheme="minorBidi"/>
            <w:noProof/>
            <w:sz w:val="22"/>
            <w:szCs w:val="22"/>
            <w:lang w:val="en-US"/>
          </w:rPr>
          <w:tab/>
        </w:r>
        <w:r>
          <w:rPr>
            <w:noProof/>
          </w:rPr>
          <w:t>Yêu cầu chất lượng phần mềm</w:t>
        </w:r>
        <w:r>
          <w:rPr>
            <w:noProof/>
          </w:rPr>
          <w:tab/>
        </w:r>
        <w:r>
          <w:rPr>
            <w:noProof/>
          </w:rPr>
          <w:fldChar w:fldCharType="begin"/>
        </w:r>
        <w:r>
          <w:rPr>
            <w:noProof/>
          </w:rPr>
          <w:instrText xml:space="preserve"> PAGEREF _Toc530662499 \h </w:instrText>
        </w:r>
        <w:r>
          <w:rPr>
            <w:noProof/>
          </w:rPr>
        </w:r>
      </w:ins>
      <w:r>
        <w:rPr>
          <w:noProof/>
        </w:rPr>
        <w:fldChar w:fldCharType="separate"/>
      </w:r>
      <w:ins w:id="175" w:author="phuong vu" w:date="2018-11-22T15:01:00Z">
        <w:r>
          <w:rPr>
            <w:noProof/>
          </w:rPr>
          <w:t>30</w:t>
        </w:r>
        <w:r>
          <w:rPr>
            <w:noProof/>
          </w:rPr>
          <w:fldChar w:fldCharType="end"/>
        </w:r>
      </w:ins>
    </w:p>
    <w:p w14:paraId="4E66C705" w14:textId="2BE7CA8A" w:rsidR="00F72520" w:rsidRDefault="00F72520" w:rsidP="00E6227B">
      <w:pPr>
        <w:pStyle w:val="TOC1"/>
        <w:tabs>
          <w:tab w:val="left" w:pos="1540"/>
          <w:tab w:val="right" w:leader="dot" w:pos="8777"/>
        </w:tabs>
        <w:spacing w:line="276" w:lineRule="auto"/>
        <w:rPr>
          <w:ins w:id="176" w:author="phuong vu" w:date="2018-11-22T15:01:00Z"/>
          <w:rFonts w:asciiTheme="minorHAnsi" w:eastAsiaTheme="minorEastAsia" w:hAnsiTheme="minorHAnsi" w:cstheme="minorBidi"/>
          <w:noProof/>
          <w:sz w:val="22"/>
          <w:szCs w:val="22"/>
          <w:lang w:val="en-US"/>
        </w:rPr>
        <w:pPrChange w:id="177" w:author="phuong vu" w:date="2018-11-23T13:48:00Z">
          <w:pPr>
            <w:pStyle w:val="TOC1"/>
            <w:tabs>
              <w:tab w:val="left" w:pos="1540"/>
              <w:tab w:val="right" w:leader="dot" w:pos="8777"/>
            </w:tabs>
          </w:pPr>
        </w:pPrChange>
      </w:pPr>
      <w:ins w:id="178" w:author="phuong vu" w:date="2018-11-22T15:01:00Z">
        <w:r>
          <w:rPr>
            <w:noProof/>
          </w:rPr>
          <w:t>CHƯƠNG 2 -</w:t>
        </w:r>
        <w:r>
          <w:rPr>
            <w:rFonts w:asciiTheme="minorHAnsi" w:eastAsiaTheme="minorEastAsia" w:hAnsiTheme="minorHAnsi" w:cstheme="minorBidi"/>
            <w:noProof/>
            <w:sz w:val="22"/>
            <w:szCs w:val="22"/>
            <w:lang w:val="en-US"/>
          </w:rPr>
          <w:tab/>
        </w:r>
        <w:r>
          <w:rPr>
            <w:noProof/>
          </w:rPr>
          <w:t>CƠ SỞ LÝ THUYẾT</w:t>
        </w:r>
        <w:r>
          <w:rPr>
            <w:noProof/>
          </w:rPr>
          <w:tab/>
        </w:r>
        <w:r>
          <w:rPr>
            <w:noProof/>
          </w:rPr>
          <w:fldChar w:fldCharType="begin"/>
        </w:r>
        <w:r>
          <w:rPr>
            <w:noProof/>
          </w:rPr>
          <w:instrText xml:space="preserve"> PAGEREF _Toc530662500 \h </w:instrText>
        </w:r>
        <w:r>
          <w:rPr>
            <w:noProof/>
          </w:rPr>
        </w:r>
      </w:ins>
      <w:r>
        <w:rPr>
          <w:noProof/>
        </w:rPr>
        <w:fldChar w:fldCharType="separate"/>
      </w:r>
      <w:ins w:id="179" w:author="phuong vu" w:date="2018-11-22T15:01:00Z">
        <w:r>
          <w:rPr>
            <w:noProof/>
          </w:rPr>
          <w:t>31</w:t>
        </w:r>
        <w:r>
          <w:rPr>
            <w:noProof/>
          </w:rPr>
          <w:fldChar w:fldCharType="end"/>
        </w:r>
      </w:ins>
    </w:p>
    <w:p w14:paraId="57EDE361" w14:textId="50FC0E50" w:rsidR="00F72520" w:rsidRDefault="00F72520" w:rsidP="00E6227B">
      <w:pPr>
        <w:pStyle w:val="TOC2"/>
        <w:tabs>
          <w:tab w:val="left" w:pos="880"/>
          <w:tab w:val="right" w:leader="dot" w:pos="8777"/>
        </w:tabs>
        <w:spacing w:line="276" w:lineRule="auto"/>
        <w:rPr>
          <w:ins w:id="180" w:author="phuong vu" w:date="2018-11-22T15:01:00Z"/>
          <w:rFonts w:asciiTheme="minorHAnsi" w:eastAsiaTheme="minorEastAsia" w:hAnsiTheme="minorHAnsi" w:cstheme="minorBidi"/>
          <w:noProof/>
          <w:sz w:val="22"/>
          <w:szCs w:val="22"/>
          <w:lang w:val="en-US"/>
        </w:rPr>
        <w:pPrChange w:id="181" w:author="phuong vu" w:date="2018-11-23T13:48:00Z">
          <w:pPr>
            <w:pStyle w:val="TOC2"/>
            <w:tabs>
              <w:tab w:val="left" w:pos="880"/>
              <w:tab w:val="right" w:leader="dot" w:pos="8777"/>
            </w:tabs>
          </w:pPr>
        </w:pPrChange>
      </w:pPr>
      <w:ins w:id="182" w:author="phuong vu" w:date="2018-11-22T15:01:00Z">
        <w:r>
          <w:rPr>
            <w:noProof/>
          </w:rPr>
          <w:t>2.1</w:t>
        </w:r>
        <w:r>
          <w:rPr>
            <w:rFonts w:asciiTheme="minorHAnsi" w:eastAsiaTheme="minorEastAsia" w:hAnsiTheme="minorHAnsi" w:cstheme="minorBidi"/>
            <w:noProof/>
            <w:sz w:val="22"/>
            <w:szCs w:val="22"/>
            <w:lang w:val="en-US"/>
          </w:rPr>
          <w:tab/>
        </w:r>
        <w:r>
          <w:rPr>
            <w:noProof/>
          </w:rPr>
          <w:t>Tìm hiểu về nền tảng Android</w:t>
        </w:r>
        <w:r w:rsidRPr="00DF13D0">
          <w:rPr>
            <w:noProof/>
            <w:vertAlign w:val="superscript"/>
          </w:rPr>
          <w:t>[1]</w:t>
        </w:r>
        <w:r>
          <w:rPr>
            <w:noProof/>
          </w:rPr>
          <w:tab/>
        </w:r>
        <w:r>
          <w:rPr>
            <w:noProof/>
          </w:rPr>
          <w:fldChar w:fldCharType="begin"/>
        </w:r>
        <w:r>
          <w:rPr>
            <w:noProof/>
          </w:rPr>
          <w:instrText xml:space="preserve"> PAGEREF _Toc530662501 \h </w:instrText>
        </w:r>
        <w:r>
          <w:rPr>
            <w:noProof/>
          </w:rPr>
        </w:r>
      </w:ins>
      <w:r>
        <w:rPr>
          <w:noProof/>
        </w:rPr>
        <w:fldChar w:fldCharType="separate"/>
      </w:r>
      <w:ins w:id="183" w:author="phuong vu" w:date="2018-11-22T15:01:00Z">
        <w:r>
          <w:rPr>
            <w:noProof/>
          </w:rPr>
          <w:t>31</w:t>
        </w:r>
        <w:r>
          <w:rPr>
            <w:noProof/>
          </w:rPr>
          <w:fldChar w:fldCharType="end"/>
        </w:r>
      </w:ins>
    </w:p>
    <w:p w14:paraId="5C38F4E6" w14:textId="03C44B65" w:rsidR="00F72520" w:rsidRDefault="00F72520" w:rsidP="00E6227B">
      <w:pPr>
        <w:pStyle w:val="TOC2"/>
        <w:tabs>
          <w:tab w:val="left" w:pos="880"/>
          <w:tab w:val="right" w:leader="dot" w:pos="8777"/>
        </w:tabs>
        <w:spacing w:line="276" w:lineRule="auto"/>
        <w:rPr>
          <w:ins w:id="184" w:author="phuong vu" w:date="2018-11-22T15:01:00Z"/>
          <w:rFonts w:asciiTheme="minorHAnsi" w:eastAsiaTheme="minorEastAsia" w:hAnsiTheme="minorHAnsi" w:cstheme="minorBidi"/>
          <w:noProof/>
          <w:sz w:val="22"/>
          <w:szCs w:val="22"/>
          <w:lang w:val="en-US"/>
        </w:rPr>
        <w:pPrChange w:id="185" w:author="phuong vu" w:date="2018-11-23T13:48:00Z">
          <w:pPr>
            <w:pStyle w:val="TOC2"/>
            <w:tabs>
              <w:tab w:val="left" w:pos="880"/>
              <w:tab w:val="right" w:leader="dot" w:pos="8777"/>
            </w:tabs>
          </w:pPr>
        </w:pPrChange>
      </w:pPr>
      <w:ins w:id="186" w:author="phuong vu" w:date="2018-11-22T15:01:00Z">
        <w:r>
          <w:rPr>
            <w:noProof/>
          </w:rPr>
          <w:t>2.2</w:t>
        </w:r>
        <w:r>
          <w:rPr>
            <w:rFonts w:asciiTheme="minorHAnsi" w:eastAsiaTheme="minorEastAsia" w:hAnsiTheme="minorHAnsi" w:cstheme="minorBidi"/>
            <w:noProof/>
            <w:sz w:val="22"/>
            <w:szCs w:val="22"/>
            <w:lang w:val="en-US"/>
          </w:rPr>
          <w:tab/>
        </w:r>
        <w:r>
          <w:rPr>
            <w:noProof/>
          </w:rPr>
          <w:t xml:space="preserve">Tìm hiểu về GraphQL </w:t>
        </w:r>
        <w:r w:rsidRPr="00DF13D0">
          <w:rPr>
            <w:noProof/>
            <w:vertAlign w:val="superscript"/>
          </w:rPr>
          <w:t>[2]</w:t>
        </w:r>
        <w:r>
          <w:rPr>
            <w:noProof/>
          </w:rPr>
          <w:tab/>
        </w:r>
        <w:r>
          <w:rPr>
            <w:noProof/>
          </w:rPr>
          <w:fldChar w:fldCharType="begin"/>
        </w:r>
        <w:r>
          <w:rPr>
            <w:noProof/>
          </w:rPr>
          <w:instrText xml:space="preserve"> PAGEREF _Toc530662502 \h </w:instrText>
        </w:r>
        <w:r>
          <w:rPr>
            <w:noProof/>
          </w:rPr>
        </w:r>
      </w:ins>
      <w:r>
        <w:rPr>
          <w:noProof/>
        </w:rPr>
        <w:fldChar w:fldCharType="separate"/>
      </w:r>
      <w:ins w:id="187" w:author="phuong vu" w:date="2018-11-22T15:01:00Z">
        <w:r>
          <w:rPr>
            <w:noProof/>
          </w:rPr>
          <w:t>31</w:t>
        </w:r>
        <w:r>
          <w:rPr>
            <w:noProof/>
          </w:rPr>
          <w:fldChar w:fldCharType="end"/>
        </w:r>
      </w:ins>
    </w:p>
    <w:p w14:paraId="101814A4" w14:textId="53BFCFD1" w:rsidR="00F72520" w:rsidRDefault="00F72520" w:rsidP="00E6227B">
      <w:pPr>
        <w:pStyle w:val="TOC2"/>
        <w:tabs>
          <w:tab w:val="left" w:pos="880"/>
          <w:tab w:val="right" w:leader="dot" w:pos="8777"/>
        </w:tabs>
        <w:spacing w:line="276" w:lineRule="auto"/>
        <w:rPr>
          <w:ins w:id="188" w:author="phuong vu" w:date="2018-11-22T15:01:00Z"/>
          <w:rFonts w:asciiTheme="minorHAnsi" w:eastAsiaTheme="minorEastAsia" w:hAnsiTheme="minorHAnsi" w:cstheme="minorBidi"/>
          <w:noProof/>
          <w:sz w:val="22"/>
          <w:szCs w:val="22"/>
          <w:lang w:val="en-US"/>
        </w:rPr>
        <w:pPrChange w:id="189" w:author="phuong vu" w:date="2018-11-23T13:48:00Z">
          <w:pPr>
            <w:pStyle w:val="TOC2"/>
            <w:tabs>
              <w:tab w:val="left" w:pos="880"/>
              <w:tab w:val="right" w:leader="dot" w:pos="8777"/>
            </w:tabs>
          </w:pPr>
        </w:pPrChange>
      </w:pPr>
      <w:ins w:id="190" w:author="phuong vu" w:date="2018-11-22T15:01:00Z">
        <w:r w:rsidRPr="00DF13D0">
          <w:rPr>
            <w:noProof/>
            <w:lang w:val="da-DK"/>
          </w:rPr>
          <w:t>2.3</w:t>
        </w:r>
        <w:r>
          <w:rPr>
            <w:rFonts w:asciiTheme="minorHAnsi" w:eastAsiaTheme="minorEastAsia" w:hAnsiTheme="minorHAnsi" w:cstheme="minorBidi"/>
            <w:noProof/>
            <w:sz w:val="22"/>
            <w:szCs w:val="22"/>
            <w:lang w:val="en-US"/>
          </w:rPr>
          <w:tab/>
        </w:r>
        <w:r w:rsidRPr="00DF13D0">
          <w:rPr>
            <w:noProof/>
            <w:lang w:val="da-DK"/>
          </w:rPr>
          <w:t xml:space="preserve">Tìm hiểu về Postgraphile </w:t>
        </w:r>
        <w:r w:rsidRPr="00DF13D0">
          <w:rPr>
            <w:noProof/>
            <w:vertAlign w:val="superscript"/>
            <w:lang w:val="da-DK"/>
          </w:rPr>
          <w:t>[3][4]</w:t>
        </w:r>
        <w:r>
          <w:rPr>
            <w:noProof/>
          </w:rPr>
          <w:tab/>
        </w:r>
        <w:r>
          <w:rPr>
            <w:noProof/>
          </w:rPr>
          <w:fldChar w:fldCharType="begin"/>
        </w:r>
        <w:r>
          <w:rPr>
            <w:noProof/>
          </w:rPr>
          <w:instrText xml:space="preserve"> PAGEREF _Toc530662503 \h </w:instrText>
        </w:r>
        <w:r>
          <w:rPr>
            <w:noProof/>
          </w:rPr>
        </w:r>
      </w:ins>
      <w:r>
        <w:rPr>
          <w:noProof/>
        </w:rPr>
        <w:fldChar w:fldCharType="separate"/>
      </w:r>
      <w:ins w:id="191" w:author="phuong vu" w:date="2018-11-22T15:01:00Z">
        <w:r>
          <w:rPr>
            <w:noProof/>
          </w:rPr>
          <w:t>33</w:t>
        </w:r>
        <w:r>
          <w:rPr>
            <w:noProof/>
          </w:rPr>
          <w:fldChar w:fldCharType="end"/>
        </w:r>
      </w:ins>
    </w:p>
    <w:p w14:paraId="06DC9F70" w14:textId="686B7593" w:rsidR="00F72520" w:rsidRDefault="00F72520" w:rsidP="00E6227B">
      <w:pPr>
        <w:pStyle w:val="TOC2"/>
        <w:tabs>
          <w:tab w:val="left" w:pos="880"/>
          <w:tab w:val="right" w:leader="dot" w:pos="8777"/>
        </w:tabs>
        <w:spacing w:line="276" w:lineRule="auto"/>
        <w:rPr>
          <w:ins w:id="192" w:author="phuong vu" w:date="2018-11-22T15:01:00Z"/>
          <w:rFonts w:asciiTheme="minorHAnsi" w:eastAsiaTheme="minorEastAsia" w:hAnsiTheme="minorHAnsi" w:cstheme="minorBidi"/>
          <w:noProof/>
          <w:sz w:val="22"/>
          <w:szCs w:val="22"/>
          <w:lang w:val="en-US"/>
        </w:rPr>
        <w:pPrChange w:id="193" w:author="phuong vu" w:date="2018-11-23T13:48:00Z">
          <w:pPr>
            <w:pStyle w:val="TOC2"/>
            <w:tabs>
              <w:tab w:val="left" w:pos="880"/>
              <w:tab w:val="right" w:leader="dot" w:pos="8777"/>
            </w:tabs>
          </w:pPr>
        </w:pPrChange>
      </w:pPr>
      <w:ins w:id="194" w:author="phuong vu" w:date="2018-11-22T15:01:00Z">
        <w:r>
          <w:rPr>
            <w:noProof/>
          </w:rPr>
          <w:t>2.4</w:t>
        </w:r>
        <w:r>
          <w:rPr>
            <w:rFonts w:asciiTheme="minorHAnsi" w:eastAsiaTheme="minorEastAsia" w:hAnsiTheme="minorHAnsi" w:cstheme="minorBidi"/>
            <w:noProof/>
            <w:sz w:val="22"/>
            <w:szCs w:val="22"/>
            <w:lang w:val="en-US"/>
          </w:rPr>
          <w:tab/>
        </w:r>
        <w:r>
          <w:rPr>
            <w:noProof/>
          </w:rPr>
          <w:t xml:space="preserve">Tìm hiểu về PostgreSQL </w:t>
        </w:r>
        <w:r w:rsidRPr="00DF13D0">
          <w:rPr>
            <w:noProof/>
            <w:vertAlign w:val="superscript"/>
          </w:rPr>
          <w:t>[5]</w:t>
        </w:r>
        <w:r>
          <w:rPr>
            <w:noProof/>
          </w:rPr>
          <w:tab/>
        </w:r>
        <w:r>
          <w:rPr>
            <w:noProof/>
          </w:rPr>
          <w:fldChar w:fldCharType="begin"/>
        </w:r>
        <w:r>
          <w:rPr>
            <w:noProof/>
          </w:rPr>
          <w:instrText xml:space="preserve"> PAGEREF _Toc530662504 \h </w:instrText>
        </w:r>
        <w:r>
          <w:rPr>
            <w:noProof/>
          </w:rPr>
        </w:r>
      </w:ins>
      <w:r>
        <w:rPr>
          <w:noProof/>
        </w:rPr>
        <w:fldChar w:fldCharType="separate"/>
      </w:r>
      <w:ins w:id="195" w:author="phuong vu" w:date="2018-11-22T15:01:00Z">
        <w:r>
          <w:rPr>
            <w:noProof/>
          </w:rPr>
          <w:t>34</w:t>
        </w:r>
        <w:r>
          <w:rPr>
            <w:noProof/>
          </w:rPr>
          <w:fldChar w:fldCharType="end"/>
        </w:r>
      </w:ins>
    </w:p>
    <w:p w14:paraId="58DD4694" w14:textId="000969DA" w:rsidR="00F72520" w:rsidRDefault="00F72520" w:rsidP="00E6227B">
      <w:pPr>
        <w:pStyle w:val="TOC2"/>
        <w:tabs>
          <w:tab w:val="left" w:pos="880"/>
          <w:tab w:val="right" w:leader="dot" w:pos="8777"/>
        </w:tabs>
        <w:spacing w:line="276" w:lineRule="auto"/>
        <w:rPr>
          <w:ins w:id="196" w:author="phuong vu" w:date="2018-11-22T15:01:00Z"/>
          <w:rFonts w:asciiTheme="minorHAnsi" w:eastAsiaTheme="minorEastAsia" w:hAnsiTheme="minorHAnsi" w:cstheme="minorBidi"/>
          <w:noProof/>
          <w:sz w:val="22"/>
          <w:szCs w:val="22"/>
          <w:lang w:val="en-US"/>
        </w:rPr>
        <w:pPrChange w:id="197" w:author="phuong vu" w:date="2018-11-23T13:48:00Z">
          <w:pPr>
            <w:pStyle w:val="TOC2"/>
            <w:tabs>
              <w:tab w:val="left" w:pos="880"/>
              <w:tab w:val="right" w:leader="dot" w:pos="8777"/>
            </w:tabs>
          </w:pPr>
        </w:pPrChange>
      </w:pPr>
      <w:ins w:id="198" w:author="phuong vu" w:date="2018-11-22T15:01:00Z">
        <w:r>
          <w:rPr>
            <w:noProof/>
          </w:rPr>
          <w:t>2.5</w:t>
        </w:r>
        <w:r>
          <w:rPr>
            <w:rFonts w:asciiTheme="minorHAnsi" w:eastAsiaTheme="minorEastAsia" w:hAnsiTheme="minorHAnsi" w:cstheme="minorBidi"/>
            <w:noProof/>
            <w:sz w:val="22"/>
            <w:szCs w:val="22"/>
            <w:lang w:val="en-US"/>
          </w:rPr>
          <w:tab/>
        </w:r>
        <w:r>
          <w:rPr>
            <w:noProof/>
          </w:rPr>
          <w:t xml:space="preserve">Tìm hiểu về JSON Web Token </w:t>
        </w:r>
        <w:r w:rsidRPr="00DF13D0">
          <w:rPr>
            <w:noProof/>
            <w:vertAlign w:val="superscript"/>
          </w:rPr>
          <w:t>[6]</w:t>
        </w:r>
        <w:r>
          <w:rPr>
            <w:noProof/>
          </w:rPr>
          <w:tab/>
        </w:r>
        <w:r>
          <w:rPr>
            <w:noProof/>
          </w:rPr>
          <w:fldChar w:fldCharType="begin"/>
        </w:r>
        <w:r>
          <w:rPr>
            <w:noProof/>
          </w:rPr>
          <w:instrText xml:space="preserve"> PAGEREF _Toc530662505 \h </w:instrText>
        </w:r>
        <w:r>
          <w:rPr>
            <w:noProof/>
          </w:rPr>
        </w:r>
      </w:ins>
      <w:r>
        <w:rPr>
          <w:noProof/>
        </w:rPr>
        <w:fldChar w:fldCharType="separate"/>
      </w:r>
      <w:ins w:id="199" w:author="phuong vu" w:date="2018-11-22T15:01:00Z">
        <w:r>
          <w:rPr>
            <w:noProof/>
          </w:rPr>
          <w:t>34</w:t>
        </w:r>
        <w:r>
          <w:rPr>
            <w:noProof/>
          </w:rPr>
          <w:fldChar w:fldCharType="end"/>
        </w:r>
      </w:ins>
    </w:p>
    <w:p w14:paraId="3BE99321" w14:textId="3E9A48ED" w:rsidR="00F72520" w:rsidRDefault="00F72520" w:rsidP="00E6227B">
      <w:pPr>
        <w:pStyle w:val="TOC2"/>
        <w:tabs>
          <w:tab w:val="left" w:pos="880"/>
          <w:tab w:val="right" w:leader="dot" w:pos="8777"/>
        </w:tabs>
        <w:spacing w:line="276" w:lineRule="auto"/>
        <w:rPr>
          <w:ins w:id="200" w:author="phuong vu" w:date="2018-11-22T15:01:00Z"/>
          <w:rFonts w:asciiTheme="minorHAnsi" w:eastAsiaTheme="minorEastAsia" w:hAnsiTheme="minorHAnsi" w:cstheme="minorBidi"/>
          <w:noProof/>
          <w:sz w:val="22"/>
          <w:szCs w:val="22"/>
          <w:lang w:val="en-US"/>
        </w:rPr>
        <w:pPrChange w:id="201" w:author="phuong vu" w:date="2018-11-23T13:48:00Z">
          <w:pPr>
            <w:pStyle w:val="TOC2"/>
            <w:tabs>
              <w:tab w:val="left" w:pos="880"/>
              <w:tab w:val="right" w:leader="dot" w:pos="8777"/>
            </w:tabs>
          </w:pPr>
        </w:pPrChange>
      </w:pPr>
      <w:ins w:id="202" w:author="phuong vu" w:date="2018-11-22T15:01:00Z">
        <w:r>
          <w:rPr>
            <w:noProof/>
          </w:rPr>
          <w:t>2.6</w:t>
        </w:r>
        <w:r>
          <w:rPr>
            <w:rFonts w:asciiTheme="minorHAnsi" w:eastAsiaTheme="minorEastAsia" w:hAnsiTheme="minorHAnsi" w:cstheme="minorBidi"/>
            <w:noProof/>
            <w:sz w:val="22"/>
            <w:szCs w:val="22"/>
            <w:lang w:val="en-US"/>
          </w:rPr>
          <w:tab/>
        </w:r>
        <w:r>
          <w:rPr>
            <w:noProof/>
          </w:rPr>
          <w:t xml:space="preserve">Tìm hiểu về ReactJS </w:t>
        </w:r>
        <w:r w:rsidRPr="00DF13D0">
          <w:rPr>
            <w:noProof/>
            <w:vertAlign w:val="superscript"/>
          </w:rPr>
          <w:t>[7]</w:t>
        </w:r>
        <w:r>
          <w:rPr>
            <w:noProof/>
          </w:rPr>
          <w:tab/>
        </w:r>
        <w:r>
          <w:rPr>
            <w:noProof/>
          </w:rPr>
          <w:fldChar w:fldCharType="begin"/>
        </w:r>
        <w:r>
          <w:rPr>
            <w:noProof/>
          </w:rPr>
          <w:instrText xml:space="preserve"> PAGEREF _Toc530662506 \h </w:instrText>
        </w:r>
        <w:r>
          <w:rPr>
            <w:noProof/>
          </w:rPr>
        </w:r>
      </w:ins>
      <w:r>
        <w:rPr>
          <w:noProof/>
        </w:rPr>
        <w:fldChar w:fldCharType="separate"/>
      </w:r>
      <w:ins w:id="203" w:author="phuong vu" w:date="2018-11-22T15:01:00Z">
        <w:r>
          <w:rPr>
            <w:noProof/>
          </w:rPr>
          <w:t>35</w:t>
        </w:r>
        <w:r>
          <w:rPr>
            <w:noProof/>
          </w:rPr>
          <w:fldChar w:fldCharType="end"/>
        </w:r>
      </w:ins>
    </w:p>
    <w:p w14:paraId="0ABE1A08" w14:textId="60D48FC6" w:rsidR="00F72520" w:rsidRDefault="00F72520" w:rsidP="00E6227B">
      <w:pPr>
        <w:pStyle w:val="TOC2"/>
        <w:tabs>
          <w:tab w:val="left" w:pos="880"/>
          <w:tab w:val="right" w:leader="dot" w:pos="8777"/>
        </w:tabs>
        <w:spacing w:line="276" w:lineRule="auto"/>
        <w:rPr>
          <w:ins w:id="204" w:author="phuong vu" w:date="2018-11-22T15:01:00Z"/>
          <w:rFonts w:asciiTheme="minorHAnsi" w:eastAsiaTheme="minorEastAsia" w:hAnsiTheme="minorHAnsi" w:cstheme="minorBidi"/>
          <w:noProof/>
          <w:sz w:val="22"/>
          <w:szCs w:val="22"/>
          <w:lang w:val="en-US"/>
        </w:rPr>
        <w:pPrChange w:id="205" w:author="phuong vu" w:date="2018-11-23T13:48:00Z">
          <w:pPr>
            <w:pStyle w:val="TOC2"/>
            <w:tabs>
              <w:tab w:val="left" w:pos="880"/>
              <w:tab w:val="right" w:leader="dot" w:pos="8777"/>
            </w:tabs>
          </w:pPr>
        </w:pPrChange>
      </w:pPr>
      <w:ins w:id="206" w:author="phuong vu" w:date="2018-11-22T15:01:00Z">
        <w:r>
          <w:rPr>
            <w:noProof/>
          </w:rPr>
          <w:t>2.7</w:t>
        </w:r>
        <w:r>
          <w:rPr>
            <w:rFonts w:asciiTheme="minorHAnsi" w:eastAsiaTheme="minorEastAsia" w:hAnsiTheme="minorHAnsi" w:cstheme="minorBidi"/>
            <w:noProof/>
            <w:sz w:val="22"/>
            <w:szCs w:val="22"/>
            <w:lang w:val="en-US"/>
          </w:rPr>
          <w:tab/>
        </w:r>
        <w:r>
          <w:rPr>
            <w:noProof/>
          </w:rPr>
          <w:t xml:space="preserve">Tìm hiểu về Apollo Client </w:t>
        </w:r>
        <w:r w:rsidRPr="00DF13D0">
          <w:rPr>
            <w:noProof/>
            <w:vertAlign w:val="superscript"/>
          </w:rPr>
          <w:t>[8]</w:t>
        </w:r>
        <w:r>
          <w:rPr>
            <w:noProof/>
          </w:rPr>
          <w:tab/>
        </w:r>
        <w:r>
          <w:rPr>
            <w:noProof/>
          </w:rPr>
          <w:fldChar w:fldCharType="begin"/>
        </w:r>
        <w:r>
          <w:rPr>
            <w:noProof/>
          </w:rPr>
          <w:instrText xml:space="preserve"> PAGEREF _Toc530662507 \h </w:instrText>
        </w:r>
        <w:r>
          <w:rPr>
            <w:noProof/>
          </w:rPr>
        </w:r>
      </w:ins>
      <w:r>
        <w:rPr>
          <w:noProof/>
        </w:rPr>
        <w:fldChar w:fldCharType="separate"/>
      </w:r>
      <w:ins w:id="207" w:author="phuong vu" w:date="2018-11-22T15:01:00Z">
        <w:r>
          <w:rPr>
            <w:noProof/>
          </w:rPr>
          <w:t>36</w:t>
        </w:r>
        <w:r>
          <w:rPr>
            <w:noProof/>
          </w:rPr>
          <w:fldChar w:fldCharType="end"/>
        </w:r>
      </w:ins>
    </w:p>
    <w:p w14:paraId="39F94B7F" w14:textId="45E05E85" w:rsidR="00F72520" w:rsidRDefault="00F72520" w:rsidP="00E6227B">
      <w:pPr>
        <w:pStyle w:val="TOC2"/>
        <w:tabs>
          <w:tab w:val="left" w:pos="880"/>
          <w:tab w:val="right" w:leader="dot" w:pos="8777"/>
        </w:tabs>
        <w:spacing w:line="276" w:lineRule="auto"/>
        <w:rPr>
          <w:ins w:id="208" w:author="phuong vu" w:date="2018-11-22T15:01:00Z"/>
          <w:rFonts w:asciiTheme="minorHAnsi" w:eastAsiaTheme="minorEastAsia" w:hAnsiTheme="minorHAnsi" w:cstheme="minorBidi"/>
          <w:noProof/>
          <w:sz w:val="22"/>
          <w:szCs w:val="22"/>
          <w:lang w:val="en-US"/>
        </w:rPr>
        <w:pPrChange w:id="209" w:author="phuong vu" w:date="2018-11-23T13:48:00Z">
          <w:pPr>
            <w:pStyle w:val="TOC2"/>
            <w:tabs>
              <w:tab w:val="left" w:pos="880"/>
              <w:tab w:val="right" w:leader="dot" w:pos="8777"/>
            </w:tabs>
          </w:pPr>
        </w:pPrChange>
      </w:pPr>
      <w:ins w:id="210" w:author="phuong vu" w:date="2018-11-22T15:01:00Z">
        <w:r w:rsidRPr="00DF13D0">
          <w:rPr>
            <w:noProof/>
            <w:lang w:val="en-US"/>
          </w:rPr>
          <w:t>2.8</w:t>
        </w:r>
        <w:r>
          <w:rPr>
            <w:rFonts w:asciiTheme="minorHAnsi" w:eastAsiaTheme="minorEastAsia" w:hAnsiTheme="minorHAnsi" w:cstheme="minorBidi"/>
            <w:noProof/>
            <w:sz w:val="22"/>
            <w:szCs w:val="22"/>
            <w:lang w:val="en-US"/>
          </w:rPr>
          <w:tab/>
        </w:r>
        <w:r w:rsidRPr="00DF13D0">
          <w:rPr>
            <w:noProof/>
            <w:lang w:val="en-US"/>
          </w:rPr>
          <w:t>Tìm hiểu về hàng đợi nhiều trạm phục vụ</w:t>
        </w:r>
        <w:r>
          <w:rPr>
            <w:noProof/>
          </w:rPr>
          <w:tab/>
        </w:r>
        <w:r>
          <w:rPr>
            <w:noProof/>
          </w:rPr>
          <w:fldChar w:fldCharType="begin"/>
        </w:r>
        <w:r>
          <w:rPr>
            <w:noProof/>
          </w:rPr>
          <w:instrText xml:space="preserve"> PAGEREF _Toc530662508 \h </w:instrText>
        </w:r>
        <w:r>
          <w:rPr>
            <w:noProof/>
          </w:rPr>
        </w:r>
      </w:ins>
      <w:r>
        <w:rPr>
          <w:noProof/>
        </w:rPr>
        <w:fldChar w:fldCharType="separate"/>
      </w:r>
      <w:ins w:id="211" w:author="phuong vu" w:date="2018-11-22T15:01:00Z">
        <w:r>
          <w:rPr>
            <w:noProof/>
          </w:rPr>
          <w:t>36</w:t>
        </w:r>
        <w:r>
          <w:rPr>
            <w:noProof/>
          </w:rPr>
          <w:fldChar w:fldCharType="end"/>
        </w:r>
      </w:ins>
    </w:p>
    <w:p w14:paraId="2BD20F85" w14:textId="79E424F4" w:rsidR="00F72520" w:rsidRDefault="00F72520" w:rsidP="00E6227B">
      <w:pPr>
        <w:pStyle w:val="TOC1"/>
        <w:tabs>
          <w:tab w:val="left" w:pos="1540"/>
          <w:tab w:val="right" w:leader="dot" w:pos="8777"/>
        </w:tabs>
        <w:spacing w:line="276" w:lineRule="auto"/>
        <w:rPr>
          <w:ins w:id="212" w:author="phuong vu" w:date="2018-11-22T15:01:00Z"/>
          <w:rFonts w:asciiTheme="minorHAnsi" w:eastAsiaTheme="minorEastAsia" w:hAnsiTheme="minorHAnsi" w:cstheme="minorBidi"/>
          <w:noProof/>
          <w:sz w:val="22"/>
          <w:szCs w:val="22"/>
          <w:lang w:val="en-US"/>
        </w:rPr>
        <w:pPrChange w:id="213" w:author="phuong vu" w:date="2018-11-23T13:48:00Z">
          <w:pPr>
            <w:pStyle w:val="TOC1"/>
            <w:tabs>
              <w:tab w:val="left" w:pos="1540"/>
              <w:tab w:val="right" w:leader="dot" w:pos="8777"/>
            </w:tabs>
          </w:pPr>
        </w:pPrChange>
      </w:pPr>
      <w:ins w:id="214" w:author="phuong vu" w:date="2018-11-22T15:01:00Z">
        <w:r>
          <w:rPr>
            <w:noProof/>
          </w:rPr>
          <w:t>CHƯƠNG 3 -</w:t>
        </w:r>
        <w:r>
          <w:rPr>
            <w:rFonts w:asciiTheme="minorHAnsi" w:eastAsiaTheme="minorEastAsia" w:hAnsiTheme="minorHAnsi" w:cstheme="minorBidi"/>
            <w:noProof/>
            <w:sz w:val="22"/>
            <w:szCs w:val="22"/>
            <w:lang w:val="en-US"/>
          </w:rPr>
          <w:tab/>
        </w:r>
        <w:r>
          <w:rPr>
            <w:noProof/>
          </w:rPr>
          <w:t>THIẾT KẾ VÀ CÀI ĐẶT</w:t>
        </w:r>
        <w:r>
          <w:rPr>
            <w:noProof/>
          </w:rPr>
          <w:tab/>
        </w:r>
        <w:r>
          <w:rPr>
            <w:noProof/>
          </w:rPr>
          <w:fldChar w:fldCharType="begin"/>
        </w:r>
        <w:r>
          <w:rPr>
            <w:noProof/>
          </w:rPr>
          <w:instrText xml:space="preserve"> PAGEREF _Toc530662885 \h </w:instrText>
        </w:r>
        <w:r>
          <w:rPr>
            <w:noProof/>
          </w:rPr>
        </w:r>
      </w:ins>
      <w:r>
        <w:rPr>
          <w:noProof/>
        </w:rPr>
        <w:fldChar w:fldCharType="separate"/>
      </w:r>
      <w:ins w:id="215" w:author="phuong vu" w:date="2018-11-22T15:01:00Z">
        <w:r>
          <w:rPr>
            <w:noProof/>
          </w:rPr>
          <w:t>38</w:t>
        </w:r>
        <w:r>
          <w:rPr>
            <w:noProof/>
          </w:rPr>
          <w:fldChar w:fldCharType="end"/>
        </w:r>
      </w:ins>
    </w:p>
    <w:p w14:paraId="34AA26A0" w14:textId="22FD54A1" w:rsidR="00F72520" w:rsidRDefault="00F72520" w:rsidP="00E6227B">
      <w:pPr>
        <w:pStyle w:val="TOC3"/>
        <w:tabs>
          <w:tab w:val="left" w:pos="1320"/>
          <w:tab w:val="right" w:leader="dot" w:pos="8777"/>
        </w:tabs>
        <w:spacing w:line="276" w:lineRule="auto"/>
        <w:rPr>
          <w:ins w:id="216" w:author="phuong vu" w:date="2018-11-22T15:01:00Z"/>
          <w:rFonts w:asciiTheme="minorHAnsi" w:eastAsiaTheme="minorEastAsia" w:hAnsiTheme="minorHAnsi" w:cstheme="minorBidi"/>
          <w:noProof/>
          <w:sz w:val="22"/>
          <w:szCs w:val="22"/>
          <w:lang w:val="en-US"/>
        </w:rPr>
        <w:pPrChange w:id="217" w:author="phuong vu" w:date="2018-11-23T13:48:00Z">
          <w:pPr>
            <w:pStyle w:val="TOC3"/>
            <w:tabs>
              <w:tab w:val="left" w:pos="1320"/>
              <w:tab w:val="right" w:leader="dot" w:pos="8777"/>
            </w:tabs>
          </w:pPr>
        </w:pPrChange>
      </w:pPr>
      <w:ins w:id="218" w:author="phuong vu" w:date="2018-11-22T15:01:00Z">
        <w:r>
          <w:rPr>
            <w:noProof/>
          </w:rPr>
          <w:t>3.1.1</w:t>
        </w:r>
        <w:r>
          <w:rPr>
            <w:rFonts w:asciiTheme="minorHAnsi" w:eastAsiaTheme="minorEastAsia" w:hAnsiTheme="minorHAnsi" w:cstheme="minorBidi"/>
            <w:noProof/>
            <w:sz w:val="22"/>
            <w:szCs w:val="22"/>
            <w:lang w:val="en-US"/>
          </w:rPr>
          <w:tab/>
        </w:r>
        <w:r>
          <w:rPr>
            <w:noProof/>
          </w:rPr>
          <w:t>Kiến trúc hệ thống</w:t>
        </w:r>
        <w:r>
          <w:rPr>
            <w:noProof/>
          </w:rPr>
          <w:tab/>
        </w:r>
        <w:r>
          <w:rPr>
            <w:noProof/>
          </w:rPr>
          <w:fldChar w:fldCharType="begin"/>
        </w:r>
        <w:r>
          <w:rPr>
            <w:noProof/>
          </w:rPr>
          <w:instrText xml:space="preserve"> PAGEREF _Toc530662886 \h </w:instrText>
        </w:r>
        <w:r>
          <w:rPr>
            <w:noProof/>
          </w:rPr>
        </w:r>
      </w:ins>
      <w:r>
        <w:rPr>
          <w:noProof/>
        </w:rPr>
        <w:fldChar w:fldCharType="separate"/>
      </w:r>
      <w:ins w:id="219" w:author="phuong vu" w:date="2018-11-22T15:01:00Z">
        <w:r>
          <w:rPr>
            <w:noProof/>
          </w:rPr>
          <w:t>38</w:t>
        </w:r>
        <w:r>
          <w:rPr>
            <w:noProof/>
          </w:rPr>
          <w:fldChar w:fldCharType="end"/>
        </w:r>
      </w:ins>
    </w:p>
    <w:p w14:paraId="7E98A2A3" w14:textId="0B4C5F57" w:rsidR="00F72520" w:rsidRDefault="00F72520" w:rsidP="00E6227B">
      <w:pPr>
        <w:pStyle w:val="TOC3"/>
        <w:tabs>
          <w:tab w:val="left" w:pos="1320"/>
          <w:tab w:val="right" w:leader="dot" w:pos="8777"/>
        </w:tabs>
        <w:spacing w:line="276" w:lineRule="auto"/>
        <w:rPr>
          <w:ins w:id="220" w:author="phuong vu" w:date="2018-11-22T15:01:00Z"/>
          <w:rFonts w:asciiTheme="minorHAnsi" w:eastAsiaTheme="minorEastAsia" w:hAnsiTheme="minorHAnsi" w:cstheme="minorBidi"/>
          <w:noProof/>
          <w:sz w:val="22"/>
          <w:szCs w:val="22"/>
          <w:lang w:val="en-US"/>
        </w:rPr>
        <w:pPrChange w:id="221" w:author="phuong vu" w:date="2018-11-23T13:48:00Z">
          <w:pPr>
            <w:pStyle w:val="TOC3"/>
            <w:tabs>
              <w:tab w:val="left" w:pos="1320"/>
              <w:tab w:val="right" w:leader="dot" w:pos="8777"/>
            </w:tabs>
          </w:pPr>
        </w:pPrChange>
      </w:pPr>
      <w:ins w:id="222" w:author="phuong vu" w:date="2018-11-22T15:01:00Z">
        <w:r>
          <w:rPr>
            <w:noProof/>
          </w:rPr>
          <w:t>3.1.2</w:t>
        </w:r>
        <w:r>
          <w:rPr>
            <w:rFonts w:asciiTheme="minorHAnsi" w:eastAsiaTheme="minorEastAsia" w:hAnsiTheme="minorHAnsi" w:cstheme="minorBidi"/>
            <w:noProof/>
            <w:sz w:val="22"/>
            <w:szCs w:val="22"/>
            <w:lang w:val="en-US"/>
          </w:rPr>
          <w:tab/>
        </w:r>
        <w:r>
          <w:rPr>
            <w:noProof/>
          </w:rPr>
          <w:t>Sơ đồ CDM</w:t>
        </w:r>
        <w:r>
          <w:rPr>
            <w:noProof/>
          </w:rPr>
          <w:tab/>
        </w:r>
        <w:r>
          <w:rPr>
            <w:noProof/>
          </w:rPr>
          <w:fldChar w:fldCharType="begin"/>
        </w:r>
        <w:r>
          <w:rPr>
            <w:noProof/>
          </w:rPr>
          <w:instrText xml:space="preserve"> PAGEREF _Toc530662891 \h </w:instrText>
        </w:r>
        <w:r>
          <w:rPr>
            <w:noProof/>
          </w:rPr>
        </w:r>
      </w:ins>
      <w:r>
        <w:rPr>
          <w:noProof/>
        </w:rPr>
        <w:fldChar w:fldCharType="separate"/>
      </w:r>
      <w:ins w:id="223" w:author="phuong vu" w:date="2018-11-22T15:01:00Z">
        <w:r>
          <w:rPr>
            <w:noProof/>
          </w:rPr>
          <w:t>40</w:t>
        </w:r>
        <w:r>
          <w:rPr>
            <w:noProof/>
          </w:rPr>
          <w:fldChar w:fldCharType="end"/>
        </w:r>
      </w:ins>
    </w:p>
    <w:p w14:paraId="40A4313D" w14:textId="1FBC68D9" w:rsidR="00F72520" w:rsidRDefault="00F72520" w:rsidP="00E6227B">
      <w:pPr>
        <w:pStyle w:val="TOC3"/>
        <w:tabs>
          <w:tab w:val="left" w:pos="1320"/>
          <w:tab w:val="right" w:leader="dot" w:pos="8777"/>
        </w:tabs>
        <w:spacing w:line="276" w:lineRule="auto"/>
        <w:rPr>
          <w:ins w:id="224" w:author="phuong vu" w:date="2018-11-22T15:01:00Z"/>
          <w:rFonts w:asciiTheme="minorHAnsi" w:eastAsiaTheme="minorEastAsia" w:hAnsiTheme="minorHAnsi" w:cstheme="minorBidi"/>
          <w:noProof/>
          <w:sz w:val="22"/>
          <w:szCs w:val="22"/>
          <w:lang w:val="en-US"/>
        </w:rPr>
        <w:pPrChange w:id="225" w:author="phuong vu" w:date="2018-11-23T13:48:00Z">
          <w:pPr>
            <w:pStyle w:val="TOC3"/>
            <w:tabs>
              <w:tab w:val="left" w:pos="1320"/>
              <w:tab w:val="right" w:leader="dot" w:pos="8777"/>
            </w:tabs>
          </w:pPr>
        </w:pPrChange>
      </w:pPr>
      <w:ins w:id="226" w:author="phuong vu" w:date="2018-11-22T15:01:00Z">
        <w:r>
          <w:rPr>
            <w:noProof/>
          </w:rPr>
          <w:t>3.1.3</w:t>
        </w:r>
        <w:r>
          <w:rPr>
            <w:rFonts w:asciiTheme="minorHAnsi" w:eastAsiaTheme="minorEastAsia" w:hAnsiTheme="minorHAnsi" w:cstheme="minorBidi"/>
            <w:noProof/>
            <w:sz w:val="22"/>
            <w:szCs w:val="22"/>
            <w:lang w:val="en-US"/>
          </w:rPr>
          <w:tab/>
        </w:r>
        <w:r>
          <w:rPr>
            <w:noProof/>
          </w:rPr>
          <w:t>Sơ đồ LDM</w:t>
        </w:r>
        <w:r>
          <w:rPr>
            <w:noProof/>
          </w:rPr>
          <w:tab/>
        </w:r>
        <w:r>
          <w:rPr>
            <w:noProof/>
          </w:rPr>
          <w:fldChar w:fldCharType="begin"/>
        </w:r>
        <w:r>
          <w:rPr>
            <w:noProof/>
          </w:rPr>
          <w:instrText xml:space="preserve"> PAGEREF _Toc530662892 \h </w:instrText>
        </w:r>
        <w:r>
          <w:rPr>
            <w:noProof/>
          </w:rPr>
        </w:r>
      </w:ins>
      <w:r>
        <w:rPr>
          <w:noProof/>
        </w:rPr>
        <w:fldChar w:fldCharType="separate"/>
      </w:r>
      <w:ins w:id="227" w:author="phuong vu" w:date="2018-11-22T15:01:00Z">
        <w:r>
          <w:rPr>
            <w:noProof/>
          </w:rPr>
          <w:t>41</w:t>
        </w:r>
        <w:r>
          <w:rPr>
            <w:noProof/>
          </w:rPr>
          <w:fldChar w:fldCharType="end"/>
        </w:r>
      </w:ins>
    </w:p>
    <w:p w14:paraId="7601CBE5" w14:textId="1E95FD49" w:rsidR="00F72520" w:rsidRDefault="00F72520" w:rsidP="00E6227B">
      <w:pPr>
        <w:pStyle w:val="TOC3"/>
        <w:tabs>
          <w:tab w:val="left" w:pos="1320"/>
          <w:tab w:val="right" w:leader="dot" w:pos="8777"/>
        </w:tabs>
        <w:spacing w:line="276" w:lineRule="auto"/>
        <w:rPr>
          <w:ins w:id="228" w:author="phuong vu" w:date="2018-11-22T15:01:00Z"/>
          <w:rFonts w:asciiTheme="minorHAnsi" w:eastAsiaTheme="minorEastAsia" w:hAnsiTheme="minorHAnsi" w:cstheme="minorBidi"/>
          <w:noProof/>
          <w:sz w:val="22"/>
          <w:szCs w:val="22"/>
          <w:lang w:val="en-US"/>
        </w:rPr>
        <w:pPrChange w:id="229" w:author="phuong vu" w:date="2018-11-23T13:48:00Z">
          <w:pPr>
            <w:pStyle w:val="TOC3"/>
            <w:tabs>
              <w:tab w:val="left" w:pos="1320"/>
              <w:tab w:val="right" w:leader="dot" w:pos="8777"/>
            </w:tabs>
          </w:pPr>
        </w:pPrChange>
      </w:pPr>
      <w:ins w:id="230" w:author="phuong vu" w:date="2018-11-22T15:01:00Z">
        <w:r>
          <w:rPr>
            <w:noProof/>
          </w:rPr>
          <w:t>3.1.4</w:t>
        </w:r>
        <w:r>
          <w:rPr>
            <w:rFonts w:asciiTheme="minorHAnsi" w:eastAsiaTheme="minorEastAsia" w:hAnsiTheme="minorHAnsi" w:cstheme="minorBidi"/>
            <w:noProof/>
            <w:sz w:val="22"/>
            <w:szCs w:val="22"/>
            <w:lang w:val="en-US"/>
          </w:rPr>
          <w:tab/>
        </w:r>
        <w:r>
          <w:rPr>
            <w:noProof/>
          </w:rPr>
          <w:t>Thiết kế dữ liệu</w:t>
        </w:r>
        <w:r>
          <w:rPr>
            <w:noProof/>
          </w:rPr>
          <w:tab/>
        </w:r>
        <w:r>
          <w:rPr>
            <w:noProof/>
          </w:rPr>
          <w:fldChar w:fldCharType="begin"/>
        </w:r>
        <w:r>
          <w:rPr>
            <w:noProof/>
          </w:rPr>
          <w:instrText xml:space="preserve"> PAGEREF _Toc530662893 \h </w:instrText>
        </w:r>
        <w:r>
          <w:rPr>
            <w:noProof/>
          </w:rPr>
        </w:r>
      </w:ins>
      <w:r>
        <w:rPr>
          <w:noProof/>
        </w:rPr>
        <w:fldChar w:fldCharType="separate"/>
      </w:r>
      <w:ins w:id="231" w:author="phuong vu" w:date="2018-11-22T15:01:00Z">
        <w:r>
          <w:rPr>
            <w:noProof/>
          </w:rPr>
          <w:t>41</w:t>
        </w:r>
        <w:r>
          <w:rPr>
            <w:noProof/>
          </w:rPr>
          <w:fldChar w:fldCharType="end"/>
        </w:r>
      </w:ins>
    </w:p>
    <w:p w14:paraId="3DF80F1F" w14:textId="42E2FBFF" w:rsidR="00F72520" w:rsidRDefault="00F72520" w:rsidP="00E6227B">
      <w:pPr>
        <w:pStyle w:val="TOC3"/>
        <w:tabs>
          <w:tab w:val="left" w:pos="1320"/>
          <w:tab w:val="right" w:leader="dot" w:pos="8777"/>
        </w:tabs>
        <w:spacing w:line="276" w:lineRule="auto"/>
        <w:rPr>
          <w:ins w:id="232" w:author="phuong vu" w:date="2018-11-22T15:01:00Z"/>
          <w:rFonts w:asciiTheme="minorHAnsi" w:eastAsiaTheme="minorEastAsia" w:hAnsiTheme="minorHAnsi" w:cstheme="minorBidi"/>
          <w:noProof/>
          <w:sz w:val="22"/>
          <w:szCs w:val="22"/>
          <w:lang w:val="en-US"/>
        </w:rPr>
        <w:pPrChange w:id="233" w:author="phuong vu" w:date="2018-11-23T13:48:00Z">
          <w:pPr>
            <w:pStyle w:val="TOC3"/>
            <w:tabs>
              <w:tab w:val="left" w:pos="1320"/>
              <w:tab w:val="right" w:leader="dot" w:pos="8777"/>
            </w:tabs>
          </w:pPr>
        </w:pPrChange>
      </w:pPr>
      <w:ins w:id="234" w:author="phuong vu" w:date="2018-11-22T15:01:00Z">
        <w:r>
          <w:rPr>
            <w:noProof/>
          </w:rPr>
          <w:t>3.1.5</w:t>
        </w:r>
        <w:r>
          <w:rPr>
            <w:rFonts w:asciiTheme="minorHAnsi" w:eastAsiaTheme="minorEastAsia" w:hAnsiTheme="minorHAnsi" w:cstheme="minorBidi"/>
            <w:noProof/>
            <w:sz w:val="22"/>
            <w:szCs w:val="22"/>
            <w:lang w:val="en-US"/>
          </w:rPr>
          <w:tab/>
        </w:r>
        <w:r>
          <w:rPr>
            <w:noProof/>
          </w:rPr>
          <w:t>Thiết kế theo chức năng</w:t>
        </w:r>
        <w:r>
          <w:rPr>
            <w:noProof/>
          </w:rPr>
          <w:tab/>
        </w:r>
        <w:r>
          <w:rPr>
            <w:noProof/>
          </w:rPr>
          <w:fldChar w:fldCharType="begin"/>
        </w:r>
        <w:r>
          <w:rPr>
            <w:noProof/>
          </w:rPr>
          <w:instrText xml:space="preserve"> PAGEREF _Toc530662895 \h </w:instrText>
        </w:r>
        <w:r>
          <w:rPr>
            <w:noProof/>
          </w:rPr>
        </w:r>
      </w:ins>
      <w:r>
        <w:rPr>
          <w:noProof/>
        </w:rPr>
        <w:fldChar w:fldCharType="separate"/>
      </w:r>
      <w:ins w:id="235" w:author="phuong vu" w:date="2018-11-22T15:01:00Z">
        <w:r>
          <w:rPr>
            <w:noProof/>
          </w:rPr>
          <w:t>44</w:t>
        </w:r>
        <w:r>
          <w:rPr>
            <w:noProof/>
          </w:rPr>
          <w:fldChar w:fldCharType="end"/>
        </w:r>
      </w:ins>
    </w:p>
    <w:p w14:paraId="7068E6B6" w14:textId="0EEEC979" w:rsidR="00F72520" w:rsidRDefault="00F72520" w:rsidP="00E6227B">
      <w:pPr>
        <w:pStyle w:val="TOC4"/>
        <w:tabs>
          <w:tab w:val="left" w:pos="1760"/>
          <w:tab w:val="right" w:leader="dot" w:pos="8777"/>
        </w:tabs>
        <w:spacing w:line="276" w:lineRule="auto"/>
        <w:rPr>
          <w:ins w:id="236" w:author="phuong vu" w:date="2018-11-22T15:01:00Z"/>
          <w:rFonts w:asciiTheme="minorHAnsi" w:eastAsiaTheme="minorEastAsia" w:hAnsiTheme="minorHAnsi" w:cstheme="minorBidi"/>
          <w:noProof/>
          <w:sz w:val="22"/>
          <w:szCs w:val="22"/>
          <w:lang w:val="en-US"/>
        </w:rPr>
        <w:pPrChange w:id="237" w:author="phuong vu" w:date="2018-11-23T13:48:00Z">
          <w:pPr>
            <w:pStyle w:val="TOC4"/>
            <w:tabs>
              <w:tab w:val="left" w:pos="1760"/>
              <w:tab w:val="right" w:leader="dot" w:pos="8777"/>
            </w:tabs>
          </w:pPr>
        </w:pPrChange>
      </w:pPr>
      <w:ins w:id="238" w:author="phuong vu" w:date="2018-11-22T15:01:00Z">
        <w:r w:rsidRPr="00DF13D0">
          <w:rPr>
            <w:noProof/>
            <w:lang w:val="en-US"/>
          </w:rPr>
          <w:t>3.1.5.1</w:t>
        </w:r>
        <w:r>
          <w:rPr>
            <w:rFonts w:asciiTheme="minorHAnsi" w:eastAsiaTheme="minorEastAsia" w:hAnsiTheme="minorHAnsi" w:cstheme="minorBidi"/>
            <w:noProof/>
            <w:sz w:val="22"/>
            <w:szCs w:val="22"/>
            <w:lang w:val="en-US"/>
          </w:rPr>
          <w:tab/>
        </w:r>
        <w:r w:rsidRPr="00DF13D0">
          <w:rPr>
            <w:noProof/>
            <w:lang w:val="en-US"/>
          </w:rPr>
          <w:t>Quản lí đơn hàng</w:t>
        </w:r>
        <w:r>
          <w:rPr>
            <w:noProof/>
          </w:rPr>
          <w:tab/>
        </w:r>
        <w:r>
          <w:rPr>
            <w:noProof/>
          </w:rPr>
          <w:fldChar w:fldCharType="begin"/>
        </w:r>
        <w:r>
          <w:rPr>
            <w:noProof/>
          </w:rPr>
          <w:instrText xml:space="preserve"> PAGEREF _Toc530662896 \h </w:instrText>
        </w:r>
        <w:r>
          <w:rPr>
            <w:noProof/>
          </w:rPr>
        </w:r>
      </w:ins>
      <w:r>
        <w:rPr>
          <w:noProof/>
        </w:rPr>
        <w:fldChar w:fldCharType="separate"/>
      </w:r>
      <w:ins w:id="239" w:author="phuong vu" w:date="2018-11-22T15:01:00Z">
        <w:r>
          <w:rPr>
            <w:noProof/>
          </w:rPr>
          <w:t>44</w:t>
        </w:r>
        <w:r>
          <w:rPr>
            <w:noProof/>
          </w:rPr>
          <w:fldChar w:fldCharType="end"/>
        </w:r>
      </w:ins>
    </w:p>
    <w:p w14:paraId="0367B4C7" w14:textId="76E480F1" w:rsidR="00F72520" w:rsidRDefault="00F72520" w:rsidP="00E6227B">
      <w:pPr>
        <w:pStyle w:val="TOC4"/>
        <w:tabs>
          <w:tab w:val="left" w:pos="1760"/>
          <w:tab w:val="right" w:leader="dot" w:pos="8777"/>
        </w:tabs>
        <w:spacing w:line="276" w:lineRule="auto"/>
        <w:rPr>
          <w:ins w:id="240" w:author="phuong vu" w:date="2018-11-22T15:01:00Z"/>
          <w:rFonts w:asciiTheme="minorHAnsi" w:eastAsiaTheme="minorEastAsia" w:hAnsiTheme="minorHAnsi" w:cstheme="minorBidi"/>
          <w:noProof/>
          <w:sz w:val="22"/>
          <w:szCs w:val="22"/>
          <w:lang w:val="en-US"/>
        </w:rPr>
        <w:pPrChange w:id="241" w:author="phuong vu" w:date="2018-11-23T13:48:00Z">
          <w:pPr>
            <w:pStyle w:val="TOC4"/>
            <w:tabs>
              <w:tab w:val="left" w:pos="1760"/>
              <w:tab w:val="right" w:leader="dot" w:pos="8777"/>
            </w:tabs>
          </w:pPr>
        </w:pPrChange>
      </w:pPr>
      <w:ins w:id="242" w:author="phuong vu" w:date="2018-11-22T15:01:00Z">
        <w:r w:rsidRPr="00DF13D0">
          <w:rPr>
            <w:noProof/>
            <w:lang w:val="en-US"/>
          </w:rPr>
          <w:t>3.1.5.2</w:t>
        </w:r>
        <w:r>
          <w:rPr>
            <w:rFonts w:asciiTheme="minorHAnsi" w:eastAsiaTheme="minorEastAsia" w:hAnsiTheme="minorHAnsi" w:cstheme="minorBidi"/>
            <w:noProof/>
            <w:sz w:val="22"/>
            <w:szCs w:val="22"/>
            <w:lang w:val="en-US"/>
          </w:rPr>
          <w:tab/>
        </w:r>
        <w:r w:rsidRPr="00DF13D0">
          <w:rPr>
            <w:noProof/>
            <w:lang w:val="en-US"/>
          </w:rPr>
          <w:t>Quản lí biên nhận</w:t>
        </w:r>
        <w:r>
          <w:rPr>
            <w:noProof/>
          </w:rPr>
          <w:tab/>
        </w:r>
        <w:r>
          <w:rPr>
            <w:noProof/>
          </w:rPr>
          <w:fldChar w:fldCharType="begin"/>
        </w:r>
        <w:r>
          <w:rPr>
            <w:noProof/>
          </w:rPr>
          <w:instrText xml:space="preserve"> PAGEREF _Toc530662897 \h </w:instrText>
        </w:r>
        <w:r>
          <w:rPr>
            <w:noProof/>
          </w:rPr>
        </w:r>
      </w:ins>
      <w:r>
        <w:rPr>
          <w:noProof/>
        </w:rPr>
        <w:fldChar w:fldCharType="separate"/>
      </w:r>
      <w:ins w:id="243" w:author="phuong vu" w:date="2018-11-22T15:01:00Z">
        <w:r>
          <w:rPr>
            <w:noProof/>
          </w:rPr>
          <w:t>55</w:t>
        </w:r>
        <w:r>
          <w:rPr>
            <w:noProof/>
          </w:rPr>
          <w:fldChar w:fldCharType="end"/>
        </w:r>
      </w:ins>
    </w:p>
    <w:p w14:paraId="3C8EF60F" w14:textId="1790B0A3" w:rsidR="00F72520" w:rsidRDefault="00F72520" w:rsidP="00E6227B">
      <w:pPr>
        <w:pStyle w:val="TOC4"/>
        <w:tabs>
          <w:tab w:val="left" w:pos="1760"/>
          <w:tab w:val="right" w:leader="dot" w:pos="8777"/>
        </w:tabs>
        <w:spacing w:line="276" w:lineRule="auto"/>
        <w:rPr>
          <w:ins w:id="244" w:author="phuong vu" w:date="2018-11-22T15:01:00Z"/>
          <w:rFonts w:asciiTheme="minorHAnsi" w:eastAsiaTheme="minorEastAsia" w:hAnsiTheme="minorHAnsi" w:cstheme="minorBidi"/>
          <w:noProof/>
          <w:sz w:val="22"/>
          <w:szCs w:val="22"/>
          <w:lang w:val="en-US"/>
        </w:rPr>
        <w:pPrChange w:id="245" w:author="phuong vu" w:date="2018-11-23T13:48:00Z">
          <w:pPr>
            <w:pStyle w:val="TOC4"/>
            <w:tabs>
              <w:tab w:val="left" w:pos="1760"/>
              <w:tab w:val="right" w:leader="dot" w:pos="8777"/>
            </w:tabs>
          </w:pPr>
        </w:pPrChange>
      </w:pPr>
      <w:ins w:id="246" w:author="phuong vu" w:date="2018-11-22T15:01:00Z">
        <w:r w:rsidRPr="00DF13D0">
          <w:rPr>
            <w:noProof/>
            <w:lang w:val="en-US"/>
          </w:rPr>
          <w:t>3.1.5.3</w:t>
        </w:r>
        <w:r>
          <w:rPr>
            <w:rFonts w:asciiTheme="minorHAnsi" w:eastAsiaTheme="minorEastAsia" w:hAnsiTheme="minorHAnsi" w:cstheme="minorBidi"/>
            <w:noProof/>
            <w:sz w:val="22"/>
            <w:szCs w:val="22"/>
            <w:lang w:val="en-US"/>
          </w:rPr>
          <w:tab/>
        </w:r>
        <w:r w:rsidRPr="00DF13D0">
          <w:rPr>
            <w:noProof/>
            <w:lang w:val="en-US"/>
          </w:rPr>
          <w:t>Quản lí phân công xử lí đơn hàng</w:t>
        </w:r>
        <w:r>
          <w:rPr>
            <w:noProof/>
          </w:rPr>
          <w:tab/>
        </w:r>
        <w:r>
          <w:rPr>
            <w:noProof/>
          </w:rPr>
          <w:fldChar w:fldCharType="begin"/>
        </w:r>
        <w:r>
          <w:rPr>
            <w:noProof/>
          </w:rPr>
          <w:instrText xml:space="preserve"> PAGEREF _Toc530662898 \h </w:instrText>
        </w:r>
        <w:r>
          <w:rPr>
            <w:noProof/>
          </w:rPr>
        </w:r>
      </w:ins>
      <w:r>
        <w:rPr>
          <w:noProof/>
        </w:rPr>
        <w:fldChar w:fldCharType="separate"/>
      </w:r>
      <w:ins w:id="247" w:author="phuong vu" w:date="2018-11-22T15:01:00Z">
        <w:r>
          <w:rPr>
            <w:noProof/>
          </w:rPr>
          <w:t>64</w:t>
        </w:r>
        <w:r>
          <w:rPr>
            <w:noProof/>
          </w:rPr>
          <w:fldChar w:fldCharType="end"/>
        </w:r>
      </w:ins>
    </w:p>
    <w:p w14:paraId="53826707" w14:textId="0F0DB442" w:rsidR="00F72520" w:rsidRDefault="00F72520" w:rsidP="00E6227B">
      <w:pPr>
        <w:pStyle w:val="TOC4"/>
        <w:tabs>
          <w:tab w:val="left" w:pos="1760"/>
          <w:tab w:val="right" w:leader="dot" w:pos="8777"/>
        </w:tabs>
        <w:spacing w:line="276" w:lineRule="auto"/>
        <w:rPr>
          <w:ins w:id="248" w:author="phuong vu" w:date="2018-11-22T15:01:00Z"/>
          <w:rFonts w:asciiTheme="minorHAnsi" w:eastAsiaTheme="minorEastAsia" w:hAnsiTheme="minorHAnsi" w:cstheme="minorBidi"/>
          <w:noProof/>
          <w:sz w:val="22"/>
          <w:szCs w:val="22"/>
          <w:lang w:val="en-US"/>
        </w:rPr>
        <w:pPrChange w:id="249" w:author="phuong vu" w:date="2018-11-23T13:48:00Z">
          <w:pPr>
            <w:pStyle w:val="TOC4"/>
            <w:tabs>
              <w:tab w:val="left" w:pos="1760"/>
              <w:tab w:val="right" w:leader="dot" w:pos="8777"/>
            </w:tabs>
          </w:pPr>
        </w:pPrChange>
      </w:pPr>
      <w:ins w:id="250" w:author="phuong vu" w:date="2018-11-22T15:01:00Z">
        <w:r w:rsidRPr="00DF13D0">
          <w:rPr>
            <w:noProof/>
            <w:lang w:val="en-US"/>
          </w:rPr>
          <w:t>3.1.5.4</w:t>
        </w:r>
        <w:r>
          <w:rPr>
            <w:rFonts w:asciiTheme="minorHAnsi" w:eastAsiaTheme="minorEastAsia" w:hAnsiTheme="minorHAnsi" w:cstheme="minorBidi"/>
            <w:noProof/>
            <w:sz w:val="22"/>
            <w:szCs w:val="22"/>
            <w:lang w:val="en-US"/>
          </w:rPr>
          <w:tab/>
        </w:r>
        <w:r w:rsidRPr="00DF13D0">
          <w:rPr>
            <w:noProof/>
            <w:lang w:val="en-US"/>
          </w:rPr>
          <w:t>Tạo đơn hàng</w:t>
        </w:r>
        <w:r>
          <w:rPr>
            <w:noProof/>
          </w:rPr>
          <w:tab/>
        </w:r>
        <w:r>
          <w:rPr>
            <w:noProof/>
          </w:rPr>
          <w:fldChar w:fldCharType="begin"/>
        </w:r>
        <w:r>
          <w:rPr>
            <w:noProof/>
          </w:rPr>
          <w:instrText xml:space="preserve"> PAGEREF _Toc530662899 \h </w:instrText>
        </w:r>
        <w:r>
          <w:rPr>
            <w:noProof/>
          </w:rPr>
        </w:r>
      </w:ins>
      <w:r>
        <w:rPr>
          <w:noProof/>
        </w:rPr>
        <w:fldChar w:fldCharType="separate"/>
      </w:r>
      <w:ins w:id="251" w:author="phuong vu" w:date="2018-11-22T15:01:00Z">
        <w:r>
          <w:rPr>
            <w:noProof/>
          </w:rPr>
          <w:t>66</w:t>
        </w:r>
        <w:r>
          <w:rPr>
            <w:noProof/>
          </w:rPr>
          <w:fldChar w:fldCharType="end"/>
        </w:r>
      </w:ins>
    </w:p>
    <w:p w14:paraId="4CB75F9E" w14:textId="18F35EF1" w:rsidR="00F72520" w:rsidRDefault="00F72520" w:rsidP="00E6227B">
      <w:pPr>
        <w:pStyle w:val="TOC4"/>
        <w:tabs>
          <w:tab w:val="left" w:pos="1760"/>
          <w:tab w:val="right" w:leader="dot" w:pos="8777"/>
        </w:tabs>
        <w:spacing w:line="276" w:lineRule="auto"/>
        <w:rPr>
          <w:ins w:id="252" w:author="phuong vu" w:date="2018-11-22T15:01:00Z"/>
          <w:rFonts w:asciiTheme="minorHAnsi" w:eastAsiaTheme="minorEastAsia" w:hAnsiTheme="minorHAnsi" w:cstheme="minorBidi"/>
          <w:noProof/>
          <w:sz w:val="22"/>
          <w:szCs w:val="22"/>
          <w:lang w:val="en-US"/>
        </w:rPr>
        <w:pPrChange w:id="253" w:author="phuong vu" w:date="2018-11-23T13:48:00Z">
          <w:pPr>
            <w:pStyle w:val="TOC4"/>
            <w:tabs>
              <w:tab w:val="left" w:pos="1760"/>
              <w:tab w:val="right" w:leader="dot" w:pos="8777"/>
            </w:tabs>
          </w:pPr>
        </w:pPrChange>
      </w:pPr>
      <w:ins w:id="254" w:author="phuong vu" w:date="2018-11-22T15:01:00Z">
        <w:r>
          <w:rPr>
            <w:noProof/>
          </w:rPr>
          <w:t>3.1.5.5</w:t>
        </w:r>
        <w:r>
          <w:rPr>
            <w:rFonts w:asciiTheme="minorHAnsi" w:eastAsiaTheme="minorEastAsia" w:hAnsiTheme="minorHAnsi" w:cstheme="minorBidi"/>
            <w:noProof/>
            <w:sz w:val="22"/>
            <w:szCs w:val="22"/>
            <w:lang w:val="en-US"/>
          </w:rPr>
          <w:tab/>
        </w:r>
        <w:r>
          <w:rPr>
            <w:noProof/>
          </w:rPr>
          <w:t>Tìm kiếm và lọc quần áo theo loại có sẵn</w:t>
        </w:r>
        <w:r>
          <w:rPr>
            <w:noProof/>
          </w:rPr>
          <w:tab/>
        </w:r>
        <w:r>
          <w:rPr>
            <w:noProof/>
          </w:rPr>
          <w:fldChar w:fldCharType="begin"/>
        </w:r>
        <w:r>
          <w:rPr>
            <w:noProof/>
          </w:rPr>
          <w:instrText xml:space="preserve"> PAGEREF _Toc530662906 \h </w:instrText>
        </w:r>
        <w:r>
          <w:rPr>
            <w:noProof/>
          </w:rPr>
        </w:r>
      </w:ins>
      <w:r>
        <w:rPr>
          <w:noProof/>
        </w:rPr>
        <w:fldChar w:fldCharType="separate"/>
      </w:r>
      <w:ins w:id="255" w:author="phuong vu" w:date="2018-11-22T15:01:00Z">
        <w:r>
          <w:rPr>
            <w:noProof/>
          </w:rPr>
          <w:t>71</w:t>
        </w:r>
        <w:r>
          <w:rPr>
            <w:noProof/>
          </w:rPr>
          <w:fldChar w:fldCharType="end"/>
        </w:r>
      </w:ins>
    </w:p>
    <w:p w14:paraId="31DC15B4" w14:textId="19E64F41" w:rsidR="00F72520" w:rsidRDefault="00F72520" w:rsidP="00E6227B">
      <w:pPr>
        <w:pStyle w:val="TOC4"/>
        <w:tabs>
          <w:tab w:val="left" w:pos="1760"/>
          <w:tab w:val="right" w:leader="dot" w:pos="8777"/>
        </w:tabs>
        <w:spacing w:line="276" w:lineRule="auto"/>
        <w:rPr>
          <w:ins w:id="256" w:author="phuong vu" w:date="2018-11-22T15:01:00Z"/>
          <w:rFonts w:asciiTheme="minorHAnsi" w:eastAsiaTheme="minorEastAsia" w:hAnsiTheme="minorHAnsi" w:cstheme="minorBidi"/>
          <w:noProof/>
          <w:sz w:val="22"/>
          <w:szCs w:val="22"/>
          <w:lang w:val="en-US"/>
        </w:rPr>
        <w:pPrChange w:id="257" w:author="phuong vu" w:date="2018-11-23T13:48:00Z">
          <w:pPr>
            <w:pStyle w:val="TOC4"/>
            <w:tabs>
              <w:tab w:val="left" w:pos="1760"/>
              <w:tab w:val="right" w:leader="dot" w:pos="8777"/>
            </w:tabs>
          </w:pPr>
        </w:pPrChange>
      </w:pPr>
      <w:ins w:id="258" w:author="phuong vu" w:date="2018-11-22T15:01:00Z">
        <w:r>
          <w:rPr>
            <w:noProof/>
          </w:rPr>
          <w:t>3.1.5.6</w:t>
        </w:r>
        <w:r>
          <w:rPr>
            <w:rFonts w:asciiTheme="minorHAnsi" w:eastAsiaTheme="minorEastAsia" w:hAnsiTheme="minorHAnsi" w:cstheme="minorBidi"/>
            <w:noProof/>
            <w:sz w:val="22"/>
            <w:szCs w:val="22"/>
            <w:lang w:val="en-US"/>
          </w:rPr>
          <w:tab/>
        </w:r>
        <w:r>
          <w:rPr>
            <w:noProof/>
          </w:rPr>
          <w:t>Tìm kiếm đơn hàng</w:t>
        </w:r>
        <w:r>
          <w:rPr>
            <w:noProof/>
          </w:rPr>
          <w:tab/>
        </w:r>
        <w:r>
          <w:rPr>
            <w:noProof/>
          </w:rPr>
          <w:fldChar w:fldCharType="begin"/>
        </w:r>
        <w:r>
          <w:rPr>
            <w:noProof/>
          </w:rPr>
          <w:instrText xml:space="preserve"> PAGEREF _Toc530662907 \h </w:instrText>
        </w:r>
        <w:r>
          <w:rPr>
            <w:noProof/>
          </w:rPr>
        </w:r>
      </w:ins>
      <w:r>
        <w:rPr>
          <w:noProof/>
        </w:rPr>
        <w:fldChar w:fldCharType="separate"/>
      </w:r>
      <w:ins w:id="259" w:author="phuong vu" w:date="2018-11-22T15:01:00Z">
        <w:r>
          <w:rPr>
            <w:noProof/>
          </w:rPr>
          <w:t>71</w:t>
        </w:r>
        <w:r>
          <w:rPr>
            <w:noProof/>
          </w:rPr>
          <w:fldChar w:fldCharType="end"/>
        </w:r>
      </w:ins>
    </w:p>
    <w:p w14:paraId="6339640B" w14:textId="2EE42742" w:rsidR="00F72520" w:rsidRDefault="00F72520" w:rsidP="00E6227B">
      <w:pPr>
        <w:pStyle w:val="TOC4"/>
        <w:tabs>
          <w:tab w:val="left" w:pos="1760"/>
          <w:tab w:val="right" w:leader="dot" w:pos="8777"/>
        </w:tabs>
        <w:spacing w:line="276" w:lineRule="auto"/>
        <w:rPr>
          <w:ins w:id="260" w:author="phuong vu" w:date="2018-11-22T15:01:00Z"/>
          <w:rFonts w:asciiTheme="minorHAnsi" w:eastAsiaTheme="minorEastAsia" w:hAnsiTheme="minorHAnsi" w:cstheme="minorBidi"/>
          <w:noProof/>
          <w:sz w:val="22"/>
          <w:szCs w:val="22"/>
          <w:lang w:val="en-US"/>
        </w:rPr>
        <w:pPrChange w:id="261" w:author="phuong vu" w:date="2018-11-23T13:48:00Z">
          <w:pPr>
            <w:pStyle w:val="TOC4"/>
            <w:tabs>
              <w:tab w:val="left" w:pos="1760"/>
              <w:tab w:val="right" w:leader="dot" w:pos="8777"/>
            </w:tabs>
          </w:pPr>
        </w:pPrChange>
      </w:pPr>
      <w:ins w:id="262" w:author="phuong vu" w:date="2018-11-22T15:01:00Z">
        <w:r w:rsidRPr="00DF13D0">
          <w:rPr>
            <w:noProof/>
            <w:lang w:val="en-US"/>
          </w:rPr>
          <w:t>3.1.5.7</w:t>
        </w:r>
        <w:r>
          <w:rPr>
            <w:rFonts w:asciiTheme="minorHAnsi" w:eastAsiaTheme="minorEastAsia" w:hAnsiTheme="minorHAnsi" w:cstheme="minorBidi"/>
            <w:noProof/>
            <w:sz w:val="22"/>
            <w:szCs w:val="22"/>
            <w:lang w:val="en-US"/>
          </w:rPr>
          <w:tab/>
        </w:r>
        <w:r>
          <w:rPr>
            <w:noProof/>
          </w:rPr>
          <w:t>Đăng nhập</w:t>
        </w:r>
        <w:r w:rsidRPr="00DF13D0">
          <w:rPr>
            <w:noProof/>
            <w:lang w:val="en-US"/>
          </w:rPr>
          <w:t xml:space="preserve"> hệ thống</w:t>
        </w:r>
        <w:r>
          <w:rPr>
            <w:noProof/>
          </w:rPr>
          <w:tab/>
        </w:r>
        <w:r>
          <w:rPr>
            <w:noProof/>
          </w:rPr>
          <w:fldChar w:fldCharType="begin"/>
        </w:r>
        <w:r>
          <w:rPr>
            <w:noProof/>
          </w:rPr>
          <w:instrText xml:space="preserve"> PAGEREF _Toc530662908 \h </w:instrText>
        </w:r>
        <w:r>
          <w:rPr>
            <w:noProof/>
          </w:rPr>
        </w:r>
      </w:ins>
      <w:r>
        <w:rPr>
          <w:noProof/>
        </w:rPr>
        <w:fldChar w:fldCharType="separate"/>
      </w:r>
      <w:ins w:id="263" w:author="phuong vu" w:date="2018-11-22T15:01:00Z">
        <w:r>
          <w:rPr>
            <w:noProof/>
          </w:rPr>
          <w:t>75</w:t>
        </w:r>
        <w:r>
          <w:rPr>
            <w:noProof/>
          </w:rPr>
          <w:fldChar w:fldCharType="end"/>
        </w:r>
      </w:ins>
    </w:p>
    <w:p w14:paraId="2BBFE90B" w14:textId="60BBBF91" w:rsidR="00F72520" w:rsidRDefault="00F72520" w:rsidP="00E6227B">
      <w:pPr>
        <w:pStyle w:val="TOC4"/>
        <w:tabs>
          <w:tab w:val="left" w:pos="1760"/>
          <w:tab w:val="right" w:leader="dot" w:pos="8777"/>
        </w:tabs>
        <w:spacing w:line="276" w:lineRule="auto"/>
        <w:rPr>
          <w:ins w:id="264" w:author="phuong vu" w:date="2018-11-22T15:01:00Z"/>
          <w:rFonts w:asciiTheme="minorHAnsi" w:eastAsiaTheme="minorEastAsia" w:hAnsiTheme="minorHAnsi" w:cstheme="minorBidi"/>
          <w:noProof/>
          <w:sz w:val="22"/>
          <w:szCs w:val="22"/>
          <w:lang w:val="en-US"/>
        </w:rPr>
        <w:pPrChange w:id="265" w:author="phuong vu" w:date="2018-11-23T13:48:00Z">
          <w:pPr>
            <w:pStyle w:val="TOC4"/>
            <w:tabs>
              <w:tab w:val="left" w:pos="1760"/>
              <w:tab w:val="right" w:leader="dot" w:pos="8777"/>
            </w:tabs>
          </w:pPr>
        </w:pPrChange>
      </w:pPr>
      <w:ins w:id="266" w:author="phuong vu" w:date="2018-11-22T15:01:00Z">
        <w:r>
          <w:rPr>
            <w:noProof/>
          </w:rPr>
          <w:lastRenderedPageBreak/>
          <w:t>3.1.5.8</w:t>
        </w:r>
        <w:r>
          <w:rPr>
            <w:rFonts w:asciiTheme="minorHAnsi" w:eastAsiaTheme="minorEastAsia" w:hAnsiTheme="minorHAnsi" w:cstheme="minorBidi"/>
            <w:noProof/>
            <w:sz w:val="22"/>
            <w:szCs w:val="22"/>
            <w:lang w:val="en-US"/>
          </w:rPr>
          <w:tab/>
        </w:r>
        <w:r w:rsidRPr="00DF13D0">
          <w:rPr>
            <w:noProof/>
            <w:lang w:val="en-US"/>
          </w:rPr>
          <w:t>Đ</w:t>
        </w:r>
        <w:r>
          <w:rPr>
            <w:noProof/>
          </w:rPr>
          <w:t>ăng xuất hệ thống</w:t>
        </w:r>
        <w:r>
          <w:rPr>
            <w:noProof/>
          </w:rPr>
          <w:tab/>
        </w:r>
        <w:r>
          <w:rPr>
            <w:noProof/>
          </w:rPr>
          <w:fldChar w:fldCharType="begin"/>
        </w:r>
        <w:r>
          <w:rPr>
            <w:noProof/>
          </w:rPr>
          <w:instrText xml:space="preserve"> PAGEREF _Toc530662909 \h </w:instrText>
        </w:r>
        <w:r>
          <w:rPr>
            <w:noProof/>
          </w:rPr>
        </w:r>
      </w:ins>
      <w:r>
        <w:rPr>
          <w:noProof/>
        </w:rPr>
        <w:fldChar w:fldCharType="separate"/>
      </w:r>
      <w:ins w:id="267" w:author="phuong vu" w:date="2018-11-22T15:01:00Z">
        <w:r>
          <w:rPr>
            <w:noProof/>
          </w:rPr>
          <w:t>78</w:t>
        </w:r>
        <w:r>
          <w:rPr>
            <w:noProof/>
          </w:rPr>
          <w:fldChar w:fldCharType="end"/>
        </w:r>
      </w:ins>
    </w:p>
    <w:p w14:paraId="7C5C05D0" w14:textId="680FB6DE" w:rsidR="00F72520" w:rsidRDefault="00F72520" w:rsidP="00E6227B">
      <w:pPr>
        <w:pStyle w:val="TOC4"/>
        <w:tabs>
          <w:tab w:val="left" w:pos="1760"/>
          <w:tab w:val="right" w:leader="dot" w:pos="8777"/>
        </w:tabs>
        <w:spacing w:line="276" w:lineRule="auto"/>
        <w:rPr>
          <w:ins w:id="268" w:author="phuong vu" w:date="2018-11-22T15:01:00Z"/>
          <w:rFonts w:asciiTheme="minorHAnsi" w:eastAsiaTheme="minorEastAsia" w:hAnsiTheme="minorHAnsi" w:cstheme="minorBidi"/>
          <w:noProof/>
          <w:sz w:val="22"/>
          <w:szCs w:val="22"/>
          <w:lang w:val="en-US"/>
        </w:rPr>
        <w:pPrChange w:id="269" w:author="phuong vu" w:date="2018-11-23T13:48:00Z">
          <w:pPr>
            <w:pStyle w:val="TOC4"/>
            <w:tabs>
              <w:tab w:val="left" w:pos="1760"/>
              <w:tab w:val="right" w:leader="dot" w:pos="8777"/>
            </w:tabs>
          </w:pPr>
        </w:pPrChange>
      </w:pPr>
      <w:ins w:id="270" w:author="phuong vu" w:date="2018-11-22T15:01:00Z">
        <w:r w:rsidRPr="00DF13D0">
          <w:rPr>
            <w:noProof/>
            <w:lang w:val="en-US"/>
          </w:rPr>
          <w:t>3.1.5.9</w:t>
        </w:r>
        <w:r>
          <w:rPr>
            <w:rFonts w:asciiTheme="minorHAnsi" w:eastAsiaTheme="minorEastAsia" w:hAnsiTheme="minorHAnsi" w:cstheme="minorBidi"/>
            <w:noProof/>
            <w:sz w:val="22"/>
            <w:szCs w:val="22"/>
            <w:lang w:val="en-US"/>
          </w:rPr>
          <w:tab/>
        </w:r>
        <w:r w:rsidRPr="00DF13D0">
          <w:rPr>
            <w:noProof/>
            <w:lang w:val="en-US"/>
          </w:rPr>
          <w:t>Đăng kí tài khoản khách hàng</w:t>
        </w:r>
        <w:r>
          <w:rPr>
            <w:noProof/>
          </w:rPr>
          <w:tab/>
        </w:r>
        <w:r>
          <w:rPr>
            <w:noProof/>
          </w:rPr>
          <w:fldChar w:fldCharType="begin"/>
        </w:r>
        <w:r>
          <w:rPr>
            <w:noProof/>
          </w:rPr>
          <w:instrText xml:space="preserve"> PAGEREF _Toc530662910 \h </w:instrText>
        </w:r>
        <w:r>
          <w:rPr>
            <w:noProof/>
          </w:rPr>
        </w:r>
      </w:ins>
      <w:r>
        <w:rPr>
          <w:noProof/>
        </w:rPr>
        <w:fldChar w:fldCharType="separate"/>
      </w:r>
      <w:ins w:id="271" w:author="phuong vu" w:date="2018-11-22T15:01:00Z">
        <w:r>
          <w:rPr>
            <w:noProof/>
          </w:rPr>
          <w:t>79</w:t>
        </w:r>
        <w:r>
          <w:rPr>
            <w:noProof/>
          </w:rPr>
          <w:fldChar w:fldCharType="end"/>
        </w:r>
      </w:ins>
    </w:p>
    <w:p w14:paraId="7157ECF4" w14:textId="285683B2" w:rsidR="00F72520" w:rsidRDefault="00F72520" w:rsidP="00E6227B">
      <w:pPr>
        <w:pStyle w:val="TOC1"/>
        <w:tabs>
          <w:tab w:val="left" w:pos="1540"/>
          <w:tab w:val="right" w:leader="dot" w:pos="8777"/>
        </w:tabs>
        <w:spacing w:line="276" w:lineRule="auto"/>
        <w:rPr>
          <w:ins w:id="272" w:author="phuong vu" w:date="2018-11-22T15:01:00Z"/>
          <w:rFonts w:asciiTheme="minorHAnsi" w:eastAsiaTheme="minorEastAsia" w:hAnsiTheme="minorHAnsi" w:cstheme="minorBidi"/>
          <w:noProof/>
          <w:sz w:val="22"/>
          <w:szCs w:val="22"/>
          <w:lang w:val="en-US"/>
        </w:rPr>
        <w:pPrChange w:id="273" w:author="phuong vu" w:date="2018-11-23T13:48:00Z">
          <w:pPr>
            <w:pStyle w:val="TOC1"/>
            <w:tabs>
              <w:tab w:val="left" w:pos="1540"/>
              <w:tab w:val="right" w:leader="dot" w:pos="8777"/>
            </w:tabs>
          </w:pPr>
        </w:pPrChange>
      </w:pPr>
      <w:ins w:id="274" w:author="phuong vu" w:date="2018-11-22T15:01:00Z">
        <w:r>
          <w:rPr>
            <w:noProof/>
          </w:rPr>
          <w:t>CHƯƠNG 4 -</w:t>
        </w:r>
        <w:r>
          <w:rPr>
            <w:rFonts w:asciiTheme="minorHAnsi" w:eastAsiaTheme="minorEastAsia" w:hAnsiTheme="minorHAnsi" w:cstheme="minorBidi"/>
            <w:noProof/>
            <w:sz w:val="22"/>
            <w:szCs w:val="22"/>
            <w:lang w:val="en-US"/>
          </w:rPr>
          <w:tab/>
        </w:r>
        <w:r>
          <w:rPr>
            <w:noProof/>
          </w:rPr>
          <w:t>KIỂM THỬ</w:t>
        </w:r>
        <w:r>
          <w:rPr>
            <w:noProof/>
          </w:rPr>
          <w:tab/>
        </w:r>
        <w:r>
          <w:rPr>
            <w:noProof/>
          </w:rPr>
          <w:fldChar w:fldCharType="begin"/>
        </w:r>
        <w:r>
          <w:rPr>
            <w:noProof/>
          </w:rPr>
          <w:instrText xml:space="preserve"> PAGEREF _Toc530662911 \h </w:instrText>
        </w:r>
        <w:r>
          <w:rPr>
            <w:noProof/>
          </w:rPr>
        </w:r>
      </w:ins>
      <w:r>
        <w:rPr>
          <w:noProof/>
        </w:rPr>
        <w:fldChar w:fldCharType="separate"/>
      </w:r>
      <w:ins w:id="275" w:author="phuong vu" w:date="2018-11-22T15:01:00Z">
        <w:r>
          <w:rPr>
            <w:noProof/>
          </w:rPr>
          <w:t>84</w:t>
        </w:r>
        <w:r>
          <w:rPr>
            <w:noProof/>
          </w:rPr>
          <w:fldChar w:fldCharType="end"/>
        </w:r>
      </w:ins>
    </w:p>
    <w:p w14:paraId="552A3829" w14:textId="6324FD78" w:rsidR="00F72520" w:rsidRDefault="00F72520" w:rsidP="00E6227B">
      <w:pPr>
        <w:pStyle w:val="TOC2"/>
        <w:tabs>
          <w:tab w:val="left" w:pos="880"/>
          <w:tab w:val="right" w:leader="dot" w:pos="8777"/>
        </w:tabs>
        <w:spacing w:line="276" w:lineRule="auto"/>
        <w:rPr>
          <w:ins w:id="276" w:author="phuong vu" w:date="2018-11-22T15:01:00Z"/>
          <w:rFonts w:asciiTheme="minorHAnsi" w:eastAsiaTheme="minorEastAsia" w:hAnsiTheme="minorHAnsi" w:cstheme="minorBidi"/>
          <w:noProof/>
          <w:sz w:val="22"/>
          <w:szCs w:val="22"/>
          <w:lang w:val="en-US"/>
        </w:rPr>
        <w:pPrChange w:id="277" w:author="phuong vu" w:date="2018-11-23T13:48:00Z">
          <w:pPr>
            <w:pStyle w:val="TOC2"/>
            <w:tabs>
              <w:tab w:val="left" w:pos="880"/>
              <w:tab w:val="right" w:leader="dot" w:pos="8777"/>
            </w:tabs>
          </w:pPr>
        </w:pPrChange>
      </w:pPr>
      <w:ins w:id="278" w:author="phuong vu" w:date="2018-11-22T15:01:00Z">
        <w:r>
          <w:rPr>
            <w:noProof/>
          </w:rPr>
          <w:t>4.1</w:t>
        </w:r>
        <w:r>
          <w:rPr>
            <w:rFonts w:asciiTheme="minorHAnsi" w:eastAsiaTheme="minorEastAsia" w:hAnsiTheme="minorHAnsi" w:cstheme="minorBidi"/>
            <w:noProof/>
            <w:sz w:val="22"/>
            <w:szCs w:val="22"/>
            <w:lang w:val="en-US"/>
          </w:rPr>
          <w:tab/>
        </w:r>
        <w:r>
          <w:rPr>
            <w:noProof/>
          </w:rPr>
          <w:t>Giới thiệu</w:t>
        </w:r>
        <w:r>
          <w:rPr>
            <w:noProof/>
          </w:rPr>
          <w:tab/>
        </w:r>
        <w:r>
          <w:rPr>
            <w:noProof/>
          </w:rPr>
          <w:fldChar w:fldCharType="begin"/>
        </w:r>
        <w:r>
          <w:rPr>
            <w:noProof/>
          </w:rPr>
          <w:instrText xml:space="preserve"> PAGEREF _Toc530662912 \h </w:instrText>
        </w:r>
        <w:r>
          <w:rPr>
            <w:noProof/>
          </w:rPr>
        </w:r>
      </w:ins>
      <w:r>
        <w:rPr>
          <w:noProof/>
        </w:rPr>
        <w:fldChar w:fldCharType="separate"/>
      </w:r>
      <w:ins w:id="279" w:author="phuong vu" w:date="2018-11-22T15:01:00Z">
        <w:r>
          <w:rPr>
            <w:noProof/>
          </w:rPr>
          <w:t>84</w:t>
        </w:r>
        <w:r>
          <w:rPr>
            <w:noProof/>
          </w:rPr>
          <w:fldChar w:fldCharType="end"/>
        </w:r>
      </w:ins>
    </w:p>
    <w:p w14:paraId="4FB96FE9" w14:textId="197FDE8E" w:rsidR="00F72520" w:rsidRDefault="00F72520" w:rsidP="00E6227B">
      <w:pPr>
        <w:pStyle w:val="TOC2"/>
        <w:tabs>
          <w:tab w:val="left" w:pos="880"/>
          <w:tab w:val="right" w:leader="dot" w:pos="8777"/>
        </w:tabs>
        <w:spacing w:line="276" w:lineRule="auto"/>
        <w:rPr>
          <w:ins w:id="280" w:author="phuong vu" w:date="2018-11-22T15:01:00Z"/>
          <w:rFonts w:asciiTheme="minorHAnsi" w:eastAsiaTheme="minorEastAsia" w:hAnsiTheme="minorHAnsi" w:cstheme="minorBidi"/>
          <w:noProof/>
          <w:sz w:val="22"/>
          <w:szCs w:val="22"/>
          <w:lang w:val="en-US"/>
        </w:rPr>
        <w:pPrChange w:id="281" w:author="phuong vu" w:date="2018-11-23T13:48:00Z">
          <w:pPr>
            <w:pStyle w:val="TOC2"/>
            <w:tabs>
              <w:tab w:val="left" w:pos="880"/>
              <w:tab w:val="right" w:leader="dot" w:pos="8777"/>
            </w:tabs>
          </w:pPr>
        </w:pPrChange>
      </w:pPr>
      <w:ins w:id="282" w:author="phuong vu" w:date="2018-11-22T15:01:00Z">
        <w:r>
          <w:rPr>
            <w:noProof/>
          </w:rPr>
          <w:t>4.2</w:t>
        </w:r>
        <w:r>
          <w:rPr>
            <w:rFonts w:asciiTheme="minorHAnsi" w:eastAsiaTheme="minorEastAsia" w:hAnsiTheme="minorHAnsi" w:cstheme="minorBidi"/>
            <w:noProof/>
            <w:sz w:val="22"/>
            <w:szCs w:val="22"/>
            <w:lang w:val="en-US"/>
          </w:rPr>
          <w:tab/>
        </w:r>
        <w:r>
          <w:rPr>
            <w:noProof/>
          </w:rPr>
          <w:t>Chi tiết kế hoạch kiểm thử</w:t>
        </w:r>
        <w:r>
          <w:rPr>
            <w:noProof/>
          </w:rPr>
          <w:tab/>
        </w:r>
        <w:r>
          <w:rPr>
            <w:noProof/>
          </w:rPr>
          <w:fldChar w:fldCharType="begin"/>
        </w:r>
        <w:r>
          <w:rPr>
            <w:noProof/>
          </w:rPr>
          <w:instrText xml:space="preserve"> PAGEREF _Toc530662913 \h </w:instrText>
        </w:r>
        <w:r>
          <w:rPr>
            <w:noProof/>
          </w:rPr>
        </w:r>
      </w:ins>
      <w:r>
        <w:rPr>
          <w:noProof/>
        </w:rPr>
        <w:fldChar w:fldCharType="separate"/>
      </w:r>
      <w:ins w:id="283" w:author="phuong vu" w:date="2018-11-22T15:01:00Z">
        <w:r>
          <w:rPr>
            <w:noProof/>
          </w:rPr>
          <w:t>84</w:t>
        </w:r>
        <w:r>
          <w:rPr>
            <w:noProof/>
          </w:rPr>
          <w:fldChar w:fldCharType="end"/>
        </w:r>
      </w:ins>
    </w:p>
    <w:p w14:paraId="18071085" w14:textId="667438C2" w:rsidR="00F72520" w:rsidRDefault="00F72520" w:rsidP="00E6227B">
      <w:pPr>
        <w:pStyle w:val="TOC2"/>
        <w:tabs>
          <w:tab w:val="left" w:pos="880"/>
          <w:tab w:val="right" w:leader="dot" w:pos="8777"/>
        </w:tabs>
        <w:spacing w:line="276" w:lineRule="auto"/>
        <w:rPr>
          <w:ins w:id="284" w:author="phuong vu" w:date="2018-11-22T15:01:00Z"/>
          <w:rFonts w:asciiTheme="minorHAnsi" w:eastAsiaTheme="minorEastAsia" w:hAnsiTheme="minorHAnsi" w:cstheme="minorBidi"/>
          <w:noProof/>
          <w:sz w:val="22"/>
          <w:szCs w:val="22"/>
          <w:lang w:val="en-US"/>
        </w:rPr>
        <w:pPrChange w:id="285" w:author="phuong vu" w:date="2018-11-23T13:48:00Z">
          <w:pPr>
            <w:pStyle w:val="TOC2"/>
            <w:tabs>
              <w:tab w:val="left" w:pos="880"/>
              <w:tab w:val="right" w:leader="dot" w:pos="8777"/>
            </w:tabs>
          </w:pPr>
        </w:pPrChange>
      </w:pPr>
      <w:ins w:id="286" w:author="phuong vu" w:date="2018-11-22T15:01:00Z">
        <w:r>
          <w:rPr>
            <w:noProof/>
          </w:rPr>
          <w:t>4.3</w:t>
        </w:r>
        <w:r>
          <w:rPr>
            <w:rFonts w:asciiTheme="minorHAnsi" w:eastAsiaTheme="minorEastAsia" w:hAnsiTheme="minorHAnsi" w:cstheme="minorBidi"/>
            <w:noProof/>
            <w:sz w:val="22"/>
            <w:szCs w:val="22"/>
            <w:lang w:val="en-US"/>
          </w:rPr>
          <w:tab/>
        </w:r>
        <w:r>
          <w:rPr>
            <w:noProof/>
          </w:rPr>
          <w:t>Quản lí kiểm thử</w:t>
        </w:r>
        <w:r>
          <w:rPr>
            <w:noProof/>
          </w:rPr>
          <w:tab/>
        </w:r>
        <w:r>
          <w:rPr>
            <w:noProof/>
          </w:rPr>
          <w:fldChar w:fldCharType="begin"/>
        </w:r>
        <w:r>
          <w:rPr>
            <w:noProof/>
          </w:rPr>
          <w:instrText xml:space="preserve"> PAGEREF _Toc530662914 \h </w:instrText>
        </w:r>
        <w:r>
          <w:rPr>
            <w:noProof/>
          </w:rPr>
        </w:r>
      </w:ins>
      <w:r>
        <w:rPr>
          <w:noProof/>
        </w:rPr>
        <w:fldChar w:fldCharType="separate"/>
      </w:r>
      <w:ins w:id="287" w:author="phuong vu" w:date="2018-11-22T15:01:00Z">
        <w:r>
          <w:rPr>
            <w:noProof/>
          </w:rPr>
          <w:t>84</w:t>
        </w:r>
        <w:r>
          <w:rPr>
            <w:noProof/>
          </w:rPr>
          <w:fldChar w:fldCharType="end"/>
        </w:r>
      </w:ins>
    </w:p>
    <w:p w14:paraId="62116DBF" w14:textId="77F64FFF" w:rsidR="00F72520" w:rsidRDefault="00F72520" w:rsidP="00E6227B">
      <w:pPr>
        <w:pStyle w:val="TOC2"/>
        <w:tabs>
          <w:tab w:val="left" w:pos="880"/>
          <w:tab w:val="right" w:leader="dot" w:pos="8777"/>
        </w:tabs>
        <w:spacing w:line="276" w:lineRule="auto"/>
        <w:rPr>
          <w:ins w:id="288" w:author="phuong vu" w:date="2018-11-22T15:01:00Z"/>
          <w:rFonts w:asciiTheme="minorHAnsi" w:eastAsiaTheme="minorEastAsia" w:hAnsiTheme="minorHAnsi" w:cstheme="minorBidi"/>
          <w:noProof/>
          <w:sz w:val="22"/>
          <w:szCs w:val="22"/>
          <w:lang w:val="en-US"/>
        </w:rPr>
        <w:pPrChange w:id="289" w:author="phuong vu" w:date="2018-11-23T13:48:00Z">
          <w:pPr>
            <w:pStyle w:val="TOC2"/>
            <w:tabs>
              <w:tab w:val="left" w:pos="880"/>
              <w:tab w:val="right" w:leader="dot" w:pos="8777"/>
            </w:tabs>
          </w:pPr>
        </w:pPrChange>
      </w:pPr>
      <w:ins w:id="290" w:author="phuong vu" w:date="2018-11-22T15:01:00Z">
        <w:r>
          <w:rPr>
            <w:noProof/>
          </w:rPr>
          <w:t>4.4</w:t>
        </w:r>
        <w:r>
          <w:rPr>
            <w:rFonts w:asciiTheme="minorHAnsi" w:eastAsiaTheme="minorEastAsia" w:hAnsiTheme="minorHAnsi" w:cstheme="minorBidi"/>
            <w:noProof/>
            <w:sz w:val="22"/>
            <w:szCs w:val="22"/>
            <w:lang w:val="en-US"/>
          </w:rPr>
          <w:tab/>
        </w:r>
        <w:r>
          <w:rPr>
            <w:noProof/>
          </w:rPr>
          <w:t>Các trường hợp kiểm thử</w:t>
        </w:r>
        <w:r>
          <w:rPr>
            <w:noProof/>
          </w:rPr>
          <w:tab/>
        </w:r>
        <w:r>
          <w:rPr>
            <w:noProof/>
          </w:rPr>
          <w:fldChar w:fldCharType="begin"/>
        </w:r>
        <w:r>
          <w:rPr>
            <w:noProof/>
          </w:rPr>
          <w:instrText xml:space="preserve"> PAGEREF _Toc530662915 \h </w:instrText>
        </w:r>
        <w:r>
          <w:rPr>
            <w:noProof/>
          </w:rPr>
        </w:r>
      </w:ins>
      <w:r>
        <w:rPr>
          <w:noProof/>
        </w:rPr>
        <w:fldChar w:fldCharType="separate"/>
      </w:r>
      <w:ins w:id="291" w:author="phuong vu" w:date="2018-11-22T15:01:00Z">
        <w:r>
          <w:rPr>
            <w:noProof/>
          </w:rPr>
          <w:t>84</w:t>
        </w:r>
        <w:r>
          <w:rPr>
            <w:noProof/>
          </w:rPr>
          <w:fldChar w:fldCharType="end"/>
        </w:r>
      </w:ins>
    </w:p>
    <w:p w14:paraId="51AC1167" w14:textId="1BD5E917" w:rsidR="00F72520" w:rsidRDefault="00F72520" w:rsidP="00E6227B">
      <w:pPr>
        <w:pStyle w:val="TOC1"/>
        <w:tabs>
          <w:tab w:val="left" w:pos="1540"/>
          <w:tab w:val="right" w:leader="dot" w:pos="8777"/>
        </w:tabs>
        <w:spacing w:line="276" w:lineRule="auto"/>
        <w:rPr>
          <w:ins w:id="292" w:author="phuong vu" w:date="2018-11-22T15:01:00Z"/>
          <w:rFonts w:asciiTheme="minorHAnsi" w:eastAsiaTheme="minorEastAsia" w:hAnsiTheme="minorHAnsi" w:cstheme="minorBidi"/>
          <w:noProof/>
          <w:sz w:val="22"/>
          <w:szCs w:val="22"/>
          <w:lang w:val="en-US"/>
        </w:rPr>
        <w:pPrChange w:id="293" w:author="phuong vu" w:date="2018-11-23T13:48:00Z">
          <w:pPr>
            <w:pStyle w:val="TOC1"/>
            <w:tabs>
              <w:tab w:val="left" w:pos="1540"/>
              <w:tab w:val="right" w:leader="dot" w:pos="8777"/>
            </w:tabs>
          </w:pPr>
        </w:pPrChange>
      </w:pPr>
      <w:ins w:id="294" w:author="phuong vu" w:date="2018-11-22T15:01:00Z">
        <w:r>
          <w:rPr>
            <w:noProof/>
          </w:rPr>
          <w:t>CHƯƠNG 5 -</w:t>
        </w:r>
        <w:r>
          <w:rPr>
            <w:rFonts w:asciiTheme="minorHAnsi" w:eastAsiaTheme="minorEastAsia" w:hAnsiTheme="minorHAnsi" w:cstheme="minorBidi"/>
            <w:noProof/>
            <w:sz w:val="22"/>
            <w:szCs w:val="22"/>
            <w:lang w:val="en-US"/>
          </w:rPr>
          <w:tab/>
        </w:r>
        <w:r>
          <w:rPr>
            <w:noProof/>
          </w:rPr>
          <w:t>KẾT LUẬN</w:t>
        </w:r>
        <w:r>
          <w:rPr>
            <w:noProof/>
          </w:rPr>
          <w:tab/>
        </w:r>
        <w:r>
          <w:rPr>
            <w:noProof/>
          </w:rPr>
          <w:fldChar w:fldCharType="begin"/>
        </w:r>
        <w:r>
          <w:rPr>
            <w:noProof/>
          </w:rPr>
          <w:instrText xml:space="preserve"> PAGEREF _Toc530662916 \h </w:instrText>
        </w:r>
        <w:r>
          <w:rPr>
            <w:noProof/>
          </w:rPr>
        </w:r>
      </w:ins>
      <w:r>
        <w:rPr>
          <w:noProof/>
        </w:rPr>
        <w:fldChar w:fldCharType="separate"/>
      </w:r>
      <w:ins w:id="295" w:author="phuong vu" w:date="2018-11-22T15:01:00Z">
        <w:r>
          <w:rPr>
            <w:noProof/>
          </w:rPr>
          <w:t>85</w:t>
        </w:r>
        <w:r>
          <w:rPr>
            <w:noProof/>
          </w:rPr>
          <w:fldChar w:fldCharType="end"/>
        </w:r>
      </w:ins>
    </w:p>
    <w:p w14:paraId="51246E2A" w14:textId="2B95F7E7" w:rsidR="00F72520" w:rsidRDefault="00F72520" w:rsidP="00E6227B">
      <w:pPr>
        <w:pStyle w:val="TOC2"/>
        <w:tabs>
          <w:tab w:val="left" w:pos="880"/>
          <w:tab w:val="right" w:leader="dot" w:pos="8777"/>
        </w:tabs>
        <w:spacing w:line="276" w:lineRule="auto"/>
        <w:rPr>
          <w:ins w:id="296" w:author="phuong vu" w:date="2018-11-22T15:01:00Z"/>
          <w:rFonts w:asciiTheme="minorHAnsi" w:eastAsiaTheme="minorEastAsia" w:hAnsiTheme="minorHAnsi" w:cstheme="minorBidi"/>
          <w:noProof/>
          <w:sz w:val="22"/>
          <w:szCs w:val="22"/>
          <w:lang w:val="en-US"/>
        </w:rPr>
        <w:pPrChange w:id="297" w:author="phuong vu" w:date="2018-11-23T13:48:00Z">
          <w:pPr>
            <w:pStyle w:val="TOC2"/>
            <w:tabs>
              <w:tab w:val="left" w:pos="880"/>
              <w:tab w:val="right" w:leader="dot" w:pos="8777"/>
            </w:tabs>
          </w:pPr>
        </w:pPrChange>
      </w:pPr>
      <w:ins w:id="298" w:author="phuong vu" w:date="2018-11-22T15:01:00Z">
        <w:r>
          <w:rPr>
            <w:noProof/>
          </w:rPr>
          <w:t>5.1</w:t>
        </w:r>
        <w:r>
          <w:rPr>
            <w:rFonts w:asciiTheme="minorHAnsi" w:eastAsiaTheme="minorEastAsia" w:hAnsiTheme="minorHAnsi" w:cstheme="minorBidi"/>
            <w:noProof/>
            <w:sz w:val="22"/>
            <w:szCs w:val="22"/>
            <w:lang w:val="en-US"/>
          </w:rPr>
          <w:tab/>
        </w:r>
        <w:r w:rsidRPr="00DF13D0">
          <w:rPr>
            <w:noProof/>
            <w:lang w:val="en-US"/>
          </w:rPr>
          <w:t>Kết quả đạt được</w:t>
        </w:r>
        <w:r>
          <w:rPr>
            <w:noProof/>
          </w:rPr>
          <w:tab/>
        </w:r>
        <w:r>
          <w:rPr>
            <w:noProof/>
          </w:rPr>
          <w:fldChar w:fldCharType="begin"/>
        </w:r>
        <w:r>
          <w:rPr>
            <w:noProof/>
          </w:rPr>
          <w:instrText xml:space="preserve"> PAGEREF _Toc530662917 \h </w:instrText>
        </w:r>
        <w:r>
          <w:rPr>
            <w:noProof/>
          </w:rPr>
        </w:r>
      </w:ins>
      <w:r>
        <w:rPr>
          <w:noProof/>
        </w:rPr>
        <w:fldChar w:fldCharType="separate"/>
      </w:r>
      <w:ins w:id="299" w:author="phuong vu" w:date="2018-11-22T15:01:00Z">
        <w:r>
          <w:rPr>
            <w:noProof/>
          </w:rPr>
          <w:t>85</w:t>
        </w:r>
        <w:r>
          <w:rPr>
            <w:noProof/>
          </w:rPr>
          <w:fldChar w:fldCharType="end"/>
        </w:r>
      </w:ins>
    </w:p>
    <w:p w14:paraId="7DA3219D" w14:textId="69BE48CF" w:rsidR="00F72520" w:rsidRDefault="00F72520" w:rsidP="00E6227B">
      <w:pPr>
        <w:pStyle w:val="TOC2"/>
        <w:tabs>
          <w:tab w:val="left" w:pos="880"/>
          <w:tab w:val="right" w:leader="dot" w:pos="8777"/>
        </w:tabs>
        <w:spacing w:line="276" w:lineRule="auto"/>
        <w:rPr>
          <w:ins w:id="300" w:author="phuong vu" w:date="2018-11-22T15:01:00Z"/>
          <w:rFonts w:asciiTheme="minorHAnsi" w:eastAsiaTheme="minorEastAsia" w:hAnsiTheme="minorHAnsi" w:cstheme="minorBidi"/>
          <w:noProof/>
          <w:sz w:val="22"/>
          <w:szCs w:val="22"/>
          <w:lang w:val="en-US"/>
        </w:rPr>
        <w:pPrChange w:id="301" w:author="phuong vu" w:date="2018-11-23T13:48:00Z">
          <w:pPr>
            <w:pStyle w:val="TOC2"/>
            <w:tabs>
              <w:tab w:val="left" w:pos="880"/>
              <w:tab w:val="right" w:leader="dot" w:pos="8777"/>
            </w:tabs>
          </w:pPr>
        </w:pPrChange>
      </w:pPr>
      <w:ins w:id="302" w:author="phuong vu" w:date="2018-11-22T15:01:00Z">
        <w:r>
          <w:rPr>
            <w:noProof/>
          </w:rPr>
          <w:t>5.2</w:t>
        </w:r>
        <w:r>
          <w:rPr>
            <w:rFonts w:asciiTheme="minorHAnsi" w:eastAsiaTheme="minorEastAsia" w:hAnsiTheme="minorHAnsi" w:cstheme="minorBidi"/>
            <w:noProof/>
            <w:sz w:val="22"/>
            <w:szCs w:val="22"/>
            <w:lang w:val="en-US"/>
          </w:rPr>
          <w:tab/>
        </w:r>
        <w:r>
          <w:rPr>
            <w:noProof/>
          </w:rPr>
          <w:t>Hạn chế</w:t>
        </w:r>
        <w:r>
          <w:rPr>
            <w:noProof/>
          </w:rPr>
          <w:tab/>
        </w:r>
        <w:r>
          <w:rPr>
            <w:noProof/>
          </w:rPr>
          <w:fldChar w:fldCharType="begin"/>
        </w:r>
        <w:r>
          <w:rPr>
            <w:noProof/>
          </w:rPr>
          <w:instrText xml:space="preserve"> PAGEREF _Toc530662918 \h </w:instrText>
        </w:r>
        <w:r>
          <w:rPr>
            <w:noProof/>
          </w:rPr>
        </w:r>
      </w:ins>
      <w:r>
        <w:rPr>
          <w:noProof/>
        </w:rPr>
        <w:fldChar w:fldCharType="separate"/>
      </w:r>
      <w:ins w:id="303" w:author="phuong vu" w:date="2018-11-22T15:01:00Z">
        <w:r>
          <w:rPr>
            <w:noProof/>
          </w:rPr>
          <w:t>85</w:t>
        </w:r>
        <w:r>
          <w:rPr>
            <w:noProof/>
          </w:rPr>
          <w:fldChar w:fldCharType="end"/>
        </w:r>
      </w:ins>
    </w:p>
    <w:p w14:paraId="764D7480" w14:textId="6328F6D0" w:rsidR="00F72520" w:rsidRDefault="00F72520" w:rsidP="00E6227B">
      <w:pPr>
        <w:pStyle w:val="TOC2"/>
        <w:tabs>
          <w:tab w:val="left" w:pos="880"/>
          <w:tab w:val="right" w:leader="dot" w:pos="8777"/>
        </w:tabs>
        <w:spacing w:line="276" w:lineRule="auto"/>
        <w:rPr>
          <w:ins w:id="304" w:author="phuong vu" w:date="2018-11-22T15:01:00Z"/>
          <w:rFonts w:asciiTheme="minorHAnsi" w:eastAsiaTheme="minorEastAsia" w:hAnsiTheme="minorHAnsi" w:cstheme="minorBidi"/>
          <w:noProof/>
          <w:sz w:val="22"/>
          <w:szCs w:val="22"/>
          <w:lang w:val="en-US"/>
        </w:rPr>
        <w:pPrChange w:id="305" w:author="phuong vu" w:date="2018-11-23T13:48:00Z">
          <w:pPr>
            <w:pStyle w:val="TOC2"/>
            <w:tabs>
              <w:tab w:val="left" w:pos="880"/>
              <w:tab w:val="right" w:leader="dot" w:pos="8777"/>
            </w:tabs>
          </w:pPr>
        </w:pPrChange>
      </w:pPr>
      <w:ins w:id="306" w:author="phuong vu" w:date="2018-11-22T15:01:00Z">
        <w:r>
          <w:rPr>
            <w:noProof/>
          </w:rPr>
          <w:t>5.3</w:t>
        </w:r>
        <w:r>
          <w:rPr>
            <w:rFonts w:asciiTheme="minorHAnsi" w:eastAsiaTheme="minorEastAsia" w:hAnsiTheme="minorHAnsi" w:cstheme="minorBidi"/>
            <w:noProof/>
            <w:sz w:val="22"/>
            <w:szCs w:val="22"/>
            <w:lang w:val="en-US"/>
          </w:rPr>
          <w:tab/>
        </w:r>
        <w:r>
          <w:rPr>
            <w:noProof/>
          </w:rPr>
          <w:t>Hướng phát triển</w:t>
        </w:r>
        <w:r>
          <w:rPr>
            <w:noProof/>
          </w:rPr>
          <w:tab/>
        </w:r>
        <w:r>
          <w:rPr>
            <w:noProof/>
          </w:rPr>
          <w:fldChar w:fldCharType="begin"/>
        </w:r>
        <w:r>
          <w:rPr>
            <w:noProof/>
          </w:rPr>
          <w:instrText xml:space="preserve"> PAGEREF _Toc530662919 \h </w:instrText>
        </w:r>
        <w:r>
          <w:rPr>
            <w:noProof/>
          </w:rPr>
        </w:r>
      </w:ins>
      <w:r>
        <w:rPr>
          <w:noProof/>
        </w:rPr>
        <w:fldChar w:fldCharType="separate"/>
      </w:r>
      <w:ins w:id="307" w:author="phuong vu" w:date="2018-11-22T15:01:00Z">
        <w:r>
          <w:rPr>
            <w:noProof/>
          </w:rPr>
          <w:t>85</w:t>
        </w:r>
        <w:r>
          <w:rPr>
            <w:noProof/>
          </w:rPr>
          <w:fldChar w:fldCharType="end"/>
        </w:r>
      </w:ins>
    </w:p>
    <w:p w14:paraId="147B4511" w14:textId="55E27C1A" w:rsidR="00F72520" w:rsidRDefault="00F72520" w:rsidP="00E6227B">
      <w:pPr>
        <w:pStyle w:val="TOC1"/>
        <w:tabs>
          <w:tab w:val="right" w:leader="dot" w:pos="8777"/>
        </w:tabs>
        <w:spacing w:line="276" w:lineRule="auto"/>
        <w:rPr>
          <w:ins w:id="308" w:author="phuong vu" w:date="2018-11-22T15:01:00Z"/>
          <w:rFonts w:asciiTheme="minorHAnsi" w:eastAsiaTheme="minorEastAsia" w:hAnsiTheme="minorHAnsi" w:cstheme="minorBidi"/>
          <w:noProof/>
          <w:sz w:val="22"/>
          <w:szCs w:val="22"/>
          <w:lang w:val="en-US"/>
        </w:rPr>
        <w:pPrChange w:id="309" w:author="phuong vu" w:date="2018-11-23T13:48:00Z">
          <w:pPr>
            <w:pStyle w:val="TOC1"/>
            <w:tabs>
              <w:tab w:val="right" w:leader="dot" w:pos="8777"/>
            </w:tabs>
          </w:pPr>
        </w:pPrChange>
      </w:pPr>
      <w:ins w:id="310" w:author="phuong vu" w:date="2018-11-22T15:01:00Z">
        <w:r>
          <w:rPr>
            <w:noProof/>
          </w:rPr>
          <w:t>PHỤ LỤC</w:t>
        </w:r>
        <w:r>
          <w:rPr>
            <w:noProof/>
          </w:rPr>
          <w:tab/>
        </w:r>
        <w:r>
          <w:rPr>
            <w:noProof/>
          </w:rPr>
          <w:fldChar w:fldCharType="begin"/>
        </w:r>
        <w:r>
          <w:rPr>
            <w:noProof/>
          </w:rPr>
          <w:instrText xml:space="preserve"> PAGEREF _Toc530662920 \h </w:instrText>
        </w:r>
        <w:r>
          <w:rPr>
            <w:noProof/>
          </w:rPr>
        </w:r>
      </w:ins>
      <w:r>
        <w:rPr>
          <w:noProof/>
        </w:rPr>
        <w:fldChar w:fldCharType="separate"/>
      </w:r>
      <w:ins w:id="311" w:author="phuong vu" w:date="2018-11-22T15:01:00Z">
        <w:r>
          <w:rPr>
            <w:noProof/>
          </w:rPr>
          <w:t>86</w:t>
        </w:r>
        <w:r>
          <w:rPr>
            <w:noProof/>
          </w:rPr>
          <w:fldChar w:fldCharType="end"/>
        </w:r>
      </w:ins>
    </w:p>
    <w:p w14:paraId="58156CAC" w14:textId="232FD2F0" w:rsidR="00F72520" w:rsidRDefault="00F72520" w:rsidP="00E6227B">
      <w:pPr>
        <w:pStyle w:val="TOC1"/>
        <w:tabs>
          <w:tab w:val="right" w:leader="dot" w:pos="8777"/>
        </w:tabs>
        <w:spacing w:line="276" w:lineRule="auto"/>
        <w:rPr>
          <w:ins w:id="312" w:author="phuong vu" w:date="2018-11-22T15:01:00Z"/>
          <w:rFonts w:asciiTheme="minorHAnsi" w:eastAsiaTheme="minorEastAsia" w:hAnsiTheme="minorHAnsi" w:cstheme="minorBidi"/>
          <w:noProof/>
          <w:sz w:val="22"/>
          <w:szCs w:val="22"/>
          <w:lang w:val="en-US"/>
        </w:rPr>
        <w:pPrChange w:id="313" w:author="phuong vu" w:date="2018-11-23T13:48:00Z">
          <w:pPr>
            <w:pStyle w:val="TOC1"/>
            <w:tabs>
              <w:tab w:val="right" w:leader="dot" w:pos="8777"/>
            </w:tabs>
          </w:pPr>
        </w:pPrChange>
      </w:pPr>
      <w:ins w:id="314" w:author="phuong vu" w:date="2018-11-22T15:01:00Z">
        <w:r>
          <w:rPr>
            <w:noProof/>
          </w:rPr>
          <w:t>TÀI LIỆU THAM KHẢO</w:t>
        </w:r>
        <w:r>
          <w:rPr>
            <w:noProof/>
          </w:rPr>
          <w:tab/>
        </w:r>
        <w:r>
          <w:rPr>
            <w:noProof/>
          </w:rPr>
          <w:fldChar w:fldCharType="begin"/>
        </w:r>
        <w:r>
          <w:rPr>
            <w:noProof/>
          </w:rPr>
          <w:instrText xml:space="preserve"> PAGEREF _Toc530662921 \h </w:instrText>
        </w:r>
        <w:r>
          <w:rPr>
            <w:noProof/>
          </w:rPr>
        </w:r>
      </w:ins>
      <w:r>
        <w:rPr>
          <w:noProof/>
        </w:rPr>
        <w:fldChar w:fldCharType="separate"/>
      </w:r>
      <w:ins w:id="315" w:author="phuong vu" w:date="2018-11-22T15:01:00Z">
        <w:r>
          <w:rPr>
            <w:noProof/>
          </w:rPr>
          <w:t>89</w:t>
        </w:r>
        <w:r>
          <w:rPr>
            <w:noProof/>
          </w:rPr>
          <w:fldChar w:fldCharType="end"/>
        </w:r>
      </w:ins>
    </w:p>
    <w:p w14:paraId="4CA3D3D3" w14:textId="7255AE02" w:rsidR="006A2C8A" w:rsidDel="003610CA" w:rsidRDefault="006A2C8A" w:rsidP="00E6227B">
      <w:pPr>
        <w:pStyle w:val="TOC1"/>
        <w:tabs>
          <w:tab w:val="right" w:leader="dot" w:pos="8777"/>
        </w:tabs>
        <w:spacing w:line="276" w:lineRule="auto"/>
        <w:rPr>
          <w:del w:id="316" w:author="phuong vu" w:date="2018-11-21T23:18:00Z"/>
          <w:rFonts w:asciiTheme="minorHAnsi" w:eastAsiaTheme="minorEastAsia" w:hAnsiTheme="minorHAnsi" w:cstheme="minorBidi"/>
          <w:noProof/>
          <w:sz w:val="22"/>
          <w:szCs w:val="22"/>
          <w:lang w:val="en-US"/>
        </w:rPr>
        <w:pPrChange w:id="317" w:author="phuong vu" w:date="2018-11-23T13:48:00Z">
          <w:pPr>
            <w:pStyle w:val="TOC1"/>
            <w:tabs>
              <w:tab w:val="right" w:leader="dot" w:pos="8777"/>
            </w:tabs>
          </w:pPr>
        </w:pPrChange>
      </w:pPr>
      <w:del w:id="318" w:author="phuong vu" w:date="2018-11-21T23:18:00Z">
        <w:r w:rsidDel="003610CA">
          <w:rPr>
            <w:noProof/>
          </w:rPr>
          <w:delText>KÍ HIỆU VÀ VIẾT TẮT</w:delText>
        </w:r>
        <w:r w:rsidDel="003610CA">
          <w:rPr>
            <w:noProof/>
          </w:rPr>
          <w:tab/>
          <w:delText>9</w:delText>
        </w:r>
      </w:del>
    </w:p>
    <w:p w14:paraId="44021EE4" w14:textId="7D873466" w:rsidR="006A2C8A" w:rsidDel="003610CA" w:rsidRDefault="006A2C8A" w:rsidP="00E6227B">
      <w:pPr>
        <w:pStyle w:val="TOC1"/>
        <w:tabs>
          <w:tab w:val="right" w:leader="dot" w:pos="8777"/>
        </w:tabs>
        <w:spacing w:line="276" w:lineRule="auto"/>
        <w:rPr>
          <w:del w:id="319" w:author="phuong vu" w:date="2018-11-21T23:18:00Z"/>
          <w:rFonts w:asciiTheme="minorHAnsi" w:eastAsiaTheme="minorEastAsia" w:hAnsiTheme="minorHAnsi" w:cstheme="minorBidi"/>
          <w:noProof/>
          <w:sz w:val="22"/>
          <w:szCs w:val="22"/>
          <w:lang w:val="en-US"/>
        </w:rPr>
        <w:pPrChange w:id="320" w:author="phuong vu" w:date="2018-11-23T13:48:00Z">
          <w:pPr>
            <w:pStyle w:val="TOC1"/>
            <w:tabs>
              <w:tab w:val="right" w:leader="dot" w:pos="8777"/>
            </w:tabs>
          </w:pPr>
        </w:pPrChange>
      </w:pPr>
      <w:del w:id="321" w:author="phuong vu" w:date="2018-11-21T23:18:00Z">
        <w:r w:rsidDel="003610CA">
          <w:rPr>
            <w:noProof/>
          </w:rPr>
          <w:delText>DANH SÁCH HÌNH</w:delText>
        </w:r>
        <w:r w:rsidDel="003610CA">
          <w:rPr>
            <w:noProof/>
          </w:rPr>
          <w:tab/>
          <w:delText>10</w:delText>
        </w:r>
      </w:del>
    </w:p>
    <w:p w14:paraId="2067F77B" w14:textId="4C50735B" w:rsidR="006A2C8A" w:rsidDel="003610CA" w:rsidRDefault="006A2C8A" w:rsidP="00E6227B">
      <w:pPr>
        <w:pStyle w:val="TOC1"/>
        <w:tabs>
          <w:tab w:val="right" w:leader="dot" w:pos="8777"/>
        </w:tabs>
        <w:spacing w:line="276" w:lineRule="auto"/>
        <w:rPr>
          <w:del w:id="322" w:author="phuong vu" w:date="2018-11-21T23:18:00Z"/>
          <w:rFonts w:asciiTheme="minorHAnsi" w:eastAsiaTheme="minorEastAsia" w:hAnsiTheme="minorHAnsi" w:cstheme="minorBidi"/>
          <w:noProof/>
          <w:sz w:val="22"/>
          <w:szCs w:val="22"/>
          <w:lang w:val="en-US"/>
        </w:rPr>
        <w:pPrChange w:id="323" w:author="phuong vu" w:date="2018-11-23T13:48:00Z">
          <w:pPr>
            <w:pStyle w:val="TOC1"/>
            <w:tabs>
              <w:tab w:val="right" w:leader="dot" w:pos="8777"/>
            </w:tabs>
          </w:pPr>
        </w:pPrChange>
      </w:pPr>
      <w:del w:id="324" w:author="phuong vu" w:date="2018-11-21T23:18:00Z">
        <w:r w:rsidDel="003610CA">
          <w:rPr>
            <w:noProof/>
          </w:rPr>
          <w:delText>DANH MỤC BẢNG</w:delText>
        </w:r>
        <w:r w:rsidDel="003610CA">
          <w:rPr>
            <w:noProof/>
          </w:rPr>
          <w:tab/>
          <w:delText>11</w:delText>
        </w:r>
      </w:del>
    </w:p>
    <w:p w14:paraId="4F8DFDAD" w14:textId="2623C6AD" w:rsidR="006A2C8A" w:rsidDel="003610CA" w:rsidRDefault="006A2C8A" w:rsidP="00E6227B">
      <w:pPr>
        <w:pStyle w:val="TOC1"/>
        <w:tabs>
          <w:tab w:val="right" w:leader="dot" w:pos="8777"/>
        </w:tabs>
        <w:spacing w:line="276" w:lineRule="auto"/>
        <w:rPr>
          <w:del w:id="325" w:author="phuong vu" w:date="2018-11-21T23:18:00Z"/>
          <w:rFonts w:asciiTheme="minorHAnsi" w:eastAsiaTheme="minorEastAsia" w:hAnsiTheme="minorHAnsi" w:cstheme="minorBidi"/>
          <w:noProof/>
          <w:sz w:val="22"/>
          <w:szCs w:val="22"/>
          <w:lang w:val="en-US"/>
        </w:rPr>
        <w:pPrChange w:id="326" w:author="phuong vu" w:date="2018-11-23T13:48:00Z">
          <w:pPr>
            <w:pStyle w:val="TOC1"/>
            <w:tabs>
              <w:tab w:val="right" w:leader="dot" w:pos="8777"/>
            </w:tabs>
          </w:pPr>
        </w:pPrChange>
      </w:pPr>
      <w:del w:id="327" w:author="phuong vu" w:date="2018-11-21T23:18:00Z">
        <w:r w:rsidDel="003610CA">
          <w:rPr>
            <w:noProof/>
          </w:rPr>
          <w:delText>TÓM TẮT</w:delText>
        </w:r>
        <w:r w:rsidDel="003610CA">
          <w:rPr>
            <w:noProof/>
          </w:rPr>
          <w:tab/>
          <w:delText>12</w:delText>
        </w:r>
      </w:del>
    </w:p>
    <w:p w14:paraId="1549C771" w14:textId="1362DC42" w:rsidR="006A2C8A" w:rsidDel="003610CA" w:rsidRDefault="006A2C8A" w:rsidP="00E6227B">
      <w:pPr>
        <w:pStyle w:val="TOC1"/>
        <w:tabs>
          <w:tab w:val="right" w:leader="dot" w:pos="8777"/>
        </w:tabs>
        <w:spacing w:line="276" w:lineRule="auto"/>
        <w:rPr>
          <w:del w:id="328" w:author="phuong vu" w:date="2018-11-21T23:18:00Z"/>
          <w:rFonts w:asciiTheme="minorHAnsi" w:eastAsiaTheme="minorEastAsia" w:hAnsiTheme="minorHAnsi" w:cstheme="minorBidi"/>
          <w:noProof/>
          <w:sz w:val="22"/>
          <w:szCs w:val="22"/>
          <w:lang w:val="en-US"/>
        </w:rPr>
        <w:pPrChange w:id="329" w:author="phuong vu" w:date="2018-11-23T13:48:00Z">
          <w:pPr>
            <w:pStyle w:val="TOC1"/>
            <w:tabs>
              <w:tab w:val="right" w:leader="dot" w:pos="8777"/>
            </w:tabs>
          </w:pPr>
        </w:pPrChange>
      </w:pPr>
      <w:del w:id="330" w:author="phuong vu" w:date="2018-11-21T23:18:00Z">
        <w:r w:rsidDel="003610CA">
          <w:rPr>
            <w:noProof/>
          </w:rPr>
          <w:delText>ABSTRACT</w:delText>
        </w:r>
        <w:r w:rsidDel="003610CA">
          <w:rPr>
            <w:noProof/>
          </w:rPr>
          <w:tab/>
          <w:delText>13</w:delText>
        </w:r>
      </w:del>
    </w:p>
    <w:p w14:paraId="4A74FB9D" w14:textId="11034638" w:rsidR="006A2C8A" w:rsidDel="003610CA" w:rsidRDefault="006A2C8A" w:rsidP="00E6227B">
      <w:pPr>
        <w:pStyle w:val="TOC1"/>
        <w:tabs>
          <w:tab w:val="right" w:leader="dot" w:pos="8777"/>
        </w:tabs>
        <w:spacing w:line="276" w:lineRule="auto"/>
        <w:rPr>
          <w:del w:id="331" w:author="phuong vu" w:date="2018-11-21T23:18:00Z"/>
          <w:rFonts w:asciiTheme="minorHAnsi" w:eastAsiaTheme="minorEastAsia" w:hAnsiTheme="minorHAnsi" w:cstheme="minorBidi"/>
          <w:noProof/>
          <w:sz w:val="22"/>
          <w:szCs w:val="22"/>
          <w:lang w:val="en-US"/>
        </w:rPr>
        <w:pPrChange w:id="332" w:author="phuong vu" w:date="2018-11-23T13:48:00Z">
          <w:pPr>
            <w:pStyle w:val="TOC1"/>
            <w:tabs>
              <w:tab w:val="right" w:leader="dot" w:pos="8777"/>
            </w:tabs>
          </w:pPr>
        </w:pPrChange>
      </w:pPr>
      <w:del w:id="333" w:author="phuong vu" w:date="2018-11-21T23:18:00Z">
        <w:r w:rsidDel="003610CA">
          <w:rPr>
            <w:noProof/>
          </w:rPr>
          <w:delText>TỪ KHÓA</w:delText>
        </w:r>
        <w:r w:rsidDel="003610CA">
          <w:rPr>
            <w:noProof/>
          </w:rPr>
          <w:tab/>
          <w:delText>14</w:delText>
        </w:r>
      </w:del>
    </w:p>
    <w:p w14:paraId="04E58D68" w14:textId="37C760A1" w:rsidR="006A2C8A" w:rsidDel="003610CA" w:rsidRDefault="006A2C8A" w:rsidP="00E6227B">
      <w:pPr>
        <w:pStyle w:val="TOC1"/>
        <w:tabs>
          <w:tab w:val="left" w:pos="1540"/>
          <w:tab w:val="right" w:leader="dot" w:pos="8777"/>
        </w:tabs>
        <w:spacing w:line="276" w:lineRule="auto"/>
        <w:rPr>
          <w:del w:id="334" w:author="phuong vu" w:date="2018-11-21T23:18:00Z"/>
          <w:rFonts w:asciiTheme="minorHAnsi" w:eastAsiaTheme="minorEastAsia" w:hAnsiTheme="minorHAnsi" w:cstheme="minorBidi"/>
          <w:noProof/>
          <w:sz w:val="22"/>
          <w:szCs w:val="22"/>
          <w:lang w:val="en-US"/>
        </w:rPr>
        <w:pPrChange w:id="335" w:author="phuong vu" w:date="2018-11-23T13:48:00Z">
          <w:pPr>
            <w:pStyle w:val="TOC1"/>
            <w:tabs>
              <w:tab w:val="left" w:pos="1540"/>
              <w:tab w:val="right" w:leader="dot" w:pos="8777"/>
            </w:tabs>
          </w:pPr>
        </w:pPrChange>
      </w:pPr>
      <w:del w:id="336" w:author="phuong vu" w:date="2018-11-21T23:18:00Z">
        <w:r w:rsidDel="003610CA">
          <w:rPr>
            <w:noProof/>
          </w:rPr>
          <w:delText>CHƯƠNG 1 -</w:delText>
        </w:r>
        <w:r w:rsidDel="003610CA">
          <w:rPr>
            <w:rFonts w:asciiTheme="minorHAnsi" w:eastAsiaTheme="minorEastAsia" w:hAnsiTheme="minorHAnsi" w:cstheme="minorBidi"/>
            <w:noProof/>
            <w:sz w:val="22"/>
            <w:szCs w:val="22"/>
            <w:lang w:val="en-US"/>
          </w:rPr>
          <w:tab/>
        </w:r>
        <w:r w:rsidDel="003610CA">
          <w:rPr>
            <w:noProof/>
          </w:rPr>
          <w:delText>TỔNG QUAN</w:delText>
        </w:r>
        <w:r w:rsidDel="003610CA">
          <w:rPr>
            <w:noProof/>
          </w:rPr>
          <w:tab/>
          <w:delText>15</w:delText>
        </w:r>
      </w:del>
    </w:p>
    <w:p w14:paraId="756E7A50" w14:textId="748853EC" w:rsidR="006A2C8A" w:rsidDel="003610CA" w:rsidRDefault="006A2C8A" w:rsidP="00E6227B">
      <w:pPr>
        <w:pStyle w:val="TOC2"/>
        <w:tabs>
          <w:tab w:val="left" w:pos="880"/>
          <w:tab w:val="right" w:leader="dot" w:pos="8777"/>
        </w:tabs>
        <w:spacing w:line="276" w:lineRule="auto"/>
        <w:rPr>
          <w:del w:id="337" w:author="phuong vu" w:date="2018-11-21T23:18:00Z"/>
          <w:rFonts w:asciiTheme="minorHAnsi" w:eastAsiaTheme="minorEastAsia" w:hAnsiTheme="minorHAnsi" w:cstheme="minorBidi"/>
          <w:noProof/>
          <w:sz w:val="22"/>
          <w:szCs w:val="22"/>
          <w:lang w:val="en-US"/>
        </w:rPr>
        <w:pPrChange w:id="338" w:author="phuong vu" w:date="2018-11-23T13:48:00Z">
          <w:pPr>
            <w:pStyle w:val="TOC2"/>
            <w:tabs>
              <w:tab w:val="left" w:pos="880"/>
              <w:tab w:val="right" w:leader="dot" w:pos="8777"/>
            </w:tabs>
          </w:pPr>
        </w:pPrChange>
      </w:pPr>
      <w:del w:id="339" w:author="phuong vu" w:date="2018-11-21T23:18:00Z">
        <w:r w:rsidRPr="008F3391" w:rsidDel="003610CA">
          <w:rPr>
            <w:noProof/>
            <w:lang w:val="en-US"/>
          </w:rPr>
          <w:delText>1.1</w:delText>
        </w:r>
        <w:r w:rsidDel="003610CA">
          <w:rPr>
            <w:rFonts w:asciiTheme="minorHAnsi" w:eastAsiaTheme="minorEastAsia" w:hAnsiTheme="minorHAnsi" w:cstheme="minorBidi"/>
            <w:noProof/>
            <w:sz w:val="22"/>
            <w:szCs w:val="22"/>
            <w:lang w:val="en-US"/>
          </w:rPr>
          <w:tab/>
        </w:r>
        <w:r w:rsidRPr="008F3391" w:rsidDel="003610CA">
          <w:rPr>
            <w:noProof/>
            <w:lang w:val="en-US"/>
          </w:rPr>
          <w:delText>Đặt vấn đề</w:delText>
        </w:r>
        <w:r w:rsidDel="003610CA">
          <w:rPr>
            <w:noProof/>
          </w:rPr>
          <w:tab/>
          <w:delText>15</w:delText>
        </w:r>
      </w:del>
    </w:p>
    <w:p w14:paraId="2A573D5C" w14:textId="09BD3443" w:rsidR="006A2C8A" w:rsidDel="003610CA" w:rsidRDefault="006A2C8A" w:rsidP="00E6227B">
      <w:pPr>
        <w:pStyle w:val="TOC2"/>
        <w:tabs>
          <w:tab w:val="left" w:pos="880"/>
          <w:tab w:val="right" w:leader="dot" w:pos="8777"/>
        </w:tabs>
        <w:spacing w:line="276" w:lineRule="auto"/>
        <w:rPr>
          <w:del w:id="340" w:author="phuong vu" w:date="2018-11-21T23:18:00Z"/>
          <w:rFonts w:asciiTheme="minorHAnsi" w:eastAsiaTheme="minorEastAsia" w:hAnsiTheme="minorHAnsi" w:cstheme="minorBidi"/>
          <w:noProof/>
          <w:sz w:val="22"/>
          <w:szCs w:val="22"/>
          <w:lang w:val="en-US"/>
        </w:rPr>
        <w:pPrChange w:id="341" w:author="phuong vu" w:date="2018-11-23T13:48:00Z">
          <w:pPr>
            <w:pStyle w:val="TOC2"/>
            <w:tabs>
              <w:tab w:val="left" w:pos="880"/>
              <w:tab w:val="right" w:leader="dot" w:pos="8777"/>
            </w:tabs>
          </w:pPr>
        </w:pPrChange>
      </w:pPr>
      <w:del w:id="342" w:author="phuong vu" w:date="2018-11-21T23:18:00Z">
        <w:r w:rsidRPr="008F3391" w:rsidDel="003610CA">
          <w:rPr>
            <w:noProof/>
            <w:lang w:val="en-US"/>
          </w:rPr>
          <w:delText>1.2</w:delText>
        </w:r>
        <w:r w:rsidDel="003610CA">
          <w:rPr>
            <w:rFonts w:asciiTheme="minorHAnsi" w:eastAsiaTheme="minorEastAsia" w:hAnsiTheme="minorHAnsi" w:cstheme="minorBidi"/>
            <w:noProof/>
            <w:sz w:val="22"/>
            <w:szCs w:val="22"/>
            <w:lang w:val="en-US"/>
          </w:rPr>
          <w:tab/>
        </w:r>
        <w:r w:rsidRPr="008F3391" w:rsidDel="003610CA">
          <w:rPr>
            <w:noProof/>
            <w:lang w:val="en-US"/>
          </w:rPr>
          <w:delText>Lịch sử giải quyết vấn đề</w:delText>
        </w:r>
        <w:r w:rsidDel="003610CA">
          <w:rPr>
            <w:noProof/>
          </w:rPr>
          <w:tab/>
          <w:delText>15</w:delText>
        </w:r>
      </w:del>
    </w:p>
    <w:p w14:paraId="6FD9B448" w14:textId="4B9C432B" w:rsidR="006A2C8A" w:rsidDel="003610CA" w:rsidRDefault="006A2C8A" w:rsidP="00E6227B">
      <w:pPr>
        <w:pStyle w:val="TOC2"/>
        <w:tabs>
          <w:tab w:val="left" w:pos="880"/>
          <w:tab w:val="right" w:leader="dot" w:pos="8777"/>
        </w:tabs>
        <w:spacing w:line="276" w:lineRule="auto"/>
        <w:rPr>
          <w:del w:id="343" w:author="phuong vu" w:date="2018-11-21T23:18:00Z"/>
          <w:rFonts w:asciiTheme="minorHAnsi" w:eastAsiaTheme="minorEastAsia" w:hAnsiTheme="minorHAnsi" w:cstheme="minorBidi"/>
          <w:noProof/>
          <w:sz w:val="22"/>
          <w:szCs w:val="22"/>
          <w:lang w:val="en-US"/>
        </w:rPr>
        <w:pPrChange w:id="344" w:author="phuong vu" w:date="2018-11-23T13:48:00Z">
          <w:pPr>
            <w:pStyle w:val="TOC2"/>
            <w:tabs>
              <w:tab w:val="left" w:pos="880"/>
              <w:tab w:val="right" w:leader="dot" w:pos="8777"/>
            </w:tabs>
          </w:pPr>
        </w:pPrChange>
      </w:pPr>
      <w:del w:id="345" w:author="phuong vu" w:date="2018-11-21T23:18:00Z">
        <w:r w:rsidRPr="008F3391" w:rsidDel="003610CA">
          <w:rPr>
            <w:noProof/>
            <w:lang w:val="en-US"/>
          </w:rPr>
          <w:delText>1.3</w:delText>
        </w:r>
        <w:r w:rsidDel="003610CA">
          <w:rPr>
            <w:rFonts w:asciiTheme="minorHAnsi" w:eastAsiaTheme="minorEastAsia" w:hAnsiTheme="minorHAnsi" w:cstheme="minorBidi"/>
            <w:noProof/>
            <w:sz w:val="22"/>
            <w:szCs w:val="22"/>
            <w:lang w:val="en-US"/>
          </w:rPr>
          <w:tab/>
        </w:r>
        <w:r w:rsidDel="003610CA">
          <w:rPr>
            <w:noProof/>
          </w:rPr>
          <w:delText>Phạm</w:delText>
        </w:r>
        <w:r w:rsidRPr="008F3391" w:rsidDel="003610CA">
          <w:rPr>
            <w:noProof/>
            <w:lang w:val="en-US"/>
          </w:rPr>
          <w:delText xml:space="preserve"> vi đề tài</w:delText>
        </w:r>
        <w:r w:rsidDel="003610CA">
          <w:rPr>
            <w:noProof/>
          </w:rPr>
          <w:tab/>
          <w:delText>16</w:delText>
        </w:r>
      </w:del>
    </w:p>
    <w:p w14:paraId="0DE62166" w14:textId="0F7284C0" w:rsidR="006A2C8A" w:rsidDel="003610CA" w:rsidRDefault="006A2C8A" w:rsidP="00E6227B">
      <w:pPr>
        <w:pStyle w:val="TOC2"/>
        <w:tabs>
          <w:tab w:val="left" w:pos="880"/>
          <w:tab w:val="right" w:leader="dot" w:pos="8777"/>
        </w:tabs>
        <w:spacing w:line="276" w:lineRule="auto"/>
        <w:rPr>
          <w:del w:id="346" w:author="phuong vu" w:date="2018-11-21T23:18:00Z"/>
          <w:rFonts w:asciiTheme="minorHAnsi" w:eastAsiaTheme="minorEastAsia" w:hAnsiTheme="minorHAnsi" w:cstheme="minorBidi"/>
          <w:noProof/>
          <w:sz w:val="22"/>
          <w:szCs w:val="22"/>
          <w:lang w:val="en-US"/>
        </w:rPr>
        <w:pPrChange w:id="347" w:author="phuong vu" w:date="2018-11-23T13:48:00Z">
          <w:pPr>
            <w:pStyle w:val="TOC2"/>
            <w:tabs>
              <w:tab w:val="left" w:pos="880"/>
              <w:tab w:val="right" w:leader="dot" w:pos="8777"/>
            </w:tabs>
          </w:pPr>
        </w:pPrChange>
      </w:pPr>
      <w:del w:id="348" w:author="phuong vu" w:date="2018-11-21T23:18:00Z">
        <w:r w:rsidRPr="008F3391" w:rsidDel="003610CA">
          <w:rPr>
            <w:noProof/>
            <w:lang w:val="en-US"/>
          </w:rPr>
          <w:delText>1.4</w:delText>
        </w:r>
        <w:r w:rsidDel="003610CA">
          <w:rPr>
            <w:rFonts w:asciiTheme="minorHAnsi" w:eastAsiaTheme="minorEastAsia" w:hAnsiTheme="minorHAnsi" w:cstheme="minorBidi"/>
            <w:noProof/>
            <w:sz w:val="22"/>
            <w:szCs w:val="22"/>
            <w:lang w:val="en-US"/>
          </w:rPr>
          <w:tab/>
        </w:r>
        <w:r w:rsidRPr="008F3391" w:rsidDel="003610CA">
          <w:rPr>
            <w:noProof/>
            <w:lang w:val="en-US"/>
          </w:rPr>
          <w:delText>Phương pháp nghiên cứu</w:delText>
        </w:r>
        <w:r w:rsidDel="003610CA">
          <w:rPr>
            <w:noProof/>
          </w:rPr>
          <w:tab/>
          <w:delText>16</w:delText>
        </w:r>
      </w:del>
    </w:p>
    <w:p w14:paraId="509C079E" w14:textId="3FFB60BE" w:rsidR="006A2C8A" w:rsidDel="003610CA" w:rsidRDefault="006A2C8A" w:rsidP="00E6227B">
      <w:pPr>
        <w:pStyle w:val="TOC3"/>
        <w:tabs>
          <w:tab w:val="left" w:pos="1320"/>
          <w:tab w:val="right" w:leader="dot" w:pos="8777"/>
        </w:tabs>
        <w:spacing w:line="276" w:lineRule="auto"/>
        <w:rPr>
          <w:del w:id="349" w:author="phuong vu" w:date="2018-11-21T23:18:00Z"/>
          <w:rFonts w:asciiTheme="minorHAnsi" w:eastAsiaTheme="minorEastAsia" w:hAnsiTheme="minorHAnsi" w:cstheme="minorBidi"/>
          <w:noProof/>
          <w:sz w:val="22"/>
          <w:szCs w:val="22"/>
          <w:lang w:val="en-US"/>
        </w:rPr>
        <w:pPrChange w:id="350" w:author="phuong vu" w:date="2018-11-23T13:48:00Z">
          <w:pPr>
            <w:pStyle w:val="TOC3"/>
            <w:tabs>
              <w:tab w:val="left" w:pos="1320"/>
              <w:tab w:val="right" w:leader="dot" w:pos="8777"/>
            </w:tabs>
          </w:pPr>
        </w:pPrChange>
      </w:pPr>
      <w:del w:id="351" w:author="phuong vu" w:date="2018-11-21T23:18:00Z">
        <w:r w:rsidDel="003610CA">
          <w:rPr>
            <w:noProof/>
          </w:rPr>
          <w:delText>1.4.1</w:delText>
        </w:r>
        <w:r w:rsidDel="003610CA">
          <w:rPr>
            <w:rFonts w:asciiTheme="minorHAnsi" w:eastAsiaTheme="minorEastAsia" w:hAnsiTheme="minorHAnsi" w:cstheme="minorBidi"/>
            <w:noProof/>
            <w:sz w:val="22"/>
            <w:szCs w:val="22"/>
            <w:lang w:val="en-US"/>
          </w:rPr>
          <w:tab/>
        </w:r>
        <w:r w:rsidDel="003610CA">
          <w:rPr>
            <w:noProof/>
          </w:rPr>
          <w:delText>Mục tiêu nghiên cứu</w:delText>
        </w:r>
        <w:r w:rsidDel="003610CA">
          <w:rPr>
            <w:noProof/>
          </w:rPr>
          <w:tab/>
          <w:delText>16</w:delText>
        </w:r>
      </w:del>
    </w:p>
    <w:p w14:paraId="0CDD0FC5" w14:textId="417CF757" w:rsidR="006A2C8A" w:rsidDel="003610CA" w:rsidRDefault="006A2C8A" w:rsidP="00E6227B">
      <w:pPr>
        <w:pStyle w:val="TOC3"/>
        <w:tabs>
          <w:tab w:val="left" w:pos="1320"/>
          <w:tab w:val="right" w:leader="dot" w:pos="8777"/>
        </w:tabs>
        <w:spacing w:line="276" w:lineRule="auto"/>
        <w:rPr>
          <w:del w:id="352" w:author="phuong vu" w:date="2018-11-21T23:18:00Z"/>
          <w:rFonts w:asciiTheme="minorHAnsi" w:eastAsiaTheme="minorEastAsia" w:hAnsiTheme="minorHAnsi" w:cstheme="minorBidi"/>
          <w:noProof/>
          <w:sz w:val="22"/>
          <w:szCs w:val="22"/>
          <w:lang w:val="en-US"/>
        </w:rPr>
        <w:pPrChange w:id="353" w:author="phuong vu" w:date="2018-11-23T13:48:00Z">
          <w:pPr>
            <w:pStyle w:val="TOC3"/>
            <w:tabs>
              <w:tab w:val="left" w:pos="1320"/>
              <w:tab w:val="right" w:leader="dot" w:pos="8777"/>
            </w:tabs>
          </w:pPr>
        </w:pPrChange>
      </w:pPr>
      <w:del w:id="354" w:author="phuong vu" w:date="2018-11-21T23:18:00Z">
        <w:r w:rsidDel="003610CA">
          <w:rPr>
            <w:noProof/>
          </w:rPr>
          <w:delText>1.4.2</w:delText>
        </w:r>
        <w:r w:rsidDel="003610CA">
          <w:rPr>
            <w:rFonts w:asciiTheme="minorHAnsi" w:eastAsiaTheme="minorEastAsia" w:hAnsiTheme="minorHAnsi" w:cstheme="minorBidi"/>
            <w:noProof/>
            <w:sz w:val="22"/>
            <w:szCs w:val="22"/>
            <w:lang w:val="en-US"/>
          </w:rPr>
          <w:tab/>
        </w:r>
        <w:r w:rsidDel="003610CA">
          <w:rPr>
            <w:noProof/>
          </w:rPr>
          <w:delText>Đối tượng nghiên cứu</w:delText>
        </w:r>
        <w:r w:rsidDel="003610CA">
          <w:rPr>
            <w:noProof/>
          </w:rPr>
          <w:tab/>
          <w:delText>17</w:delText>
        </w:r>
      </w:del>
    </w:p>
    <w:p w14:paraId="17B2A41A" w14:textId="269D212C" w:rsidR="006A2C8A" w:rsidDel="003610CA" w:rsidRDefault="006A2C8A" w:rsidP="00E6227B">
      <w:pPr>
        <w:pStyle w:val="TOC3"/>
        <w:tabs>
          <w:tab w:val="left" w:pos="1320"/>
          <w:tab w:val="right" w:leader="dot" w:pos="8777"/>
        </w:tabs>
        <w:spacing w:line="276" w:lineRule="auto"/>
        <w:rPr>
          <w:del w:id="355" w:author="phuong vu" w:date="2018-11-21T23:18:00Z"/>
          <w:rFonts w:asciiTheme="minorHAnsi" w:eastAsiaTheme="minorEastAsia" w:hAnsiTheme="minorHAnsi" w:cstheme="minorBidi"/>
          <w:noProof/>
          <w:sz w:val="22"/>
          <w:szCs w:val="22"/>
          <w:lang w:val="en-US"/>
        </w:rPr>
        <w:pPrChange w:id="356" w:author="phuong vu" w:date="2018-11-23T13:48:00Z">
          <w:pPr>
            <w:pStyle w:val="TOC3"/>
            <w:tabs>
              <w:tab w:val="left" w:pos="1320"/>
              <w:tab w:val="right" w:leader="dot" w:pos="8777"/>
            </w:tabs>
          </w:pPr>
        </w:pPrChange>
      </w:pPr>
      <w:del w:id="357" w:author="phuong vu" w:date="2018-11-21T23:18:00Z">
        <w:r w:rsidDel="003610CA">
          <w:rPr>
            <w:noProof/>
          </w:rPr>
          <w:delText>1.4.3</w:delText>
        </w:r>
        <w:r w:rsidDel="003610CA">
          <w:rPr>
            <w:rFonts w:asciiTheme="minorHAnsi" w:eastAsiaTheme="minorEastAsia" w:hAnsiTheme="minorHAnsi" w:cstheme="minorBidi"/>
            <w:noProof/>
            <w:sz w:val="22"/>
            <w:szCs w:val="22"/>
            <w:lang w:val="en-US"/>
          </w:rPr>
          <w:tab/>
        </w:r>
        <w:r w:rsidDel="003610CA">
          <w:rPr>
            <w:noProof/>
          </w:rPr>
          <w:delText>Phạm vi nghiên cứu</w:delText>
        </w:r>
        <w:r w:rsidDel="003610CA">
          <w:rPr>
            <w:noProof/>
          </w:rPr>
          <w:tab/>
          <w:delText>17</w:delText>
        </w:r>
      </w:del>
    </w:p>
    <w:p w14:paraId="3B4E4161" w14:textId="64206076" w:rsidR="006A2C8A" w:rsidDel="003610CA" w:rsidRDefault="006A2C8A" w:rsidP="00E6227B">
      <w:pPr>
        <w:pStyle w:val="TOC1"/>
        <w:tabs>
          <w:tab w:val="left" w:pos="1540"/>
          <w:tab w:val="right" w:leader="dot" w:pos="8777"/>
        </w:tabs>
        <w:spacing w:line="276" w:lineRule="auto"/>
        <w:rPr>
          <w:del w:id="358" w:author="phuong vu" w:date="2018-11-21T23:18:00Z"/>
          <w:rFonts w:asciiTheme="minorHAnsi" w:eastAsiaTheme="minorEastAsia" w:hAnsiTheme="minorHAnsi" w:cstheme="minorBidi"/>
          <w:noProof/>
          <w:sz w:val="22"/>
          <w:szCs w:val="22"/>
          <w:lang w:val="en-US"/>
        </w:rPr>
        <w:pPrChange w:id="359" w:author="phuong vu" w:date="2018-11-23T13:48:00Z">
          <w:pPr>
            <w:pStyle w:val="TOC1"/>
            <w:tabs>
              <w:tab w:val="left" w:pos="1540"/>
              <w:tab w:val="right" w:leader="dot" w:pos="8777"/>
            </w:tabs>
          </w:pPr>
        </w:pPrChange>
      </w:pPr>
      <w:del w:id="360" w:author="phuong vu" w:date="2018-11-21T23:18:00Z">
        <w:r w:rsidDel="003610CA">
          <w:rPr>
            <w:noProof/>
          </w:rPr>
          <w:delText>CHƯƠNG 2 -</w:delText>
        </w:r>
        <w:r w:rsidDel="003610CA">
          <w:rPr>
            <w:rFonts w:asciiTheme="minorHAnsi" w:eastAsiaTheme="minorEastAsia" w:hAnsiTheme="minorHAnsi" w:cstheme="minorBidi"/>
            <w:noProof/>
            <w:sz w:val="22"/>
            <w:szCs w:val="22"/>
            <w:lang w:val="en-US"/>
          </w:rPr>
          <w:tab/>
        </w:r>
        <w:r w:rsidDel="003610CA">
          <w:rPr>
            <w:noProof/>
          </w:rPr>
          <w:delText>CƠ SỞ LÝ THUYẾT</w:delText>
        </w:r>
        <w:r w:rsidDel="003610CA">
          <w:rPr>
            <w:noProof/>
          </w:rPr>
          <w:tab/>
          <w:delText>18</w:delText>
        </w:r>
      </w:del>
    </w:p>
    <w:p w14:paraId="442EE81A" w14:textId="75915064" w:rsidR="006A2C8A" w:rsidDel="003610CA" w:rsidRDefault="006A2C8A" w:rsidP="00E6227B">
      <w:pPr>
        <w:pStyle w:val="TOC2"/>
        <w:tabs>
          <w:tab w:val="left" w:pos="880"/>
          <w:tab w:val="right" w:leader="dot" w:pos="8777"/>
        </w:tabs>
        <w:spacing w:line="276" w:lineRule="auto"/>
        <w:rPr>
          <w:del w:id="361" w:author="phuong vu" w:date="2018-11-21T23:18:00Z"/>
          <w:rFonts w:asciiTheme="minorHAnsi" w:eastAsiaTheme="minorEastAsia" w:hAnsiTheme="minorHAnsi" w:cstheme="minorBidi"/>
          <w:noProof/>
          <w:sz w:val="22"/>
          <w:szCs w:val="22"/>
          <w:lang w:val="en-US"/>
        </w:rPr>
        <w:pPrChange w:id="362" w:author="phuong vu" w:date="2018-11-23T13:48:00Z">
          <w:pPr>
            <w:pStyle w:val="TOC2"/>
            <w:tabs>
              <w:tab w:val="left" w:pos="880"/>
              <w:tab w:val="right" w:leader="dot" w:pos="8777"/>
            </w:tabs>
          </w:pPr>
        </w:pPrChange>
      </w:pPr>
      <w:del w:id="363" w:author="phuong vu" w:date="2018-11-21T23:18:00Z">
        <w:r w:rsidDel="003610CA">
          <w:rPr>
            <w:noProof/>
          </w:rPr>
          <w:delText>2.1</w:delText>
        </w:r>
        <w:r w:rsidDel="003610CA">
          <w:rPr>
            <w:rFonts w:asciiTheme="minorHAnsi" w:eastAsiaTheme="minorEastAsia" w:hAnsiTheme="minorHAnsi" w:cstheme="minorBidi"/>
            <w:noProof/>
            <w:sz w:val="22"/>
            <w:szCs w:val="22"/>
            <w:lang w:val="en-US"/>
          </w:rPr>
          <w:tab/>
        </w:r>
        <w:r w:rsidDel="003610CA">
          <w:rPr>
            <w:noProof/>
          </w:rPr>
          <w:delText>Tìm hiểu về nền tảng Android</w:delText>
        </w:r>
        <w:r w:rsidRPr="008F3391" w:rsidDel="003610CA">
          <w:rPr>
            <w:noProof/>
            <w:vertAlign w:val="superscript"/>
          </w:rPr>
          <w:delText>[1]</w:delText>
        </w:r>
        <w:r w:rsidDel="003610CA">
          <w:rPr>
            <w:noProof/>
          </w:rPr>
          <w:tab/>
          <w:delText>18</w:delText>
        </w:r>
      </w:del>
    </w:p>
    <w:p w14:paraId="568AFA52" w14:textId="4B311DA4" w:rsidR="006A2C8A" w:rsidDel="003610CA" w:rsidRDefault="006A2C8A" w:rsidP="00E6227B">
      <w:pPr>
        <w:pStyle w:val="TOC2"/>
        <w:tabs>
          <w:tab w:val="left" w:pos="880"/>
          <w:tab w:val="right" w:leader="dot" w:pos="8777"/>
        </w:tabs>
        <w:spacing w:line="276" w:lineRule="auto"/>
        <w:rPr>
          <w:del w:id="364" w:author="phuong vu" w:date="2018-11-21T23:18:00Z"/>
          <w:rFonts w:asciiTheme="minorHAnsi" w:eastAsiaTheme="minorEastAsia" w:hAnsiTheme="minorHAnsi" w:cstheme="minorBidi"/>
          <w:noProof/>
          <w:sz w:val="22"/>
          <w:szCs w:val="22"/>
          <w:lang w:val="en-US"/>
        </w:rPr>
        <w:pPrChange w:id="365" w:author="phuong vu" w:date="2018-11-23T13:48:00Z">
          <w:pPr>
            <w:pStyle w:val="TOC2"/>
            <w:tabs>
              <w:tab w:val="left" w:pos="880"/>
              <w:tab w:val="right" w:leader="dot" w:pos="8777"/>
            </w:tabs>
          </w:pPr>
        </w:pPrChange>
      </w:pPr>
      <w:del w:id="366" w:author="phuong vu" w:date="2018-11-21T23:18:00Z">
        <w:r w:rsidDel="003610CA">
          <w:rPr>
            <w:noProof/>
          </w:rPr>
          <w:delText>2.2</w:delText>
        </w:r>
        <w:r w:rsidDel="003610CA">
          <w:rPr>
            <w:rFonts w:asciiTheme="minorHAnsi" w:eastAsiaTheme="minorEastAsia" w:hAnsiTheme="minorHAnsi" w:cstheme="minorBidi"/>
            <w:noProof/>
            <w:sz w:val="22"/>
            <w:szCs w:val="22"/>
            <w:lang w:val="en-US"/>
          </w:rPr>
          <w:tab/>
        </w:r>
        <w:r w:rsidDel="003610CA">
          <w:rPr>
            <w:noProof/>
          </w:rPr>
          <w:delText xml:space="preserve">Tìm hiểu về GraphQL </w:delText>
        </w:r>
        <w:r w:rsidRPr="008F3391" w:rsidDel="003610CA">
          <w:rPr>
            <w:noProof/>
            <w:vertAlign w:val="superscript"/>
          </w:rPr>
          <w:delText>[2]</w:delText>
        </w:r>
        <w:r w:rsidDel="003610CA">
          <w:rPr>
            <w:noProof/>
          </w:rPr>
          <w:tab/>
          <w:delText>19</w:delText>
        </w:r>
      </w:del>
    </w:p>
    <w:p w14:paraId="2CB20391" w14:textId="7FB9A263" w:rsidR="006A2C8A" w:rsidDel="003610CA" w:rsidRDefault="006A2C8A" w:rsidP="00E6227B">
      <w:pPr>
        <w:pStyle w:val="TOC2"/>
        <w:tabs>
          <w:tab w:val="left" w:pos="880"/>
          <w:tab w:val="right" w:leader="dot" w:pos="8777"/>
        </w:tabs>
        <w:spacing w:line="276" w:lineRule="auto"/>
        <w:rPr>
          <w:del w:id="367" w:author="phuong vu" w:date="2018-11-21T23:18:00Z"/>
          <w:rFonts w:asciiTheme="minorHAnsi" w:eastAsiaTheme="minorEastAsia" w:hAnsiTheme="minorHAnsi" w:cstheme="minorBidi"/>
          <w:noProof/>
          <w:sz w:val="22"/>
          <w:szCs w:val="22"/>
          <w:lang w:val="en-US"/>
        </w:rPr>
        <w:pPrChange w:id="368" w:author="phuong vu" w:date="2018-11-23T13:48:00Z">
          <w:pPr>
            <w:pStyle w:val="TOC2"/>
            <w:tabs>
              <w:tab w:val="left" w:pos="880"/>
              <w:tab w:val="right" w:leader="dot" w:pos="8777"/>
            </w:tabs>
          </w:pPr>
        </w:pPrChange>
      </w:pPr>
      <w:del w:id="369" w:author="phuong vu" w:date="2018-11-21T23:18:00Z">
        <w:r w:rsidRPr="008F3391" w:rsidDel="003610CA">
          <w:rPr>
            <w:noProof/>
            <w:lang w:val="da-DK"/>
          </w:rPr>
          <w:delText>2.3</w:delText>
        </w:r>
        <w:r w:rsidDel="003610CA">
          <w:rPr>
            <w:rFonts w:asciiTheme="minorHAnsi" w:eastAsiaTheme="minorEastAsia" w:hAnsiTheme="minorHAnsi" w:cstheme="minorBidi"/>
            <w:noProof/>
            <w:sz w:val="22"/>
            <w:szCs w:val="22"/>
            <w:lang w:val="en-US"/>
          </w:rPr>
          <w:tab/>
        </w:r>
        <w:r w:rsidRPr="008F3391" w:rsidDel="003610CA">
          <w:rPr>
            <w:noProof/>
            <w:lang w:val="da-DK"/>
          </w:rPr>
          <w:delText xml:space="preserve">Tìm hiểu về Postgraphile </w:delText>
        </w:r>
        <w:r w:rsidRPr="008F3391" w:rsidDel="003610CA">
          <w:rPr>
            <w:noProof/>
            <w:vertAlign w:val="superscript"/>
            <w:lang w:val="da-DK"/>
          </w:rPr>
          <w:delText>[3][4]</w:delText>
        </w:r>
        <w:r w:rsidDel="003610CA">
          <w:rPr>
            <w:noProof/>
          </w:rPr>
          <w:tab/>
          <w:delText>21</w:delText>
        </w:r>
      </w:del>
    </w:p>
    <w:p w14:paraId="443F9B1B" w14:textId="0E205793" w:rsidR="006A2C8A" w:rsidDel="003610CA" w:rsidRDefault="006A2C8A" w:rsidP="00E6227B">
      <w:pPr>
        <w:pStyle w:val="TOC2"/>
        <w:tabs>
          <w:tab w:val="left" w:pos="880"/>
          <w:tab w:val="right" w:leader="dot" w:pos="8777"/>
        </w:tabs>
        <w:spacing w:line="276" w:lineRule="auto"/>
        <w:rPr>
          <w:del w:id="370" w:author="phuong vu" w:date="2018-11-21T23:18:00Z"/>
          <w:rFonts w:asciiTheme="minorHAnsi" w:eastAsiaTheme="minorEastAsia" w:hAnsiTheme="minorHAnsi" w:cstheme="minorBidi"/>
          <w:noProof/>
          <w:sz w:val="22"/>
          <w:szCs w:val="22"/>
          <w:lang w:val="en-US"/>
        </w:rPr>
        <w:pPrChange w:id="371" w:author="phuong vu" w:date="2018-11-23T13:48:00Z">
          <w:pPr>
            <w:pStyle w:val="TOC2"/>
            <w:tabs>
              <w:tab w:val="left" w:pos="880"/>
              <w:tab w:val="right" w:leader="dot" w:pos="8777"/>
            </w:tabs>
          </w:pPr>
        </w:pPrChange>
      </w:pPr>
      <w:del w:id="372" w:author="phuong vu" w:date="2018-11-21T23:18:00Z">
        <w:r w:rsidDel="003610CA">
          <w:rPr>
            <w:noProof/>
          </w:rPr>
          <w:delText>2.4</w:delText>
        </w:r>
        <w:r w:rsidDel="003610CA">
          <w:rPr>
            <w:rFonts w:asciiTheme="minorHAnsi" w:eastAsiaTheme="minorEastAsia" w:hAnsiTheme="minorHAnsi" w:cstheme="minorBidi"/>
            <w:noProof/>
            <w:sz w:val="22"/>
            <w:szCs w:val="22"/>
            <w:lang w:val="en-US"/>
          </w:rPr>
          <w:tab/>
        </w:r>
        <w:r w:rsidDel="003610CA">
          <w:rPr>
            <w:noProof/>
          </w:rPr>
          <w:delText xml:space="preserve">Tìm hiểu về PostgreSQL </w:delText>
        </w:r>
        <w:r w:rsidRPr="008F3391" w:rsidDel="003610CA">
          <w:rPr>
            <w:noProof/>
            <w:vertAlign w:val="superscript"/>
          </w:rPr>
          <w:delText>[5]</w:delText>
        </w:r>
        <w:r w:rsidDel="003610CA">
          <w:rPr>
            <w:noProof/>
          </w:rPr>
          <w:tab/>
          <w:delText>21</w:delText>
        </w:r>
      </w:del>
    </w:p>
    <w:p w14:paraId="572E34F2" w14:textId="1B25CF5C" w:rsidR="006A2C8A" w:rsidDel="003610CA" w:rsidRDefault="006A2C8A" w:rsidP="00E6227B">
      <w:pPr>
        <w:pStyle w:val="TOC2"/>
        <w:tabs>
          <w:tab w:val="left" w:pos="880"/>
          <w:tab w:val="right" w:leader="dot" w:pos="8777"/>
        </w:tabs>
        <w:spacing w:line="276" w:lineRule="auto"/>
        <w:rPr>
          <w:del w:id="373" w:author="phuong vu" w:date="2018-11-21T23:18:00Z"/>
          <w:rFonts w:asciiTheme="minorHAnsi" w:eastAsiaTheme="minorEastAsia" w:hAnsiTheme="minorHAnsi" w:cstheme="minorBidi"/>
          <w:noProof/>
          <w:sz w:val="22"/>
          <w:szCs w:val="22"/>
          <w:lang w:val="en-US"/>
        </w:rPr>
        <w:pPrChange w:id="374" w:author="phuong vu" w:date="2018-11-23T13:48:00Z">
          <w:pPr>
            <w:pStyle w:val="TOC2"/>
            <w:tabs>
              <w:tab w:val="left" w:pos="880"/>
              <w:tab w:val="right" w:leader="dot" w:pos="8777"/>
            </w:tabs>
          </w:pPr>
        </w:pPrChange>
      </w:pPr>
      <w:del w:id="375" w:author="phuong vu" w:date="2018-11-21T23:18:00Z">
        <w:r w:rsidDel="003610CA">
          <w:rPr>
            <w:noProof/>
          </w:rPr>
          <w:delText>2.5</w:delText>
        </w:r>
        <w:r w:rsidDel="003610CA">
          <w:rPr>
            <w:rFonts w:asciiTheme="minorHAnsi" w:eastAsiaTheme="minorEastAsia" w:hAnsiTheme="minorHAnsi" w:cstheme="minorBidi"/>
            <w:noProof/>
            <w:sz w:val="22"/>
            <w:szCs w:val="22"/>
            <w:lang w:val="en-US"/>
          </w:rPr>
          <w:tab/>
        </w:r>
        <w:r w:rsidDel="003610CA">
          <w:rPr>
            <w:noProof/>
          </w:rPr>
          <w:delText xml:space="preserve">Tìm hiểu về JSON Web Token </w:delText>
        </w:r>
        <w:r w:rsidRPr="008F3391" w:rsidDel="003610CA">
          <w:rPr>
            <w:noProof/>
            <w:vertAlign w:val="superscript"/>
          </w:rPr>
          <w:delText>[6]</w:delText>
        </w:r>
        <w:r w:rsidDel="003610CA">
          <w:rPr>
            <w:noProof/>
          </w:rPr>
          <w:tab/>
          <w:delText>22</w:delText>
        </w:r>
      </w:del>
    </w:p>
    <w:p w14:paraId="22B21576" w14:textId="3C765B5A" w:rsidR="006A2C8A" w:rsidDel="003610CA" w:rsidRDefault="006A2C8A" w:rsidP="00E6227B">
      <w:pPr>
        <w:pStyle w:val="TOC2"/>
        <w:tabs>
          <w:tab w:val="left" w:pos="880"/>
          <w:tab w:val="right" w:leader="dot" w:pos="8777"/>
        </w:tabs>
        <w:spacing w:line="276" w:lineRule="auto"/>
        <w:rPr>
          <w:del w:id="376" w:author="phuong vu" w:date="2018-11-21T23:18:00Z"/>
          <w:rFonts w:asciiTheme="minorHAnsi" w:eastAsiaTheme="minorEastAsia" w:hAnsiTheme="minorHAnsi" w:cstheme="minorBidi"/>
          <w:noProof/>
          <w:sz w:val="22"/>
          <w:szCs w:val="22"/>
          <w:lang w:val="en-US"/>
        </w:rPr>
        <w:pPrChange w:id="377" w:author="phuong vu" w:date="2018-11-23T13:48:00Z">
          <w:pPr>
            <w:pStyle w:val="TOC2"/>
            <w:tabs>
              <w:tab w:val="left" w:pos="880"/>
              <w:tab w:val="right" w:leader="dot" w:pos="8777"/>
            </w:tabs>
          </w:pPr>
        </w:pPrChange>
      </w:pPr>
      <w:del w:id="378" w:author="phuong vu" w:date="2018-11-21T23:18:00Z">
        <w:r w:rsidDel="003610CA">
          <w:rPr>
            <w:noProof/>
          </w:rPr>
          <w:delText>2.6</w:delText>
        </w:r>
        <w:r w:rsidDel="003610CA">
          <w:rPr>
            <w:rFonts w:asciiTheme="minorHAnsi" w:eastAsiaTheme="minorEastAsia" w:hAnsiTheme="minorHAnsi" w:cstheme="minorBidi"/>
            <w:noProof/>
            <w:sz w:val="22"/>
            <w:szCs w:val="22"/>
            <w:lang w:val="en-US"/>
          </w:rPr>
          <w:tab/>
        </w:r>
        <w:r w:rsidDel="003610CA">
          <w:rPr>
            <w:noProof/>
          </w:rPr>
          <w:delText xml:space="preserve">Tìm hiểu về ReactJS </w:delText>
        </w:r>
        <w:r w:rsidRPr="008F3391" w:rsidDel="003610CA">
          <w:rPr>
            <w:noProof/>
            <w:vertAlign w:val="superscript"/>
          </w:rPr>
          <w:delText>[7]</w:delText>
        </w:r>
        <w:r w:rsidDel="003610CA">
          <w:rPr>
            <w:noProof/>
          </w:rPr>
          <w:tab/>
          <w:delText>22</w:delText>
        </w:r>
      </w:del>
    </w:p>
    <w:p w14:paraId="24EE18C6" w14:textId="0853293E" w:rsidR="006A2C8A" w:rsidDel="003610CA" w:rsidRDefault="006A2C8A" w:rsidP="00E6227B">
      <w:pPr>
        <w:pStyle w:val="TOC2"/>
        <w:tabs>
          <w:tab w:val="left" w:pos="880"/>
          <w:tab w:val="right" w:leader="dot" w:pos="8777"/>
        </w:tabs>
        <w:spacing w:line="276" w:lineRule="auto"/>
        <w:rPr>
          <w:del w:id="379" w:author="phuong vu" w:date="2018-11-21T23:18:00Z"/>
          <w:rFonts w:asciiTheme="minorHAnsi" w:eastAsiaTheme="minorEastAsia" w:hAnsiTheme="minorHAnsi" w:cstheme="minorBidi"/>
          <w:noProof/>
          <w:sz w:val="22"/>
          <w:szCs w:val="22"/>
          <w:lang w:val="en-US"/>
        </w:rPr>
        <w:pPrChange w:id="380" w:author="phuong vu" w:date="2018-11-23T13:48:00Z">
          <w:pPr>
            <w:pStyle w:val="TOC2"/>
            <w:tabs>
              <w:tab w:val="left" w:pos="880"/>
              <w:tab w:val="right" w:leader="dot" w:pos="8777"/>
            </w:tabs>
          </w:pPr>
        </w:pPrChange>
      </w:pPr>
      <w:del w:id="381" w:author="phuong vu" w:date="2018-11-21T23:18:00Z">
        <w:r w:rsidDel="003610CA">
          <w:rPr>
            <w:noProof/>
          </w:rPr>
          <w:delText>2.7</w:delText>
        </w:r>
        <w:r w:rsidDel="003610CA">
          <w:rPr>
            <w:rFonts w:asciiTheme="minorHAnsi" w:eastAsiaTheme="minorEastAsia" w:hAnsiTheme="minorHAnsi" w:cstheme="minorBidi"/>
            <w:noProof/>
            <w:sz w:val="22"/>
            <w:szCs w:val="22"/>
            <w:lang w:val="en-US"/>
          </w:rPr>
          <w:tab/>
        </w:r>
        <w:r w:rsidDel="003610CA">
          <w:rPr>
            <w:noProof/>
          </w:rPr>
          <w:delText xml:space="preserve">Tìm hiểu về Apollo Client </w:delText>
        </w:r>
        <w:r w:rsidRPr="008F3391" w:rsidDel="003610CA">
          <w:rPr>
            <w:noProof/>
            <w:vertAlign w:val="superscript"/>
          </w:rPr>
          <w:delText>[8]</w:delText>
        </w:r>
        <w:r w:rsidDel="003610CA">
          <w:rPr>
            <w:noProof/>
          </w:rPr>
          <w:tab/>
          <w:delText>23</w:delText>
        </w:r>
      </w:del>
    </w:p>
    <w:p w14:paraId="5D3933A7" w14:textId="56C4351D" w:rsidR="006A2C8A" w:rsidDel="003610CA" w:rsidRDefault="006A2C8A" w:rsidP="00E6227B">
      <w:pPr>
        <w:pStyle w:val="TOC1"/>
        <w:tabs>
          <w:tab w:val="left" w:pos="1540"/>
          <w:tab w:val="right" w:leader="dot" w:pos="8777"/>
        </w:tabs>
        <w:spacing w:line="276" w:lineRule="auto"/>
        <w:rPr>
          <w:del w:id="382" w:author="phuong vu" w:date="2018-11-21T23:18:00Z"/>
          <w:rFonts w:asciiTheme="minorHAnsi" w:eastAsiaTheme="minorEastAsia" w:hAnsiTheme="minorHAnsi" w:cstheme="minorBidi"/>
          <w:noProof/>
          <w:sz w:val="22"/>
          <w:szCs w:val="22"/>
          <w:lang w:val="en-US"/>
        </w:rPr>
        <w:pPrChange w:id="383" w:author="phuong vu" w:date="2018-11-23T13:48:00Z">
          <w:pPr>
            <w:pStyle w:val="TOC1"/>
            <w:tabs>
              <w:tab w:val="left" w:pos="1540"/>
              <w:tab w:val="right" w:leader="dot" w:pos="8777"/>
            </w:tabs>
          </w:pPr>
        </w:pPrChange>
      </w:pPr>
      <w:del w:id="384" w:author="phuong vu" w:date="2018-11-21T23:18:00Z">
        <w:r w:rsidDel="003610CA">
          <w:rPr>
            <w:noProof/>
          </w:rPr>
          <w:delText>CHƯƠNG 3 -</w:delText>
        </w:r>
        <w:r w:rsidDel="003610CA">
          <w:rPr>
            <w:rFonts w:asciiTheme="minorHAnsi" w:eastAsiaTheme="minorEastAsia" w:hAnsiTheme="minorHAnsi" w:cstheme="minorBidi"/>
            <w:noProof/>
            <w:sz w:val="22"/>
            <w:szCs w:val="22"/>
            <w:lang w:val="en-US"/>
          </w:rPr>
          <w:tab/>
        </w:r>
        <w:r w:rsidDel="003610CA">
          <w:rPr>
            <w:noProof/>
          </w:rPr>
          <w:delText>NỘI DUNG NGHIÊN CỨU</w:delText>
        </w:r>
        <w:r w:rsidDel="003610CA">
          <w:rPr>
            <w:noProof/>
          </w:rPr>
          <w:tab/>
          <w:delText>25</w:delText>
        </w:r>
      </w:del>
    </w:p>
    <w:p w14:paraId="767F71B2" w14:textId="351D5C16" w:rsidR="006A2C8A" w:rsidDel="003610CA" w:rsidRDefault="006A2C8A" w:rsidP="00E6227B">
      <w:pPr>
        <w:pStyle w:val="TOC2"/>
        <w:tabs>
          <w:tab w:val="left" w:pos="880"/>
          <w:tab w:val="right" w:leader="dot" w:pos="8777"/>
        </w:tabs>
        <w:spacing w:line="276" w:lineRule="auto"/>
        <w:rPr>
          <w:del w:id="385" w:author="phuong vu" w:date="2018-11-21T23:18:00Z"/>
          <w:rFonts w:asciiTheme="minorHAnsi" w:eastAsiaTheme="minorEastAsia" w:hAnsiTheme="minorHAnsi" w:cstheme="minorBidi"/>
          <w:noProof/>
          <w:sz w:val="22"/>
          <w:szCs w:val="22"/>
          <w:lang w:val="en-US"/>
        </w:rPr>
        <w:pPrChange w:id="386" w:author="phuong vu" w:date="2018-11-23T13:48:00Z">
          <w:pPr>
            <w:pStyle w:val="TOC2"/>
            <w:tabs>
              <w:tab w:val="left" w:pos="880"/>
              <w:tab w:val="right" w:leader="dot" w:pos="8777"/>
            </w:tabs>
          </w:pPr>
        </w:pPrChange>
      </w:pPr>
      <w:del w:id="387" w:author="phuong vu" w:date="2018-11-21T23:18:00Z">
        <w:r w:rsidRPr="008F3391" w:rsidDel="003610CA">
          <w:rPr>
            <w:noProof/>
            <w:lang w:val="en-US"/>
          </w:rPr>
          <w:delText>3.1</w:delText>
        </w:r>
        <w:r w:rsidDel="003610CA">
          <w:rPr>
            <w:rFonts w:asciiTheme="minorHAnsi" w:eastAsiaTheme="minorEastAsia" w:hAnsiTheme="minorHAnsi" w:cstheme="minorBidi"/>
            <w:noProof/>
            <w:sz w:val="22"/>
            <w:szCs w:val="22"/>
            <w:lang w:val="en-US"/>
          </w:rPr>
          <w:tab/>
        </w:r>
        <w:r w:rsidRPr="008F3391" w:rsidDel="003610CA">
          <w:rPr>
            <w:noProof/>
            <w:lang w:val="en-US"/>
          </w:rPr>
          <w:delText>Mô tả bài toán</w:delText>
        </w:r>
        <w:r w:rsidDel="003610CA">
          <w:rPr>
            <w:noProof/>
          </w:rPr>
          <w:tab/>
          <w:delText>25</w:delText>
        </w:r>
      </w:del>
    </w:p>
    <w:p w14:paraId="1239A650" w14:textId="725F7A71" w:rsidR="006A2C8A" w:rsidDel="003610CA" w:rsidRDefault="006A2C8A" w:rsidP="00E6227B">
      <w:pPr>
        <w:pStyle w:val="TOC3"/>
        <w:tabs>
          <w:tab w:val="left" w:pos="1320"/>
          <w:tab w:val="right" w:leader="dot" w:pos="8777"/>
        </w:tabs>
        <w:spacing w:line="276" w:lineRule="auto"/>
        <w:rPr>
          <w:del w:id="388" w:author="phuong vu" w:date="2018-11-21T23:18:00Z"/>
          <w:rFonts w:asciiTheme="minorHAnsi" w:eastAsiaTheme="minorEastAsia" w:hAnsiTheme="minorHAnsi" w:cstheme="minorBidi"/>
          <w:noProof/>
          <w:sz w:val="22"/>
          <w:szCs w:val="22"/>
          <w:lang w:val="en-US"/>
        </w:rPr>
        <w:pPrChange w:id="389" w:author="phuong vu" w:date="2018-11-23T13:48:00Z">
          <w:pPr>
            <w:pStyle w:val="TOC3"/>
            <w:tabs>
              <w:tab w:val="left" w:pos="1320"/>
              <w:tab w:val="right" w:leader="dot" w:pos="8777"/>
            </w:tabs>
          </w:pPr>
        </w:pPrChange>
      </w:pPr>
      <w:del w:id="390" w:author="phuong vu" w:date="2018-11-21T23:18:00Z">
        <w:r w:rsidDel="003610CA">
          <w:rPr>
            <w:noProof/>
          </w:rPr>
          <w:delText>3.1.1</w:delText>
        </w:r>
        <w:r w:rsidDel="003610CA">
          <w:rPr>
            <w:rFonts w:asciiTheme="minorHAnsi" w:eastAsiaTheme="minorEastAsia" w:hAnsiTheme="minorHAnsi" w:cstheme="minorBidi"/>
            <w:noProof/>
            <w:sz w:val="22"/>
            <w:szCs w:val="22"/>
            <w:lang w:val="en-US"/>
          </w:rPr>
          <w:tab/>
        </w:r>
        <w:r w:rsidDel="003610CA">
          <w:rPr>
            <w:noProof/>
          </w:rPr>
          <w:delText>Bối cảnh hệ thống</w:delText>
        </w:r>
        <w:r w:rsidDel="003610CA">
          <w:rPr>
            <w:noProof/>
          </w:rPr>
          <w:tab/>
          <w:delText>25</w:delText>
        </w:r>
      </w:del>
    </w:p>
    <w:p w14:paraId="48AE0D39" w14:textId="6CB9ABB5" w:rsidR="006A2C8A" w:rsidDel="003610CA" w:rsidRDefault="006A2C8A" w:rsidP="00E6227B">
      <w:pPr>
        <w:pStyle w:val="TOC3"/>
        <w:tabs>
          <w:tab w:val="left" w:pos="1320"/>
          <w:tab w:val="right" w:leader="dot" w:pos="8777"/>
        </w:tabs>
        <w:spacing w:line="276" w:lineRule="auto"/>
        <w:rPr>
          <w:del w:id="391" w:author="phuong vu" w:date="2018-11-21T23:18:00Z"/>
          <w:rFonts w:asciiTheme="minorHAnsi" w:eastAsiaTheme="minorEastAsia" w:hAnsiTheme="minorHAnsi" w:cstheme="minorBidi"/>
          <w:noProof/>
          <w:sz w:val="22"/>
          <w:szCs w:val="22"/>
          <w:lang w:val="en-US"/>
        </w:rPr>
        <w:pPrChange w:id="392" w:author="phuong vu" w:date="2018-11-23T13:48:00Z">
          <w:pPr>
            <w:pStyle w:val="TOC3"/>
            <w:tabs>
              <w:tab w:val="left" w:pos="1320"/>
              <w:tab w:val="right" w:leader="dot" w:pos="8777"/>
            </w:tabs>
          </w:pPr>
        </w:pPrChange>
      </w:pPr>
      <w:del w:id="393" w:author="phuong vu" w:date="2018-11-21T23:18:00Z">
        <w:r w:rsidDel="003610CA">
          <w:rPr>
            <w:noProof/>
          </w:rPr>
          <w:delText>3.1.2</w:delText>
        </w:r>
        <w:r w:rsidDel="003610CA">
          <w:rPr>
            <w:rFonts w:asciiTheme="minorHAnsi" w:eastAsiaTheme="minorEastAsia" w:hAnsiTheme="minorHAnsi" w:cstheme="minorBidi"/>
            <w:noProof/>
            <w:sz w:val="22"/>
            <w:szCs w:val="22"/>
            <w:lang w:val="en-US"/>
          </w:rPr>
          <w:tab/>
        </w:r>
        <w:r w:rsidDel="003610CA">
          <w:rPr>
            <w:noProof/>
          </w:rPr>
          <w:delText>Các chức năng hệ thống</w:delText>
        </w:r>
        <w:r w:rsidDel="003610CA">
          <w:rPr>
            <w:noProof/>
          </w:rPr>
          <w:tab/>
          <w:delText>25</w:delText>
        </w:r>
      </w:del>
    </w:p>
    <w:p w14:paraId="583E2C75" w14:textId="7C2E47C5" w:rsidR="006A2C8A" w:rsidDel="003610CA" w:rsidRDefault="006A2C8A" w:rsidP="00E6227B">
      <w:pPr>
        <w:pStyle w:val="TOC3"/>
        <w:tabs>
          <w:tab w:val="left" w:pos="1320"/>
          <w:tab w:val="right" w:leader="dot" w:pos="8777"/>
        </w:tabs>
        <w:spacing w:line="276" w:lineRule="auto"/>
        <w:rPr>
          <w:del w:id="394" w:author="phuong vu" w:date="2018-11-21T23:18:00Z"/>
          <w:rFonts w:asciiTheme="minorHAnsi" w:eastAsiaTheme="minorEastAsia" w:hAnsiTheme="minorHAnsi" w:cstheme="minorBidi"/>
          <w:noProof/>
          <w:sz w:val="22"/>
          <w:szCs w:val="22"/>
          <w:lang w:val="en-US"/>
        </w:rPr>
        <w:pPrChange w:id="395" w:author="phuong vu" w:date="2018-11-23T13:48:00Z">
          <w:pPr>
            <w:pStyle w:val="TOC3"/>
            <w:tabs>
              <w:tab w:val="left" w:pos="1320"/>
              <w:tab w:val="right" w:leader="dot" w:pos="8777"/>
            </w:tabs>
          </w:pPr>
        </w:pPrChange>
      </w:pPr>
      <w:del w:id="396" w:author="phuong vu" w:date="2018-11-21T23:18:00Z">
        <w:r w:rsidDel="003610CA">
          <w:rPr>
            <w:noProof/>
          </w:rPr>
          <w:delText>3.1.3</w:delText>
        </w:r>
        <w:r w:rsidDel="003610CA">
          <w:rPr>
            <w:rFonts w:asciiTheme="minorHAnsi" w:eastAsiaTheme="minorEastAsia" w:hAnsiTheme="minorHAnsi" w:cstheme="minorBidi"/>
            <w:noProof/>
            <w:sz w:val="22"/>
            <w:szCs w:val="22"/>
            <w:lang w:val="en-US"/>
          </w:rPr>
          <w:tab/>
        </w:r>
        <w:r w:rsidDel="003610CA">
          <w:rPr>
            <w:noProof/>
          </w:rPr>
          <w:delText>Đặc điểm người dùng</w:delText>
        </w:r>
        <w:r w:rsidDel="003610CA">
          <w:rPr>
            <w:noProof/>
          </w:rPr>
          <w:tab/>
          <w:delText>26</w:delText>
        </w:r>
      </w:del>
    </w:p>
    <w:p w14:paraId="643C5BCB" w14:textId="251F3B99" w:rsidR="006A2C8A" w:rsidDel="003610CA" w:rsidRDefault="006A2C8A" w:rsidP="00E6227B">
      <w:pPr>
        <w:pStyle w:val="TOC3"/>
        <w:tabs>
          <w:tab w:val="left" w:pos="1320"/>
          <w:tab w:val="right" w:leader="dot" w:pos="8777"/>
        </w:tabs>
        <w:spacing w:line="276" w:lineRule="auto"/>
        <w:rPr>
          <w:del w:id="397" w:author="phuong vu" w:date="2018-11-21T23:18:00Z"/>
          <w:rFonts w:asciiTheme="minorHAnsi" w:eastAsiaTheme="minorEastAsia" w:hAnsiTheme="minorHAnsi" w:cstheme="minorBidi"/>
          <w:noProof/>
          <w:sz w:val="22"/>
          <w:szCs w:val="22"/>
          <w:lang w:val="en-US"/>
        </w:rPr>
        <w:pPrChange w:id="398" w:author="phuong vu" w:date="2018-11-23T13:48:00Z">
          <w:pPr>
            <w:pStyle w:val="TOC3"/>
            <w:tabs>
              <w:tab w:val="left" w:pos="1320"/>
              <w:tab w:val="right" w:leader="dot" w:pos="8777"/>
            </w:tabs>
          </w:pPr>
        </w:pPrChange>
      </w:pPr>
      <w:del w:id="399" w:author="phuong vu" w:date="2018-11-21T23:18:00Z">
        <w:r w:rsidDel="003610CA">
          <w:rPr>
            <w:noProof/>
          </w:rPr>
          <w:delText>3.1.4</w:delText>
        </w:r>
        <w:r w:rsidDel="003610CA">
          <w:rPr>
            <w:rFonts w:asciiTheme="minorHAnsi" w:eastAsiaTheme="minorEastAsia" w:hAnsiTheme="minorHAnsi" w:cstheme="minorBidi"/>
            <w:noProof/>
            <w:sz w:val="22"/>
            <w:szCs w:val="22"/>
            <w:lang w:val="en-US"/>
          </w:rPr>
          <w:tab/>
        </w:r>
        <w:r w:rsidDel="003610CA">
          <w:rPr>
            <w:noProof/>
          </w:rPr>
          <w:delText>Môi trường vận hành</w:delText>
        </w:r>
        <w:r w:rsidDel="003610CA">
          <w:rPr>
            <w:noProof/>
          </w:rPr>
          <w:tab/>
          <w:delText>26</w:delText>
        </w:r>
      </w:del>
    </w:p>
    <w:p w14:paraId="7A9A6C09" w14:textId="0A8D2A16" w:rsidR="006A2C8A" w:rsidDel="003610CA" w:rsidRDefault="006A2C8A" w:rsidP="00E6227B">
      <w:pPr>
        <w:pStyle w:val="TOC2"/>
        <w:tabs>
          <w:tab w:val="left" w:pos="880"/>
          <w:tab w:val="right" w:leader="dot" w:pos="8777"/>
        </w:tabs>
        <w:spacing w:line="276" w:lineRule="auto"/>
        <w:rPr>
          <w:del w:id="400" w:author="phuong vu" w:date="2018-11-21T23:18:00Z"/>
          <w:rFonts w:asciiTheme="minorHAnsi" w:eastAsiaTheme="minorEastAsia" w:hAnsiTheme="minorHAnsi" w:cstheme="minorBidi"/>
          <w:noProof/>
          <w:sz w:val="22"/>
          <w:szCs w:val="22"/>
          <w:lang w:val="en-US"/>
        </w:rPr>
        <w:pPrChange w:id="401" w:author="phuong vu" w:date="2018-11-23T13:48:00Z">
          <w:pPr>
            <w:pStyle w:val="TOC2"/>
            <w:tabs>
              <w:tab w:val="left" w:pos="880"/>
              <w:tab w:val="right" w:leader="dot" w:pos="8777"/>
            </w:tabs>
          </w:pPr>
        </w:pPrChange>
      </w:pPr>
      <w:del w:id="402" w:author="phuong vu" w:date="2018-11-21T23:18:00Z">
        <w:r w:rsidRPr="008F3391" w:rsidDel="003610CA">
          <w:rPr>
            <w:noProof/>
            <w:lang w:val="en-US"/>
          </w:rPr>
          <w:delText>3.2</w:delText>
        </w:r>
        <w:r w:rsidDel="003610CA">
          <w:rPr>
            <w:rFonts w:asciiTheme="minorHAnsi" w:eastAsiaTheme="minorEastAsia" w:hAnsiTheme="minorHAnsi" w:cstheme="minorBidi"/>
            <w:noProof/>
            <w:sz w:val="22"/>
            <w:szCs w:val="22"/>
            <w:lang w:val="en-US"/>
          </w:rPr>
          <w:tab/>
        </w:r>
        <w:r w:rsidRPr="008F3391" w:rsidDel="003610CA">
          <w:rPr>
            <w:noProof/>
            <w:lang w:val="en-US"/>
          </w:rPr>
          <w:delText>Đặc tả yêu cầu</w:delText>
        </w:r>
        <w:r w:rsidDel="003610CA">
          <w:rPr>
            <w:noProof/>
          </w:rPr>
          <w:tab/>
          <w:delText>27</w:delText>
        </w:r>
      </w:del>
    </w:p>
    <w:p w14:paraId="112F87B0" w14:textId="46BBC4C0" w:rsidR="006A2C8A" w:rsidDel="003610CA" w:rsidRDefault="006A2C8A" w:rsidP="00E6227B">
      <w:pPr>
        <w:pStyle w:val="TOC3"/>
        <w:tabs>
          <w:tab w:val="left" w:pos="1320"/>
          <w:tab w:val="right" w:leader="dot" w:pos="8777"/>
        </w:tabs>
        <w:spacing w:line="276" w:lineRule="auto"/>
        <w:rPr>
          <w:del w:id="403" w:author="phuong vu" w:date="2018-11-21T23:18:00Z"/>
          <w:rFonts w:asciiTheme="minorHAnsi" w:eastAsiaTheme="minorEastAsia" w:hAnsiTheme="minorHAnsi" w:cstheme="minorBidi"/>
          <w:noProof/>
          <w:sz w:val="22"/>
          <w:szCs w:val="22"/>
          <w:lang w:val="en-US"/>
        </w:rPr>
        <w:pPrChange w:id="404" w:author="phuong vu" w:date="2018-11-23T13:48:00Z">
          <w:pPr>
            <w:pStyle w:val="TOC3"/>
            <w:tabs>
              <w:tab w:val="left" w:pos="1320"/>
              <w:tab w:val="right" w:leader="dot" w:pos="8777"/>
            </w:tabs>
          </w:pPr>
        </w:pPrChange>
      </w:pPr>
      <w:del w:id="405" w:author="phuong vu" w:date="2018-11-21T23:18:00Z">
        <w:r w:rsidDel="003610CA">
          <w:rPr>
            <w:noProof/>
          </w:rPr>
          <w:delText>3.2.1</w:delText>
        </w:r>
        <w:r w:rsidDel="003610CA">
          <w:rPr>
            <w:rFonts w:asciiTheme="minorHAnsi" w:eastAsiaTheme="minorEastAsia" w:hAnsiTheme="minorHAnsi" w:cstheme="minorBidi"/>
            <w:noProof/>
            <w:sz w:val="22"/>
            <w:szCs w:val="22"/>
            <w:lang w:val="en-US"/>
          </w:rPr>
          <w:tab/>
        </w:r>
        <w:r w:rsidDel="003610CA">
          <w:rPr>
            <w:noProof/>
          </w:rPr>
          <w:delText>Yêu cầu chức năng</w:delText>
        </w:r>
        <w:r w:rsidDel="003610CA">
          <w:rPr>
            <w:noProof/>
          </w:rPr>
          <w:tab/>
          <w:delText>27</w:delText>
        </w:r>
      </w:del>
    </w:p>
    <w:p w14:paraId="67752C7F" w14:textId="3344B96C" w:rsidR="006A2C8A" w:rsidDel="003610CA" w:rsidRDefault="006A2C8A" w:rsidP="00E6227B">
      <w:pPr>
        <w:pStyle w:val="TOC4"/>
        <w:tabs>
          <w:tab w:val="left" w:pos="1760"/>
          <w:tab w:val="right" w:leader="dot" w:pos="8777"/>
        </w:tabs>
        <w:spacing w:line="276" w:lineRule="auto"/>
        <w:rPr>
          <w:del w:id="406" w:author="phuong vu" w:date="2018-11-21T23:18:00Z"/>
          <w:rFonts w:asciiTheme="minorHAnsi" w:eastAsiaTheme="minorEastAsia" w:hAnsiTheme="minorHAnsi" w:cstheme="minorBidi"/>
          <w:noProof/>
          <w:sz w:val="22"/>
          <w:szCs w:val="22"/>
          <w:lang w:val="en-US"/>
        </w:rPr>
        <w:pPrChange w:id="407" w:author="phuong vu" w:date="2018-11-23T13:48:00Z">
          <w:pPr>
            <w:pStyle w:val="TOC4"/>
            <w:tabs>
              <w:tab w:val="left" w:pos="1760"/>
              <w:tab w:val="right" w:leader="dot" w:pos="8777"/>
            </w:tabs>
          </w:pPr>
        </w:pPrChange>
      </w:pPr>
      <w:del w:id="408" w:author="phuong vu" w:date="2018-11-21T23:18:00Z">
        <w:r w:rsidDel="003610CA">
          <w:rPr>
            <w:noProof/>
          </w:rPr>
          <w:delText>3.2.1.1</w:delText>
        </w:r>
        <w:r w:rsidDel="003610CA">
          <w:rPr>
            <w:rFonts w:asciiTheme="minorHAnsi" w:eastAsiaTheme="minorEastAsia" w:hAnsiTheme="minorHAnsi" w:cstheme="minorBidi"/>
            <w:noProof/>
            <w:sz w:val="22"/>
            <w:szCs w:val="22"/>
            <w:lang w:val="en-US"/>
          </w:rPr>
          <w:tab/>
        </w:r>
        <w:r w:rsidR="00D43E01" w:rsidDel="003610CA">
          <w:rPr>
            <w:noProof/>
          </w:rPr>
          <w:delText>Quản lí đơn hàng</w:delText>
        </w:r>
        <w:r w:rsidDel="003610CA">
          <w:rPr>
            <w:noProof/>
          </w:rPr>
          <w:tab/>
          <w:delText>27</w:delText>
        </w:r>
      </w:del>
    </w:p>
    <w:p w14:paraId="153901DF" w14:textId="242375CA" w:rsidR="006A2C8A" w:rsidDel="003610CA" w:rsidRDefault="006A2C8A" w:rsidP="00E6227B">
      <w:pPr>
        <w:pStyle w:val="TOC4"/>
        <w:tabs>
          <w:tab w:val="left" w:pos="1760"/>
          <w:tab w:val="right" w:leader="dot" w:pos="8777"/>
        </w:tabs>
        <w:spacing w:line="276" w:lineRule="auto"/>
        <w:rPr>
          <w:del w:id="409" w:author="phuong vu" w:date="2018-11-21T23:18:00Z"/>
          <w:rFonts w:asciiTheme="minorHAnsi" w:eastAsiaTheme="minorEastAsia" w:hAnsiTheme="minorHAnsi" w:cstheme="minorBidi"/>
          <w:noProof/>
          <w:sz w:val="22"/>
          <w:szCs w:val="22"/>
          <w:lang w:val="en-US"/>
        </w:rPr>
        <w:pPrChange w:id="410" w:author="phuong vu" w:date="2018-11-23T13:48:00Z">
          <w:pPr>
            <w:pStyle w:val="TOC4"/>
            <w:tabs>
              <w:tab w:val="left" w:pos="1760"/>
              <w:tab w:val="right" w:leader="dot" w:pos="8777"/>
            </w:tabs>
          </w:pPr>
        </w:pPrChange>
      </w:pPr>
      <w:del w:id="411" w:author="phuong vu" w:date="2018-11-21T23:18:00Z">
        <w:r w:rsidDel="003610CA">
          <w:rPr>
            <w:noProof/>
          </w:rPr>
          <w:delText>3.2.1.2</w:delText>
        </w:r>
        <w:r w:rsidDel="003610CA">
          <w:rPr>
            <w:rFonts w:asciiTheme="minorHAnsi" w:eastAsiaTheme="minorEastAsia" w:hAnsiTheme="minorHAnsi" w:cstheme="minorBidi"/>
            <w:noProof/>
            <w:sz w:val="22"/>
            <w:szCs w:val="22"/>
            <w:lang w:val="en-US"/>
          </w:rPr>
          <w:tab/>
        </w:r>
        <w:r w:rsidR="00FC2466" w:rsidDel="003610CA">
          <w:rPr>
            <w:noProof/>
          </w:rPr>
          <w:delText>Quản lí biên nhận</w:delText>
        </w:r>
        <w:r w:rsidDel="003610CA">
          <w:rPr>
            <w:noProof/>
          </w:rPr>
          <w:tab/>
          <w:delText>28</w:delText>
        </w:r>
      </w:del>
    </w:p>
    <w:p w14:paraId="4709738C" w14:textId="1C81A332" w:rsidR="006A2C8A" w:rsidDel="003610CA" w:rsidRDefault="006A2C8A" w:rsidP="00E6227B">
      <w:pPr>
        <w:pStyle w:val="TOC4"/>
        <w:tabs>
          <w:tab w:val="left" w:pos="1760"/>
          <w:tab w:val="right" w:leader="dot" w:pos="8777"/>
        </w:tabs>
        <w:spacing w:line="276" w:lineRule="auto"/>
        <w:rPr>
          <w:del w:id="412" w:author="phuong vu" w:date="2018-11-21T23:18:00Z"/>
          <w:rFonts w:asciiTheme="minorHAnsi" w:eastAsiaTheme="minorEastAsia" w:hAnsiTheme="minorHAnsi" w:cstheme="minorBidi"/>
          <w:noProof/>
          <w:sz w:val="22"/>
          <w:szCs w:val="22"/>
          <w:lang w:val="en-US"/>
        </w:rPr>
        <w:pPrChange w:id="413" w:author="phuong vu" w:date="2018-11-23T13:48:00Z">
          <w:pPr>
            <w:pStyle w:val="TOC4"/>
            <w:tabs>
              <w:tab w:val="left" w:pos="1760"/>
              <w:tab w:val="right" w:leader="dot" w:pos="8777"/>
            </w:tabs>
          </w:pPr>
        </w:pPrChange>
      </w:pPr>
      <w:del w:id="414" w:author="phuong vu" w:date="2018-11-21T23:18:00Z">
        <w:r w:rsidDel="003610CA">
          <w:rPr>
            <w:noProof/>
          </w:rPr>
          <w:delText>3.2.1.3</w:delText>
        </w:r>
        <w:r w:rsidDel="003610CA">
          <w:rPr>
            <w:rFonts w:asciiTheme="minorHAnsi" w:eastAsiaTheme="minorEastAsia" w:hAnsiTheme="minorHAnsi" w:cstheme="minorBidi"/>
            <w:noProof/>
            <w:sz w:val="22"/>
            <w:szCs w:val="22"/>
            <w:lang w:val="en-US"/>
          </w:rPr>
          <w:tab/>
        </w:r>
        <w:r w:rsidDel="003610CA">
          <w:rPr>
            <w:noProof/>
          </w:rPr>
          <w:delText>Quản lí phân công xử lí đơn hàng</w:delText>
        </w:r>
        <w:r w:rsidDel="003610CA">
          <w:rPr>
            <w:noProof/>
          </w:rPr>
          <w:tab/>
          <w:delText>29</w:delText>
        </w:r>
      </w:del>
    </w:p>
    <w:p w14:paraId="50A289CA" w14:textId="2E386664" w:rsidR="006A2C8A" w:rsidDel="003610CA" w:rsidRDefault="006A2C8A" w:rsidP="00E6227B">
      <w:pPr>
        <w:pStyle w:val="TOC4"/>
        <w:tabs>
          <w:tab w:val="left" w:pos="1760"/>
          <w:tab w:val="right" w:leader="dot" w:pos="8777"/>
        </w:tabs>
        <w:spacing w:line="276" w:lineRule="auto"/>
        <w:rPr>
          <w:del w:id="415" w:author="phuong vu" w:date="2018-11-21T23:18:00Z"/>
          <w:rFonts w:asciiTheme="minorHAnsi" w:eastAsiaTheme="minorEastAsia" w:hAnsiTheme="minorHAnsi" w:cstheme="minorBidi"/>
          <w:noProof/>
          <w:sz w:val="22"/>
          <w:szCs w:val="22"/>
          <w:lang w:val="en-US"/>
        </w:rPr>
        <w:pPrChange w:id="416" w:author="phuong vu" w:date="2018-11-23T13:48:00Z">
          <w:pPr>
            <w:pStyle w:val="TOC4"/>
            <w:tabs>
              <w:tab w:val="left" w:pos="1760"/>
              <w:tab w:val="right" w:leader="dot" w:pos="8777"/>
            </w:tabs>
          </w:pPr>
        </w:pPrChange>
      </w:pPr>
      <w:del w:id="417" w:author="phuong vu" w:date="2018-11-21T23:18:00Z">
        <w:r w:rsidDel="003610CA">
          <w:rPr>
            <w:noProof/>
          </w:rPr>
          <w:delText>3.2.1.4</w:delText>
        </w:r>
        <w:r w:rsidDel="003610CA">
          <w:rPr>
            <w:rFonts w:asciiTheme="minorHAnsi" w:eastAsiaTheme="minorEastAsia" w:hAnsiTheme="minorHAnsi" w:cstheme="minorBidi"/>
            <w:noProof/>
            <w:sz w:val="22"/>
            <w:szCs w:val="22"/>
            <w:lang w:val="en-US"/>
          </w:rPr>
          <w:tab/>
        </w:r>
        <w:r w:rsidDel="003610CA">
          <w:rPr>
            <w:noProof/>
          </w:rPr>
          <w:delText>Tạo đơn hàng</w:delText>
        </w:r>
        <w:r w:rsidDel="003610CA">
          <w:rPr>
            <w:noProof/>
          </w:rPr>
          <w:tab/>
          <w:delText>30</w:delText>
        </w:r>
      </w:del>
    </w:p>
    <w:p w14:paraId="068CF29D" w14:textId="079F4F7E" w:rsidR="006A2C8A" w:rsidDel="003610CA" w:rsidRDefault="006A2C8A" w:rsidP="00E6227B">
      <w:pPr>
        <w:pStyle w:val="TOC4"/>
        <w:tabs>
          <w:tab w:val="left" w:pos="1760"/>
          <w:tab w:val="right" w:leader="dot" w:pos="8777"/>
        </w:tabs>
        <w:spacing w:line="276" w:lineRule="auto"/>
        <w:rPr>
          <w:del w:id="418" w:author="phuong vu" w:date="2018-11-21T23:18:00Z"/>
          <w:rFonts w:asciiTheme="minorHAnsi" w:eastAsiaTheme="minorEastAsia" w:hAnsiTheme="minorHAnsi" w:cstheme="minorBidi"/>
          <w:noProof/>
          <w:sz w:val="22"/>
          <w:szCs w:val="22"/>
          <w:lang w:val="en-US"/>
        </w:rPr>
        <w:pPrChange w:id="419" w:author="phuong vu" w:date="2018-11-23T13:48:00Z">
          <w:pPr>
            <w:pStyle w:val="TOC4"/>
            <w:tabs>
              <w:tab w:val="left" w:pos="1760"/>
              <w:tab w:val="right" w:leader="dot" w:pos="8777"/>
            </w:tabs>
          </w:pPr>
        </w:pPrChange>
      </w:pPr>
      <w:del w:id="420" w:author="phuong vu" w:date="2018-11-21T23:18:00Z">
        <w:r w:rsidDel="003610CA">
          <w:rPr>
            <w:noProof/>
          </w:rPr>
          <w:delText>3.2.1.5</w:delText>
        </w:r>
        <w:r w:rsidDel="003610CA">
          <w:rPr>
            <w:rFonts w:asciiTheme="minorHAnsi" w:eastAsiaTheme="minorEastAsia" w:hAnsiTheme="minorHAnsi" w:cstheme="minorBidi"/>
            <w:noProof/>
            <w:sz w:val="22"/>
            <w:szCs w:val="22"/>
            <w:lang w:val="en-US"/>
          </w:rPr>
          <w:tab/>
        </w:r>
        <w:r w:rsidDel="003610CA">
          <w:rPr>
            <w:noProof/>
          </w:rPr>
          <w:delText>Tìm kiếm chi nhánh gần nhất, có đủ các dịch vụ theo yêu cầu</w:delText>
        </w:r>
        <w:r w:rsidDel="003610CA">
          <w:rPr>
            <w:noProof/>
          </w:rPr>
          <w:tab/>
          <w:delText>31</w:delText>
        </w:r>
      </w:del>
    </w:p>
    <w:p w14:paraId="6844178C" w14:textId="36E9A420" w:rsidR="006A2C8A" w:rsidDel="003610CA" w:rsidRDefault="006A2C8A" w:rsidP="00E6227B">
      <w:pPr>
        <w:pStyle w:val="TOC4"/>
        <w:tabs>
          <w:tab w:val="left" w:pos="1760"/>
          <w:tab w:val="right" w:leader="dot" w:pos="8777"/>
        </w:tabs>
        <w:spacing w:line="276" w:lineRule="auto"/>
        <w:rPr>
          <w:del w:id="421" w:author="phuong vu" w:date="2018-11-21T23:18:00Z"/>
          <w:rFonts w:asciiTheme="minorHAnsi" w:eastAsiaTheme="minorEastAsia" w:hAnsiTheme="minorHAnsi" w:cstheme="minorBidi"/>
          <w:noProof/>
          <w:sz w:val="22"/>
          <w:szCs w:val="22"/>
          <w:lang w:val="en-US"/>
        </w:rPr>
        <w:pPrChange w:id="422" w:author="phuong vu" w:date="2018-11-23T13:48:00Z">
          <w:pPr>
            <w:pStyle w:val="TOC4"/>
            <w:tabs>
              <w:tab w:val="left" w:pos="1760"/>
              <w:tab w:val="right" w:leader="dot" w:pos="8777"/>
            </w:tabs>
          </w:pPr>
        </w:pPrChange>
      </w:pPr>
      <w:del w:id="423" w:author="phuong vu" w:date="2018-11-21T23:18:00Z">
        <w:r w:rsidDel="003610CA">
          <w:rPr>
            <w:noProof/>
          </w:rPr>
          <w:delText>3.2.1.6</w:delText>
        </w:r>
        <w:r w:rsidDel="003610CA">
          <w:rPr>
            <w:rFonts w:asciiTheme="minorHAnsi" w:eastAsiaTheme="minorEastAsia" w:hAnsiTheme="minorHAnsi" w:cstheme="minorBidi"/>
            <w:noProof/>
            <w:sz w:val="22"/>
            <w:szCs w:val="22"/>
            <w:lang w:val="en-US"/>
          </w:rPr>
          <w:tab/>
        </w:r>
        <w:r w:rsidDel="003610CA">
          <w:rPr>
            <w:noProof/>
          </w:rPr>
          <w:delText>Tìm kiếm và lọc quần áo theo loại có sẵn</w:delText>
        </w:r>
        <w:r w:rsidDel="003610CA">
          <w:rPr>
            <w:noProof/>
          </w:rPr>
          <w:tab/>
          <w:delText>32</w:delText>
        </w:r>
      </w:del>
    </w:p>
    <w:p w14:paraId="17483DA3" w14:textId="5A82B02D" w:rsidR="006A2C8A" w:rsidDel="003610CA" w:rsidRDefault="006A2C8A" w:rsidP="00E6227B">
      <w:pPr>
        <w:pStyle w:val="TOC4"/>
        <w:tabs>
          <w:tab w:val="left" w:pos="1760"/>
          <w:tab w:val="right" w:leader="dot" w:pos="8777"/>
        </w:tabs>
        <w:spacing w:line="276" w:lineRule="auto"/>
        <w:rPr>
          <w:del w:id="424" w:author="phuong vu" w:date="2018-11-21T23:18:00Z"/>
          <w:rFonts w:asciiTheme="minorHAnsi" w:eastAsiaTheme="minorEastAsia" w:hAnsiTheme="minorHAnsi" w:cstheme="minorBidi"/>
          <w:noProof/>
          <w:sz w:val="22"/>
          <w:szCs w:val="22"/>
          <w:lang w:val="en-US"/>
        </w:rPr>
        <w:pPrChange w:id="425" w:author="phuong vu" w:date="2018-11-23T13:48:00Z">
          <w:pPr>
            <w:pStyle w:val="TOC4"/>
            <w:tabs>
              <w:tab w:val="left" w:pos="1760"/>
              <w:tab w:val="right" w:leader="dot" w:pos="8777"/>
            </w:tabs>
          </w:pPr>
        </w:pPrChange>
      </w:pPr>
      <w:del w:id="426" w:author="phuong vu" w:date="2018-11-21T23:18:00Z">
        <w:r w:rsidDel="003610CA">
          <w:rPr>
            <w:noProof/>
          </w:rPr>
          <w:delText>3.2.1.7</w:delText>
        </w:r>
        <w:r w:rsidDel="003610CA">
          <w:rPr>
            <w:rFonts w:asciiTheme="minorHAnsi" w:eastAsiaTheme="minorEastAsia" w:hAnsiTheme="minorHAnsi" w:cstheme="minorBidi"/>
            <w:noProof/>
            <w:sz w:val="22"/>
            <w:szCs w:val="22"/>
            <w:lang w:val="en-US"/>
          </w:rPr>
          <w:tab/>
        </w:r>
        <w:r w:rsidDel="003610CA">
          <w:rPr>
            <w:noProof/>
          </w:rPr>
          <w:delText>Tìm kiếm đơn hàng</w:delText>
        </w:r>
        <w:r w:rsidDel="003610CA">
          <w:rPr>
            <w:noProof/>
          </w:rPr>
          <w:tab/>
          <w:delText>33</w:delText>
        </w:r>
      </w:del>
    </w:p>
    <w:p w14:paraId="49715FA5" w14:textId="18F228ED" w:rsidR="006A2C8A" w:rsidDel="003610CA" w:rsidRDefault="006A2C8A" w:rsidP="00E6227B">
      <w:pPr>
        <w:pStyle w:val="TOC4"/>
        <w:tabs>
          <w:tab w:val="left" w:pos="1760"/>
          <w:tab w:val="right" w:leader="dot" w:pos="8777"/>
        </w:tabs>
        <w:spacing w:line="276" w:lineRule="auto"/>
        <w:rPr>
          <w:del w:id="427" w:author="phuong vu" w:date="2018-11-21T23:18:00Z"/>
          <w:rFonts w:asciiTheme="minorHAnsi" w:eastAsiaTheme="minorEastAsia" w:hAnsiTheme="minorHAnsi" w:cstheme="minorBidi"/>
          <w:noProof/>
          <w:sz w:val="22"/>
          <w:szCs w:val="22"/>
          <w:lang w:val="en-US"/>
        </w:rPr>
        <w:pPrChange w:id="428" w:author="phuong vu" w:date="2018-11-23T13:48:00Z">
          <w:pPr>
            <w:pStyle w:val="TOC4"/>
            <w:tabs>
              <w:tab w:val="left" w:pos="1760"/>
              <w:tab w:val="right" w:leader="dot" w:pos="8777"/>
            </w:tabs>
          </w:pPr>
        </w:pPrChange>
      </w:pPr>
      <w:del w:id="429" w:author="phuong vu" w:date="2018-11-21T23:18:00Z">
        <w:r w:rsidRPr="008F3391" w:rsidDel="003610CA">
          <w:rPr>
            <w:noProof/>
            <w:lang w:val="en-US"/>
          </w:rPr>
          <w:delText>3.2.1.8</w:delText>
        </w:r>
        <w:r w:rsidDel="003610CA">
          <w:rPr>
            <w:rFonts w:asciiTheme="minorHAnsi" w:eastAsiaTheme="minorEastAsia" w:hAnsiTheme="minorHAnsi" w:cstheme="minorBidi"/>
            <w:noProof/>
            <w:sz w:val="22"/>
            <w:szCs w:val="22"/>
            <w:lang w:val="en-US"/>
          </w:rPr>
          <w:tab/>
        </w:r>
        <w:r w:rsidDel="003610CA">
          <w:rPr>
            <w:noProof/>
          </w:rPr>
          <w:delText>Đăng nhập</w:delText>
        </w:r>
        <w:r w:rsidRPr="008F3391" w:rsidDel="003610CA">
          <w:rPr>
            <w:noProof/>
            <w:lang w:val="en-US"/>
          </w:rPr>
          <w:delText xml:space="preserve"> hệ thống</w:delText>
        </w:r>
        <w:r w:rsidDel="003610CA">
          <w:rPr>
            <w:noProof/>
          </w:rPr>
          <w:tab/>
          <w:delText>33</w:delText>
        </w:r>
      </w:del>
    </w:p>
    <w:p w14:paraId="1D6F1715" w14:textId="3A1F4EC0" w:rsidR="006A2C8A" w:rsidDel="003610CA" w:rsidRDefault="006A2C8A" w:rsidP="00E6227B">
      <w:pPr>
        <w:pStyle w:val="TOC4"/>
        <w:tabs>
          <w:tab w:val="left" w:pos="1760"/>
          <w:tab w:val="right" w:leader="dot" w:pos="8777"/>
        </w:tabs>
        <w:spacing w:line="276" w:lineRule="auto"/>
        <w:rPr>
          <w:del w:id="430" w:author="phuong vu" w:date="2018-11-21T23:18:00Z"/>
          <w:rFonts w:asciiTheme="minorHAnsi" w:eastAsiaTheme="minorEastAsia" w:hAnsiTheme="minorHAnsi" w:cstheme="minorBidi"/>
          <w:noProof/>
          <w:sz w:val="22"/>
          <w:szCs w:val="22"/>
          <w:lang w:val="en-US"/>
        </w:rPr>
        <w:pPrChange w:id="431" w:author="phuong vu" w:date="2018-11-23T13:48:00Z">
          <w:pPr>
            <w:pStyle w:val="TOC4"/>
            <w:tabs>
              <w:tab w:val="left" w:pos="1760"/>
              <w:tab w:val="right" w:leader="dot" w:pos="8777"/>
            </w:tabs>
          </w:pPr>
        </w:pPrChange>
      </w:pPr>
      <w:del w:id="432" w:author="phuong vu" w:date="2018-11-21T23:18:00Z">
        <w:r w:rsidDel="003610CA">
          <w:rPr>
            <w:noProof/>
          </w:rPr>
          <w:delText>3.2.1.9</w:delText>
        </w:r>
        <w:r w:rsidDel="003610CA">
          <w:rPr>
            <w:rFonts w:asciiTheme="minorHAnsi" w:eastAsiaTheme="minorEastAsia" w:hAnsiTheme="minorHAnsi" w:cstheme="minorBidi"/>
            <w:noProof/>
            <w:sz w:val="22"/>
            <w:szCs w:val="22"/>
            <w:lang w:val="en-US"/>
          </w:rPr>
          <w:tab/>
        </w:r>
        <w:r w:rsidRPr="008F3391" w:rsidDel="003610CA">
          <w:rPr>
            <w:noProof/>
            <w:lang w:val="en-US"/>
          </w:rPr>
          <w:delText>Đ</w:delText>
        </w:r>
        <w:r w:rsidDel="003610CA">
          <w:rPr>
            <w:noProof/>
          </w:rPr>
          <w:delText>ăng xuất hệ thống</w:delText>
        </w:r>
        <w:r w:rsidDel="003610CA">
          <w:rPr>
            <w:noProof/>
          </w:rPr>
          <w:tab/>
          <w:delText>34</w:delText>
        </w:r>
      </w:del>
    </w:p>
    <w:p w14:paraId="49D547CF" w14:textId="36FA1956" w:rsidR="006A2C8A" w:rsidDel="003610CA" w:rsidRDefault="006A2C8A" w:rsidP="00E6227B">
      <w:pPr>
        <w:pStyle w:val="TOC4"/>
        <w:tabs>
          <w:tab w:val="left" w:pos="1760"/>
          <w:tab w:val="right" w:leader="dot" w:pos="8777"/>
        </w:tabs>
        <w:spacing w:line="276" w:lineRule="auto"/>
        <w:rPr>
          <w:del w:id="433" w:author="phuong vu" w:date="2018-11-21T23:18:00Z"/>
          <w:rFonts w:asciiTheme="minorHAnsi" w:eastAsiaTheme="minorEastAsia" w:hAnsiTheme="minorHAnsi" w:cstheme="minorBidi"/>
          <w:noProof/>
          <w:sz w:val="22"/>
          <w:szCs w:val="22"/>
          <w:lang w:val="en-US"/>
        </w:rPr>
        <w:pPrChange w:id="434" w:author="phuong vu" w:date="2018-11-23T13:48:00Z">
          <w:pPr>
            <w:pStyle w:val="TOC4"/>
            <w:tabs>
              <w:tab w:val="left" w:pos="1760"/>
              <w:tab w:val="right" w:leader="dot" w:pos="8777"/>
            </w:tabs>
          </w:pPr>
        </w:pPrChange>
      </w:pPr>
      <w:del w:id="435" w:author="phuong vu" w:date="2018-11-21T23:18:00Z">
        <w:r w:rsidRPr="008F3391" w:rsidDel="003610CA">
          <w:rPr>
            <w:noProof/>
            <w:lang w:val="en-US"/>
          </w:rPr>
          <w:delText>3.2.1.10</w:delText>
        </w:r>
        <w:r w:rsidDel="003610CA">
          <w:rPr>
            <w:rFonts w:asciiTheme="minorHAnsi" w:eastAsiaTheme="minorEastAsia" w:hAnsiTheme="minorHAnsi" w:cstheme="minorBidi"/>
            <w:noProof/>
            <w:sz w:val="22"/>
            <w:szCs w:val="22"/>
            <w:lang w:val="en-US"/>
          </w:rPr>
          <w:tab/>
        </w:r>
        <w:r w:rsidRPr="008F3391" w:rsidDel="003610CA">
          <w:rPr>
            <w:noProof/>
            <w:lang w:val="en-US"/>
          </w:rPr>
          <w:delText>Đăng kí tài khoản khách hàng</w:delText>
        </w:r>
        <w:r w:rsidDel="003610CA">
          <w:rPr>
            <w:noProof/>
          </w:rPr>
          <w:tab/>
          <w:delText>34</w:delText>
        </w:r>
      </w:del>
    </w:p>
    <w:p w14:paraId="1630BF78" w14:textId="31463F68" w:rsidR="006A2C8A" w:rsidDel="003610CA" w:rsidRDefault="006A2C8A" w:rsidP="00E6227B">
      <w:pPr>
        <w:pStyle w:val="TOC3"/>
        <w:tabs>
          <w:tab w:val="left" w:pos="1320"/>
          <w:tab w:val="right" w:leader="dot" w:pos="8777"/>
        </w:tabs>
        <w:spacing w:line="276" w:lineRule="auto"/>
        <w:rPr>
          <w:del w:id="436" w:author="phuong vu" w:date="2018-11-21T23:18:00Z"/>
          <w:rFonts w:asciiTheme="minorHAnsi" w:eastAsiaTheme="minorEastAsia" w:hAnsiTheme="minorHAnsi" w:cstheme="minorBidi"/>
          <w:noProof/>
          <w:sz w:val="22"/>
          <w:szCs w:val="22"/>
          <w:lang w:val="en-US"/>
        </w:rPr>
        <w:pPrChange w:id="437" w:author="phuong vu" w:date="2018-11-23T13:48:00Z">
          <w:pPr>
            <w:pStyle w:val="TOC3"/>
            <w:tabs>
              <w:tab w:val="left" w:pos="1320"/>
              <w:tab w:val="right" w:leader="dot" w:pos="8777"/>
            </w:tabs>
          </w:pPr>
        </w:pPrChange>
      </w:pPr>
      <w:del w:id="438" w:author="phuong vu" w:date="2018-11-21T23:18:00Z">
        <w:r w:rsidDel="003610CA">
          <w:rPr>
            <w:noProof/>
          </w:rPr>
          <w:delText>3.2.2</w:delText>
        </w:r>
        <w:r w:rsidDel="003610CA">
          <w:rPr>
            <w:rFonts w:asciiTheme="minorHAnsi" w:eastAsiaTheme="minorEastAsia" w:hAnsiTheme="minorHAnsi" w:cstheme="minorBidi"/>
            <w:noProof/>
            <w:sz w:val="22"/>
            <w:szCs w:val="22"/>
            <w:lang w:val="en-US"/>
          </w:rPr>
          <w:tab/>
        </w:r>
        <w:r w:rsidDel="003610CA">
          <w:rPr>
            <w:noProof/>
          </w:rPr>
          <w:delText>Yêu cầu phi chức năng</w:delText>
        </w:r>
        <w:r w:rsidDel="003610CA">
          <w:rPr>
            <w:noProof/>
          </w:rPr>
          <w:tab/>
          <w:delText>36</w:delText>
        </w:r>
      </w:del>
    </w:p>
    <w:p w14:paraId="672E2E51" w14:textId="496A5F3A" w:rsidR="006A2C8A" w:rsidDel="003610CA" w:rsidRDefault="006A2C8A" w:rsidP="00E6227B">
      <w:pPr>
        <w:pStyle w:val="TOC3"/>
        <w:tabs>
          <w:tab w:val="left" w:pos="1320"/>
          <w:tab w:val="right" w:leader="dot" w:pos="8777"/>
        </w:tabs>
        <w:spacing w:line="276" w:lineRule="auto"/>
        <w:rPr>
          <w:del w:id="439" w:author="phuong vu" w:date="2018-11-21T23:18:00Z"/>
          <w:rFonts w:asciiTheme="minorHAnsi" w:eastAsiaTheme="minorEastAsia" w:hAnsiTheme="minorHAnsi" w:cstheme="minorBidi"/>
          <w:noProof/>
          <w:sz w:val="22"/>
          <w:szCs w:val="22"/>
          <w:lang w:val="en-US"/>
        </w:rPr>
        <w:pPrChange w:id="440" w:author="phuong vu" w:date="2018-11-23T13:48:00Z">
          <w:pPr>
            <w:pStyle w:val="TOC3"/>
            <w:tabs>
              <w:tab w:val="left" w:pos="1320"/>
              <w:tab w:val="right" w:leader="dot" w:pos="8777"/>
            </w:tabs>
          </w:pPr>
        </w:pPrChange>
      </w:pPr>
      <w:del w:id="441" w:author="phuong vu" w:date="2018-11-21T23:18:00Z">
        <w:r w:rsidDel="003610CA">
          <w:rPr>
            <w:noProof/>
          </w:rPr>
          <w:delText>3.2.3</w:delText>
        </w:r>
        <w:r w:rsidDel="003610CA">
          <w:rPr>
            <w:rFonts w:asciiTheme="minorHAnsi" w:eastAsiaTheme="minorEastAsia" w:hAnsiTheme="minorHAnsi" w:cstheme="minorBidi"/>
            <w:noProof/>
            <w:sz w:val="22"/>
            <w:szCs w:val="22"/>
            <w:lang w:val="en-US"/>
          </w:rPr>
          <w:tab/>
        </w:r>
        <w:r w:rsidDel="003610CA">
          <w:rPr>
            <w:noProof/>
          </w:rPr>
          <w:delText>Yêu cầu thực thi</w:delText>
        </w:r>
        <w:r w:rsidDel="003610CA">
          <w:rPr>
            <w:noProof/>
          </w:rPr>
          <w:tab/>
          <w:delText>36</w:delText>
        </w:r>
      </w:del>
    </w:p>
    <w:p w14:paraId="71B3BD74" w14:textId="68D0F119" w:rsidR="006A2C8A" w:rsidDel="003610CA" w:rsidRDefault="006A2C8A" w:rsidP="00E6227B">
      <w:pPr>
        <w:pStyle w:val="TOC3"/>
        <w:tabs>
          <w:tab w:val="left" w:pos="1320"/>
          <w:tab w:val="right" w:leader="dot" w:pos="8777"/>
        </w:tabs>
        <w:spacing w:line="276" w:lineRule="auto"/>
        <w:rPr>
          <w:del w:id="442" w:author="phuong vu" w:date="2018-11-21T23:18:00Z"/>
          <w:rFonts w:asciiTheme="minorHAnsi" w:eastAsiaTheme="minorEastAsia" w:hAnsiTheme="minorHAnsi" w:cstheme="minorBidi"/>
          <w:noProof/>
          <w:sz w:val="22"/>
          <w:szCs w:val="22"/>
          <w:lang w:val="en-US"/>
        </w:rPr>
        <w:pPrChange w:id="443" w:author="phuong vu" w:date="2018-11-23T13:48:00Z">
          <w:pPr>
            <w:pStyle w:val="TOC3"/>
            <w:tabs>
              <w:tab w:val="left" w:pos="1320"/>
              <w:tab w:val="right" w:leader="dot" w:pos="8777"/>
            </w:tabs>
          </w:pPr>
        </w:pPrChange>
      </w:pPr>
      <w:del w:id="444" w:author="phuong vu" w:date="2018-11-21T23:18:00Z">
        <w:r w:rsidDel="003610CA">
          <w:rPr>
            <w:noProof/>
          </w:rPr>
          <w:delText>3.2.4</w:delText>
        </w:r>
        <w:r w:rsidDel="003610CA">
          <w:rPr>
            <w:rFonts w:asciiTheme="minorHAnsi" w:eastAsiaTheme="minorEastAsia" w:hAnsiTheme="minorHAnsi" w:cstheme="minorBidi"/>
            <w:noProof/>
            <w:sz w:val="22"/>
            <w:szCs w:val="22"/>
            <w:lang w:val="en-US"/>
          </w:rPr>
          <w:tab/>
        </w:r>
        <w:r w:rsidDel="003610CA">
          <w:rPr>
            <w:noProof/>
          </w:rPr>
          <w:delText>Yêu cầu chất lượng phần mềm</w:delText>
        </w:r>
        <w:r w:rsidDel="003610CA">
          <w:rPr>
            <w:noProof/>
          </w:rPr>
          <w:tab/>
          <w:delText>36</w:delText>
        </w:r>
      </w:del>
    </w:p>
    <w:p w14:paraId="1777F7CA" w14:textId="6ABF124E" w:rsidR="006A2C8A" w:rsidDel="003610CA" w:rsidRDefault="006A2C8A" w:rsidP="00E6227B">
      <w:pPr>
        <w:pStyle w:val="TOC4"/>
        <w:tabs>
          <w:tab w:val="left" w:pos="1760"/>
          <w:tab w:val="right" w:leader="dot" w:pos="8777"/>
        </w:tabs>
        <w:spacing w:line="276" w:lineRule="auto"/>
        <w:rPr>
          <w:del w:id="445" w:author="phuong vu" w:date="2018-11-21T23:18:00Z"/>
          <w:rFonts w:asciiTheme="minorHAnsi" w:eastAsiaTheme="minorEastAsia" w:hAnsiTheme="minorHAnsi" w:cstheme="minorBidi"/>
          <w:noProof/>
          <w:sz w:val="22"/>
          <w:szCs w:val="22"/>
          <w:lang w:val="en-US"/>
        </w:rPr>
        <w:pPrChange w:id="446" w:author="phuong vu" w:date="2018-11-23T13:48:00Z">
          <w:pPr>
            <w:pStyle w:val="TOC4"/>
            <w:tabs>
              <w:tab w:val="left" w:pos="1760"/>
              <w:tab w:val="right" w:leader="dot" w:pos="8777"/>
            </w:tabs>
          </w:pPr>
        </w:pPrChange>
      </w:pPr>
      <w:del w:id="447" w:author="phuong vu" w:date="2018-11-21T23:18:00Z">
        <w:r w:rsidDel="003610CA">
          <w:rPr>
            <w:noProof/>
          </w:rPr>
          <w:delText>3.2.4.1</w:delText>
        </w:r>
        <w:r w:rsidDel="003610CA">
          <w:rPr>
            <w:rFonts w:asciiTheme="minorHAnsi" w:eastAsiaTheme="minorEastAsia" w:hAnsiTheme="minorHAnsi" w:cstheme="minorBidi"/>
            <w:noProof/>
            <w:sz w:val="22"/>
            <w:szCs w:val="22"/>
            <w:lang w:val="en-US"/>
          </w:rPr>
          <w:tab/>
        </w:r>
        <w:r w:rsidDel="003610CA">
          <w:rPr>
            <w:noProof/>
          </w:rPr>
          <w:delText>Các quy tắc nghiệp vụ</w:delText>
        </w:r>
        <w:r w:rsidDel="003610CA">
          <w:rPr>
            <w:noProof/>
          </w:rPr>
          <w:tab/>
          <w:delText>36</w:delText>
        </w:r>
      </w:del>
    </w:p>
    <w:p w14:paraId="7069C28B" w14:textId="224C5249" w:rsidR="006A2C8A" w:rsidDel="003610CA" w:rsidRDefault="006A2C8A" w:rsidP="00E6227B">
      <w:pPr>
        <w:pStyle w:val="TOC2"/>
        <w:tabs>
          <w:tab w:val="left" w:pos="880"/>
          <w:tab w:val="right" w:leader="dot" w:pos="8777"/>
        </w:tabs>
        <w:spacing w:line="276" w:lineRule="auto"/>
        <w:rPr>
          <w:del w:id="448" w:author="phuong vu" w:date="2018-11-21T23:18:00Z"/>
          <w:rFonts w:asciiTheme="minorHAnsi" w:eastAsiaTheme="minorEastAsia" w:hAnsiTheme="minorHAnsi" w:cstheme="minorBidi"/>
          <w:noProof/>
          <w:sz w:val="22"/>
          <w:szCs w:val="22"/>
          <w:lang w:val="en-US"/>
        </w:rPr>
        <w:pPrChange w:id="449" w:author="phuong vu" w:date="2018-11-23T13:48:00Z">
          <w:pPr>
            <w:pStyle w:val="TOC2"/>
            <w:tabs>
              <w:tab w:val="left" w:pos="880"/>
              <w:tab w:val="right" w:leader="dot" w:pos="8777"/>
            </w:tabs>
          </w:pPr>
        </w:pPrChange>
      </w:pPr>
      <w:del w:id="450" w:author="phuong vu" w:date="2018-11-21T23:18:00Z">
        <w:r w:rsidRPr="008F3391" w:rsidDel="003610CA">
          <w:rPr>
            <w:noProof/>
            <w:lang w:val="en-US"/>
          </w:rPr>
          <w:delText>3.3</w:delText>
        </w:r>
        <w:r w:rsidDel="003610CA">
          <w:rPr>
            <w:rFonts w:asciiTheme="minorHAnsi" w:eastAsiaTheme="minorEastAsia" w:hAnsiTheme="minorHAnsi" w:cstheme="minorBidi"/>
            <w:noProof/>
            <w:sz w:val="22"/>
            <w:szCs w:val="22"/>
            <w:lang w:val="en-US"/>
          </w:rPr>
          <w:tab/>
        </w:r>
        <w:r w:rsidRPr="008F3391" w:rsidDel="003610CA">
          <w:rPr>
            <w:noProof/>
            <w:lang w:val="en-US"/>
          </w:rPr>
          <w:delText>Thiết kế và cài đặt</w:delText>
        </w:r>
        <w:r w:rsidDel="003610CA">
          <w:rPr>
            <w:noProof/>
          </w:rPr>
          <w:tab/>
          <w:delText>36</w:delText>
        </w:r>
      </w:del>
    </w:p>
    <w:p w14:paraId="2459373F" w14:textId="2C2760DC" w:rsidR="006A2C8A" w:rsidDel="003610CA" w:rsidRDefault="006A2C8A" w:rsidP="00E6227B">
      <w:pPr>
        <w:pStyle w:val="TOC3"/>
        <w:tabs>
          <w:tab w:val="left" w:pos="1320"/>
          <w:tab w:val="right" w:leader="dot" w:pos="8777"/>
        </w:tabs>
        <w:spacing w:line="276" w:lineRule="auto"/>
        <w:rPr>
          <w:del w:id="451" w:author="phuong vu" w:date="2018-11-21T23:18:00Z"/>
          <w:rFonts w:asciiTheme="minorHAnsi" w:eastAsiaTheme="minorEastAsia" w:hAnsiTheme="minorHAnsi" w:cstheme="minorBidi"/>
          <w:noProof/>
          <w:sz w:val="22"/>
          <w:szCs w:val="22"/>
          <w:lang w:val="en-US"/>
        </w:rPr>
        <w:pPrChange w:id="452" w:author="phuong vu" w:date="2018-11-23T13:48:00Z">
          <w:pPr>
            <w:pStyle w:val="TOC3"/>
            <w:tabs>
              <w:tab w:val="left" w:pos="1320"/>
              <w:tab w:val="right" w:leader="dot" w:pos="8777"/>
            </w:tabs>
          </w:pPr>
        </w:pPrChange>
      </w:pPr>
      <w:del w:id="453" w:author="phuong vu" w:date="2018-11-21T23:18:00Z">
        <w:r w:rsidDel="003610CA">
          <w:rPr>
            <w:noProof/>
          </w:rPr>
          <w:delText>3.3.1</w:delText>
        </w:r>
        <w:r w:rsidDel="003610CA">
          <w:rPr>
            <w:rFonts w:asciiTheme="minorHAnsi" w:eastAsiaTheme="minorEastAsia" w:hAnsiTheme="minorHAnsi" w:cstheme="minorBidi"/>
            <w:noProof/>
            <w:sz w:val="22"/>
            <w:szCs w:val="22"/>
            <w:lang w:val="en-US"/>
          </w:rPr>
          <w:tab/>
        </w:r>
        <w:r w:rsidDel="003610CA">
          <w:rPr>
            <w:noProof/>
          </w:rPr>
          <w:delText>Kiến trúc hệ thống</w:delText>
        </w:r>
        <w:r w:rsidDel="003610CA">
          <w:rPr>
            <w:noProof/>
          </w:rPr>
          <w:tab/>
          <w:delText>36</w:delText>
        </w:r>
      </w:del>
    </w:p>
    <w:p w14:paraId="0DA94355" w14:textId="1FF1C618" w:rsidR="006A2C8A" w:rsidDel="003610CA" w:rsidRDefault="006A2C8A" w:rsidP="00E6227B">
      <w:pPr>
        <w:pStyle w:val="TOC3"/>
        <w:tabs>
          <w:tab w:val="left" w:pos="1320"/>
          <w:tab w:val="right" w:leader="dot" w:pos="8777"/>
        </w:tabs>
        <w:spacing w:line="276" w:lineRule="auto"/>
        <w:rPr>
          <w:del w:id="454" w:author="phuong vu" w:date="2018-11-21T23:18:00Z"/>
          <w:rFonts w:asciiTheme="minorHAnsi" w:eastAsiaTheme="minorEastAsia" w:hAnsiTheme="minorHAnsi" w:cstheme="minorBidi"/>
          <w:noProof/>
          <w:sz w:val="22"/>
          <w:szCs w:val="22"/>
          <w:lang w:val="en-US"/>
        </w:rPr>
        <w:pPrChange w:id="455" w:author="phuong vu" w:date="2018-11-23T13:48:00Z">
          <w:pPr>
            <w:pStyle w:val="TOC3"/>
            <w:tabs>
              <w:tab w:val="left" w:pos="1320"/>
              <w:tab w:val="right" w:leader="dot" w:pos="8777"/>
            </w:tabs>
          </w:pPr>
        </w:pPrChange>
      </w:pPr>
      <w:del w:id="456" w:author="phuong vu" w:date="2018-11-21T23:18:00Z">
        <w:r w:rsidDel="003610CA">
          <w:rPr>
            <w:noProof/>
          </w:rPr>
          <w:delText>3.3.2</w:delText>
        </w:r>
        <w:r w:rsidDel="003610CA">
          <w:rPr>
            <w:rFonts w:asciiTheme="minorHAnsi" w:eastAsiaTheme="minorEastAsia" w:hAnsiTheme="minorHAnsi" w:cstheme="minorBidi"/>
            <w:noProof/>
            <w:sz w:val="22"/>
            <w:szCs w:val="22"/>
            <w:lang w:val="en-US"/>
          </w:rPr>
          <w:tab/>
        </w:r>
        <w:r w:rsidDel="003610CA">
          <w:rPr>
            <w:noProof/>
          </w:rPr>
          <w:delText>Sơ đồ USE CASE</w:delText>
        </w:r>
        <w:r w:rsidDel="003610CA">
          <w:rPr>
            <w:noProof/>
          </w:rPr>
          <w:tab/>
          <w:delText>37</w:delText>
        </w:r>
      </w:del>
    </w:p>
    <w:p w14:paraId="3188C662" w14:textId="18954E5C" w:rsidR="006A2C8A" w:rsidDel="003610CA" w:rsidRDefault="006A2C8A" w:rsidP="00E6227B">
      <w:pPr>
        <w:pStyle w:val="TOC3"/>
        <w:tabs>
          <w:tab w:val="left" w:pos="1320"/>
          <w:tab w:val="right" w:leader="dot" w:pos="8777"/>
        </w:tabs>
        <w:spacing w:line="276" w:lineRule="auto"/>
        <w:rPr>
          <w:del w:id="457" w:author="phuong vu" w:date="2018-11-21T23:18:00Z"/>
          <w:rFonts w:asciiTheme="minorHAnsi" w:eastAsiaTheme="minorEastAsia" w:hAnsiTheme="minorHAnsi" w:cstheme="minorBidi"/>
          <w:noProof/>
          <w:sz w:val="22"/>
          <w:szCs w:val="22"/>
          <w:lang w:val="en-US"/>
        </w:rPr>
        <w:pPrChange w:id="458" w:author="phuong vu" w:date="2018-11-23T13:48:00Z">
          <w:pPr>
            <w:pStyle w:val="TOC3"/>
            <w:tabs>
              <w:tab w:val="left" w:pos="1320"/>
              <w:tab w:val="right" w:leader="dot" w:pos="8777"/>
            </w:tabs>
          </w:pPr>
        </w:pPrChange>
      </w:pPr>
      <w:del w:id="459" w:author="phuong vu" w:date="2018-11-21T23:18:00Z">
        <w:r w:rsidDel="003610CA">
          <w:rPr>
            <w:noProof/>
          </w:rPr>
          <w:delText>3.3.3</w:delText>
        </w:r>
        <w:r w:rsidDel="003610CA">
          <w:rPr>
            <w:rFonts w:asciiTheme="minorHAnsi" w:eastAsiaTheme="minorEastAsia" w:hAnsiTheme="minorHAnsi" w:cstheme="minorBidi"/>
            <w:noProof/>
            <w:sz w:val="22"/>
            <w:szCs w:val="22"/>
            <w:lang w:val="en-US"/>
          </w:rPr>
          <w:tab/>
        </w:r>
        <w:r w:rsidDel="003610CA">
          <w:rPr>
            <w:noProof/>
          </w:rPr>
          <w:delText>Sơ đồ phân rã USE CASE</w:delText>
        </w:r>
        <w:r w:rsidDel="003610CA">
          <w:rPr>
            <w:noProof/>
          </w:rPr>
          <w:tab/>
          <w:delText>38</w:delText>
        </w:r>
      </w:del>
    </w:p>
    <w:p w14:paraId="672F6169" w14:textId="06F557EB" w:rsidR="006A2C8A" w:rsidDel="003610CA" w:rsidRDefault="006A2C8A" w:rsidP="00E6227B">
      <w:pPr>
        <w:pStyle w:val="TOC3"/>
        <w:tabs>
          <w:tab w:val="left" w:pos="1320"/>
          <w:tab w:val="right" w:leader="dot" w:pos="8777"/>
        </w:tabs>
        <w:spacing w:line="276" w:lineRule="auto"/>
        <w:rPr>
          <w:del w:id="460" w:author="phuong vu" w:date="2018-11-21T23:18:00Z"/>
          <w:rFonts w:asciiTheme="minorHAnsi" w:eastAsiaTheme="minorEastAsia" w:hAnsiTheme="minorHAnsi" w:cstheme="minorBidi"/>
          <w:noProof/>
          <w:sz w:val="22"/>
          <w:szCs w:val="22"/>
          <w:lang w:val="en-US"/>
        </w:rPr>
        <w:pPrChange w:id="461" w:author="phuong vu" w:date="2018-11-23T13:48:00Z">
          <w:pPr>
            <w:pStyle w:val="TOC3"/>
            <w:tabs>
              <w:tab w:val="left" w:pos="1320"/>
              <w:tab w:val="right" w:leader="dot" w:pos="8777"/>
            </w:tabs>
          </w:pPr>
        </w:pPrChange>
      </w:pPr>
      <w:del w:id="462" w:author="phuong vu" w:date="2018-11-21T23:18:00Z">
        <w:r w:rsidDel="003610CA">
          <w:rPr>
            <w:noProof/>
          </w:rPr>
          <w:delText>3.3.4</w:delText>
        </w:r>
        <w:r w:rsidDel="003610CA">
          <w:rPr>
            <w:rFonts w:asciiTheme="minorHAnsi" w:eastAsiaTheme="minorEastAsia" w:hAnsiTheme="minorHAnsi" w:cstheme="minorBidi"/>
            <w:noProof/>
            <w:sz w:val="22"/>
            <w:szCs w:val="22"/>
            <w:lang w:val="en-US"/>
          </w:rPr>
          <w:tab/>
        </w:r>
        <w:r w:rsidDel="003610CA">
          <w:rPr>
            <w:noProof/>
          </w:rPr>
          <w:delText>Sơ đồ CDM</w:delText>
        </w:r>
        <w:r w:rsidDel="003610CA">
          <w:rPr>
            <w:noProof/>
          </w:rPr>
          <w:tab/>
          <w:delText>38</w:delText>
        </w:r>
      </w:del>
    </w:p>
    <w:p w14:paraId="1FB8E1BF" w14:textId="105B8CD7" w:rsidR="006A2C8A" w:rsidDel="003610CA" w:rsidRDefault="006A2C8A" w:rsidP="00E6227B">
      <w:pPr>
        <w:pStyle w:val="TOC3"/>
        <w:tabs>
          <w:tab w:val="left" w:pos="1320"/>
          <w:tab w:val="right" w:leader="dot" w:pos="8777"/>
        </w:tabs>
        <w:spacing w:line="276" w:lineRule="auto"/>
        <w:rPr>
          <w:del w:id="463" w:author="phuong vu" w:date="2018-11-21T23:18:00Z"/>
          <w:rFonts w:asciiTheme="minorHAnsi" w:eastAsiaTheme="minorEastAsia" w:hAnsiTheme="minorHAnsi" w:cstheme="minorBidi"/>
          <w:noProof/>
          <w:sz w:val="22"/>
          <w:szCs w:val="22"/>
          <w:lang w:val="en-US"/>
        </w:rPr>
        <w:pPrChange w:id="464" w:author="phuong vu" w:date="2018-11-23T13:48:00Z">
          <w:pPr>
            <w:pStyle w:val="TOC3"/>
            <w:tabs>
              <w:tab w:val="left" w:pos="1320"/>
              <w:tab w:val="right" w:leader="dot" w:pos="8777"/>
            </w:tabs>
          </w:pPr>
        </w:pPrChange>
      </w:pPr>
      <w:del w:id="465" w:author="phuong vu" w:date="2018-11-21T23:18:00Z">
        <w:r w:rsidDel="003610CA">
          <w:rPr>
            <w:noProof/>
          </w:rPr>
          <w:delText>3.3.5</w:delText>
        </w:r>
        <w:r w:rsidDel="003610CA">
          <w:rPr>
            <w:rFonts w:asciiTheme="minorHAnsi" w:eastAsiaTheme="minorEastAsia" w:hAnsiTheme="minorHAnsi" w:cstheme="minorBidi"/>
            <w:noProof/>
            <w:sz w:val="22"/>
            <w:szCs w:val="22"/>
            <w:lang w:val="en-US"/>
          </w:rPr>
          <w:tab/>
        </w:r>
        <w:r w:rsidDel="003610CA">
          <w:rPr>
            <w:noProof/>
          </w:rPr>
          <w:delText>Sơ đồ LDM</w:delText>
        </w:r>
        <w:r w:rsidDel="003610CA">
          <w:rPr>
            <w:noProof/>
          </w:rPr>
          <w:tab/>
          <w:delText>38</w:delText>
        </w:r>
      </w:del>
    </w:p>
    <w:p w14:paraId="12B925BF" w14:textId="5DA50575" w:rsidR="006A2C8A" w:rsidDel="003610CA" w:rsidRDefault="006A2C8A" w:rsidP="00E6227B">
      <w:pPr>
        <w:pStyle w:val="TOC3"/>
        <w:tabs>
          <w:tab w:val="left" w:pos="1320"/>
          <w:tab w:val="right" w:leader="dot" w:pos="8777"/>
        </w:tabs>
        <w:spacing w:line="276" w:lineRule="auto"/>
        <w:rPr>
          <w:del w:id="466" w:author="phuong vu" w:date="2018-11-21T23:18:00Z"/>
          <w:rFonts w:asciiTheme="minorHAnsi" w:eastAsiaTheme="minorEastAsia" w:hAnsiTheme="minorHAnsi" w:cstheme="minorBidi"/>
          <w:noProof/>
          <w:sz w:val="22"/>
          <w:szCs w:val="22"/>
          <w:lang w:val="en-US"/>
        </w:rPr>
        <w:pPrChange w:id="467" w:author="phuong vu" w:date="2018-11-23T13:48:00Z">
          <w:pPr>
            <w:pStyle w:val="TOC3"/>
            <w:tabs>
              <w:tab w:val="left" w:pos="1320"/>
              <w:tab w:val="right" w:leader="dot" w:pos="8777"/>
            </w:tabs>
          </w:pPr>
        </w:pPrChange>
      </w:pPr>
      <w:del w:id="468" w:author="phuong vu" w:date="2018-11-21T23:18:00Z">
        <w:r w:rsidDel="003610CA">
          <w:rPr>
            <w:noProof/>
          </w:rPr>
          <w:delText>3.3.6</w:delText>
        </w:r>
        <w:r w:rsidDel="003610CA">
          <w:rPr>
            <w:rFonts w:asciiTheme="minorHAnsi" w:eastAsiaTheme="minorEastAsia" w:hAnsiTheme="minorHAnsi" w:cstheme="minorBidi"/>
            <w:noProof/>
            <w:sz w:val="22"/>
            <w:szCs w:val="22"/>
            <w:lang w:val="en-US"/>
          </w:rPr>
          <w:tab/>
        </w:r>
        <w:r w:rsidDel="003610CA">
          <w:rPr>
            <w:noProof/>
          </w:rPr>
          <w:delText>Sơ đồ PDM</w:delText>
        </w:r>
        <w:r w:rsidDel="003610CA">
          <w:rPr>
            <w:noProof/>
          </w:rPr>
          <w:tab/>
          <w:delText>38</w:delText>
        </w:r>
      </w:del>
    </w:p>
    <w:p w14:paraId="63E9BD31" w14:textId="6C62ED72" w:rsidR="006A2C8A" w:rsidDel="003610CA" w:rsidRDefault="006A2C8A" w:rsidP="00E6227B">
      <w:pPr>
        <w:pStyle w:val="TOC3"/>
        <w:tabs>
          <w:tab w:val="left" w:pos="1320"/>
          <w:tab w:val="right" w:leader="dot" w:pos="8777"/>
        </w:tabs>
        <w:spacing w:line="276" w:lineRule="auto"/>
        <w:rPr>
          <w:del w:id="469" w:author="phuong vu" w:date="2018-11-21T23:18:00Z"/>
          <w:rFonts w:asciiTheme="minorHAnsi" w:eastAsiaTheme="minorEastAsia" w:hAnsiTheme="minorHAnsi" w:cstheme="minorBidi"/>
          <w:noProof/>
          <w:sz w:val="22"/>
          <w:szCs w:val="22"/>
          <w:lang w:val="en-US"/>
        </w:rPr>
        <w:pPrChange w:id="470" w:author="phuong vu" w:date="2018-11-23T13:48:00Z">
          <w:pPr>
            <w:pStyle w:val="TOC3"/>
            <w:tabs>
              <w:tab w:val="left" w:pos="1320"/>
              <w:tab w:val="right" w:leader="dot" w:pos="8777"/>
            </w:tabs>
          </w:pPr>
        </w:pPrChange>
      </w:pPr>
      <w:del w:id="471" w:author="phuong vu" w:date="2018-11-21T23:18:00Z">
        <w:r w:rsidDel="003610CA">
          <w:rPr>
            <w:noProof/>
          </w:rPr>
          <w:delText>3.3.7</w:delText>
        </w:r>
        <w:r w:rsidDel="003610CA">
          <w:rPr>
            <w:rFonts w:asciiTheme="minorHAnsi" w:eastAsiaTheme="minorEastAsia" w:hAnsiTheme="minorHAnsi" w:cstheme="minorBidi"/>
            <w:noProof/>
            <w:sz w:val="22"/>
            <w:szCs w:val="22"/>
            <w:lang w:val="en-US"/>
          </w:rPr>
          <w:tab/>
        </w:r>
        <w:r w:rsidDel="003610CA">
          <w:rPr>
            <w:noProof/>
          </w:rPr>
          <w:delText>Thiết kế dữ liệu</w:delText>
        </w:r>
        <w:r w:rsidDel="003610CA">
          <w:rPr>
            <w:noProof/>
          </w:rPr>
          <w:tab/>
          <w:delText>38</w:delText>
        </w:r>
      </w:del>
    </w:p>
    <w:p w14:paraId="190BF278" w14:textId="397AB2CB" w:rsidR="006A2C8A" w:rsidDel="003610CA" w:rsidRDefault="006A2C8A" w:rsidP="00E6227B">
      <w:pPr>
        <w:pStyle w:val="TOC3"/>
        <w:tabs>
          <w:tab w:val="left" w:pos="1320"/>
          <w:tab w:val="right" w:leader="dot" w:pos="8777"/>
        </w:tabs>
        <w:spacing w:line="276" w:lineRule="auto"/>
        <w:rPr>
          <w:del w:id="472" w:author="phuong vu" w:date="2018-11-21T23:18:00Z"/>
          <w:rFonts w:asciiTheme="minorHAnsi" w:eastAsiaTheme="minorEastAsia" w:hAnsiTheme="minorHAnsi" w:cstheme="minorBidi"/>
          <w:noProof/>
          <w:sz w:val="22"/>
          <w:szCs w:val="22"/>
          <w:lang w:val="en-US"/>
        </w:rPr>
        <w:pPrChange w:id="473" w:author="phuong vu" w:date="2018-11-23T13:48:00Z">
          <w:pPr>
            <w:pStyle w:val="TOC3"/>
            <w:tabs>
              <w:tab w:val="left" w:pos="1320"/>
              <w:tab w:val="right" w:leader="dot" w:pos="8777"/>
            </w:tabs>
          </w:pPr>
        </w:pPrChange>
      </w:pPr>
      <w:del w:id="474" w:author="phuong vu" w:date="2018-11-21T23:18:00Z">
        <w:r w:rsidDel="003610CA">
          <w:rPr>
            <w:noProof/>
          </w:rPr>
          <w:delText>3.3.8</w:delText>
        </w:r>
        <w:r w:rsidDel="003610CA">
          <w:rPr>
            <w:rFonts w:asciiTheme="minorHAnsi" w:eastAsiaTheme="minorEastAsia" w:hAnsiTheme="minorHAnsi" w:cstheme="minorBidi"/>
            <w:noProof/>
            <w:sz w:val="22"/>
            <w:szCs w:val="22"/>
            <w:lang w:val="en-US"/>
          </w:rPr>
          <w:tab/>
        </w:r>
        <w:r w:rsidDel="003610CA">
          <w:rPr>
            <w:noProof/>
          </w:rPr>
          <w:delText>Thiết kế theo chức năng</w:delText>
        </w:r>
        <w:r w:rsidDel="003610CA">
          <w:rPr>
            <w:noProof/>
          </w:rPr>
          <w:tab/>
          <w:delText>38</w:delText>
        </w:r>
      </w:del>
    </w:p>
    <w:p w14:paraId="7A61AE1F" w14:textId="1CE7EAF0" w:rsidR="006A2C8A" w:rsidDel="003610CA" w:rsidRDefault="006A2C8A" w:rsidP="00E6227B">
      <w:pPr>
        <w:pStyle w:val="TOC4"/>
        <w:tabs>
          <w:tab w:val="left" w:pos="1760"/>
          <w:tab w:val="right" w:leader="dot" w:pos="8777"/>
        </w:tabs>
        <w:spacing w:line="276" w:lineRule="auto"/>
        <w:rPr>
          <w:del w:id="475" w:author="phuong vu" w:date="2018-11-21T23:18:00Z"/>
          <w:rFonts w:asciiTheme="minorHAnsi" w:eastAsiaTheme="minorEastAsia" w:hAnsiTheme="minorHAnsi" w:cstheme="minorBidi"/>
          <w:noProof/>
          <w:sz w:val="22"/>
          <w:szCs w:val="22"/>
          <w:lang w:val="en-US"/>
        </w:rPr>
        <w:pPrChange w:id="476" w:author="phuong vu" w:date="2018-11-23T13:48:00Z">
          <w:pPr>
            <w:pStyle w:val="TOC4"/>
            <w:tabs>
              <w:tab w:val="left" w:pos="1760"/>
              <w:tab w:val="right" w:leader="dot" w:pos="8777"/>
            </w:tabs>
          </w:pPr>
        </w:pPrChange>
      </w:pPr>
      <w:del w:id="477" w:author="phuong vu" w:date="2018-11-21T23:18:00Z">
        <w:r w:rsidRPr="008F3391" w:rsidDel="003610CA">
          <w:rPr>
            <w:noProof/>
            <w:lang w:val="en-US"/>
          </w:rPr>
          <w:delText>3.3.8.1</w:delText>
        </w:r>
        <w:r w:rsidDel="003610CA">
          <w:rPr>
            <w:rFonts w:asciiTheme="minorHAnsi" w:eastAsiaTheme="minorEastAsia" w:hAnsiTheme="minorHAnsi" w:cstheme="minorBidi"/>
            <w:noProof/>
            <w:sz w:val="22"/>
            <w:szCs w:val="22"/>
            <w:lang w:val="en-US"/>
          </w:rPr>
          <w:tab/>
        </w:r>
        <w:r w:rsidR="00D43E01" w:rsidDel="003610CA">
          <w:rPr>
            <w:noProof/>
            <w:lang w:val="en-US"/>
          </w:rPr>
          <w:delText>Quản lí đơn hàng</w:delText>
        </w:r>
        <w:r w:rsidDel="003610CA">
          <w:rPr>
            <w:noProof/>
          </w:rPr>
          <w:tab/>
          <w:delText>38</w:delText>
        </w:r>
      </w:del>
    </w:p>
    <w:p w14:paraId="1061D4E0" w14:textId="6D9BF4C9" w:rsidR="006A2C8A" w:rsidDel="003610CA" w:rsidRDefault="006A2C8A" w:rsidP="00E6227B">
      <w:pPr>
        <w:pStyle w:val="TOC4"/>
        <w:tabs>
          <w:tab w:val="left" w:pos="1760"/>
          <w:tab w:val="right" w:leader="dot" w:pos="8777"/>
        </w:tabs>
        <w:spacing w:line="276" w:lineRule="auto"/>
        <w:rPr>
          <w:del w:id="478" w:author="phuong vu" w:date="2018-11-21T23:18:00Z"/>
          <w:rFonts w:asciiTheme="minorHAnsi" w:eastAsiaTheme="minorEastAsia" w:hAnsiTheme="minorHAnsi" w:cstheme="minorBidi"/>
          <w:noProof/>
          <w:sz w:val="22"/>
          <w:szCs w:val="22"/>
          <w:lang w:val="en-US"/>
        </w:rPr>
        <w:pPrChange w:id="479" w:author="phuong vu" w:date="2018-11-23T13:48:00Z">
          <w:pPr>
            <w:pStyle w:val="TOC4"/>
            <w:tabs>
              <w:tab w:val="left" w:pos="1760"/>
              <w:tab w:val="right" w:leader="dot" w:pos="8777"/>
            </w:tabs>
          </w:pPr>
        </w:pPrChange>
      </w:pPr>
      <w:del w:id="480" w:author="phuong vu" w:date="2018-11-21T23:18:00Z">
        <w:r w:rsidRPr="008F3391" w:rsidDel="003610CA">
          <w:rPr>
            <w:noProof/>
            <w:lang w:val="en-US"/>
          </w:rPr>
          <w:delText>3.3.8.2</w:delText>
        </w:r>
        <w:r w:rsidDel="003610CA">
          <w:rPr>
            <w:rFonts w:asciiTheme="minorHAnsi" w:eastAsiaTheme="minorEastAsia" w:hAnsiTheme="minorHAnsi" w:cstheme="minorBidi"/>
            <w:noProof/>
            <w:sz w:val="22"/>
            <w:szCs w:val="22"/>
            <w:lang w:val="en-US"/>
          </w:rPr>
          <w:tab/>
        </w:r>
        <w:r w:rsidR="00FC2466" w:rsidDel="003610CA">
          <w:rPr>
            <w:noProof/>
            <w:lang w:val="en-US"/>
          </w:rPr>
          <w:delText>Quản lí biên nhận</w:delText>
        </w:r>
        <w:r w:rsidDel="003610CA">
          <w:rPr>
            <w:noProof/>
          </w:rPr>
          <w:tab/>
          <w:delText>38</w:delText>
        </w:r>
      </w:del>
    </w:p>
    <w:p w14:paraId="1430415C" w14:textId="0AB37799" w:rsidR="006A2C8A" w:rsidDel="003610CA" w:rsidRDefault="006A2C8A" w:rsidP="00E6227B">
      <w:pPr>
        <w:pStyle w:val="TOC4"/>
        <w:tabs>
          <w:tab w:val="left" w:pos="1760"/>
          <w:tab w:val="right" w:leader="dot" w:pos="8777"/>
        </w:tabs>
        <w:spacing w:line="276" w:lineRule="auto"/>
        <w:rPr>
          <w:del w:id="481" w:author="phuong vu" w:date="2018-11-21T23:18:00Z"/>
          <w:rFonts w:asciiTheme="minorHAnsi" w:eastAsiaTheme="minorEastAsia" w:hAnsiTheme="minorHAnsi" w:cstheme="minorBidi"/>
          <w:noProof/>
          <w:sz w:val="22"/>
          <w:szCs w:val="22"/>
          <w:lang w:val="en-US"/>
        </w:rPr>
        <w:pPrChange w:id="482" w:author="phuong vu" w:date="2018-11-23T13:48:00Z">
          <w:pPr>
            <w:pStyle w:val="TOC4"/>
            <w:tabs>
              <w:tab w:val="left" w:pos="1760"/>
              <w:tab w:val="right" w:leader="dot" w:pos="8777"/>
            </w:tabs>
          </w:pPr>
        </w:pPrChange>
      </w:pPr>
      <w:del w:id="483" w:author="phuong vu" w:date="2018-11-21T23:18:00Z">
        <w:r w:rsidRPr="008F3391" w:rsidDel="003610CA">
          <w:rPr>
            <w:noProof/>
            <w:lang w:val="en-US"/>
          </w:rPr>
          <w:delText>3.3.8.3</w:delText>
        </w:r>
        <w:r w:rsidDel="003610CA">
          <w:rPr>
            <w:rFonts w:asciiTheme="minorHAnsi" w:eastAsiaTheme="minorEastAsia" w:hAnsiTheme="minorHAnsi" w:cstheme="minorBidi"/>
            <w:noProof/>
            <w:sz w:val="22"/>
            <w:szCs w:val="22"/>
            <w:lang w:val="en-US"/>
          </w:rPr>
          <w:tab/>
        </w:r>
        <w:r w:rsidRPr="008F3391" w:rsidDel="003610CA">
          <w:rPr>
            <w:noProof/>
            <w:lang w:val="en-US"/>
          </w:rPr>
          <w:delText>Tạo đơn hàng</w:delText>
        </w:r>
        <w:r w:rsidDel="003610CA">
          <w:rPr>
            <w:noProof/>
          </w:rPr>
          <w:tab/>
          <w:delText>38</w:delText>
        </w:r>
      </w:del>
    </w:p>
    <w:p w14:paraId="1A4831CD" w14:textId="318B1809" w:rsidR="006A2C8A" w:rsidDel="003610CA" w:rsidRDefault="006A2C8A" w:rsidP="00E6227B">
      <w:pPr>
        <w:pStyle w:val="TOC4"/>
        <w:tabs>
          <w:tab w:val="left" w:pos="1760"/>
          <w:tab w:val="right" w:leader="dot" w:pos="8777"/>
        </w:tabs>
        <w:spacing w:line="276" w:lineRule="auto"/>
        <w:rPr>
          <w:del w:id="484" w:author="phuong vu" w:date="2018-11-21T23:18:00Z"/>
          <w:rFonts w:asciiTheme="minorHAnsi" w:eastAsiaTheme="minorEastAsia" w:hAnsiTheme="minorHAnsi" w:cstheme="minorBidi"/>
          <w:noProof/>
          <w:sz w:val="22"/>
          <w:szCs w:val="22"/>
          <w:lang w:val="en-US"/>
        </w:rPr>
        <w:pPrChange w:id="485" w:author="phuong vu" w:date="2018-11-23T13:48:00Z">
          <w:pPr>
            <w:pStyle w:val="TOC4"/>
            <w:tabs>
              <w:tab w:val="left" w:pos="1760"/>
              <w:tab w:val="right" w:leader="dot" w:pos="8777"/>
            </w:tabs>
          </w:pPr>
        </w:pPrChange>
      </w:pPr>
      <w:del w:id="486" w:author="phuong vu" w:date="2018-11-21T23:18:00Z">
        <w:r w:rsidDel="003610CA">
          <w:rPr>
            <w:noProof/>
          </w:rPr>
          <w:delText>3.3.8.4</w:delText>
        </w:r>
        <w:r w:rsidDel="003610CA">
          <w:rPr>
            <w:rFonts w:asciiTheme="minorHAnsi" w:eastAsiaTheme="minorEastAsia" w:hAnsiTheme="minorHAnsi" w:cstheme="minorBidi"/>
            <w:noProof/>
            <w:sz w:val="22"/>
            <w:szCs w:val="22"/>
            <w:lang w:val="en-US"/>
          </w:rPr>
          <w:tab/>
        </w:r>
        <w:r w:rsidDel="003610CA">
          <w:rPr>
            <w:noProof/>
          </w:rPr>
          <w:delText>Tìm kiếm chi nhánh gần nhất, có đủ các dịch vụ theo yêu cầu</w:delText>
        </w:r>
        <w:r w:rsidDel="003610CA">
          <w:rPr>
            <w:noProof/>
          </w:rPr>
          <w:tab/>
          <w:delText>38</w:delText>
        </w:r>
      </w:del>
    </w:p>
    <w:p w14:paraId="5EAB54F8" w14:textId="30D74C26" w:rsidR="006A2C8A" w:rsidDel="003610CA" w:rsidRDefault="006A2C8A" w:rsidP="00E6227B">
      <w:pPr>
        <w:pStyle w:val="TOC4"/>
        <w:tabs>
          <w:tab w:val="left" w:pos="1760"/>
          <w:tab w:val="right" w:leader="dot" w:pos="8777"/>
        </w:tabs>
        <w:spacing w:line="276" w:lineRule="auto"/>
        <w:rPr>
          <w:del w:id="487" w:author="phuong vu" w:date="2018-11-21T23:18:00Z"/>
          <w:rFonts w:asciiTheme="minorHAnsi" w:eastAsiaTheme="minorEastAsia" w:hAnsiTheme="minorHAnsi" w:cstheme="minorBidi"/>
          <w:noProof/>
          <w:sz w:val="22"/>
          <w:szCs w:val="22"/>
          <w:lang w:val="en-US"/>
        </w:rPr>
        <w:pPrChange w:id="488" w:author="phuong vu" w:date="2018-11-23T13:48:00Z">
          <w:pPr>
            <w:pStyle w:val="TOC4"/>
            <w:tabs>
              <w:tab w:val="left" w:pos="1760"/>
              <w:tab w:val="right" w:leader="dot" w:pos="8777"/>
            </w:tabs>
          </w:pPr>
        </w:pPrChange>
      </w:pPr>
      <w:del w:id="489" w:author="phuong vu" w:date="2018-11-21T23:18:00Z">
        <w:r w:rsidDel="003610CA">
          <w:rPr>
            <w:noProof/>
          </w:rPr>
          <w:delText>3.3.8.5</w:delText>
        </w:r>
        <w:r w:rsidDel="003610CA">
          <w:rPr>
            <w:rFonts w:asciiTheme="minorHAnsi" w:eastAsiaTheme="minorEastAsia" w:hAnsiTheme="minorHAnsi" w:cstheme="minorBidi"/>
            <w:noProof/>
            <w:sz w:val="22"/>
            <w:szCs w:val="22"/>
            <w:lang w:val="en-US"/>
          </w:rPr>
          <w:tab/>
        </w:r>
        <w:r w:rsidDel="003610CA">
          <w:rPr>
            <w:noProof/>
          </w:rPr>
          <w:delText>Tìm kiếm và lọc quần áo theo loại có sẵn</w:delText>
        </w:r>
        <w:r w:rsidDel="003610CA">
          <w:rPr>
            <w:noProof/>
          </w:rPr>
          <w:tab/>
          <w:delText>38</w:delText>
        </w:r>
      </w:del>
    </w:p>
    <w:p w14:paraId="6DE7A394" w14:textId="1BBC8298" w:rsidR="006A2C8A" w:rsidDel="003610CA" w:rsidRDefault="006A2C8A" w:rsidP="00E6227B">
      <w:pPr>
        <w:pStyle w:val="TOC4"/>
        <w:tabs>
          <w:tab w:val="left" w:pos="1760"/>
          <w:tab w:val="right" w:leader="dot" w:pos="8777"/>
        </w:tabs>
        <w:spacing w:line="276" w:lineRule="auto"/>
        <w:rPr>
          <w:del w:id="490" w:author="phuong vu" w:date="2018-11-21T23:18:00Z"/>
          <w:rFonts w:asciiTheme="minorHAnsi" w:eastAsiaTheme="minorEastAsia" w:hAnsiTheme="minorHAnsi" w:cstheme="minorBidi"/>
          <w:noProof/>
          <w:sz w:val="22"/>
          <w:szCs w:val="22"/>
          <w:lang w:val="en-US"/>
        </w:rPr>
        <w:pPrChange w:id="491" w:author="phuong vu" w:date="2018-11-23T13:48:00Z">
          <w:pPr>
            <w:pStyle w:val="TOC4"/>
            <w:tabs>
              <w:tab w:val="left" w:pos="1760"/>
              <w:tab w:val="right" w:leader="dot" w:pos="8777"/>
            </w:tabs>
          </w:pPr>
        </w:pPrChange>
      </w:pPr>
      <w:del w:id="492" w:author="phuong vu" w:date="2018-11-21T23:18:00Z">
        <w:r w:rsidDel="003610CA">
          <w:rPr>
            <w:noProof/>
          </w:rPr>
          <w:delText>3.3.8.6</w:delText>
        </w:r>
        <w:r w:rsidDel="003610CA">
          <w:rPr>
            <w:rFonts w:asciiTheme="minorHAnsi" w:eastAsiaTheme="minorEastAsia" w:hAnsiTheme="minorHAnsi" w:cstheme="minorBidi"/>
            <w:noProof/>
            <w:sz w:val="22"/>
            <w:szCs w:val="22"/>
            <w:lang w:val="en-US"/>
          </w:rPr>
          <w:tab/>
        </w:r>
        <w:r w:rsidDel="003610CA">
          <w:rPr>
            <w:noProof/>
          </w:rPr>
          <w:delText>Tìm kiếm đơn hàng</w:delText>
        </w:r>
        <w:r w:rsidDel="003610CA">
          <w:rPr>
            <w:noProof/>
          </w:rPr>
          <w:tab/>
          <w:delText>38</w:delText>
        </w:r>
      </w:del>
    </w:p>
    <w:p w14:paraId="6A7B5DC6" w14:textId="7FA124BC" w:rsidR="006A2C8A" w:rsidDel="003610CA" w:rsidRDefault="006A2C8A" w:rsidP="00E6227B">
      <w:pPr>
        <w:pStyle w:val="TOC4"/>
        <w:tabs>
          <w:tab w:val="left" w:pos="1760"/>
          <w:tab w:val="right" w:leader="dot" w:pos="8777"/>
        </w:tabs>
        <w:spacing w:line="276" w:lineRule="auto"/>
        <w:rPr>
          <w:del w:id="493" w:author="phuong vu" w:date="2018-11-21T23:18:00Z"/>
          <w:rFonts w:asciiTheme="minorHAnsi" w:eastAsiaTheme="minorEastAsia" w:hAnsiTheme="minorHAnsi" w:cstheme="minorBidi"/>
          <w:noProof/>
          <w:sz w:val="22"/>
          <w:szCs w:val="22"/>
          <w:lang w:val="en-US"/>
        </w:rPr>
        <w:pPrChange w:id="494" w:author="phuong vu" w:date="2018-11-23T13:48:00Z">
          <w:pPr>
            <w:pStyle w:val="TOC4"/>
            <w:tabs>
              <w:tab w:val="left" w:pos="1760"/>
              <w:tab w:val="right" w:leader="dot" w:pos="8777"/>
            </w:tabs>
          </w:pPr>
        </w:pPrChange>
      </w:pPr>
      <w:del w:id="495" w:author="phuong vu" w:date="2018-11-21T23:18:00Z">
        <w:r w:rsidRPr="008F3391" w:rsidDel="003610CA">
          <w:rPr>
            <w:noProof/>
            <w:lang w:val="en-US"/>
          </w:rPr>
          <w:delText>3.3.8.7</w:delText>
        </w:r>
        <w:r w:rsidDel="003610CA">
          <w:rPr>
            <w:rFonts w:asciiTheme="minorHAnsi" w:eastAsiaTheme="minorEastAsia" w:hAnsiTheme="minorHAnsi" w:cstheme="minorBidi"/>
            <w:noProof/>
            <w:sz w:val="22"/>
            <w:szCs w:val="22"/>
            <w:lang w:val="en-US"/>
          </w:rPr>
          <w:tab/>
        </w:r>
        <w:r w:rsidDel="003610CA">
          <w:rPr>
            <w:noProof/>
          </w:rPr>
          <w:delText>Đăng nhập</w:delText>
        </w:r>
        <w:r w:rsidRPr="008F3391" w:rsidDel="003610CA">
          <w:rPr>
            <w:noProof/>
            <w:lang w:val="en-US"/>
          </w:rPr>
          <w:delText xml:space="preserve"> hệ thống</w:delText>
        </w:r>
        <w:r w:rsidDel="003610CA">
          <w:rPr>
            <w:noProof/>
          </w:rPr>
          <w:tab/>
          <w:delText>38</w:delText>
        </w:r>
      </w:del>
    </w:p>
    <w:p w14:paraId="19C95C42" w14:textId="1A5EBAA7" w:rsidR="006A2C8A" w:rsidDel="003610CA" w:rsidRDefault="006A2C8A" w:rsidP="00E6227B">
      <w:pPr>
        <w:pStyle w:val="TOC4"/>
        <w:tabs>
          <w:tab w:val="left" w:pos="1760"/>
          <w:tab w:val="right" w:leader="dot" w:pos="8777"/>
        </w:tabs>
        <w:spacing w:line="276" w:lineRule="auto"/>
        <w:rPr>
          <w:del w:id="496" w:author="phuong vu" w:date="2018-11-21T23:18:00Z"/>
          <w:rFonts w:asciiTheme="minorHAnsi" w:eastAsiaTheme="minorEastAsia" w:hAnsiTheme="minorHAnsi" w:cstheme="minorBidi"/>
          <w:noProof/>
          <w:sz w:val="22"/>
          <w:szCs w:val="22"/>
          <w:lang w:val="en-US"/>
        </w:rPr>
        <w:pPrChange w:id="497" w:author="phuong vu" w:date="2018-11-23T13:48:00Z">
          <w:pPr>
            <w:pStyle w:val="TOC4"/>
            <w:tabs>
              <w:tab w:val="left" w:pos="1760"/>
              <w:tab w:val="right" w:leader="dot" w:pos="8777"/>
            </w:tabs>
          </w:pPr>
        </w:pPrChange>
      </w:pPr>
      <w:del w:id="498" w:author="phuong vu" w:date="2018-11-21T23:18:00Z">
        <w:r w:rsidDel="003610CA">
          <w:rPr>
            <w:noProof/>
          </w:rPr>
          <w:delText>3.3.8.8</w:delText>
        </w:r>
        <w:r w:rsidDel="003610CA">
          <w:rPr>
            <w:rFonts w:asciiTheme="minorHAnsi" w:eastAsiaTheme="minorEastAsia" w:hAnsiTheme="minorHAnsi" w:cstheme="minorBidi"/>
            <w:noProof/>
            <w:sz w:val="22"/>
            <w:szCs w:val="22"/>
            <w:lang w:val="en-US"/>
          </w:rPr>
          <w:tab/>
        </w:r>
        <w:r w:rsidRPr="008F3391" w:rsidDel="003610CA">
          <w:rPr>
            <w:noProof/>
            <w:lang w:val="en-US"/>
          </w:rPr>
          <w:delText>Đ</w:delText>
        </w:r>
        <w:r w:rsidDel="003610CA">
          <w:rPr>
            <w:noProof/>
          </w:rPr>
          <w:delText>ăng xuất hệ thống</w:delText>
        </w:r>
        <w:r w:rsidDel="003610CA">
          <w:rPr>
            <w:noProof/>
          </w:rPr>
          <w:tab/>
          <w:delText>41</w:delText>
        </w:r>
      </w:del>
    </w:p>
    <w:p w14:paraId="5CE515F5" w14:textId="31639D3A" w:rsidR="006A2C8A" w:rsidDel="003610CA" w:rsidRDefault="006A2C8A" w:rsidP="00E6227B">
      <w:pPr>
        <w:pStyle w:val="TOC4"/>
        <w:tabs>
          <w:tab w:val="left" w:pos="1760"/>
          <w:tab w:val="right" w:leader="dot" w:pos="8777"/>
        </w:tabs>
        <w:spacing w:line="276" w:lineRule="auto"/>
        <w:rPr>
          <w:del w:id="499" w:author="phuong vu" w:date="2018-11-21T23:18:00Z"/>
          <w:rFonts w:asciiTheme="minorHAnsi" w:eastAsiaTheme="minorEastAsia" w:hAnsiTheme="minorHAnsi" w:cstheme="minorBidi"/>
          <w:noProof/>
          <w:sz w:val="22"/>
          <w:szCs w:val="22"/>
          <w:lang w:val="en-US"/>
        </w:rPr>
        <w:pPrChange w:id="500" w:author="phuong vu" w:date="2018-11-23T13:48:00Z">
          <w:pPr>
            <w:pStyle w:val="TOC4"/>
            <w:tabs>
              <w:tab w:val="left" w:pos="1760"/>
              <w:tab w:val="right" w:leader="dot" w:pos="8777"/>
            </w:tabs>
          </w:pPr>
        </w:pPrChange>
      </w:pPr>
      <w:del w:id="501" w:author="phuong vu" w:date="2018-11-21T23:18:00Z">
        <w:r w:rsidDel="003610CA">
          <w:rPr>
            <w:noProof/>
          </w:rPr>
          <w:delText>3.3.8.9</w:delText>
        </w:r>
        <w:r w:rsidDel="003610CA">
          <w:rPr>
            <w:rFonts w:asciiTheme="minorHAnsi" w:eastAsiaTheme="minorEastAsia" w:hAnsiTheme="minorHAnsi" w:cstheme="minorBidi"/>
            <w:noProof/>
            <w:sz w:val="22"/>
            <w:szCs w:val="22"/>
            <w:lang w:val="en-US"/>
          </w:rPr>
          <w:tab/>
        </w:r>
        <w:r w:rsidRPr="008F3391" w:rsidDel="003610CA">
          <w:rPr>
            <w:noProof/>
            <w:lang w:val="en-US"/>
          </w:rPr>
          <w:delText>Đăng kí tài khoản khách hàng</w:delText>
        </w:r>
        <w:r w:rsidDel="003610CA">
          <w:rPr>
            <w:noProof/>
          </w:rPr>
          <w:tab/>
          <w:delText>41</w:delText>
        </w:r>
      </w:del>
    </w:p>
    <w:p w14:paraId="5B884ADE" w14:textId="6F2A5F12" w:rsidR="006A2C8A" w:rsidDel="003610CA" w:rsidRDefault="006A2C8A" w:rsidP="00E6227B">
      <w:pPr>
        <w:pStyle w:val="TOC2"/>
        <w:tabs>
          <w:tab w:val="left" w:pos="880"/>
          <w:tab w:val="right" w:leader="dot" w:pos="8777"/>
        </w:tabs>
        <w:spacing w:line="276" w:lineRule="auto"/>
        <w:rPr>
          <w:del w:id="502" w:author="phuong vu" w:date="2018-11-21T23:18:00Z"/>
          <w:rFonts w:asciiTheme="minorHAnsi" w:eastAsiaTheme="minorEastAsia" w:hAnsiTheme="minorHAnsi" w:cstheme="minorBidi"/>
          <w:noProof/>
          <w:sz w:val="22"/>
          <w:szCs w:val="22"/>
          <w:lang w:val="en-US"/>
        </w:rPr>
        <w:pPrChange w:id="503" w:author="phuong vu" w:date="2018-11-23T13:48:00Z">
          <w:pPr>
            <w:pStyle w:val="TOC2"/>
            <w:tabs>
              <w:tab w:val="left" w:pos="880"/>
              <w:tab w:val="right" w:leader="dot" w:pos="8777"/>
            </w:tabs>
          </w:pPr>
        </w:pPrChange>
      </w:pPr>
      <w:del w:id="504" w:author="phuong vu" w:date="2018-11-21T23:18:00Z">
        <w:r w:rsidRPr="008F3391" w:rsidDel="003610CA">
          <w:rPr>
            <w:noProof/>
            <w:lang w:val="en-US"/>
          </w:rPr>
          <w:delText>3.4</w:delText>
        </w:r>
        <w:r w:rsidDel="003610CA">
          <w:rPr>
            <w:rFonts w:asciiTheme="minorHAnsi" w:eastAsiaTheme="minorEastAsia" w:hAnsiTheme="minorHAnsi" w:cstheme="minorBidi"/>
            <w:noProof/>
            <w:sz w:val="22"/>
            <w:szCs w:val="22"/>
            <w:lang w:val="en-US"/>
          </w:rPr>
          <w:tab/>
        </w:r>
        <w:r w:rsidRPr="008F3391" w:rsidDel="003610CA">
          <w:rPr>
            <w:noProof/>
            <w:lang w:val="en-US"/>
          </w:rPr>
          <w:delText>Kiểm thử</w:delText>
        </w:r>
        <w:r w:rsidDel="003610CA">
          <w:rPr>
            <w:noProof/>
          </w:rPr>
          <w:tab/>
          <w:delText>41</w:delText>
        </w:r>
      </w:del>
    </w:p>
    <w:p w14:paraId="16AD11F3" w14:textId="5CDB60CD" w:rsidR="006A2C8A" w:rsidDel="003610CA" w:rsidRDefault="006A2C8A" w:rsidP="00E6227B">
      <w:pPr>
        <w:pStyle w:val="TOC3"/>
        <w:tabs>
          <w:tab w:val="left" w:pos="1320"/>
          <w:tab w:val="right" w:leader="dot" w:pos="8777"/>
        </w:tabs>
        <w:spacing w:line="276" w:lineRule="auto"/>
        <w:rPr>
          <w:del w:id="505" w:author="phuong vu" w:date="2018-11-21T23:18:00Z"/>
          <w:rFonts w:asciiTheme="minorHAnsi" w:eastAsiaTheme="minorEastAsia" w:hAnsiTheme="minorHAnsi" w:cstheme="minorBidi"/>
          <w:noProof/>
          <w:sz w:val="22"/>
          <w:szCs w:val="22"/>
          <w:lang w:val="en-US"/>
        </w:rPr>
        <w:pPrChange w:id="506" w:author="phuong vu" w:date="2018-11-23T13:48:00Z">
          <w:pPr>
            <w:pStyle w:val="TOC3"/>
            <w:tabs>
              <w:tab w:val="left" w:pos="1320"/>
              <w:tab w:val="right" w:leader="dot" w:pos="8777"/>
            </w:tabs>
          </w:pPr>
        </w:pPrChange>
      </w:pPr>
      <w:del w:id="507" w:author="phuong vu" w:date="2018-11-21T23:18:00Z">
        <w:r w:rsidDel="003610CA">
          <w:rPr>
            <w:noProof/>
          </w:rPr>
          <w:delText>3.4.1</w:delText>
        </w:r>
        <w:r w:rsidDel="003610CA">
          <w:rPr>
            <w:rFonts w:asciiTheme="minorHAnsi" w:eastAsiaTheme="minorEastAsia" w:hAnsiTheme="minorHAnsi" w:cstheme="minorBidi"/>
            <w:noProof/>
            <w:sz w:val="22"/>
            <w:szCs w:val="22"/>
            <w:lang w:val="en-US"/>
          </w:rPr>
          <w:tab/>
        </w:r>
        <w:r w:rsidDel="003610CA">
          <w:rPr>
            <w:noProof/>
          </w:rPr>
          <w:delText>Giới thiệu</w:delText>
        </w:r>
        <w:r w:rsidDel="003610CA">
          <w:rPr>
            <w:noProof/>
          </w:rPr>
          <w:tab/>
          <w:delText>41</w:delText>
        </w:r>
      </w:del>
    </w:p>
    <w:p w14:paraId="08964EF4" w14:textId="77E339F9" w:rsidR="006A2C8A" w:rsidDel="003610CA" w:rsidRDefault="006A2C8A" w:rsidP="00E6227B">
      <w:pPr>
        <w:pStyle w:val="TOC3"/>
        <w:tabs>
          <w:tab w:val="left" w:pos="1320"/>
          <w:tab w:val="right" w:leader="dot" w:pos="8777"/>
        </w:tabs>
        <w:spacing w:line="276" w:lineRule="auto"/>
        <w:rPr>
          <w:del w:id="508" w:author="phuong vu" w:date="2018-11-21T23:18:00Z"/>
          <w:rFonts w:asciiTheme="minorHAnsi" w:eastAsiaTheme="minorEastAsia" w:hAnsiTheme="minorHAnsi" w:cstheme="minorBidi"/>
          <w:noProof/>
          <w:sz w:val="22"/>
          <w:szCs w:val="22"/>
          <w:lang w:val="en-US"/>
        </w:rPr>
        <w:pPrChange w:id="509" w:author="phuong vu" w:date="2018-11-23T13:48:00Z">
          <w:pPr>
            <w:pStyle w:val="TOC3"/>
            <w:tabs>
              <w:tab w:val="left" w:pos="1320"/>
              <w:tab w:val="right" w:leader="dot" w:pos="8777"/>
            </w:tabs>
          </w:pPr>
        </w:pPrChange>
      </w:pPr>
      <w:del w:id="510" w:author="phuong vu" w:date="2018-11-21T23:18:00Z">
        <w:r w:rsidDel="003610CA">
          <w:rPr>
            <w:noProof/>
          </w:rPr>
          <w:delText>3.4.2</w:delText>
        </w:r>
        <w:r w:rsidDel="003610CA">
          <w:rPr>
            <w:rFonts w:asciiTheme="minorHAnsi" w:eastAsiaTheme="minorEastAsia" w:hAnsiTheme="minorHAnsi" w:cstheme="minorBidi"/>
            <w:noProof/>
            <w:sz w:val="22"/>
            <w:szCs w:val="22"/>
            <w:lang w:val="en-US"/>
          </w:rPr>
          <w:tab/>
        </w:r>
        <w:r w:rsidDel="003610CA">
          <w:rPr>
            <w:noProof/>
          </w:rPr>
          <w:delText>Chi tiết kế hoạch kiểm thử</w:delText>
        </w:r>
        <w:r w:rsidDel="003610CA">
          <w:rPr>
            <w:noProof/>
          </w:rPr>
          <w:tab/>
          <w:delText>41</w:delText>
        </w:r>
      </w:del>
    </w:p>
    <w:p w14:paraId="095F988C" w14:textId="4727928B" w:rsidR="006A2C8A" w:rsidDel="003610CA" w:rsidRDefault="006A2C8A" w:rsidP="00E6227B">
      <w:pPr>
        <w:pStyle w:val="TOC3"/>
        <w:tabs>
          <w:tab w:val="left" w:pos="1320"/>
          <w:tab w:val="right" w:leader="dot" w:pos="8777"/>
        </w:tabs>
        <w:spacing w:line="276" w:lineRule="auto"/>
        <w:rPr>
          <w:del w:id="511" w:author="phuong vu" w:date="2018-11-21T23:18:00Z"/>
          <w:rFonts w:asciiTheme="minorHAnsi" w:eastAsiaTheme="minorEastAsia" w:hAnsiTheme="minorHAnsi" w:cstheme="minorBidi"/>
          <w:noProof/>
          <w:sz w:val="22"/>
          <w:szCs w:val="22"/>
          <w:lang w:val="en-US"/>
        </w:rPr>
        <w:pPrChange w:id="512" w:author="phuong vu" w:date="2018-11-23T13:48:00Z">
          <w:pPr>
            <w:pStyle w:val="TOC3"/>
            <w:tabs>
              <w:tab w:val="left" w:pos="1320"/>
              <w:tab w:val="right" w:leader="dot" w:pos="8777"/>
            </w:tabs>
          </w:pPr>
        </w:pPrChange>
      </w:pPr>
      <w:del w:id="513" w:author="phuong vu" w:date="2018-11-21T23:18:00Z">
        <w:r w:rsidDel="003610CA">
          <w:rPr>
            <w:noProof/>
          </w:rPr>
          <w:delText>3.4.3</w:delText>
        </w:r>
        <w:r w:rsidDel="003610CA">
          <w:rPr>
            <w:rFonts w:asciiTheme="minorHAnsi" w:eastAsiaTheme="minorEastAsia" w:hAnsiTheme="minorHAnsi" w:cstheme="minorBidi"/>
            <w:noProof/>
            <w:sz w:val="22"/>
            <w:szCs w:val="22"/>
            <w:lang w:val="en-US"/>
          </w:rPr>
          <w:tab/>
        </w:r>
        <w:r w:rsidDel="003610CA">
          <w:rPr>
            <w:noProof/>
          </w:rPr>
          <w:delText>Quản lí kiểm thử</w:delText>
        </w:r>
        <w:r w:rsidDel="003610CA">
          <w:rPr>
            <w:noProof/>
          </w:rPr>
          <w:tab/>
          <w:delText>41</w:delText>
        </w:r>
      </w:del>
    </w:p>
    <w:p w14:paraId="336BE54A" w14:textId="3ED528C4" w:rsidR="006A2C8A" w:rsidDel="003610CA" w:rsidRDefault="006A2C8A" w:rsidP="00E6227B">
      <w:pPr>
        <w:pStyle w:val="TOC3"/>
        <w:tabs>
          <w:tab w:val="left" w:pos="1320"/>
          <w:tab w:val="right" w:leader="dot" w:pos="8777"/>
        </w:tabs>
        <w:spacing w:line="276" w:lineRule="auto"/>
        <w:rPr>
          <w:del w:id="514" w:author="phuong vu" w:date="2018-11-21T23:18:00Z"/>
          <w:rFonts w:asciiTheme="minorHAnsi" w:eastAsiaTheme="minorEastAsia" w:hAnsiTheme="minorHAnsi" w:cstheme="minorBidi"/>
          <w:noProof/>
          <w:sz w:val="22"/>
          <w:szCs w:val="22"/>
          <w:lang w:val="en-US"/>
        </w:rPr>
        <w:pPrChange w:id="515" w:author="phuong vu" w:date="2018-11-23T13:48:00Z">
          <w:pPr>
            <w:pStyle w:val="TOC3"/>
            <w:tabs>
              <w:tab w:val="left" w:pos="1320"/>
              <w:tab w:val="right" w:leader="dot" w:pos="8777"/>
            </w:tabs>
          </w:pPr>
        </w:pPrChange>
      </w:pPr>
      <w:del w:id="516" w:author="phuong vu" w:date="2018-11-21T23:18:00Z">
        <w:r w:rsidDel="003610CA">
          <w:rPr>
            <w:noProof/>
          </w:rPr>
          <w:delText>3.4.4</w:delText>
        </w:r>
        <w:r w:rsidDel="003610CA">
          <w:rPr>
            <w:rFonts w:asciiTheme="minorHAnsi" w:eastAsiaTheme="minorEastAsia" w:hAnsiTheme="minorHAnsi" w:cstheme="minorBidi"/>
            <w:noProof/>
            <w:sz w:val="22"/>
            <w:szCs w:val="22"/>
            <w:lang w:val="en-US"/>
          </w:rPr>
          <w:tab/>
        </w:r>
        <w:r w:rsidDel="003610CA">
          <w:rPr>
            <w:noProof/>
          </w:rPr>
          <w:delText>Các trường hợp kiểm thử</w:delText>
        </w:r>
        <w:r w:rsidDel="003610CA">
          <w:rPr>
            <w:noProof/>
          </w:rPr>
          <w:tab/>
          <w:delText>41</w:delText>
        </w:r>
      </w:del>
    </w:p>
    <w:p w14:paraId="4D4804B9" w14:textId="0499DFAB" w:rsidR="006A2C8A" w:rsidDel="003610CA" w:rsidRDefault="006A2C8A" w:rsidP="00E6227B">
      <w:pPr>
        <w:pStyle w:val="TOC1"/>
        <w:tabs>
          <w:tab w:val="right" w:leader="dot" w:pos="8777"/>
        </w:tabs>
        <w:spacing w:line="276" w:lineRule="auto"/>
        <w:rPr>
          <w:del w:id="517" w:author="phuong vu" w:date="2018-11-21T23:18:00Z"/>
          <w:rFonts w:asciiTheme="minorHAnsi" w:eastAsiaTheme="minorEastAsia" w:hAnsiTheme="minorHAnsi" w:cstheme="minorBidi"/>
          <w:noProof/>
          <w:sz w:val="22"/>
          <w:szCs w:val="22"/>
          <w:lang w:val="en-US"/>
        </w:rPr>
        <w:pPrChange w:id="518" w:author="phuong vu" w:date="2018-11-23T13:48:00Z">
          <w:pPr>
            <w:pStyle w:val="TOC1"/>
            <w:tabs>
              <w:tab w:val="right" w:leader="dot" w:pos="8777"/>
            </w:tabs>
          </w:pPr>
        </w:pPrChange>
      </w:pPr>
      <w:del w:id="519" w:author="phuong vu" w:date="2018-11-21T23:18:00Z">
        <w:r w:rsidDel="003610CA">
          <w:rPr>
            <w:noProof/>
          </w:rPr>
          <w:delText>KẾT QUẢ, THẢO LUẬN VÀ HƯỚNG PHÁT TRIỂN</w:delText>
        </w:r>
        <w:r w:rsidDel="003610CA">
          <w:rPr>
            <w:noProof/>
          </w:rPr>
          <w:tab/>
          <w:delText>42</w:delText>
        </w:r>
      </w:del>
    </w:p>
    <w:p w14:paraId="5EEA19ED" w14:textId="7570F017" w:rsidR="006A2C8A" w:rsidDel="003610CA" w:rsidRDefault="006A2C8A" w:rsidP="00E6227B">
      <w:pPr>
        <w:pStyle w:val="TOC1"/>
        <w:tabs>
          <w:tab w:val="right" w:leader="dot" w:pos="8777"/>
        </w:tabs>
        <w:spacing w:line="276" w:lineRule="auto"/>
        <w:rPr>
          <w:del w:id="520" w:author="phuong vu" w:date="2018-11-21T23:18:00Z"/>
          <w:rFonts w:asciiTheme="minorHAnsi" w:eastAsiaTheme="minorEastAsia" w:hAnsiTheme="minorHAnsi" w:cstheme="minorBidi"/>
          <w:noProof/>
          <w:sz w:val="22"/>
          <w:szCs w:val="22"/>
          <w:lang w:val="en-US"/>
        </w:rPr>
        <w:pPrChange w:id="521" w:author="phuong vu" w:date="2018-11-23T13:48:00Z">
          <w:pPr>
            <w:pStyle w:val="TOC1"/>
            <w:tabs>
              <w:tab w:val="right" w:leader="dot" w:pos="8777"/>
            </w:tabs>
          </w:pPr>
        </w:pPrChange>
      </w:pPr>
      <w:del w:id="522" w:author="phuong vu" w:date="2018-11-21T23:18:00Z">
        <w:r w:rsidDel="003610CA">
          <w:rPr>
            <w:noProof/>
          </w:rPr>
          <w:delText>TÀI LIỆU THAM KHẢO</w:delText>
        </w:r>
        <w:r w:rsidDel="003610CA">
          <w:rPr>
            <w:noProof/>
          </w:rPr>
          <w:tab/>
          <w:delText>43</w:delText>
        </w:r>
      </w:del>
    </w:p>
    <w:p w14:paraId="06D7A2ED" w14:textId="006142DF" w:rsidR="00E913F0" w:rsidRDefault="00EB1083" w:rsidP="00E6227B">
      <w:pPr>
        <w:spacing w:line="276" w:lineRule="auto"/>
        <w:pPrChange w:id="523" w:author="phuong vu" w:date="2018-11-23T13:48:00Z">
          <w:pPr>
            <w:spacing w:line="360" w:lineRule="auto"/>
          </w:pPr>
        </w:pPrChange>
      </w:pPr>
      <w:r w:rsidRPr="00B04AB8">
        <w:fldChar w:fldCharType="end"/>
      </w:r>
      <w:r w:rsidR="009F370B" w:rsidRPr="00B04AB8">
        <w:t xml:space="preserve"> </w:t>
      </w:r>
    </w:p>
    <w:p w14:paraId="61E98DC7" w14:textId="5C7889F1" w:rsidR="00E913F0" w:rsidRDefault="00E913F0" w:rsidP="00E6227B">
      <w:pPr>
        <w:pStyle w:val="Heading1"/>
        <w:numPr>
          <w:ilvl w:val="0"/>
          <w:numId w:val="0"/>
        </w:numPr>
        <w:spacing w:line="276" w:lineRule="auto"/>
        <w:pPrChange w:id="524" w:author="phuong vu" w:date="2018-11-23T13:48:00Z">
          <w:pPr>
            <w:pStyle w:val="Heading1"/>
            <w:numPr>
              <w:numId w:val="0"/>
            </w:numPr>
            <w:ind w:left="0" w:firstLine="0"/>
          </w:pPr>
        </w:pPrChange>
      </w:pPr>
      <w:r>
        <w:br w:type="page"/>
      </w:r>
      <w:bookmarkStart w:id="525" w:name="_Toc530662453"/>
      <w:r>
        <w:lastRenderedPageBreak/>
        <w:t>KÍ HIỆU VÀ VIẾT TẮT</w:t>
      </w:r>
      <w:bookmarkEnd w:id="525"/>
    </w:p>
    <w:p w14:paraId="1750D665" w14:textId="77777777" w:rsidR="00E913F0" w:rsidRDefault="00E913F0" w:rsidP="00E6227B">
      <w:pPr>
        <w:spacing w:line="276" w:lineRule="auto"/>
        <w:jc w:val="left"/>
        <w:rPr>
          <w:rFonts w:eastAsiaTheme="majorEastAsia" w:cstheme="majorBidi"/>
          <w:b/>
          <w:lang w:val="en-US"/>
        </w:rPr>
        <w:pPrChange w:id="526" w:author="phuong vu" w:date="2018-11-23T13:48:00Z">
          <w:pPr>
            <w:jc w:val="left"/>
          </w:pPr>
        </w:pPrChange>
      </w:pPr>
      <w:r>
        <w:rPr>
          <w:lang w:val="en-US"/>
        </w:rPr>
        <w:br w:type="page"/>
      </w:r>
    </w:p>
    <w:p w14:paraId="70DB239B" w14:textId="72F60966" w:rsidR="00370B8C" w:rsidRDefault="00370B8C" w:rsidP="00E6227B">
      <w:pPr>
        <w:pStyle w:val="Heading1"/>
        <w:numPr>
          <w:ilvl w:val="0"/>
          <w:numId w:val="0"/>
        </w:numPr>
        <w:spacing w:line="276" w:lineRule="auto"/>
        <w:ind w:left="432"/>
        <w:pPrChange w:id="527" w:author="phuong vu" w:date="2018-11-23T13:48:00Z">
          <w:pPr>
            <w:pStyle w:val="Heading1"/>
            <w:numPr>
              <w:numId w:val="0"/>
            </w:numPr>
            <w:ind w:left="432" w:firstLine="0"/>
          </w:pPr>
        </w:pPrChange>
      </w:pPr>
      <w:bookmarkStart w:id="528" w:name="_Toc530662454"/>
      <w:r>
        <w:lastRenderedPageBreak/>
        <w:t>DANH SÁCH HÌNH</w:t>
      </w:r>
      <w:bookmarkEnd w:id="528"/>
    </w:p>
    <w:p w14:paraId="49028952" w14:textId="54CF0F0D" w:rsidR="00F72520" w:rsidRDefault="00B243D7" w:rsidP="00E6227B">
      <w:pPr>
        <w:pStyle w:val="TableofFigures"/>
        <w:tabs>
          <w:tab w:val="right" w:leader="dot" w:pos="8777"/>
        </w:tabs>
        <w:spacing w:line="276" w:lineRule="auto"/>
        <w:rPr>
          <w:ins w:id="529" w:author="phuong vu" w:date="2018-11-22T15:02:00Z"/>
          <w:rFonts w:asciiTheme="minorHAnsi" w:eastAsiaTheme="minorEastAsia" w:hAnsiTheme="minorHAnsi" w:cstheme="minorBidi"/>
          <w:noProof/>
          <w:sz w:val="22"/>
          <w:szCs w:val="22"/>
          <w:lang w:val="en-US"/>
        </w:rPr>
        <w:pPrChange w:id="530" w:author="phuong vu" w:date="2018-11-23T13:48:00Z">
          <w:pPr>
            <w:pStyle w:val="TableofFigures"/>
            <w:tabs>
              <w:tab w:val="right" w:leader="dot" w:pos="8777"/>
            </w:tabs>
          </w:pPr>
        </w:pPrChange>
      </w:pPr>
      <w:r>
        <w:rPr>
          <w:lang w:val="en-US"/>
        </w:rPr>
        <w:fldChar w:fldCharType="begin"/>
      </w:r>
      <w:r>
        <w:rPr>
          <w:lang w:val="en-US"/>
        </w:rPr>
        <w:instrText xml:space="preserve"> TOC \h \z \c "Hình" </w:instrText>
      </w:r>
      <w:r>
        <w:rPr>
          <w:lang w:val="en-US"/>
        </w:rPr>
        <w:fldChar w:fldCharType="separate"/>
      </w:r>
      <w:ins w:id="531" w:author="phuong vu" w:date="2018-11-22T15:02:00Z">
        <w:r w:rsidR="00F72520" w:rsidRPr="00C01B57">
          <w:rPr>
            <w:rStyle w:val="Hyperlink"/>
            <w:noProof/>
          </w:rPr>
          <w:fldChar w:fldCharType="begin"/>
        </w:r>
        <w:r w:rsidR="00F72520" w:rsidRPr="00C01B57">
          <w:rPr>
            <w:rStyle w:val="Hyperlink"/>
            <w:noProof/>
          </w:rPr>
          <w:instrText xml:space="preserve"> </w:instrText>
        </w:r>
        <w:r w:rsidR="00F72520">
          <w:rPr>
            <w:noProof/>
          </w:rPr>
          <w:instrText>HYPERLINK \l "_Toc530662922"</w:instrText>
        </w:r>
        <w:r w:rsidR="00F72520" w:rsidRPr="00C01B57">
          <w:rPr>
            <w:rStyle w:val="Hyperlink"/>
            <w:noProof/>
          </w:rPr>
          <w:instrText xml:space="preserve"> </w:instrText>
        </w:r>
        <w:r w:rsidR="00F72520" w:rsidRPr="00C01B57">
          <w:rPr>
            <w:rStyle w:val="Hyperlink"/>
            <w:noProof/>
          </w:rPr>
        </w:r>
        <w:r w:rsidR="00F72520" w:rsidRPr="00C01B57">
          <w:rPr>
            <w:rStyle w:val="Hyperlink"/>
            <w:noProof/>
          </w:rPr>
          <w:fldChar w:fldCharType="separate"/>
        </w:r>
        <w:r w:rsidR="00F72520" w:rsidRPr="00C01B57">
          <w:rPr>
            <w:rStyle w:val="Hyperlink"/>
            <w:noProof/>
          </w:rPr>
          <w:t>Hình 1.1</w:t>
        </w:r>
        <w:r w:rsidR="00F72520" w:rsidRPr="00C01B57">
          <w:rPr>
            <w:rStyle w:val="Hyperlink"/>
            <w:noProof/>
            <w:lang w:val="en-US"/>
          </w:rPr>
          <w:t xml:space="preserve"> Các bước xử lí đơn hàng</w:t>
        </w:r>
        <w:r w:rsidR="00F72520">
          <w:rPr>
            <w:noProof/>
            <w:webHidden/>
          </w:rPr>
          <w:tab/>
        </w:r>
        <w:r w:rsidR="00F72520">
          <w:rPr>
            <w:noProof/>
            <w:webHidden/>
          </w:rPr>
          <w:fldChar w:fldCharType="begin"/>
        </w:r>
        <w:r w:rsidR="00F72520">
          <w:rPr>
            <w:noProof/>
            <w:webHidden/>
          </w:rPr>
          <w:instrText xml:space="preserve"> PAGEREF _Toc530662922 \h </w:instrText>
        </w:r>
        <w:r w:rsidR="00F72520">
          <w:rPr>
            <w:noProof/>
            <w:webHidden/>
          </w:rPr>
        </w:r>
      </w:ins>
      <w:r w:rsidR="00F72520">
        <w:rPr>
          <w:noProof/>
          <w:webHidden/>
        </w:rPr>
        <w:fldChar w:fldCharType="separate"/>
      </w:r>
      <w:ins w:id="532" w:author="phuong vu" w:date="2018-11-22T15:02:00Z">
        <w:r w:rsidR="00F72520">
          <w:rPr>
            <w:noProof/>
            <w:webHidden/>
          </w:rPr>
          <w:t>19</w:t>
        </w:r>
        <w:r w:rsidR="00F72520">
          <w:rPr>
            <w:noProof/>
            <w:webHidden/>
          </w:rPr>
          <w:fldChar w:fldCharType="end"/>
        </w:r>
        <w:r w:rsidR="00F72520" w:rsidRPr="00C01B57">
          <w:rPr>
            <w:rStyle w:val="Hyperlink"/>
            <w:noProof/>
          </w:rPr>
          <w:fldChar w:fldCharType="end"/>
        </w:r>
      </w:ins>
    </w:p>
    <w:p w14:paraId="015ADF57" w14:textId="5842926B" w:rsidR="00F72520" w:rsidRDefault="00F72520" w:rsidP="00E6227B">
      <w:pPr>
        <w:pStyle w:val="TableofFigures"/>
        <w:tabs>
          <w:tab w:val="right" w:leader="dot" w:pos="8777"/>
        </w:tabs>
        <w:spacing w:line="276" w:lineRule="auto"/>
        <w:rPr>
          <w:ins w:id="533" w:author="phuong vu" w:date="2018-11-22T15:02:00Z"/>
          <w:rFonts w:asciiTheme="minorHAnsi" w:eastAsiaTheme="minorEastAsia" w:hAnsiTheme="minorHAnsi" w:cstheme="minorBidi"/>
          <w:noProof/>
          <w:sz w:val="22"/>
          <w:szCs w:val="22"/>
          <w:lang w:val="en-US"/>
        </w:rPr>
        <w:pPrChange w:id="534" w:author="phuong vu" w:date="2018-11-23T13:48:00Z">
          <w:pPr>
            <w:pStyle w:val="TableofFigures"/>
            <w:tabs>
              <w:tab w:val="right" w:leader="dot" w:pos="8777"/>
            </w:tabs>
          </w:pPr>
        </w:pPrChange>
      </w:pPr>
      <w:ins w:id="535"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"_Toc530662923"</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1.2</w:t>
        </w:r>
        <w:r w:rsidRPr="00C01B57">
          <w:rPr>
            <w:rStyle w:val="Hyperlink"/>
            <w:noProof/>
            <w:lang w:val="en-US"/>
          </w:rPr>
          <w:t xml:space="preserve"> Sơ đồ USE CASE</w:t>
        </w:r>
        <w:r>
          <w:rPr>
            <w:noProof/>
            <w:webHidden/>
          </w:rPr>
          <w:tab/>
        </w:r>
        <w:r>
          <w:rPr>
            <w:noProof/>
            <w:webHidden/>
          </w:rPr>
          <w:fldChar w:fldCharType="begin"/>
        </w:r>
        <w:r>
          <w:rPr>
            <w:noProof/>
            <w:webHidden/>
          </w:rPr>
          <w:instrText xml:space="preserve"> PAGEREF _Toc530662923 \h </w:instrText>
        </w:r>
        <w:r>
          <w:rPr>
            <w:noProof/>
            <w:webHidden/>
          </w:rPr>
        </w:r>
      </w:ins>
      <w:r>
        <w:rPr>
          <w:noProof/>
          <w:webHidden/>
        </w:rPr>
        <w:fldChar w:fldCharType="separate"/>
      </w:r>
      <w:ins w:id="536" w:author="phuong vu" w:date="2018-11-22T15:02:00Z">
        <w:r>
          <w:rPr>
            <w:noProof/>
            <w:webHidden/>
          </w:rPr>
          <w:t>21</w:t>
        </w:r>
        <w:r>
          <w:rPr>
            <w:noProof/>
            <w:webHidden/>
          </w:rPr>
          <w:fldChar w:fldCharType="end"/>
        </w:r>
        <w:r w:rsidRPr="00C01B57">
          <w:rPr>
            <w:rStyle w:val="Hyperlink"/>
            <w:noProof/>
          </w:rPr>
          <w:fldChar w:fldCharType="end"/>
        </w:r>
      </w:ins>
    </w:p>
    <w:p w14:paraId="1636CA33" w14:textId="5FF9996A" w:rsidR="00F72520" w:rsidRDefault="00F72520" w:rsidP="00E6227B">
      <w:pPr>
        <w:pStyle w:val="TableofFigures"/>
        <w:tabs>
          <w:tab w:val="right" w:leader="dot" w:pos="8777"/>
        </w:tabs>
        <w:spacing w:line="276" w:lineRule="auto"/>
        <w:rPr>
          <w:ins w:id="537" w:author="phuong vu" w:date="2018-11-22T15:02:00Z"/>
          <w:rFonts w:asciiTheme="minorHAnsi" w:eastAsiaTheme="minorEastAsia" w:hAnsiTheme="minorHAnsi" w:cstheme="minorBidi"/>
          <w:noProof/>
          <w:sz w:val="22"/>
          <w:szCs w:val="22"/>
          <w:lang w:val="en-US"/>
        </w:rPr>
        <w:pPrChange w:id="538" w:author="phuong vu" w:date="2018-11-23T13:48:00Z">
          <w:pPr>
            <w:pStyle w:val="TableofFigures"/>
            <w:tabs>
              <w:tab w:val="right" w:leader="dot" w:pos="8777"/>
            </w:tabs>
          </w:pPr>
        </w:pPrChange>
      </w:pPr>
      <w:ins w:id="539"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"_Toc530662924"</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2.1</w:t>
        </w:r>
        <w:r w:rsidRPr="00C01B57">
          <w:rPr>
            <w:rStyle w:val="Hyperlink"/>
            <w:noProof/>
            <w:lang w:val="en-US"/>
          </w:rPr>
          <w:t xml:space="preserve"> </w:t>
        </w:r>
        <w:r w:rsidRPr="00C01B57">
          <w:rPr>
            <w:rStyle w:val="Hyperlink"/>
            <w:noProof/>
          </w:rPr>
          <w:t>Giao diện Android 7.0 Nougat</w:t>
        </w:r>
        <w:r>
          <w:rPr>
            <w:noProof/>
            <w:webHidden/>
          </w:rPr>
          <w:tab/>
        </w:r>
        <w:r>
          <w:rPr>
            <w:noProof/>
            <w:webHidden/>
          </w:rPr>
          <w:fldChar w:fldCharType="begin"/>
        </w:r>
        <w:r>
          <w:rPr>
            <w:noProof/>
            <w:webHidden/>
          </w:rPr>
          <w:instrText xml:space="preserve"> PAGEREF _Toc530662924 \h </w:instrText>
        </w:r>
        <w:r>
          <w:rPr>
            <w:noProof/>
            <w:webHidden/>
          </w:rPr>
        </w:r>
      </w:ins>
      <w:r>
        <w:rPr>
          <w:noProof/>
          <w:webHidden/>
        </w:rPr>
        <w:fldChar w:fldCharType="separate"/>
      </w:r>
      <w:ins w:id="540" w:author="phuong vu" w:date="2018-11-22T15:02:00Z">
        <w:r>
          <w:rPr>
            <w:noProof/>
            <w:webHidden/>
          </w:rPr>
          <w:t>32</w:t>
        </w:r>
        <w:r>
          <w:rPr>
            <w:noProof/>
            <w:webHidden/>
          </w:rPr>
          <w:fldChar w:fldCharType="end"/>
        </w:r>
        <w:r w:rsidRPr="00C01B57">
          <w:rPr>
            <w:rStyle w:val="Hyperlink"/>
            <w:noProof/>
          </w:rPr>
          <w:fldChar w:fldCharType="end"/>
        </w:r>
      </w:ins>
    </w:p>
    <w:p w14:paraId="4EF7C5D8" w14:textId="61CD2166" w:rsidR="00F72520" w:rsidRDefault="00F72520" w:rsidP="00E6227B">
      <w:pPr>
        <w:pStyle w:val="TableofFigures"/>
        <w:tabs>
          <w:tab w:val="right" w:leader="dot" w:pos="8777"/>
        </w:tabs>
        <w:spacing w:line="276" w:lineRule="auto"/>
        <w:rPr>
          <w:ins w:id="541" w:author="phuong vu" w:date="2018-11-22T15:02:00Z"/>
          <w:rFonts w:asciiTheme="minorHAnsi" w:eastAsiaTheme="minorEastAsia" w:hAnsiTheme="minorHAnsi" w:cstheme="minorBidi"/>
          <w:noProof/>
          <w:sz w:val="22"/>
          <w:szCs w:val="22"/>
          <w:lang w:val="en-US"/>
        </w:rPr>
        <w:pPrChange w:id="542" w:author="phuong vu" w:date="2018-11-23T13:48:00Z">
          <w:pPr>
            <w:pStyle w:val="TableofFigures"/>
            <w:tabs>
              <w:tab w:val="right" w:leader="dot" w:pos="8777"/>
            </w:tabs>
          </w:pPr>
        </w:pPrChange>
      </w:pPr>
      <w:ins w:id="543"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"_Toc530662925"</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2.2</w:t>
        </w:r>
        <w:r w:rsidRPr="00C01B57">
          <w:rPr>
            <w:rStyle w:val="Hyperlink"/>
            <w:noProof/>
            <w:lang w:val="en-US"/>
          </w:rPr>
          <w:t xml:space="preserve"> Ví dụ về truy vấn dữ liệu</w:t>
        </w:r>
        <w:r>
          <w:rPr>
            <w:noProof/>
            <w:webHidden/>
          </w:rPr>
          <w:tab/>
        </w:r>
        <w:r>
          <w:rPr>
            <w:noProof/>
            <w:webHidden/>
          </w:rPr>
          <w:fldChar w:fldCharType="begin"/>
        </w:r>
        <w:r>
          <w:rPr>
            <w:noProof/>
            <w:webHidden/>
          </w:rPr>
          <w:instrText xml:space="preserve"> PAGEREF _Toc530662925 \h </w:instrText>
        </w:r>
        <w:r>
          <w:rPr>
            <w:noProof/>
            <w:webHidden/>
          </w:rPr>
        </w:r>
      </w:ins>
      <w:r>
        <w:rPr>
          <w:noProof/>
          <w:webHidden/>
        </w:rPr>
        <w:fldChar w:fldCharType="separate"/>
      </w:r>
      <w:ins w:id="544" w:author="phuong vu" w:date="2018-11-22T15:02:00Z">
        <w:r>
          <w:rPr>
            <w:noProof/>
            <w:webHidden/>
          </w:rPr>
          <w:t>33</w:t>
        </w:r>
        <w:r>
          <w:rPr>
            <w:noProof/>
            <w:webHidden/>
          </w:rPr>
          <w:fldChar w:fldCharType="end"/>
        </w:r>
        <w:r w:rsidRPr="00C01B57">
          <w:rPr>
            <w:rStyle w:val="Hyperlink"/>
            <w:noProof/>
          </w:rPr>
          <w:fldChar w:fldCharType="end"/>
        </w:r>
      </w:ins>
    </w:p>
    <w:p w14:paraId="126DC11B" w14:textId="4C689115" w:rsidR="00F72520" w:rsidRDefault="00F72520" w:rsidP="00E6227B">
      <w:pPr>
        <w:pStyle w:val="TableofFigures"/>
        <w:tabs>
          <w:tab w:val="right" w:leader="dot" w:pos="8777"/>
        </w:tabs>
        <w:spacing w:line="276" w:lineRule="auto"/>
        <w:rPr>
          <w:ins w:id="545" w:author="phuong vu" w:date="2018-11-22T15:02:00Z"/>
          <w:rFonts w:asciiTheme="minorHAnsi" w:eastAsiaTheme="minorEastAsia" w:hAnsiTheme="minorHAnsi" w:cstheme="minorBidi"/>
          <w:noProof/>
          <w:sz w:val="22"/>
          <w:szCs w:val="22"/>
          <w:lang w:val="en-US"/>
        </w:rPr>
        <w:pPrChange w:id="546" w:author="phuong vu" w:date="2018-11-23T13:48:00Z">
          <w:pPr>
            <w:pStyle w:val="TableofFigures"/>
            <w:tabs>
              <w:tab w:val="right" w:leader="dot" w:pos="8777"/>
            </w:tabs>
          </w:pPr>
        </w:pPrChange>
      </w:pPr>
      <w:ins w:id="547"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"_Toc530662926"</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2.3</w:t>
        </w:r>
        <w:r w:rsidRPr="00C01B57">
          <w:rPr>
            <w:rStyle w:val="Hyperlink"/>
            <w:noProof/>
            <w:lang w:val="en-US"/>
          </w:rPr>
          <w:t xml:space="preserve"> Ví dụ về gọi một mutation</w:t>
        </w:r>
        <w:r>
          <w:rPr>
            <w:noProof/>
            <w:webHidden/>
          </w:rPr>
          <w:tab/>
        </w:r>
        <w:r>
          <w:rPr>
            <w:noProof/>
            <w:webHidden/>
          </w:rPr>
          <w:fldChar w:fldCharType="begin"/>
        </w:r>
        <w:r>
          <w:rPr>
            <w:noProof/>
            <w:webHidden/>
          </w:rPr>
          <w:instrText xml:space="preserve"> PAGEREF _Toc530662926 \h </w:instrText>
        </w:r>
        <w:r>
          <w:rPr>
            <w:noProof/>
            <w:webHidden/>
          </w:rPr>
        </w:r>
      </w:ins>
      <w:r>
        <w:rPr>
          <w:noProof/>
          <w:webHidden/>
        </w:rPr>
        <w:fldChar w:fldCharType="separate"/>
      </w:r>
      <w:ins w:id="548" w:author="phuong vu" w:date="2018-11-22T15:02:00Z">
        <w:r>
          <w:rPr>
            <w:noProof/>
            <w:webHidden/>
          </w:rPr>
          <w:t>34</w:t>
        </w:r>
        <w:r>
          <w:rPr>
            <w:noProof/>
            <w:webHidden/>
          </w:rPr>
          <w:fldChar w:fldCharType="end"/>
        </w:r>
        <w:r w:rsidRPr="00C01B57">
          <w:rPr>
            <w:rStyle w:val="Hyperlink"/>
            <w:noProof/>
          </w:rPr>
          <w:fldChar w:fldCharType="end"/>
        </w:r>
      </w:ins>
    </w:p>
    <w:p w14:paraId="1795EB7F" w14:textId="64DC98C5" w:rsidR="00F72520" w:rsidRDefault="00F72520" w:rsidP="00E6227B">
      <w:pPr>
        <w:pStyle w:val="TableofFigures"/>
        <w:tabs>
          <w:tab w:val="right" w:leader="dot" w:pos="8777"/>
        </w:tabs>
        <w:spacing w:line="276" w:lineRule="auto"/>
        <w:rPr>
          <w:ins w:id="549" w:author="phuong vu" w:date="2018-11-22T15:02:00Z"/>
          <w:rFonts w:asciiTheme="minorHAnsi" w:eastAsiaTheme="minorEastAsia" w:hAnsiTheme="minorHAnsi" w:cstheme="minorBidi"/>
          <w:noProof/>
          <w:sz w:val="22"/>
          <w:szCs w:val="22"/>
          <w:lang w:val="en-US"/>
        </w:rPr>
        <w:pPrChange w:id="550" w:author="phuong vu" w:date="2018-11-23T13:48:00Z">
          <w:pPr>
            <w:pStyle w:val="TableofFigures"/>
            <w:tabs>
              <w:tab w:val="right" w:leader="dot" w:pos="8777"/>
            </w:tabs>
          </w:pPr>
        </w:pPrChange>
      </w:pPr>
      <w:ins w:id="551"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"_Toc530662927"</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2.4</w:t>
        </w:r>
        <w:r w:rsidRPr="00C01B57">
          <w:rPr>
            <w:rStyle w:val="Hyperlink"/>
            <w:noProof/>
            <w:lang w:val="en-US"/>
          </w:rPr>
          <w:t xml:space="preserve"> Mô phỏng hàng đợi nhiều trạm phục vụ</w:t>
        </w:r>
        <w:r>
          <w:rPr>
            <w:noProof/>
            <w:webHidden/>
          </w:rPr>
          <w:tab/>
        </w:r>
        <w:r>
          <w:rPr>
            <w:noProof/>
            <w:webHidden/>
          </w:rPr>
          <w:fldChar w:fldCharType="begin"/>
        </w:r>
        <w:r>
          <w:rPr>
            <w:noProof/>
            <w:webHidden/>
          </w:rPr>
          <w:instrText xml:space="preserve"> PAGEREF _Toc530662927 \h </w:instrText>
        </w:r>
        <w:r>
          <w:rPr>
            <w:noProof/>
            <w:webHidden/>
          </w:rPr>
        </w:r>
      </w:ins>
      <w:r>
        <w:rPr>
          <w:noProof/>
          <w:webHidden/>
        </w:rPr>
        <w:fldChar w:fldCharType="separate"/>
      </w:r>
      <w:ins w:id="552" w:author="phuong vu" w:date="2018-11-22T15:02:00Z">
        <w:r>
          <w:rPr>
            <w:noProof/>
            <w:webHidden/>
          </w:rPr>
          <w:t>38</w:t>
        </w:r>
        <w:r>
          <w:rPr>
            <w:noProof/>
            <w:webHidden/>
          </w:rPr>
          <w:fldChar w:fldCharType="end"/>
        </w:r>
        <w:r w:rsidRPr="00C01B57">
          <w:rPr>
            <w:rStyle w:val="Hyperlink"/>
            <w:noProof/>
          </w:rPr>
          <w:fldChar w:fldCharType="end"/>
        </w:r>
      </w:ins>
    </w:p>
    <w:p w14:paraId="6D7833F0" w14:textId="09973DB0" w:rsidR="00F72520" w:rsidRDefault="00F72520" w:rsidP="00E6227B">
      <w:pPr>
        <w:pStyle w:val="TableofFigures"/>
        <w:tabs>
          <w:tab w:val="right" w:leader="dot" w:pos="8777"/>
        </w:tabs>
        <w:spacing w:line="276" w:lineRule="auto"/>
        <w:rPr>
          <w:ins w:id="553" w:author="phuong vu" w:date="2018-11-22T15:02:00Z"/>
          <w:rFonts w:asciiTheme="minorHAnsi" w:eastAsiaTheme="minorEastAsia" w:hAnsiTheme="minorHAnsi" w:cstheme="minorBidi"/>
          <w:noProof/>
          <w:sz w:val="22"/>
          <w:szCs w:val="22"/>
          <w:lang w:val="en-US"/>
        </w:rPr>
        <w:pPrChange w:id="554" w:author="phuong vu" w:date="2018-11-23T13:48:00Z">
          <w:pPr>
            <w:pStyle w:val="TableofFigures"/>
            <w:tabs>
              <w:tab w:val="right" w:leader="dot" w:pos="8777"/>
            </w:tabs>
          </w:pPr>
        </w:pPrChange>
      </w:pPr>
      <w:ins w:id="555"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"_Toc530662928"</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w:t>
        </w:r>
        <w:r w:rsidRPr="00C01B57">
          <w:rPr>
            <w:rStyle w:val="Hyperlink"/>
            <w:noProof/>
            <w:lang w:val="en-US"/>
          </w:rPr>
          <w:t>: Các thành phần xây dựng hệ thống</w:t>
        </w:r>
        <w:r>
          <w:rPr>
            <w:noProof/>
            <w:webHidden/>
          </w:rPr>
          <w:tab/>
        </w:r>
        <w:r>
          <w:rPr>
            <w:noProof/>
            <w:webHidden/>
          </w:rPr>
          <w:fldChar w:fldCharType="begin"/>
        </w:r>
        <w:r>
          <w:rPr>
            <w:noProof/>
            <w:webHidden/>
          </w:rPr>
          <w:instrText xml:space="preserve"> PAGEREF _Toc530662928 \h </w:instrText>
        </w:r>
        <w:r>
          <w:rPr>
            <w:noProof/>
            <w:webHidden/>
          </w:rPr>
        </w:r>
      </w:ins>
      <w:r>
        <w:rPr>
          <w:noProof/>
          <w:webHidden/>
        </w:rPr>
        <w:fldChar w:fldCharType="separate"/>
      </w:r>
      <w:ins w:id="556" w:author="phuong vu" w:date="2018-11-22T15:02:00Z">
        <w:r>
          <w:rPr>
            <w:noProof/>
            <w:webHidden/>
          </w:rPr>
          <w:t>39</w:t>
        </w:r>
        <w:r>
          <w:rPr>
            <w:noProof/>
            <w:webHidden/>
          </w:rPr>
          <w:fldChar w:fldCharType="end"/>
        </w:r>
        <w:r w:rsidRPr="00C01B57">
          <w:rPr>
            <w:rStyle w:val="Hyperlink"/>
            <w:noProof/>
          </w:rPr>
          <w:fldChar w:fldCharType="end"/>
        </w:r>
      </w:ins>
    </w:p>
    <w:p w14:paraId="376D5EFF" w14:textId="31F29501" w:rsidR="00F72520" w:rsidRDefault="00F72520" w:rsidP="00E6227B">
      <w:pPr>
        <w:pStyle w:val="TableofFigures"/>
        <w:tabs>
          <w:tab w:val="right" w:leader="dot" w:pos="8777"/>
        </w:tabs>
        <w:spacing w:line="276" w:lineRule="auto"/>
        <w:rPr>
          <w:ins w:id="557" w:author="phuong vu" w:date="2018-11-22T15:02:00Z"/>
          <w:rFonts w:asciiTheme="minorHAnsi" w:eastAsiaTheme="minorEastAsia" w:hAnsiTheme="minorHAnsi" w:cstheme="minorBidi"/>
          <w:noProof/>
          <w:sz w:val="22"/>
          <w:szCs w:val="22"/>
          <w:lang w:val="en-US"/>
        </w:rPr>
        <w:pPrChange w:id="558" w:author="phuong vu" w:date="2018-11-23T13:48:00Z">
          <w:pPr>
            <w:pStyle w:val="TableofFigures"/>
            <w:tabs>
              <w:tab w:val="right" w:leader="dot" w:pos="8777"/>
            </w:tabs>
          </w:pPr>
        </w:pPrChange>
      </w:pPr>
      <w:ins w:id="559" w:author="phuong vu" w:date="2018-11-22T15:02:00Z">
        <w:r w:rsidRPr="00C01B57">
          <w:rPr>
            <w:rStyle w:val="Hyperlink"/>
            <w:noProof/>
          </w:rPr>
          <w:fldChar w:fldCharType="begin"/>
        </w:r>
        <w:r w:rsidRPr="00C01B57">
          <w:rPr>
            <w:rStyle w:val="Hyperlink"/>
            <w:noProof/>
          </w:rPr>
          <w:instrText xml:space="preserve"> </w:instrText>
        </w:r>
        <w:r>
          <w:rPr>
            <w:noProof/>
          </w:rPr>
          <w:instrText>HYPERLINK "C:\\Users\\vuphu\\Desktop\\luanvan\\Lu-n-v-n\\baoCao\\bao-cao-luan-van.docx" \l "_Toc530662929"</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w:t>
        </w:r>
        <w:r w:rsidRPr="00C01B57">
          <w:rPr>
            <w:rStyle w:val="Hyperlink"/>
            <w:noProof/>
            <w:lang w:val="en-US"/>
          </w:rPr>
          <w:t xml:space="preserve"> Sơ đồ phân rã chức năng</w:t>
        </w:r>
        <w:r>
          <w:rPr>
            <w:noProof/>
            <w:webHidden/>
          </w:rPr>
          <w:tab/>
        </w:r>
        <w:r>
          <w:rPr>
            <w:noProof/>
            <w:webHidden/>
          </w:rPr>
          <w:fldChar w:fldCharType="begin"/>
        </w:r>
        <w:r>
          <w:rPr>
            <w:noProof/>
            <w:webHidden/>
          </w:rPr>
          <w:instrText xml:space="preserve"> PAGEREF _Toc530662929 \h </w:instrText>
        </w:r>
        <w:r>
          <w:rPr>
            <w:noProof/>
            <w:webHidden/>
          </w:rPr>
        </w:r>
      </w:ins>
      <w:r>
        <w:rPr>
          <w:noProof/>
          <w:webHidden/>
        </w:rPr>
        <w:fldChar w:fldCharType="separate"/>
      </w:r>
      <w:ins w:id="560" w:author="phuong vu" w:date="2018-11-22T15:02:00Z">
        <w:r>
          <w:rPr>
            <w:noProof/>
            <w:webHidden/>
          </w:rPr>
          <w:t>40</w:t>
        </w:r>
        <w:r>
          <w:rPr>
            <w:noProof/>
            <w:webHidden/>
          </w:rPr>
          <w:fldChar w:fldCharType="end"/>
        </w:r>
        <w:r w:rsidRPr="00C01B57">
          <w:rPr>
            <w:rStyle w:val="Hyperlink"/>
            <w:noProof/>
          </w:rPr>
          <w:fldChar w:fldCharType="end"/>
        </w:r>
      </w:ins>
    </w:p>
    <w:p w14:paraId="79E22A2F" w14:textId="55022AAA" w:rsidR="00F72520" w:rsidRDefault="00F72520" w:rsidP="00E6227B">
      <w:pPr>
        <w:pStyle w:val="TableofFigures"/>
        <w:tabs>
          <w:tab w:val="right" w:leader="dot" w:pos="8777"/>
        </w:tabs>
        <w:spacing w:line="276" w:lineRule="auto"/>
        <w:rPr>
          <w:ins w:id="561" w:author="phuong vu" w:date="2018-11-22T15:02:00Z"/>
          <w:rFonts w:asciiTheme="minorHAnsi" w:eastAsiaTheme="minorEastAsia" w:hAnsiTheme="minorHAnsi" w:cstheme="minorBidi"/>
          <w:noProof/>
          <w:sz w:val="22"/>
          <w:szCs w:val="22"/>
          <w:lang w:val="en-US"/>
        </w:rPr>
        <w:pPrChange w:id="562" w:author="phuong vu" w:date="2018-11-23T13:48:00Z">
          <w:pPr>
            <w:pStyle w:val="TableofFigures"/>
            <w:tabs>
              <w:tab w:val="right" w:leader="dot" w:pos="8777"/>
            </w:tabs>
          </w:pPr>
        </w:pPrChange>
      </w:pPr>
      <w:ins w:id="563"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"_Toc530662930"</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3.3</w:t>
        </w:r>
        <w:r w:rsidRPr="00C01B57">
          <w:rPr>
            <w:rStyle w:val="Hyperlink"/>
            <w:noProof/>
            <w:lang w:val="en-US"/>
          </w:rPr>
          <w:t xml:space="preserve"> Sơ đồ mô hình quan hệ thực thể ở mức luận lý</w:t>
        </w:r>
        <w:r>
          <w:rPr>
            <w:noProof/>
            <w:webHidden/>
          </w:rPr>
          <w:tab/>
        </w:r>
        <w:r>
          <w:rPr>
            <w:noProof/>
            <w:webHidden/>
          </w:rPr>
          <w:fldChar w:fldCharType="begin"/>
        </w:r>
        <w:r>
          <w:rPr>
            <w:noProof/>
            <w:webHidden/>
          </w:rPr>
          <w:instrText xml:space="preserve"> PAGEREF _Toc530662930 \h </w:instrText>
        </w:r>
        <w:r>
          <w:rPr>
            <w:noProof/>
            <w:webHidden/>
          </w:rPr>
        </w:r>
      </w:ins>
      <w:r>
        <w:rPr>
          <w:noProof/>
          <w:webHidden/>
        </w:rPr>
        <w:fldChar w:fldCharType="separate"/>
      </w:r>
      <w:ins w:id="564" w:author="phuong vu" w:date="2018-11-22T15:02:00Z">
        <w:r>
          <w:rPr>
            <w:noProof/>
            <w:webHidden/>
          </w:rPr>
          <w:t>41</w:t>
        </w:r>
        <w:r>
          <w:rPr>
            <w:noProof/>
            <w:webHidden/>
          </w:rPr>
          <w:fldChar w:fldCharType="end"/>
        </w:r>
        <w:r w:rsidRPr="00C01B57">
          <w:rPr>
            <w:rStyle w:val="Hyperlink"/>
            <w:noProof/>
          </w:rPr>
          <w:fldChar w:fldCharType="end"/>
        </w:r>
      </w:ins>
    </w:p>
    <w:p w14:paraId="74794D33" w14:textId="3C514E1D" w:rsidR="00F72520" w:rsidRDefault="00F72520" w:rsidP="00E6227B">
      <w:pPr>
        <w:pStyle w:val="TableofFigures"/>
        <w:tabs>
          <w:tab w:val="right" w:leader="dot" w:pos="8777"/>
        </w:tabs>
        <w:spacing w:line="276" w:lineRule="auto"/>
        <w:rPr>
          <w:ins w:id="565" w:author="phuong vu" w:date="2018-11-22T15:02:00Z"/>
          <w:rFonts w:asciiTheme="minorHAnsi" w:eastAsiaTheme="minorEastAsia" w:hAnsiTheme="minorHAnsi" w:cstheme="minorBidi"/>
          <w:noProof/>
          <w:sz w:val="22"/>
          <w:szCs w:val="22"/>
          <w:lang w:val="en-US"/>
        </w:rPr>
        <w:pPrChange w:id="566" w:author="phuong vu" w:date="2018-11-23T13:48:00Z">
          <w:pPr>
            <w:pStyle w:val="TableofFigures"/>
            <w:tabs>
              <w:tab w:val="right" w:leader="dot" w:pos="8777"/>
            </w:tabs>
          </w:pPr>
        </w:pPrChange>
      </w:pPr>
      <w:ins w:id="567"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"_Toc530662931"</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3.4Giao diện xem danh sách đơn hàng trạng thái "hoàn tất"</w:t>
        </w:r>
        <w:r>
          <w:rPr>
            <w:noProof/>
            <w:webHidden/>
          </w:rPr>
          <w:tab/>
        </w:r>
        <w:r>
          <w:rPr>
            <w:noProof/>
            <w:webHidden/>
          </w:rPr>
          <w:fldChar w:fldCharType="begin"/>
        </w:r>
        <w:r>
          <w:rPr>
            <w:noProof/>
            <w:webHidden/>
          </w:rPr>
          <w:instrText xml:space="preserve"> PAGEREF _Toc530662931 \h </w:instrText>
        </w:r>
        <w:r>
          <w:rPr>
            <w:noProof/>
            <w:webHidden/>
          </w:rPr>
        </w:r>
      </w:ins>
      <w:r>
        <w:rPr>
          <w:noProof/>
          <w:webHidden/>
        </w:rPr>
        <w:fldChar w:fldCharType="separate"/>
      </w:r>
      <w:ins w:id="568" w:author="phuong vu" w:date="2018-11-22T15:02:00Z">
        <w:r>
          <w:rPr>
            <w:noProof/>
            <w:webHidden/>
          </w:rPr>
          <w:t>45</w:t>
        </w:r>
        <w:r>
          <w:rPr>
            <w:noProof/>
            <w:webHidden/>
          </w:rPr>
          <w:fldChar w:fldCharType="end"/>
        </w:r>
        <w:r w:rsidRPr="00C01B57">
          <w:rPr>
            <w:rStyle w:val="Hyperlink"/>
            <w:noProof/>
          </w:rPr>
          <w:fldChar w:fldCharType="end"/>
        </w:r>
      </w:ins>
    </w:p>
    <w:p w14:paraId="6C938EBE" w14:textId="6999664B" w:rsidR="00F72520" w:rsidRDefault="00F72520" w:rsidP="00E6227B">
      <w:pPr>
        <w:pStyle w:val="TableofFigures"/>
        <w:tabs>
          <w:tab w:val="right" w:leader="dot" w:pos="8777"/>
        </w:tabs>
        <w:spacing w:line="276" w:lineRule="auto"/>
        <w:rPr>
          <w:ins w:id="569" w:author="phuong vu" w:date="2018-11-22T15:02:00Z"/>
          <w:rFonts w:asciiTheme="minorHAnsi" w:eastAsiaTheme="minorEastAsia" w:hAnsiTheme="minorHAnsi" w:cstheme="minorBidi"/>
          <w:noProof/>
          <w:sz w:val="22"/>
          <w:szCs w:val="22"/>
          <w:lang w:val="en-US"/>
        </w:rPr>
        <w:pPrChange w:id="570" w:author="phuong vu" w:date="2018-11-23T13:48:00Z">
          <w:pPr>
            <w:pStyle w:val="TableofFigures"/>
            <w:tabs>
              <w:tab w:val="right" w:leader="dot" w:pos="8777"/>
            </w:tabs>
          </w:pPr>
        </w:pPrChange>
      </w:pPr>
      <w:ins w:id="571"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"_Toc530662932"</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3.5</w:t>
        </w:r>
        <w:r w:rsidRPr="00C01B57">
          <w:rPr>
            <w:rStyle w:val="Hyperlink"/>
            <w:noProof/>
            <w:lang w:val="en-US"/>
          </w:rPr>
          <w:t xml:space="preserve"> </w:t>
        </w:r>
        <w:r w:rsidRPr="00C01B57">
          <w:rPr>
            <w:rStyle w:val="Hyperlink"/>
            <w:noProof/>
          </w:rPr>
          <w:t>Giao diện xem danh sách đơn hàng khi dữ liệu rỗng</w:t>
        </w:r>
        <w:r>
          <w:rPr>
            <w:noProof/>
            <w:webHidden/>
          </w:rPr>
          <w:tab/>
        </w:r>
        <w:r>
          <w:rPr>
            <w:noProof/>
            <w:webHidden/>
          </w:rPr>
          <w:fldChar w:fldCharType="begin"/>
        </w:r>
        <w:r>
          <w:rPr>
            <w:noProof/>
            <w:webHidden/>
          </w:rPr>
          <w:instrText xml:space="preserve"> PAGEREF _Toc530662932 \h </w:instrText>
        </w:r>
        <w:r>
          <w:rPr>
            <w:noProof/>
            <w:webHidden/>
          </w:rPr>
        </w:r>
      </w:ins>
      <w:r>
        <w:rPr>
          <w:noProof/>
          <w:webHidden/>
        </w:rPr>
        <w:fldChar w:fldCharType="separate"/>
      </w:r>
      <w:ins w:id="572" w:author="phuong vu" w:date="2018-11-22T15:02:00Z">
        <w:r>
          <w:rPr>
            <w:noProof/>
            <w:webHidden/>
          </w:rPr>
          <w:t>45</w:t>
        </w:r>
        <w:r>
          <w:rPr>
            <w:noProof/>
            <w:webHidden/>
          </w:rPr>
          <w:fldChar w:fldCharType="end"/>
        </w:r>
        <w:r w:rsidRPr="00C01B57">
          <w:rPr>
            <w:rStyle w:val="Hyperlink"/>
            <w:noProof/>
          </w:rPr>
          <w:fldChar w:fldCharType="end"/>
        </w:r>
      </w:ins>
    </w:p>
    <w:p w14:paraId="73D7FA8B" w14:textId="45495FF3" w:rsidR="00F72520" w:rsidRDefault="00F72520" w:rsidP="00E6227B">
      <w:pPr>
        <w:pStyle w:val="TableofFigures"/>
        <w:tabs>
          <w:tab w:val="right" w:leader="dot" w:pos="8777"/>
        </w:tabs>
        <w:spacing w:line="276" w:lineRule="auto"/>
        <w:rPr>
          <w:ins w:id="573" w:author="phuong vu" w:date="2018-11-22T15:02:00Z"/>
          <w:rFonts w:asciiTheme="minorHAnsi" w:eastAsiaTheme="minorEastAsia" w:hAnsiTheme="minorHAnsi" w:cstheme="minorBidi"/>
          <w:noProof/>
          <w:sz w:val="22"/>
          <w:szCs w:val="22"/>
          <w:lang w:val="en-US"/>
        </w:rPr>
        <w:pPrChange w:id="574" w:author="phuong vu" w:date="2018-11-23T13:48:00Z">
          <w:pPr>
            <w:pStyle w:val="TableofFigures"/>
            <w:tabs>
              <w:tab w:val="right" w:leader="dot" w:pos="8777"/>
            </w:tabs>
          </w:pPr>
        </w:pPrChange>
      </w:pPr>
      <w:ins w:id="575"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"_Toc530662933"</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3.6</w:t>
        </w:r>
        <w:r w:rsidRPr="00C01B57">
          <w:rPr>
            <w:rStyle w:val="Hyperlink"/>
            <w:noProof/>
            <w:lang w:val="en-US"/>
          </w:rPr>
          <w:t xml:space="preserve"> </w:t>
        </w:r>
        <w:r w:rsidRPr="00C01B57">
          <w:rPr>
            <w:rStyle w:val="Hyperlink"/>
            <w:noProof/>
          </w:rPr>
          <w:t>Giao diện xem danh sách đơn hàng đang xử lí</w:t>
        </w:r>
        <w:r>
          <w:rPr>
            <w:noProof/>
            <w:webHidden/>
          </w:rPr>
          <w:tab/>
        </w:r>
        <w:r>
          <w:rPr>
            <w:noProof/>
            <w:webHidden/>
          </w:rPr>
          <w:fldChar w:fldCharType="begin"/>
        </w:r>
        <w:r>
          <w:rPr>
            <w:noProof/>
            <w:webHidden/>
          </w:rPr>
          <w:instrText xml:space="preserve"> PAGEREF _Toc530662933 \h </w:instrText>
        </w:r>
        <w:r>
          <w:rPr>
            <w:noProof/>
            <w:webHidden/>
          </w:rPr>
        </w:r>
      </w:ins>
      <w:r>
        <w:rPr>
          <w:noProof/>
          <w:webHidden/>
        </w:rPr>
        <w:fldChar w:fldCharType="separate"/>
      </w:r>
      <w:ins w:id="576" w:author="phuong vu" w:date="2018-11-22T15:02:00Z">
        <w:r>
          <w:rPr>
            <w:noProof/>
            <w:webHidden/>
          </w:rPr>
          <w:t>46</w:t>
        </w:r>
        <w:r>
          <w:rPr>
            <w:noProof/>
            <w:webHidden/>
          </w:rPr>
          <w:fldChar w:fldCharType="end"/>
        </w:r>
        <w:r w:rsidRPr="00C01B57">
          <w:rPr>
            <w:rStyle w:val="Hyperlink"/>
            <w:noProof/>
          </w:rPr>
          <w:fldChar w:fldCharType="end"/>
        </w:r>
      </w:ins>
    </w:p>
    <w:p w14:paraId="3FB39983" w14:textId="5F1D8680" w:rsidR="00F72520" w:rsidRDefault="00F72520" w:rsidP="00E6227B">
      <w:pPr>
        <w:pStyle w:val="TableofFigures"/>
        <w:tabs>
          <w:tab w:val="right" w:leader="dot" w:pos="8777"/>
        </w:tabs>
        <w:spacing w:line="276" w:lineRule="auto"/>
        <w:rPr>
          <w:ins w:id="577" w:author="phuong vu" w:date="2018-11-22T15:02:00Z"/>
          <w:rFonts w:asciiTheme="minorHAnsi" w:eastAsiaTheme="minorEastAsia" w:hAnsiTheme="minorHAnsi" w:cstheme="minorBidi"/>
          <w:noProof/>
          <w:sz w:val="22"/>
          <w:szCs w:val="22"/>
          <w:lang w:val="en-US"/>
        </w:rPr>
        <w:pPrChange w:id="578" w:author="phuong vu" w:date="2018-11-23T13:48:00Z">
          <w:pPr>
            <w:pStyle w:val="TableofFigures"/>
            <w:tabs>
              <w:tab w:val="right" w:leader="dot" w:pos="8777"/>
            </w:tabs>
          </w:pPr>
        </w:pPrChange>
      </w:pPr>
      <w:ins w:id="579"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"_Toc530662934"</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3.7</w:t>
        </w:r>
        <w:r w:rsidRPr="00C01B57">
          <w:rPr>
            <w:rStyle w:val="Hyperlink"/>
            <w:noProof/>
            <w:lang w:val="en-US"/>
          </w:rPr>
          <w:t xml:space="preserve"> Giao diện xem chi tiết đơn hàng</w:t>
        </w:r>
        <w:r>
          <w:rPr>
            <w:noProof/>
            <w:webHidden/>
          </w:rPr>
          <w:tab/>
        </w:r>
        <w:r>
          <w:rPr>
            <w:noProof/>
            <w:webHidden/>
          </w:rPr>
          <w:fldChar w:fldCharType="begin"/>
        </w:r>
        <w:r>
          <w:rPr>
            <w:noProof/>
            <w:webHidden/>
          </w:rPr>
          <w:instrText xml:space="preserve"> PAGEREF _Toc530662934 \h </w:instrText>
        </w:r>
        <w:r>
          <w:rPr>
            <w:noProof/>
            <w:webHidden/>
          </w:rPr>
        </w:r>
      </w:ins>
      <w:r>
        <w:rPr>
          <w:noProof/>
          <w:webHidden/>
        </w:rPr>
        <w:fldChar w:fldCharType="separate"/>
      </w:r>
      <w:ins w:id="580" w:author="phuong vu" w:date="2018-11-22T15:02:00Z">
        <w:r>
          <w:rPr>
            <w:noProof/>
            <w:webHidden/>
          </w:rPr>
          <w:t>47</w:t>
        </w:r>
        <w:r>
          <w:rPr>
            <w:noProof/>
            <w:webHidden/>
          </w:rPr>
          <w:fldChar w:fldCharType="end"/>
        </w:r>
        <w:r w:rsidRPr="00C01B57">
          <w:rPr>
            <w:rStyle w:val="Hyperlink"/>
            <w:noProof/>
          </w:rPr>
          <w:fldChar w:fldCharType="end"/>
        </w:r>
      </w:ins>
    </w:p>
    <w:p w14:paraId="68150989" w14:textId="79176191" w:rsidR="00F72520" w:rsidRDefault="00F72520" w:rsidP="00E6227B">
      <w:pPr>
        <w:pStyle w:val="TableofFigures"/>
        <w:tabs>
          <w:tab w:val="right" w:leader="dot" w:pos="8777"/>
        </w:tabs>
        <w:spacing w:line="276" w:lineRule="auto"/>
        <w:rPr>
          <w:ins w:id="581" w:author="phuong vu" w:date="2018-11-22T15:02:00Z"/>
          <w:rFonts w:asciiTheme="minorHAnsi" w:eastAsiaTheme="minorEastAsia" w:hAnsiTheme="minorHAnsi" w:cstheme="minorBidi"/>
          <w:noProof/>
          <w:sz w:val="22"/>
          <w:szCs w:val="22"/>
          <w:lang w:val="en-US"/>
        </w:rPr>
        <w:pPrChange w:id="582" w:author="phuong vu" w:date="2018-11-23T13:48:00Z">
          <w:pPr>
            <w:pStyle w:val="TableofFigures"/>
            <w:tabs>
              <w:tab w:val="right" w:leader="dot" w:pos="8777"/>
            </w:tabs>
          </w:pPr>
        </w:pPrChange>
      </w:pPr>
      <w:ins w:id="583"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"_Toc530662935"</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3.8</w:t>
        </w:r>
        <w:r w:rsidRPr="00C01B57">
          <w:rPr>
            <w:rStyle w:val="Hyperlink"/>
            <w:noProof/>
            <w:lang w:val="en-US"/>
          </w:rPr>
          <w:t xml:space="preserve"> Giao diện các chức năng với trạng thái "đang chờ"</w:t>
        </w:r>
        <w:r>
          <w:rPr>
            <w:noProof/>
            <w:webHidden/>
          </w:rPr>
          <w:tab/>
        </w:r>
        <w:r>
          <w:rPr>
            <w:noProof/>
            <w:webHidden/>
          </w:rPr>
          <w:fldChar w:fldCharType="begin"/>
        </w:r>
        <w:r>
          <w:rPr>
            <w:noProof/>
            <w:webHidden/>
          </w:rPr>
          <w:instrText xml:space="preserve"> PAGEREF _Toc530662935 \h </w:instrText>
        </w:r>
        <w:r>
          <w:rPr>
            <w:noProof/>
            <w:webHidden/>
          </w:rPr>
        </w:r>
      </w:ins>
      <w:r>
        <w:rPr>
          <w:noProof/>
          <w:webHidden/>
        </w:rPr>
        <w:fldChar w:fldCharType="separate"/>
      </w:r>
      <w:ins w:id="584" w:author="phuong vu" w:date="2018-11-22T15:02:00Z">
        <w:r>
          <w:rPr>
            <w:noProof/>
            <w:webHidden/>
          </w:rPr>
          <w:t>49</w:t>
        </w:r>
        <w:r>
          <w:rPr>
            <w:noProof/>
            <w:webHidden/>
          </w:rPr>
          <w:fldChar w:fldCharType="end"/>
        </w:r>
        <w:r w:rsidRPr="00C01B57">
          <w:rPr>
            <w:rStyle w:val="Hyperlink"/>
            <w:noProof/>
          </w:rPr>
          <w:fldChar w:fldCharType="end"/>
        </w:r>
      </w:ins>
    </w:p>
    <w:p w14:paraId="0A1BA989" w14:textId="3D9853BD" w:rsidR="00F72520" w:rsidRDefault="00F72520" w:rsidP="00E6227B">
      <w:pPr>
        <w:pStyle w:val="TableofFigures"/>
        <w:tabs>
          <w:tab w:val="right" w:leader="dot" w:pos="8777"/>
        </w:tabs>
        <w:spacing w:line="276" w:lineRule="auto"/>
        <w:rPr>
          <w:ins w:id="585" w:author="phuong vu" w:date="2018-11-22T15:02:00Z"/>
          <w:rFonts w:asciiTheme="minorHAnsi" w:eastAsiaTheme="minorEastAsia" w:hAnsiTheme="minorHAnsi" w:cstheme="minorBidi"/>
          <w:noProof/>
          <w:sz w:val="22"/>
          <w:szCs w:val="22"/>
          <w:lang w:val="en-US"/>
        </w:rPr>
        <w:pPrChange w:id="586" w:author="phuong vu" w:date="2018-11-23T13:48:00Z">
          <w:pPr>
            <w:pStyle w:val="TableofFigures"/>
            <w:tabs>
              <w:tab w:val="right" w:leader="dot" w:pos="8777"/>
            </w:tabs>
          </w:pPr>
        </w:pPrChange>
      </w:pPr>
      <w:ins w:id="587"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"_Toc530662936"</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3.9</w:t>
        </w:r>
        <w:r w:rsidRPr="00C01B57">
          <w:rPr>
            <w:rStyle w:val="Hyperlink"/>
            <w:noProof/>
            <w:lang w:val="en-US"/>
          </w:rPr>
          <w:t xml:space="preserve"> </w:t>
        </w:r>
        <w:r w:rsidRPr="00C01B57">
          <w:rPr>
            <w:rStyle w:val="Hyperlink"/>
            <w:noProof/>
          </w:rPr>
          <w:t>Giao diện các chức năng với trạng thái "đang chờ</w:t>
        </w:r>
        <w:r w:rsidRPr="00C01B57">
          <w:rPr>
            <w:rStyle w:val="Hyperlink"/>
            <w:noProof/>
            <w:lang w:val="en-US"/>
          </w:rPr>
          <w:t xml:space="preserve"> xử lí</w:t>
        </w:r>
        <w:r w:rsidRPr="00C01B57">
          <w:rPr>
            <w:rStyle w:val="Hyperlink"/>
            <w:noProof/>
          </w:rPr>
          <w:t>"</w:t>
        </w:r>
        <w:r>
          <w:rPr>
            <w:noProof/>
            <w:webHidden/>
          </w:rPr>
          <w:tab/>
        </w:r>
        <w:r>
          <w:rPr>
            <w:noProof/>
            <w:webHidden/>
          </w:rPr>
          <w:fldChar w:fldCharType="begin"/>
        </w:r>
        <w:r>
          <w:rPr>
            <w:noProof/>
            <w:webHidden/>
          </w:rPr>
          <w:instrText xml:space="preserve"> PAGEREF _Toc530662936 \h </w:instrText>
        </w:r>
        <w:r>
          <w:rPr>
            <w:noProof/>
            <w:webHidden/>
          </w:rPr>
        </w:r>
      </w:ins>
      <w:r>
        <w:rPr>
          <w:noProof/>
          <w:webHidden/>
        </w:rPr>
        <w:fldChar w:fldCharType="separate"/>
      </w:r>
      <w:ins w:id="588" w:author="phuong vu" w:date="2018-11-22T15:02:00Z">
        <w:r>
          <w:rPr>
            <w:noProof/>
            <w:webHidden/>
          </w:rPr>
          <w:t>50</w:t>
        </w:r>
        <w:r>
          <w:rPr>
            <w:noProof/>
            <w:webHidden/>
          </w:rPr>
          <w:fldChar w:fldCharType="end"/>
        </w:r>
        <w:r w:rsidRPr="00C01B57">
          <w:rPr>
            <w:rStyle w:val="Hyperlink"/>
            <w:noProof/>
          </w:rPr>
          <w:fldChar w:fldCharType="end"/>
        </w:r>
      </w:ins>
    </w:p>
    <w:p w14:paraId="62439B4C" w14:textId="05DFAFEE" w:rsidR="00F72520" w:rsidRDefault="00F72520" w:rsidP="00E6227B">
      <w:pPr>
        <w:pStyle w:val="TableofFigures"/>
        <w:tabs>
          <w:tab w:val="right" w:leader="dot" w:pos="8777"/>
        </w:tabs>
        <w:spacing w:line="276" w:lineRule="auto"/>
        <w:rPr>
          <w:ins w:id="589" w:author="phuong vu" w:date="2018-11-22T15:02:00Z"/>
          <w:rFonts w:asciiTheme="minorHAnsi" w:eastAsiaTheme="minorEastAsia" w:hAnsiTheme="minorHAnsi" w:cstheme="minorBidi"/>
          <w:noProof/>
          <w:sz w:val="22"/>
          <w:szCs w:val="22"/>
          <w:lang w:val="en-US"/>
        </w:rPr>
        <w:pPrChange w:id="590" w:author="phuong vu" w:date="2018-11-23T13:48:00Z">
          <w:pPr>
            <w:pStyle w:val="TableofFigures"/>
            <w:tabs>
              <w:tab w:val="right" w:leader="dot" w:pos="8777"/>
            </w:tabs>
          </w:pPr>
        </w:pPrChange>
      </w:pPr>
      <w:ins w:id="591"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"_Toc530662937"</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3.10Giao diện các chức năng với trạng thái "đang xử lí"</w:t>
        </w:r>
        <w:r>
          <w:rPr>
            <w:noProof/>
            <w:webHidden/>
          </w:rPr>
          <w:tab/>
        </w:r>
        <w:r>
          <w:rPr>
            <w:noProof/>
            <w:webHidden/>
          </w:rPr>
          <w:fldChar w:fldCharType="begin"/>
        </w:r>
        <w:r>
          <w:rPr>
            <w:noProof/>
            <w:webHidden/>
          </w:rPr>
          <w:instrText xml:space="preserve"> PAGEREF _Toc530662937 \h </w:instrText>
        </w:r>
        <w:r>
          <w:rPr>
            <w:noProof/>
            <w:webHidden/>
          </w:rPr>
        </w:r>
      </w:ins>
      <w:r>
        <w:rPr>
          <w:noProof/>
          <w:webHidden/>
        </w:rPr>
        <w:fldChar w:fldCharType="separate"/>
      </w:r>
      <w:ins w:id="592" w:author="phuong vu" w:date="2018-11-22T15:02:00Z">
        <w:r>
          <w:rPr>
            <w:noProof/>
            <w:webHidden/>
          </w:rPr>
          <w:t>51</w:t>
        </w:r>
        <w:r>
          <w:rPr>
            <w:noProof/>
            <w:webHidden/>
          </w:rPr>
          <w:fldChar w:fldCharType="end"/>
        </w:r>
        <w:r w:rsidRPr="00C01B57">
          <w:rPr>
            <w:rStyle w:val="Hyperlink"/>
            <w:noProof/>
          </w:rPr>
          <w:fldChar w:fldCharType="end"/>
        </w:r>
      </w:ins>
    </w:p>
    <w:p w14:paraId="56A9AB18" w14:textId="5B529C47" w:rsidR="00F72520" w:rsidRDefault="00F72520" w:rsidP="00E6227B">
      <w:pPr>
        <w:pStyle w:val="TableofFigures"/>
        <w:tabs>
          <w:tab w:val="right" w:leader="dot" w:pos="8777"/>
        </w:tabs>
        <w:spacing w:line="276" w:lineRule="auto"/>
        <w:rPr>
          <w:ins w:id="593" w:author="phuong vu" w:date="2018-11-22T15:02:00Z"/>
          <w:rFonts w:asciiTheme="minorHAnsi" w:eastAsiaTheme="minorEastAsia" w:hAnsiTheme="minorHAnsi" w:cstheme="minorBidi"/>
          <w:noProof/>
          <w:sz w:val="22"/>
          <w:szCs w:val="22"/>
          <w:lang w:val="en-US"/>
        </w:rPr>
        <w:pPrChange w:id="594" w:author="phuong vu" w:date="2018-11-23T13:48:00Z">
          <w:pPr>
            <w:pStyle w:val="TableofFigures"/>
            <w:tabs>
              <w:tab w:val="right" w:leader="dot" w:pos="8777"/>
            </w:tabs>
          </w:pPr>
        </w:pPrChange>
      </w:pPr>
      <w:ins w:id="595"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"_Toc530662938"</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3.11</w:t>
        </w:r>
        <w:r w:rsidRPr="00C01B57">
          <w:rPr>
            <w:rStyle w:val="Hyperlink"/>
            <w:noProof/>
            <w:lang w:val="en-US"/>
          </w:rPr>
          <w:t xml:space="preserve"> Giao diện thực hiện chức năng tạo hóa đơn cho đơn hàng</w:t>
        </w:r>
        <w:r>
          <w:rPr>
            <w:noProof/>
            <w:webHidden/>
          </w:rPr>
          <w:tab/>
        </w:r>
        <w:r>
          <w:rPr>
            <w:noProof/>
            <w:webHidden/>
          </w:rPr>
          <w:fldChar w:fldCharType="begin"/>
        </w:r>
        <w:r>
          <w:rPr>
            <w:noProof/>
            <w:webHidden/>
          </w:rPr>
          <w:instrText xml:space="preserve"> PAGEREF _Toc530662938 \h </w:instrText>
        </w:r>
        <w:r>
          <w:rPr>
            <w:noProof/>
            <w:webHidden/>
          </w:rPr>
        </w:r>
      </w:ins>
      <w:r>
        <w:rPr>
          <w:noProof/>
          <w:webHidden/>
        </w:rPr>
        <w:fldChar w:fldCharType="separate"/>
      </w:r>
      <w:ins w:id="596" w:author="phuong vu" w:date="2018-11-22T15:02:00Z">
        <w:r>
          <w:rPr>
            <w:noProof/>
            <w:webHidden/>
          </w:rPr>
          <w:t>53</w:t>
        </w:r>
        <w:r>
          <w:rPr>
            <w:noProof/>
            <w:webHidden/>
          </w:rPr>
          <w:fldChar w:fldCharType="end"/>
        </w:r>
        <w:r w:rsidRPr="00C01B57">
          <w:rPr>
            <w:rStyle w:val="Hyperlink"/>
            <w:noProof/>
          </w:rPr>
          <w:fldChar w:fldCharType="end"/>
        </w:r>
      </w:ins>
    </w:p>
    <w:p w14:paraId="4615948E" w14:textId="5720C3BB" w:rsidR="00F72520" w:rsidRDefault="00F72520" w:rsidP="00E6227B">
      <w:pPr>
        <w:pStyle w:val="TableofFigures"/>
        <w:tabs>
          <w:tab w:val="right" w:leader="dot" w:pos="8777"/>
        </w:tabs>
        <w:spacing w:line="276" w:lineRule="auto"/>
        <w:rPr>
          <w:ins w:id="597" w:author="phuong vu" w:date="2018-11-22T15:02:00Z"/>
          <w:rFonts w:asciiTheme="minorHAnsi" w:eastAsiaTheme="minorEastAsia" w:hAnsiTheme="minorHAnsi" w:cstheme="minorBidi"/>
          <w:noProof/>
          <w:sz w:val="22"/>
          <w:szCs w:val="22"/>
          <w:lang w:val="en-US"/>
        </w:rPr>
        <w:pPrChange w:id="598" w:author="phuong vu" w:date="2018-11-23T13:48:00Z">
          <w:pPr>
            <w:pStyle w:val="TableofFigures"/>
            <w:tabs>
              <w:tab w:val="right" w:leader="dot" w:pos="8777"/>
            </w:tabs>
          </w:pPr>
        </w:pPrChange>
      </w:pPr>
      <w:ins w:id="599"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"_Toc530662939"</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3.12</w:t>
        </w:r>
        <w:r w:rsidRPr="00C01B57">
          <w:rPr>
            <w:rStyle w:val="Hyperlink"/>
            <w:noProof/>
            <w:lang w:val="en-US"/>
          </w:rPr>
          <w:t xml:space="preserve"> Giao diện xem hóa đơn của đơn hàng</w:t>
        </w:r>
        <w:r>
          <w:rPr>
            <w:noProof/>
            <w:webHidden/>
          </w:rPr>
          <w:tab/>
        </w:r>
        <w:r>
          <w:rPr>
            <w:noProof/>
            <w:webHidden/>
          </w:rPr>
          <w:fldChar w:fldCharType="begin"/>
        </w:r>
        <w:r>
          <w:rPr>
            <w:noProof/>
            <w:webHidden/>
          </w:rPr>
          <w:instrText xml:space="preserve"> PAGEREF _Toc530662939 \h </w:instrText>
        </w:r>
        <w:r>
          <w:rPr>
            <w:noProof/>
            <w:webHidden/>
          </w:rPr>
        </w:r>
      </w:ins>
      <w:r>
        <w:rPr>
          <w:noProof/>
          <w:webHidden/>
        </w:rPr>
        <w:fldChar w:fldCharType="separate"/>
      </w:r>
      <w:ins w:id="600" w:author="phuong vu" w:date="2018-11-22T15:02:00Z">
        <w:r>
          <w:rPr>
            <w:noProof/>
            <w:webHidden/>
          </w:rPr>
          <w:t>54</w:t>
        </w:r>
        <w:r>
          <w:rPr>
            <w:noProof/>
            <w:webHidden/>
          </w:rPr>
          <w:fldChar w:fldCharType="end"/>
        </w:r>
        <w:r w:rsidRPr="00C01B57">
          <w:rPr>
            <w:rStyle w:val="Hyperlink"/>
            <w:noProof/>
          </w:rPr>
          <w:fldChar w:fldCharType="end"/>
        </w:r>
      </w:ins>
    </w:p>
    <w:p w14:paraId="44F0E773" w14:textId="3CB23DDF" w:rsidR="00F72520" w:rsidRDefault="00F72520" w:rsidP="00E6227B">
      <w:pPr>
        <w:pStyle w:val="TableofFigures"/>
        <w:tabs>
          <w:tab w:val="right" w:leader="dot" w:pos="8777"/>
        </w:tabs>
        <w:spacing w:line="276" w:lineRule="auto"/>
        <w:rPr>
          <w:ins w:id="601" w:author="phuong vu" w:date="2018-11-22T15:02:00Z"/>
          <w:rFonts w:asciiTheme="minorHAnsi" w:eastAsiaTheme="minorEastAsia" w:hAnsiTheme="minorHAnsi" w:cstheme="minorBidi"/>
          <w:noProof/>
          <w:sz w:val="22"/>
          <w:szCs w:val="22"/>
          <w:lang w:val="en-US"/>
        </w:rPr>
        <w:pPrChange w:id="602" w:author="phuong vu" w:date="2018-11-23T13:48:00Z">
          <w:pPr>
            <w:pStyle w:val="TableofFigures"/>
            <w:tabs>
              <w:tab w:val="right" w:leader="dot" w:pos="8777"/>
            </w:tabs>
          </w:pPr>
        </w:pPrChange>
      </w:pPr>
      <w:ins w:id="603"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"_Toc530662940"</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3.13</w:t>
        </w:r>
        <w:r w:rsidRPr="00C01B57">
          <w:rPr>
            <w:rStyle w:val="Hyperlink"/>
            <w:noProof/>
            <w:lang w:val="en-US"/>
          </w:rPr>
          <w:t xml:space="preserve"> Giao diện cập nhật thông tin hóa đơn</w:t>
        </w:r>
        <w:r>
          <w:rPr>
            <w:noProof/>
            <w:webHidden/>
          </w:rPr>
          <w:tab/>
        </w:r>
        <w:r>
          <w:rPr>
            <w:noProof/>
            <w:webHidden/>
          </w:rPr>
          <w:fldChar w:fldCharType="begin"/>
        </w:r>
        <w:r>
          <w:rPr>
            <w:noProof/>
            <w:webHidden/>
          </w:rPr>
          <w:instrText xml:space="preserve"> PAGEREF _Toc530662940 \h </w:instrText>
        </w:r>
        <w:r>
          <w:rPr>
            <w:noProof/>
            <w:webHidden/>
          </w:rPr>
        </w:r>
      </w:ins>
      <w:r>
        <w:rPr>
          <w:noProof/>
          <w:webHidden/>
        </w:rPr>
        <w:fldChar w:fldCharType="separate"/>
      </w:r>
      <w:ins w:id="604" w:author="phuong vu" w:date="2018-11-22T15:02:00Z">
        <w:r>
          <w:rPr>
            <w:noProof/>
            <w:webHidden/>
          </w:rPr>
          <w:t>55</w:t>
        </w:r>
        <w:r>
          <w:rPr>
            <w:noProof/>
            <w:webHidden/>
          </w:rPr>
          <w:fldChar w:fldCharType="end"/>
        </w:r>
        <w:r w:rsidRPr="00C01B57">
          <w:rPr>
            <w:rStyle w:val="Hyperlink"/>
            <w:noProof/>
          </w:rPr>
          <w:fldChar w:fldCharType="end"/>
        </w:r>
      </w:ins>
    </w:p>
    <w:p w14:paraId="68EBF4C7" w14:textId="1A7DCADF" w:rsidR="00F72520" w:rsidRDefault="00F72520" w:rsidP="00E6227B">
      <w:pPr>
        <w:pStyle w:val="TableofFigures"/>
        <w:tabs>
          <w:tab w:val="right" w:leader="dot" w:pos="8777"/>
        </w:tabs>
        <w:spacing w:line="276" w:lineRule="auto"/>
        <w:rPr>
          <w:ins w:id="605" w:author="phuong vu" w:date="2018-11-22T15:02:00Z"/>
          <w:rFonts w:asciiTheme="minorHAnsi" w:eastAsiaTheme="minorEastAsia" w:hAnsiTheme="minorHAnsi" w:cstheme="minorBidi"/>
          <w:noProof/>
          <w:sz w:val="22"/>
          <w:szCs w:val="22"/>
          <w:lang w:val="en-US"/>
        </w:rPr>
        <w:pPrChange w:id="606" w:author="phuong vu" w:date="2018-11-23T13:48:00Z">
          <w:pPr>
            <w:pStyle w:val="TableofFigures"/>
            <w:tabs>
              <w:tab w:val="right" w:leader="dot" w:pos="8777"/>
            </w:tabs>
          </w:pPr>
        </w:pPrChange>
      </w:pPr>
      <w:ins w:id="607"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"_Toc530662941"</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3.14</w:t>
        </w:r>
        <w:r w:rsidRPr="00C01B57">
          <w:rPr>
            <w:rStyle w:val="Hyperlink"/>
            <w:noProof/>
            <w:lang w:val="en-US"/>
          </w:rPr>
          <w:t xml:space="preserve"> Giao diện xem danh sách biên nhận</w:t>
        </w:r>
        <w:r>
          <w:rPr>
            <w:noProof/>
            <w:webHidden/>
          </w:rPr>
          <w:tab/>
        </w:r>
        <w:r>
          <w:rPr>
            <w:noProof/>
            <w:webHidden/>
          </w:rPr>
          <w:fldChar w:fldCharType="begin"/>
        </w:r>
        <w:r>
          <w:rPr>
            <w:noProof/>
            <w:webHidden/>
          </w:rPr>
          <w:instrText xml:space="preserve"> PAGEREF _Toc530662941 \h </w:instrText>
        </w:r>
        <w:r>
          <w:rPr>
            <w:noProof/>
            <w:webHidden/>
          </w:rPr>
        </w:r>
      </w:ins>
      <w:r>
        <w:rPr>
          <w:noProof/>
          <w:webHidden/>
        </w:rPr>
        <w:fldChar w:fldCharType="separate"/>
      </w:r>
      <w:ins w:id="608" w:author="phuong vu" w:date="2018-11-22T15:02:00Z">
        <w:r>
          <w:rPr>
            <w:noProof/>
            <w:webHidden/>
          </w:rPr>
          <w:t>56</w:t>
        </w:r>
        <w:r>
          <w:rPr>
            <w:noProof/>
            <w:webHidden/>
          </w:rPr>
          <w:fldChar w:fldCharType="end"/>
        </w:r>
        <w:r w:rsidRPr="00C01B57">
          <w:rPr>
            <w:rStyle w:val="Hyperlink"/>
            <w:noProof/>
          </w:rPr>
          <w:fldChar w:fldCharType="end"/>
        </w:r>
      </w:ins>
    </w:p>
    <w:p w14:paraId="3F1A5381" w14:textId="6B506412" w:rsidR="00F72520" w:rsidRDefault="00F72520" w:rsidP="00E6227B">
      <w:pPr>
        <w:pStyle w:val="TableofFigures"/>
        <w:tabs>
          <w:tab w:val="right" w:leader="dot" w:pos="8777"/>
        </w:tabs>
        <w:spacing w:line="276" w:lineRule="auto"/>
        <w:rPr>
          <w:ins w:id="609" w:author="phuong vu" w:date="2018-11-22T15:02:00Z"/>
          <w:rFonts w:asciiTheme="minorHAnsi" w:eastAsiaTheme="minorEastAsia" w:hAnsiTheme="minorHAnsi" w:cstheme="minorBidi"/>
          <w:noProof/>
          <w:sz w:val="22"/>
          <w:szCs w:val="22"/>
          <w:lang w:val="en-US"/>
        </w:rPr>
        <w:pPrChange w:id="610" w:author="phuong vu" w:date="2018-11-23T13:48:00Z">
          <w:pPr>
            <w:pStyle w:val="TableofFigures"/>
            <w:tabs>
              <w:tab w:val="right" w:leader="dot" w:pos="8777"/>
            </w:tabs>
          </w:pPr>
        </w:pPrChange>
      </w:pPr>
      <w:ins w:id="611"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"_Toc530662942"</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3.16</w:t>
        </w:r>
        <w:r w:rsidRPr="00C01B57">
          <w:rPr>
            <w:rStyle w:val="Hyperlink"/>
            <w:noProof/>
            <w:lang w:val="en-US"/>
          </w:rPr>
          <w:t xml:space="preserve"> Giao diện chi tiết biên nhận</w:t>
        </w:r>
        <w:r>
          <w:rPr>
            <w:noProof/>
            <w:webHidden/>
          </w:rPr>
          <w:tab/>
        </w:r>
        <w:r>
          <w:rPr>
            <w:noProof/>
            <w:webHidden/>
          </w:rPr>
          <w:fldChar w:fldCharType="begin"/>
        </w:r>
        <w:r>
          <w:rPr>
            <w:noProof/>
            <w:webHidden/>
          </w:rPr>
          <w:instrText xml:space="preserve"> PAGEREF _Toc530662942 \h </w:instrText>
        </w:r>
        <w:r>
          <w:rPr>
            <w:noProof/>
            <w:webHidden/>
          </w:rPr>
        </w:r>
      </w:ins>
      <w:r>
        <w:rPr>
          <w:noProof/>
          <w:webHidden/>
        </w:rPr>
        <w:fldChar w:fldCharType="separate"/>
      </w:r>
      <w:ins w:id="612" w:author="phuong vu" w:date="2018-11-22T15:02:00Z">
        <w:r>
          <w:rPr>
            <w:noProof/>
            <w:webHidden/>
          </w:rPr>
          <w:t>58</w:t>
        </w:r>
        <w:r>
          <w:rPr>
            <w:noProof/>
            <w:webHidden/>
          </w:rPr>
          <w:fldChar w:fldCharType="end"/>
        </w:r>
        <w:r w:rsidRPr="00C01B57">
          <w:rPr>
            <w:rStyle w:val="Hyperlink"/>
            <w:noProof/>
          </w:rPr>
          <w:fldChar w:fldCharType="end"/>
        </w:r>
      </w:ins>
    </w:p>
    <w:p w14:paraId="70025433" w14:textId="0719370B" w:rsidR="00F72520" w:rsidRDefault="00F72520" w:rsidP="00E6227B">
      <w:pPr>
        <w:pStyle w:val="TableofFigures"/>
        <w:tabs>
          <w:tab w:val="right" w:leader="dot" w:pos="8777"/>
        </w:tabs>
        <w:spacing w:line="276" w:lineRule="auto"/>
        <w:rPr>
          <w:ins w:id="613" w:author="phuong vu" w:date="2018-11-22T15:02:00Z"/>
          <w:rFonts w:asciiTheme="minorHAnsi" w:eastAsiaTheme="minorEastAsia" w:hAnsiTheme="minorHAnsi" w:cstheme="minorBidi"/>
          <w:noProof/>
          <w:sz w:val="22"/>
          <w:szCs w:val="22"/>
          <w:lang w:val="en-US"/>
        </w:rPr>
        <w:pPrChange w:id="614" w:author="phuong vu" w:date="2018-11-23T13:48:00Z">
          <w:pPr>
            <w:pStyle w:val="TableofFigures"/>
            <w:tabs>
              <w:tab w:val="right" w:leader="dot" w:pos="8777"/>
            </w:tabs>
          </w:pPr>
        </w:pPrChange>
      </w:pPr>
      <w:ins w:id="615" w:author="phuong vu" w:date="2018-11-22T15:02:00Z">
        <w:r w:rsidRPr="00C01B57">
          <w:rPr>
            <w:rStyle w:val="Hyperlink"/>
            <w:noProof/>
          </w:rPr>
          <w:fldChar w:fldCharType="begin"/>
        </w:r>
        <w:r w:rsidRPr="00C01B57">
          <w:rPr>
            <w:rStyle w:val="Hyperlink"/>
            <w:noProof/>
          </w:rPr>
          <w:instrText xml:space="preserve"> </w:instrText>
        </w:r>
        <w:r>
          <w:rPr>
            <w:noProof/>
          </w:rPr>
          <w:instrText>HYPERLINK "C:\\Users\\vuphu\\Desktop\\luanvan\\Lu-n-v-n\\baoCao\\bao-cao-luan-van.docx" \l "_Toc530662943"</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3.15</w:t>
        </w:r>
        <w:r w:rsidRPr="00C01B57">
          <w:rPr>
            <w:rStyle w:val="Hyperlink"/>
            <w:noProof/>
            <w:lang w:val="en-US"/>
          </w:rPr>
          <w:t xml:space="preserve"> Các chức năng ứng với biên nhận</w:t>
        </w:r>
        <w:r>
          <w:rPr>
            <w:noProof/>
            <w:webHidden/>
          </w:rPr>
          <w:tab/>
        </w:r>
        <w:r>
          <w:rPr>
            <w:noProof/>
            <w:webHidden/>
          </w:rPr>
          <w:fldChar w:fldCharType="begin"/>
        </w:r>
        <w:r>
          <w:rPr>
            <w:noProof/>
            <w:webHidden/>
          </w:rPr>
          <w:instrText xml:space="preserve"> PAGEREF _Toc530662943 \h </w:instrText>
        </w:r>
        <w:r>
          <w:rPr>
            <w:noProof/>
            <w:webHidden/>
          </w:rPr>
        </w:r>
      </w:ins>
      <w:r>
        <w:rPr>
          <w:noProof/>
          <w:webHidden/>
        </w:rPr>
        <w:fldChar w:fldCharType="separate"/>
      </w:r>
      <w:ins w:id="616" w:author="phuong vu" w:date="2018-11-22T15:02:00Z">
        <w:r>
          <w:rPr>
            <w:noProof/>
            <w:webHidden/>
          </w:rPr>
          <w:t>58</w:t>
        </w:r>
        <w:r>
          <w:rPr>
            <w:noProof/>
            <w:webHidden/>
          </w:rPr>
          <w:fldChar w:fldCharType="end"/>
        </w:r>
        <w:r w:rsidRPr="00C01B57">
          <w:rPr>
            <w:rStyle w:val="Hyperlink"/>
            <w:noProof/>
          </w:rPr>
          <w:fldChar w:fldCharType="end"/>
        </w:r>
      </w:ins>
    </w:p>
    <w:p w14:paraId="24652EA7" w14:textId="7F1FA75C" w:rsidR="00F72520" w:rsidRDefault="00F72520" w:rsidP="00E6227B">
      <w:pPr>
        <w:pStyle w:val="TableofFigures"/>
        <w:tabs>
          <w:tab w:val="right" w:leader="dot" w:pos="8777"/>
        </w:tabs>
        <w:spacing w:line="276" w:lineRule="auto"/>
        <w:rPr>
          <w:ins w:id="617" w:author="phuong vu" w:date="2018-11-22T15:02:00Z"/>
          <w:rFonts w:asciiTheme="minorHAnsi" w:eastAsiaTheme="minorEastAsia" w:hAnsiTheme="minorHAnsi" w:cstheme="minorBidi"/>
          <w:noProof/>
          <w:sz w:val="22"/>
          <w:szCs w:val="22"/>
          <w:lang w:val="en-US"/>
        </w:rPr>
        <w:pPrChange w:id="618" w:author="phuong vu" w:date="2018-11-23T13:48:00Z">
          <w:pPr>
            <w:pStyle w:val="TableofFigures"/>
            <w:tabs>
              <w:tab w:val="right" w:leader="dot" w:pos="8777"/>
            </w:tabs>
          </w:pPr>
        </w:pPrChange>
      </w:pPr>
      <w:ins w:id="619"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"_Toc530662944"</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3.17</w:t>
        </w:r>
        <w:r w:rsidRPr="00C01B57">
          <w:rPr>
            <w:rStyle w:val="Hyperlink"/>
            <w:noProof/>
            <w:lang w:val="en-US"/>
          </w:rPr>
          <w:t xml:space="preserve"> Giao diện thay đổi trạng thái biên nhận khi trạng thái "đang chờ"</w:t>
        </w:r>
        <w:r>
          <w:rPr>
            <w:noProof/>
            <w:webHidden/>
          </w:rPr>
          <w:tab/>
        </w:r>
        <w:r>
          <w:rPr>
            <w:noProof/>
            <w:webHidden/>
          </w:rPr>
          <w:fldChar w:fldCharType="begin"/>
        </w:r>
        <w:r>
          <w:rPr>
            <w:noProof/>
            <w:webHidden/>
          </w:rPr>
          <w:instrText xml:space="preserve"> PAGEREF _Toc530662944 \h </w:instrText>
        </w:r>
        <w:r>
          <w:rPr>
            <w:noProof/>
            <w:webHidden/>
          </w:rPr>
        </w:r>
      </w:ins>
      <w:r>
        <w:rPr>
          <w:noProof/>
          <w:webHidden/>
        </w:rPr>
        <w:fldChar w:fldCharType="separate"/>
      </w:r>
      <w:ins w:id="620" w:author="phuong vu" w:date="2018-11-22T15:02:00Z">
        <w:r>
          <w:rPr>
            <w:noProof/>
            <w:webHidden/>
          </w:rPr>
          <w:t>61</w:t>
        </w:r>
        <w:r>
          <w:rPr>
            <w:noProof/>
            <w:webHidden/>
          </w:rPr>
          <w:fldChar w:fldCharType="end"/>
        </w:r>
        <w:r w:rsidRPr="00C01B57">
          <w:rPr>
            <w:rStyle w:val="Hyperlink"/>
            <w:noProof/>
          </w:rPr>
          <w:fldChar w:fldCharType="end"/>
        </w:r>
      </w:ins>
    </w:p>
    <w:p w14:paraId="58BB758A" w14:textId="50494FF4" w:rsidR="00F72520" w:rsidRDefault="00F72520" w:rsidP="00E6227B">
      <w:pPr>
        <w:pStyle w:val="TableofFigures"/>
        <w:tabs>
          <w:tab w:val="right" w:leader="dot" w:pos="8777"/>
        </w:tabs>
        <w:spacing w:line="276" w:lineRule="auto"/>
        <w:rPr>
          <w:ins w:id="621" w:author="phuong vu" w:date="2018-11-22T15:02:00Z"/>
          <w:rFonts w:asciiTheme="minorHAnsi" w:eastAsiaTheme="minorEastAsia" w:hAnsiTheme="minorHAnsi" w:cstheme="minorBidi"/>
          <w:noProof/>
          <w:sz w:val="22"/>
          <w:szCs w:val="22"/>
          <w:lang w:val="en-US"/>
        </w:rPr>
        <w:pPrChange w:id="622" w:author="phuong vu" w:date="2018-11-23T13:48:00Z">
          <w:pPr>
            <w:pStyle w:val="TableofFigures"/>
            <w:tabs>
              <w:tab w:val="right" w:leader="dot" w:pos="8777"/>
            </w:tabs>
          </w:pPr>
        </w:pPrChange>
      </w:pPr>
      <w:ins w:id="623"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"_Toc530662945"</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3.18</w:t>
        </w:r>
        <w:r w:rsidRPr="00C01B57">
          <w:rPr>
            <w:rStyle w:val="Hyperlink"/>
            <w:noProof/>
            <w:lang w:val="en-US"/>
          </w:rPr>
          <w:t xml:space="preserve"> Giao diện thay đổi trạng thái biên nhận khi trạng thái "đang chờ trả đồ"</w:t>
        </w:r>
        <w:r>
          <w:rPr>
            <w:noProof/>
            <w:webHidden/>
          </w:rPr>
          <w:tab/>
        </w:r>
        <w:r>
          <w:rPr>
            <w:noProof/>
            <w:webHidden/>
          </w:rPr>
          <w:fldChar w:fldCharType="begin"/>
        </w:r>
        <w:r>
          <w:rPr>
            <w:noProof/>
            <w:webHidden/>
          </w:rPr>
          <w:instrText xml:space="preserve"> PAGEREF _Toc530662945 \h </w:instrText>
        </w:r>
        <w:r>
          <w:rPr>
            <w:noProof/>
            <w:webHidden/>
          </w:rPr>
        </w:r>
      </w:ins>
      <w:r>
        <w:rPr>
          <w:noProof/>
          <w:webHidden/>
        </w:rPr>
        <w:fldChar w:fldCharType="separate"/>
      </w:r>
      <w:ins w:id="624" w:author="phuong vu" w:date="2018-11-22T15:02:00Z">
        <w:r>
          <w:rPr>
            <w:noProof/>
            <w:webHidden/>
          </w:rPr>
          <w:t>62</w:t>
        </w:r>
        <w:r>
          <w:rPr>
            <w:noProof/>
            <w:webHidden/>
          </w:rPr>
          <w:fldChar w:fldCharType="end"/>
        </w:r>
        <w:r w:rsidRPr="00C01B57">
          <w:rPr>
            <w:rStyle w:val="Hyperlink"/>
            <w:noProof/>
          </w:rPr>
          <w:fldChar w:fldCharType="end"/>
        </w:r>
      </w:ins>
    </w:p>
    <w:p w14:paraId="2A9903CE" w14:textId="6FA5A951" w:rsidR="00F72520" w:rsidRDefault="00F72520" w:rsidP="00E6227B">
      <w:pPr>
        <w:pStyle w:val="TableofFigures"/>
        <w:tabs>
          <w:tab w:val="right" w:leader="dot" w:pos="8777"/>
        </w:tabs>
        <w:spacing w:line="276" w:lineRule="auto"/>
        <w:rPr>
          <w:ins w:id="625" w:author="phuong vu" w:date="2018-11-22T15:02:00Z"/>
          <w:rFonts w:asciiTheme="minorHAnsi" w:eastAsiaTheme="minorEastAsia" w:hAnsiTheme="minorHAnsi" w:cstheme="minorBidi"/>
          <w:noProof/>
          <w:sz w:val="22"/>
          <w:szCs w:val="22"/>
          <w:lang w:val="en-US"/>
        </w:rPr>
        <w:pPrChange w:id="626" w:author="phuong vu" w:date="2018-11-23T13:48:00Z">
          <w:pPr>
            <w:pStyle w:val="TableofFigures"/>
            <w:tabs>
              <w:tab w:val="right" w:leader="dot" w:pos="8777"/>
            </w:tabs>
          </w:pPr>
        </w:pPrChange>
      </w:pPr>
      <w:ins w:id="627"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"_Toc530662946"</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3.19</w:t>
        </w:r>
        <w:r w:rsidRPr="00C01B57">
          <w:rPr>
            <w:rStyle w:val="Hyperlink"/>
            <w:noProof/>
            <w:lang w:val="en-US"/>
          </w:rPr>
          <w:t xml:space="preserve"> Giao diện cập nhật thông tin biên nhận với trạng thái "đang chờ"</w:t>
        </w:r>
        <w:r>
          <w:rPr>
            <w:noProof/>
            <w:webHidden/>
          </w:rPr>
          <w:tab/>
        </w:r>
        <w:r>
          <w:rPr>
            <w:noProof/>
            <w:webHidden/>
          </w:rPr>
          <w:fldChar w:fldCharType="begin"/>
        </w:r>
        <w:r>
          <w:rPr>
            <w:noProof/>
            <w:webHidden/>
          </w:rPr>
          <w:instrText xml:space="preserve"> PAGEREF _Toc530662946 \h </w:instrText>
        </w:r>
        <w:r>
          <w:rPr>
            <w:noProof/>
            <w:webHidden/>
          </w:rPr>
        </w:r>
      </w:ins>
      <w:r>
        <w:rPr>
          <w:noProof/>
          <w:webHidden/>
        </w:rPr>
        <w:fldChar w:fldCharType="separate"/>
      </w:r>
      <w:ins w:id="628" w:author="phuong vu" w:date="2018-11-22T15:02:00Z">
        <w:r>
          <w:rPr>
            <w:noProof/>
            <w:webHidden/>
          </w:rPr>
          <w:t>63</w:t>
        </w:r>
        <w:r>
          <w:rPr>
            <w:noProof/>
            <w:webHidden/>
          </w:rPr>
          <w:fldChar w:fldCharType="end"/>
        </w:r>
        <w:r w:rsidRPr="00C01B57">
          <w:rPr>
            <w:rStyle w:val="Hyperlink"/>
            <w:noProof/>
          </w:rPr>
          <w:fldChar w:fldCharType="end"/>
        </w:r>
      </w:ins>
    </w:p>
    <w:p w14:paraId="4B33B30D" w14:textId="2EC3AF0D" w:rsidR="00F72520" w:rsidRDefault="00F72520" w:rsidP="00E6227B">
      <w:pPr>
        <w:pStyle w:val="TableofFigures"/>
        <w:tabs>
          <w:tab w:val="right" w:leader="dot" w:pos="8777"/>
        </w:tabs>
        <w:spacing w:line="276" w:lineRule="auto"/>
        <w:rPr>
          <w:ins w:id="629" w:author="phuong vu" w:date="2018-11-22T15:02:00Z"/>
          <w:rFonts w:asciiTheme="minorHAnsi" w:eastAsiaTheme="minorEastAsia" w:hAnsiTheme="minorHAnsi" w:cstheme="minorBidi"/>
          <w:noProof/>
          <w:sz w:val="22"/>
          <w:szCs w:val="22"/>
          <w:lang w:val="en-US"/>
        </w:rPr>
        <w:pPrChange w:id="630" w:author="phuong vu" w:date="2018-11-23T13:48:00Z">
          <w:pPr>
            <w:pStyle w:val="TableofFigures"/>
            <w:tabs>
              <w:tab w:val="right" w:leader="dot" w:pos="8777"/>
            </w:tabs>
          </w:pPr>
        </w:pPrChange>
      </w:pPr>
      <w:ins w:id="631"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"_Toc530662947"</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3.20</w:t>
        </w:r>
        <w:r w:rsidRPr="00C01B57">
          <w:rPr>
            <w:rStyle w:val="Hyperlink"/>
            <w:noProof/>
            <w:lang w:val="en-US"/>
          </w:rPr>
          <w:t xml:space="preserve"> </w:t>
        </w:r>
        <w:r w:rsidRPr="00C01B57">
          <w:rPr>
            <w:rStyle w:val="Hyperlink"/>
            <w:noProof/>
          </w:rPr>
          <w:t>Giao diện cập nhật thông tin biên nhận với trạng thái "đang chờ</w:t>
        </w:r>
        <w:r w:rsidRPr="00C01B57">
          <w:rPr>
            <w:rStyle w:val="Hyperlink"/>
            <w:noProof/>
            <w:lang w:val="en-US"/>
          </w:rPr>
          <w:t xml:space="preserve"> trả đồ</w:t>
        </w:r>
        <w:r w:rsidRPr="00C01B57">
          <w:rPr>
            <w:rStyle w:val="Hyperlink"/>
            <w:noProof/>
          </w:rPr>
          <w:t>"</w:t>
        </w:r>
        <w:r>
          <w:rPr>
            <w:noProof/>
            <w:webHidden/>
          </w:rPr>
          <w:tab/>
        </w:r>
        <w:r>
          <w:rPr>
            <w:noProof/>
            <w:webHidden/>
          </w:rPr>
          <w:fldChar w:fldCharType="begin"/>
        </w:r>
        <w:r>
          <w:rPr>
            <w:noProof/>
            <w:webHidden/>
          </w:rPr>
          <w:instrText xml:space="preserve"> PAGEREF _Toc530662947 \h </w:instrText>
        </w:r>
        <w:r>
          <w:rPr>
            <w:noProof/>
            <w:webHidden/>
          </w:rPr>
        </w:r>
      </w:ins>
      <w:r>
        <w:rPr>
          <w:noProof/>
          <w:webHidden/>
        </w:rPr>
        <w:fldChar w:fldCharType="separate"/>
      </w:r>
      <w:ins w:id="632" w:author="phuong vu" w:date="2018-11-22T15:02:00Z">
        <w:r>
          <w:rPr>
            <w:noProof/>
            <w:webHidden/>
          </w:rPr>
          <w:t>64</w:t>
        </w:r>
        <w:r>
          <w:rPr>
            <w:noProof/>
            <w:webHidden/>
          </w:rPr>
          <w:fldChar w:fldCharType="end"/>
        </w:r>
        <w:r w:rsidRPr="00C01B57">
          <w:rPr>
            <w:rStyle w:val="Hyperlink"/>
            <w:noProof/>
          </w:rPr>
          <w:fldChar w:fldCharType="end"/>
        </w:r>
      </w:ins>
    </w:p>
    <w:p w14:paraId="1968E2ED" w14:textId="410B261A" w:rsidR="00F72520" w:rsidRDefault="00F72520" w:rsidP="00E6227B">
      <w:pPr>
        <w:pStyle w:val="TableofFigures"/>
        <w:tabs>
          <w:tab w:val="right" w:leader="dot" w:pos="8777"/>
        </w:tabs>
        <w:spacing w:line="276" w:lineRule="auto"/>
        <w:rPr>
          <w:ins w:id="633" w:author="phuong vu" w:date="2018-11-22T15:02:00Z"/>
          <w:rFonts w:asciiTheme="minorHAnsi" w:eastAsiaTheme="minorEastAsia" w:hAnsiTheme="minorHAnsi" w:cstheme="minorBidi"/>
          <w:noProof/>
          <w:sz w:val="22"/>
          <w:szCs w:val="22"/>
          <w:lang w:val="en-US"/>
        </w:rPr>
        <w:pPrChange w:id="634" w:author="phuong vu" w:date="2018-11-23T13:48:00Z">
          <w:pPr>
            <w:pStyle w:val="TableofFigures"/>
            <w:tabs>
              <w:tab w:val="right" w:leader="dot" w:pos="8777"/>
            </w:tabs>
          </w:pPr>
        </w:pPrChange>
      </w:pPr>
      <w:ins w:id="635"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"_Toc530662948"</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3.21</w:t>
        </w:r>
        <w:r w:rsidRPr="00C01B57">
          <w:rPr>
            <w:rStyle w:val="Hyperlink"/>
            <w:noProof/>
            <w:lang w:val="en-US"/>
          </w:rPr>
          <w:t xml:space="preserve"> Tổng quan phân công xử lí đơn hàng</w:t>
        </w:r>
        <w:r>
          <w:rPr>
            <w:noProof/>
            <w:webHidden/>
          </w:rPr>
          <w:tab/>
        </w:r>
        <w:r>
          <w:rPr>
            <w:noProof/>
            <w:webHidden/>
          </w:rPr>
          <w:fldChar w:fldCharType="begin"/>
        </w:r>
        <w:r>
          <w:rPr>
            <w:noProof/>
            <w:webHidden/>
          </w:rPr>
          <w:instrText xml:space="preserve"> PAGEREF _Toc530662948 \h </w:instrText>
        </w:r>
        <w:r>
          <w:rPr>
            <w:noProof/>
            <w:webHidden/>
          </w:rPr>
        </w:r>
      </w:ins>
      <w:r>
        <w:rPr>
          <w:noProof/>
          <w:webHidden/>
        </w:rPr>
        <w:fldChar w:fldCharType="separate"/>
      </w:r>
      <w:ins w:id="636" w:author="phuong vu" w:date="2018-11-22T15:02:00Z">
        <w:r>
          <w:rPr>
            <w:noProof/>
            <w:webHidden/>
          </w:rPr>
          <w:t>65</w:t>
        </w:r>
        <w:r>
          <w:rPr>
            <w:noProof/>
            <w:webHidden/>
          </w:rPr>
          <w:fldChar w:fldCharType="end"/>
        </w:r>
        <w:r w:rsidRPr="00C01B57">
          <w:rPr>
            <w:rStyle w:val="Hyperlink"/>
            <w:noProof/>
          </w:rPr>
          <w:fldChar w:fldCharType="end"/>
        </w:r>
      </w:ins>
    </w:p>
    <w:p w14:paraId="67D65278" w14:textId="4B1A1F8A" w:rsidR="00F72520" w:rsidRDefault="00F72520" w:rsidP="00E6227B">
      <w:pPr>
        <w:pStyle w:val="TableofFigures"/>
        <w:tabs>
          <w:tab w:val="right" w:leader="dot" w:pos="8777"/>
        </w:tabs>
        <w:spacing w:line="276" w:lineRule="auto"/>
        <w:rPr>
          <w:ins w:id="637" w:author="phuong vu" w:date="2018-11-22T15:02:00Z"/>
          <w:rFonts w:asciiTheme="minorHAnsi" w:eastAsiaTheme="minorEastAsia" w:hAnsiTheme="minorHAnsi" w:cstheme="minorBidi"/>
          <w:noProof/>
          <w:sz w:val="22"/>
          <w:szCs w:val="22"/>
          <w:lang w:val="en-US"/>
        </w:rPr>
        <w:pPrChange w:id="638" w:author="phuong vu" w:date="2018-11-23T13:48:00Z">
          <w:pPr>
            <w:pStyle w:val="TableofFigures"/>
            <w:tabs>
              <w:tab w:val="right" w:leader="dot" w:pos="8777"/>
            </w:tabs>
          </w:pPr>
        </w:pPrChange>
      </w:pPr>
      <w:ins w:id="639"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"_Toc530662949"</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3.22</w:t>
        </w:r>
        <w:r w:rsidRPr="00C01B57">
          <w:rPr>
            <w:rStyle w:val="Hyperlink"/>
            <w:noProof/>
            <w:lang w:val="en-US"/>
          </w:rPr>
          <w:t xml:space="preserve"> Giao diện phân công đơn hàng vào máy giặt</w:t>
        </w:r>
        <w:r>
          <w:rPr>
            <w:noProof/>
            <w:webHidden/>
          </w:rPr>
          <w:tab/>
        </w:r>
        <w:r>
          <w:rPr>
            <w:noProof/>
            <w:webHidden/>
          </w:rPr>
          <w:fldChar w:fldCharType="begin"/>
        </w:r>
        <w:r>
          <w:rPr>
            <w:noProof/>
            <w:webHidden/>
          </w:rPr>
          <w:instrText xml:space="preserve"> PAGEREF _Toc530662949 \h </w:instrText>
        </w:r>
        <w:r>
          <w:rPr>
            <w:noProof/>
            <w:webHidden/>
          </w:rPr>
        </w:r>
      </w:ins>
      <w:r>
        <w:rPr>
          <w:noProof/>
          <w:webHidden/>
        </w:rPr>
        <w:fldChar w:fldCharType="separate"/>
      </w:r>
      <w:ins w:id="640" w:author="phuong vu" w:date="2018-11-22T15:02:00Z">
        <w:r>
          <w:rPr>
            <w:noProof/>
            <w:webHidden/>
          </w:rPr>
          <w:t>66</w:t>
        </w:r>
        <w:r>
          <w:rPr>
            <w:noProof/>
            <w:webHidden/>
          </w:rPr>
          <w:fldChar w:fldCharType="end"/>
        </w:r>
        <w:r w:rsidRPr="00C01B57">
          <w:rPr>
            <w:rStyle w:val="Hyperlink"/>
            <w:noProof/>
          </w:rPr>
          <w:fldChar w:fldCharType="end"/>
        </w:r>
      </w:ins>
    </w:p>
    <w:p w14:paraId="2426C486" w14:textId="10014F4E" w:rsidR="00F72520" w:rsidRDefault="00F72520" w:rsidP="00E6227B">
      <w:pPr>
        <w:pStyle w:val="TableofFigures"/>
        <w:tabs>
          <w:tab w:val="right" w:leader="dot" w:pos="8777"/>
        </w:tabs>
        <w:spacing w:line="276" w:lineRule="auto"/>
        <w:rPr>
          <w:ins w:id="641" w:author="phuong vu" w:date="2018-11-22T15:02:00Z"/>
          <w:rFonts w:asciiTheme="minorHAnsi" w:eastAsiaTheme="minorEastAsia" w:hAnsiTheme="minorHAnsi" w:cstheme="minorBidi"/>
          <w:noProof/>
          <w:sz w:val="22"/>
          <w:szCs w:val="22"/>
          <w:lang w:val="en-US"/>
        </w:rPr>
        <w:pPrChange w:id="642" w:author="phuong vu" w:date="2018-11-23T13:48:00Z">
          <w:pPr>
            <w:pStyle w:val="TableofFigures"/>
            <w:tabs>
              <w:tab w:val="right" w:leader="dot" w:pos="8777"/>
            </w:tabs>
          </w:pPr>
        </w:pPrChange>
      </w:pPr>
      <w:ins w:id="643"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"_Toc530662950"</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3.23</w:t>
        </w:r>
        <w:r w:rsidRPr="00C01B57">
          <w:rPr>
            <w:rStyle w:val="Hyperlink"/>
            <w:noProof/>
            <w:lang w:val="en-US"/>
          </w:rPr>
          <w:t xml:space="preserve"> Giao diện tạo đơn hàng mới trên web</w:t>
        </w:r>
        <w:r>
          <w:rPr>
            <w:noProof/>
            <w:webHidden/>
          </w:rPr>
          <w:tab/>
        </w:r>
        <w:r>
          <w:rPr>
            <w:noProof/>
            <w:webHidden/>
          </w:rPr>
          <w:fldChar w:fldCharType="begin"/>
        </w:r>
        <w:r>
          <w:rPr>
            <w:noProof/>
            <w:webHidden/>
          </w:rPr>
          <w:instrText xml:space="preserve"> PAGEREF _Toc530662950 \h </w:instrText>
        </w:r>
        <w:r>
          <w:rPr>
            <w:noProof/>
            <w:webHidden/>
          </w:rPr>
        </w:r>
      </w:ins>
      <w:r>
        <w:rPr>
          <w:noProof/>
          <w:webHidden/>
        </w:rPr>
        <w:fldChar w:fldCharType="separate"/>
      </w:r>
      <w:ins w:id="644" w:author="phuong vu" w:date="2018-11-22T15:02:00Z">
        <w:r>
          <w:rPr>
            <w:noProof/>
            <w:webHidden/>
          </w:rPr>
          <w:t>68</w:t>
        </w:r>
        <w:r>
          <w:rPr>
            <w:noProof/>
            <w:webHidden/>
          </w:rPr>
          <w:fldChar w:fldCharType="end"/>
        </w:r>
        <w:r w:rsidRPr="00C01B57">
          <w:rPr>
            <w:rStyle w:val="Hyperlink"/>
            <w:noProof/>
          </w:rPr>
          <w:fldChar w:fldCharType="end"/>
        </w:r>
      </w:ins>
    </w:p>
    <w:p w14:paraId="7E4E16FA" w14:textId="5D82E4CA" w:rsidR="00F72520" w:rsidRDefault="00F72520" w:rsidP="00E6227B">
      <w:pPr>
        <w:pStyle w:val="TableofFigures"/>
        <w:tabs>
          <w:tab w:val="right" w:leader="dot" w:pos="8777"/>
        </w:tabs>
        <w:spacing w:line="276" w:lineRule="auto"/>
        <w:rPr>
          <w:ins w:id="645" w:author="phuong vu" w:date="2018-11-22T15:02:00Z"/>
          <w:rFonts w:asciiTheme="minorHAnsi" w:eastAsiaTheme="minorEastAsia" w:hAnsiTheme="minorHAnsi" w:cstheme="minorBidi"/>
          <w:noProof/>
          <w:sz w:val="22"/>
          <w:szCs w:val="22"/>
          <w:lang w:val="en-US"/>
        </w:rPr>
        <w:pPrChange w:id="646" w:author="phuong vu" w:date="2018-11-23T13:48:00Z">
          <w:pPr>
            <w:pStyle w:val="TableofFigures"/>
            <w:tabs>
              <w:tab w:val="right" w:leader="dot" w:pos="8777"/>
            </w:tabs>
          </w:pPr>
        </w:pPrChange>
      </w:pPr>
      <w:ins w:id="647"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"_Toc530662951"</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3.24</w:t>
        </w:r>
        <w:r w:rsidRPr="00C01B57">
          <w:rPr>
            <w:rStyle w:val="Hyperlink"/>
            <w:noProof/>
            <w:lang w:val="en-US"/>
          </w:rPr>
          <w:t xml:space="preserve"> Giao diện xác nhận đơn hàng sau khi tạo mới</w:t>
        </w:r>
        <w:r>
          <w:rPr>
            <w:noProof/>
            <w:webHidden/>
          </w:rPr>
          <w:tab/>
        </w:r>
        <w:r>
          <w:rPr>
            <w:noProof/>
            <w:webHidden/>
          </w:rPr>
          <w:fldChar w:fldCharType="begin"/>
        </w:r>
        <w:r>
          <w:rPr>
            <w:noProof/>
            <w:webHidden/>
          </w:rPr>
          <w:instrText xml:space="preserve"> PAGEREF _Toc530662951 \h </w:instrText>
        </w:r>
        <w:r>
          <w:rPr>
            <w:noProof/>
            <w:webHidden/>
          </w:rPr>
        </w:r>
      </w:ins>
      <w:r>
        <w:rPr>
          <w:noProof/>
          <w:webHidden/>
        </w:rPr>
        <w:fldChar w:fldCharType="separate"/>
      </w:r>
      <w:ins w:id="648" w:author="phuong vu" w:date="2018-11-22T15:02:00Z">
        <w:r>
          <w:rPr>
            <w:noProof/>
            <w:webHidden/>
          </w:rPr>
          <w:t>69</w:t>
        </w:r>
        <w:r>
          <w:rPr>
            <w:noProof/>
            <w:webHidden/>
          </w:rPr>
          <w:fldChar w:fldCharType="end"/>
        </w:r>
        <w:r w:rsidRPr="00C01B57">
          <w:rPr>
            <w:rStyle w:val="Hyperlink"/>
            <w:noProof/>
          </w:rPr>
          <w:fldChar w:fldCharType="end"/>
        </w:r>
      </w:ins>
    </w:p>
    <w:p w14:paraId="14D46DE8" w14:textId="13106A61" w:rsidR="00F72520" w:rsidRDefault="00F72520" w:rsidP="00E6227B">
      <w:pPr>
        <w:pStyle w:val="TableofFigures"/>
        <w:tabs>
          <w:tab w:val="right" w:leader="dot" w:pos="8777"/>
        </w:tabs>
        <w:spacing w:line="276" w:lineRule="auto"/>
        <w:rPr>
          <w:ins w:id="649" w:author="phuong vu" w:date="2018-11-22T15:02:00Z"/>
          <w:rFonts w:asciiTheme="minorHAnsi" w:eastAsiaTheme="minorEastAsia" w:hAnsiTheme="minorHAnsi" w:cstheme="minorBidi"/>
          <w:noProof/>
          <w:sz w:val="22"/>
          <w:szCs w:val="22"/>
          <w:lang w:val="en-US"/>
        </w:rPr>
        <w:pPrChange w:id="650" w:author="phuong vu" w:date="2018-11-23T13:48:00Z">
          <w:pPr>
            <w:pStyle w:val="TableofFigures"/>
            <w:tabs>
              <w:tab w:val="right" w:leader="dot" w:pos="8777"/>
            </w:tabs>
          </w:pPr>
        </w:pPrChange>
      </w:pPr>
      <w:ins w:id="651"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"_Toc530662952"</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3.25</w:t>
        </w:r>
        <w:r w:rsidRPr="00C01B57">
          <w:rPr>
            <w:rStyle w:val="Hyperlink"/>
            <w:noProof/>
            <w:lang w:val="en-US"/>
          </w:rPr>
          <w:t xml:space="preserve"> Giao diện tìm kiếm</w:t>
        </w:r>
        <w:r>
          <w:rPr>
            <w:noProof/>
            <w:webHidden/>
          </w:rPr>
          <w:tab/>
        </w:r>
        <w:r>
          <w:rPr>
            <w:noProof/>
            <w:webHidden/>
          </w:rPr>
          <w:fldChar w:fldCharType="begin"/>
        </w:r>
        <w:r>
          <w:rPr>
            <w:noProof/>
            <w:webHidden/>
          </w:rPr>
          <w:instrText xml:space="preserve"> PAGEREF _Toc530662952 \h </w:instrText>
        </w:r>
        <w:r>
          <w:rPr>
            <w:noProof/>
            <w:webHidden/>
          </w:rPr>
        </w:r>
      </w:ins>
      <w:r>
        <w:rPr>
          <w:noProof/>
          <w:webHidden/>
        </w:rPr>
        <w:fldChar w:fldCharType="separate"/>
      </w:r>
      <w:ins w:id="652" w:author="phuong vu" w:date="2018-11-22T15:02:00Z">
        <w:r>
          <w:rPr>
            <w:noProof/>
            <w:webHidden/>
          </w:rPr>
          <w:t>72</w:t>
        </w:r>
        <w:r>
          <w:rPr>
            <w:noProof/>
            <w:webHidden/>
          </w:rPr>
          <w:fldChar w:fldCharType="end"/>
        </w:r>
        <w:r w:rsidRPr="00C01B57">
          <w:rPr>
            <w:rStyle w:val="Hyperlink"/>
            <w:noProof/>
          </w:rPr>
          <w:fldChar w:fldCharType="end"/>
        </w:r>
      </w:ins>
    </w:p>
    <w:p w14:paraId="34892523" w14:textId="5A6AD02B" w:rsidR="00F72520" w:rsidRDefault="00F72520" w:rsidP="00E6227B">
      <w:pPr>
        <w:pStyle w:val="TableofFigures"/>
        <w:tabs>
          <w:tab w:val="right" w:leader="dot" w:pos="8777"/>
        </w:tabs>
        <w:spacing w:line="276" w:lineRule="auto"/>
        <w:rPr>
          <w:ins w:id="653" w:author="phuong vu" w:date="2018-11-22T15:02:00Z"/>
          <w:rFonts w:asciiTheme="minorHAnsi" w:eastAsiaTheme="minorEastAsia" w:hAnsiTheme="minorHAnsi" w:cstheme="minorBidi"/>
          <w:noProof/>
          <w:sz w:val="22"/>
          <w:szCs w:val="22"/>
          <w:lang w:val="en-US"/>
        </w:rPr>
        <w:pPrChange w:id="654" w:author="phuong vu" w:date="2018-11-23T13:48:00Z">
          <w:pPr>
            <w:pStyle w:val="TableofFigures"/>
            <w:tabs>
              <w:tab w:val="right" w:leader="dot" w:pos="8777"/>
            </w:tabs>
          </w:pPr>
        </w:pPrChange>
      </w:pPr>
      <w:ins w:id="655"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"_Toc530662953"</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3.26</w:t>
        </w:r>
        <w:r w:rsidRPr="00C01B57">
          <w:rPr>
            <w:rStyle w:val="Hyperlink"/>
            <w:noProof/>
            <w:lang w:val="en-US"/>
          </w:rPr>
          <w:t xml:space="preserve"> Giao diện tìm kiếm đơn hàng khi có kêt quả</w:t>
        </w:r>
        <w:r>
          <w:rPr>
            <w:noProof/>
            <w:webHidden/>
          </w:rPr>
          <w:tab/>
        </w:r>
        <w:r>
          <w:rPr>
            <w:noProof/>
            <w:webHidden/>
          </w:rPr>
          <w:fldChar w:fldCharType="begin"/>
        </w:r>
        <w:r>
          <w:rPr>
            <w:noProof/>
            <w:webHidden/>
          </w:rPr>
          <w:instrText xml:space="preserve"> PAGEREF _Toc530662953 \h </w:instrText>
        </w:r>
        <w:r>
          <w:rPr>
            <w:noProof/>
            <w:webHidden/>
          </w:rPr>
        </w:r>
      </w:ins>
      <w:r>
        <w:rPr>
          <w:noProof/>
          <w:webHidden/>
        </w:rPr>
        <w:fldChar w:fldCharType="separate"/>
      </w:r>
      <w:ins w:id="656" w:author="phuong vu" w:date="2018-11-22T15:02:00Z">
        <w:r>
          <w:rPr>
            <w:noProof/>
            <w:webHidden/>
          </w:rPr>
          <w:t>73</w:t>
        </w:r>
        <w:r>
          <w:rPr>
            <w:noProof/>
            <w:webHidden/>
          </w:rPr>
          <w:fldChar w:fldCharType="end"/>
        </w:r>
        <w:r w:rsidRPr="00C01B57">
          <w:rPr>
            <w:rStyle w:val="Hyperlink"/>
            <w:noProof/>
          </w:rPr>
          <w:fldChar w:fldCharType="end"/>
        </w:r>
      </w:ins>
    </w:p>
    <w:p w14:paraId="0C6290FA" w14:textId="3B5324A5" w:rsidR="00F72520" w:rsidRDefault="00F72520" w:rsidP="00E6227B">
      <w:pPr>
        <w:pStyle w:val="TableofFigures"/>
        <w:tabs>
          <w:tab w:val="right" w:leader="dot" w:pos="8777"/>
        </w:tabs>
        <w:spacing w:line="276" w:lineRule="auto"/>
        <w:rPr>
          <w:ins w:id="657" w:author="phuong vu" w:date="2018-11-22T15:02:00Z"/>
          <w:rFonts w:asciiTheme="minorHAnsi" w:eastAsiaTheme="minorEastAsia" w:hAnsiTheme="minorHAnsi" w:cstheme="minorBidi"/>
          <w:noProof/>
          <w:sz w:val="22"/>
          <w:szCs w:val="22"/>
          <w:lang w:val="en-US"/>
        </w:rPr>
        <w:pPrChange w:id="658" w:author="phuong vu" w:date="2018-11-23T13:48:00Z">
          <w:pPr>
            <w:pStyle w:val="TableofFigures"/>
            <w:tabs>
              <w:tab w:val="right" w:leader="dot" w:pos="8777"/>
            </w:tabs>
          </w:pPr>
        </w:pPrChange>
      </w:pPr>
      <w:ins w:id="659"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"_Toc530662954"</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3.27</w:t>
        </w:r>
        <w:r w:rsidRPr="00C01B57">
          <w:rPr>
            <w:rStyle w:val="Hyperlink"/>
            <w:noProof/>
            <w:lang w:val="en-US"/>
          </w:rPr>
          <w:t xml:space="preserve"> Giao diện tìm kiếm khi QR Code được bật</w:t>
        </w:r>
        <w:r>
          <w:rPr>
            <w:noProof/>
            <w:webHidden/>
          </w:rPr>
          <w:tab/>
        </w:r>
        <w:r>
          <w:rPr>
            <w:noProof/>
            <w:webHidden/>
          </w:rPr>
          <w:fldChar w:fldCharType="begin"/>
        </w:r>
        <w:r>
          <w:rPr>
            <w:noProof/>
            <w:webHidden/>
          </w:rPr>
          <w:instrText xml:space="preserve"> PAGEREF _Toc530662954 \h </w:instrText>
        </w:r>
        <w:r>
          <w:rPr>
            <w:noProof/>
            <w:webHidden/>
          </w:rPr>
        </w:r>
      </w:ins>
      <w:r>
        <w:rPr>
          <w:noProof/>
          <w:webHidden/>
        </w:rPr>
        <w:fldChar w:fldCharType="separate"/>
      </w:r>
      <w:ins w:id="660" w:author="phuong vu" w:date="2018-11-22T15:02:00Z">
        <w:r>
          <w:rPr>
            <w:noProof/>
            <w:webHidden/>
          </w:rPr>
          <w:t>73</w:t>
        </w:r>
        <w:r>
          <w:rPr>
            <w:noProof/>
            <w:webHidden/>
          </w:rPr>
          <w:fldChar w:fldCharType="end"/>
        </w:r>
        <w:r w:rsidRPr="00C01B57">
          <w:rPr>
            <w:rStyle w:val="Hyperlink"/>
            <w:noProof/>
          </w:rPr>
          <w:fldChar w:fldCharType="end"/>
        </w:r>
      </w:ins>
    </w:p>
    <w:p w14:paraId="3C607174" w14:textId="573A3A88" w:rsidR="00F72520" w:rsidRDefault="00F72520" w:rsidP="00E6227B">
      <w:pPr>
        <w:pStyle w:val="TableofFigures"/>
        <w:tabs>
          <w:tab w:val="right" w:leader="dot" w:pos="8777"/>
        </w:tabs>
        <w:spacing w:line="276" w:lineRule="auto"/>
        <w:rPr>
          <w:ins w:id="661" w:author="phuong vu" w:date="2018-11-22T15:02:00Z"/>
          <w:rFonts w:asciiTheme="minorHAnsi" w:eastAsiaTheme="minorEastAsia" w:hAnsiTheme="minorHAnsi" w:cstheme="minorBidi"/>
          <w:noProof/>
          <w:sz w:val="22"/>
          <w:szCs w:val="22"/>
          <w:lang w:val="en-US"/>
        </w:rPr>
        <w:pPrChange w:id="662" w:author="phuong vu" w:date="2018-11-23T13:48:00Z">
          <w:pPr>
            <w:pStyle w:val="TableofFigures"/>
            <w:tabs>
              <w:tab w:val="right" w:leader="dot" w:pos="8777"/>
            </w:tabs>
          </w:pPr>
        </w:pPrChange>
      </w:pPr>
      <w:ins w:id="663"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"_Toc530662955"</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3.28</w:t>
        </w:r>
        <w:r w:rsidRPr="00C01B57">
          <w:rPr>
            <w:rStyle w:val="Hyperlink"/>
            <w:noProof/>
            <w:lang w:val="en-US"/>
          </w:rPr>
          <w:t xml:space="preserve"> Sơ đồ cách xử lí tìm kiếm đơn hàng</w:t>
        </w:r>
        <w:r>
          <w:rPr>
            <w:noProof/>
            <w:webHidden/>
          </w:rPr>
          <w:tab/>
        </w:r>
        <w:r>
          <w:rPr>
            <w:noProof/>
            <w:webHidden/>
          </w:rPr>
          <w:fldChar w:fldCharType="begin"/>
        </w:r>
        <w:r>
          <w:rPr>
            <w:noProof/>
            <w:webHidden/>
          </w:rPr>
          <w:instrText xml:space="preserve"> PAGEREF _Toc530662955 \h </w:instrText>
        </w:r>
        <w:r>
          <w:rPr>
            <w:noProof/>
            <w:webHidden/>
          </w:rPr>
        </w:r>
      </w:ins>
      <w:r>
        <w:rPr>
          <w:noProof/>
          <w:webHidden/>
        </w:rPr>
        <w:fldChar w:fldCharType="separate"/>
      </w:r>
      <w:ins w:id="664" w:author="phuong vu" w:date="2018-11-22T15:02:00Z">
        <w:r>
          <w:rPr>
            <w:noProof/>
            <w:webHidden/>
          </w:rPr>
          <w:t>75</w:t>
        </w:r>
        <w:r>
          <w:rPr>
            <w:noProof/>
            <w:webHidden/>
          </w:rPr>
          <w:fldChar w:fldCharType="end"/>
        </w:r>
        <w:r w:rsidRPr="00C01B57">
          <w:rPr>
            <w:rStyle w:val="Hyperlink"/>
            <w:noProof/>
          </w:rPr>
          <w:fldChar w:fldCharType="end"/>
        </w:r>
      </w:ins>
    </w:p>
    <w:p w14:paraId="5AED568A" w14:textId="6974706E" w:rsidR="00F72520" w:rsidRDefault="00F72520" w:rsidP="00E6227B">
      <w:pPr>
        <w:pStyle w:val="TableofFigures"/>
        <w:tabs>
          <w:tab w:val="right" w:leader="dot" w:pos="8777"/>
        </w:tabs>
        <w:spacing w:line="276" w:lineRule="auto"/>
        <w:rPr>
          <w:ins w:id="665" w:author="phuong vu" w:date="2018-11-22T15:02:00Z"/>
          <w:rFonts w:asciiTheme="minorHAnsi" w:eastAsiaTheme="minorEastAsia" w:hAnsiTheme="minorHAnsi" w:cstheme="minorBidi"/>
          <w:noProof/>
          <w:sz w:val="22"/>
          <w:szCs w:val="22"/>
          <w:lang w:val="en-US"/>
        </w:rPr>
        <w:pPrChange w:id="666" w:author="phuong vu" w:date="2018-11-23T13:48:00Z">
          <w:pPr>
            <w:pStyle w:val="TableofFigures"/>
            <w:tabs>
              <w:tab w:val="right" w:leader="dot" w:pos="8777"/>
            </w:tabs>
          </w:pPr>
        </w:pPrChange>
      </w:pPr>
      <w:ins w:id="667" w:author="phuong vu" w:date="2018-11-22T15:02:00Z">
        <w:r w:rsidRPr="00C01B57">
          <w:rPr>
            <w:rStyle w:val="Hyperlink"/>
            <w:noProof/>
          </w:rPr>
          <w:fldChar w:fldCharType="begin"/>
        </w:r>
        <w:r w:rsidRPr="00C01B57">
          <w:rPr>
            <w:rStyle w:val="Hyperlink"/>
            <w:noProof/>
          </w:rPr>
          <w:instrText xml:space="preserve"> </w:instrText>
        </w:r>
        <w:r>
          <w:rPr>
            <w:noProof/>
          </w:rPr>
          <w:instrText>HYPERLINK "C:\\Users\\vuphu\\Desktop\\luanvan\\Lu-n-v-n\\baoCao\\bao-cao-luan-van.docx" \l "_Toc530662956"</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3.29</w:t>
        </w:r>
        <w:r w:rsidRPr="00C01B57">
          <w:rPr>
            <w:rStyle w:val="Hyperlink"/>
            <w:noProof/>
            <w:lang w:val="en-US"/>
          </w:rPr>
          <w:t>Giao diện đăng nhập trên điện thoại và trên web</w:t>
        </w:r>
        <w:r>
          <w:rPr>
            <w:noProof/>
            <w:webHidden/>
          </w:rPr>
          <w:tab/>
        </w:r>
        <w:r>
          <w:rPr>
            <w:noProof/>
            <w:webHidden/>
          </w:rPr>
          <w:fldChar w:fldCharType="begin"/>
        </w:r>
        <w:r>
          <w:rPr>
            <w:noProof/>
            <w:webHidden/>
          </w:rPr>
          <w:instrText xml:space="preserve"> PAGEREF _Toc530662956 \h </w:instrText>
        </w:r>
        <w:r>
          <w:rPr>
            <w:noProof/>
            <w:webHidden/>
          </w:rPr>
        </w:r>
      </w:ins>
      <w:r>
        <w:rPr>
          <w:noProof/>
          <w:webHidden/>
        </w:rPr>
        <w:fldChar w:fldCharType="separate"/>
      </w:r>
      <w:ins w:id="668" w:author="phuong vu" w:date="2018-11-22T15:02:00Z">
        <w:r>
          <w:rPr>
            <w:noProof/>
            <w:webHidden/>
          </w:rPr>
          <w:t>76</w:t>
        </w:r>
        <w:r>
          <w:rPr>
            <w:noProof/>
            <w:webHidden/>
          </w:rPr>
          <w:fldChar w:fldCharType="end"/>
        </w:r>
        <w:r w:rsidRPr="00C01B57">
          <w:rPr>
            <w:rStyle w:val="Hyperlink"/>
            <w:noProof/>
          </w:rPr>
          <w:fldChar w:fldCharType="end"/>
        </w:r>
      </w:ins>
    </w:p>
    <w:p w14:paraId="5E1DDF72" w14:textId="36DD5A6E" w:rsidR="00F72520" w:rsidRDefault="00F72520" w:rsidP="00E6227B">
      <w:pPr>
        <w:pStyle w:val="TableofFigures"/>
        <w:tabs>
          <w:tab w:val="right" w:leader="dot" w:pos="8777"/>
        </w:tabs>
        <w:spacing w:line="276" w:lineRule="auto"/>
        <w:rPr>
          <w:ins w:id="669" w:author="phuong vu" w:date="2018-11-22T15:02:00Z"/>
          <w:rFonts w:asciiTheme="minorHAnsi" w:eastAsiaTheme="minorEastAsia" w:hAnsiTheme="minorHAnsi" w:cstheme="minorBidi"/>
          <w:noProof/>
          <w:sz w:val="22"/>
          <w:szCs w:val="22"/>
          <w:lang w:val="en-US"/>
        </w:rPr>
        <w:pPrChange w:id="670" w:author="phuong vu" w:date="2018-11-23T13:48:00Z">
          <w:pPr>
            <w:pStyle w:val="TableofFigures"/>
            <w:tabs>
              <w:tab w:val="right" w:leader="dot" w:pos="8777"/>
            </w:tabs>
          </w:pPr>
        </w:pPrChange>
      </w:pPr>
      <w:ins w:id="671"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"_Toc530662957"</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3.30</w:t>
        </w:r>
        <w:r w:rsidRPr="00C01B57">
          <w:rPr>
            <w:rStyle w:val="Hyperlink"/>
            <w:noProof/>
            <w:lang w:val="en-US"/>
          </w:rPr>
          <w:t xml:space="preserve"> Sơ đồ xử lí đăng nhập</w:t>
        </w:r>
        <w:r>
          <w:rPr>
            <w:noProof/>
            <w:webHidden/>
          </w:rPr>
          <w:tab/>
        </w:r>
        <w:r>
          <w:rPr>
            <w:noProof/>
            <w:webHidden/>
          </w:rPr>
          <w:fldChar w:fldCharType="begin"/>
        </w:r>
        <w:r>
          <w:rPr>
            <w:noProof/>
            <w:webHidden/>
          </w:rPr>
          <w:instrText xml:space="preserve"> PAGEREF _Toc530662957 \h </w:instrText>
        </w:r>
        <w:r>
          <w:rPr>
            <w:noProof/>
            <w:webHidden/>
          </w:rPr>
        </w:r>
      </w:ins>
      <w:r>
        <w:rPr>
          <w:noProof/>
          <w:webHidden/>
        </w:rPr>
        <w:fldChar w:fldCharType="separate"/>
      </w:r>
      <w:ins w:id="672" w:author="phuong vu" w:date="2018-11-22T15:02:00Z">
        <w:r>
          <w:rPr>
            <w:noProof/>
            <w:webHidden/>
          </w:rPr>
          <w:t>78</w:t>
        </w:r>
        <w:r>
          <w:rPr>
            <w:noProof/>
            <w:webHidden/>
          </w:rPr>
          <w:fldChar w:fldCharType="end"/>
        </w:r>
        <w:r w:rsidRPr="00C01B57">
          <w:rPr>
            <w:rStyle w:val="Hyperlink"/>
            <w:noProof/>
          </w:rPr>
          <w:fldChar w:fldCharType="end"/>
        </w:r>
      </w:ins>
    </w:p>
    <w:p w14:paraId="3B120729" w14:textId="658D2315" w:rsidR="00F72520" w:rsidRDefault="00F72520" w:rsidP="00E6227B">
      <w:pPr>
        <w:pStyle w:val="TableofFigures"/>
        <w:tabs>
          <w:tab w:val="right" w:leader="dot" w:pos="8777"/>
        </w:tabs>
        <w:spacing w:line="276" w:lineRule="auto"/>
        <w:rPr>
          <w:ins w:id="673" w:author="phuong vu" w:date="2018-11-22T15:02:00Z"/>
          <w:rFonts w:asciiTheme="minorHAnsi" w:eastAsiaTheme="minorEastAsia" w:hAnsiTheme="minorHAnsi" w:cstheme="minorBidi"/>
          <w:noProof/>
          <w:sz w:val="22"/>
          <w:szCs w:val="22"/>
          <w:lang w:val="en-US"/>
        </w:rPr>
        <w:pPrChange w:id="674" w:author="phuong vu" w:date="2018-11-23T13:48:00Z">
          <w:pPr>
            <w:pStyle w:val="TableofFigures"/>
            <w:tabs>
              <w:tab w:val="right" w:leader="dot" w:pos="8777"/>
            </w:tabs>
          </w:pPr>
        </w:pPrChange>
      </w:pPr>
      <w:ins w:id="675" w:author="phuong vu" w:date="2018-11-22T15:02:00Z">
        <w:r w:rsidRPr="00C01B57">
          <w:rPr>
            <w:rStyle w:val="Hyperlink"/>
            <w:noProof/>
          </w:rPr>
          <w:fldChar w:fldCharType="begin"/>
        </w:r>
        <w:r w:rsidRPr="00C01B57">
          <w:rPr>
            <w:rStyle w:val="Hyperlink"/>
            <w:noProof/>
          </w:rPr>
          <w:instrText xml:space="preserve"> </w:instrText>
        </w:r>
        <w:r>
          <w:rPr>
            <w:noProof/>
          </w:rPr>
          <w:instrText>HYPERLINK "C:\\Users\\vuphu\\Desktop\\luanvan\\Lu-n-v-n\\baoCao\\bao-cao-luan-van.docx" \l "_Toc530662958"</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3.31</w:t>
        </w:r>
        <w:r w:rsidRPr="00C01B57">
          <w:rPr>
            <w:rStyle w:val="Hyperlink"/>
            <w:noProof/>
            <w:lang w:val="en-US"/>
          </w:rPr>
          <w:t xml:space="preserve"> Giao diện xử lí đăng xuất</w:t>
        </w:r>
        <w:r>
          <w:rPr>
            <w:noProof/>
            <w:webHidden/>
          </w:rPr>
          <w:tab/>
        </w:r>
        <w:r>
          <w:rPr>
            <w:noProof/>
            <w:webHidden/>
          </w:rPr>
          <w:fldChar w:fldCharType="begin"/>
        </w:r>
        <w:r>
          <w:rPr>
            <w:noProof/>
            <w:webHidden/>
          </w:rPr>
          <w:instrText xml:space="preserve"> PAGEREF _Toc530662958 \h </w:instrText>
        </w:r>
        <w:r>
          <w:rPr>
            <w:noProof/>
            <w:webHidden/>
          </w:rPr>
        </w:r>
      </w:ins>
      <w:r>
        <w:rPr>
          <w:noProof/>
          <w:webHidden/>
        </w:rPr>
        <w:fldChar w:fldCharType="separate"/>
      </w:r>
      <w:ins w:id="676" w:author="phuong vu" w:date="2018-11-22T15:02:00Z">
        <w:r>
          <w:rPr>
            <w:noProof/>
            <w:webHidden/>
          </w:rPr>
          <w:t>79</w:t>
        </w:r>
        <w:r>
          <w:rPr>
            <w:noProof/>
            <w:webHidden/>
          </w:rPr>
          <w:fldChar w:fldCharType="end"/>
        </w:r>
        <w:r w:rsidRPr="00C01B57">
          <w:rPr>
            <w:rStyle w:val="Hyperlink"/>
            <w:noProof/>
          </w:rPr>
          <w:fldChar w:fldCharType="end"/>
        </w:r>
      </w:ins>
    </w:p>
    <w:p w14:paraId="3DA97534" w14:textId="6F1CC100" w:rsidR="00F72520" w:rsidRDefault="00F72520" w:rsidP="00E6227B">
      <w:pPr>
        <w:pStyle w:val="TableofFigures"/>
        <w:tabs>
          <w:tab w:val="right" w:leader="dot" w:pos="8777"/>
        </w:tabs>
        <w:spacing w:line="276" w:lineRule="auto"/>
        <w:rPr>
          <w:ins w:id="677" w:author="phuong vu" w:date="2018-11-22T15:02:00Z"/>
          <w:rFonts w:asciiTheme="minorHAnsi" w:eastAsiaTheme="minorEastAsia" w:hAnsiTheme="minorHAnsi" w:cstheme="minorBidi"/>
          <w:noProof/>
          <w:sz w:val="22"/>
          <w:szCs w:val="22"/>
          <w:lang w:val="en-US"/>
        </w:rPr>
        <w:pPrChange w:id="678" w:author="phuong vu" w:date="2018-11-23T13:48:00Z">
          <w:pPr>
            <w:pStyle w:val="TableofFigures"/>
            <w:tabs>
              <w:tab w:val="right" w:leader="dot" w:pos="8777"/>
            </w:tabs>
          </w:pPr>
        </w:pPrChange>
      </w:pPr>
      <w:ins w:id="679" w:author="phuong vu" w:date="2018-11-22T15:02:00Z">
        <w:r w:rsidRPr="00C01B57">
          <w:rPr>
            <w:rStyle w:val="Hyperlink"/>
            <w:noProof/>
          </w:rPr>
          <w:lastRenderedPageBreak/>
          <w:fldChar w:fldCharType="begin"/>
        </w:r>
        <w:r w:rsidRPr="00C01B57">
          <w:rPr>
            <w:rStyle w:val="Hyperlink"/>
            <w:noProof/>
          </w:rPr>
          <w:instrText xml:space="preserve"> </w:instrText>
        </w:r>
        <w:r>
          <w:rPr>
            <w:noProof/>
          </w:rPr>
          <w:instrText>HYPERLINK \l "_Toc530662959"</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3.32</w:t>
        </w:r>
        <w:r w:rsidRPr="00C01B57">
          <w:rPr>
            <w:rStyle w:val="Hyperlink"/>
            <w:noProof/>
            <w:lang w:val="en-US"/>
          </w:rPr>
          <w:t xml:space="preserve"> Sơ đồ xử lí đăng xuất</w:t>
        </w:r>
        <w:r>
          <w:rPr>
            <w:noProof/>
            <w:webHidden/>
          </w:rPr>
          <w:tab/>
        </w:r>
        <w:r>
          <w:rPr>
            <w:noProof/>
            <w:webHidden/>
          </w:rPr>
          <w:fldChar w:fldCharType="begin"/>
        </w:r>
        <w:r>
          <w:rPr>
            <w:noProof/>
            <w:webHidden/>
          </w:rPr>
          <w:instrText xml:space="preserve"> PAGEREF _Toc530662959 \h </w:instrText>
        </w:r>
        <w:r>
          <w:rPr>
            <w:noProof/>
            <w:webHidden/>
          </w:rPr>
        </w:r>
      </w:ins>
      <w:r>
        <w:rPr>
          <w:noProof/>
          <w:webHidden/>
        </w:rPr>
        <w:fldChar w:fldCharType="separate"/>
      </w:r>
      <w:ins w:id="680" w:author="phuong vu" w:date="2018-11-22T15:02:00Z">
        <w:r>
          <w:rPr>
            <w:noProof/>
            <w:webHidden/>
          </w:rPr>
          <w:t>80</w:t>
        </w:r>
        <w:r>
          <w:rPr>
            <w:noProof/>
            <w:webHidden/>
          </w:rPr>
          <w:fldChar w:fldCharType="end"/>
        </w:r>
        <w:r w:rsidRPr="00C01B57">
          <w:rPr>
            <w:rStyle w:val="Hyperlink"/>
            <w:noProof/>
          </w:rPr>
          <w:fldChar w:fldCharType="end"/>
        </w:r>
      </w:ins>
    </w:p>
    <w:p w14:paraId="29022668" w14:textId="6708C475" w:rsidR="00F72520" w:rsidRDefault="00F72520" w:rsidP="00E6227B">
      <w:pPr>
        <w:pStyle w:val="TableofFigures"/>
        <w:tabs>
          <w:tab w:val="right" w:leader="dot" w:pos="8777"/>
        </w:tabs>
        <w:spacing w:line="276" w:lineRule="auto"/>
        <w:rPr>
          <w:ins w:id="681" w:author="phuong vu" w:date="2018-11-22T15:02:00Z"/>
          <w:rFonts w:asciiTheme="minorHAnsi" w:eastAsiaTheme="minorEastAsia" w:hAnsiTheme="minorHAnsi" w:cstheme="minorBidi"/>
          <w:noProof/>
          <w:sz w:val="22"/>
          <w:szCs w:val="22"/>
          <w:lang w:val="en-US"/>
        </w:rPr>
        <w:pPrChange w:id="682" w:author="phuong vu" w:date="2018-11-23T13:48:00Z">
          <w:pPr>
            <w:pStyle w:val="TableofFigures"/>
            <w:tabs>
              <w:tab w:val="right" w:leader="dot" w:pos="8777"/>
            </w:tabs>
          </w:pPr>
        </w:pPrChange>
      </w:pPr>
      <w:ins w:id="683" w:author="phuong vu" w:date="2018-11-22T15:02:00Z">
        <w:r w:rsidRPr="00C01B57">
          <w:rPr>
            <w:rStyle w:val="Hyperlink"/>
            <w:noProof/>
          </w:rPr>
          <w:fldChar w:fldCharType="begin"/>
        </w:r>
        <w:r w:rsidRPr="00C01B57">
          <w:rPr>
            <w:rStyle w:val="Hyperlink"/>
            <w:noProof/>
          </w:rPr>
          <w:instrText xml:space="preserve"> </w:instrText>
        </w:r>
        <w:r>
          <w:rPr>
            <w:noProof/>
          </w:rPr>
          <w:instrText>HYPERLINK "C:\\Users\\vuphu\\Desktop\\luanvan\\Lu-n-v-n\\baoCao\\bao-cao-luan-van.docx" \l "_Toc530662960"</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3.33</w:t>
        </w:r>
        <w:r w:rsidRPr="00C01B57">
          <w:rPr>
            <w:rStyle w:val="Hyperlink"/>
            <w:noProof/>
            <w:lang w:val="en-US"/>
          </w:rPr>
          <w:t xml:space="preserve"> Giao diện đăng kí và cập nhật thông tin tài khoản</w:t>
        </w:r>
        <w:r>
          <w:rPr>
            <w:noProof/>
            <w:webHidden/>
          </w:rPr>
          <w:tab/>
        </w:r>
        <w:r>
          <w:rPr>
            <w:noProof/>
            <w:webHidden/>
          </w:rPr>
          <w:fldChar w:fldCharType="begin"/>
        </w:r>
        <w:r>
          <w:rPr>
            <w:noProof/>
            <w:webHidden/>
          </w:rPr>
          <w:instrText xml:space="preserve"> PAGEREF _Toc530662960 \h </w:instrText>
        </w:r>
        <w:r>
          <w:rPr>
            <w:noProof/>
            <w:webHidden/>
          </w:rPr>
        </w:r>
      </w:ins>
      <w:r>
        <w:rPr>
          <w:noProof/>
          <w:webHidden/>
        </w:rPr>
        <w:fldChar w:fldCharType="separate"/>
      </w:r>
      <w:ins w:id="684" w:author="phuong vu" w:date="2018-11-22T15:02:00Z">
        <w:r>
          <w:rPr>
            <w:noProof/>
            <w:webHidden/>
          </w:rPr>
          <w:t>81</w:t>
        </w:r>
        <w:r>
          <w:rPr>
            <w:noProof/>
            <w:webHidden/>
          </w:rPr>
          <w:fldChar w:fldCharType="end"/>
        </w:r>
        <w:r w:rsidRPr="00C01B57">
          <w:rPr>
            <w:rStyle w:val="Hyperlink"/>
            <w:noProof/>
          </w:rPr>
          <w:fldChar w:fldCharType="end"/>
        </w:r>
      </w:ins>
    </w:p>
    <w:p w14:paraId="52882771" w14:textId="0F6F81FE" w:rsidR="00F72520" w:rsidRDefault="00F72520" w:rsidP="00E6227B">
      <w:pPr>
        <w:pStyle w:val="TableofFigures"/>
        <w:tabs>
          <w:tab w:val="right" w:leader="dot" w:pos="8777"/>
        </w:tabs>
        <w:spacing w:line="276" w:lineRule="auto"/>
        <w:rPr>
          <w:ins w:id="685" w:author="phuong vu" w:date="2018-11-22T15:02:00Z"/>
          <w:rFonts w:asciiTheme="minorHAnsi" w:eastAsiaTheme="minorEastAsia" w:hAnsiTheme="minorHAnsi" w:cstheme="minorBidi"/>
          <w:noProof/>
          <w:sz w:val="22"/>
          <w:szCs w:val="22"/>
          <w:lang w:val="en-US"/>
        </w:rPr>
        <w:pPrChange w:id="686" w:author="phuong vu" w:date="2018-11-23T13:48:00Z">
          <w:pPr>
            <w:pStyle w:val="TableofFigures"/>
            <w:tabs>
              <w:tab w:val="right" w:leader="dot" w:pos="8777"/>
            </w:tabs>
          </w:pPr>
        </w:pPrChange>
      </w:pPr>
      <w:ins w:id="687"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"_Toc530662961"</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3.34</w:t>
        </w:r>
        <w:r w:rsidRPr="00C01B57">
          <w:rPr>
            <w:rStyle w:val="Hyperlink"/>
            <w:noProof/>
            <w:lang w:val="en-US"/>
          </w:rPr>
          <w:t xml:space="preserve"> Sơ đồ xử lí đăng kí tài khoản khách hàng</w:t>
        </w:r>
        <w:r>
          <w:rPr>
            <w:noProof/>
            <w:webHidden/>
          </w:rPr>
          <w:tab/>
        </w:r>
        <w:r>
          <w:rPr>
            <w:noProof/>
            <w:webHidden/>
          </w:rPr>
          <w:fldChar w:fldCharType="begin"/>
        </w:r>
        <w:r>
          <w:rPr>
            <w:noProof/>
            <w:webHidden/>
          </w:rPr>
          <w:instrText xml:space="preserve"> PAGEREF _Toc530662961 \h </w:instrText>
        </w:r>
        <w:r>
          <w:rPr>
            <w:noProof/>
            <w:webHidden/>
          </w:rPr>
        </w:r>
      </w:ins>
      <w:r>
        <w:rPr>
          <w:noProof/>
          <w:webHidden/>
        </w:rPr>
        <w:fldChar w:fldCharType="separate"/>
      </w:r>
      <w:ins w:id="688" w:author="phuong vu" w:date="2018-11-22T15:02:00Z">
        <w:r>
          <w:rPr>
            <w:noProof/>
            <w:webHidden/>
          </w:rPr>
          <w:t>83</w:t>
        </w:r>
        <w:r>
          <w:rPr>
            <w:noProof/>
            <w:webHidden/>
          </w:rPr>
          <w:fldChar w:fldCharType="end"/>
        </w:r>
        <w:r w:rsidRPr="00C01B57">
          <w:rPr>
            <w:rStyle w:val="Hyperlink"/>
            <w:noProof/>
          </w:rPr>
          <w:fldChar w:fldCharType="end"/>
        </w:r>
      </w:ins>
    </w:p>
    <w:p w14:paraId="4C5DF4B7" w14:textId="75606240" w:rsidR="00F72520" w:rsidRDefault="00F72520" w:rsidP="00E6227B">
      <w:pPr>
        <w:pStyle w:val="TableofFigures"/>
        <w:tabs>
          <w:tab w:val="right" w:leader="dot" w:pos="8777"/>
        </w:tabs>
        <w:spacing w:line="276" w:lineRule="auto"/>
        <w:rPr>
          <w:ins w:id="689" w:author="phuong vu" w:date="2018-11-22T15:02:00Z"/>
          <w:rFonts w:asciiTheme="minorHAnsi" w:eastAsiaTheme="minorEastAsia" w:hAnsiTheme="minorHAnsi" w:cstheme="minorBidi"/>
          <w:noProof/>
          <w:sz w:val="22"/>
          <w:szCs w:val="22"/>
          <w:lang w:val="en-US"/>
        </w:rPr>
        <w:pPrChange w:id="690" w:author="phuong vu" w:date="2018-11-23T13:48:00Z">
          <w:pPr>
            <w:pStyle w:val="TableofFigures"/>
            <w:tabs>
              <w:tab w:val="right" w:leader="dot" w:pos="8777"/>
            </w:tabs>
          </w:pPr>
        </w:pPrChange>
      </w:pPr>
      <w:ins w:id="691"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"_Toc530662962"</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3.35</w:t>
        </w:r>
        <w:r w:rsidRPr="00C01B57">
          <w:rPr>
            <w:rStyle w:val="Hyperlink"/>
            <w:noProof/>
            <w:lang w:val="en-US"/>
          </w:rPr>
          <w:t xml:space="preserve"> Sơ đồ xử lí cập nhật thông tin người dùng sau khi đăng kí</w:t>
        </w:r>
        <w:r>
          <w:rPr>
            <w:noProof/>
            <w:webHidden/>
          </w:rPr>
          <w:tab/>
        </w:r>
        <w:r>
          <w:rPr>
            <w:noProof/>
            <w:webHidden/>
          </w:rPr>
          <w:fldChar w:fldCharType="begin"/>
        </w:r>
        <w:r>
          <w:rPr>
            <w:noProof/>
            <w:webHidden/>
          </w:rPr>
          <w:instrText xml:space="preserve"> PAGEREF _Toc530662962 \h </w:instrText>
        </w:r>
        <w:r>
          <w:rPr>
            <w:noProof/>
            <w:webHidden/>
          </w:rPr>
        </w:r>
      </w:ins>
      <w:r>
        <w:rPr>
          <w:noProof/>
          <w:webHidden/>
        </w:rPr>
        <w:fldChar w:fldCharType="separate"/>
      </w:r>
      <w:ins w:id="692" w:author="phuong vu" w:date="2018-11-22T15:02:00Z">
        <w:r>
          <w:rPr>
            <w:noProof/>
            <w:webHidden/>
          </w:rPr>
          <w:t>84</w:t>
        </w:r>
        <w:r>
          <w:rPr>
            <w:noProof/>
            <w:webHidden/>
          </w:rPr>
          <w:fldChar w:fldCharType="end"/>
        </w:r>
        <w:r w:rsidRPr="00C01B57">
          <w:rPr>
            <w:rStyle w:val="Hyperlink"/>
            <w:noProof/>
          </w:rPr>
          <w:fldChar w:fldCharType="end"/>
        </w:r>
      </w:ins>
    </w:p>
    <w:p w14:paraId="0FD4A936" w14:textId="1DA23410" w:rsidR="006A2C8A" w:rsidDel="00F72520" w:rsidRDefault="006A2C8A" w:rsidP="00E6227B">
      <w:pPr>
        <w:pStyle w:val="TableofFigures"/>
        <w:tabs>
          <w:tab w:val="right" w:leader="dot" w:pos="8777"/>
        </w:tabs>
        <w:spacing w:line="276" w:lineRule="auto"/>
        <w:rPr>
          <w:del w:id="693" w:author="phuong vu" w:date="2018-11-22T15:02:00Z"/>
          <w:rFonts w:asciiTheme="minorHAnsi" w:eastAsiaTheme="minorEastAsia" w:hAnsiTheme="minorHAnsi" w:cstheme="minorBidi"/>
          <w:noProof/>
          <w:sz w:val="22"/>
          <w:szCs w:val="22"/>
          <w:lang w:val="en-US"/>
        </w:rPr>
        <w:pPrChange w:id="694" w:author="phuong vu" w:date="2018-11-23T13:48:00Z">
          <w:pPr>
            <w:pStyle w:val="TableofFigures"/>
            <w:tabs>
              <w:tab w:val="right" w:leader="dot" w:pos="8777"/>
            </w:tabs>
          </w:pPr>
        </w:pPrChange>
      </w:pPr>
      <w:del w:id="695" w:author="phuong vu" w:date="2018-11-22T15:02:00Z">
        <w:r w:rsidRPr="00F72520" w:rsidDel="00F72520">
          <w:rPr>
            <w:rStyle w:val="Hyperlink"/>
            <w:noProof/>
            <w:rPrChange w:id="696" w:author="phuong vu" w:date="2018-11-22T15:02:00Z">
              <w:rPr>
                <w:rStyle w:val="Hyperlink"/>
                <w:noProof/>
              </w:rPr>
            </w:rPrChange>
          </w:rPr>
          <w:delText>Hình 2.1</w:delText>
        </w:r>
        <w:r w:rsidRPr="00F72520" w:rsidDel="00F72520">
          <w:rPr>
            <w:rStyle w:val="Hyperlink"/>
            <w:noProof/>
            <w:lang w:val="en-US"/>
            <w:rPrChange w:id="697" w:author="phuong vu" w:date="2018-11-22T15:02:00Z">
              <w:rPr>
                <w:rStyle w:val="Hyperlink"/>
                <w:noProof/>
                <w:lang w:val="en-US"/>
              </w:rPr>
            </w:rPrChange>
          </w:rPr>
          <w:delText xml:space="preserve"> </w:delText>
        </w:r>
        <w:r w:rsidRPr="00F72520" w:rsidDel="00F72520">
          <w:rPr>
            <w:rStyle w:val="Hyperlink"/>
            <w:noProof/>
            <w:rPrChange w:id="698" w:author="phuong vu" w:date="2018-11-22T15:02:00Z">
              <w:rPr>
                <w:rStyle w:val="Hyperlink"/>
                <w:noProof/>
              </w:rPr>
            </w:rPrChange>
          </w:rPr>
          <w:delText>Giao diện Android 7.0 Nougat</w:delText>
        </w:r>
        <w:r w:rsidDel="00F72520">
          <w:rPr>
            <w:noProof/>
            <w:webHidden/>
          </w:rPr>
          <w:tab/>
          <w:delText>21</w:delText>
        </w:r>
      </w:del>
    </w:p>
    <w:p w14:paraId="6C6C32A3" w14:textId="216FBF66" w:rsidR="006A2C8A" w:rsidDel="00F72520" w:rsidRDefault="006A2C8A" w:rsidP="00E6227B">
      <w:pPr>
        <w:pStyle w:val="TableofFigures"/>
        <w:tabs>
          <w:tab w:val="right" w:leader="dot" w:pos="8777"/>
        </w:tabs>
        <w:spacing w:line="276" w:lineRule="auto"/>
        <w:rPr>
          <w:del w:id="699" w:author="phuong vu" w:date="2018-11-22T15:02:00Z"/>
          <w:rFonts w:asciiTheme="minorHAnsi" w:eastAsiaTheme="minorEastAsia" w:hAnsiTheme="minorHAnsi" w:cstheme="minorBidi"/>
          <w:noProof/>
          <w:sz w:val="22"/>
          <w:szCs w:val="22"/>
          <w:lang w:val="en-US"/>
        </w:rPr>
        <w:pPrChange w:id="700" w:author="phuong vu" w:date="2018-11-23T13:48:00Z">
          <w:pPr>
            <w:pStyle w:val="TableofFigures"/>
            <w:tabs>
              <w:tab w:val="right" w:leader="dot" w:pos="8777"/>
            </w:tabs>
          </w:pPr>
        </w:pPrChange>
      </w:pPr>
      <w:del w:id="701" w:author="phuong vu" w:date="2018-11-22T15:02:00Z">
        <w:r w:rsidRPr="00F72520" w:rsidDel="00F72520">
          <w:rPr>
            <w:rStyle w:val="Hyperlink"/>
            <w:noProof/>
            <w:rPrChange w:id="702" w:author="phuong vu" w:date="2018-11-22T15:02:00Z">
              <w:rPr>
                <w:rStyle w:val="Hyperlink"/>
                <w:noProof/>
              </w:rPr>
            </w:rPrChange>
          </w:rPr>
          <w:delText>Hình 2.2</w:delText>
        </w:r>
        <w:r w:rsidRPr="00F72520" w:rsidDel="00F72520">
          <w:rPr>
            <w:rStyle w:val="Hyperlink"/>
            <w:noProof/>
            <w:lang w:val="en-US"/>
            <w:rPrChange w:id="703" w:author="phuong vu" w:date="2018-11-22T15:02:00Z">
              <w:rPr>
                <w:rStyle w:val="Hyperlink"/>
                <w:noProof/>
                <w:lang w:val="en-US"/>
              </w:rPr>
            </w:rPrChange>
          </w:rPr>
          <w:delText xml:space="preserve"> Ví dụ về truy vấn dữ liệu</w:delText>
        </w:r>
        <w:r w:rsidDel="00F72520">
          <w:rPr>
            <w:noProof/>
            <w:webHidden/>
          </w:rPr>
          <w:tab/>
          <w:delText>22</w:delText>
        </w:r>
      </w:del>
    </w:p>
    <w:p w14:paraId="0DDF95FF" w14:textId="0AA85CF9" w:rsidR="006A2C8A" w:rsidDel="00F72520" w:rsidRDefault="006A2C8A" w:rsidP="00E6227B">
      <w:pPr>
        <w:pStyle w:val="TableofFigures"/>
        <w:tabs>
          <w:tab w:val="right" w:leader="dot" w:pos="8777"/>
        </w:tabs>
        <w:spacing w:line="276" w:lineRule="auto"/>
        <w:rPr>
          <w:del w:id="704" w:author="phuong vu" w:date="2018-11-22T15:02:00Z"/>
          <w:rFonts w:asciiTheme="minorHAnsi" w:eastAsiaTheme="minorEastAsia" w:hAnsiTheme="minorHAnsi" w:cstheme="minorBidi"/>
          <w:noProof/>
          <w:sz w:val="22"/>
          <w:szCs w:val="22"/>
          <w:lang w:val="en-US"/>
        </w:rPr>
        <w:pPrChange w:id="705" w:author="phuong vu" w:date="2018-11-23T13:48:00Z">
          <w:pPr>
            <w:pStyle w:val="TableofFigures"/>
            <w:tabs>
              <w:tab w:val="right" w:leader="dot" w:pos="8777"/>
            </w:tabs>
          </w:pPr>
        </w:pPrChange>
      </w:pPr>
      <w:del w:id="706" w:author="phuong vu" w:date="2018-11-22T15:02:00Z">
        <w:r w:rsidRPr="00F72520" w:rsidDel="00F72520">
          <w:rPr>
            <w:rStyle w:val="Hyperlink"/>
            <w:noProof/>
            <w:rPrChange w:id="707" w:author="phuong vu" w:date="2018-11-22T15:02:00Z">
              <w:rPr>
                <w:rStyle w:val="Hyperlink"/>
                <w:noProof/>
              </w:rPr>
            </w:rPrChange>
          </w:rPr>
          <w:delText>Hình 2.3</w:delText>
        </w:r>
        <w:r w:rsidRPr="00F72520" w:rsidDel="00F72520">
          <w:rPr>
            <w:rStyle w:val="Hyperlink"/>
            <w:noProof/>
            <w:lang w:val="en-US"/>
            <w:rPrChange w:id="708" w:author="phuong vu" w:date="2018-11-22T15:02:00Z">
              <w:rPr>
                <w:rStyle w:val="Hyperlink"/>
                <w:noProof/>
                <w:lang w:val="en-US"/>
              </w:rPr>
            </w:rPrChange>
          </w:rPr>
          <w:delText xml:space="preserve"> Ví dụ về gọi một mutation</w:delText>
        </w:r>
        <w:r w:rsidDel="00F72520">
          <w:rPr>
            <w:noProof/>
            <w:webHidden/>
          </w:rPr>
          <w:tab/>
          <w:delText>22</w:delText>
        </w:r>
      </w:del>
    </w:p>
    <w:p w14:paraId="558A1800" w14:textId="218E2B3F" w:rsidR="006A2C8A" w:rsidDel="00F72520" w:rsidRDefault="006A2C8A" w:rsidP="00E6227B">
      <w:pPr>
        <w:pStyle w:val="TableofFigures"/>
        <w:tabs>
          <w:tab w:val="right" w:leader="dot" w:pos="8777"/>
        </w:tabs>
        <w:spacing w:line="276" w:lineRule="auto"/>
        <w:rPr>
          <w:del w:id="709" w:author="phuong vu" w:date="2018-11-22T15:02:00Z"/>
          <w:rFonts w:asciiTheme="minorHAnsi" w:eastAsiaTheme="minorEastAsia" w:hAnsiTheme="minorHAnsi" w:cstheme="minorBidi"/>
          <w:noProof/>
          <w:sz w:val="22"/>
          <w:szCs w:val="22"/>
          <w:lang w:val="en-US"/>
        </w:rPr>
        <w:pPrChange w:id="710" w:author="phuong vu" w:date="2018-11-23T13:48:00Z">
          <w:pPr>
            <w:pStyle w:val="TableofFigures"/>
            <w:tabs>
              <w:tab w:val="right" w:leader="dot" w:pos="8777"/>
            </w:tabs>
          </w:pPr>
        </w:pPrChange>
      </w:pPr>
      <w:del w:id="711" w:author="phuong vu" w:date="2018-11-22T15:02:00Z">
        <w:r w:rsidRPr="00F72520" w:rsidDel="00F72520">
          <w:rPr>
            <w:rStyle w:val="Hyperlink"/>
            <w:noProof/>
            <w:rPrChange w:id="712" w:author="phuong vu" w:date="2018-11-22T15:02:00Z">
              <w:rPr>
                <w:rStyle w:val="Hyperlink"/>
                <w:noProof/>
              </w:rPr>
            </w:rPrChange>
          </w:rPr>
          <w:delText>Hình 3.1</w:delText>
        </w:r>
        <w:r w:rsidRPr="00F72520" w:rsidDel="00F72520">
          <w:rPr>
            <w:rStyle w:val="Hyperlink"/>
            <w:noProof/>
            <w:lang w:val="en-US"/>
            <w:rPrChange w:id="713" w:author="phuong vu" w:date="2018-11-22T15:02:00Z">
              <w:rPr>
                <w:rStyle w:val="Hyperlink"/>
                <w:noProof/>
                <w:lang w:val="en-US"/>
              </w:rPr>
            </w:rPrChange>
          </w:rPr>
          <w:delText>: Mô hình kiến trúc hệ thống</w:delText>
        </w:r>
        <w:r w:rsidDel="00F72520">
          <w:rPr>
            <w:noProof/>
            <w:webHidden/>
          </w:rPr>
          <w:tab/>
          <w:delText>38</w:delText>
        </w:r>
      </w:del>
    </w:p>
    <w:p w14:paraId="2DC792F7" w14:textId="4EF711EA" w:rsidR="006A2C8A" w:rsidDel="00F72520" w:rsidRDefault="006A2C8A" w:rsidP="00E6227B">
      <w:pPr>
        <w:pStyle w:val="TableofFigures"/>
        <w:tabs>
          <w:tab w:val="right" w:leader="dot" w:pos="8777"/>
        </w:tabs>
        <w:spacing w:line="276" w:lineRule="auto"/>
        <w:rPr>
          <w:del w:id="714" w:author="phuong vu" w:date="2018-11-22T15:02:00Z"/>
          <w:rFonts w:asciiTheme="minorHAnsi" w:eastAsiaTheme="minorEastAsia" w:hAnsiTheme="minorHAnsi" w:cstheme="minorBidi"/>
          <w:noProof/>
          <w:sz w:val="22"/>
          <w:szCs w:val="22"/>
          <w:lang w:val="en-US"/>
        </w:rPr>
        <w:pPrChange w:id="715" w:author="phuong vu" w:date="2018-11-23T13:48:00Z">
          <w:pPr>
            <w:pStyle w:val="TableofFigures"/>
            <w:tabs>
              <w:tab w:val="right" w:leader="dot" w:pos="8777"/>
            </w:tabs>
          </w:pPr>
        </w:pPrChange>
      </w:pPr>
      <w:del w:id="716" w:author="phuong vu" w:date="2018-11-22T15:02:00Z">
        <w:r w:rsidRPr="00F72520" w:rsidDel="00F72520">
          <w:rPr>
            <w:rStyle w:val="Hyperlink"/>
            <w:noProof/>
            <w:rPrChange w:id="717" w:author="phuong vu" w:date="2018-11-22T15:02:00Z">
              <w:rPr>
                <w:rStyle w:val="Hyperlink"/>
                <w:noProof/>
              </w:rPr>
            </w:rPrChange>
          </w:rPr>
          <w:delText>Hình 3.2</w:delText>
        </w:r>
        <w:r w:rsidRPr="00F72520" w:rsidDel="00F72520">
          <w:rPr>
            <w:rStyle w:val="Hyperlink"/>
            <w:noProof/>
            <w:lang w:val="en-US"/>
            <w:rPrChange w:id="718" w:author="phuong vu" w:date="2018-11-22T15:02:00Z">
              <w:rPr>
                <w:rStyle w:val="Hyperlink"/>
                <w:noProof/>
                <w:lang w:val="en-US"/>
              </w:rPr>
            </w:rPrChange>
          </w:rPr>
          <w:delText xml:space="preserve"> Sơ đồ USE CASE</w:delText>
        </w:r>
        <w:r w:rsidDel="00F72520">
          <w:rPr>
            <w:noProof/>
            <w:webHidden/>
          </w:rPr>
          <w:tab/>
          <w:delText>39</w:delText>
        </w:r>
      </w:del>
    </w:p>
    <w:p w14:paraId="5C5DD4D6" w14:textId="35E7021B" w:rsidR="006A2C8A" w:rsidDel="00F72520" w:rsidRDefault="006A2C8A" w:rsidP="00E6227B">
      <w:pPr>
        <w:pStyle w:val="TableofFigures"/>
        <w:tabs>
          <w:tab w:val="right" w:leader="dot" w:pos="8777"/>
        </w:tabs>
        <w:spacing w:line="276" w:lineRule="auto"/>
        <w:rPr>
          <w:del w:id="719" w:author="phuong vu" w:date="2018-11-22T15:02:00Z"/>
          <w:rFonts w:asciiTheme="minorHAnsi" w:eastAsiaTheme="minorEastAsia" w:hAnsiTheme="minorHAnsi" w:cstheme="minorBidi"/>
          <w:noProof/>
          <w:sz w:val="22"/>
          <w:szCs w:val="22"/>
          <w:lang w:val="en-US"/>
        </w:rPr>
        <w:pPrChange w:id="720" w:author="phuong vu" w:date="2018-11-23T13:48:00Z">
          <w:pPr>
            <w:pStyle w:val="TableofFigures"/>
            <w:tabs>
              <w:tab w:val="right" w:leader="dot" w:pos="8777"/>
            </w:tabs>
          </w:pPr>
        </w:pPrChange>
      </w:pPr>
      <w:del w:id="721" w:author="phuong vu" w:date="2018-11-22T15:02:00Z">
        <w:r w:rsidRPr="00F72520" w:rsidDel="00F72520">
          <w:rPr>
            <w:rStyle w:val="Hyperlink"/>
            <w:noProof/>
            <w:rPrChange w:id="722" w:author="phuong vu" w:date="2018-11-22T15:02:00Z">
              <w:rPr>
                <w:rStyle w:val="Hyperlink"/>
                <w:noProof/>
              </w:rPr>
            </w:rPrChange>
          </w:rPr>
          <w:delText>Hình 3.3</w:delText>
        </w:r>
        <w:r w:rsidRPr="00F72520" w:rsidDel="00F72520">
          <w:rPr>
            <w:rStyle w:val="Hyperlink"/>
            <w:noProof/>
            <w:lang w:val="en-US"/>
            <w:rPrChange w:id="723" w:author="phuong vu" w:date="2018-11-22T15:02:00Z">
              <w:rPr>
                <w:rStyle w:val="Hyperlink"/>
                <w:noProof/>
                <w:lang w:val="en-US"/>
              </w:rPr>
            </w:rPrChange>
          </w:rPr>
          <w:delText>Giao diện đăng nhập trên điện thoại và trên web</w:delText>
        </w:r>
        <w:r w:rsidDel="00F72520">
          <w:rPr>
            <w:noProof/>
            <w:webHidden/>
          </w:rPr>
          <w:tab/>
          <w:delText>41</w:delText>
        </w:r>
      </w:del>
    </w:p>
    <w:p w14:paraId="16BAFE0C" w14:textId="5B4EA091" w:rsidR="006A2C8A" w:rsidDel="00F72520" w:rsidRDefault="006A2C8A" w:rsidP="00E6227B">
      <w:pPr>
        <w:pStyle w:val="TableofFigures"/>
        <w:tabs>
          <w:tab w:val="right" w:leader="dot" w:pos="8777"/>
        </w:tabs>
        <w:spacing w:line="276" w:lineRule="auto"/>
        <w:rPr>
          <w:del w:id="724" w:author="phuong vu" w:date="2018-11-22T15:02:00Z"/>
          <w:rFonts w:asciiTheme="minorHAnsi" w:eastAsiaTheme="minorEastAsia" w:hAnsiTheme="minorHAnsi" w:cstheme="minorBidi"/>
          <w:noProof/>
          <w:sz w:val="22"/>
          <w:szCs w:val="22"/>
          <w:lang w:val="en-US"/>
        </w:rPr>
        <w:pPrChange w:id="725" w:author="phuong vu" w:date="2018-11-23T13:48:00Z">
          <w:pPr>
            <w:pStyle w:val="TableofFigures"/>
            <w:tabs>
              <w:tab w:val="right" w:leader="dot" w:pos="8777"/>
            </w:tabs>
          </w:pPr>
        </w:pPrChange>
      </w:pPr>
      <w:del w:id="726" w:author="phuong vu" w:date="2018-11-22T15:02:00Z">
        <w:r w:rsidRPr="00F72520" w:rsidDel="00F72520">
          <w:rPr>
            <w:rStyle w:val="Hyperlink"/>
            <w:noProof/>
            <w:rPrChange w:id="727" w:author="phuong vu" w:date="2018-11-22T15:02:00Z">
              <w:rPr>
                <w:rStyle w:val="Hyperlink"/>
                <w:noProof/>
              </w:rPr>
            </w:rPrChange>
          </w:rPr>
          <w:delText>Hình 3.4</w:delText>
        </w:r>
        <w:r w:rsidRPr="00F72520" w:rsidDel="00F72520">
          <w:rPr>
            <w:rStyle w:val="Hyperlink"/>
            <w:noProof/>
            <w:lang w:val="en-US"/>
            <w:rPrChange w:id="728" w:author="phuong vu" w:date="2018-11-22T15:02:00Z">
              <w:rPr>
                <w:rStyle w:val="Hyperlink"/>
                <w:noProof/>
                <w:lang w:val="en-US"/>
              </w:rPr>
            </w:rPrChange>
          </w:rPr>
          <w:delText xml:space="preserve"> Sơ đồ xử lí đăng nhập</w:delText>
        </w:r>
        <w:r w:rsidDel="00F72520">
          <w:rPr>
            <w:noProof/>
            <w:webHidden/>
          </w:rPr>
          <w:tab/>
          <w:delText>42</w:delText>
        </w:r>
      </w:del>
    </w:p>
    <w:p w14:paraId="03B96CBC" w14:textId="19D4DDAA" w:rsidR="00370B8C" w:rsidRDefault="00B243D7" w:rsidP="00E6227B">
      <w:pPr>
        <w:spacing w:line="276" w:lineRule="auto"/>
        <w:jc w:val="left"/>
        <w:rPr>
          <w:lang w:val="en-US"/>
        </w:rPr>
        <w:pPrChange w:id="729" w:author="phuong vu" w:date="2018-11-23T13:48:00Z">
          <w:pPr>
            <w:jc w:val="left"/>
          </w:pPr>
        </w:pPrChange>
      </w:pPr>
      <w:r>
        <w:rPr>
          <w:lang w:val="en-US"/>
        </w:rPr>
        <w:fldChar w:fldCharType="end"/>
      </w:r>
      <w:r w:rsidR="00370B8C">
        <w:rPr>
          <w:lang w:val="en-US"/>
        </w:rPr>
        <w:br w:type="page"/>
      </w:r>
    </w:p>
    <w:p w14:paraId="0136848E" w14:textId="7074379C" w:rsidR="009F370B" w:rsidRDefault="00370B8C" w:rsidP="00E6227B">
      <w:pPr>
        <w:pStyle w:val="Heading1"/>
        <w:numPr>
          <w:ilvl w:val="0"/>
          <w:numId w:val="0"/>
        </w:numPr>
        <w:spacing w:line="276" w:lineRule="auto"/>
        <w:ind w:left="432"/>
        <w:pPrChange w:id="730" w:author="phuong vu" w:date="2018-11-23T13:48:00Z">
          <w:pPr>
            <w:pStyle w:val="Heading1"/>
            <w:numPr>
              <w:numId w:val="0"/>
            </w:numPr>
            <w:ind w:left="432" w:firstLine="0"/>
          </w:pPr>
        </w:pPrChange>
      </w:pPr>
      <w:bookmarkStart w:id="731" w:name="_Toc530662455"/>
      <w:r>
        <w:lastRenderedPageBreak/>
        <w:t>DANH MỤC BẢNG</w:t>
      </w:r>
      <w:bookmarkEnd w:id="731"/>
    </w:p>
    <w:p w14:paraId="6E7DA47C" w14:textId="65D03E1E" w:rsidR="004D5B99" w:rsidRDefault="006A2C8A" w:rsidP="00E6227B">
      <w:pPr>
        <w:pStyle w:val="TableofFigures"/>
        <w:tabs>
          <w:tab w:val="right" w:leader="dot" w:pos="8777"/>
        </w:tabs>
        <w:spacing w:line="276" w:lineRule="auto"/>
        <w:rPr>
          <w:ins w:id="732" w:author="phuong vu" w:date="2018-11-21T00:57:00Z"/>
          <w:rFonts w:asciiTheme="minorHAnsi" w:eastAsiaTheme="minorEastAsia" w:hAnsiTheme="minorHAnsi" w:cstheme="minorBidi"/>
          <w:noProof/>
          <w:sz w:val="22"/>
          <w:szCs w:val="22"/>
          <w:lang w:val="en-US"/>
        </w:rPr>
        <w:pPrChange w:id="733" w:author="phuong vu" w:date="2018-11-23T13:48:00Z">
          <w:pPr>
            <w:pStyle w:val="TableofFigures"/>
            <w:tabs>
              <w:tab w:val="right" w:leader="dot" w:pos="8777"/>
            </w:tabs>
          </w:pPr>
        </w:pPrChange>
      </w:pPr>
      <w:r>
        <w:rPr>
          <w:lang w:val="en-US"/>
        </w:rPr>
        <w:fldChar w:fldCharType="begin"/>
      </w:r>
      <w:r>
        <w:rPr>
          <w:lang w:val="en-US"/>
        </w:rPr>
        <w:instrText xml:space="preserve"> TOC \h \z \c "Bảng" </w:instrText>
      </w:r>
      <w:r>
        <w:rPr>
          <w:lang w:val="en-US"/>
        </w:rPr>
        <w:fldChar w:fldCharType="separate"/>
      </w:r>
      <w:ins w:id="734" w:author="phuong vu" w:date="2018-11-21T00:57:00Z">
        <w:r w:rsidR="004D5B99" w:rsidRPr="009C23B3">
          <w:rPr>
            <w:rStyle w:val="Hyperlink"/>
            <w:noProof/>
          </w:rPr>
          <w:fldChar w:fldCharType="begin"/>
        </w:r>
        <w:r w:rsidR="004D5B99" w:rsidRPr="009C23B3">
          <w:rPr>
            <w:rStyle w:val="Hyperlink"/>
            <w:noProof/>
          </w:rPr>
          <w:instrText xml:space="preserve"> </w:instrText>
        </w:r>
        <w:r w:rsidR="004D5B99">
          <w:rPr>
            <w:noProof/>
          </w:rPr>
          <w:instrText>HYPERLINK \l "_Toc530525202"</w:instrText>
        </w:r>
        <w:r w:rsidR="004D5B99" w:rsidRPr="009C23B3">
          <w:rPr>
            <w:rStyle w:val="Hyperlink"/>
            <w:noProof/>
          </w:rPr>
          <w:instrText xml:space="preserve"> </w:instrText>
        </w:r>
        <w:r w:rsidR="004D5B99" w:rsidRPr="009C23B3">
          <w:rPr>
            <w:rStyle w:val="Hyperlink"/>
            <w:noProof/>
          </w:rPr>
          <w:fldChar w:fldCharType="separate"/>
        </w:r>
        <w:r w:rsidR="004D5B99" w:rsidRPr="009C23B3">
          <w:rPr>
            <w:rStyle w:val="Hyperlink"/>
            <w:noProof/>
          </w:rPr>
          <w:t>Bảng 3.1</w:t>
        </w:r>
        <w:r w:rsidR="004D5B99" w:rsidRPr="009C23B3">
          <w:rPr>
            <w:rStyle w:val="Hyperlink"/>
            <w:noProof/>
            <w:lang w:val="en-US"/>
          </w:rPr>
          <w:t xml:space="preserve"> </w:t>
        </w:r>
        <w:r w:rsidR="004D5B99" w:rsidRPr="009C23B3">
          <w:rPr>
            <w:rStyle w:val="Hyperlink"/>
            <w:noProof/>
          </w:rPr>
          <w:t>Tổng quan các bảng trong cơ sở dữ liệu</w:t>
        </w:r>
        <w:r w:rsidR="004D5B99">
          <w:rPr>
            <w:noProof/>
            <w:webHidden/>
          </w:rPr>
          <w:tab/>
        </w:r>
        <w:r w:rsidR="004D5B99">
          <w:rPr>
            <w:noProof/>
            <w:webHidden/>
          </w:rPr>
          <w:fldChar w:fldCharType="begin"/>
        </w:r>
        <w:r w:rsidR="004D5B99">
          <w:rPr>
            <w:noProof/>
            <w:webHidden/>
          </w:rPr>
          <w:instrText xml:space="preserve"> PAGEREF _Toc530525202 \h </w:instrText>
        </w:r>
      </w:ins>
      <w:r w:rsidR="004D5B99">
        <w:rPr>
          <w:noProof/>
          <w:webHidden/>
        </w:rPr>
      </w:r>
      <w:r w:rsidR="004D5B99">
        <w:rPr>
          <w:noProof/>
          <w:webHidden/>
        </w:rPr>
        <w:fldChar w:fldCharType="separate"/>
      </w:r>
      <w:ins w:id="735" w:author="phuong vu" w:date="2018-11-21T00:57:00Z">
        <w:r w:rsidR="004D5B99">
          <w:rPr>
            <w:noProof/>
            <w:webHidden/>
          </w:rPr>
          <w:t>40</w:t>
        </w:r>
        <w:r w:rsidR="004D5B99">
          <w:rPr>
            <w:noProof/>
            <w:webHidden/>
          </w:rPr>
          <w:fldChar w:fldCharType="end"/>
        </w:r>
        <w:r w:rsidR="004D5B99" w:rsidRPr="009C23B3">
          <w:rPr>
            <w:rStyle w:val="Hyperlink"/>
            <w:noProof/>
          </w:rPr>
          <w:fldChar w:fldCharType="end"/>
        </w:r>
      </w:ins>
    </w:p>
    <w:p w14:paraId="651C2A12" w14:textId="7037CAA1" w:rsidR="004D5B99" w:rsidRDefault="004D5B99" w:rsidP="00E6227B">
      <w:pPr>
        <w:pStyle w:val="TableofFigures"/>
        <w:tabs>
          <w:tab w:val="right" w:leader="dot" w:pos="8777"/>
        </w:tabs>
        <w:spacing w:line="276" w:lineRule="auto"/>
        <w:rPr>
          <w:ins w:id="736" w:author="phuong vu" w:date="2018-11-21T00:57:00Z"/>
          <w:rFonts w:asciiTheme="minorHAnsi" w:eastAsiaTheme="minorEastAsia" w:hAnsiTheme="minorHAnsi" w:cstheme="minorBidi"/>
          <w:noProof/>
          <w:sz w:val="22"/>
          <w:szCs w:val="22"/>
          <w:lang w:val="en-US"/>
        </w:rPr>
        <w:pPrChange w:id="737" w:author="phuong vu" w:date="2018-11-23T13:48:00Z">
          <w:pPr>
            <w:pStyle w:val="TableofFigures"/>
            <w:tabs>
              <w:tab w:val="right" w:leader="dot" w:pos="8777"/>
            </w:tabs>
          </w:pPr>
        </w:pPrChange>
      </w:pPr>
      <w:ins w:id="738" w:author="phuong vu" w:date="2018-11-21T00:57:00Z">
        <w:r w:rsidRPr="009C23B3">
          <w:rPr>
            <w:rStyle w:val="Hyperlink"/>
            <w:noProof/>
          </w:rPr>
          <w:fldChar w:fldCharType="begin"/>
        </w:r>
        <w:r w:rsidRPr="009C23B3">
          <w:rPr>
            <w:rStyle w:val="Hyperlink"/>
            <w:noProof/>
          </w:rPr>
          <w:instrText xml:space="preserve"> </w:instrText>
        </w:r>
        <w:r>
          <w:rPr>
            <w:noProof/>
          </w:rPr>
          <w:instrText>HYPERLINK \l "_Toc530525203"</w:instrText>
        </w:r>
        <w:r w:rsidRPr="009C23B3">
          <w:rPr>
            <w:rStyle w:val="Hyperlink"/>
            <w:noProof/>
          </w:rPr>
          <w:instrText xml:space="preserve"> </w:instrText>
        </w:r>
        <w:r w:rsidRPr="009C23B3">
          <w:rPr>
            <w:rStyle w:val="Hyperlink"/>
            <w:noProof/>
          </w:rPr>
          <w:fldChar w:fldCharType="separate"/>
        </w:r>
        <w:r w:rsidRPr="009C23B3">
          <w:rPr>
            <w:rStyle w:val="Hyperlink"/>
            <w:noProof/>
          </w:rPr>
          <w:t>Bảng 3.2</w:t>
        </w:r>
        <w:r w:rsidRPr="009C23B3">
          <w:rPr>
            <w:rStyle w:val="Hyperlink"/>
            <w:noProof/>
            <w:lang w:val="en-US"/>
          </w:rPr>
          <w:t xml:space="preserve"> Bảng dữ liệu hóa đơn</w:t>
        </w:r>
        <w:r>
          <w:rPr>
            <w:noProof/>
            <w:webHidden/>
          </w:rPr>
          <w:tab/>
        </w:r>
        <w:r>
          <w:rPr>
            <w:noProof/>
            <w:webHidden/>
          </w:rPr>
          <w:fldChar w:fldCharType="begin"/>
        </w:r>
        <w:r>
          <w:rPr>
            <w:noProof/>
            <w:webHidden/>
          </w:rPr>
          <w:instrText xml:space="preserve"> PAGEREF _Toc530525203 \h </w:instrText>
        </w:r>
      </w:ins>
      <w:r>
        <w:rPr>
          <w:noProof/>
          <w:webHidden/>
        </w:rPr>
      </w:r>
      <w:r>
        <w:rPr>
          <w:noProof/>
          <w:webHidden/>
        </w:rPr>
        <w:fldChar w:fldCharType="separate"/>
      </w:r>
      <w:ins w:id="739" w:author="phuong vu" w:date="2018-11-21T00:57:00Z">
        <w:r>
          <w:rPr>
            <w:noProof/>
            <w:webHidden/>
          </w:rPr>
          <w:t>41</w:t>
        </w:r>
        <w:r>
          <w:rPr>
            <w:noProof/>
            <w:webHidden/>
          </w:rPr>
          <w:fldChar w:fldCharType="end"/>
        </w:r>
        <w:r w:rsidRPr="009C23B3">
          <w:rPr>
            <w:rStyle w:val="Hyperlink"/>
            <w:noProof/>
          </w:rPr>
          <w:fldChar w:fldCharType="end"/>
        </w:r>
      </w:ins>
    </w:p>
    <w:p w14:paraId="0486ECA7" w14:textId="72382A7E" w:rsidR="004D5B99" w:rsidRDefault="004D5B99" w:rsidP="00E6227B">
      <w:pPr>
        <w:pStyle w:val="TableofFigures"/>
        <w:tabs>
          <w:tab w:val="right" w:leader="dot" w:pos="8777"/>
        </w:tabs>
        <w:spacing w:line="276" w:lineRule="auto"/>
        <w:rPr>
          <w:ins w:id="740" w:author="phuong vu" w:date="2018-11-21T00:57:00Z"/>
          <w:rFonts w:asciiTheme="minorHAnsi" w:eastAsiaTheme="minorEastAsia" w:hAnsiTheme="minorHAnsi" w:cstheme="minorBidi"/>
          <w:noProof/>
          <w:sz w:val="22"/>
          <w:szCs w:val="22"/>
          <w:lang w:val="en-US"/>
        </w:rPr>
        <w:pPrChange w:id="741" w:author="phuong vu" w:date="2018-11-23T13:48:00Z">
          <w:pPr>
            <w:pStyle w:val="TableofFigures"/>
            <w:tabs>
              <w:tab w:val="right" w:leader="dot" w:pos="8777"/>
            </w:tabs>
          </w:pPr>
        </w:pPrChange>
      </w:pPr>
      <w:ins w:id="742" w:author="phuong vu" w:date="2018-11-21T00:57:00Z">
        <w:r w:rsidRPr="009C23B3">
          <w:rPr>
            <w:rStyle w:val="Hyperlink"/>
            <w:noProof/>
          </w:rPr>
          <w:fldChar w:fldCharType="begin"/>
        </w:r>
        <w:r w:rsidRPr="009C23B3">
          <w:rPr>
            <w:rStyle w:val="Hyperlink"/>
            <w:noProof/>
          </w:rPr>
          <w:instrText xml:space="preserve"> </w:instrText>
        </w:r>
        <w:r>
          <w:rPr>
            <w:noProof/>
          </w:rPr>
          <w:instrText>HYPERLINK \l "_Toc530525204"</w:instrText>
        </w:r>
        <w:r w:rsidRPr="009C23B3">
          <w:rPr>
            <w:rStyle w:val="Hyperlink"/>
            <w:noProof/>
          </w:rPr>
          <w:instrText xml:space="preserve"> </w:instrText>
        </w:r>
        <w:r w:rsidRPr="009C23B3">
          <w:rPr>
            <w:rStyle w:val="Hyperlink"/>
            <w:noProof/>
          </w:rPr>
          <w:fldChar w:fldCharType="separate"/>
        </w:r>
        <w:r w:rsidRPr="009C23B3">
          <w:rPr>
            <w:rStyle w:val="Hyperlink"/>
            <w:noProof/>
          </w:rPr>
          <w:t>Bảng 3.3</w:t>
        </w:r>
        <w:r w:rsidRPr="009C23B3">
          <w:rPr>
            <w:rStyle w:val="Hyperlink"/>
            <w:noProof/>
            <w:lang w:val="en-US"/>
          </w:rPr>
          <w:t xml:space="preserve"> Bảng các thành phần giao diện tạo đơn hàng trên web</w:t>
        </w:r>
        <w:r>
          <w:rPr>
            <w:noProof/>
            <w:webHidden/>
          </w:rPr>
          <w:tab/>
        </w:r>
        <w:r>
          <w:rPr>
            <w:noProof/>
            <w:webHidden/>
          </w:rPr>
          <w:fldChar w:fldCharType="begin"/>
        </w:r>
        <w:r>
          <w:rPr>
            <w:noProof/>
            <w:webHidden/>
          </w:rPr>
          <w:instrText xml:space="preserve"> PAGEREF _Toc530525204 \h </w:instrText>
        </w:r>
      </w:ins>
      <w:r>
        <w:rPr>
          <w:noProof/>
          <w:webHidden/>
        </w:rPr>
      </w:r>
      <w:r>
        <w:rPr>
          <w:noProof/>
          <w:webHidden/>
        </w:rPr>
        <w:fldChar w:fldCharType="separate"/>
      </w:r>
      <w:ins w:id="743" w:author="phuong vu" w:date="2018-11-21T00:57:00Z">
        <w:r>
          <w:rPr>
            <w:noProof/>
            <w:webHidden/>
          </w:rPr>
          <w:t>60</w:t>
        </w:r>
        <w:r>
          <w:rPr>
            <w:noProof/>
            <w:webHidden/>
          </w:rPr>
          <w:fldChar w:fldCharType="end"/>
        </w:r>
        <w:r w:rsidRPr="009C23B3">
          <w:rPr>
            <w:rStyle w:val="Hyperlink"/>
            <w:noProof/>
          </w:rPr>
          <w:fldChar w:fldCharType="end"/>
        </w:r>
      </w:ins>
    </w:p>
    <w:p w14:paraId="47317CAA" w14:textId="0FEBE1BA" w:rsidR="004D5B99" w:rsidRDefault="004D5B99" w:rsidP="00E6227B">
      <w:pPr>
        <w:pStyle w:val="TableofFigures"/>
        <w:tabs>
          <w:tab w:val="right" w:leader="dot" w:pos="8777"/>
        </w:tabs>
        <w:spacing w:line="276" w:lineRule="auto"/>
        <w:rPr>
          <w:ins w:id="744" w:author="phuong vu" w:date="2018-11-21T00:57:00Z"/>
          <w:rFonts w:asciiTheme="minorHAnsi" w:eastAsiaTheme="minorEastAsia" w:hAnsiTheme="minorHAnsi" w:cstheme="minorBidi"/>
          <w:noProof/>
          <w:sz w:val="22"/>
          <w:szCs w:val="22"/>
          <w:lang w:val="en-US"/>
        </w:rPr>
        <w:pPrChange w:id="745" w:author="phuong vu" w:date="2018-11-23T13:48:00Z">
          <w:pPr>
            <w:pStyle w:val="TableofFigures"/>
            <w:tabs>
              <w:tab w:val="right" w:leader="dot" w:pos="8777"/>
            </w:tabs>
          </w:pPr>
        </w:pPrChange>
      </w:pPr>
      <w:ins w:id="746" w:author="phuong vu" w:date="2018-11-21T00:57:00Z">
        <w:r w:rsidRPr="009C23B3">
          <w:rPr>
            <w:rStyle w:val="Hyperlink"/>
            <w:noProof/>
          </w:rPr>
          <w:fldChar w:fldCharType="begin"/>
        </w:r>
        <w:r w:rsidRPr="009C23B3">
          <w:rPr>
            <w:rStyle w:val="Hyperlink"/>
            <w:noProof/>
          </w:rPr>
          <w:instrText xml:space="preserve"> </w:instrText>
        </w:r>
        <w:r>
          <w:rPr>
            <w:noProof/>
          </w:rPr>
          <w:instrText>HYPERLINK \l "_Toc530525205"</w:instrText>
        </w:r>
        <w:r w:rsidRPr="009C23B3">
          <w:rPr>
            <w:rStyle w:val="Hyperlink"/>
            <w:noProof/>
          </w:rPr>
          <w:instrText xml:space="preserve"> </w:instrText>
        </w:r>
        <w:r w:rsidRPr="009C23B3">
          <w:rPr>
            <w:rStyle w:val="Hyperlink"/>
            <w:noProof/>
          </w:rPr>
          <w:fldChar w:fldCharType="separate"/>
        </w:r>
        <w:r w:rsidRPr="009C23B3">
          <w:rPr>
            <w:rStyle w:val="Hyperlink"/>
            <w:noProof/>
          </w:rPr>
          <w:t>Bảng 3.4</w:t>
        </w:r>
        <w:r w:rsidRPr="009C23B3">
          <w:rPr>
            <w:rStyle w:val="Hyperlink"/>
            <w:noProof/>
            <w:lang w:val="en-US"/>
          </w:rPr>
          <w:t xml:space="preserve"> Bảng các thành phần giao diện tạo đơn hàng trên ứng dụng điện thoại</w:t>
        </w:r>
        <w:r>
          <w:rPr>
            <w:noProof/>
            <w:webHidden/>
          </w:rPr>
          <w:tab/>
        </w:r>
        <w:r>
          <w:rPr>
            <w:noProof/>
            <w:webHidden/>
          </w:rPr>
          <w:fldChar w:fldCharType="begin"/>
        </w:r>
        <w:r>
          <w:rPr>
            <w:noProof/>
            <w:webHidden/>
          </w:rPr>
          <w:instrText xml:space="preserve"> PAGEREF _Toc530525205 \h </w:instrText>
        </w:r>
      </w:ins>
      <w:r>
        <w:rPr>
          <w:noProof/>
          <w:webHidden/>
        </w:rPr>
      </w:r>
      <w:r>
        <w:rPr>
          <w:noProof/>
          <w:webHidden/>
        </w:rPr>
        <w:fldChar w:fldCharType="separate"/>
      </w:r>
      <w:ins w:id="747" w:author="phuong vu" w:date="2018-11-21T00:57:00Z">
        <w:r>
          <w:rPr>
            <w:noProof/>
            <w:webHidden/>
          </w:rPr>
          <w:t>61</w:t>
        </w:r>
        <w:r>
          <w:rPr>
            <w:noProof/>
            <w:webHidden/>
          </w:rPr>
          <w:fldChar w:fldCharType="end"/>
        </w:r>
        <w:r w:rsidRPr="009C23B3">
          <w:rPr>
            <w:rStyle w:val="Hyperlink"/>
            <w:noProof/>
          </w:rPr>
          <w:fldChar w:fldCharType="end"/>
        </w:r>
      </w:ins>
    </w:p>
    <w:p w14:paraId="35865E46" w14:textId="18ADCC76" w:rsidR="00B243D7" w:rsidRPr="007C127C" w:rsidRDefault="006A2C8A" w:rsidP="00E6227B">
      <w:pPr>
        <w:spacing w:line="276" w:lineRule="auto"/>
        <w:rPr>
          <w:lang w:val="en-US"/>
        </w:rPr>
        <w:pPrChange w:id="748" w:author="phuong vu" w:date="2018-11-23T13:48:00Z">
          <w:pPr/>
        </w:pPrChange>
      </w:pPr>
      <w:del w:id="749" w:author="phuong vu" w:date="2018-11-21T00:57:00Z">
        <w:r w:rsidDel="004D5B99">
          <w:rPr>
            <w:b/>
            <w:bCs/>
            <w:noProof/>
            <w:lang w:val="en-US"/>
          </w:rPr>
          <w:delText>No table of figures entries found.</w:delText>
        </w:r>
      </w:del>
      <w:r>
        <w:rPr>
          <w:lang w:val="en-US"/>
        </w:rPr>
        <w:fldChar w:fldCharType="end"/>
      </w:r>
    </w:p>
    <w:p w14:paraId="2E2DAA0B" w14:textId="77777777" w:rsidR="000848CF" w:rsidRDefault="000848CF" w:rsidP="00E6227B">
      <w:pPr>
        <w:spacing w:line="276" w:lineRule="auto"/>
        <w:rPr>
          <w:lang w:val="en-US"/>
        </w:rPr>
        <w:pPrChange w:id="750" w:author="phuong vu" w:date="2018-11-23T13:48:00Z">
          <w:pPr/>
        </w:pPrChange>
      </w:pPr>
    </w:p>
    <w:p w14:paraId="6B917812" w14:textId="52581A4B" w:rsidR="000848CF" w:rsidRDefault="000848CF" w:rsidP="00E6227B">
      <w:pPr>
        <w:spacing w:line="276" w:lineRule="auto"/>
        <w:jc w:val="left"/>
        <w:rPr>
          <w:rFonts w:eastAsiaTheme="majorEastAsia" w:cstheme="majorBidi"/>
          <w:b/>
          <w:lang w:val="en-US"/>
        </w:rPr>
        <w:pPrChange w:id="751" w:author="phuong vu" w:date="2018-11-23T13:48:00Z">
          <w:pPr>
            <w:jc w:val="left"/>
          </w:pPr>
        </w:pPrChange>
      </w:pPr>
      <w:r>
        <w:rPr>
          <w:lang w:val="en-US"/>
        </w:rPr>
        <w:br w:type="page"/>
      </w:r>
    </w:p>
    <w:p w14:paraId="19920118" w14:textId="64F03DD5" w:rsidR="00E913F0" w:rsidRDefault="00E913F0" w:rsidP="00E6227B">
      <w:pPr>
        <w:pStyle w:val="Heading1"/>
        <w:numPr>
          <w:ilvl w:val="0"/>
          <w:numId w:val="0"/>
        </w:numPr>
        <w:spacing w:line="276" w:lineRule="auto"/>
        <w:ind w:left="540"/>
        <w:pPrChange w:id="752" w:author="phuong vu" w:date="2018-11-23T13:48:00Z">
          <w:pPr>
            <w:pStyle w:val="Heading1"/>
            <w:numPr>
              <w:numId w:val="0"/>
            </w:numPr>
            <w:ind w:firstLine="0"/>
          </w:pPr>
        </w:pPrChange>
      </w:pPr>
      <w:bookmarkStart w:id="753" w:name="_Toc530662456"/>
      <w:bookmarkEnd w:id="31"/>
      <w:r>
        <w:lastRenderedPageBreak/>
        <w:t>TÓM TẮT</w:t>
      </w:r>
      <w:bookmarkEnd w:id="753"/>
    </w:p>
    <w:p w14:paraId="6F8101EC" w14:textId="77777777" w:rsidR="00E913F0" w:rsidRDefault="00E913F0" w:rsidP="00E6227B">
      <w:pPr>
        <w:spacing w:line="276" w:lineRule="auto"/>
        <w:jc w:val="left"/>
        <w:rPr>
          <w:rFonts w:eastAsiaTheme="majorEastAsia" w:cstheme="majorBidi"/>
          <w:b/>
          <w:lang w:val="en-US"/>
        </w:rPr>
        <w:pPrChange w:id="754" w:author="phuong vu" w:date="2018-11-23T13:48:00Z">
          <w:pPr>
            <w:jc w:val="left"/>
          </w:pPr>
        </w:pPrChange>
      </w:pPr>
      <w:r>
        <w:rPr>
          <w:lang w:val="en-US"/>
        </w:rPr>
        <w:br w:type="page"/>
      </w:r>
    </w:p>
    <w:p w14:paraId="5921135A" w14:textId="1E59C01B" w:rsidR="00E913F0" w:rsidRDefault="00E913F0" w:rsidP="00E6227B">
      <w:pPr>
        <w:pStyle w:val="Heading1"/>
        <w:numPr>
          <w:ilvl w:val="0"/>
          <w:numId w:val="0"/>
        </w:numPr>
        <w:spacing w:line="276" w:lineRule="auto"/>
        <w:ind w:left="432"/>
        <w:pPrChange w:id="755" w:author="phuong vu" w:date="2018-11-23T13:48:00Z">
          <w:pPr>
            <w:pStyle w:val="Heading1"/>
            <w:numPr>
              <w:numId w:val="0"/>
            </w:numPr>
            <w:ind w:left="432" w:firstLine="0"/>
          </w:pPr>
        </w:pPrChange>
      </w:pPr>
      <w:bookmarkStart w:id="756" w:name="_Toc530662457"/>
      <w:r>
        <w:lastRenderedPageBreak/>
        <w:t>ABSTRACT</w:t>
      </w:r>
      <w:bookmarkEnd w:id="756"/>
    </w:p>
    <w:p w14:paraId="742B8B1F" w14:textId="77777777" w:rsidR="00E913F0" w:rsidRDefault="00E913F0" w:rsidP="00E6227B">
      <w:pPr>
        <w:spacing w:line="276" w:lineRule="auto"/>
        <w:jc w:val="left"/>
        <w:rPr>
          <w:rFonts w:eastAsiaTheme="majorEastAsia" w:cstheme="majorBidi"/>
          <w:b/>
          <w:lang w:val="en-US"/>
        </w:rPr>
        <w:pPrChange w:id="757" w:author="phuong vu" w:date="2018-11-23T13:48:00Z">
          <w:pPr>
            <w:jc w:val="left"/>
          </w:pPr>
        </w:pPrChange>
      </w:pPr>
      <w:r>
        <w:rPr>
          <w:lang w:val="en-US"/>
        </w:rPr>
        <w:br w:type="page"/>
      </w:r>
    </w:p>
    <w:p w14:paraId="52017E5E" w14:textId="54550CDB" w:rsidR="00CB27A4" w:rsidRPr="00E913F0" w:rsidRDefault="00E913F0" w:rsidP="00E6227B">
      <w:pPr>
        <w:pStyle w:val="Heading1"/>
        <w:numPr>
          <w:ilvl w:val="0"/>
          <w:numId w:val="0"/>
        </w:numPr>
        <w:spacing w:line="276" w:lineRule="auto"/>
        <w:ind w:left="432"/>
        <w:pPrChange w:id="758" w:author="phuong vu" w:date="2018-11-23T13:48:00Z">
          <w:pPr>
            <w:pStyle w:val="Heading1"/>
            <w:numPr>
              <w:numId w:val="0"/>
            </w:numPr>
            <w:ind w:left="432" w:firstLine="0"/>
          </w:pPr>
        </w:pPrChange>
      </w:pPr>
      <w:bookmarkStart w:id="759" w:name="_Toc530662458"/>
      <w:r>
        <w:lastRenderedPageBreak/>
        <w:t>TỪ KHÓA</w:t>
      </w:r>
      <w:bookmarkEnd w:id="759"/>
    </w:p>
    <w:p w14:paraId="1140A287" w14:textId="77777777" w:rsidR="00B81776" w:rsidRPr="00B04AB8" w:rsidRDefault="00B81776" w:rsidP="00E6227B">
      <w:pPr>
        <w:spacing w:line="276" w:lineRule="auto"/>
        <w:pPrChange w:id="760" w:author="phuong vu" w:date="2018-11-23T13:48:00Z">
          <w:pPr>
            <w:spacing w:line="360" w:lineRule="auto"/>
          </w:pPr>
        </w:pPrChange>
      </w:pPr>
    </w:p>
    <w:p w14:paraId="47A5CA46" w14:textId="7F4202B7" w:rsidR="00A31690" w:rsidRDefault="00A31690" w:rsidP="00E6227B">
      <w:pPr>
        <w:spacing w:line="276" w:lineRule="auto"/>
        <w:jc w:val="left"/>
        <w:pPrChange w:id="761" w:author="phuong vu" w:date="2018-11-23T13:48:00Z">
          <w:pPr>
            <w:jc w:val="left"/>
          </w:pPr>
        </w:pPrChange>
      </w:pPr>
      <w:bookmarkStart w:id="762" w:name="_Toc484566602"/>
      <w:r>
        <w:br w:type="page"/>
      </w:r>
    </w:p>
    <w:p w14:paraId="226F23FD" w14:textId="09EA0D34" w:rsidR="00AA15A1" w:rsidRPr="00B04AB8" w:rsidRDefault="00601879" w:rsidP="00E6227B">
      <w:pPr>
        <w:pStyle w:val="Style1"/>
        <w:spacing w:line="276" w:lineRule="auto"/>
        <w:pPrChange w:id="763" w:author="phuong vu" w:date="2018-11-23T13:48:00Z">
          <w:pPr>
            <w:spacing w:line="360" w:lineRule="auto"/>
            <w:ind w:firstLine="720"/>
          </w:pPr>
        </w:pPrChange>
      </w:pPr>
      <w:bookmarkStart w:id="764" w:name="_Toc530662459"/>
      <w:ins w:id="765" w:author="phuong vu" w:date="2018-11-21T00:55:00Z">
        <w:r>
          <w:lastRenderedPageBreak/>
          <w:t>PHẦN GIỚI THIỆU</w:t>
        </w:r>
      </w:ins>
      <w:bookmarkEnd w:id="764"/>
    </w:p>
    <w:p w14:paraId="3E4DAE8E" w14:textId="6DFE6EA7" w:rsidR="00F20C89" w:rsidDel="00601879" w:rsidRDefault="00CB27A4" w:rsidP="00E6227B">
      <w:pPr>
        <w:pStyle w:val="Heading1"/>
        <w:numPr>
          <w:ilvl w:val="1"/>
          <w:numId w:val="54"/>
        </w:numPr>
        <w:spacing w:line="276" w:lineRule="auto"/>
        <w:rPr>
          <w:del w:id="766" w:author="phuong vu" w:date="2018-11-21T00:55:00Z"/>
        </w:rPr>
        <w:pPrChange w:id="767" w:author="phuong vu" w:date="2018-11-23T13:48:00Z">
          <w:pPr>
            <w:pStyle w:val="Heading1"/>
          </w:pPr>
        </w:pPrChange>
      </w:pPr>
      <w:del w:id="768" w:author="phuong vu" w:date="2018-11-21T00:55:00Z">
        <w:r w:rsidRPr="00B04AB8" w:rsidDel="00601879">
          <w:delText>TỔNG QUAN</w:delText>
        </w:r>
        <w:bookmarkStart w:id="769" w:name="_Toc530605633"/>
        <w:bookmarkStart w:id="770" w:name="_Toc530657326"/>
        <w:bookmarkStart w:id="771" w:name="_Toc530658268"/>
        <w:bookmarkStart w:id="772" w:name="_Toc530661993"/>
        <w:bookmarkStart w:id="773" w:name="_Toc530662460"/>
        <w:bookmarkEnd w:id="762"/>
        <w:bookmarkEnd w:id="769"/>
        <w:bookmarkEnd w:id="770"/>
        <w:bookmarkEnd w:id="771"/>
        <w:bookmarkEnd w:id="772"/>
        <w:bookmarkEnd w:id="773"/>
      </w:del>
    </w:p>
    <w:p w14:paraId="68E56884" w14:textId="34EFF709" w:rsidR="00370B8C" w:rsidRDefault="00370B8C" w:rsidP="00E6227B">
      <w:pPr>
        <w:pStyle w:val="Heading2"/>
        <w:numPr>
          <w:ilvl w:val="1"/>
          <w:numId w:val="54"/>
        </w:numPr>
        <w:spacing w:line="276" w:lineRule="auto"/>
        <w:rPr>
          <w:lang w:val="en-US"/>
        </w:rPr>
        <w:pPrChange w:id="774" w:author="phuong vu" w:date="2018-11-23T13:48:00Z">
          <w:pPr>
            <w:pStyle w:val="Heading2"/>
          </w:pPr>
        </w:pPrChange>
      </w:pPr>
      <w:bookmarkStart w:id="775" w:name="_Toc530662461"/>
      <w:r w:rsidRPr="00370B8C">
        <w:rPr>
          <w:lang w:val="en-US"/>
        </w:rPr>
        <w:t>Đặt vấn đề</w:t>
      </w:r>
      <w:bookmarkEnd w:id="775"/>
    </w:p>
    <w:p w14:paraId="3E60C175" w14:textId="53DAEED2" w:rsidR="00016B3B" w:rsidRDefault="00CA57A3" w:rsidP="00E6227B">
      <w:pPr>
        <w:spacing w:line="276" w:lineRule="auto"/>
        <w:rPr>
          <w:lang w:val="en-US"/>
        </w:rPr>
        <w:pPrChange w:id="776" w:author="phuong vu" w:date="2018-11-23T13:48:00Z">
          <w:pPr/>
        </w:pPrChange>
      </w:pPr>
      <w:r>
        <w:rPr>
          <w:lang w:val="en-US"/>
        </w:rPr>
        <w:tab/>
        <w:t>Trong thời kì xã hội phát triển mạnh mẽ, con người nghĩ đến bản thân mình và yêu công việc nhiều hơn. Chúng ta dành thời gian nhiều hơn cho công việc, bỏ qua công việc dọn dẹp trong nhà, đặc biệt lầ chuyện giặt giũ.</w:t>
      </w:r>
      <w:r w:rsidR="00D82BBB">
        <w:rPr>
          <w:lang w:val="en-US"/>
        </w:rPr>
        <w:t xml:space="preserve"> Đó là một vấn đề thật mệt mỏi với những người có công việc bận rộn hay cảm thấy nhàm chán với nó. Mỗi lúc như vậy, ta liền tìm ngay đến những cửa hàng dịch vụ giặt giũ. Nhưng vấn đề bất cập ở đây là trong trường hợp ta đang bận không thể đem quần áo đến tận nơi để gửi giặt là </w:t>
      </w:r>
      <w:r w:rsidR="00924D6A">
        <w:rPr>
          <w:lang w:val="en-US"/>
        </w:rPr>
        <w:t>thứ nhất</w:t>
      </w:r>
      <w:r w:rsidR="00D82BBB">
        <w:rPr>
          <w:lang w:val="en-US"/>
        </w:rPr>
        <w:t xml:space="preserve">, thứ hai nếu chúng ta có nhiều loại quần áo và mong muốn giặt giũ với những hình thức khác nhau nhưng lại không biết cửa hàng nào có đầy đủ các hình thức mình </w:t>
      </w:r>
      <w:r w:rsidR="00924D6A">
        <w:rPr>
          <w:lang w:val="en-US"/>
        </w:rPr>
        <w:t>đang cần</w:t>
      </w:r>
      <w:r w:rsidR="00D82BBB">
        <w:rPr>
          <w:lang w:val="en-US"/>
        </w:rPr>
        <w:t>.</w:t>
      </w:r>
      <w:r w:rsidR="00924D6A">
        <w:rPr>
          <w:lang w:val="en-US"/>
        </w:rPr>
        <w:t xml:space="preserve"> Bên cạnh đó, ta không chủ động được thời gian lấy quần áo nếu không được chủ của hàng cho một lịch hẹn sau khi </w:t>
      </w:r>
      <w:r w:rsidR="00016B3B">
        <w:rPr>
          <w:lang w:val="en-US"/>
        </w:rPr>
        <w:t>nhận đồ giặt,</w:t>
      </w:r>
      <w:r w:rsidR="00237164">
        <w:rPr>
          <w:lang w:val="en-US"/>
        </w:rPr>
        <w:t xml:space="preserve"> quần áo của mình cũng mong muốn được chi tiết về các đặc điểm quần áo tránh trường hợp thất lạc trong quá trình sử dụng dịch vụ, </w:t>
      </w:r>
      <w:r w:rsidR="00016B3B">
        <w:rPr>
          <w:lang w:val="en-US"/>
        </w:rPr>
        <w:t xml:space="preserve">cũng như chi phí bỏ ra cho một lần sử dụng dịch vụ không được minh bạch ban đầu. </w:t>
      </w:r>
    </w:p>
    <w:p w14:paraId="2EF5850F" w14:textId="74E4D215" w:rsidR="00016B3B" w:rsidRDefault="00016B3B" w:rsidP="00E6227B">
      <w:pPr>
        <w:spacing w:line="276" w:lineRule="auto"/>
        <w:ind w:firstLine="720"/>
        <w:rPr>
          <w:lang w:val="en-US"/>
        </w:rPr>
        <w:pPrChange w:id="777" w:author="phuong vu" w:date="2018-11-23T13:48:00Z">
          <w:pPr>
            <w:ind w:firstLine="720"/>
          </w:pPr>
        </w:pPrChange>
      </w:pPr>
      <w:r>
        <w:rPr>
          <w:lang w:val="en-US"/>
        </w:rPr>
        <w:t>Đó là vấn đề của người sử dụng dịch vụ, còn đối chủ cửa hàng một phải đối mặt với vấn đề sắp xếp các đơn hàng như thế nào để hoàn tất việc xử lí các đơn hàng một cách nhanh nhất và tiết kiệm nhất có thể. Việc xử lí bằng cách sổ sách ghi chép, hay theo thứ tự đơn hàng nào trước xử lí trước dẫn đến vấn đề những đơn hàng cần xử lí trước hạn giao trả cho khách lại phải trong tình trạng chờ đợi những đơn hàng chưa đến hạn giao trả.</w:t>
      </w:r>
      <w:r w:rsidR="00C8482A">
        <w:rPr>
          <w:lang w:val="en-US"/>
        </w:rPr>
        <w:t xml:space="preserve"> Cũng như việc phân loại đồ theo cách thủ công tốn thời gian.</w:t>
      </w:r>
    </w:p>
    <w:p w14:paraId="6DFFE8BF" w14:textId="084F0FA9" w:rsidR="00370B8C" w:rsidRPr="00370B8C" w:rsidRDefault="00016B3B" w:rsidP="00E6227B">
      <w:pPr>
        <w:spacing w:line="276" w:lineRule="auto"/>
        <w:rPr>
          <w:lang w:val="en-US"/>
        </w:rPr>
        <w:pPrChange w:id="778" w:author="phuong vu" w:date="2018-11-23T13:48:00Z">
          <w:pPr/>
        </w:pPrChange>
      </w:pPr>
      <w:r>
        <w:rPr>
          <w:lang w:val="en-US"/>
        </w:rPr>
        <w:tab/>
        <w:t>Để giải quyết những vấn đề được nêu trên, ta cần một hệ thống mà hỗ trợ người sử dụng dịch vụ có thể chọn lựa theo yêu cầu của mình cần thiết. Và hỗ tr</w:t>
      </w:r>
      <w:r w:rsidR="00DE0F89">
        <w:rPr>
          <w:lang w:val="en-US"/>
        </w:rPr>
        <w:t>ợ đưa ra gợi ý sắp xếp lịch xử lí đơn hàng cho các máy cho chủ cửa hàng kèm với cho họ chủ động sắp xếp từng đơn hàng riêng biệt một cách thủ công. Đó là những điều mà hệ thống này mong muốn mang lại.</w:t>
      </w:r>
    </w:p>
    <w:p w14:paraId="338EDF31" w14:textId="095C6A37" w:rsidR="00370B8C" w:rsidRDefault="00370B8C" w:rsidP="00E6227B">
      <w:pPr>
        <w:pStyle w:val="Heading2"/>
        <w:numPr>
          <w:ilvl w:val="1"/>
          <w:numId w:val="55"/>
        </w:numPr>
        <w:spacing w:line="276" w:lineRule="auto"/>
        <w:rPr>
          <w:lang w:val="en-US"/>
        </w:rPr>
        <w:pPrChange w:id="779" w:author="phuong vu" w:date="2018-11-23T13:48:00Z">
          <w:pPr>
            <w:pStyle w:val="Heading2"/>
          </w:pPr>
        </w:pPrChange>
      </w:pPr>
      <w:bookmarkStart w:id="780" w:name="_Toc530662462"/>
      <w:r>
        <w:rPr>
          <w:lang w:val="en-US"/>
        </w:rPr>
        <w:t>Lịch sử giải quyết vấn đề</w:t>
      </w:r>
      <w:bookmarkEnd w:id="780"/>
    </w:p>
    <w:p w14:paraId="7BB3C2EC" w14:textId="18CA52FA" w:rsidR="00C8482A" w:rsidRDefault="00237164" w:rsidP="00E6227B">
      <w:pPr>
        <w:spacing w:line="276" w:lineRule="auto"/>
        <w:rPr>
          <w:lang w:val="en-US"/>
        </w:rPr>
        <w:pPrChange w:id="781" w:author="phuong vu" w:date="2018-11-23T13:48:00Z">
          <w:pPr/>
        </w:pPrChange>
      </w:pPr>
      <w:r>
        <w:rPr>
          <w:lang w:val="en-US"/>
        </w:rPr>
        <w:tab/>
        <w:t xml:space="preserve">Có nhiều giải pháp đã được đặt ra để giải quyết vấn đề: Dịch vụ giặt ủi giao nhận đồ tận nơi, dịch vụ tự giặt ủi, …. Các giải pháp này đặt ra giúp cửa hàng giải quyết các vấn đề cơ bản như: Hỗ trợ khách hàng nhận đồ tận nơi nhưng quần áo của khách hàng không ghi rõ chi tiết để tránh thất lạc đồ khách, cũng như </w:t>
      </w:r>
      <w:r w:rsidR="00C8482A">
        <w:rPr>
          <w:lang w:val="en-US"/>
        </w:rPr>
        <w:t xml:space="preserve">quá trình giao nhận không có biên nhận cho khách hàng kiểm tra đồ của mình. Và quần áo đã nhận về cửa hàng luôn được phân loại theo cách thủ công. </w:t>
      </w:r>
    </w:p>
    <w:p w14:paraId="235A84E5" w14:textId="6D8D538D" w:rsidR="00370B8C" w:rsidRDefault="00C8482A" w:rsidP="00E6227B">
      <w:pPr>
        <w:pStyle w:val="Heading2"/>
        <w:numPr>
          <w:ilvl w:val="0"/>
          <w:numId w:val="56"/>
        </w:numPr>
        <w:spacing w:line="276" w:lineRule="auto"/>
        <w:rPr>
          <w:lang w:val="en-US"/>
        </w:rPr>
        <w:pPrChange w:id="782" w:author="phuong vu" w:date="2018-11-23T13:48:00Z">
          <w:pPr>
            <w:pStyle w:val="Heading2"/>
          </w:pPr>
        </w:pPrChange>
      </w:pPr>
      <w:r>
        <w:rPr>
          <w:lang w:val="en-US"/>
        </w:rPr>
        <w:br w:type="page"/>
      </w:r>
      <w:bookmarkStart w:id="783" w:name="_Toc529231110"/>
      <w:bookmarkStart w:id="784" w:name="_Toc529231497"/>
      <w:bookmarkStart w:id="785" w:name="_Toc530662463"/>
      <w:bookmarkEnd w:id="783"/>
      <w:bookmarkEnd w:id="784"/>
      <w:r w:rsidR="00370B8C" w:rsidRPr="007C127C">
        <w:lastRenderedPageBreak/>
        <w:t>Phạm</w:t>
      </w:r>
      <w:r w:rsidR="00370B8C">
        <w:rPr>
          <w:lang w:val="en-US"/>
        </w:rPr>
        <w:t xml:space="preserve"> vi đề tài</w:t>
      </w:r>
      <w:bookmarkEnd w:id="785"/>
    </w:p>
    <w:p w14:paraId="7C74B52E" w14:textId="65076AFD" w:rsidR="00C8482A" w:rsidRDefault="00C8482A" w:rsidP="00E6227B">
      <w:pPr>
        <w:spacing w:line="276" w:lineRule="auto"/>
        <w:rPr>
          <w:lang w:val="en-US"/>
        </w:rPr>
        <w:pPrChange w:id="786" w:author="phuong vu" w:date="2018-11-23T13:48:00Z">
          <w:pPr/>
        </w:pPrChange>
      </w:pPr>
      <w:r>
        <w:rPr>
          <w:lang w:val="en-US"/>
        </w:rPr>
        <w:tab/>
        <w:t>Đề tài được đặt ra với mong muốn giải quyết được vấn đề trong việc tạo đơn hàng cho khách hàng thông qua việc đặt đơn hàng thông qua ứng dụng di động. Ứng dụng hỗ trợ khách hàng chọn dịch vụ mình cần thiết và tìm kiếm những chi nhánh của hàng có hỗ trợ đầy đủ dịch vụ khách hàng đã chọn lựa.</w:t>
      </w:r>
    </w:p>
    <w:p w14:paraId="57F1AC7C" w14:textId="3696372B" w:rsidR="00370B8C" w:rsidRDefault="00C8482A" w:rsidP="00E6227B">
      <w:pPr>
        <w:spacing w:line="276" w:lineRule="auto"/>
        <w:rPr>
          <w:ins w:id="787" w:author="phuong vu" w:date="2018-11-18T15:45:00Z"/>
          <w:lang w:val="en-US"/>
        </w:rPr>
        <w:pPrChange w:id="788" w:author="phuong vu" w:date="2018-11-23T13:48:00Z">
          <w:pPr/>
        </w:pPrChange>
      </w:pPr>
      <w:r>
        <w:rPr>
          <w:lang w:val="en-US"/>
        </w:rPr>
        <w:tab/>
        <w:t>Xây dựng một trang web quản lí thông qua đó cửa hàng có thể quản lí các đơn hàng, biên nhận bằng cách kiểm soát trạng thái của chúng</w:t>
      </w:r>
      <w:r w:rsidR="0044671F">
        <w:rPr>
          <w:lang w:val="en-US"/>
        </w:rPr>
        <w:t>. Hỗ trợ đưa ra gợi ý sắp lịch xử lí đơn hàng cho cửa hàng và phân loại tự động giúp tiết kiệm thời gian nhất có thể.</w:t>
      </w:r>
    </w:p>
    <w:p w14:paraId="3BCF4D47" w14:textId="006000B9" w:rsidR="00891537" w:rsidRPr="00370B8C" w:rsidRDefault="00891537" w:rsidP="00E6227B">
      <w:pPr>
        <w:spacing w:line="276" w:lineRule="auto"/>
        <w:rPr>
          <w:lang w:val="en-US"/>
        </w:rPr>
        <w:pPrChange w:id="789" w:author="phuong vu" w:date="2018-11-23T13:48:00Z">
          <w:pPr/>
        </w:pPrChange>
      </w:pPr>
      <w:ins w:id="790" w:author="phuong vu" w:date="2018-11-18T15:45:00Z">
        <w:r>
          <w:rPr>
            <w:lang w:val="en-US"/>
          </w:rPr>
          <w:tab/>
          <w:t>Đề tài hiện t</w:t>
        </w:r>
      </w:ins>
      <w:ins w:id="791" w:author="phuong vu" w:date="2018-11-18T15:46:00Z">
        <w:r>
          <w:rPr>
            <w:lang w:val="en-US"/>
          </w:rPr>
          <w:t>ại</w:t>
        </w:r>
      </w:ins>
      <w:ins w:id="792" w:author="phuong vu" w:date="2018-11-22T13:24:00Z">
        <w:r w:rsidR="003166DB">
          <w:rPr>
            <w:lang w:val="en-US"/>
          </w:rPr>
          <w:t xml:space="preserve"> không</w:t>
        </w:r>
      </w:ins>
      <w:ins w:id="793" w:author="phuong vu" w:date="2018-11-18T15:46:00Z">
        <w:r>
          <w:rPr>
            <w:lang w:val="en-US"/>
          </w:rPr>
          <w:t xml:space="preserve"> </w:t>
        </w:r>
      </w:ins>
      <w:ins w:id="794" w:author="phuong vu" w:date="2018-11-18T15:45:00Z">
        <w:r>
          <w:rPr>
            <w:lang w:val="en-US"/>
          </w:rPr>
          <w:t>hỗ trợ xây dựng trang quản lí các thông</w:t>
        </w:r>
      </w:ins>
      <w:ins w:id="795" w:author="phuong vu" w:date="2018-11-18T15:46:00Z">
        <w:r>
          <w:rPr>
            <w:lang w:val="en-US"/>
          </w:rPr>
          <w:t xml:space="preserve"> tin dữ liệu đầu vào để tạo đơn hàng cũng như quản lí. Mọi dữ liệu được chạy từ tập tin dữ liệu có sẵn.</w:t>
        </w:r>
      </w:ins>
    </w:p>
    <w:p w14:paraId="200F8878" w14:textId="4ED2DB35" w:rsidR="00476B40" w:rsidRPr="00C557CE" w:rsidRDefault="00476B40" w:rsidP="00E6227B">
      <w:pPr>
        <w:pStyle w:val="Heading2"/>
        <w:numPr>
          <w:ilvl w:val="0"/>
          <w:numId w:val="56"/>
        </w:numPr>
        <w:spacing w:line="276" w:lineRule="auto"/>
        <w:rPr>
          <w:ins w:id="796" w:author="phuong vu" w:date="2018-11-22T13:05:00Z"/>
        </w:rPr>
        <w:pPrChange w:id="797" w:author="phuong vu" w:date="2018-11-23T13:48:00Z">
          <w:pPr>
            <w:pStyle w:val="Heading3"/>
          </w:pPr>
        </w:pPrChange>
      </w:pPr>
      <w:bookmarkStart w:id="798" w:name="_Toc530662464"/>
      <w:ins w:id="799" w:author="phuong vu" w:date="2018-11-22T13:05:00Z">
        <w:r>
          <w:t xml:space="preserve">Mục tiêu </w:t>
        </w:r>
      </w:ins>
      <w:ins w:id="800" w:author="phuong vu" w:date="2018-11-22T13:21:00Z">
        <w:r w:rsidR="003166DB">
          <w:rPr>
            <w:lang w:val="en-US"/>
          </w:rPr>
          <w:t>đề tài</w:t>
        </w:r>
      </w:ins>
      <w:bookmarkEnd w:id="798"/>
    </w:p>
    <w:p w14:paraId="0EF32336" w14:textId="77777777" w:rsidR="00476B40" w:rsidRDefault="00476B40" w:rsidP="00E6227B">
      <w:pPr>
        <w:spacing w:line="276" w:lineRule="auto"/>
        <w:ind w:left="720"/>
        <w:rPr>
          <w:ins w:id="801" w:author="phuong vu" w:date="2018-11-22T13:05:00Z"/>
          <w:lang w:val="en-US"/>
        </w:rPr>
        <w:pPrChange w:id="802" w:author="phuong vu" w:date="2018-11-23T13:48:00Z">
          <w:pPr>
            <w:ind w:left="720"/>
          </w:pPr>
        </w:pPrChange>
      </w:pPr>
      <w:ins w:id="803" w:author="phuong vu" w:date="2018-11-22T13:05:00Z">
        <w:r>
          <w:rPr>
            <w:lang w:val="en-US"/>
          </w:rPr>
          <w:t>Phát triển một mô hình hệ thống giặt ủi dựa trên các công nghệ phổ biến hiện nay gồm:</w:t>
        </w:r>
      </w:ins>
    </w:p>
    <w:p w14:paraId="209A8A43" w14:textId="77777777" w:rsidR="00476B40" w:rsidRDefault="00476B40" w:rsidP="00E6227B">
      <w:pPr>
        <w:spacing w:line="276" w:lineRule="auto"/>
        <w:ind w:left="720"/>
        <w:rPr>
          <w:ins w:id="804" w:author="phuong vu" w:date="2018-11-22T13:05:00Z"/>
          <w:lang w:val="en-US"/>
        </w:rPr>
        <w:pPrChange w:id="805" w:author="phuong vu" w:date="2018-11-23T13:48:00Z">
          <w:pPr>
            <w:ind w:left="720"/>
          </w:pPr>
        </w:pPrChange>
      </w:pPr>
      <w:ins w:id="806" w:author="phuong vu" w:date="2018-11-22T13:05:00Z">
        <w:r>
          <w:rPr>
            <w:lang w:val="en-US"/>
          </w:rPr>
          <w:t>- Xây dựng một ứng dụng Android hỗ trợ khách hàng tạo đơn hàng và tìm được những chi nhánh giặt ủi của cửa hàng gần nhất trong phạm vi được quy định trước.</w:t>
        </w:r>
      </w:ins>
    </w:p>
    <w:p w14:paraId="63B6F64B" w14:textId="77777777" w:rsidR="00476B40" w:rsidRDefault="00476B40" w:rsidP="00E6227B">
      <w:pPr>
        <w:spacing w:line="276" w:lineRule="auto"/>
        <w:ind w:left="720"/>
        <w:rPr>
          <w:ins w:id="807" w:author="phuong vu" w:date="2018-11-22T13:05:00Z"/>
          <w:lang w:val="en-US"/>
        </w:rPr>
        <w:pPrChange w:id="808" w:author="phuong vu" w:date="2018-11-23T13:48:00Z">
          <w:pPr>
            <w:ind w:left="720"/>
          </w:pPr>
        </w:pPrChange>
      </w:pPr>
      <w:ins w:id="809" w:author="phuong vu" w:date="2018-11-22T13:05:00Z">
        <w:r>
          <w:rPr>
            <w:lang w:val="en-US"/>
          </w:rPr>
          <w:t>- Xây dựng một trong Web quản lí các đơn hàng của khách hàng sau khi họ chấp nhận xây dựng đơn hàng từ ứng dụng Android. Trang Web hỗ trợ nhận viên quản lí đơn hàng theo dõi được tình trạng của đơn hàng thông qua việc quản lí các dơn hàng dựa trên trạng thái của chúng. Cùng với đó, trang web cung cấp tạo đơn hàng nếu khách hàng không đặt hàng thông qua ứng dụng điện thoại.</w:t>
        </w:r>
      </w:ins>
    </w:p>
    <w:p w14:paraId="701AAC2B" w14:textId="0A30566D" w:rsidR="00476B40" w:rsidRDefault="00476B40" w:rsidP="00E6227B">
      <w:pPr>
        <w:spacing w:line="276" w:lineRule="auto"/>
        <w:ind w:left="720"/>
        <w:rPr>
          <w:ins w:id="810" w:author="phuong vu" w:date="2018-11-22T13:05:00Z"/>
          <w:lang w:val="en-US"/>
        </w:rPr>
        <w:pPrChange w:id="811" w:author="phuong vu" w:date="2018-11-23T13:48:00Z">
          <w:pPr>
            <w:ind w:left="720"/>
          </w:pPr>
        </w:pPrChange>
      </w:pPr>
      <w:ins w:id="812" w:author="phuong vu" w:date="2018-11-22T13:05:00Z">
        <w:r>
          <w:rPr>
            <w:lang w:val="en-US"/>
          </w:rPr>
          <w:t>- Áp dụng giải thuật hàng đợi nhiều trạm phục vụ để giải quyết được bài toán phân chia các đơn hàng vào các máy giặt sao cho thời gian xử lí các đơn hàng là nhanh nhất có thể và đúng thời gian giao trả đồ cho khách hàng. Kết quả áp dụng giải thuật là kết quả tương đối không giải quyết được tất cả các trường hợp đặc biệt trong thực tế.</w:t>
        </w:r>
      </w:ins>
    </w:p>
    <w:p w14:paraId="4A4BDF96" w14:textId="77777777" w:rsidR="00476B40" w:rsidRDefault="00476B40" w:rsidP="00E6227B">
      <w:pPr>
        <w:spacing w:line="276" w:lineRule="auto"/>
        <w:jc w:val="left"/>
        <w:rPr>
          <w:ins w:id="813" w:author="phuong vu" w:date="2018-11-22T13:05:00Z"/>
          <w:lang w:val="en-US"/>
        </w:rPr>
        <w:pPrChange w:id="814" w:author="phuong vu" w:date="2018-11-23T13:48:00Z">
          <w:pPr>
            <w:jc w:val="left"/>
          </w:pPr>
        </w:pPrChange>
      </w:pPr>
      <w:ins w:id="815" w:author="phuong vu" w:date="2018-11-22T13:05:00Z">
        <w:r>
          <w:rPr>
            <w:lang w:val="en-US"/>
          </w:rPr>
          <w:br w:type="page"/>
        </w:r>
      </w:ins>
    </w:p>
    <w:p w14:paraId="7308C583" w14:textId="134EE7A0" w:rsidR="00382451" w:rsidRPr="00382451" w:rsidRDefault="00476B40" w:rsidP="00E6227B">
      <w:pPr>
        <w:pStyle w:val="Heading2"/>
        <w:numPr>
          <w:ilvl w:val="0"/>
          <w:numId w:val="56"/>
        </w:numPr>
        <w:spacing w:line="276" w:lineRule="auto"/>
        <w:rPr>
          <w:ins w:id="816" w:author="phuong vu" w:date="2018-11-22T13:05:00Z"/>
          <w:rPrChange w:id="817" w:author="phuong vu" w:date="2018-11-22T13:44:00Z">
            <w:rPr>
              <w:ins w:id="818" w:author="phuong vu" w:date="2018-11-22T13:05:00Z"/>
            </w:rPr>
          </w:rPrChange>
        </w:rPr>
        <w:pPrChange w:id="819" w:author="phuong vu" w:date="2018-11-23T13:48:00Z">
          <w:pPr>
            <w:pStyle w:val="Heading3"/>
          </w:pPr>
        </w:pPrChange>
      </w:pPr>
      <w:bookmarkStart w:id="820" w:name="_Toc530662465"/>
      <w:ins w:id="821" w:author="phuong vu" w:date="2018-11-22T13:05:00Z">
        <w:r w:rsidRPr="00B04AB8">
          <w:lastRenderedPageBreak/>
          <w:t>Đối tượng nghiên cứu</w:t>
        </w:r>
        <w:bookmarkEnd w:id="820"/>
      </w:ins>
    </w:p>
    <w:p w14:paraId="4E929338" w14:textId="77777777" w:rsidR="00476B40" w:rsidRDefault="00476B40" w:rsidP="00E6227B">
      <w:pPr>
        <w:spacing w:line="276" w:lineRule="auto"/>
        <w:rPr>
          <w:ins w:id="822" w:author="phuong vu" w:date="2018-11-22T13:05:00Z"/>
          <w:lang w:val="en-US"/>
        </w:rPr>
        <w:pPrChange w:id="823" w:author="phuong vu" w:date="2018-11-23T13:48:00Z">
          <w:pPr/>
        </w:pPrChange>
      </w:pPr>
      <w:ins w:id="824" w:author="phuong vu" w:date="2018-11-22T13:05:00Z">
        <w:r>
          <w:rPr>
            <w:lang w:val="en-US"/>
          </w:rPr>
          <w:tab/>
          <w:t>Đề tài nghiên cứu về mô hình quản lí một cửa hàng giặt ủi với nhiều chi nhánh (hay điểm xử lí giặt ủi khác nhau). Đối tượng nghiên cứu mà đề tài hướng tới quản lí được các đơn hàng ở mỗi chi nhánh khác.</w:t>
        </w:r>
      </w:ins>
    </w:p>
    <w:p w14:paraId="6826AF85" w14:textId="77777777" w:rsidR="00476B40" w:rsidRPr="00754F1B" w:rsidRDefault="00476B40" w:rsidP="00E6227B">
      <w:pPr>
        <w:spacing w:line="276" w:lineRule="auto"/>
        <w:ind w:firstLine="720"/>
        <w:rPr>
          <w:ins w:id="825" w:author="phuong vu" w:date="2018-11-22T13:05:00Z"/>
          <w:lang w:val="en-US"/>
        </w:rPr>
        <w:pPrChange w:id="826" w:author="phuong vu" w:date="2018-11-23T13:48:00Z">
          <w:pPr>
            <w:ind w:firstLine="720"/>
          </w:pPr>
        </w:pPrChange>
      </w:pPr>
      <w:ins w:id="827" w:author="phuong vu" w:date="2018-11-22T13:05:00Z">
        <w:r>
          <w:rPr>
            <w:lang w:val="en-US"/>
          </w:rPr>
          <w:t>Nghiên cứu cách đặt đơn hàng giặt ủi bằng ứng dụng điện thoại, hỗ trợ người dùng tạo đơn hàng nhanh chóng không cần bỏ thời gian ra tận địa điểm giặt ủi.</w:t>
        </w:r>
      </w:ins>
    </w:p>
    <w:p w14:paraId="5DEFFA37" w14:textId="77777777" w:rsidR="00476B40" w:rsidRDefault="00476B40" w:rsidP="00E6227B">
      <w:pPr>
        <w:pStyle w:val="Heading2"/>
        <w:numPr>
          <w:ilvl w:val="0"/>
          <w:numId w:val="56"/>
        </w:numPr>
        <w:spacing w:line="276" w:lineRule="auto"/>
        <w:rPr>
          <w:ins w:id="828" w:author="phuong vu" w:date="2018-11-22T13:05:00Z"/>
        </w:rPr>
        <w:pPrChange w:id="829" w:author="phuong vu" w:date="2018-11-23T13:48:00Z">
          <w:pPr>
            <w:pStyle w:val="Heading3"/>
          </w:pPr>
        </w:pPrChange>
      </w:pPr>
      <w:bookmarkStart w:id="830" w:name="_Toc530662466"/>
      <w:ins w:id="831" w:author="phuong vu" w:date="2018-11-22T13:05:00Z">
        <w:r w:rsidRPr="00B04AB8">
          <w:t>Phạm vi nghiên cứu</w:t>
        </w:r>
        <w:bookmarkEnd w:id="830"/>
      </w:ins>
    </w:p>
    <w:p w14:paraId="5A5F0099" w14:textId="77777777" w:rsidR="00476B40" w:rsidRDefault="00476B40" w:rsidP="00E6227B">
      <w:pPr>
        <w:spacing w:line="276" w:lineRule="auto"/>
        <w:rPr>
          <w:ins w:id="832" w:author="phuong vu" w:date="2018-11-22T13:05:00Z"/>
          <w:lang w:val="en-US"/>
        </w:rPr>
        <w:pPrChange w:id="833" w:author="phuong vu" w:date="2018-11-23T13:48:00Z">
          <w:pPr/>
        </w:pPrChange>
      </w:pPr>
      <w:ins w:id="834" w:author="phuong vu" w:date="2018-11-22T13:05:00Z">
        <w:r>
          <w:tab/>
        </w:r>
        <w:r>
          <w:rPr>
            <w:lang w:val="en-US"/>
          </w:rPr>
          <w:t>Nghiên cứu cách phân chia các đơn hàng theo từng chi nhánh khác nhau. Bên cạnh đó, nhận biết được các đối tượng người dùng tác động đến hệ thống và phân chia quyền hạn tương tác với hệ thống.</w:t>
        </w:r>
      </w:ins>
    </w:p>
    <w:p w14:paraId="09A6C7A6" w14:textId="77777777" w:rsidR="00476B40" w:rsidRDefault="00476B40" w:rsidP="00E6227B">
      <w:pPr>
        <w:spacing w:line="276" w:lineRule="auto"/>
        <w:rPr>
          <w:ins w:id="835" w:author="phuong vu" w:date="2018-11-22T13:05:00Z"/>
          <w:lang w:val="en-US"/>
        </w:rPr>
        <w:pPrChange w:id="836" w:author="phuong vu" w:date="2018-11-23T13:48:00Z">
          <w:pPr/>
        </w:pPrChange>
      </w:pPr>
      <w:ins w:id="837" w:author="phuong vu" w:date="2018-11-22T13:05:00Z">
        <w:r>
          <w:rPr>
            <w:lang w:val="en-US"/>
          </w:rPr>
          <w:tab/>
          <w:t>Ở Việt Nam, mô hình giặt ủi đa phần dịch vụ giặt tính theo khối lượng quần áo nhưng với một số loại quần áo không thể tính theo khối lượng vì sự chuyên biệt hóa của loại quần áo đó hay chi phí bỏ ra nếu tính theo khối lượng cao rất nhiều so với tính theo số lượng quần áo. Do đó, đề tài nghiên cứu cách kết hợp cả hai đơn vị tính đó để phù hợp với nhiều loại dịch vụ nhất.</w:t>
        </w:r>
      </w:ins>
    </w:p>
    <w:p w14:paraId="3B691A58" w14:textId="57494AB5" w:rsidR="00476B40" w:rsidRDefault="00476B40" w:rsidP="00E6227B">
      <w:pPr>
        <w:spacing w:line="276" w:lineRule="auto"/>
        <w:rPr>
          <w:ins w:id="838" w:author="phuong vu" w:date="2018-11-22T13:05:00Z"/>
          <w:lang w:val="en-US"/>
        </w:rPr>
        <w:pPrChange w:id="839" w:author="phuong vu" w:date="2018-11-23T13:48:00Z">
          <w:pPr>
            <w:jc w:val="left"/>
          </w:pPr>
        </w:pPrChange>
      </w:pPr>
      <w:ins w:id="840" w:author="phuong vu" w:date="2018-11-22T13:05:00Z">
        <w:r>
          <w:rPr>
            <w:lang w:val="en-US"/>
          </w:rPr>
          <w:tab/>
          <w:t>Dựa trên vấn đề sắp xếp thời gian xử lí các đơn hàng sao cho thời gian xử lí là thấp nhất có thể, đề tài đề ra giải pháp sử dụng giải thuật hàng đợi nhiều trạm phục vụ để giải quyết vấn đề này. Nhưng vẫn còn tồn tại vài trường hợp giải thuật có thể xử lí được nên kết quả đưa ra chỉ là gợi ý và hoàn tất có thể thay đổi được.</w:t>
        </w:r>
      </w:ins>
    </w:p>
    <w:p w14:paraId="452E503B" w14:textId="31C3EE8D" w:rsidR="00B81776" w:rsidRDefault="00370B8C" w:rsidP="00E6227B">
      <w:pPr>
        <w:pStyle w:val="Heading2"/>
        <w:numPr>
          <w:ilvl w:val="0"/>
          <w:numId w:val="56"/>
        </w:numPr>
        <w:spacing w:line="276" w:lineRule="auto"/>
        <w:rPr>
          <w:ins w:id="841" w:author="phuong vu" w:date="2018-11-22T13:06:00Z"/>
          <w:lang w:val="en-US"/>
        </w:rPr>
        <w:pPrChange w:id="842" w:author="phuong vu" w:date="2018-11-23T13:48:00Z">
          <w:pPr>
            <w:pStyle w:val="Heading2"/>
          </w:pPr>
        </w:pPrChange>
      </w:pPr>
      <w:bookmarkStart w:id="843" w:name="_Toc530662467"/>
      <w:r>
        <w:rPr>
          <w:lang w:val="en-US"/>
        </w:rPr>
        <w:t>Phương pháp nghiên cứu</w:t>
      </w:r>
      <w:bookmarkEnd w:id="843"/>
    </w:p>
    <w:p w14:paraId="44A3672C" w14:textId="79CF7ECA" w:rsidR="00476B40" w:rsidRDefault="00476B40" w:rsidP="00E6227B">
      <w:pPr>
        <w:spacing w:line="276" w:lineRule="auto"/>
        <w:ind w:firstLine="576"/>
        <w:rPr>
          <w:ins w:id="844" w:author="phuong vu" w:date="2018-11-22T13:06:00Z"/>
          <w:lang w:val="en-US"/>
        </w:rPr>
        <w:pPrChange w:id="845" w:author="phuong vu" w:date="2018-11-23T13:48:00Z">
          <w:pPr>
            <w:ind w:firstLine="576"/>
          </w:pPr>
        </w:pPrChange>
      </w:pPr>
      <w:ins w:id="846" w:author="phuong vu" w:date="2018-11-22T13:06:00Z">
        <w:r>
          <w:rPr>
            <w:lang w:val="en-US"/>
          </w:rPr>
          <w:t>Về lý thuyết:</w:t>
        </w:r>
      </w:ins>
    </w:p>
    <w:p w14:paraId="6E9EE674" w14:textId="3A2FFF21" w:rsidR="00476B40" w:rsidRDefault="00476B40" w:rsidP="00E6227B">
      <w:pPr>
        <w:spacing w:line="276" w:lineRule="auto"/>
        <w:ind w:firstLine="576"/>
        <w:rPr>
          <w:ins w:id="847" w:author="phuong vu" w:date="2018-11-22T13:07:00Z"/>
          <w:lang w:val="en-US"/>
        </w:rPr>
        <w:pPrChange w:id="848" w:author="phuong vu" w:date="2018-11-23T13:48:00Z">
          <w:pPr>
            <w:ind w:firstLine="576"/>
          </w:pPr>
        </w:pPrChange>
      </w:pPr>
      <w:ins w:id="849" w:author="phuong vu" w:date="2018-11-22T13:06:00Z">
        <w:r>
          <w:rPr>
            <w:lang w:val="en-US"/>
          </w:rPr>
          <w:t xml:space="preserve">- </w:t>
        </w:r>
        <w:r w:rsidRPr="00476B40">
          <w:rPr>
            <w:lang w:val="en-US"/>
          </w:rPr>
          <w:t>Nghiên cứu cách phân tích, thiết kế hệ thống và thiết kế các mô hình: Sơ đồ Use Case, mô hình dữ liệu mức quan niệm (CDM), thiết kế cở sở dữ liệu.</w:t>
        </w:r>
      </w:ins>
    </w:p>
    <w:p w14:paraId="5E5B5CC5" w14:textId="413B0EBA" w:rsidR="00476B40" w:rsidRDefault="00476B40" w:rsidP="00E6227B">
      <w:pPr>
        <w:spacing w:line="276" w:lineRule="auto"/>
        <w:ind w:firstLine="576"/>
        <w:rPr>
          <w:ins w:id="850" w:author="phuong vu" w:date="2018-11-22T13:07:00Z"/>
          <w:lang w:val="en-US"/>
        </w:rPr>
        <w:pPrChange w:id="851" w:author="phuong vu" w:date="2018-11-23T13:48:00Z">
          <w:pPr>
            <w:ind w:firstLine="576"/>
          </w:pPr>
        </w:pPrChange>
      </w:pPr>
      <w:ins w:id="852" w:author="phuong vu" w:date="2018-11-22T13:07:00Z">
        <w:r>
          <w:rPr>
            <w:lang w:val="en-US"/>
          </w:rPr>
          <w:t>Về chức năng:</w:t>
        </w:r>
      </w:ins>
    </w:p>
    <w:p w14:paraId="3F5A6D0D" w14:textId="1316BB92" w:rsidR="00F60EFE" w:rsidRDefault="00F60EFE" w:rsidP="00E6227B">
      <w:pPr>
        <w:spacing w:line="276" w:lineRule="auto"/>
        <w:ind w:firstLine="576"/>
        <w:rPr>
          <w:ins w:id="853" w:author="phuong vu" w:date="2018-11-22T13:18:00Z"/>
          <w:lang w:val="en-US"/>
        </w:rPr>
        <w:pPrChange w:id="854" w:author="phuong vu" w:date="2018-11-23T13:48:00Z">
          <w:pPr>
            <w:ind w:firstLine="576"/>
          </w:pPr>
        </w:pPrChange>
      </w:pPr>
      <w:ins w:id="855" w:author="phuong vu" w:date="2018-11-22T13:10:00Z">
        <w:r>
          <w:rPr>
            <w:lang w:val="en-US"/>
          </w:rPr>
          <w:t>- Tìm hiểu về nền tảng</w:t>
        </w:r>
      </w:ins>
      <w:ins w:id="856" w:author="phuong vu" w:date="2018-11-22T13:13:00Z">
        <w:r>
          <w:rPr>
            <w:lang w:val="en-US"/>
          </w:rPr>
          <w:t xml:space="preserve"> </w:t>
        </w:r>
      </w:ins>
      <w:ins w:id="857" w:author="phuong vu" w:date="2018-11-22T13:10:00Z">
        <w:r>
          <w:rPr>
            <w:lang w:val="en-US"/>
          </w:rPr>
          <w:t>Android và cách lập trình Android</w:t>
        </w:r>
      </w:ins>
      <w:ins w:id="858" w:author="phuong vu" w:date="2018-11-22T13:19:00Z">
        <w:r>
          <w:rPr>
            <w:lang w:val="en-US"/>
          </w:rPr>
          <w:t xml:space="preserve"> tạo nên ứng dụng cho người dùng.</w:t>
        </w:r>
      </w:ins>
    </w:p>
    <w:p w14:paraId="11B0C49F" w14:textId="749C5E7B" w:rsidR="00476B40" w:rsidRDefault="00F60EFE" w:rsidP="00E6227B">
      <w:pPr>
        <w:spacing w:line="276" w:lineRule="auto"/>
        <w:ind w:firstLine="576"/>
        <w:rPr>
          <w:ins w:id="859" w:author="phuong vu" w:date="2018-11-22T13:17:00Z"/>
          <w:lang w:val="en-US"/>
        </w:rPr>
        <w:pPrChange w:id="860" w:author="phuong vu" w:date="2018-11-23T13:48:00Z">
          <w:pPr>
            <w:ind w:firstLine="576"/>
          </w:pPr>
        </w:pPrChange>
      </w:pPr>
      <w:ins w:id="861" w:author="phuong vu" w:date="2018-11-22T13:18:00Z">
        <w:r>
          <w:rPr>
            <w:lang w:val="en-US"/>
          </w:rPr>
          <w:t xml:space="preserve">- </w:t>
        </w:r>
      </w:ins>
      <w:ins w:id="862" w:author="phuong vu" w:date="2018-11-22T13:16:00Z">
        <w:r>
          <w:rPr>
            <w:lang w:val="en-US"/>
          </w:rPr>
          <w:t>Sử d</w:t>
        </w:r>
      </w:ins>
      <w:ins w:id="863" w:author="phuong vu" w:date="2018-11-22T13:17:00Z">
        <w:r>
          <w:rPr>
            <w:lang w:val="en-US"/>
          </w:rPr>
          <w:t xml:space="preserve">ụng </w:t>
        </w:r>
      </w:ins>
      <w:ins w:id="864" w:author="phuong vu" w:date="2018-11-22T13:16:00Z">
        <w:r>
          <w:rPr>
            <w:lang w:val="en-US"/>
          </w:rPr>
          <w:t>GraphQL, Postgraphile, PostgresSQL</w:t>
        </w:r>
      </w:ins>
      <w:ins w:id="865" w:author="phuong vu" w:date="2018-11-22T13:17:00Z">
        <w:r>
          <w:rPr>
            <w:lang w:val="en-US"/>
          </w:rPr>
          <w:t>, JWT nhằm nên server phục vụ truy vấn dữ liệu và xử lí dữ liệu.</w:t>
        </w:r>
      </w:ins>
    </w:p>
    <w:p w14:paraId="56BDD8A1" w14:textId="4506D065" w:rsidR="00F60EFE" w:rsidRDefault="00F60EFE" w:rsidP="00E6227B">
      <w:pPr>
        <w:spacing w:line="276" w:lineRule="auto"/>
        <w:ind w:firstLine="576"/>
        <w:rPr>
          <w:ins w:id="866" w:author="phuong vu" w:date="2018-11-23T10:53:00Z"/>
          <w:lang w:val="en-US"/>
        </w:rPr>
        <w:pPrChange w:id="867" w:author="phuong vu" w:date="2018-11-23T13:48:00Z">
          <w:pPr>
            <w:ind w:firstLine="576"/>
          </w:pPr>
        </w:pPrChange>
      </w:pPr>
      <w:ins w:id="868" w:author="phuong vu" w:date="2018-11-22T13:17:00Z">
        <w:r>
          <w:rPr>
            <w:lang w:val="en-US"/>
          </w:rPr>
          <w:t>- Xây dựng website quản lí bằng</w:t>
        </w:r>
      </w:ins>
      <w:ins w:id="869" w:author="phuong vu" w:date="2018-11-22T13:18:00Z">
        <w:r>
          <w:rPr>
            <w:lang w:val="en-US"/>
          </w:rPr>
          <w:t xml:space="preserve"> ReactJS</w:t>
        </w:r>
      </w:ins>
      <w:ins w:id="870" w:author="phuong vu" w:date="2018-11-22T13:19:00Z">
        <w:r w:rsidR="003166DB">
          <w:rPr>
            <w:lang w:val="en-US"/>
          </w:rPr>
          <w:t xml:space="preserve">. Sử dụng Apollo Client để </w:t>
        </w:r>
      </w:ins>
      <w:ins w:id="871" w:author="phuong vu" w:date="2018-11-22T13:20:00Z">
        <w:r w:rsidR="003166DB">
          <w:rPr>
            <w:lang w:val="en-US"/>
          </w:rPr>
          <w:t>nối kết với server.</w:t>
        </w:r>
      </w:ins>
    </w:p>
    <w:p w14:paraId="31757D52" w14:textId="15DE2000" w:rsidR="002A5978" w:rsidRDefault="002A5978" w:rsidP="00E6227B">
      <w:pPr>
        <w:pStyle w:val="Heading2"/>
        <w:numPr>
          <w:ilvl w:val="0"/>
          <w:numId w:val="56"/>
        </w:numPr>
        <w:spacing w:line="276" w:lineRule="auto"/>
        <w:rPr>
          <w:ins w:id="872" w:author="phuong vu" w:date="2018-11-23T10:54:00Z"/>
          <w:lang w:val="en-US"/>
        </w:rPr>
        <w:pPrChange w:id="873" w:author="phuong vu" w:date="2018-11-23T13:48:00Z">
          <w:pPr>
            <w:pStyle w:val="Heading2"/>
            <w:numPr>
              <w:ilvl w:val="0"/>
              <w:numId w:val="56"/>
            </w:numPr>
            <w:ind w:left="360" w:hanging="360"/>
          </w:pPr>
        </w:pPrChange>
      </w:pPr>
      <w:ins w:id="874" w:author="phuong vu" w:date="2018-11-23T10:54:00Z">
        <w:r>
          <w:rPr>
            <w:lang w:val="en-US"/>
          </w:rPr>
          <w:t>Nội dung nghiên cứu</w:t>
        </w:r>
      </w:ins>
    </w:p>
    <w:p w14:paraId="057E4F22" w14:textId="6C795D37" w:rsidR="002A5978" w:rsidRPr="002A5978" w:rsidRDefault="002A5978" w:rsidP="00E6227B">
      <w:pPr>
        <w:pStyle w:val="Heading2"/>
        <w:numPr>
          <w:ilvl w:val="0"/>
          <w:numId w:val="56"/>
        </w:numPr>
        <w:spacing w:line="276" w:lineRule="auto"/>
        <w:rPr>
          <w:ins w:id="875" w:author="phuong vu" w:date="2018-11-22T13:05:00Z"/>
          <w:lang w:val="en-US"/>
          <w:rPrChange w:id="876" w:author="phuong vu" w:date="2018-11-23T10:54:00Z">
            <w:rPr>
              <w:ins w:id="877" w:author="phuong vu" w:date="2018-11-22T13:05:00Z"/>
              <w:lang w:val="en-US"/>
            </w:rPr>
          </w:rPrChange>
        </w:rPr>
        <w:pPrChange w:id="878" w:author="phuong vu" w:date="2018-11-23T13:48:00Z">
          <w:pPr>
            <w:pStyle w:val="Heading2"/>
          </w:pPr>
        </w:pPrChange>
      </w:pPr>
      <w:ins w:id="879" w:author="phuong vu" w:date="2018-11-23T10:54:00Z">
        <w:r>
          <w:rPr>
            <w:lang w:val="en-US"/>
          </w:rPr>
          <w:t>Bố cục quyển luận văn</w:t>
        </w:r>
      </w:ins>
    </w:p>
    <w:p w14:paraId="08798A1E" w14:textId="7E086FE7" w:rsidR="00476B40" w:rsidRDefault="00476B40" w:rsidP="00E6227B">
      <w:pPr>
        <w:spacing w:line="276" w:lineRule="auto"/>
        <w:rPr>
          <w:ins w:id="880" w:author="phuong vu" w:date="2018-11-22T13:25:00Z"/>
          <w:lang w:val="en-US"/>
        </w:rPr>
        <w:pPrChange w:id="881" w:author="phuong vu" w:date="2018-11-23T13:48:00Z">
          <w:pPr/>
        </w:pPrChange>
      </w:pPr>
    </w:p>
    <w:p w14:paraId="24B9E1B0" w14:textId="77777777" w:rsidR="003166DB" w:rsidRPr="003166DB" w:rsidRDefault="003166DB" w:rsidP="00E6227B">
      <w:pPr>
        <w:spacing w:line="276" w:lineRule="auto"/>
        <w:rPr>
          <w:lang w:val="en-US"/>
        </w:rPr>
        <w:pPrChange w:id="882" w:author="phuong vu" w:date="2018-11-23T13:48:00Z">
          <w:pPr>
            <w:pStyle w:val="Heading2"/>
          </w:pPr>
        </w:pPrChange>
      </w:pPr>
    </w:p>
    <w:p w14:paraId="32972197" w14:textId="3CA7CC40" w:rsidR="00C557CE" w:rsidDel="00382451" w:rsidRDefault="00C557CE" w:rsidP="00E6227B">
      <w:pPr>
        <w:pStyle w:val="Heading1"/>
        <w:spacing w:line="276" w:lineRule="auto"/>
        <w:rPr>
          <w:del w:id="883" w:author="phuong vu" w:date="2018-11-22T13:05:00Z"/>
        </w:rPr>
        <w:pPrChange w:id="884" w:author="phuong vu" w:date="2018-11-23T13:48:00Z">
          <w:pPr>
            <w:pStyle w:val="Heading1"/>
          </w:pPr>
        </w:pPrChange>
      </w:pPr>
      <w:del w:id="885" w:author="phuong vu" w:date="2018-11-22T13:05:00Z">
        <w:r w:rsidDel="00476B40">
          <w:delText>Mục tiêu nghiên cứu</w:delText>
        </w:r>
        <w:bookmarkStart w:id="886" w:name="_Toc530657334"/>
        <w:bookmarkEnd w:id="886"/>
      </w:del>
    </w:p>
    <w:p w14:paraId="0C538E97" w14:textId="1ABF7573" w:rsidR="00382451" w:rsidRDefault="00382451" w:rsidP="00E6227B">
      <w:pPr>
        <w:pStyle w:val="Style1"/>
        <w:spacing w:line="276" w:lineRule="auto"/>
        <w:rPr>
          <w:ins w:id="887" w:author="phuong vu" w:date="2018-11-22T13:48:00Z"/>
        </w:rPr>
        <w:pPrChange w:id="888" w:author="phuong vu" w:date="2018-11-23T13:48:00Z">
          <w:pPr>
            <w:pStyle w:val="Style1"/>
          </w:pPr>
        </w:pPrChange>
      </w:pPr>
      <w:bookmarkStart w:id="889" w:name="_Toc530662468"/>
      <w:ins w:id="890" w:author="phuong vu" w:date="2018-11-22T13:45:00Z">
        <w:r>
          <w:t>P</w:t>
        </w:r>
      </w:ins>
      <w:ins w:id="891" w:author="phuong vu" w:date="2018-11-22T13:46:00Z">
        <w:r>
          <w:t>HẦN NỘI DUNG</w:t>
        </w:r>
      </w:ins>
      <w:bookmarkEnd w:id="889"/>
    </w:p>
    <w:p w14:paraId="5722B8CE" w14:textId="35EA8AA1" w:rsidR="00382451" w:rsidRPr="00C774DC" w:rsidRDefault="00382451" w:rsidP="00E6227B">
      <w:pPr>
        <w:pStyle w:val="Heading1"/>
        <w:tabs>
          <w:tab w:val="left" w:pos="450"/>
        </w:tabs>
        <w:spacing w:line="276" w:lineRule="auto"/>
        <w:ind w:left="450"/>
        <w:rPr>
          <w:ins w:id="892" w:author="phuong vu" w:date="2018-11-22T13:45:00Z"/>
          <w:szCs w:val="28"/>
          <w:rPrChange w:id="893" w:author="phuong vu" w:date="2018-11-22T13:53:00Z">
            <w:rPr>
              <w:ins w:id="894" w:author="phuong vu" w:date="2018-11-22T13:45:00Z"/>
            </w:rPr>
          </w:rPrChange>
        </w:rPr>
        <w:pPrChange w:id="895" w:author="phuong vu" w:date="2018-11-23T13:48:00Z">
          <w:pPr>
            <w:pStyle w:val="Heading1"/>
          </w:pPr>
        </w:pPrChange>
      </w:pPr>
      <w:bookmarkStart w:id="896" w:name="_Toc530662469"/>
      <w:ins w:id="897" w:author="phuong vu" w:date="2018-11-22T13:48:00Z">
        <w:r w:rsidRPr="00C774DC">
          <w:rPr>
            <w:szCs w:val="28"/>
            <w:rPrChange w:id="898" w:author="phuong vu" w:date="2018-11-22T13:53:00Z">
              <w:rPr/>
            </w:rPrChange>
          </w:rPr>
          <w:t>ĐẶC TẢ YÊU CẦU</w:t>
        </w:r>
      </w:ins>
      <w:bookmarkEnd w:id="896"/>
    </w:p>
    <w:p w14:paraId="7CE5FF4B" w14:textId="050DAD57" w:rsidR="003C43C4" w:rsidDel="00476B40" w:rsidRDefault="003C43C4" w:rsidP="00E6227B">
      <w:pPr>
        <w:pStyle w:val="Heading2"/>
        <w:spacing w:line="276" w:lineRule="auto"/>
        <w:rPr>
          <w:del w:id="899" w:author="phuong vu" w:date="2018-11-22T13:05:00Z"/>
        </w:rPr>
        <w:pPrChange w:id="900" w:author="phuong vu" w:date="2018-11-23T13:48:00Z">
          <w:pPr>
            <w:ind w:left="720"/>
          </w:pPr>
        </w:pPrChange>
      </w:pPr>
      <w:del w:id="901" w:author="phuong vu" w:date="2018-11-22T13:05:00Z">
        <w:r w:rsidDel="00476B40">
          <w:delText>Phát triển một mô hình hệ thống giặt ủi dựa trên các công nghệ phổ biến hiện nay gồm:</w:delText>
        </w:r>
        <w:bookmarkStart w:id="902" w:name="_Toc530657335"/>
        <w:bookmarkStart w:id="903" w:name="_Toc530658278"/>
        <w:bookmarkStart w:id="904" w:name="_Toc530662003"/>
        <w:bookmarkStart w:id="905" w:name="_Toc530662470"/>
        <w:bookmarkEnd w:id="902"/>
        <w:bookmarkEnd w:id="903"/>
        <w:bookmarkEnd w:id="904"/>
        <w:bookmarkEnd w:id="905"/>
      </w:del>
    </w:p>
    <w:p w14:paraId="068EA7C1" w14:textId="00A43552" w:rsidR="009219F1" w:rsidDel="00476B40" w:rsidRDefault="009219F1" w:rsidP="00E6227B">
      <w:pPr>
        <w:pStyle w:val="Heading2"/>
        <w:spacing w:line="276" w:lineRule="auto"/>
        <w:rPr>
          <w:del w:id="906" w:author="phuong vu" w:date="2018-11-22T13:05:00Z"/>
        </w:rPr>
        <w:pPrChange w:id="907" w:author="phuong vu" w:date="2018-11-23T13:48:00Z">
          <w:pPr>
            <w:ind w:left="720"/>
          </w:pPr>
        </w:pPrChange>
      </w:pPr>
      <w:del w:id="908" w:author="phuong vu" w:date="2018-11-22T13:05:00Z">
        <w:r w:rsidDel="00476B40">
          <w:delText>- Xây dựng một ứng dụng Android hỗ trợ khách hàng tạo đơn hàng và tìm được những chi nhánh giặt ủi của cửa hàng gần nhất trong phạm vi được quy định trước.</w:delText>
        </w:r>
        <w:bookmarkStart w:id="909" w:name="_Toc530657336"/>
        <w:bookmarkStart w:id="910" w:name="_Toc530658279"/>
        <w:bookmarkStart w:id="911" w:name="_Toc530662004"/>
        <w:bookmarkStart w:id="912" w:name="_Toc530662471"/>
        <w:bookmarkEnd w:id="909"/>
        <w:bookmarkEnd w:id="910"/>
        <w:bookmarkEnd w:id="911"/>
        <w:bookmarkEnd w:id="912"/>
      </w:del>
    </w:p>
    <w:p w14:paraId="569B78E5" w14:textId="5ED99102" w:rsidR="009219F1" w:rsidDel="00476B40" w:rsidRDefault="009219F1" w:rsidP="00E6227B">
      <w:pPr>
        <w:pStyle w:val="Heading2"/>
        <w:spacing w:line="276" w:lineRule="auto"/>
        <w:rPr>
          <w:del w:id="913" w:author="phuong vu" w:date="2018-11-22T13:05:00Z"/>
        </w:rPr>
        <w:pPrChange w:id="914" w:author="phuong vu" w:date="2018-11-23T13:48:00Z">
          <w:pPr>
            <w:ind w:left="720"/>
          </w:pPr>
        </w:pPrChange>
      </w:pPr>
      <w:del w:id="915" w:author="phuong vu" w:date="2018-11-22T13:05:00Z">
        <w:r w:rsidDel="00476B40">
          <w:delText>- Xây dựng một trong Web quản lí các đơn hàng của khách hàng sau khi họ chấp nhận xây dựng đơn hàng từ ứng dụng Android. Trang Web hỗ trợ nhận viên quản lí đơn hàng theo dõi được tình trạng của đơn hàng thông qua việc quản lí các dơn hàng dựa trên trạng thái của chúng. Cùng với đó, trang web cung cấp tạo đơn hàng nếu khách hàng không đặt hàng thông qua ứng dụng điện thoại.</w:delText>
        </w:r>
        <w:bookmarkStart w:id="916" w:name="_Toc530657337"/>
        <w:bookmarkStart w:id="917" w:name="_Toc530658280"/>
        <w:bookmarkStart w:id="918" w:name="_Toc530662005"/>
        <w:bookmarkStart w:id="919" w:name="_Toc530662472"/>
        <w:bookmarkEnd w:id="916"/>
        <w:bookmarkEnd w:id="917"/>
        <w:bookmarkEnd w:id="918"/>
        <w:bookmarkEnd w:id="919"/>
      </w:del>
    </w:p>
    <w:p w14:paraId="0F11ED9F" w14:textId="5255C780" w:rsidR="009219F1" w:rsidDel="00476B40" w:rsidRDefault="009219F1" w:rsidP="00E6227B">
      <w:pPr>
        <w:pStyle w:val="Heading2"/>
        <w:spacing w:line="276" w:lineRule="auto"/>
        <w:rPr>
          <w:del w:id="920" w:author="phuong vu" w:date="2018-11-22T13:05:00Z"/>
        </w:rPr>
        <w:pPrChange w:id="921" w:author="phuong vu" w:date="2018-11-23T13:48:00Z">
          <w:pPr>
            <w:ind w:left="720"/>
          </w:pPr>
        </w:pPrChange>
      </w:pPr>
      <w:del w:id="922" w:author="phuong vu" w:date="2018-11-22T13:05:00Z">
        <w:r w:rsidDel="00476B40">
          <w:delText xml:space="preserve">- Để ứng dụng điện thoại và trang web liên kết với nhau thông qua một Server API </w:delText>
        </w:r>
        <w:r w:rsidR="00990D37" w:rsidDel="00476B40">
          <w:delText>trung gian làm nhiệm vụ truy xuất dữ liệu từ cơ sở dữ liệu và trả về cho Client (ứng dụng Android, trang Web).</w:delText>
        </w:r>
        <w:bookmarkStart w:id="923" w:name="_Toc530657338"/>
        <w:bookmarkStart w:id="924" w:name="_Toc530658281"/>
        <w:bookmarkStart w:id="925" w:name="_Toc530662006"/>
        <w:bookmarkStart w:id="926" w:name="_Toc530662473"/>
        <w:bookmarkEnd w:id="923"/>
        <w:bookmarkEnd w:id="924"/>
        <w:bookmarkEnd w:id="925"/>
        <w:bookmarkEnd w:id="926"/>
      </w:del>
    </w:p>
    <w:p w14:paraId="1ED929C6" w14:textId="67703B95" w:rsidR="00370B8C" w:rsidDel="00476B40" w:rsidRDefault="00990D37" w:rsidP="00E6227B">
      <w:pPr>
        <w:pStyle w:val="Heading2"/>
        <w:spacing w:line="276" w:lineRule="auto"/>
        <w:rPr>
          <w:del w:id="927" w:author="phuong vu" w:date="2018-11-22T13:05:00Z"/>
        </w:rPr>
        <w:pPrChange w:id="928" w:author="phuong vu" w:date="2018-11-23T13:48:00Z">
          <w:pPr>
            <w:ind w:left="720"/>
          </w:pPr>
        </w:pPrChange>
      </w:pPr>
      <w:del w:id="929" w:author="phuong vu" w:date="2018-11-22T13:05:00Z">
        <w:r w:rsidDel="00476B40">
          <w:delText>- Áp dụng giải thuật để giải quyết được bài toán phân chia các đơn hàng vào các máy giặt sao cho thời gian xử lí các đơn hàng là nhanh nhất có thể và đúng thời gian giao trả đồ cho khách hàng.</w:delText>
        </w:r>
        <w:bookmarkStart w:id="930" w:name="_Toc530657339"/>
        <w:bookmarkStart w:id="931" w:name="_Toc530658282"/>
        <w:bookmarkStart w:id="932" w:name="_Toc530662007"/>
        <w:bookmarkStart w:id="933" w:name="_Toc530662474"/>
        <w:bookmarkEnd w:id="930"/>
        <w:bookmarkEnd w:id="931"/>
        <w:bookmarkEnd w:id="932"/>
        <w:bookmarkEnd w:id="933"/>
      </w:del>
    </w:p>
    <w:p w14:paraId="15424793" w14:textId="4A6B2433" w:rsidR="00990D37" w:rsidDel="00476B40" w:rsidRDefault="00370B8C" w:rsidP="00E6227B">
      <w:pPr>
        <w:pStyle w:val="Heading2"/>
        <w:spacing w:line="276" w:lineRule="auto"/>
        <w:rPr>
          <w:del w:id="934" w:author="phuong vu" w:date="2018-11-22T13:05:00Z"/>
        </w:rPr>
        <w:pPrChange w:id="935" w:author="phuong vu" w:date="2018-11-23T13:48:00Z">
          <w:pPr>
            <w:jc w:val="left"/>
          </w:pPr>
        </w:pPrChange>
      </w:pPr>
      <w:del w:id="936" w:author="phuong vu" w:date="2018-11-22T13:05:00Z">
        <w:r w:rsidDel="00476B40">
          <w:br w:type="page"/>
        </w:r>
      </w:del>
    </w:p>
    <w:p w14:paraId="4C7465A5" w14:textId="724D1ED1" w:rsidR="00676357" w:rsidDel="00476B40" w:rsidRDefault="00676357" w:rsidP="00E6227B">
      <w:pPr>
        <w:pStyle w:val="Heading2"/>
        <w:spacing w:line="276" w:lineRule="auto"/>
        <w:rPr>
          <w:del w:id="937" w:author="phuong vu" w:date="2018-11-22T13:05:00Z"/>
        </w:rPr>
        <w:pPrChange w:id="938" w:author="phuong vu" w:date="2018-11-23T13:48:00Z">
          <w:pPr>
            <w:pStyle w:val="Heading3"/>
          </w:pPr>
        </w:pPrChange>
      </w:pPr>
      <w:bookmarkStart w:id="939" w:name="_Toc484566608"/>
      <w:del w:id="940" w:author="phuong vu" w:date="2018-11-22T13:05:00Z">
        <w:r w:rsidRPr="00B04AB8" w:rsidDel="00476B40">
          <w:delText>Đối tượng nghiên cứu</w:delText>
        </w:r>
        <w:bookmarkStart w:id="941" w:name="_Toc530657340"/>
        <w:bookmarkStart w:id="942" w:name="_Toc530658283"/>
        <w:bookmarkStart w:id="943" w:name="_Toc530662008"/>
        <w:bookmarkStart w:id="944" w:name="_Toc530662475"/>
        <w:bookmarkEnd w:id="939"/>
        <w:bookmarkEnd w:id="941"/>
        <w:bookmarkEnd w:id="942"/>
        <w:bookmarkEnd w:id="943"/>
        <w:bookmarkEnd w:id="944"/>
      </w:del>
    </w:p>
    <w:p w14:paraId="4B043230" w14:textId="13A41C1C" w:rsidR="005E5E84" w:rsidDel="00891537" w:rsidRDefault="00754F1B" w:rsidP="00E6227B">
      <w:pPr>
        <w:pStyle w:val="Heading2"/>
        <w:spacing w:line="276" w:lineRule="auto"/>
        <w:rPr>
          <w:del w:id="945" w:author="phuong vu" w:date="2018-11-18T15:47:00Z"/>
        </w:rPr>
        <w:pPrChange w:id="946" w:author="phuong vu" w:date="2018-11-23T13:48:00Z">
          <w:pPr/>
        </w:pPrChange>
      </w:pPr>
      <w:del w:id="947" w:author="phuong vu" w:date="2018-11-22T13:05:00Z">
        <w:r w:rsidDel="00476B40">
          <w:tab/>
        </w:r>
      </w:del>
      <w:del w:id="948" w:author="phuong vu" w:date="2018-11-18T15:47:00Z">
        <w:r w:rsidDel="00891537">
          <w:delText>Nghiên cứu về lập trình Android nói riêng và lập trình di động nói chung. Cách liên kết ứng dụng với hệ thống API thông qua Apollo Client.</w:delText>
        </w:r>
        <w:r w:rsidR="00A77377" w:rsidDel="00891537">
          <w:delText xml:space="preserve"> Cùng kết hợp với sử dụng ReactJS để tạo nên một trang web quản lí đơn hàng.</w:delText>
        </w:r>
        <w:bookmarkStart w:id="949" w:name="_Toc530657341"/>
        <w:bookmarkStart w:id="950" w:name="_Toc530658284"/>
        <w:bookmarkStart w:id="951" w:name="_Toc530662009"/>
        <w:bookmarkStart w:id="952" w:name="_Toc530662476"/>
        <w:bookmarkEnd w:id="949"/>
        <w:bookmarkEnd w:id="950"/>
        <w:bookmarkEnd w:id="951"/>
        <w:bookmarkEnd w:id="952"/>
      </w:del>
    </w:p>
    <w:p w14:paraId="06611115" w14:textId="6866583A" w:rsidR="00220919" w:rsidRPr="00754F1B" w:rsidDel="00476B40" w:rsidRDefault="00754F1B" w:rsidP="00E6227B">
      <w:pPr>
        <w:pStyle w:val="Heading2"/>
        <w:spacing w:line="276" w:lineRule="auto"/>
        <w:rPr>
          <w:del w:id="953" w:author="phuong vu" w:date="2018-11-22T13:05:00Z"/>
        </w:rPr>
        <w:pPrChange w:id="954" w:author="phuong vu" w:date="2018-11-23T13:48:00Z">
          <w:pPr/>
        </w:pPrChange>
      </w:pPr>
      <w:del w:id="955" w:author="phuong vu" w:date="2018-11-18T15:47:00Z">
        <w:r w:rsidDel="00891537">
          <w:tab/>
          <w:delText>Tìm hiểu và áp dụng GraphQL, Postgraphile vào xây dựng hệ thống API kiểu mới (một end point).</w:delText>
        </w:r>
      </w:del>
      <w:bookmarkStart w:id="956" w:name="_Toc530657342"/>
      <w:bookmarkStart w:id="957" w:name="_Toc530658285"/>
      <w:bookmarkStart w:id="958" w:name="_Toc530662010"/>
      <w:bookmarkStart w:id="959" w:name="_Toc530662477"/>
      <w:bookmarkEnd w:id="956"/>
      <w:bookmarkEnd w:id="957"/>
      <w:bookmarkEnd w:id="958"/>
      <w:bookmarkEnd w:id="959"/>
    </w:p>
    <w:p w14:paraId="5CD3DB9C" w14:textId="647D69BF" w:rsidR="00997C30" w:rsidDel="00476B40" w:rsidRDefault="004863AF" w:rsidP="00E6227B">
      <w:pPr>
        <w:pStyle w:val="Heading2"/>
        <w:spacing w:line="276" w:lineRule="auto"/>
        <w:rPr>
          <w:del w:id="960" w:author="phuong vu" w:date="2018-11-22T13:05:00Z"/>
        </w:rPr>
        <w:pPrChange w:id="961" w:author="phuong vu" w:date="2018-11-23T13:48:00Z">
          <w:pPr>
            <w:pStyle w:val="Heading3"/>
          </w:pPr>
        </w:pPrChange>
      </w:pPr>
      <w:bookmarkStart w:id="962" w:name="_Toc484566609"/>
      <w:del w:id="963" w:author="phuong vu" w:date="2018-11-22T13:05:00Z">
        <w:r w:rsidRPr="00B04AB8" w:rsidDel="00476B40">
          <w:delText>Phạm vi</w:delText>
        </w:r>
        <w:r w:rsidR="00997C30" w:rsidRPr="00B04AB8" w:rsidDel="00476B40">
          <w:delText xml:space="preserve"> nghiên cứu</w:delText>
        </w:r>
        <w:bookmarkStart w:id="964" w:name="_Toc530657343"/>
        <w:bookmarkStart w:id="965" w:name="_Toc530658286"/>
        <w:bookmarkStart w:id="966" w:name="_Toc530662011"/>
        <w:bookmarkStart w:id="967" w:name="_Toc530662478"/>
        <w:bookmarkEnd w:id="962"/>
        <w:bookmarkEnd w:id="964"/>
        <w:bookmarkEnd w:id="965"/>
        <w:bookmarkEnd w:id="966"/>
        <w:bookmarkEnd w:id="967"/>
      </w:del>
    </w:p>
    <w:p w14:paraId="715190F5" w14:textId="3A4EB4DB" w:rsidR="00754F1B" w:rsidDel="00220919" w:rsidRDefault="00754F1B" w:rsidP="00E6227B">
      <w:pPr>
        <w:pStyle w:val="Heading2"/>
        <w:spacing w:line="276" w:lineRule="auto"/>
        <w:rPr>
          <w:del w:id="968" w:author="phuong vu" w:date="2018-11-18T19:30:00Z"/>
        </w:rPr>
        <w:pPrChange w:id="969" w:author="phuong vu" w:date="2018-11-23T13:48:00Z">
          <w:pPr/>
        </w:pPrChange>
      </w:pPr>
      <w:del w:id="970" w:author="phuong vu" w:date="2018-11-18T19:29:00Z">
        <w:r w:rsidDel="00220919">
          <w:tab/>
          <w:delText xml:space="preserve">Nghiên cứu các phương pháp </w:delText>
        </w:r>
        <w:r w:rsidR="00F269B7" w:rsidDel="00220919">
          <w:delText>về lập trình Android hiệu quả. Áp dụng các thư viện bổ trợ cho việc tạo ứng dụng nhanh chóng.</w:delText>
        </w:r>
        <w:r w:rsidR="00C72A3D" w:rsidDel="00220919">
          <w:delText xml:space="preserve"> Đối với tạo trang web bằng ReactJS, việc tạo dựng nên trang web một cách đơn giản phù hợp cho người mới bắt đầu tìm hiểu.</w:delText>
        </w:r>
      </w:del>
      <w:bookmarkStart w:id="971" w:name="_Toc530657344"/>
      <w:bookmarkStart w:id="972" w:name="_Toc530658287"/>
      <w:bookmarkStart w:id="973" w:name="_Toc530662012"/>
      <w:bookmarkStart w:id="974" w:name="_Toc530662479"/>
      <w:bookmarkEnd w:id="971"/>
      <w:bookmarkEnd w:id="972"/>
      <w:bookmarkEnd w:id="973"/>
      <w:bookmarkEnd w:id="974"/>
    </w:p>
    <w:p w14:paraId="087DF806" w14:textId="56BC6C3B" w:rsidR="00C557CE" w:rsidDel="00476B40" w:rsidRDefault="00F269B7" w:rsidP="00E6227B">
      <w:pPr>
        <w:pStyle w:val="Heading2"/>
        <w:spacing w:line="276" w:lineRule="auto"/>
        <w:rPr>
          <w:del w:id="975" w:author="phuong vu" w:date="2018-11-22T13:05:00Z"/>
        </w:rPr>
        <w:pPrChange w:id="976" w:author="phuong vu" w:date="2018-11-23T13:48:00Z">
          <w:pPr/>
        </w:pPrChange>
      </w:pPr>
      <w:del w:id="977" w:author="phuong vu" w:date="2018-11-22T13:05:00Z">
        <w:r w:rsidDel="00476B40">
          <w:tab/>
        </w:r>
      </w:del>
      <w:del w:id="978" w:author="phuong vu" w:date="2018-11-18T19:40:00Z">
        <w:r w:rsidDel="0063738A">
          <w:delText xml:space="preserve">Nghiên cứu tạo Server GraphQL cho người mới bắt đầu kết hợp với Postgrahile, cũng như cách sử dụng cơ sở dữ liệu </w:delText>
        </w:r>
        <w:r w:rsidR="00653696" w:rsidDel="0063738A">
          <w:delText>PostgreSQL</w:delText>
        </w:r>
        <w:r w:rsidDel="0063738A">
          <w:delText>.</w:delText>
        </w:r>
        <w:r w:rsidR="00C86C51" w:rsidDel="0063738A">
          <w:delText xml:space="preserve"> </w:delText>
        </w:r>
        <w:r w:rsidR="00C72A3D" w:rsidDel="0063738A">
          <w:delText>Việc sử dụng Postgrahile phù hợp cho người bắt đầu nghiên cứu, từng bước hiểu được cách xây dựng và viết các Mutation và Query.</w:delText>
        </w:r>
      </w:del>
      <w:bookmarkStart w:id="979" w:name="_Toc530657345"/>
      <w:bookmarkStart w:id="980" w:name="_Toc530658288"/>
      <w:bookmarkStart w:id="981" w:name="_Toc530662013"/>
      <w:bookmarkStart w:id="982" w:name="_Toc530662480"/>
      <w:bookmarkEnd w:id="979"/>
      <w:bookmarkEnd w:id="980"/>
      <w:bookmarkEnd w:id="981"/>
      <w:bookmarkEnd w:id="982"/>
    </w:p>
    <w:p w14:paraId="7D7A9BA2" w14:textId="758395BC" w:rsidR="00F269B7" w:rsidDel="00476B40" w:rsidRDefault="00C557CE" w:rsidP="00E6227B">
      <w:pPr>
        <w:pStyle w:val="Heading2"/>
        <w:spacing w:line="276" w:lineRule="auto"/>
        <w:rPr>
          <w:del w:id="983" w:author="phuong vu" w:date="2018-11-22T13:05:00Z"/>
        </w:rPr>
        <w:pPrChange w:id="984" w:author="phuong vu" w:date="2018-11-23T13:48:00Z">
          <w:pPr>
            <w:jc w:val="left"/>
          </w:pPr>
        </w:pPrChange>
      </w:pPr>
      <w:del w:id="985" w:author="phuong vu" w:date="2018-11-22T13:05:00Z">
        <w:r w:rsidDel="00476B40">
          <w:br w:type="page"/>
        </w:r>
      </w:del>
    </w:p>
    <w:p w14:paraId="77E44620" w14:textId="33B4B6E0" w:rsidR="00382451" w:rsidRDefault="00382451" w:rsidP="00E6227B">
      <w:pPr>
        <w:pStyle w:val="Heading2"/>
        <w:spacing w:line="276" w:lineRule="auto"/>
        <w:rPr>
          <w:ins w:id="986" w:author="phuong vu" w:date="2018-11-22T17:52:00Z"/>
        </w:rPr>
        <w:pPrChange w:id="987" w:author="phuong vu" w:date="2018-11-23T13:48:00Z">
          <w:pPr>
            <w:pStyle w:val="Heading2"/>
          </w:pPr>
        </w:pPrChange>
      </w:pPr>
      <w:bookmarkStart w:id="988" w:name="_Toc484566610"/>
      <w:bookmarkStart w:id="989" w:name="_Toc530662481"/>
      <w:ins w:id="990" w:author="phuong vu" w:date="2018-11-22T13:50:00Z">
        <w:r>
          <w:t>Tổng quan về hệ thống</w:t>
        </w:r>
      </w:ins>
      <w:bookmarkEnd w:id="989"/>
    </w:p>
    <w:p w14:paraId="36D88817" w14:textId="7E3212E0" w:rsidR="001C1BC6" w:rsidRPr="001C1BC6" w:rsidRDefault="00BF2217" w:rsidP="00E6227B">
      <w:pPr>
        <w:pStyle w:val="Heading3"/>
        <w:spacing w:line="276" w:lineRule="auto"/>
        <w:rPr>
          <w:ins w:id="991" w:author="phuong vu" w:date="2018-11-22T15:48:00Z"/>
          <w:rPrChange w:id="992" w:author="phuong vu" w:date="2018-11-22T17:52:00Z">
            <w:rPr>
              <w:ins w:id="993" w:author="phuong vu" w:date="2018-11-22T15:48:00Z"/>
            </w:rPr>
          </w:rPrChange>
        </w:rPr>
        <w:pPrChange w:id="994" w:author="phuong vu" w:date="2018-11-23T13:48:00Z">
          <w:pPr>
            <w:pStyle w:val="Heading2"/>
          </w:pPr>
        </w:pPrChange>
      </w:pPr>
      <w:ins w:id="995" w:author="phuong vu" w:date="2018-11-22T17:52:00Z">
        <w:r>
          <w:t>Cách hoạt động của hệ thống</w:t>
        </w:r>
      </w:ins>
    </w:p>
    <w:p w14:paraId="02795E48" w14:textId="27A00019" w:rsidR="00BF2217" w:rsidRPr="00BF2217" w:rsidRDefault="00BF2217" w:rsidP="00E6227B">
      <w:pPr>
        <w:spacing w:line="276" w:lineRule="auto"/>
        <w:ind w:firstLine="720"/>
        <w:rPr>
          <w:ins w:id="996" w:author="phuong vu" w:date="2018-11-22T14:27:00Z"/>
          <w:lang w:val="en-US"/>
          <w:rPrChange w:id="997" w:author="phuong vu" w:date="2018-11-22T17:52:00Z">
            <w:rPr>
              <w:ins w:id="998" w:author="phuong vu" w:date="2018-11-22T14:27:00Z"/>
            </w:rPr>
          </w:rPrChange>
        </w:rPr>
        <w:pPrChange w:id="999" w:author="phuong vu" w:date="2018-11-23T13:48:00Z">
          <w:pPr>
            <w:pStyle w:val="Heading2"/>
          </w:pPr>
        </w:pPrChange>
      </w:pPr>
      <w:ins w:id="1000" w:author="phuong vu" w:date="2018-11-22T17:52:00Z">
        <w:r>
          <w:rPr>
            <w:lang w:val="en-US"/>
          </w:rPr>
          <w:t>Một đơn hàng được khách hàng xác nhận đ</w:t>
        </w:r>
      </w:ins>
      <w:ins w:id="1001" w:author="phuong vu" w:date="2018-11-22T17:53:00Z">
        <w:r>
          <w:rPr>
            <w:lang w:val="en-US"/>
          </w:rPr>
          <w:t xml:space="preserve">ưa vào hệ thống </w:t>
        </w:r>
      </w:ins>
      <w:ins w:id="1002" w:author="phuong vu" w:date="2018-11-22T17:54:00Z">
        <w:r>
          <w:rPr>
            <w:lang w:val="en-US"/>
          </w:rPr>
          <w:t>mà không gặp các vấn đề về lỗi sẽ</w:t>
        </w:r>
      </w:ins>
      <w:ins w:id="1003" w:author="phuong vu" w:date="2018-11-22T17:53:00Z">
        <w:r>
          <w:rPr>
            <w:lang w:val="en-US"/>
          </w:rPr>
          <w:t xml:space="preserve"> được xử lí qua các bước như</w:t>
        </w:r>
      </w:ins>
      <w:ins w:id="1004" w:author="phuong vu" w:date="2018-11-22T18:01:00Z">
        <w:r w:rsidR="009C23E7">
          <w:rPr>
            <w:lang w:val="en-US"/>
          </w:rPr>
          <w:t xml:space="preserve"> sau</w:t>
        </w:r>
      </w:ins>
      <w:ins w:id="1005" w:author="phuong vu" w:date="2018-11-22T17:53:00Z">
        <w:r>
          <w:rPr>
            <w:lang w:val="en-US"/>
          </w:rPr>
          <w:t xml:space="preserve"> (</w:t>
        </w:r>
        <w:r>
          <w:rPr>
            <w:lang w:val="en-US"/>
          </w:rPr>
          <w:fldChar w:fldCharType="begin"/>
        </w:r>
        <w:r>
          <w:rPr>
            <w:lang w:val="en-US"/>
          </w:rPr>
          <w:instrText xml:space="preserve"> REF _Ref530672545 \h </w:instrText>
        </w:r>
        <w:r>
          <w:rPr>
            <w:lang w:val="en-US"/>
          </w:rPr>
        </w:r>
      </w:ins>
      <w:r w:rsidR="00E6227B">
        <w:rPr>
          <w:lang w:val="en-US"/>
        </w:rPr>
        <w:instrText xml:space="preserve"> \* MERGEFORMAT </w:instrText>
      </w:r>
      <w:r>
        <w:rPr>
          <w:lang w:val="en-US"/>
        </w:rPr>
        <w:fldChar w:fldCharType="separate"/>
      </w:r>
      <w:ins w:id="1006" w:author="phuong vu" w:date="2018-11-22T17:53:00Z">
        <w:r>
          <w:t xml:space="preserve">Hình </w:t>
        </w:r>
        <w:r>
          <w:rPr>
            <w:noProof/>
          </w:rPr>
          <w:t>1</w:t>
        </w:r>
        <w:r>
          <w:t>.</w:t>
        </w:r>
        <w:r>
          <w:rPr>
            <w:noProof/>
          </w:rPr>
          <w:t>1</w:t>
        </w:r>
        <w:r>
          <w:rPr>
            <w:lang w:val="en-US"/>
          </w:rPr>
          <w:fldChar w:fldCharType="end"/>
        </w:r>
        <w:r>
          <w:rPr>
            <w:lang w:val="en-US"/>
          </w:rPr>
          <w:t>)</w:t>
        </w:r>
      </w:ins>
      <w:ins w:id="1007" w:author="phuong vu" w:date="2018-11-22T18:18:00Z">
        <w:r w:rsidR="00627671">
          <w:rPr>
            <w:lang w:val="en-US"/>
          </w:rPr>
          <w:t>:</w:t>
        </w:r>
      </w:ins>
    </w:p>
    <w:p w14:paraId="01E9D05D" w14:textId="77777777" w:rsidR="001526C3" w:rsidRDefault="00557D21" w:rsidP="00E6227B">
      <w:pPr>
        <w:keepNext/>
        <w:spacing w:line="276" w:lineRule="auto"/>
        <w:rPr>
          <w:ins w:id="1008" w:author="phuong vu" w:date="2018-11-22T14:54:00Z"/>
        </w:rPr>
        <w:pPrChange w:id="1009" w:author="phuong vu" w:date="2018-11-23T13:48:00Z">
          <w:pPr/>
        </w:pPrChange>
      </w:pPr>
      <w:ins w:id="1010" w:author="phuong vu" w:date="2018-11-22T14:28:00Z">
        <w:r>
          <w:rPr>
            <w:noProof/>
          </w:rPr>
          <w:drawing>
            <wp:inline distT="0" distB="0" distL="0" distR="0" wp14:anchorId="1BB1A239" wp14:editId="2CA72BD6">
              <wp:extent cx="5715000" cy="3038475"/>
              <wp:effectExtent l="0" t="0" r="38100" b="0"/>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ins>
    </w:p>
    <w:p w14:paraId="5C36F0A7" w14:textId="59D79B32" w:rsidR="00BF2217" w:rsidRDefault="001526C3" w:rsidP="00E6227B">
      <w:pPr>
        <w:pStyle w:val="Caption"/>
        <w:spacing w:line="276" w:lineRule="auto"/>
        <w:rPr>
          <w:ins w:id="1011" w:author="phuong vu" w:date="2018-11-22T18:00:00Z"/>
          <w:lang w:val="en-US"/>
        </w:rPr>
        <w:pPrChange w:id="1012" w:author="phuong vu" w:date="2018-11-23T13:48:00Z">
          <w:pPr>
            <w:pStyle w:val="Caption"/>
          </w:pPr>
        </w:pPrChange>
      </w:pPr>
      <w:bookmarkStart w:id="1013" w:name="_Toc530662922"/>
      <w:bookmarkStart w:id="1014" w:name="_Ref530672545"/>
      <w:ins w:id="1015" w:author="phuong vu" w:date="2018-11-22T14:54:00Z">
        <w:r>
          <w:t xml:space="preserve">Hình </w:t>
        </w:r>
      </w:ins>
      <w:ins w:id="1016" w:author="phuong vu" w:date="2018-11-22T18:14:00Z">
        <w:r w:rsidR="00627671">
          <w:fldChar w:fldCharType="begin"/>
        </w:r>
        <w:r w:rsidR="00627671">
          <w:instrText xml:space="preserve"> STYLEREF 1 \s </w:instrText>
        </w:r>
      </w:ins>
      <w:r w:rsidR="00627671">
        <w:fldChar w:fldCharType="separate"/>
      </w:r>
      <w:r w:rsidR="00627671">
        <w:rPr>
          <w:noProof/>
        </w:rPr>
        <w:t>1</w:t>
      </w:r>
      <w:ins w:id="1017" w:author="phuong vu" w:date="2018-11-22T18:14:00Z">
        <w:r w:rsidR="00627671">
          <w:fldChar w:fldCharType="end"/>
        </w:r>
        <w:r w:rsidR="00627671">
          <w:t>.</w:t>
        </w:r>
        <w:r w:rsidR="00627671">
          <w:fldChar w:fldCharType="begin"/>
        </w:r>
        <w:r w:rsidR="00627671">
          <w:instrText xml:space="preserve"> SEQ Hình \* ARABIC \s 1 </w:instrText>
        </w:r>
      </w:ins>
      <w:r w:rsidR="00627671">
        <w:fldChar w:fldCharType="separate"/>
      </w:r>
      <w:ins w:id="1018" w:author="phuong vu" w:date="2018-11-22T18:14:00Z">
        <w:r w:rsidR="00627671">
          <w:rPr>
            <w:noProof/>
          </w:rPr>
          <w:t>1</w:t>
        </w:r>
        <w:r w:rsidR="00627671">
          <w:fldChar w:fldCharType="end"/>
        </w:r>
      </w:ins>
      <w:bookmarkEnd w:id="1014"/>
      <w:ins w:id="1019" w:author="phuong vu" w:date="2018-11-22T14:54:00Z">
        <w:r>
          <w:rPr>
            <w:lang w:val="en-US"/>
          </w:rPr>
          <w:t xml:space="preserve"> Các bước xử lí đơn hàng</w:t>
        </w:r>
      </w:ins>
      <w:bookmarkEnd w:id="1013"/>
    </w:p>
    <w:p w14:paraId="638154CD" w14:textId="6EEFC2EE" w:rsidR="009C23E7" w:rsidRDefault="00627671" w:rsidP="00E6227B">
      <w:pPr>
        <w:spacing w:line="276" w:lineRule="auto"/>
        <w:ind w:firstLine="720"/>
        <w:rPr>
          <w:ins w:id="1020" w:author="phuong vu" w:date="2018-11-22T18:01:00Z"/>
          <w:lang w:val="en-US"/>
        </w:rPr>
        <w:pPrChange w:id="1021" w:author="phuong vu" w:date="2018-11-23T13:48:00Z">
          <w:pPr/>
        </w:pPrChange>
      </w:pPr>
      <w:ins w:id="1022" w:author="phuong vu" w:date="2018-11-22T18:16:00Z">
        <w:r>
          <w:rPr>
            <w:lang w:val="en-US"/>
          </w:rPr>
          <w:t>Mỗi đơn hàng có thời gi</w:t>
        </w:r>
      </w:ins>
      <w:ins w:id="1023" w:author="phuong vu" w:date="2018-11-22T18:17:00Z">
        <w:r>
          <w:rPr>
            <w:lang w:val="en-US"/>
          </w:rPr>
          <w:t>an</w:t>
        </w:r>
      </w:ins>
      <w:ins w:id="1024" w:author="phuong vu" w:date="2018-11-22T18:16:00Z">
        <w:r>
          <w:rPr>
            <w:lang w:val="en-US"/>
          </w:rPr>
          <w:t xml:space="preserve"> trả quần áo cho khách hàng, dựa trên thời gian đó mà đơn hàng có thời gian thấp hơn được ưu tiên xử lí s</w:t>
        </w:r>
      </w:ins>
      <w:ins w:id="1025" w:author="phuong vu" w:date="2018-11-22T18:17:00Z">
        <w:r>
          <w:rPr>
            <w:lang w:val="en-US"/>
          </w:rPr>
          <w:t>ớm hơn. Thời gian trả quần áo cho khách hàng được đề xuất dựa trên tình trạng xử lí đơn h</w:t>
        </w:r>
      </w:ins>
      <w:ins w:id="1026" w:author="phuong vu" w:date="2018-11-22T18:18:00Z">
        <w:r>
          <w:rPr>
            <w:lang w:val="en-US"/>
          </w:rPr>
          <w:t>àng hiện tại khi khách hàng đặt đơn hàng.</w:t>
        </w:r>
      </w:ins>
      <w:ins w:id="1027" w:author="phuong vu" w:date="2018-11-22T18:17:00Z">
        <w:r>
          <w:rPr>
            <w:lang w:val="en-US"/>
          </w:rPr>
          <w:t xml:space="preserve"> </w:t>
        </w:r>
      </w:ins>
      <w:ins w:id="1028" w:author="phuong vu" w:date="2018-11-22T18:00:00Z">
        <w:r w:rsidR="009C23E7">
          <w:rPr>
            <w:lang w:val="en-US"/>
          </w:rPr>
          <w:t xml:space="preserve">Một đơn hàng đã được lấy </w:t>
        </w:r>
      </w:ins>
      <w:ins w:id="1029" w:author="phuong vu" w:date="2018-11-22T18:01:00Z">
        <w:r w:rsidR="009C23E7">
          <w:rPr>
            <w:lang w:val="en-US"/>
          </w:rPr>
          <w:t>quần áo từ khách hàng sẽ trải qua các bước như sau:</w:t>
        </w:r>
      </w:ins>
    </w:p>
    <w:p w14:paraId="71FB9CF0" w14:textId="77777777" w:rsidR="00627671" w:rsidRDefault="009C23E7" w:rsidP="00E6227B">
      <w:pPr>
        <w:keepNext/>
        <w:spacing w:line="276" w:lineRule="auto"/>
        <w:rPr>
          <w:ins w:id="1030" w:author="phuong vu" w:date="2018-11-22T18:14:00Z"/>
        </w:rPr>
        <w:pPrChange w:id="1031" w:author="phuong vu" w:date="2018-11-23T13:48:00Z">
          <w:pPr/>
        </w:pPrChange>
      </w:pPr>
      <w:ins w:id="1032" w:author="phuong vu" w:date="2018-11-22T18:01:00Z">
        <w:r>
          <w:rPr>
            <w:noProof/>
            <w:lang w:val="en-US"/>
          </w:rPr>
          <w:drawing>
            <wp:inline distT="0" distB="0" distL="0" distR="0" wp14:anchorId="7FD09F41" wp14:editId="548E0989">
              <wp:extent cx="5591175" cy="885825"/>
              <wp:effectExtent l="19050" t="0" r="9525" b="0"/>
              <wp:docPr id="62" name="Diagra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ins>
    </w:p>
    <w:p w14:paraId="66FEA904" w14:textId="7E99E603" w:rsidR="009C23E7" w:rsidRDefault="00627671" w:rsidP="00E6227B">
      <w:pPr>
        <w:pStyle w:val="Caption"/>
        <w:spacing w:line="276" w:lineRule="auto"/>
        <w:rPr>
          <w:ins w:id="1033" w:author="phuong vu" w:date="2018-11-22T18:19:00Z"/>
          <w:lang w:val="en-US"/>
        </w:rPr>
        <w:pPrChange w:id="1034" w:author="phuong vu" w:date="2018-11-23T13:48:00Z">
          <w:pPr>
            <w:pStyle w:val="Caption"/>
          </w:pPr>
        </w:pPrChange>
      </w:pPr>
      <w:ins w:id="1035" w:author="phuong vu" w:date="2018-11-22T18:14:00Z">
        <w:r>
          <w:t xml:space="preserve">Hình </w:t>
        </w:r>
        <w:r>
          <w:fldChar w:fldCharType="begin"/>
        </w:r>
        <w:r>
          <w:instrText xml:space="preserve"> STYLEREF 1 \s </w:instrText>
        </w:r>
      </w:ins>
      <w:r>
        <w:fldChar w:fldCharType="separate"/>
      </w:r>
      <w:r>
        <w:rPr>
          <w:noProof/>
        </w:rPr>
        <w:t>1</w:t>
      </w:r>
      <w:ins w:id="1036" w:author="phuong vu" w:date="2018-11-22T18:14:00Z">
        <w:r>
          <w:fldChar w:fldCharType="end"/>
        </w:r>
        <w:r>
          <w:t>.</w:t>
        </w:r>
        <w:r>
          <w:fldChar w:fldCharType="begin"/>
        </w:r>
        <w:r>
          <w:instrText xml:space="preserve"> SEQ Hình \* ARABIC \s 1 </w:instrText>
        </w:r>
      </w:ins>
      <w:r>
        <w:fldChar w:fldCharType="separate"/>
      </w:r>
      <w:ins w:id="1037" w:author="phuong vu" w:date="2018-11-22T18:14:00Z">
        <w:r>
          <w:rPr>
            <w:noProof/>
          </w:rPr>
          <w:t>2</w:t>
        </w:r>
        <w:r>
          <w:fldChar w:fldCharType="end"/>
        </w:r>
        <w:r>
          <w:rPr>
            <w:lang w:val="en-US"/>
          </w:rPr>
          <w:t xml:space="preserve"> Các bước 1 đơn hàng được trong hệ thống</w:t>
        </w:r>
      </w:ins>
    </w:p>
    <w:p w14:paraId="711A0D21" w14:textId="3B949F7F" w:rsidR="00627671" w:rsidRPr="00B34D27" w:rsidRDefault="002A5978" w:rsidP="00E6227B">
      <w:pPr>
        <w:pStyle w:val="ListParagraph"/>
        <w:numPr>
          <w:ilvl w:val="0"/>
          <w:numId w:val="61"/>
        </w:numPr>
        <w:spacing w:line="276" w:lineRule="auto"/>
        <w:ind w:left="450"/>
        <w:rPr>
          <w:ins w:id="1038" w:author="phuong vu" w:date="2018-11-22T18:25:00Z"/>
          <w:lang w:val="en-US"/>
          <w:rPrChange w:id="1039" w:author="phuong vu" w:date="2018-11-22T18:25:00Z">
            <w:rPr>
              <w:ins w:id="1040" w:author="phuong vu" w:date="2018-11-22T18:25:00Z"/>
              <w:lang w:val="en-US"/>
            </w:rPr>
          </w:rPrChange>
        </w:rPr>
        <w:pPrChange w:id="1041" w:author="phuong vu" w:date="2018-11-23T13:48:00Z">
          <w:pPr/>
        </w:pPrChange>
      </w:pPr>
      <w:ins w:id="1042" w:author="phuong vu" w:date="2018-11-23T10:59:00Z">
        <w:r>
          <w:rPr>
            <w:lang w:val="en-US"/>
          </w:rPr>
          <w:t>T</w:t>
        </w:r>
      </w:ins>
      <w:ins w:id="1043" w:author="phuong vu" w:date="2018-11-22T18:24:00Z">
        <w:r w:rsidR="00B34D27" w:rsidRPr="00B34D27">
          <w:rPr>
            <w:lang w:val="en-US"/>
            <w:rPrChange w:id="1044" w:author="phuong vu" w:date="2018-11-22T18:25:00Z">
              <w:rPr>
                <w:lang w:val="en-US"/>
              </w:rPr>
            </w:rPrChange>
          </w:rPr>
          <w:t>hời gian</w:t>
        </w:r>
      </w:ins>
      <w:ins w:id="1045" w:author="phuong vu" w:date="2018-11-22T20:02:00Z">
        <w:r w:rsidR="00C10D94">
          <w:rPr>
            <w:lang w:val="en-US"/>
          </w:rPr>
          <w:t xml:space="preserve"> dự kiến</w:t>
        </w:r>
      </w:ins>
      <w:ins w:id="1046" w:author="phuong vu" w:date="2018-11-22T18:24:00Z">
        <w:r w:rsidR="00B34D27" w:rsidRPr="00B34D27">
          <w:rPr>
            <w:lang w:val="en-US"/>
            <w:rPrChange w:id="1047" w:author="phuong vu" w:date="2018-11-22T18:25:00Z">
              <w:rPr>
                <w:lang w:val="en-US"/>
              </w:rPr>
            </w:rPrChange>
          </w:rPr>
          <w:t xml:space="preserve"> </w:t>
        </w:r>
      </w:ins>
      <w:ins w:id="1048" w:author="phuong vu" w:date="2018-11-22T18:25:00Z">
        <w:r w:rsidR="00B34D27" w:rsidRPr="00B34D27">
          <w:rPr>
            <w:lang w:val="en-US"/>
            <w:rPrChange w:id="1049" w:author="phuong vu" w:date="2018-11-22T18:25:00Z">
              <w:rPr>
                <w:lang w:val="en-US"/>
              </w:rPr>
            </w:rPrChange>
          </w:rPr>
          <w:t>xử lí một đơn hàng:</w:t>
        </w:r>
      </w:ins>
    </w:p>
    <w:p w14:paraId="214D7ED9" w14:textId="1CDBB26C" w:rsidR="00B34D27" w:rsidRDefault="00B34D27" w:rsidP="00E6227B">
      <w:pPr>
        <w:spacing w:line="276" w:lineRule="auto"/>
        <w:rPr>
          <w:ins w:id="1050" w:author="phuong vu" w:date="2018-11-22T18:26:00Z"/>
          <w:lang w:val="en-US"/>
        </w:rPr>
        <w:pPrChange w:id="1051" w:author="phuong vu" w:date="2018-11-23T13:48:00Z">
          <w:pPr/>
        </w:pPrChange>
      </w:pPr>
      <w:ins w:id="1052" w:author="phuong vu" w:date="2018-11-22T18:25:00Z">
        <w:r>
          <w:rPr>
            <w:lang w:val="en-US"/>
          </w:rPr>
          <w:lastRenderedPageBreak/>
          <w:tab/>
          <w:t>- Khung giờ làm việc: 6</w:t>
        </w:r>
      </w:ins>
      <w:ins w:id="1053" w:author="phuong vu" w:date="2018-11-22T18:26:00Z">
        <w:r>
          <w:rPr>
            <w:lang w:val="en-US"/>
          </w:rPr>
          <w:t>:00 – 17:00 hàng ngày.</w:t>
        </w:r>
      </w:ins>
    </w:p>
    <w:p w14:paraId="33589015" w14:textId="3B195A07" w:rsidR="00B34D27" w:rsidRDefault="00B34D27" w:rsidP="00E6227B">
      <w:pPr>
        <w:spacing w:line="276" w:lineRule="auto"/>
        <w:rPr>
          <w:ins w:id="1054" w:author="phuong vu" w:date="2018-11-22T19:41:00Z"/>
          <w:lang w:val="en-US"/>
        </w:rPr>
        <w:pPrChange w:id="1055" w:author="phuong vu" w:date="2018-11-23T13:48:00Z">
          <w:pPr/>
        </w:pPrChange>
      </w:pPr>
      <w:ins w:id="1056" w:author="phuong vu" w:date="2018-11-22T18:26:00Z">
        <w:r>
          <w:rPr>
            <w:lang w:val="en-US"/>
          </w:rPr>
          <w:tab/>
          <w:t xml:space="preserve">- </w:t>
        </w:r>
      </w:ins>
      <w:ins w:id="1057" w:author="phuong vu" w:date="2018-11-22T18:30:00Z">
        <w:r>
          <w:rPr>
            <w:lang w:val="en-US"/>
          </w:rPr>
          <w:t>Phạm vi</w:t>
        </w:r>
      </w:ins>
      <w:ins w:id="1058" w:author="phuong vu" w:date="2018-11-22T18:31:00Z">
        <w:r>
          <w:rPr>
            <w:lang w:val="en-US"/>
          </w:rPr>
          <w:t xml:space="preserve"> bán kính vận chuyển đơn hàng: 10 km</w:t>
        </w:r>
      </w:ins>
      <w:ins w:id="1059" w:author="phuong vu" w:date="2018-11-22T20:05:00Z">
        <w:r w:rsidR="00C10D94">
          <w:rPr>
            <w:lang w:val="en-US"/>
          </w:rPr>
          <w:t>.</w:t>
        </w:r>
      </w:ins>
    </w:p>
    <w:p w14:paraId="04824769" w14:textId="0C5185AB" w:rsidR="00EE1254" w:rsidRDefault="00EE1254" w:rsidP="00E6227B">
      <w:pPr>
        <w:spacing w:line="276" w:lineRule="auto"/>
        <w:rPr>
          <w:ins w:id="1060" w:author="phuong vu" w:date="2018-11-22T19:43:00Z"/>
          <w:lang w:val="en-US"/>
        </w:rPr>
        <w:pPrChange w:id="1061" w:author="phuong vu" w:date="2018-11-23T13:48:00Z">
          <w:pPr/>
        </w:pPrChange>
      </w:pPr>
      <w:ins w:id="1062" w:author="phuong vu" w:date="2018-11-22T19:41:00Z">
        <w:r>
          <w:rPr>
            <w:lang w:val="en-US"/>
          </w:rPr>
          <w:tab/>
          <w:t>- Thời gian trung bình để nhận và trả quần áo cho khách hàng</w:t>
        </w:r>
      </w:ins>
      <w:ins w:id="1063" w:author="phuong vu" w:date="2018-11-22T19:42:00Z">
        <w:r w:rsidR="00233DE3">
          <w:rPr>
            <w:lang w:val="en-US"/>
          </w:rPr>
          <w:t xml:space="preserve"> là</w:t>
        </w:r>
      </w:ins>
      <w:ins w:id="1064" w:author="phuong vu" w:date="2018-11-22T19:41:00Z">
        <w:r>
          <w:rPr>
            <w:lang w:val="en-US"/>
          </w:rPr>
          <w:t xml:space="preserve"> 1 giờ</w:t>
        </w:r>
      </w:ins>
      <w:ins w:id="1065" w:author="phuong vu" w:date="2018-11-22T19:43:00Z">
        <w:r w:rsidR="00233DE3">
          <w:rPr>
            <w:lang w:val="en-US"/>
          </w:rPr>
          <w:t>/ lượt</w:t>
        </w:r>
      </w:ins>
      <w:ins w:id="1066" w:author="phuong vu" w:date="2018-11-22T19:42:00Z">
        <w:r w:rsidR="00233DE3">
          <w:rPr>
            <w:lang w:val="en-US"/>
          </w:rPr>
          <w:t xml:space="preserve">. Bao gồm: Thời gian di chuyển, kiểm tra đơn hàng, xác nhận với khách </w:t>
        </w:r>
      </w:ins>
      <w:ins w:id="1067" w:author="phuong vu" w:date="2018-11-22T19:43:00Z">
        <w:r w:rsidR="00233DE3">
          <w:rPr>
            <w:lang w:val="en-US"/>
          </w:rPr>
          <w:t>hàng.</w:t>
        </w:r>
      </w:ins>
    </w:p>
    <w:p w14:paraId="2E81959D" w14:textId="56F7F311" w:rsidR="00233DE3" w:rsidRDefault="00233DE3" w:rsidP="00E6227B">
      <w:pPr>
        <w:spacing w:line="276" w:lineRule="auto"/>
        <w:rPr>
          <w:ins w:id="1068" w:author="phuong vu" w:date="2018-11-22T20:09:00Z"/>
          <w:lang w:val="en-US"/>
        </w:rPr>
        <w:pPrChange w:id="1069" w:author="phuong vu" w:date="2018-11-23T13:48:00Z">
          <w:pPr/>
        </w:pPrChange>
      </w:pPr>
      <w:ins w:id="1070" w:author="phuong vu" w:date="2018-11-22T19:43:00Z">
        <w:r>
          <w:rPr>
            <w:lang w:val="en-US"/>
          </w:rPr>
          <w:tab/>
        </w:r>
      </w:ins>
      <w:ins w:id="1071" w:author="phuong vu" w:date="2018-11-22T20:06:00Z">
        <w:r w:rsidR="00C10D94">
          <w:rPr>
            <w:lang w:val="en-US"/>
          </w:rPr>
          <w:t>- Thời gian xử lí một đơn hàng trung bình</w:t>
        </w:r>
      </w:ins>
      <w:ins w:id="1072" w:author="phuong vu" w:date="2018-11-22T20:07:00Z">
        <w:r w:rsidR="00C10D94">
          <w:rPr>
            <w:lang w:val="en-US"/>
          </w:rPr>
          <w:t xml:space="preserve"> nếu không có yêu cầu đặc biệt từ khách hàng</w:t>
        </w:r>
      </w:ins>
      <w:ins w:id="1073" w:author="phuong vu" w:date="2018-11-22T20:06:00Z">
        <w:r w:rsidR="00C10D94">
          <w:rPr>
            <w:lang w:val="en-US"/>
          </w:rPr>
          <w:t>: 3 giờ.</w:t>
        </w:r>
      </w:ins>
    </w:p>
    <w:p w14:paraId="280D9A75" w14:textId="2CEB3433" w:rsidR="004B7D55" w:rsidRPr="00627671" w:rsidRDefault="00505E5A" w:rsidP="00E6227B">
      <w:pPr>
        <w:spacing w:line="276" w:lineRule="auto"/>
        <w:rPr>
          <w:ins w:id="1074" w:author="phuong vu" w:date="2018-11-22T13:50:00Z"/>
          <w:lang w:val="en-US"/>
          <w:rPrChange w:id="1075" w:author="phuong vu" w:date="2018-11-22T18:19:00Z">
            <w:rPr>
              <w:ins w:id="1076" w:author="phuong vu" w:date="2018-11-22T13:50:00Z"/>
            </w:rPr>
          </w:rPrChange>
        </w:rPr>
        <w:pPrChange w:id="1077" w:author="phuong vu" w:date="2018-11-23T13:48:00Z">
          <w:pPr>
            <w:pStyle w:val="Heading3"/>
          </w:pPr>
        </w:pPrChange>
      </w:pPr>
      <w:ins w:id="1078" w:author="phuong vu" w:date="2018-11-22T20:19:00Z">
        <w:r>
          <w:rPr>
            <w:lang w:val="en-US"/>
          </w:rPr>
          <w:tab/>
        </w:r>
      </w:ins>
      <w:ins w:id="1079" w:author="phuong vu" w:date="2018-11-22T20:24:00Z">
        <w:r w:rsidR="00C0220C">
          <w:rPr>
            <w:lang w:val="en-US"/>
          </w:rPr>
          <w:t xml:space="preserve">=&gt; </w:t>
        </w:r>
      </w:ins>
      <w:ins w:id="1080" w:author="phuong vu" w:date="2018-11-22T20:21:00Z">
        <w:r w:rsidR="00C0220C">
          <w:rPr>
            <w:lang w:val="en-US"/>
          </w:rPr>
          <w:t>Tổng thời gian dành cho một đơn hàng</w:t>
        </w:r>
      </w:ins>
      <w:ins w:id="1081" w:author="phuong vu" w:date="2018-11-22T20:23:00Z">
        <w:r w:rsidR="00C0220C">
          <w:rPr>
            <w:lang w:val="en-US"/>
          </w:rPr>
          <w:t>: 5 giờ.</w:t>
        </w:r>
      </w:ins>
    </w:p>
    <w:p w14:paraId="248B2431" w14:textId="77777777" w:rsidR="00694700" w:rsidRDefault="00694700" w:rsidP="00E6227B">
      <w:pPr>
        <w:pStyle w:val="Heading3"/>
        <w:spacing w:line="276" w:lineRule="auto"/>
        <w:rPr>
          <w:ins w:id="1082" w:author="phuong vu" w:date="2018-11-22T16:01:00Z"/>
        </w:rPr>
        <w:pPrChange w:id="1083" w:author="phuong vu" w:date="2018-11-23T13:48:00Z">
          <w:pPr>
            <w:pStyle w:val="Heading3"/>
          </w:pPr>
        </w:pPrChange>
      </w:pPr>
      <w:bookmarkStart w:id="1084" w:name="_Toc530662482"/>
      <w:bookmarkStart w:id="1085" w:name="_Toc530662483"/>
      <w:ins w:id="1086" w:author="phuong vu" w:date="2018-11-22T16:01:00Z">
        <w:r>
          <w:t>Các chức năng hệ thống</w:t>
        </w:r>
        <w:bookmarkEnd w:id="1085"/>
      </w:ins>
    </w:p>
    <w:p w14:paraId="08F82C78" w14:textId="77777777" w:rsidR="00694700" w:rsidRDefault="00694700" w:rsidP="00E6227B">
      <w:pPr>
        <w:spacing w:line="276" w:lineRule="auto"/>
        <w:rPr>
          <w:ins w:id="1087" w:author="phuong vu" w:date="2018-11-22T16:01:00Z"/>
          <w:lang w:val="en-US"/>
        </w:rPr>
        <w:pPrChange w:id="1088" w:author="phuong vu" w:date="2018-11-23T13:48:00Z">
          <w:pPr/>
        </w:pPrChange>
      </w:pPr>
      <w:ins w:id="1089" w:author="phuong vu" w:date="2018-11-22T16:01:00Z">
        <w:r>
          <w:rPr>
            <w:lang w:val="en-US"/>
          </w:rPr>
          <w:tab/>
          <w:t>Các chức năng hệ thống cần đạt được trong đề tài đặt ra bao gồm:</w:t>
        </w:r>
      </w:ins>
    </w:p>
    <w:tbl>
      <w:tblPr>
        <w:tblStyle w:val="TableGrid"/>
        <w:tblW w:w="0" w:type="auto"/>
        <w:tblInd w:w="85" w:type="dxa"/>
        <w:tblLook w:val="04A0" w:firstRow="1" w:lastRow="0" w:firstColumn="1" w:lastColumn="0" w:noHBand="0" w:noVBand="1"/>
        <w:tblPrChange w:id="1090" w:author="phuong vu" w:date="2018-11-23T10:00:00Z">
          <w:tblPr>
            <w:tblStyle w:val="TableGrid"/>
            <w:tblW w:w="0" w:type="auto"/>
            <w:tblInd w:w="85" w:type="dxa"/>
            <w:tblLook w:val="04A0" w:firstRow="1" w:lastRow="0" w:firstColumn="1" w:lastColumn="0" w:noHBand="0" w:noVBand="1"/>
          </w:tblPr>
        </w:tblPrChange>
      </w:tblPr>
      <w:tblGrid>
        <w:gridCol w:w="708"/>
        <w:gridCol w:w="1992"/>
        <w:gridCol w:w="5979"/>
        <w:tblGridChange w:id="1091">
          <w:tblGrid>
            <w:gridCol w:w="708"/>
            <w:gridCol w:w="1481"/>
            <w:gridCol w:w="6490"/>
          </w:tblGrid>
        </w:tblGridChange>
      </w:tblGrid>
      <w:tr w:rsidR="00694700" w14:paraId="0A6F799C" w14:textId="77777777" w:rsidTr="006648F4">
        <w:trPr>
          <w:ins w:id="1092" w:author="phuong vu" w:date="2018-11-22T16:01:00Z"/>
        </w:trPr>
        <w:tc>
          <w:tcPr>
            <w:tcW w:w="708" w:type="dxa"/>
            <w:vAlign w:val="center"/>
            <w:tcPrChange w:id="1093" w:author="phuong vu" w:date="2018-11-23T10:00:00Z">
              <w:tcPr>
                <w:tcW w:w="708" w:type="dxa"/>
                <w:vAlign w:val="center"/>
              </w:tcPr>
            </w:tcPrChange>
          </w:tcPr>
          <w:p w14:paraId="33CEA1B4" w14:textId="77777777" w:rsidR="00694700" w:rsidRPr="007C127C" w:rsidRDefault="00694700" w:rsidP="00E6227B">
            <w:pPr>
              <w:pStyle w:val="ListParagraph"/>
              <w:spacing w:line="276" w:lineRule="auto"/>
              <w:ind w:left="0"/>
              <w:jc w:val="center"/>
              <w:rPr>
                <w:ins w:id="1094" w:author="phuong vu" w:date="2018-11-22T16:01:00Z"/>
                <w:b/>
              </w:rPr>
              <w:pPrChange w:id="1095" w:author="phuong vu" w:date="2018-11-23T13:48:00Z">
                <w:pPr>
                  <w:pStyle w:val="ListParagraph"/>
                  <w:ind w:left="0"/>
                  <w:jc w:val="center"/>
                </w:pPr>
              </w:pPrChange>
            </w:pPr>
            <w:ins w:id="1096" w:author="phuong vu" w:date="2018-11-22T16:01:00Z">
              <w:r w:rsidRPr="007C127C">
                <w:rPr>
                  <w:b/>
                </w:rPr>
                <w:t>STT</w:t>
              </w:r>
            </w:ins>
          </w:p>
        </w:tc>
        <w:tc>
          <w:tcPr>
            <w:tcW w:w="1992" w:type="dxa"/>
            <w:vAlign w:val="center"/>
            <w:tcPrChange w:id="1097" w:author="phuong vu" w:date="2018-11-23T10:00:00Z">
              <w:tcPr>
                <w:tcW w:w="1481" w:type="dxa"/>
                <w:vAlign w:val="center"/>
              </w:tcPr>
            </w:tcPrChange>
          </w:tcPr>
          <w:p w14:paraId="191E5361" w14:textId="77777777" w:rsidR="00694700" w:rsidRPr="007C127C" w:rsidRDefault="00694700" w:rsidP="00E6227B">
            <w:pPr>
              <w:pStyle w:val="ListParagraph"/>
              <w:spacing w:line="276" w:lineRule="auto"/>
              <w:ind w:left="0"/>
              <w:jc w:val="center"/>
              <w:rPr>
                <w:ins w:id="1098" w:author="phuong vu" w:date="2018-11-22T16:01:00Z"/>
                <w:b/>
              </w:rPr>
              <w:pPrChange w:id="1099" w:author="phuong vu" w:date="2018-11-23T13:48:00Z">
                <w:pPr>
                  <w:pStyle w:val="ListParagraph"/>
                  <w:ind w:left="0"/>
                  <w:jc w:val="center"/>
                </w:pPr>
              </w:pPrChange>
            </w:pPr>
            <w:ins w:id="1100" w:author="phuong vu" w:date="2018-11-22T16:01:00Z">
              <w:r w:rsidRPr="007C127C">
                <w:rPr>
                  <w:b/>
                </w:rPr>
                <w:t>Mã chức năng</w:t>
              </w:r>
            </w:ins>
          </w:p>
        </w:tc>
        <w:tc>
          <w:tcPr>
            <w:tcW w:w="5979" w:type="dxa"/>
            <w:vAlign w:val="center"/>
            <w:tcPrChange w:id="1101" w:author="phuong vu" w:date="2018-11-23T10:00:00Z">
              <w:tcPr>
                <w:tcW w:w="6490" w:type="dxa"/>
                <w:vAlign w:val="center"/>
              </w:tcPr>
            </w:tcPrChange>
          </w:tcPr>
          <w:p w14:paraId="3B7173AD" w14:textId="77777777" w:rsidR="00694700" w:rsidRPr="007C127C" w:rsidRDefault="00694700" w:rsidP="00E6227B">
            <w:pPr>
              <w:pStyle w:val="ListParagraph"/>
              <w:spacing w:line="276" w:lineRule="auto"/>
              <w:ind w:left="0"/>
              <w:jc w:val="center"/>
              <w:rPr>
                <w:ins w:id="1102" w:author="phuong vu" w:date="2018-11-22T16:01:00Z"/>
                <w:b/>
              </w:rPr>
              <w:pPrChange w:id="1103" w:author="phuong vu" w:date="2018-11-23T13:48:00Z">
                <w:pPr>
                  <w:pStyle w:val="ListParagraph"/>
                  <w:ind w:left="0"/>
                  <w:jc w:val="center"/>
                </w:pPr>
              </w:pPrChange>
            </w:pPr>
            <w:ins w:id="1104" w:author="phuong vu" w:date="2018-11-22T16:01:00Z">
              <w:r w:rsidRPr="007C127C">
                <w:rPr>
                  <w:b/>
                </w:rPr>
                <w:t>Tên chức năng</w:t>
              </w:r>
            </w:ins>
          </w:p>
        </w:tc>
      </w:tr>
      <w:tr w:rsidR="00694700" w14:paraId="250A345E" w14:textId="77777777" w:rsidTr="006648F4">
        <w:trPr>
          <w:ins w:id="1105" w:author="phuong vu" w:date="2018-11-22T16:01:00Z"/>
        </w:trPr>
        <w:tc>
          <w:tcPr>
            <w:tcW w:w="708" w:type="dxa"/>
            <w:tcPrChange w:id="1106" w:author="phuong vu" w:date="2018-11-23T10:00:00Z">
              <w:tcPr>
                <w:tcW w:w="708" w:type="dxa"/>
              </w:tcPr>
            </w:tcPrChange>
          </w:tcPr>
          <w:p w14:paraId="71990D44" w14:textId="77777777" w:rsidR="00694700" w:rsidRDefault="00694700" w:rsidP="00E6227B">
            <w:pPr>
              <w:pStyle w:val="ListParagraph"/>
              <w:spacing w:line="276" w:lineRule="auto"/>
              <w:ind w:left="0"/>
              <w:jc w:val="center"/>
              <w:rPr>
                <w:ins w:id="1107" w:author="phuong vu" w:date="2018-11-22T16:01:00Z"/>
              </w:rPr>
              <w:pPrChange w:id="1108" w:author="phuong vu" w:date="2018-11-23T13:48:00Z">
                <w:pPr>
                  <w:pStyle w:val="ListParagraph"/>
                  <w:spacing w:line="360" w:lineRule="auto"/>
                  <w:ind w:left="0"/>
                  <w:jc w:val="center"/>
                </w:pPr>
              </w:pPrChange>
            </w:pPr>
            <w:ins w:id="1109" w:author="phuong vu" w:date="2018-11-22T16:01:00Z">
              <w:r>
                <w:t>1</w:t>
              </w:r>
            </w:ins>
          </w:p>
        </w:tc>
        <w:tc>
          <w:tcPr>
            <w:tcW w:w="1992" w:type="dxa"/>
            <w:tcPrChange w:id="1110" w:author="phuong vu" w:date="2018-11-23T10:00:00Z">
              <w:tcPr>
                <w:tcW w:w="1481" w:type="dxa"/>
              </w:tcPr>
            </w:tcPrChange>
          </w:tcPr>
          <w:p w14:paraId="179EE15E" w14:textId="77777777" w:rsidR="00694700" w:rsidRPr="007C127C" w:rsidRDefault="00694700" w:rsidP="00E6227B">
            <w:pPr>
              <w:pStyle w:val="ListParagraph"/>
              <w:spacing w:line="276" w:lineRule="auto"/>
              <w:ind w:left="0"/>
              <w:rPr>
                <w:ins w:id="1111" w:author="phuong vu" w:date="2018-11-22T16:01:00Z"/>
                <w:lang w:val="en-US"/>
              </w:rPr>
              <w:pPrChange w:id="1112" w:author="phuong vu" w:date="2018-11-23T13:48:00Z">
                <w:pPr>
                  <w:pStyle w:val="ListParagraph"/>
                  <w:spacing w:line="360" w:lineRule="auto"/>
                  <w:ind w:left="0"/>
                </w:pPr>
              </w:pPrChange>
            </w:pPr>
            <w:ins w:id="1113" w:author="phuong vu" w:date="2018-11-22T16:01:00Z">
              <w:r>
                <w:rPr>
                  <w:lang w:val="en-US"/>
                </w:rPr>
                <w:t>GU_01</w:t>
              </w:r>
            </w:ins>
          </w:p>
        </w:tc>
        <w:tc>
          <w:tcPr>
            <w:tcW w:w="5979" w:type="dxa"/>
            <w:tcPrChange w:id="1114" w:author="phuong vu" w:date="2018-11-23T10:00:00Z">
              <w:tcPr>
                <w:tcW w:w="6490" w:type="dxa"/>
              </w:tcPr>
            </w:tcPrChange>
          </w:tcPr>
          <w:p w14:paraId="453889C5" w14:textId="77777777" w:rsidR="00694700" w:rsidRPr="007C127C" w:rsidRDefault="00694700" w:rsidP="00E6227B">
            <w:pPr>
              <w:pStyle w:val="ListParagraph"/>
              <w:spacing w:line="276" w:lineRule="auto"/>
              <w:ind w:left="0"/>
              <w:rPr>
                <w:ins w:id="1115" w:author="phuong vu" w:date="2018-11-22T16:01:00Z"/>
                <w:lang w:val="en-US"/>
              </w:rPr>
              <w:pPrChange w:id="1116" w:author="phuong vu" w:date="2018-11-23T13:48:00Z">
                <w:pPr>
                  <w:pStyle w:val="ListParagraph"/>
                  <w:spacing w:line="360" w:lineRule="auto"/>
                  <w:ind w:left="0"/>
                </w:pPr>
              </w:pPrChange>
            </w:pPr>
            <w:ins w:id="1117" w:author="phuong vu" w:date="2018-11-22T16:01:00Z">
              <w:r>
                <w:rPr>
                  <w:lang w:val="en-US"/>
                </w:rPr>
                <w:t>Quản lí đơn hàng</w:t>
              </w:r>
            </w:ins>
          </w:p>
        </w:tc>
      </w:tr>
      <w:tr w:rsidR="00694700" w14:paraId="77151132" w14:textId="77777777" w:rsidTr="006648F4">
        <w:trPr>
          <w:ins w:id="1118" w:author="phuong vu" w:date="2018-11-22T16:01:00Z"/>
        </w:trPr>
        <w:tc>
          <w:tcPr>
            <w:tcW w:w="708" w:type="dxa"/>
            <w:tcPrChange w:id="1119" w:author="phuong vu" w:date="2018-11-23T10:00:00Z">
              <w:tcPr>
                <w:tcW w:w="708" w:type="dxa"/>
              </w:tcPr>
            </w:tcPrChange>
          </w:tcPr>
          <w:p w14:paraId="1387BFE9" w14:textId="77777777" w:rsidR="00694700" w:rsidRPr="00467A14" w:rsidRDefault="00694700" w:rsidP="00E6227B">
            <w:pPr>
              <w:pStyle w:val="ListParagraph"/>
              <w:spacing w:line="276" w:lineRule="auto"/>
              <w:ind w:left="0"/>
              <w:jc w:val="center"/>
              <w:rPr>
                <w:ins w:id="1120" w:author="phuong vu" w:date="2018-11-22T16:01:00Z"/>
                <w:lang w:val="en-US"/>
              </w:rPr>
              <w:pPrChange w:id="1121" w:author="phuong vu" w:date="2018-11-23T13:48:00Z">
                <w:pPr>
                  <w:pStyle w:val="ListParagraph"/>
                  <w:spacing w:line="360" w:lineRule="auto"/>
                  <w:ind w:left="0"/>
                  <w:jc w:val="center"/>
                </w:pPr>
              </w:pPrChange>
            </w:pPr>
            <w:ins w:id="1122" w:author="phuong vu" w:date="2018-11-22T16:01:00Z">
              <w:r>
                <w:t>2</w:t>
              </w:r>
            </w:ins>
          </w:p>
        </w:tc>
        <w:tc>
          <w:tcPr>
            <w:tcW w:w="1992" w:type="dxa"/>
            <w:tcPrChange w:id="1123" w:author="phuong vu" w:date="2018-11-23T10:00:00Z">
              <w:tcPr>
                <w:tcW w:w="1481" w:type="dxa"/>
              </w:tcPr>
            </w:tcPrChange>
          </w:tcPr>
          <w:p w14:paraId="59DA053D" w14:textId="77777777" w:rsidR="00694700" w:rsidRPr="007C127C" w:rsidRDefault="00694700" w:rsidP="00E6227B">
            <w:pPr>
              <w:pStyle w:val="ListParagraph"/>
              <w:spacing w:line="276" w:lineRule="auto"/>
              <w:ind w:left="0"/>
              <w:rPr>
                <w:ins w:id="1124" w:author="phuong vu" w:date="2018-11-22T16:01:00Z"/>
                <w:lang w:val="en-US"/>
              </w:rPr>
              <w:pPrChange w:id="1125" w:author="phuong vu" w:date="2018-11-23T13:48:00Z">
                <w:pPr>
                  <w:pStyle w:val="ListParagraph"/>
                  <w:spacing w:line="360" w:lineRule="auto"/>
                  <w:ind w:left="0"/>
                </w:pPr>
              </w:pPrChange>
            </w:pPr>
            <w:ins w:id="1126" w:author="phuong vu" w:date="2018-11-22T16:01:00Z">
              <w:r>
                <w:rPr>
                  <w:lang w:val="en-US"/>
                </w:rPr>
                <w:t>GU_02</w:t>
              </w:r>
            </w:ins>
          </w:p>
        </w:tc>
        <w:tc>
          <w:tcPr>
            <w:tcW w:w="5979" w:type="dxa"/>
            <w:tcPrChange w:id="1127" w:author="phuong vu" w:date="2018-11-23T10:00:00Z">
              <w:tcPr>
                <w:tcW w:w="6490" w:type="dxa"/>
              </w:tcPr>
            </w:tcPrChange>
          </w:tcPr>
          <w:p w14:paraId="1C07ECD3" w14:textId="77777777" w:rsidR="00694700" w:rsidRDefault="00694700" w:rsidP="00E6227B">
            <w:pPr>
              <w:pStyle w:val="ListParagraph"/>
              <w:spacing w:line="276" w:lineRule="auto"/>
              <w:ind w:left="0"/>
              <w:rPr>
                <w:ins w:id="1128" w:author="phuong vu" w:date="2018-11-22T16:01:00Z"/>
              </w:rPr>
              <w:pPrChange w:id="1129" w:author="phuong vu" w:date="2018-11-23T13:48:00Z">
                <w:pPr>
                  <w:pStyle w:val="ListParagraph"/>
                  <w:spacing w:line="360" w:lineRule="auto"/>
                  <w:ind w:left="0"/>
                </w:pPr>
              </w:pPrChange>
            </w:pPr>
            <w:ins w:id="1130" w:author="phuong vu" w:date="2018-11-22T16:01:00Z">
              <w:r>
                <w:rPr>
                  <w:lang w:val="en-US"/>
                </w:rPr>
                <w:t>Quản lí biên nhận</w:t>
              </w:r>
            </w:ins>
          </w:p>
        </w:tc>
      </w:tr>
      <w:tr w:rsidR="00694700" w14:paraId="3BDFE688" w14:textId="77777777" w:rsidTr="006648F4">
        <w:trPr>
          <w:ins w:id="1131" w:author="phuong vu" w:date="2018-11-22T16:01:00Z"/>
        </w:trPr>
        <w:tc>
          <w:tcPr>
            <w:tcW w:w="708" w:type="dxa"/>
            <w:tcPrChange w:id="1132" w:author="phuong vu" w:date="2018-11-23T10:00:00Z">
              <w:tcPr>
                <w:tcW w:w="708" w:type="dxa"/>
              </w:tcPr>
            </w:tcPrChange>
          </w:tcPr>
          <w:p w14:paraId="7E41B45B" w14:textId="77777777" w:rsidR="00694700" w:rsidRPr="00467A14" w:rsidRDefault="00694700" w:rsidP="00E6227B">
            <w:pPr>
              <w:pStyle w:val="ListParagraph"/>
              <w:spacing w:line="276" w:lineRule="auto"/>
              <w:ind w:left="0"/>
              <w:jc w:val="center"/>
              <w:rPr>
                <w:ins w:id="1133" w:author="phuong vu" w:date="2018-11-22T16:01:00Z"/>
                <w:lang w:val="en-US"/>
              </w:rPr>
              <w:pPrChange w:id="1134" w:author="phuong vu" w:date="2018-11-23T13:48:00Z">
                <w:pPr>
                  <w:pStyle w:val="ListParagraph"/>
                  <w:spacing w:line="360" w:lineRule="auto"/>
                  <w:ind w:left="0"/>
                  <w:jc w:val="center"/>
                </w:pPr>
              </w:pPrChange>
            </w:pPr>
            <w:ins w:id="1135" w:author="phuong vu" w:date="2018-11-22T16:01:00Z">
              <w:r>
                <w:t>3</w:t>
              </w:r>
            </w:ins>
          </w:p>
        </w:tc>
        <w:tc>
          <w:tcPr>
            <w:tcW w:w="1992" w:type="dxa"/>
            <w:tcPrChange w:id="1136" w:author="phuong vu" w:date="2018-11-23T10:00:00Z">
              <w:tcPr>
                <w:tcW w:w="1481" w:type="dxa"/>
              </w:tcPr>
            </w:tcPrChange>
          </w:tcPr>
          <w:p w14:paraId="39B0F760" w14:textId="77777777" w:rsidR="00694700" w:rsidRPr="007C127C" w:rsidRDefault="00694700" w:rsidP="00E6227B">
            <w:pPr>
              <w:pStyle w:val="ListParagraph"/>
              <w:spacing w:line="276" w:lineRule="auto"/>
              <w:ind w:left="0"/>
              <w:rPr>
                <w:ins w:id="1137" w:author="phuong vu" w:date="2018-11-22T16:01:00Z"/>
                <w:lang w:val="en-US"/>
              </w:rPr>
              <w:pPrChange w:id="1138" w:author="phuong vu" w:date="2018-11-23T13:48:00Z">
                <w:pPr>
                  <w:pStyle w:val="ListParagraph"/>
                  <w:spacing w:line="360" w:lineRule="auto"/>
                  <w:ind w:left="0"/>
                </w:pPr>
              </w:pPrChange>
            </w:pPr>
            <w:ins w:id="1139" w:author="phuong vu" w:date="2018-11-22T16:01:00Z">
              <w:r>
                <w:rPr>
                  <w:lang w:val="en-US"/>
                </w:rPr>
                <w:t>GU_03</w:t>
              </w:r>
            </w:ins>
          </w:p>
        </w:tc>
        <w:tc>
          <w:tcPr>
            <w:tcW w:w="5979" w:type="dxa"/>
            <w:tcPrChange w:id="1140" w:author="phuong vu" w:date="2018-11-23T10:00:00Z">
              <w:tcPr>
                <w:tcW w:w="6490" w:type="dxa"/>
              </w:tcPr>
            </w:tcPrChange>
          </w:tcPr>
          <w:p w14:paraId="550F0281" w14:textId="77777777" w:rsidR="00694700" w:rsidRDefault="00694700" w:rsidP="00E6227B">
            <w:pPr>
              <w:pStyle w:val="ListParagraph"/>
              <w:spacing w:line="276" w:lineRule="auto"/>
              <w:ind w:left="0"/>
              <w:rPr>
                <w:ins w:id="1141" w:author="phuong vu" w:date="2018-11-22T16:01:00Z"/>
              </w:rPr>
              <w:pPrChange w:id="1142" w:author="phuong vu" w:date="2018-11-23T13:48:00Z">
                <w:pPr>
                  <w:pStyle w:val="ListParagraph"/>
                  <w:spacing w:line="360" w:lineRule="auto"/>
                  <w:ind w:left="0"/>
                </w:pPr>
              </w:pPrChange>
            </w:pPr>
            <w:ins w:id="1143" w:author="phuong vu" w:date="2018-11-22T16:01:00Z">
              <w:r>
                <w:rPr>
                  <w:lang w:val="en-US"/>
                </w:rPr>
                <w:t>Quản lí phân công xử lí đơn hàng</w:t>
              </w:r>
            </w:ins>
          </w:p>
        </w:tc>
      </w:tr>
      <w:tr w:rsidR="00694700" w14:paraId="29094FF4" w14:textId="77777777" w:rsidTr="006648F4">
        <w:trPr>
          <w:ins w:id="1144" w:author="phuong vu" w:date="2018-11-22T16:01:00Z"/>
        </w:trPr>
        <w:tc>
          <w:tcPr>
            <w:tcW w:w="708" w:type="dxa"/>
            <w:tcPrChange w:id="1145" w:author="phuong vu" w:date="2018-11-23T10:00:00Z">
              <w:tcPr>
                <w:tcW w:w="708" w:type="dxa"/>
              </w:tcPr>
            </w:tcPrChange>
          </w:tcPr>
          <w:p w14:paraId="179BB6D1" w14:textId="77777777" w:rsidR="00694700" w:rsidRDefault="00694700" w:rsidP="00E6227B">
            <w:pPr>
              <w:pStyle w:val="ListParagraph"/>
              <w:spacing w:line="276" w:lineRule="auto"/>
              <w:ind w:left="0"/>
              <w:jc w:val="center"/>
              <w:rPr>
                <w:ins w:id="1146" w:author="phuong vu" w:date="2018-11-22T16:01:00Z"/>
              </w:rPr>
              <w:pPrChange w:id="1147" w:author="phuong vu" w:date="2018-11-23T13:48:00Z">
                <w:pPr>
                  <w:pStyle w:val="ListParagraph"/>
                  <w:spacing w:line="360" w:lineRule="auto"/>
                  <w:ind w:left="0"/>
                  <w:jc w:val="center"/>
                </w:pPr>
              </w:pPrChange>
            </w:pPr>
            <w:ins w:id="1148" w:author="phuong vu" w:date="2018-11-22T16:01:00Z">
              <w:r>
                <w:t>4</w:t>
              </w:r>
            </w:ins>
          </w:p>
        </w:tc>
        <w:tc>
          <w:tcPr>
            <w:tcW w:w="1992" w:type="dxa"/>
            <w:tcPrChange w:id="1149" w:author="phuong vu" w:date="2018-11-23T10:00:00Z">
              <w:tcPr>
                <w:tcW w:w="1481" w:type="dxa"/>
              </w:tcPr>
            </w:tcPrChange>
          </w:tcPr>
          <w:p w14:paraId="4BC1275F" w14:textId="77777777" w:rsidR="00694700" w:rsidRPr="007C127C" w:rsidRDefault="00694700" w:rsidP="00E6227B">
            <w:pPr>
              <w:pStyle w:val="ListParagraph"/>
              <w:spacing w:line="276" w:lineRule="auto"/>
              <w:ind w:left="0"/>
              <w:rPr>
                <w:ins w:id="1150" w:author="phuong vu" w:date="2018-11-22T16:01:00Z"/>
                <w:lang w:val="en-US"/>
              </w:rPr>
              <w:pPrChange w:id="1151" w:author="phuong vu" w:date="2018-11-23T13:48:00Z">
                <w:pPr>
                  <w:pStyle w:val="ListParagraph"/>
                  <w:spacing w:line="360" w:lineRule="auto"/>
                  <w:ind w:left="0"/>
                </w:pPr>
              </w:pPrChange>
            </w:pPr>
            <w:ins w:id="1152" w:author="phuong vu" w:date="2018-11-22T16:01:00Z">
              <w:r>
                <w:rPr>
                  <w:lang w:val="en-US"/>
                </w:rPr>
                <w:t>GU_04</w:t>
              </w:r>
            </w:ins>
          </w:p>
        </w:tc>
        <w:tc>
          <w:tcPr>
            <w:tcW w:w="5979" w:type="dxa"/>
            <w:tcPrChange w:id="1153" w:author="phuong vu" w:date="2018-11-23T10:00:00Z">
              <w:tcPr>
                <w:tcW w:w="6490" w:type="dxa"/>
              </w:tcPr>
            </w:tcPrChange>
          </w:tcPr>
          <w:p w14:paraId="4C10513C" w14:textId="77777777" w:rsidR="00694700" w:rsidRDefault="00694700" w:rsidP="00E6227B">
            <w:pPr>
              <w:pStyle w:val="ListParagraph"/>
              <w:spacing w:line="276" w:lineRule="auto"/>
              <w:ind w:left="0"/>
              <w:rPr>
                <w:ins w:id="1154" w:author="phuong vu" w:date="2018-11-22T16:01:00Z"/>
              </w:rPr>
              <w:pPrChange w:id="1155" w:author="phuong vu" w:date="2018-11-23T13:48:00Z">
                <w:pPr>
                  <w:pStyle w:val="ListParagraph"/>
                  <w:spacing w:line="360" w:lineRule="auto"/>
                  <w:ind w:left="0"/>
                </w:pPr>
              </w:pPrChange>
            </w:pPr>
            <w:ins w:id="1156" w:author="phuong vu" w:date="2018-11-22T16:01:00Z">
              <w:r>
                <w:rPr>
                  <w:lang w:val="en-US"/>
                </w:rPr>
                <w:t>Tạo đơn hàng</w:t>
              </w:r>
            </w:ins>
          </w:p>
        </w:tc>
      </w:tr>
      <w:tr w:rsidR="007E73AD" w14:paraId="15C511E4" w14:textId="77777777" w:rsidTr="006648F4">
        <w:trPr>
          <w:ins w:id="1157" w:author="phuong vu" w:date="2018-11-23T08:48:00Z"/>
        </w:trPr>
        <w:tc>
          <w:tcPr>
            <w:tcW w:w="708" w:type="dxa"/>
            <w:tcPrChange w:id="1158" w:author="phuong vu" w:date="2018-11-23T10:00:00Z">
              <w:tcPr>
                <w:tcW w:w="708" w:type="dxa"/>
              </w:tcPr>
            </w:tcPrChange>
          </w:tcPr>
          <w:p w14:paraId="4EC9942C" w14:textId="444C0203" w:rsidR="007E73AD" w:rsidRPr="007E73AD" w:rsidRDefault="007E73AD" w:rsidP="00E6227B">
            <w:pPr>
              <w:pStyle w:val="ListParagraph"/>
              <w:spacing w:line="276" w:lineRule="auto"/>
              <w:ind w:left="0"/>
              <w:jc w:val="center"/>
              <w:rPr>
                <w:ins w:id="1159" w:author="phuong vu" w:date="2018-11-23T08:48:00Z"/>
                <w:lang w:val="en-US"/>
                <w:rPrChange w:id="1160" w:author="phuong vu" w:date="2018-11-23T08:48:00Z">
                  <w:rPr>
                    <w:ins w:id="1161" w:author="phuong vu" w:date="2018-11-23T08:48:00Z"/>
                  </w:rPr>
                </w:rPrChange>
              </w:rPr>
              <w:pPrChange w:id="1162" w:author="phuong vu" w:date="2018-11-23T13:48:00Z">
                <w:pPr>
                  <w:pStyle w:val="ListParagraph"/>
                  <w:spacing w:line="360" w:lineRule="auto"/>
                  <w:ind w:left="0"/>
                  <w:jc w:val="center"/>
                </w:pPr>
              </w:pPrChange>
            </w:pPr>
            <w:ins w:id="1163" w:author="phuong vu" w:date="2018-11-23T08:48:00Z">
              <w:r>
                <w:rPr>
                  <w:lang w:val="en-US"/>
                </w:rPr>
                <w:t>5</w:t>
              </w:r>
            </w:ins>
          </w:p>
        </w:tc>
        <w:tc>
          <w:tcPr>
            <w:tcW w:w="1992" w:type="dxa"/>
            <w:tcPrChange w:id="1164" w:author="phuong vu" w:date="2018-11-23T10:00:00Z">
              <w:tcPr>
                <w:tcW w:w="1481" w:type="dxa"/>
              </w:tcPr>
            </w:tcPrChange>
          </w:tcPr>
          <w:p w14:paraId="26463646" w14:textId="48D61E8E" w:rsidR="007E73AD" w:rsidRDefault="007E73AD" w:rsidP="00E6227B">
            <w:pPr>
              <w:pStyle w:val="ListParagraph"/>
              <w:spacing w:line="276" w:lineRule="auto"/>
              <w:ind w:left="0"/>
              <w:rPr>
                <w:ins w:id="1165" w:author="phuong vu" w:date="2018-11-23T08:48:00Z"/>
                <w:lang w:val="en-US"/>
              </w:rPr>
              <w:pPrChange w:id="1166" w:author="phuong vu" w:date="2018-11-23T13:48:00Z">
                <w:pPr>
                  <w:pStyle w:val="ListParagraph"/>
                  <w:spacing w:line="360" w:lineRule="auto"/>
                  <w:ind w:left="0"/>
                </w:pPr>
              </w:pPrChange>
            </w:pPr>
            <w:ins w:id="1167" w:author="phuong vu" w:date="2018-11-23T08:48:00Z">
              <w:r>
                <w:rPr>
                  <w:lang w:val="en-US"/>
                </w:rPr>
                <w:t>GU_05</w:t>
              </w:r>
            </w:ins>
          </w:p>
        </w:tc>
        <w:tc>
          <w:tcPr>
            <w:tcW w:w="5979" w:type="dxa"/>
            <w:tcPrChange w:id="1168" w:author="phuong vu" w:date="2018-11-23T10:00:00Z">
              <w:tcPr>
                <w:tcW w:w="6490" w:type="dxa"/>
              </w:tcPr>
            </w:tcPrChange>
          </w:tcPr>
          <w:p w14:paraId="6E9CF08C" w14:textId="0611CC99" w:rsidR="007E73AD" w:rsidRDefault="007E73AD" w:rsidP="00E6227B">
            <w:pPr>
              <w:pStyle w:val="ListParagraph"/>
              <w:spacing w:line="276" w:lineRule="auto"/>
              <w:ind w:left="0"/>
              <w:rPr>
                <w:ins w:id="1169" w:author="phuong vu" w:date="2018-11-23T08:48:00Z"/>
                <w:lang w:val="en-US"/>
              </w:rPr>
              <w:pPrChange w:id="1170" w:author="phuong vu" w:date="2018-11-23T13:48:00Z">
                <w:pPr>
                  <w:pStyle w:val="ListParagraph"/>
                  <w:spacing w:line="360" w:lineRule="auto"/>
                  <w:ind w:left="0"/>
                </w:pPr>
              </w:pPrChange>
            </w:pPr>
            <w:ins w:id="1171" w:author="phuong vu" w:date="2018-11-23T08:48:00Z">
              <w:r>
                <w:rPr>
                  <w:lang w:val="en-US"/>
                </w:rPr>
                <w:t>Cập nhật đơn hàng</w:t>
              </w:r>
            </w:ins>
          </w:p>
        </w:tc>
      </w:tr>
      <w:tr w:rsidR="00694700" w14:paraId="7241F57D" w14:textId="77777777" w:rsidTr="006648F4">
        <w:trPr>
          <w:ins w:id="1172" w:author="phuong vu" w:date="2018-11-22T16:01:00Z"/>
        </w:trPr>
        <w:tc>
          <w:tcPr>
            <w:tcW w:w="708" w:type="dxa"/>
            <w:tcPrChange w:id="1173" w:author="phuong vu" w:date="2018-11-23T10:00:00Z">
              <w:tcPr>
                <w:tcW w:w="708" w:type="dxa"/>
              </w:tcPr>
            </w:tcPrChange>
          </w:tcPr>
          <w:p w14:paraId="654CFF5B" w14:textId="24F8B8AD" w:rsidR="00694700" w:rsidRPr="00747972" w:rsidRDefault="007E73AD" w:rsidP="00E6227B">
            <w:pPr>
              <w:pStyle w:val="ListParagraph"/>
              <w:spacing w:line="276" w:lineRule="auto"/>
              <w:ind w:left="0"/>
              <w:jc w:val="center"/>
              <w:rPr>
                <w:ins w:id="1174" w:author="phuong vu" w:date="2018-11-22T16:01:00Z"/>
                <w:lang w:val="en-US"/>
              </w:rPr>
              <w:pPrChange w:id="1175" w:author="phuong vu" w:date="2018-11-23T13:48:00Z">
                <w:pPr>
                  <w:pStyle w:val="ListParagraph"/>
                  <w:spacing w:line="360" w:lineRule="auto"/>
                  <w:ind w:left="0"/>
                  <w:jc w:val="center"/>
                </w:pPr>
              </w:pPrChange>
            </w:pPr>
            <w:ins w:id="1176" w:author="phuong vu" w:date="2018-11-23T08:48:00Z">
              <w:r>
                <w:rPr>
                  <w:lang w:val="en-US"/>
                </w:rPr>
                <w:t>6</w:t>
              </w:r>
            </w:ins>
          </w:p>
        </w:tc>
        <w:tc>
          <w:tcPr>
            <w:tcW w:w="1992" w:type="dxa"/>
            <w:tcPrChange w:id="1177" w:author="phuong vu" w:date="2018-11-23T10:00:00Z">
              <w:tcPr>
                <w:tcW w:w="1481" w:type="dxa"/>
              </w:tcPr>
            </w:tcPrChange>
          </w:tcPr>
          <w:p w14:paraId="55ED3D58" w14:textId="30B1EF7B" w:rsidR="00694700" w:rsidRDefault="00694700" w:rsidP="00E6227B">
            <w:pPr>
              <w:pStyle w:val="ListParagraph"/>
              <w:spacing w:line="276" w:lineRule="auto"/>
              <w:ind w:left="0"/>
              <w:rPr>
                <w:ins w:id="1178" w:author="phuong vu" w:date="2018-11-22T16:01:00Z"/>
                <w:lang w:val="en-US"/>
              </w:rPr>
              <w:pPrChange w:id="1179" w:author="phuong vu" w:date="2018-11-23T13:48:00Z">
                <w:pPr>
                  <w:pStyle w:val="ListParagraph"/>
                  <w:spacing w:line="360" w:lineRule="auto"/>
                  <w:ind w:left="0"/>
                </w:pPr>
              </w:pPrChange>
            </w:pPr>
            <w:ins w:id="1180" w:author="phuong vu" w:date="2018-11-22T16:01:00Z">
              <w:r>
                <w:rPr>
                  <w:lang w:val="en-US"/>
                </w:rPr>
                <w:t>GU_0</w:t>
              </w:r>
            </w:ins>
            <w:ins w:id="1181" w:author="phuong vu" w:date="2018-11-23T08:48:00Z">
              <w:r w:rsidR="007E73AD">
                <w:rPr>
                  <w:lang w:val="en-US"/>
                </w:rPr>
                <w:t>6</w:t>
              </w:r>
            </w:ins>
          </w:p>
        </w:tc>
        <w:tc>
          <w:tcPr>
            <w:tcW w:w="5979" w:type="dxa"/>
            <w:tcPrChange w:id="1182" w:author="phuong vu" w:date="2018-11-23T10:00:00Z">
              <w:tcPr>
                <w:tcW w:w="6490" w:type="dxa"/>
              </w:tcPr>
            </w:tcPrChange>
          </w:tcPr>
          <w:p w14:paraId="09573968" w14:textId="77777777" w:rsidR="00694700" w:rsidRDefault="00694700" w:rsidP="00E6227B">
            <w:pPr>
              <w:pStyle w:val="ListParagraph"/>
              <w:spacing w:line="276" w:lineRule="auto"/>
              <w:ind w:left="0"/>
              <w:rPr>
                <w:ins w:id="1183" w:author="phuong vu" w:date="2018-11-22T16:01:00Z"/>
                <w:lang w:val="en-US"/>
              </w:rPr>
              <w:pPrChange w:id="1184" w:author="phuong vu" w:date="2018-11-23T13:48:00Z">
                <w:pPr>
                  <w:pStyle w:val="ListParagraph"/>
                  <w:spacing w:line="360" w:lineRule="auto"/>
                  <w:ind w:left="0"/>
                </w:pPr>
              </w:pPrChange>
            </w:pPr>
            <w:ins w:id="1185" w:author="phuong vu" w:date="2018-11-22T16:01:00Z">
              <w:r>
                <w:rPr>
                  <w:lang w:val="en-US"/>
                </w:rPr>
                <w:t>Quản lí trạng thái máy giặt</w:t>
              </w:r>
            </w:ins>
          </w:p>
        </w:tc>
      </w:tr>
      <w:tr w:rsidR="00694700" w14:paraId="75856C4C" w14:textId="77777777" w:rsidTr="006648F4">
        <w:trPr>
          <w:ins w:id="1186" w:author="phuong vu" w:date="2018-11-22T16:01:00Z"/>
        </w:trPr>
        <w:tc>
          <w:tcPr>
            <w:tcW w:w="708" w:type="dxa"/>
            <w:tcPrChange w:id="1187" w:author="phuong vu" w:date="2018-11-23T10:00:00Z">
              <w:tcPr>
                <w:tcW w:w="708" w:type="dxa"/>
              </w:tcPr>
            </w:tcPrChange>
          </w:tcPr>
          <w:p w14:paraId="6773AAC7" w14:textId="25CD99A0" w:rsidR="00694700" w:rsidRPr="007E73AD" w:rsidRDefault="007E73AD" w:rsidP="00E6227B">
            <w:pPr>
              <w:pStyle w:val="ListParagraph"/>
              <w:spacing w:line="276" w:lineRule="auto"/>
              <w:ind w:left="0"/>
              <w:jc w:val="center"/>
              <w:rPr>
                <w:ins w:id="1188" w:author="phuong vu" w:date="2018-11-22T16:01:00Z"/>
                <w:lang w:val="en-US"/>
                <w:rPrChange w:id="1189" w:author="phuong vu" w:date="2018-11-23T08:48:00Z">
                  <w:rPr>
                    <w:ins w:id="1190" w:author="phuong vu" w:date="2018-11-22T16:01:00Z"/>
                  </w:rPr>
                </w:rPrChange>
              </w:rPr>
              <w:pPrChange w:id="1191" w:author="phuong vu" w:date="2018-11-23T13:48:00Z">
                <w:pPr>
                  <w:pStyle w:val="ListParagraph"/>
                  <w:spacing w:line="360" w:lineRule="auto"/>
                  <w:ind w:left="0"/>
                  <w:jc w:val="center"/>
                </w:pPr>
              </w:pPrChange>
            </w:pPr>
            <w:ins w:id="1192" w:author="phuong vu" w:date="2018-11-23T08:48:00Z">
              <w:r>
                <w:rPr>
                  <w:lang w:val="en-US"/>
                </w:rPr>
                <w:t>7</w:t>
              </w:r>
            </w:ins>
          </w:p>
        </w:tc>
        <w:tc>
          <w:tcPr>
            <w:tcW w:w="1992" w:type="dxa"/>
            <w:tcPrChange w:id="1193" w:author="phuong vu" w:date="2018-11-23T10:00:00Z">
              <w:tcPr>
                <w:tcW w:w="1481" w:type="dxa"/>
              </w:tcPr>
            </w:tcPrChange>
          </w:tcPr>
          <w:p w14:paraId="5B6B838F" w14:textId="04DCCF47" w:rsidR="00694700" w:rsidRPr="007C127C" w:rsidRDefault="00694700" w:rsidP="00E6227B">
            <w:pPr>
              <w:pStyle w:val="ListParagraph"/>
              <w:spacing w:line="276" w:lineRule="auto"/>
              <w:ind w:left="0"/>
              <w:rPr>
                <w:ins w:id="1194" w:author="phuong vu" w:date="2018-11-22T16:01:00Z"/>
                <w:lang w:val="en-US"/>
              </w:rPr>
              <w:pPrChange w:id="1195" w:author="phuong vu" w:date="2018-11-23T13:48:00Z">
                <w:pPr>
                  <w:pStyle w:val="ListParagraph"/>
                  <w:spacing w:line="360" w:lineRule="auto"/>
                  <w:ind w:left="0"/>
                </w:pPr>
              </w:pPrChange>
            </w:pPr>
            <w:ins w:id="1196" w:author="phuong vu" w:date="2018-11-22T16:01:00Z">
              <w:r>
                <w:rPr>
                  <w:lang w:val="en-US"/>
                </w:rPr>
                <w:t>GU_0</w:t>
              </w:r>
            </w:ins>
            <w:ins w:id="1197" w:author="phuong vu" w:date="2018-11-23T08:48:00Z">
              <w:r w:rsidR="007E73AD">
                <w:rPr>
                  <w:lang w:val="en-US"/>
                </w:rPr>
                <w:t>7</w:t>
              </w:r>
            </w:ins>
          </w:p>
        </w:tc>
        <w:tc>
          <w:tcPr>
            <w:tcW w:w="5979" w:type="dxa"/>
            <w:tcPrChange w:id="1198" w:author="phuong vu" w:date="2018-11-23T10:00:00Z">
              <w:tcPr>
                <w:tcW w:w="6490" w:type="dxa"/>
              </w:tcPr>
            </w:tcPrChange>
          </w:tcPr>
          <w:p w14:paraId="46A2FB09" w14:textId="77777777" w:rsidR="00694700" w:rsidRDefault="00694700" w:rsidP="00E6227B">
            <w:pPr>
              <w:pStyle w:val="ListParagraph"/>
              <w:spacing w:line="276" w:lineRule="auto"/>
              <w:ind w:left="0"/>
              <w:rPr>
                <w:ins w:id="1199" w:author="phuong vu" w:date="2018-11-22T16:01:00Z"/>
              </w:rPr>
              <w:pPrChange w:id="1200" w:author="phuong vu" w:date="2018-11-23T13:48:00Z">
                <w:pPr>
                  <w:pStyle w:val="ListParagraph"/>
                  <w:spacing w:line="360" w:lineRule="auto"/>
                  <w:ind w:left="0"/>
                </w:pPr>
              </w:pPrChange>
            </w:pPr>
            <w:ins w:id="1201" w:author="phuong vu" w:date="2018-11-22T16:01:00Z">
              <w:r>
                <w:rPr>
                  <w:lang w:val="en-US"/>
                </w:rPr>
                <w:t>Tìm kiếm và lọc quần áo theo loại có sẵn</w:t>
              </w:r>
            </w:ins>
          </w:p>
        </w:tc>
      </w:tr>
      <w:tr w:rsidR="00694700" w14:paraId="1031E986" w14:textId="77777777" w:rsidTr="006648F4">
        <w:trPr>
          <w:ins w:id="1202" w:author="phuong vu" w:date="2018-11-22T16:01:00Z"/>
        </w:trPr>
        <w:tc>
          <w:tcPr>
            <w:tcW w:w="708" w:type="dxa"/>
            <w:tcPrChange w:id="1203" w:author="phuong vu" w:date="2018-11-23T10:00:00Z">
              <w:tcPr>
                <w:tcW w:w="708" w:type="dxa"/>
              </w:tcPr>
            </w:tcPrChange>
          </w:tcPr>
          <w:p w14:paraId="1A988C42" w14:textId="09EB4F96" w:rsidR="00694700" w:rsidRPr="007E73AD" w:rsidRDefault="007E73AD" w:rsidP="00E6227B">
            <w:pPr>
              <w:pStyle w:val="ListParagraph"/>
              <w:spacing w:line="276" w:lineRule="auto"/>
              <w:ind w:left="0"/>
              <w:jc w:val="center"/>
              <w:rPr>
                <w:ins w:id="1204" w:author="phuong vu" w:date="2018-11-22T16:01:00Z"/>
                <w:lang w:val="en-US"/>
                <w:rPrChange w:id="1205" w:author="phuong vu" w:date="2018-11-23T08:48:00Z">
                  <w:rPr>
                    <w:ins w:id="1206" w:author="phuong vu" w:date="2018-11-22T16:01:00Z"/>
                  </w:rPr>
                </w:rPrChange>
              </w:rPr>
              <w:pPrChange w:id="1207" w:author="phuong vu" w:date="2018-11-23T13:48:00Z">
                <w:pPr>
                  <w:pStyle w:val="ListParagraph"/>
                  <w:spacing w:line="360" w:lineRule="auto"/>
                  <w:ind w:left="0"/>
                  <w:jc w:val="center"/>
                </w:pPr>
              </w:pPrChange>
            </w:pPr>
            <w:ins w:id="1208" w:author="phuong vu" w:date="2018-11-23T08:48:00Z">
              <w:r>
                <w:rPr>
                  <w:lang w:val="en-US"/>
                </w:rPr>
                <w:t>8</w:t>
              </w:r>
            </w:ins>
          </w:p>
        </w:tc>
        <w:tc>
          <w:tcPr>
            <w:tcW w:w="1992" w:type="dxa"/>
            <w:tcPrChange w:id="1209" w:author="phuong vu" w:date="2018-11-23T10:00:00Z">
              <w:tcPr>
                <w:tcW w:w="1481" w:type="dxa"/>
              </w:tcPr>
            </w:tcPrChange>
          </w:tcPr>
          <w:p w14:paraId="69498223" w14:textId="30542EC0" w:rsidR="00694700" w:rsidRPr="007C127C" w:rsidRDefault="00694700" w:rsidP="00E6227B">
            <w:pPr>
              <w:pStyle w:val="ListParagraph"/>
              <w:spacing w:line="276" w:lineRule="auto"/>
              <w:ind w:left="0"/>
              <w:rPr>
                <w:ins w:id="1210" w:author="phuong vu" w:date="2018-11-22T16:01:00Z"/>
                <w:lang w:val="en-US"/>
              </w:rPr>
              <w:pPrChange w:id="1211" w:author="phuong vu" w:date="2018-11-23T13:48:00Z">
                <w:pPr>
                  <w:pStyle w:val="ListParagraph"/>
                  <w:spacing w:line="360" w:lineRule="auto"/>
                  <w:ind w:left="0"/>
                </w:pPr>
              </w:pPrChange>
            </w:pPr>
            <w:ins w:id="1212" w:author="phuong vu" w:date="2018-11-22T16:01:00Z">
              <w:r>
                <w:rPr>
                  <w:lang w:val="en-US"/>
                </w:rPr>
                <w:t>GU_0</w:t>
              </w:r>
            </w:ins>
            <w:ins w:id="1213" w:author="phuong vu" w:date="2018-11-23T08:48:00Z">
              <w:r w:rsidR="007E73AD">
                <w:rPr>
                  <w:lang w:val="en-US"/>
                </w:rPr>
                <w:t>8</w:t>
              </w:r>
            </w:ins>
          </w:p>
        </w:tc>
        <w:tc>
          <w:tcPr>
            <w:tcW w:w="5979" w:type="dxa"/>
            <w:tcPrChange w:id="1214" w:author="phuong vu" w:date="2018-11-23T10:00:00Z">
              <w:tcPr>
                <w:tcW w:w="6490" w:type="dxa"/>
              </w:tcPr>
            </w:tcPrChange>
          </w:tcPr>
          <w:p w14:paraId="44126177" w14:textId="77777777" w:rsidR="00694700" w:rsidRDefault="00694700" w:rsidP="00E6227B">
            <w:pPr>
              <w:pStyle w:val="ListParagraph"/>
              <w:spacing w:line="276" w:lineRule="auto"/>
              <w:ind w:left="0"/>
              <w:rPr>
                <w:ins w:id="1215" w:author="phuong vu" w:date="2018-11-22T16:01:00Z"/>
              </w:rPr>
              <w:pPrChange w:id="1216" w:author="phuong vu" w:date="2018-11-23T13:48:00Z">
                <w:pPr>
                  <w:pStyle w:val="ListParagraph"/>
                  <w:spacing w:line="360" w:lineRule="auto"/>
                  <w:ind w:left="0"/>
                </w:pPr>
              </w:pPrChange>
            </w:pPr>
            <w:ins w:id="1217" w:author="phuong vu" w:date="2018-11-22T16:01:00Z">
              <w:r>
                <w:rPr>
                  <w:lang w:val="en-US"/>
                </w:rPr>
                <w:t>Tìm kiếm đơn hàng</w:t>
              </w:r>
            </w:ins>
          </w:p>
        </w:tc>
      </w:tr>
      <w:tr w:rsidR="00694700" w14:paraId="48F4ACD9" w14:textId="77777777" w:rsidTr="006648F4">
        <w:trPr>
          <w:ins w:id="1218" w:author="phuong vu" w:date="2018-11-22T16:01:00Z"/>
        </w:trPr>
        <w:tc>
          <w:tcPr>
            <w:tcW w:w="708" w:type="dxa"/>
            <w:tcPrChange w:id="1219" w:author="phuong vu" w:date="2018-11-23T10:00:00Z">
              <w:tcPr>
                <w:tcW w:w="708" w:type="dxa"/>
              </w:tcPr>
            </w:tcPrChange>
          </w:tcPr>
          <w:p w14:paraId="65D8849B" w14:textId="21D2B1C1" w:rsidR="00694700" w:rsidRPr="007C127C" w:rsidRDefault="007E73AD" w:rsidP="00E6227B">
            <w:pPr>
              <w:pStyle w:val="ListParagraph"/>
              <w:spacing w:line="276" w:lineRule="auto"/>
              <w:ind w:left="0"/>
              <w:jc w:val="center"/>
              <w:rPr>
                <w:ins w:id="1220" w:author="phuong vu" w:date="2018-11-22T16:01:00Z"/>
                <w:lang w:val="en-US"/>
              </w:rPr>
              <w:pPrChange w:id="1221" w:author="phuong vu" w:date="2018-11-23T13:48:00Z">
                <w:pPr>
                  <w:pStyle w:val="ListParagraph"/>
                  <w:spacing w:line="360" w:lineRule="auto"/>
                  <w:ind w:left="0"/>
                  <w:jc w:val="center"/>
                </w:pPr>
              </w:pPrChange>
            </w:pPr>
            <w:ins w:id="1222" w:author="phuong vu" w:date="2018-11-23T08:48:00Z">
              <w:r>
                <w:rPr>
                  <w:lang w:val="en-US"/>
                </w:rPr>
                <w:t>9</w:t>
              </w:r>
            </w:ins>
          </w:p>
        </w:tc>
        <w:tc>
          <w:tcPr>
            <w:tcW w:w="1992" w:type="dxa"/>
            <w:tcPrChange w:id="1223" w:author="phuong vu" w:date="2018-11-23T10:00:00Z">
              <w:tcPr>
                <w:tcW w:w="1481" w:type="dxa"/>
              </w:tcPr>
            </w:tcPrChange>
          </w:tcPr>
          <w:p w14:paraId="3E6420B9" w14:textId="0CFF20AA" w:rsidR="00694700" w:rsidRPr="007C127C" w:rsidRDefault="00694700" w:rsidP="00E6227B">
            <w:pPr>
              <w:pStyle w:val="ListParagraph"/>
              <w:spacing w:line="276" w:lineRule="auto"/>
              <w:ind w:left="0"/>
              <w:rPr>
                <w:ins w:id="1224" w:author="phuong vu" w:date="2018-11-22T16:01:00Z"/>
                <w:lang w:val="en-US"/>
              </w:rPr>
              <w:pPrChange w:id="1225" w:author="phuong vu" w:date="2018-11-23T13:48:00Z">
                <w:pPr>
                  <w:pStyle w:val="ListParagraph"/>
                  <w:spacing w:line="360" w:lineRule="auto"/>
                  <w:ind w:left="0"/>
                </w:pPr>
              </w:pPrChange>
            </w:pPr>
            <w:ins w:id="1226" w:author="phuong vu" w:date="2018-11-22T16:01:00Z">
              <w:r>
                <w:rPr>
                  <w:lang w:val="en-US"/>
                </w:rPr>
                <w:t>GU_0</w:t>
              </w:r>
            </w:ins>
            <w:ins w:id="1227" w:author="phuong vu" w:date="2018-11-23T08:48:00Z">
              <w:r w:rsidR="007E73AD">
                <w:rPr>
                  <w:lang w:val="en-US"/>
                </w:rPr>
                <w:t>9</w:t>
              </w:r>
            </w:ins>
          </w:p>
        </w:tc>
        <w:tc>
          <w:tcPr>
            <w:tcW w:w="5979" w:type="dxa"/>
            <w:tcPrChange w:id="1228" w:author="phuong vu" w:date="2018-11-23T10:00:00Z">
              <w:tcPr>
                <w:tcW w:w="6490" w:type="dxa"/>
              </w:tcPr>
            </w:tcPrChange>
          </w:tcPr>
          <w:p w14:paraId="2248410F" w14:textId="77777777" w:rsidR="00694700" w:rsidRDefault="00694700" w:rsidP="00E6227B">
            <w:pPr>
              <w:pStyle w:val="ListParagraph"/>
              <w:spacing w:line="276" w:lineRule="auto"/>
              <w:ind w:left="0"/>
              <w:rPr>
                <w:ins w:id="1229" w:author="phuong vu" w:date="2018-11-22T16:01:00Z"/>
              </w:rPr>
              <w:pPrChange w:id="1230" w:author="phuong vu" w:date="2018-11-23T13:48:00Z">
                <w:pPr>
                  <w:pStyle w:val="ListParagraph"/>
                  <w:spacing w:line="360" w:lineRule="auto"/>
                  <w:ind w:left="0"/>
                </w:pPr>
              </w:pPrChange>
            </w:pPr>
            <w:ins w:id="1231" w:author="phuong vu" w:date="2018-11-22T16:01:00Z">
              <w:r>
                <w:t>Đăng nhập</w:t>
              </w:r>
            </w:ins>
          </w:p>
        </w:tc>
      </w:tr>
      <w:tr w:rsidR="00694700" w14:paraId="408DC690" w14:textId="77777777" w:rsidTr="006648F4">
        <w:trPr>
          <w:ins w:id="1232" w:author="phuong vu" w:date="2018-11-22T16:01:00Z"/>
        </w:trPr>
        <w:tc>
          <w:tcPr>
            <w:tcW w:w="708" w:type="dxa"/>
            <w:tcPrChange w:id="1233" w:author="phuong vu" w:date="2018-11-23T10:00:00Z">
              <w:tcPr>
                <w:tcW w:w="708" w:type="dxa"/>
              </w:tcPr>
            </w:tcPrChange>
          </w:tcPr>
          <w:p w14:paraId="6D97D6D9" w14:textId="3298BC70" w:rsidR="00694700" w:rsidRPr="007C127C" w:rsidRDefault="007E73AD" w:rsidP="00E6227B">
            <w:pPr>
              <w:pStyle w:val="ListParagraph"/>
              <w:spacing w:line="276" w:lineRule="auto"/>
              <w:ind w:left="0"/>
              <w:jc w:val="center"/>
              <w:rPr>
                <w:ins w:id="1234" w:author="phuong vu" w:date="2018-11-22T16:01:00Z"/>
                <w:lang w:val="en-US"/>
              </w:rPr>
              <w:pPrChange w:id="1235" w:author="phuong vu" w:date="2018-11-23T13:48:00Z">
                <w:pPr>
                  <w:pStyle w:val="ListParagraph"/>
                  <w:spacing w:line="360" w:lineRule="auto"/>
                  <w:ind w:left="0"/>
                  <w:jc w:val="center"/>
                </w:pPr>
              </w:pPrChange>
            </w:pPr>
            <w:ins w:id="1236" w:author="phuong vu" w:date="2018-11-23T08:48:00Z">
              <w:r>
                <w:rPr>
                  <w:lang w:val="en-US"/>
                </w:rPr>
                <w:t>10</w:t>
              </w:r>
            </w:ins>
          </w:p>
        </w:tc>
        <w:tc>
          <w:tcPr>
            <w:tcW w:w="1992" w:type="dxa"/>
            <w:tcPrChange w:id="1237" w:author="phuong vu" w:date="2018-11-23T10:00:00Z">
              <w:tcPr>
                <w:tcW w:w="1481" w:type="dxa"/>
              </w:tcPr>
            </w:tcPrChange>
          </w:tcPr>
          <w:p w14:paraId="751A30C0" w14:textId="33E8DF73" w:rsidR="00694700" w:rsidRPr="007C127C" w:rsidRDefault="00694700" w:rsidP="00E6227B">
            <w:pPr>
              <w:pStyle w:val="ListParagraph"/>
              <w:spacing w:line="276" w:lineRule="auto"/>
              <w:ind w:left="0"/>
              <w:rPr>
                <w:ins w:id="1238" w:author="phuong vu" w:date="2018-11-22T16:01:00Z"/>
                <w:lang w:val="en-US"/>
              </w:rPr>
              <w:pPrChange w:id="1239" w:author="phuong vu" w:date="2018-11-23T13:48:00Z">
                <w:pPr>
                  <w:pStyle w:val="ListParagraph"/>
                  <w:spacing w:line="360" w:lineRule="auto"/>
                  <w:ind w:left="0"/>
                </w:pPr>
              </w:pPrChange>
            </w:pPr>
            <w:ins w:id="1240" w:author="phuong vu" w:date="2018-11-22T16:01:00Z">
              <w:r>
                <w:rPr>
                  <w:lang w:val="en-US"/>
                </w:rPr>
                <w:t>GU_</w:t>
              </w:r>
            </w:ins>
            <w:ins w:id="1241" w:author="phuong vu" w:date="2018-11-23T08:48:00Z">
              <w:r w:rsidR="007E73AD">
                <w:rPr>
                  <w:lang w:val="en-US"/>
                </w:rPr>
                <w:t>10</w:t>
              </w:r>
            </w:ins>
          </w:p>
        </w:tc>
        <w:tc>
          <w:tcPr>
            <w:tcW w:w="5979" w:type="dxa"/>
            <w:tcPrChange w:id="1242" w:author="phuong vu" w:date="2018-11-23T10:00:00Z">
              <w:tcPr>
                <w:tcW w:w="6490" w:type="dxa"/>
              </w:tcPr>
            </w:tcPrChange>
          </w:tcPr>
          <w:p w14:paraId="08CD2193" w14:textId="77777777" w:rsidR="00694700" w:rsidRDefault="00694700" w:rsidP="00E6227B">
            <w:pPr>
              <w:pStyle w:val="ListParagraph"/>
              <w:keepNext/>
              <w:spacing w:line="276" w:lineRule="auto"/>
              <w:ind w:left="0"/>
              <w:rPr>
                <w:ins w:id="1243" w:author="phuong vu" w:date="2018-11-22T16:01:00Z"/>
              </w:rPr>
              <w:pPrChange w:id="1244" w:author="phuong vu" w:date="2018-11-23T13:48:00Z">
                <w:pPr>
                  <w:pStyle w:val="ListParagraph"/>
                  <w:keepNext/>
                  <w:spacing w:line="360" w:lineRule="auto"/>
                  <w:ind w:left="0"/>
                </w:pPr>
              </w:pPrChange>
            </w:pPr>
            <w:ins w:id="1245" w:author="phuong vu" w:date="2018-11-22T16:01:00Z">
              <w:r>
                <w:t>Đăng xuất</w:t>
              </w:r>
            </w:ins>
          </w:p>
        </w:tc>
      </w:tr>
      <w:tr w:rsidR="00694700" w14:paraId="70C7D8B6" w14:textId="77777777" w:rsidTr="006648F4">
        <w:trPr>
          <w:ins w:id="1246" w:author="phuong vu" w:date="2018-11-22T16:01:00Z"/>
        </w:trPr>
        <w:tc>
          <w:tcPr>
            <w:tcW w:w="708" w:type="dxa"/>
            <w:tcPrChange w:id="1247" w:author="phuong vu" w:date="2018-11-23T10:00:00Z">
              <w:tcPr>
                <w:tcW w:w="708" w:type="dxa"/>
              </w:tcPr>
            </w:tcPrChange>
          </w:tcPr>
          <w:p w14:paraId="1A076B11" w14:textId="3748E6C3" w:rsidR="00694700" w:rsidRDefault="007E73AD" w:rsidP="00E6227B">
            <w:pPr>
              <w:pStyle w:val="ListParagraph"/>
              <w:spacing w:line="276" w:lineRule="auto"/>
              <w:ind w:left="0"/>
              <w:jc w:val="center"/>
              <w:rPr>
                <w:ins w:id="1248" w:author="phuong vu" w:date="2018-11-22T16:01:00Z"/>
                <w:lang w:val="en-US"/>
              </w:rPr>
              <w:pPrChange w:id="1249" w:author="phuong vu" w:date="2018-11-23T13:48:00Z">
                <w:pPr>
                  <w:pStyle w:val="ListParagraph"/>
                  <w:spacing w:line="360" w:lineRule="auto"/>
                  <w:ind w:left="0"/>
                  <w:jc w:val="center"/>
                </w:pPr>
              </w:pPrChange>
            </w:pPr>
            <w:ins w:id="1250" w:author="phuong vu" w:date="2018-11-23T08:48:00Z">
              <w:r>
                <w:rPr>
                  <w:lang w:val="en-US"/>
                </w:rPr>
                <w:t>11</w:t>
              </w:r>
            </w:ins>
          </w:p>
        </w:tc>
        <w:tc>
          <w:tcPr>
            <w:tcW w:w="1992" w:type="dxa"/>
            <w:tcPrChange w:id="1251" w:author="phuong vu" w:date="2018-11-23T10:00:00Z">
              <w:tcPr>
                <w:tcW w:w="1481" w:type="dxa"/>
              </w:tcPr>
            </w:tcPrChange>
          </w:tcPr>
          <w:p w14:paraId="29A31C1B" w14:textId="7C7C0DA0" w:rsidR="00694700" w:rsidRDefault="00694700" w:rsidP="00E6227B">
            <w:pPr>
              <w:pStyle w:val="ListParagraph"/>
              <w:spacing w:line="276" w:lineRule="auto"/>
              <w:ind w:left="0"/>
              <w:rPr>
                <w:ins w:id="1252" w:author="phuong vu" w:date="2018-11-22T16:01:00Z"/>
                <w:lang w:val="en-US"/>
              </w:rPr>
              <w:pPrChange w:id="1253" w:author="phuong vu" w:date="2018-11-23T13:48:00Z">
                <w:pPr>
                  <w:pStyle w:val="ListParagraph"/>
                  <w:spacing w:line="360" w:lineRule="auto"/>
                  <w:ind w:left="0"/>
                </w:pPr>
              </w:pPrChange>
            </w:pPr>
            <w:ins w:id="1254" w:author="phuong vu" w:date="2018-11-22T16:01:00Z">
              <w:r>
                <w:rPr>
                  <w:lang w:val="en-US"/>
                </w:rPr>
                <w:t>GU_1</w:t>
              </w:r>
            </w:ins>
            <w:ins w:id="1255" w:author="phuong vu" w:date="2018-11-23T08:48:00Z">
              <w:r w:rsidR="007E73AD">
                <w:rPr>
                  <w:lang w:val="en-US"/>
                </w:rPr>
                <w:t>1</w:t>
              </w:r>
            </w:ins>
          </w:p>
        </w:tc>
        <w:tc>
          <w:tcPr>
            <w:tcW w:w="5979" w:type="dxa"/>
            <w:tcPrChange w:id="1256" w:author="phuong vu" w:date="2018-11-23T10:00:00Z">
              <w:tcPr>
                <w:tcW w:w="6490" w:type="dxa"/>
              </w:tcPr>
            </w:tcPrChange>
          </w:tcPr>
          <w:p w14:paraId="717A02BC" w14:textId="77777777" w:rsidR="00694700" w:rsidRPr="007C127C" w:rsidRDefault="00694700" w:rsidP="00E6227B">
            <w:pPr>
              <w:pStyle w:val="ListParagraph"/>
              <w:keepNext/>
              <w:spacing w:line="276" w:lineRule="auto"/>
              <w:ind w:left="0"/>
              <w:rPr>
                <w:ins w:id="1257" w:author="phuong vu" w:date="2018-11-22T16:01:00Z"/>
                <w:lang w:val="en-US"/>
              </w:rPr>
              <w:pPrChange w:id="1258" w:author="phuong vu" w:date="2018-11-23T13:48:00Z">
                <w:pPr>
                  <w:pStyle w:val="ListParagraph"/>
                  <w:keepNext/>
                  <w:spacing w:line="360" w:lineRule="auto"/>
                  <w:ind w:left="0"/>
                </w:pPr>
              </w:pPrChange>
            </w:pPr>
            <w:ins w:id="1259" w:author="phuong vu" w:date="2018-11-22T16:01:00Z">
              <w:r>
                <w:rPr>
                  <w:lang w:val="en-US"/>
                </w:rPr>
                <w:t>Đăng kí tài khoản khách hàng</w:t>
              </w:r>
            </w:ins>
          </w:p>
        </w:tc>
      </w:tr>
    </w:tbl>
    <w:p w14:paraId="3DD1A60B" w14:textId="1A0A8965" w:rsidR="00694700" w:rsidRDefault="00694700" w:rsidP="00E6227B">
      <w:pPr>
        <w:pStyle w:val="Caption"/>
        <w:spacing w:line="276" w:lineRule="auto"/>
        <w:rPr>
          <w:ins w:id="1260" w:author="phuong vu" w:date="2018-11-22T16:01:00Z"/>
        </w:rPr>
        <w:pPrChange w:id="1261" w:author="phuong vu" w:date="2018-11-23T13:48:00Z">
          <w:pPr>
            <w:pStyle w:val="Caption"/>
          </w:pPr>
        </w:pPrChange>
      </w:pPr>
      <w:ins w:id="1262" w:author="phuong vu" w:date="2018-11-22T16:01:00Z">
        <w:r>
          <w:t xml:space="preserve">Bảng </w:t>
        </w:r>
      </w:ins>
      <w:ins w:id="1263" w:author="phuong vu" w:date="2018-11-23T15:14:00Z">
        <w:r w:rsidR="00E95F1B">
          <w:fldChar w:fldCharType="begin"/>
        </w:r>
        <w:r w:rsidR="00E95F1B">
          <w:instrText xml:space="preserve"> STYLEREF 1 \s </w:instrText>
        </w:r>
      </w:ins>
      <w:r w:rsidR="00E95F1B">
        <w:fldChar w:fldCharType="separate"/>
      </w:r>
      <w:r w:rsidR="00E95F1B">
        <w:rPr>
          <w:noProof/>
        </w:rPr>
        <w:t>1</w:t>
      </w:r>
      <w:ins w:id="1264" w:author="phuong vu" w:date="2018-11-23T15:14:00Z">
        <w:r w:rsidR="00E95F1B">
          <w:fldChar w:fldCharType="end"/>
        </w:r>
        <w:r w:rsidR="00E95F1B">
          <w:t>.</w:t>
        </w:r>
        <w:r w:rsidR="00E95F1B">
          <w:fldChar w:fldCharType="begin"/>
        </w:r>
        <w:r w:rsidR="00E95F1B">
          <w:instrText xml:space="preserve"> SEQ Bảng \* ARABIC \s 1 </w:instrText>
        </w:r>
      </w:ins>
      <w:r w:rsidR="00E95F1B">
        <w:fldChar w:fldCharType="separate"/>
      </w:r>
      <w:ins w:id="1265" w:author="phuong vu" w:date="2018-11-23T15:14:00Z">
        <w:r w:rsidR="00E95F1B">
          <w:rPr>
            <w:noProof/>
          </w:rPr>
          <w:t>1</w:t>
        </w:r>
        <w:r w:rsidR="00E95F1B">
          <w:fldChar w:fldCharType="end"/>
        </w:r>
      </w:ins>
      <w:ins w:id="1266" w:author="phuong vu" w:date="2018-11-22T16:01:00Z">
        <w:r>
          <w:rPr>
            <w:lang w:val="en-US"/>
          </w:rPr>
          <w:t xml:space="preserve"> </w:t>
        </w:r>
        <w:r w:rsidRPr="00132422">
          <w:rPr>
            <w:lang w:val="en-US"/>
          </w:rPr>
          <w:t>Các chức năng hệ thống</w:t>
        </w:r>
      </w:ins>
    </w:p>
    <w:p w14:paraId="327AC6F4" w14:textId="77777777" w:rsidR="00382451" w:rsidRDefault="00382451" w:rsidP="00E6227B">
      <w:pPr>
        <w:pStyle w:val="Heading3"/>
        <w:spacing w:line="276" w:lineRule="auto"/>
        <w:rPr>
          <w:ins w:id="1267" w:author="phuong vu" w:date="2018-11-22T13:49:00Z"/>
        </w:rPr>
        <w:pPrChange w:id="1268" w:author="phuong vu" w:date="2018-11-23T13:48:00Z">
          <w:pPr>
            <w:pStyle w:val="Heading3"/>
          </w:pPr>
        </w:pPrChange>
      </w:pPr>
      <w:ins w:id="1269" w:author="phuong vu" w:date="2018-11-22T13:49:00Z">
        <w:r>
          <w:t>Đặc điểm người dùng</w:t>
        </w:r>
        <w:bookmarkEnd w:id="1084"/>
      </w:ins>
    </w:p>
    <w:p w14:paraId="2B2F4812" w14:textId="64982BEF" w:rsidR="00382451" w:rsidRDefault="00382451" w:rsidP="00E6227B">
      <w:pPr>
        <w:spacing w:line="276" w:lineRule="auto"/>
        <w:rPr>
          <w:ins w:id="1270" w:author="phuong vu" w:date="2018-11-22T13:49:00Z"/>
          <w:lang w:val="en-US"/>
        </w:rPr>
        <w:pPrChange w:id="1271" w:author="phuong vu" w:date="2018-11-23T13:48:00Z">
          <w:pPr/>
        </w:pPrChange>
      </w:pPr>
      <w:ins w:id="1272" w:author="phuong vu" w:date="2018-11-22T13:49:00Z">
        <w:r>
          <w:rPr>
            <w:lang w:val="en-US"/>
          </w:rPr>
          <w:tab/>
          <w:t xml:space="preserve">Hệ thống bao gồm 2 nhóm người dùng chính: Nhân viên </w:t>
        </w:r>
      </w:ins>
      <w:ins w:id="1273" w:author="phuong vu" w:date="2018-11-22T14:55:00Z">
        <w:r w:rsidR="001526C3">
          <w:rPr>
            <w:lang w:val="en-US"/>
          </w:rPr>
          <w:t>chi nhánh</w:t>
        </w:r>
      </w:ins>
      <w:ins w:id="1274" w:author="phuong vu" w:date="2018-11-22T13:49:00Z">
        <w:r>
          <w:rPr>
            <w:lang w:val="en-US"/>
          </w:rPr>
          <w:t xml:space="preserve"> và khách hàng:</w:t>
        </w:r>
      </w:ins>
    </w:p>
    <w:p w14:paraId="4FECB4AD" w14:textId="77777777" w:rsidR="00382451" w:rsidRDefault="00382451" w:rsidP="00E6227B">
      <w:pPr>
        <w:spacing w:line="276" w:lineRule="auto"/>
        <w:rPr>
          <w:ins w:id="1275" w:author="phuong vu" w:date="2018-11-22T13:49:00Z"/>
          <w:lang w:val="en-US"/>
        </w:rPr>
        <w:pPrChange w:id="1276" w:author="phuong vu" w:date="2018-11-23T13:48:00Z">
          <w:pPr/>
        </w:pPrChange>
      </w:pPr>
      <w:ins w:id="1277" w:author="phuong vu" w:date="2018-11-22T13:49:00Z">
        <w:r>
          <w:rPr>
            <w:lang w:val="en-US"/>
          </w:rPr>
          <w:tab/>
          <w:t xml:space="preserve">- </w:t>
        </w:r>
        <w:r>
          <w:rPr>
            <w:i/>
            <w:lang w:val="en-US"/>
          </w:rPr>
          <w:t xml:space="preserve">Nhân viên chi nhánh: </w:t>
        </w:r>
        <w:r>
          <w:rPr>
            <w:lang w:val="en-US"/>
          </w:rPr>
          <w:t>Để đáp ứng các khâu trong việc xử lí đơn hàng, nhận viên cửa hàng được chia làm ba loại nhận viên chính:</w:t>
        </w:r>
      </w:ins>
    </w:p>
    <w:p w14:paraId="46DC3E65" w14:textId="77777777" w:rsidR="00382451" w:rsidRDefault="00382451" w:rsidP="00E6227B">
      <w:pPr>
        <w:spacing w:line="276" w:lineRule="auto"/>
        <w:rPr>
          <w:ins w:id="1278" w:author="phuong vu" w:date="2018-11-22T13:49:00Z"/>
          <w:lang w:val="en-US"/>
        </w:rPr>
        <w:pPrChange w:id="1279" w:author="phuong vu" w:date="2018-11-23T13:48:00Z">
          <w:pPr/>
        </w:pPrChange>
      </w:pPr>
      <w:ins w:id="1280" w:author="phuong vu" w:date="2018-11-22T13:49:00Z">
        <w:r>
          <w:rPr>
            <w:lang w:val="en-US"/>
          </w:rPr>
          <w:tab/>
        </w:r>
        <w:r>
          <w:rPr>
            <w:lang w:val="en-US"/>
          </w:rPr>
          <w:tab/>
          <w:t xml:space="preserve">+ </w:t>
        </w:r>
        <w:r>
          <w:rPr>
            <w:i/>
            <w:lang w:val="en-US"/>
          </w:rPr>
          <w:t xml:space="preserve">Nhân viên quản lí đơn hàng: </w:t>
        </w:r>
        <w:r>
          <w:rPr>
            <w:lang w:val="en-US"/>
          </w:rPr>
          <w:t xml:space="preserve">Là người dùng hiện tại có nhiều quyền </w:t>
        </w:r>
        <w:r>
          <w:rPr>
            <w:lang w:val="en-US"/>
          </w:rPr>
          <w:tab/>
          <w:t>nhất trong việc quyết định xử lí đơn hang với mã là STAFF_01.</w:t>
        </w:r>
      </w:ins>
    </w:p>
    <w:p w14:paraId="0A52719A" w14:textId="77777777" w:rsidR="00382451" w:rsidRDefault="00382451" w:rsidP="00E6227B">
      <w:pPr>
        <w:spacing w:line="276" w:lineRule="auto"/>
        <w:ind w:left="720"/>
        <w:rPr>
          <w:ins w:id="1281" w:author="phuong vu" w:date="2018-11-22T13:49:00Z"/>
          <w:lang w:val="en-US"/>
        </w:rPr>
        <w:pPrChange w:id="1282" w:author="phuong vu" w:date="2018-11-23T13:48:00Z">
          <w:pPr>
            <w:ind w:left="720"/>
          </w:pPr>
        </w:pPrChange>
      </w:pPr>
      <w:ins w:id="1283" w:author="phuong vu" w:date="2018-11-22T13:49:00Z">
        <w:r>
          <w:rPr>
            <w:lang w:val="en-US"/>
          </w:rPr>
          <w:tab/>
          <w:t xml:space="preserve">+ </w:t>
        </w:r>
        <w:r>
          <w:rPr>
            <w:i/>
            <w:lang w:val="en-US"/>
          </w:rPr>
          <w:t xml:space="preserve">Nhân viên xử lí đơn hàng: </w:t>
        </w:r>
        <w:r>
          <w:rPr>
            <w:lang w:val="en-US"/>
          </w:rPr>
          <w:t>Là người có nhiệm vụ cập nhật trạng thái đơn hàng khi bắt đầu xử lí đơn hàng cũng như sau khi hoàn tất đơn hàng với mã là STAFF_02.</w:t>
        </w:r>
      </w:ins>
    </w:p>
    <w:p w14:paraId="17DCCA4F" w14:textId="77777777" w:rsidR="00382451" w:rsidRDefault="00382451" w:rsidP="00E6227B">
      <w:pPr>
        <w:spacing w:line="276" w:lineRule="auto"/>
        <w:ind w:left="720"/>
        <w:rPr>
          <w:ins w:id="1284" w:author="phuong vu" w:date="2018-11-22T13:49:00Z"/>
          <w:lang w:val="en-US"/>
        </w:rPr>
        <w:pPrChange w:id="1285" w:author="phuong vu" w:date="2018-11-23T13:48:00Z">
          <w:pPr>
            <w:ind w:left="720"/>
          </w:pPr>
        </w:pPrChange>
      </w:pPr>
      <w:ins w:id="1286" w:author="phuong vu" w:date="2018-11-22T13:49:00Z">
        <w:r>
          <w:rPr>
            <w:lang w:val="en-US"/>
          </w:rPr>
          <w:lastRenderedPageBreak/>
          <w:tab/>
          <w:t xml:space="preserve">+ </w:t>
        </w:r>
        <w:r>
          <w:rPr>
            <w:i/>
            <w:lang w:val="en-US"/>
          </w:rPr>
          <w:t>Nhân viên nhận và trả quần áo:</w:t>
        </w:r>
        <w:r>
          <w:rPr>
            <w:lang w:val="en-US"/>
          </w:rPr>
          <w:t xml:space="preserve"> Là người có nhiệm vụ cập nhật là thông tin quần áo đã nhận (bao gồm số lượng, thời gian nhận và ngày nhận, …) và cập nhật trạng thái đơn hàng đã nhận cũng như giao trả quần áo cho khách hang với mã là STAFF_03.</w:t>
        </w:r>
      </w:ins>
    </w:p>
    <w:p w14:paraId="0C49F65E" w14:textId="77777777" w:rsidR="00382451" w:rsidRPr="007C127C" w:rsidRDefault="00382451" w:rsidP="00E6227B">
      <w:pPr>
        <w:spacing w:line="276" w:lineRule="auto"/>
        <w:ind w:firstLine="720"/>
        <w:rPr>
          <w:ins w:id="1287" w:author="phuong vu" w:date="2018-11-22T13:49:00Z"/>
          <w:lang w:val="en-US"/>
        </w:rPr>
        <w:pPrChange w:id="1288" w:author="phuong vu" w:date="2018-11-23T13:48:00Z">
          <w:pPr>
            <w:ind w:firstLine="720"/>
          </w:pPr>
        </w:pPrChange>
      </w:pPr>
      <w:ins w:id="1289" w:author="phuong vu" w:date="2018-11-22T13:49:00Z">
        <w:r>
          <w:rPr>
            <w:lang w:val="en-US"/>
          </w:rPr>
          <w:t>-</w:t>
        </w:r>
        <w:r>
          <w:rPr>
            <w:i/>
            <w:lang w:val="en-US"/>
          </w:rPr>
          <w:t xml:space="preserve"> Khách hàng: </w:t>
        </w:r>
        <w:r>
          <w:rPr>
            <w:lang w:val="en-US"/>
          </w:rPr>
          <w:t xml:space="preserve">Là người dùng có thể đặt đơn hàng từ ứng dụng điện thoại hoặc trực tiếp từ cửa hàng. </w:t>
        </w:r>
      </w:ins>
    </w:p>
    <w:p w14:paraId="1993DA5B" w14:textId="77777777" w:rsidR="00694700" w:rsidRDefault="00694700" w:rsidP="00E6227B">
      <w:pPr>
        <w:pStyle w:val="Heading3"/>
        <w:spacing w:line="276" w:lineRule="auto"/>
        <w:rPr>
          <w:ins w:id="1290" w:author="phuong vu" w:date="2018-11-22T16:01:00Z"/>
        </w:rPr>
        <w:pPrChange w:id="1291" w:author="phuong vu" w:date="2018-11-23T13:48:00Z">
          <w:pPr>
            <w:pStyle w:val="Heading3"/>
          </w:pPr>
        </w:pPrChange>
      </w:pPr>
      <w:bookmarkStart w:id="1292" w:name="_Toc530662485"/>
      <w:ins w:id="1293" w:author="phuong vu" w:date="2018-11-22T16:01:00Z">
        <w:r>
          <w:lastRenderedPageBreak/>
          <w:t>Sơ đồ USE CASE</w:t>
        </w:r>
        <w:bookmarkEnd w:id="1292"/>
      </w:ins>
    </w:p>
    <w:p w14:paraId="582C9BF1" w14:textId="77777777" w:rsidR="00694700" w:rsidRDefault="00694700" w:rsidP="00E6227B">
      <w:pPr>
        <w:spacing w:line="276" w:lineRule="auto"/>
        <w:jc w:val="center"/>
        <w:rPr>
          <w:ins w:id="1294" w:author="phuong vu" w:date="2018-11-22T16:01:00Z"/>
        </w:rPr>
        <w:pPrChange w:id="1295" w:author="phuong vu" w:date="2018-11-23T13:48:00Z">
          <w:pPr>
            <w:ind w:left="720"/>
            <w:jc w:val="center"/>
          </w:pPr>
        </w:pPrChange>
      </w:pPr>
      <w:ins w:id="1296" w:author="phuong vu" w:date="2018-11-22T16:01:00Z">
        <w:r w:rsidRPr="006D7C26">
          <w:rPr>
            <w:noProof/>
          </w:rPr>
          <w:drawing>
            <wp:inline distT="0" distB="0" distL="0" distR="0" wp14:anchorId="0E0D0720" wp14:editId="24D712CB">
              <wp:extent cx="6000750" cy="7886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02828" cy="7889431"/>
                      </a:xfrm>
                      <a:prstGeom prst="rect">
                        <a:avLst/>
                      </a:prstGeom>
                      <a:noFill/>
                      <a:ln>
                        <a:noFill/>
                      </a:ln>
                    </pic:spPr>
                  </pic:pic>
                </a:graphicData>
              </a:graphic>
            </wp:inline>
          </w:drawing>
        </w:r>
      </w:ins>
    </w:p>
    <w:p w14:paraId="42673FF2" w14:textId="0E0FE3DF" w:rsidR="00694700" w:rsidRPr="006A2C8A" w:rsidRDefault="00694700" w:rsidP="00E6227B">
      <w:pPr>
        <w:pStyle w:val="Caption"/>
        <w:spacing w:line="276" w:lineRule="auto"/>
        <w:ind w:left="720"/>
        <w:rPr>
          <w:ins w:id="1297" w:author="phuong vu" w:date="2018-11-22T16:01:00Z"/>
        </w:rPr>
        <w:pPrChange w:id="1298" w:author="phuong vu" w:date="2018-11-23T13:48:00Z">
          <w:pPr>
            <w:pStyle w:val="Caption"/>
            <w:ind w:left="720"/>
          </w:pPr>
        </w:pPrChange>
      </w:pPr>
      <w:bookmarkStart w:id="1299" w:name="_Toc530662923"/>
      <w:ins w:id="1300" w:author="phuong vu" w:date="2018-11-22T16:01:00Z">
        <w:r w:rsidRPr="00E4365A">
          <w:rPr>
            <w:szCs w:val="26"/>
          </w:rPr>
          <w:t xml:space="preserve">Hình </w:t>
        </w:r>
      </w:ins>
      <w:ins w:id="1301"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1</w:t>
      </w:r>
      <w:ins w:id="1302"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1303" w:author="phuong vu" w:date="2018-11-22T18:14:00Z">
        <w:r w:rsidR="00627671">
          <w:rPr>
            <w:noProof/>
            <w:szCs w:val="26"/>
          </w:rPr>
          <w:t>3</w:t>
        </w:r>
        <w:r w:rsidR="00627671">
          <w:rPr>
            <w:szCs w:val="26"/>
          </w:rPr>
          <w:fldChar w:fldCharType="end"/>
        </w:r>
      </w:ins>
      <w:ins w:id="1304" w:author="phuong vu" w:date="2018-11-22T16:01:00Z">
        <w:r w:rsidRPr="00E4365A">
          <w:rPr>
            <w:szCs w:val="26"/>
            <w:lang w:val="en-US"/>
          </w:rPr>
          <w:t xml:space="preserve"> Sơ đồ USE CASE</w:t>
        </w:r>
        <w:bookmarkEnd w:id="1299"/>
      </w:ins>
    </w:p>
    <w:p w14:paraId="3CF1CD1D" w14:textId="77777777" w:rsidR="00382451" w:rsidRDefault="00382451" w:rsidP="00E6227B">
      <w:pPr>
        <w:pStyle w:val="Heading2"/>
        <w:spacing w:line="276" w:lineRule="auto"/>
        <w:rPr>
          <w:moveTo w:id="1305" w:author="phuong vu" w:date="2018-11-22T13:49:00Z"/>
        </w:rPr>
        <w:pPrChange w:id="1306" w:author="phuong vu" w:date="2018-11-23T13:48:00Z">
          <w:pPr>
            <w:pStyle w:val="Heading3"/>
          </w:pPr>
        </w:pPrChange>
      </w:pPr>
      <w:bookmarkStart w:id="1307" w:name="_Toc530662484"/>
      <w:moveToRangeStart w:id="1308" w:author="phuong vu" w:date="2018-11-22T13:49:00Z" w:name="move530657915"/>
      <w:moveTo w:id="1309" w:author="phuong vu" w:date="2018-11-22T13:49:00Z">
        <w:r>
          <w:lastRenderedPageBreak/>
          <w:t>Môi trường vận hành</w:t>
        </w:r>
        <w:bookmarkEnd w:id="1307"/>
      </w:moveTo>
    </w:p>
    <w:p w14:paraId="2356B438" w14:textId="77777777" w:rsidR="00382451" w:rsidRPr="007C127C" w:rsidRDefault="00382451" w:rsidP="00E6227B">
      <w:pPr>
        <w:spacing w:line="276" w:lineRule="auto"/>
        <w:rPr>
          <w:moveTo w:id="1310" w:author="phuong vu" w:date="2018-11-22T13:49:00Z"/>
        </w:rPr>
        <w:pPrChange w:id="1311" w:author="phuong vu" w:date="2018-11-23T13:48:00Z">
          <w:pPr/>
        </w:pPrChange>
      </w:pPr>
      <w:moveTo w:id="1312" w:author="phuong vu" w:date="2018-11-22T13:49:00Z">
        <w:r>
          <w:rPr>
            <w:lang w:val="en-US"/>
          </w:rPr>
          <w:tab/>
          <w:t xml:space="preserve">Đối với ứng dụng đặt đơn hàng chỉ hỗ trợ trên nền tảng Android với phiên bản từ 5.0 trở lên, được sử dụng bởi người dùng là </w:t>
        </w:r>
        <w:r>
          <w:rPr>
            <w:i/>
            <w:lang w:val="en-US"/>
          </w:rPr>
          <w:t>Khách hàng.</w:t>
        </w:r>
      </w:moveTo>
    </w:p>
    <w:p w14:paraId="504C8449" w14:textId="73513D18" w:rsidR="00382451" w:rsidRDefault="00382451" w:rsidP="00E6227B">
      <w:pPr>
        <w:spacing w:line="276" w:lineRule="auto"/>
        <w:rPr>
          <w:moveTo w:id="1313" w:author="phuong vu" w:date="2018-11-22T13:49:00Z"/>
          <w:lang w:val="en-US"/>
        </w:rPr>
        <w:pPrChange w:id="1314" w:author="phuong vu" w:date="2018-11-23T13:48:00Z">
          <w:pPr/>
        </w:pPrChange>
      </w:pPr>
      <w:moveTo w:id="1315" w:author="phuong vu" w:date="2018-11-22T13:49:00Z">
        <w:r>
          <w:rPr>
            <w:lang w:val="en-US"/>
          </w:rPr>
          <w:tab/>
          <w:t xml:space="preserve">Đối với trang web quản lí dành cho người dùng là </w:t>
        </w:r>
        <w:r>
          <w:rPr>
            <w:i/>
            <w:lang w:val="en-US"/>
          </w:rPr>
          <w:t xml:space="preserve">Nhân viên </w:t>
        </w:r>
        <w:del w:id="1316" w:author="phuong vu" w:date="2018-11-22T14:56:00Z">
          <w:r w:rsidDel="001526C3">
            <w:rPr>
              <w:i/>
              <w:lang w:val="en-US"/>
            </w:rPr>
            <w:delText>cửa hàng</w:delText>
          </w:r>
        </w:del>
      </w:moveTo>
      <w:ins w:id="1317" w:author="phuong vu" w:date="2018-11-22T14:56:00Z">
        <w:r w:rsidR="001526C3">
          <w:rPr>
            <w:i/>
            <w:lang w:val="en-US"/>
          </w:rPr>
          <w:t>chi nhánh</w:t>
        </w:r>
      </w:ins>
      <w:moveTo w:id="1318" w:author="phuong vu" w:date="2018-11-22T13:49:00Z">
        <w:r>
          <w:rPr>
            <w:i/>
            <w:lang w:val="en-US"/>
          </w:rPr>
          <w:t xml:space="preserve"> </w:t>
        </w:r>
        <w:r>
          <w:rPr>
            <w:lang w:val="en-US"/>
          </w:rPr>
          <w:t>sử dụng trên nền tảng web hỗ trợ truy cập thông qua các trình duyệt phổ biến hiện nay (Chrome, MS EDGE, …), do trang web được sử dụng hiển thị các thông tin chủ yếu bằng bảng dữ liệu nên việc truy cập thông qua điện thoại không được tối ưu tốt. Bên cạnh đó, yêu cầu trình duyệt phải được bật JavaScript.</w:t>
        </w:r>
      </w:moveTo>
    </w:p>
    <w:p w14:paraId="227BCA59" w14:textId="77777777" w:rsidR="00382451" w:rsidDel="00720DB1" w:rsidRDefault="00382451" w:rsidP="00E6227B">
      <w:pPr>
        <w:spacing w:line="276" w:lineRule="auto"/>
        <w:rPr>
          <w:del w:id="1319" w:author="phuong vu" w:date="2018-11-22T16:09:00Z"/>
          <w:moveTo w:id="1320" w:author="phuong vu" w:date="2018-11-22T13:49:00Z"/>
          <w:lang w:val="en-US"/>
        </w:rPr>
        <w:pPrChange w:id="1321" w:author="phuong vu" w:date="2018-11-23T13:48:00Z">
          <w:pPr/>
        </w:pPrChange>
      </w:pPr>
      <w:moveTo w:id="1322" w:author="phuong vu" w:date="2018-11-22T13:49:00Z">
        <w:r>
          <w:rPr>
            <w:lang w:val="en-US"/>
          </w:rPr>
          <w:tab/>
          <w:t>Server API được viết bằng ngôn ngữ NodeJS và cơ sở dữ liệu là Postgres nên dễ dàng triển khai trên nhiều nền tảng khác nhau. Hiện tại, server được chạy toàn bộ dưới máy tính cá nhân.</w:t>
        </w:r>
      </w:moveTo>
    </w:p>
    <w:p w14:paraId="020E8C68" w14:textId="77777777" w:rsidR="00382451" w:rsidRPr="007C127C" w:rsidRDefault="00382451" w:rsidP="00E6227B">
      <w:pPr>
        <w:spacing w:line="276" w:lineRule="auto"/>
        <w:rPr>
          <w:moveTo w:id="1323" w:author="phuong vu" w:date="2018-11-22T13:49:00Z"/>
          <w:lang w:val="en-US"/>
        </w:rPr>
        <w:pPrChange w:id="1324" w:author="phuong vu" w:date="2018-11-23T13:48:00Z">
          <w:pPr/>
        </w:pPrChange>
      </w:pPr>
    </w:p>
    <w:p w14:paraId="47C7C0FA" w14:textId="175E1A99" w:rsidR="00C774DC" w:rsidRDefault="00C774DC" w:rsidP="00E6227B">
      <w:pPr>
        <w:pStyle w:val="Heading2"/>
        <w:spacing w:line="276" w:lineRule="auto"/>
        <w:rPr>
          <w:ins w:id="1325" w:author="phuong vu" w:date="2018-11-22T13:51:00Z"/>
        </w:rPr>
        <w:pPrChange w:id="1326" w:author="phuong vu" w:date="2018-11-23T13:48:00Z">
          <w:pPr>
            <w:pStyle w:val="Heading3"/>
          </w:pPr>
        </w:pPrChange>
      </w:pPr>
      <w:bookmarkStart w:id="1327" w:name="_Toc530662486"/>
      <w:moveToRangeEnd w:id="1308"/>
      <w:ins w:id="1328" w:author="phuong vu" w:date="2018-11-22T13:51:00Z">
        <w:r>
          <w:t>Yêu cầu chức năng</w:t>
        </w:r>
        <w:bookmarkEnd w:id="1327"/>
      </w:ins>
    </w:p>
    <w:p w14:paraId="554323B1" w14:textId="77777777" w:rsidR="00C774DC" w:rsidRDefault="00C774DC" w:rsidP="00E6227B">
      <w:pPr>
        <w:pStyle w:val="Heading3"/>
        <w:spacing w:line="276" w:lineRule="auto"/>
        <w:rPr>
          <w:ins w:id="1329" w:author="phuong vu" w:date="2018-11-22T13:51:00Z"/>
        </w:rPr>
        <w:pPrChange w:id="1330" w:author="phuong vu" w:date="2018-11-23T13:48:00Z">
          <w:pPr>
            <w:pStyle w:val="Heading4"/>
          </w:pPr>
        </w:pPrChange>
      </w:pPr>
      <w:bookmarkStart w:id="1331" w:name="_Toc530662487"/>
      <w:ins w:id="1332" w:author="phuong vu" w:date="2018-11-22T13:51:00Z">
        <w:r>
          <w:t>Quản lí đơn hàng</w:t>
        </w:r>
        <w:bookmarkEnd w:id="1331"/>
      </w:ins>
    </w:p>
    <w:tbl>
      <w:tblPr>
        <w:tblStyle w:val="TableGrid"/>
        <w:tblW w:w="0" w:type="auto"/>
        <w:tblLook w:val="04A0" w:firstRow="1" w:lastRow="0" w:firstColumn="1" w:lastColumn="0" w:noHBand="0" w:noVBand="1"/>
      </w:tblPr>
      <w:tblGrid>
        <w:gridCol w:w="2346"/>
        <w:gridCol w:w="6431"/>
      </w:tblGrid>
      <w:tr w:rsidR="00C774DC" w14:paraId="52832A67" w14:textId="77777777" w:rsidTr="00C774DC">
        <w:trPr>
          <w:ins w:id="1333" w:author="phuong vu" w:date="2018-11-22T13:51:00Z"/>
        </w:trPr>
        <w:tc>
          <w:tcPr>
            <w:tcW w:w="2425" w:type="dxa"/>
          </w:tcPr>
          <w:p w14:paraId="0BBD1439" w14:textId="77777777" w:rsidR="00C774DC" w:rsidRPr="00B808BD" w:rsidRDefault="00C774DC" w:rsidP="00E6227B">
            <w:pPr>
              <w:spacing w:line="276" w:lineRule="auto"/>
              <w:rPr>
                <w:ins w:id="1334" w:author="phuong vu" w:date="2018-11-22T13:51:00Z"/>
                <w:b/>
              </w:rPr>
              <w:pPrChange w:id="1335" w:author="phuong vu" w:date="2018-11-23T13:48:00Z">
                <w:pPr>
                  <w:spacing w:line="276" w:lineRule="auto"/>
                </w:pPr>
              </w:pPrChange>
            </w:pPr>
            <w:ins w:id="1336" w:author="phuong vu" w:date="2018-11-22T13:51:00Z">
              <w:r w:rsidRPr="00B808BD">
                <w:rPr>
                  <w:b/>
                </w:rPr>
                <w:t>Mã yêu cầu</w:t>
              </w:r>
            </w:ins>
          </w:p>
        </w:tc>
        <w:tc>
          <w:tcPr>
            <w:tcW w:w="6686" w:type="dxa"/>
          </w:tcPr>
          <w:p w14:paraId="6FBD76CB" w14:textId="77777777" w:rsidR="00C774DC" w:rsidRPr="007C127C" w:rsidRDefault="00C774DC" w:rsidP="00E6227B">
            <w:pPr>
              <w:spacing w:line="276" w:lineRule="auto"/>
              <w:rPr>
                <w:ins w:id="1337" w:author="phuong vu" w:date="2018-11-22T13:51:00Z"/>
                <w:lang w:val="en-US"/>
              </w:rPr>
              <w:pPrChange w:id="1338" w:author="phuong vu" w:date="2018-11-23T13:48:00Z">
                <w:pPr>
                  <w:spacing w:line="276" w:lineRule="auto"/>
                </w:pPr>
              </w:pPrChange>
            </w:pPr>
            <w:ins w:id="1339" w:author="phuong vu" w:date="2018-11-22T13:51:00Z">
              <w:r>
                <w:rPr>
                  <w:lang w:val="en-US"/>
                </w:rPr>
                <w:t>GU_01</w:t>
              </w:r>
            </w:ins>
          </w:p>
        </w:tc>
      </w:tr>
      <w:tr w:rsidR="00C774DC" w14:paraId="4BD973C3" w14:textId="77777777" w:rsidTr="00C774DC">
        <w:trPr>
          <w:ins w:id="1340" w:author="phuong vu" w:date="2018-11-22T13:51:00Z"/>
        </w:trPr>
        <w:tc>
          <w:tcPr>
            <w:tcW w:w="2425" w:type="dxa"/>
          </w:tcPr>
          <w:p w14:paraId="0CFE978C" w14:textId="77777777" w:rsidR="00C774DC" w:rsidRPr="00B808BD" w:rsidRDefault="00C774DC" w:rsidP="00E6227B">
            <w:pPr>
              <w:spacing w:line="276" w:lineRule="auto"/>
              <w:rPr>
                <w:ins w:id="1341" w:author="phuong vu" w:date="2018-11-22T13:51:00Z"/>
                <w:b/>
              </w:rPr>
              <w:pPrChange w:id="1342" w:author="phuong vu" w:date="2018-11-23T13:48:00Z">
                <w:pPr>
                  <w:spacing w:line="276" w:lineRule="auto"/>
                </w:pPr>
              </w:pPrChange>
            </w:pPr>
            <w:ins w:id="1343" w:author="phuong vu" w:date="2018-11-22T13:51:00Z">
              <w:r w:rsidRPr="00B808BD">
                <w:rPr>
                  <w:b/>
                </w:rPr>
                <w:t>Tên chức năng</w:t>
              </w:r>
            </w:ins>
          </w:p>
        </w:tc>
        <w:tc>
          <w:tcPr>
            <w:tcW w:w="6686" w:type="dxa"/>
          </w:tcPr>
          <w:p w14:paraId="1E089F71" w14:textId="77777777" w:rsidR="00C774DC" w:rsidRDefault="00C774DC" w:rsidP="00E6227B">
            <w:pPr>
              <w:spacing w:line="276" w:lineRule="auto"/>
              <w:rPr>
                <w:ins w:id="1344" w:author="phuong vu" w:date="2018-11-22T13:51:00Z"/>
              </w:rPr>
              <w:pPrChange w:id="1345" w:author="phuong vu" w:date="2018-11-23T13:48:00Z">
                <w:pPr>
                  <w:spacing w:line="276" w:lineRule="auto"/>
                </w:pPr>
              </w:pPrChange>
            </w:pPr>
            <w:ins w:id="1346" w:author="phuong vu" w:date="2018-11-22T13:51:00Z">
              <w:r>
                <w:t>Quản lí đơn hàng</w:t>
              </w:r>
            </w:ins>
          </w:p>
        </w:tc>
      </w:tr>
      <w:tr w:rsidR="00C774DC" w14:paraId="1DA635D7" w14:textId="77777777" w:rsidTr="00C774DC">
        <w:trPr>
          <w:ins w:id="1347" w:author="phuong vu" w:date="2018-11-22T13:51:00Z"/>
        </w:trPr>
        <w:tc>
          <w:tcPr>
            <w:tcW w:w="2425" w:type="dxa"/>
          </w:tcPr>
          <w:p w14:paraId="703AE524" w14:textId="77777777" w:rsidR="00C774DC" w:rsidRPr="00B808BD" w:rsidRDefault="00C774DC" w:rsidP="00E6227B">
            <w:pPr>
              <w:spacing w:line="276" w:lineRule="auto"/>
              <w:rPr>
                <w:ins w:id="1348" w:author="phuong vu" w:date="2018-11-22T13:51:00Z"/>
                <w:b/>
              </w:rPr>
              <w:pPrChange w:id="1349" w:author="phuong vu" w:date="2018-11-23T13:48:00Z">
                <w:pPr>
                  <w:spacing w:line="276" w:lineRule="auto"/>
                </w:pPr>
              </w:pPrChange>
            </w:pPr>
            <w:ins w:id="1350" w:author="phuong vu" w:date="2018-11-22T13:51:00Z">
              <w:r w:rsidRPr="00B808BD">
                <w:rPr>
                  <w:b/>
                </w:rPr>
                <w:t>Đối tượng sử dụng</w:t>
              </w:r>
            </w:ins>
          </w:p>
        </w:tc>
        <w:tc>
          <w:tcPr>
            <w:tcW w:w="6686" w:type="dxa"/>
          </w:tcPr>
          <w:p w14:paraId="1E758619" w14:textId="77777777" w:rsidR="00C774DC" w:rsidRPr="007C127C" w:rsidRDefault="00C774DC" w:rsidP="00E6227B">
            <w:pPr>
              <w:spacing w:line="276" w:lineRule="auto"/>
              <w:rPr>
                <w:ins w:id="1351" w:author="phuong vu" w:date="2018-11-22T13:51:00Z"/>
                <w:lang w:val="en-US"/>
              </w:rPr>
              <w:pPrChange w:id="1352" w:author="phuong vu" w:date="2018-11-23T13:48:00Z">
                <w:pPr>
                  <w:spacing w:line="276" w:lineRule="auto"/>
                </w:pPr>
              </w:pPrChange>
            </w:pPr>
            <w:ins w:id="1353" w:author="phuong vu" w:date="2018-11-22T13:51:00Z">
              <w:r w:rsidRPr="00730F28">
                <w:rPr>
                  <w:lang w:val="en-US"/>
                </w:rPr>
                <w:t>Nhân viên cửa hàng</w:t>
              </w:r>
              <w:r>
                <w:rPr>
                  <w:lang w:val="en-US"/>
                </w:rPr>
                <w:t xml:space="preserve"> (</w:t>
              </w:r>
              <w:r w:rsidRPr="00730F28">
                <w:rPr>
                  <w:lang w:val="en-US"/>
                </w:rPr>
                <w:t>Nhân viên quản lí đơn hàng</w:t>
              </w:r>
              <w:r>
                <w:rPr>
                  <w:lang w:val="en-US"/>
                </w:rPr>
                <w:t xml:space="preserve">, </w:t>
              </w:r>
              <w:r w:rsidRPr="00730F28">
                <w:rPr>
                  <w:lang w:val="en-US"/>
                </w:rPr>
                <w:t>Nhân viên xử lí đơn hàng</w:t>
              </w:r>
              <w:r>
                <w:rPr>
                  <w:lang w:val="en-US"/>
                </w:rPr>
                <w:t>)</w:t>
              </w:r>
            </w:ins>
          </w:p>
        </w:tc>
      </w:tr>
      <w:tr w:rsidR="00C774DC" w14:paraId="66618FFA" w14:textId="77777777" w:rsidTr="00C774DC">
        <w:trPr>
          <w:ins w:id="1354" w:author="phuong vu" w:date="2018-11-22T13:51:00Z"/>
        </w:trPr>
        <w:tc>
          <w:tcPr>
            <w:tcW w:w="2425" w:type="dxa"/>
          </w:tcPr>
          <w:p w14:paraId="0C6C3AE5" w14:textId="77777777" w:rsidR="00C774DC" w:rsidRPr="00B808BD" w:rsidRDefault="00C774DC" w:rsidP="00E6227B">
            <w:pPr>
              <w:spacing w:line="276" w:lineRule="auto"/>
              <w:rPr>
                <w:ins w:id="1355" w:author="phuong vu" w:date="2018-11-22T13:51:00Z"/>
                <w:b/>
              </w:rPr>
              <w:pPrChange w:id="1356" w:author="phuong vu" w:date="2018-11-23T13:48:00Z">
                <w:pPr>
                  <w:spacing w:line="276" w:lineRule="auto"/>
                </w:pPr>
              </w:pPrChange>
            </w:pPr>
            <w:ins w:id="1357" w:author="phuong vu" w:date="2018-11-22T13:51:00Z">
              <w:r w:rsidRPr="00B808BD">
                <w:rPr>
                  <w:b/>
                </w:rPr>
                <w:t>Tiền điều kiện</w:t>
              </w:r>
            </w:ins>
          </w:p>
        </w:tc>
        <w:tc>
          <w:tcPr>
            <w:tcW w:w="6686" w:type="dxa"/>
          </w:tcPr>
          <w:p w14:paraId="2F1C291A" w14:textId="77777777" w:rsidR="00C774DC" w:rsidRPr="007C127C" w:rsidRDefault="00C774DC" w:rsidP="00E6227B">
            <w:pPr>
              <w:spacing w:line="276" w:lineRule="auto"/>
              <w:rPr>
                <w:ins w:id="1358" w:author="phuong vu" w:date="2018-11-22T13:51:00Z"/>
                <w:lang w:val="en-US"/>
              </w:rPr>
              <w:pPrChange w:id="1359" w:author="phuong vu" w:date="2018-11-23T13:48:00Z">
                <w:pPr>
                  <w:spacing w:line="276" w:lineRule="auto"/>
                </w:pPr>
              </w:pPrChange>
            </w:pPr>
            <w:ins w:id="1360" w:author="phuong vu" w:date="2018-11-22T13:51:00Z">
              <w:r>
                <w:rPr>
                  <w:lang w:val="en-US"/>
                </w:rPr>
                <w:t>Truy cập được trang web quản lí và đăng nhập thành công vào hệ thống.</w:t>
              </w:r>
            </w:ins>
          </w:p>
        </w:tc>
      </w:tr>
      <w:tr w:rsidR="00C774DC" w14:paraId="68DA4F60" w14:textId="77777777" w:rsidTr="00C774DC">
        <w:trPr>
          <w:ins w:id="1361" w:author="phuong vu" w:date="2018-11-22T13:51:00Z"/>
        </w:trPr>
        <w:tc>
          <w:tcPr>
            <w:tcW w:w="2425" w:type="dxa"/>
          </w:tcPr>
          <w:p w14:paraId="47DD593D" w14:textId="77777777" w:rsidR="00C774DC" w:rsidRPr="00B808BD" w:rsidRDefault="00C774DC" w:rsidP="00E6227B">
            <w:pPr>
              <w:spacing w:line="276" w:lineRule="auto"/>
              <w:rPr>
                <w:ins w:id="1362" w:author="phuong vu" w:date="2018-11-22T13:51:00Z"/>
                <w:b/>
              </w:rPr>
              <w:pPrChange w:id="1363" w:author="phuong vu" w:date="2018-11-23T13:48:00Z">
                <w:pPr>
                  <w:spacing w:line="276" w:lineRule="auto"/>
                </w:pPr>
              </w:pPrChange>
            </w:pPr>
            <w:ins w:id="1364" w:author="phuong vu" w:date="2018-11-22T13:51:00Z">
              <w:r w:rsidRPr="00B808BD">
                <w:rPr>
                  <w:b/>
                </w:rPr>
                <w:t>Cách xử lí</w:t>
              </w:r>
            </w:ins>
          </w:p>
        </w:tc>
        <w:tc>
          <w:tcPr>
            <w:tcW w:w="6686" w:type="dxa"/>
          </w:tcPr>
          <w:p w14:paraId="11B556D3" w14:textId="77777777" w:rsidR="00C774DC" w:rsidRDefault="00C774DC" w:rsidP="00E6227B">
            <w:pPr>
              <w:spacing w:line="276" w:lineRule="auto"/>
              <w:rPr>
                <w:ins w:id="1365" w:author="phuong vu" w:date="2018-11-22T13:51:00Z"/>
                <w:lang w:val="en-US"/>
              </w:rPr>
              <w:pPrChange w:id="1366" w:author="phuong vu" w:date="2018-11-23T13:48:00Z">
                <w:pPr>
                  <w:spacing w:line="276" w:lineRule="auto"/>
                </w:pPr>
              </w:pPrChange>
            </w:pPr>
            <w:ins w:id="1367" w:author="phuong vu" w:date="2018-11-22T13:51:00Z">
              <w:r>
                <w:rPr>
                  <w:lang w:val="en-US"/>
                </w:rPr>
                <w:t>Bước 1: Click “</w:t>
              </w:r>
              <w:r w:rsidRPr="007C127C">
                <w:rPr>
                  <w:i/>
                  <w:lang w:val="en-US"/>
                </w:rPr>
                <w:t>Quản lí đơn hàng</w:t>
              </w:r>
              <w:r>
                <w:rPr>
                  <w:lang w:val="en-US"/>
                </w:rPr>
                <w:t>” ở bên thanh menu cạnh trái và chọn trạng thái của đơn hàng. Danh mục con của quản lí đơn hàng được hiển thị như sau:</w:t>
              </w:r>
            </w:ins>
          </w:p>
          <w:p w14:paraId="74D09213" w14:textId="77777777" w:rsidR="00C774DC" w:rsidRDefault="00C774DC" w:rsidP="00E6227B">
            <w:pPr>
              <w:pStyle w:val="ListParagraph"/>
              <w:numPr>
                <w:ilvl w:val="0"/>
                <w:numId w:val="29"/>
              </w:numPr>
              <w:spacing w:line="276" w:lineRule="auto"/>
              <w:rPr>
                <w:ins w:id="1368" w:author="phuong vu" w:date="2018-11-22T13:51:00Z"/>
                <w:lang w:val="en-US"/>
              </w:rPr>
              <w:pPrChange w:id="1369" w:author="phuong vu" w:date="2018-11-23T13:48:00Z">
                <w:pPr>
                  <w:pStyle w:val="ListParagraph"/>
                  <w:numPr>
                    <w:numId w:val="29"/>
                  </w:numPr>
                  <w:spacing w:line="276" w:lineRule="auto"/>
                  <w:ind w:hanging="360"/>
                </w:pPr>
              </w:pPrChange>
            </w:pPr>
            <w:ins w:id="1370" w:author="phuong vu" w:date="2018-11-22T13:51:00Z">
              <w:r w:rsidRPr="007C127C">
                <w:rPr>
                  <w:i/>
                  <w:lang w:val="en-US"/>
                </w:rPr>
                <w:t>Nhân viên quản lí đơn hàng</w:t>
              </w:r>
              <w:r>
                <w:rPr>
                  <w:lang w:val="en-US"/>
                </w:rPr>
                <w:t>: Đang chờ, đang chờ xử lí, đang xử lí, đã xử lí hoàn tất, thành công, đơn hàng bị hủy</w:t>
              </w:r>
            </w:ins>
          </w:p>
          <w:p w14:paraId="0080D04D" w14:textId="77777777" w:rsidR="00C774DC" w:rsidRPr="007C127C" w:rsidRDefault="00C774DC" w:rsidP="00E6227B">
            <w:pPr>
              <w:pStyle w:val="ListParagraph"/>
              <w:numPr>
                <w:ilvl w:val="0"/>
                <w:numId w:val="29"/>
              </w:numPr>
              <w:spacing w:line="276" w:lineRule="auto"/>
              <w:rPr>
                <w:ins w:id="1371" w:author="phuong vu" w:date="2018-11-22T13:51:00Z"/>
                <w:i/>
                <w:lang w:val="en-US"/>
              </w:rPr>
              <w:pPrChange w:id="1372" w:author="phuong vu" w:date="2018-11-23T13:48:00Z">
                <w:pPr>
                  <w:pStyle w:val="ListParagraph"/>
                  <w:numPr>
                    <w:numId w:val="29"/>
                  </w:numPr>
                  <w:spacing w:line="276" w:lineRule="auto"/>
                  <w:ind w:hanging="360"/>
                </w:pPr>
              </w:pPrChange>
            </w:pPr>
            <w:ins w:id="1373" w:author="phuong vu" w:date="2018-11-22T13:51:00Z">
              <w:r w:rsidRPr="007C127C">
                <w:rPr>
                  <w:i/>
                  <w:lang w:val="en-US"/>
                </w:rPr>
                <w:t>Nhân viên xử lí đơn hàng</w:t>
              </w:r>
              <w:r>
                <w:rPr>
                  <w:i/>
                  <w:lang w:val="en-US"/>
                </w:rPr>
                <w:t>:</w:t>
              </w:r>
              <w:r>
                <w:rPr>
                  <w:lang w:val="en-US"/>
                </w:rPr>
                <w:t xml:space="preserve"> Đang xử lí, đã xử lí hoàn tất.</w:t>
              </w:r>
            </w:ins>
          </w:p>
          <w:p w14:paraId="68C3D4F0" w14:textId="77777777" w:rsidR="00C774DC" w:rsidRDefault="00C774DC" w:rsidP="00E6227B">
            <w:pPr>
              <w:spacing w:line="276" w:lineRule="auto"/>
              <w:rPr>
                <w:ins w:id="1374" w:author="phuong vu" w:date="2018-11-22T13:51:00Z"/>
                <w:lang w:val="en-US"/>
              </w:rPr>
              <w:pPrChange w:id="1375" w:author="phuong vu" w:date="2018-11-23T13:48:00Z">
                <w:pPr>
                  <w:spacing w:line="276" w:lineRule="auto"/>
                </w:pPr>
              </w:pPrChange>
            </w:pPr>
            <w:ins w:id="1376" w:author="phuong vu" w:date="2018-11-22T13:51:00Z">
              <w:r>
                <w:rPr>
                  <w:lang w:val="en-US"/>
                </w:rPr>
                <w:t>Bước 2: Danh sách đơn hàng được hiển thị theo dạng bảng. Ở đây người dùng có thể tìm kiếm đơn hàng dựa trên các tiêu chí là các cột của bảng.</w:t>
              </w:r>
            </w:ins>
          </w:p>
          <w:p w14:paraId="3BCCF985" w14:textId="77777777" w:rsidR="00C774DC" w:rsidRDefault="00C774DC" w:rsidP="00E6227B">
            <w:pPr>
              <w:spacing w:line="276" w:lineRule="auto"/>
              <w:rPr>
                <w:ins w:id="1377" w:author="phuong vu" w:date="2018-11-22T13:51:00Z"/>
                <w:lang w:val="en-US"/>
              </w:rPr>
              <w:pPrChange w:id="1378" w:author="phuong vu" w:date="2018-11-23T13:48:00Z">
                <w:pPr>
                  <w:spacing w:line="276" w:lineRule="auto"/>
                </w:pPr>
              </w:pPrChange>
            </w:pPr>
            <w:ins w:id="1379" w:author="phuong vu" w:date="2018-11-22T13:51:00Z">
              <w:r>
                <w:rPr>
                  <w:lang w:val="en-US"/>
                </w:rPr>
                <w:t>Bước 3: Khi người dùng nhấn vào tên khách hàng để truy cập vào chi tiết đơn hàng. Ở đây, người dùng có thể xem thông tin chi tiết đơn hàng và có thể truy cập vào biên nhận của đơn hàng (nếu tồn tại). Các chức năng có thể tại trang chi tiết đơn hàng theo loại nhân viên và trạng thái đơn hàng:</w:t>
              </w:r>
            </w:ins>
          </w:p>
          <w:p w14:paraId="418D2BB3" w14:textId="77777777" w:rsidR="00C774DC" w:rsidRDefault="00C774DC" w:rsidP="00E6227B">
            <w:pPr>
              <w:pStyle w:val="ListParagraph"/>
              <w:numPr>
                <w:ilvl w:val="0"/>
                <w:numId w:val="30"/>
              </w:numPr>
              <w:spacing w:line="276" w:lineRule="auto"/>
              <w:rPr>
                <w:ins w:id="1380" w:author="phuong vu" w:date="2018-11-22T13:51:00Z"/>
                <w:lang w:val="en-US"/>
              </w:rPr>
              <w:pPrChange w:id="1381" w:author="phuong vu" w:date="2018-11-23T13:48:00Z">
                <w:pPr>
                  <w:pStyle w:val="ListParagraph"/>
                  <w:numPr>
                    <w:numId w:val="30"/>
                  </w:numPr>
                  <w:spacing w:line="276" w:lineRule="auto"/>
                  <w:ind w:hanging="360"/>
                </w:pPr>
              </w:pPrChange>
            </w:pPr>
            <w:ins w:id="1382" w:author="phuong vu" w:date="2018-11-22T13:51:00Z">
              <w:r>
                <w:rPr>
                  <w:lang w:val="en-US"/>
                </w:rPr>
                <w:t>Trạng thái “</w:t>
              </w:r>
              <w:r w:rsidRPr="007C127C">
                <w:rPr>
                  <w:i/>
                  <w:lang w:val="en-US"/>
                </w:rPr>
                <w:t>đang chờ</w:t>
              </w:r>
              <w:r>
                <w:rPr>
                  <w:lang w:val="en-US"/>
                </w:rPr>
                <w:t xml:space="preserve">”: </w:t>
              </w:r>
              <w:r w:rsidRPr="00730F28">
                <w:rPr>
                  <w:lang w:val="en-US"/>
                </w:rPr>
                <w:t>Nhân viên quản lí đơn hàng</w:t>
              </w:r>
              <w:r>
                <w:rPr>
                  <w:lang w:val="en-US"/>
                </w:rPr>
                <w:t xml:space="preserve"> thực hiện chức năng chấp nhận, hủy đơn hàng. Nếu </w:t>
              </w:r>
              <w:r>
                <w:rPr>
                  <w:lang w:val="en-US"/>
                </w:rPr>
                <w:lastRenderedPageBreak/>
                <w:t>người dùng nhấn “</w:t>
              </w:r>
              <w:r w:rsidRPr="007C127C">
                <w:rPr>
                  <w:i/>
                  <w:lang w:val="en-US"/>
                </w:rPr>
                <w:t>chấp nhận</w:t>
              </w:r>
              <w:r>
                <w:rPr>
                  <w:lang w:val="en-US"/>
                </w:rPr>
                <w:t>” trạng thái đơn sẽ chuyển thành “</w:t>
              </w:r>
              <w:r w:rsidRPr="007C127C">
                <w:rPr>
                  <w:i/>
                  <w:lang w:val="en-US"/>
                </w:rPr>
                <w:t>đã chấp nhận</w:t>
              </w:r>
              <w:r>
                <w:rPr>
                  <w:lang w:val="en-US"/>
                </w:rPr>
                <w:t>” và tự động sinh ra một biên nhận tương ứng với đơn hàng ở trạng thái “</w:t>
              </w:r>
              <w:r w:rsidRPr="007C127C">
                <w:rPr>
                  <w:i/>
                  <w:lang w:val="en-US"/>
                </w:rPr>
                <w:t xml:space="preserve">đang chờ </w:t>
              </w:r>
              <w:r>
                <w:rPr>
                  <w:i/>
                  <w:lang w:val="en-US"/>
                </w:rPr>
                <w:t>nhận</w:t>
              </w:r>
              <w:r w:rsidRPr="007C127C">
                <w:rPr>
                  <w:i/>
                  <w:lang w:val="en-US"/>
                </w:rPr>
                <w:t xml:space="preserve"> đồ</w:t>
              </w:r>
              <w:r>
                <w:rPr>
                  <w:lang w:val="en-US"/>
                </w:rPr>
                <w:t>”. Nếu người dùng nhấn “</w:t>
              </w:r>
              <w:r>
                <w:rPr>
                  <w:i/>
                  <w:lang w:val="en-US"/>
                </w:rPr>
                <w:t>hủy đơn</w:t>
              </w:r>
              <w:r>
                <w:rPr>
                  <w:lang w:val="en-US"/>
                </w:rPr>
                <w:t>”, đơn hàng sẽ chuyển trạng thái thành “</w:t>
              </w:r>
              <w:r w:rsidRPr="007C127C">
                <w:rPr>
                  <w:i/>
                  <w:lang w:val="en-US"/>
                </w:rPr>
                <w:t>đã hủy</w:t>
              </w:r>
              <w:r>
                <w:rPr>
                  <w:lang w:val="en-US"/>
                </w:rPr>
                <w:t>”.</w:t>
              </w:r>
            </w:ins>
          </w:p>
          <w:p w14:paraId="5FD23756" w14:textId="77777777" w:rsidR="00C774DC" w:rsidRDefault="00C774DC" w:rsidP="00E6227B">
            <w:pPr>
              <w:pStyle w:val="ListParagraph"/>
              <w:numPr>
                <w:ilvl w:val="0"/>
                <w:numId w:val="30"/>
              </w:numPr>
              <w:spacing w:line="276" w:lineRule="auto"/>
              <w:rPr>
                <w:ins w:id="1383" w:author="phuong vu" w:date="2018-11-22T13:51:00Z"/>
                <w:lang w:val="en-US"/>
              </w:rPr>
              <w:pPrChange w:id="1384" w:author="phuong vu" w:date="2018-11-23T13:48:00Z">
                <w:pPr>
                  <w:pStyle w:val="ListParagraph"/>
                  <w:numPr>
                    <w:numId w:val="30"/>
                  </w:numPr>
                  <w:spacing w:line="276" w:lineRule="auto"/>
                  <w:ind w:hanging="360"/>
                </w:pPr>
              </w:pPrChange>
            </w:pPr>
            <w:ins w:id="1385" w:author="phuong vu" w:date="2018-11-22T13:51:00Z">
              <w:r>
                <w:rPr>
                  <w:lang w:val="en-US"/>
                </w:rPr>
                <w:t>Trạng thái “</w:t>
              </w:r>
              <w:r w:rsidRPr="007C127C">
                <w:rPr>
                  <w:i/>
                  <w:lang w:val="en-US"/>
                </w:rPr>
                <w:t>đang chờ xử lí</w:t>
              </w:r>
              <w:r>
                <w:rPr>
                  <w:lang w:val="en-US"/>
                </w:rPr>
                <w:t xml:space="preserve">”: Khi nhân viên xử lí đơn hàng nhấn lên nút xử lí. Trạng thái đơn hàng chuyển thành </w:t>
              </w:r>
              <w:r w:rsidRPr="007C127C">
                <w:rPr>
                  <w:i/>
                  <w:lang w:val="en-US"/>
                </w:rPr>
                <w:t>“đang xử lí</w:t>
              </w:r>
              <w:r>
                <w:rPr>
                  <w:lang w:val="en-US"/>
                </w:rPr>
                <w:t>” và người dùng được gán thành người thực hiện đơn hàng đó.</w:t>
              </w:r>
            </w:ins>
          </w:p>
          <w:p w14:paraId="1EA1B8C2" w14:textId="77777777" w:rsidR="00C774DC" w:rsidRPr="007C127C" w:rsidRDefault="00C774DC" w:rsidP="00E6227B">
            <w:pPr>
              <w:pStyle w:val="ListParagraph"/>
              <w:numPr>
                <w:ilvl w:val="0"/>
                <w:numId w:val="30"/>
              </w:numPr>
              <w:spacing w:line="276" w:lineRule="auto"/>
              <w:rPr>
                <w:ins w:id="1386" w:author="phuong vu" w:date="2018-11-22T13:51:00Z"/>
                <w:lang w:val="en-US"/>
              </w:rPr>
              <w:pPrChange w:id="1387" w:author="phuong vu" w:date="2018-11-23T13:48:00Z">
                <w:pPr>
                  <w:pStyle w:val="ListParagraph"/>
                  <w:numPr>
                    <w:numId w:val="30"/>
                  </w:numPr>
                  <w:spacing w:line="276" w:lineRule="auto"/>
                  <w:ind w:hanging="360"/>
                </w:pPr>
              </w:pPrChange>
            </w:pPr>
            <w:ins w:id="1388" w:author="phuong vu" w:date="2018-11-22T13:51:00Z">
              <w:r>
                <w:rPr>
                  <w:lang w:val="en-US"/>
                </w:rPr>
                <w:t xml:space="preserve">Trạng thái </w:t>
              </w:r>
              <w:r>
                <w:rPr>
                  <w:i/>
                  <w:lang w:val="en-US"/>
                </w:rPr>
                <w:t xml:space="preserve">“đang xử lí”: </w:t>
              </w:r>
              <w:r>
                <w:rPr>
                  <w:lang w:val="en-US"/>
                </w:rPr>
                <w:t xml:space="preserve">Khi nhân viên xử lí đơn hàng nhấn lên nút hoàn tất. Trạng thái đơn hàng chuyển thành </w:t>
              </w:r>
              <w:r>
                <w:rPr>
                  <w:i/>
                  <w:lang w:val="en-US"/>
                </w:rPr>
                <w:t xml:space="preserve">“đã xử lí hoàn tất”. </w:t>
              </w:r>
              <w:r>
                <w:rPr>
                  <w:lang w:val="en-US"/>
                </w:rPr>
                <w:t xml:space="preserve"> Và chỉ nhân viên thực hiện đơn hàng đó mới thấy được nút hoàn tất. Biên nhận của đơn hàng chuyển trạng thái thành </w:t>
              </w:r>
              <w:r>
                <w:rPr>
                  <w:i/>
                  <w:lang w:val="en-US"/>
                </w:rPr>
                <w:t xml:space="preserve">“đang chờ trả đồ”. </w:t>
              </w:r>
            </w:ins>
          </w:p>
          <w:p w14:paraId="3D39AE23" w14:textId="77777777" w:rsidR="00C774DC" w:rsidRPr="007C127C" w:rsidRDefault="00C774DC" w:rsidP="00E6227B">
            <w:pPr>
              <w:pStyle w:val="ListParagraph"/>
              <w:numPr>
                <w:ilvl w:val="0"/>
                <w:numId w:val="30"/>
              </w:numPr>
              <w:spacing w:line="276" w:lineRule="auto"/>
              <w:rPr>
                <w:ins w:id="1389" w:author="phuong vu" w:date="2018-11-22T13:51:00Z"/>
                <w:lang w:val="en-US"/>
              </w:rPr>
              <w:pPrChange w:id="1390" w:author="phuong vu" w:date="2018-11-23T13:48:00Z">
                <w:pPr>
                  <w:pStyle w:val="ListParagraph"/>
                  <w:numPr>
                    <w:numId w:val="30"/>
                  </w:numPr>
                  <w:spacing w:line="276" w:lineRule="auto"/>
                  <w:ind w:hanging="360"/>
                </w:pPr>
              </w:pPrChange>
            </w:pPr>
            <w:ins w:id="1391" w:author="phuong vu" w:date="2018-11-22T13:51:00Z">
              <w:r>
                <w:rPr>
                  <w:lang w:val="en-US"/>
                </w:rPr>
                <w:t xml:space="preserve">Trạng thái </w:t>
              </w:r>
              <w:r>
                <w:rPr>
                  <w:i/>
                  <w:lang w:val="en-US"/>
                </w:rPr>
                <w:t xml:space="preserve">“đã xử lí hoàn tất”: </w:t>
              </w:r>
              <w:r>
                <w:rPr>
                  <w:lang w:val="en-US"/>
                </w:rPr>
                <w:t>Nhân viên quản lí đơn hàng có thể nhấn lên nút tạo hóa đơn để sinh hóa đơn dựa trên biên nhận.</w:t>
              </w:r>
            </w:ins>
          </w:p>
        </w:tc>
      </w:tr>
      <w:tr w:rsidR="00C774DC" w14:paraId="41D2D3C3" w14:textId="77777777" w:rsidTr="00C774DC">
        <w:trPr>
          <w:ins w:id="1392" w:author="phuong vu" w:date="2018-11-22T13:51:00Z"/>
        </w:trPr>
        <w:tc>
          <w:tcPr>
            <w:tcW w:w="2425" w:type="dxa"/>
          </w:tcPr>
          <w:p w14:paraId="1A240DD6" w14:textId="77777777" w:rsidR="00C774DC" w:rsidRPr="00B808BD" w:rsidRDefault="00C774DC" w:rsidP="00E6227B">
            <w:pPr>
              <w:spacing w:line="276" w:lineRule="auto"/>
              <w:rPr>
                <w:ins w:id="1393" w:author="phuong vu" w:date="2018-11-22T13:51:00Z"/>
                <w:b/>
              </w:rPr>
              <w:pPrChange w:id="1394" w:author="phuong vu" w:date="2018-11-23T13:48:00Z">
                <w:pPr>
                  <w:spacing w:line="276" w:lineRule="auto"/>
                </w:pPr>
              </w:pPrChange>
            </w:pPr>
            <w:ins w:id="1395" w:author="phuong vu" w:date="2018-11-22T13:51:00Z">
              <w:r w:rsidRPr="00B808BD">
                <w:rPr>
                  <w:b/>
                </w:rPr>
                <w:lastRenderedPageBreak/>
                <w:t>Kết quả</w:t>
              </w:r>
            </w:ins>
          </w:p>
        </w:tc>
        <w:tc>
          <w:tcPr>
            <w:tcW w:w="6686" w:type="dxa"/>
          </w:tcPr>
          <w:p w14:paraId="74339D29" w14:textId="77777777" w:rsidR="00C774DC" w:rsidRDefault="00C774DC" w:rsidP="00E6227B">
            <w:pPr>
              <w:spacing w:line="276" w:lineRule="auto"/>
              <w:jc w:val="left"/>
              <w:rPr>
                <w:ins w:id="1396" w:author="phuong vu" w:date="2018-11-22T13:51:00Z"/>
                <w:lang w:val="en-US"/>
              </w:rPr>
              <w:pPrChange w:id="1397" w:author="phuong vu" w:date="2018-11-23T13:48:00Z">
                <w:pPr>
                  <w:spacing w:line="276" w:lineRule="auto"/>
                  <w:jc w:val="left"/>
                </w:pPr>
              </w:pPrChange>
            </w:pPr>
            <w:ins w:id="1398" w:author="phuong vu" w:date="2018-11-22T13:51:00Z">
              <w:r>
                <w:rPr>
                  <w:lang w:val="en-US"/>
                </w:rPr>
                <w:t>Hiển thị thông tin tất cả đơn hàng dưới dạng bảng.</w:t>
              </w:r>
            </w:ins>
          </w:p>
          <w:p w14:paraId="7B21269A" w14:textId="77777777" w:rsidR="00C774DC" w:rsidRPr="007C127C" w:rsidRDefault="00C774DC" w:rsidP="00E6227B">
            <w:pPr>
              <w:spacing w:line="276" w:lineRule="auto"/>
              <w:jc w:val="left"/>
              <w:rPr>
                <w:ins w:id="1399" w:author="phuong vu" w:date="2018-11-22T13:51:00Z"/>
                <w:lang w:val="en-US"/>
              </w:rPr>
              <w:pPrChange w:id="1400" w:author="phuong vu" w:date="2018-11-23T13:48:00Z">
                <w:pPr>
                  <w:spacing w:line="276" w:lineRule="auto"/>
                  <w:jc w:val="left"/>
                </w:pPr>
              </w:pPrChange>
            </w:pPr>
            <w:ins w:id="1401" w:author="phuong vu" w:date="2018-11-22T13:51:00Z">
              <w:r>
                <w:rPr>
                  <w:lang w:val="en-US"/>
                </w:rPr>
                <w:t>Khi nhấn vào tên khách hàng hiển thị chi tiết đơn hàng.</w:t>
              </w:r>
            </w:ins>
          </w:p>
        </w:tc>
      </w:tr>
      <w:tr w:rsidR="00C774DC" w14:paraId="0255994E" w14:textId="77777777" w:rsidTr="00C774DC">
        <w:trPr>
          <w:ins w:id="1402" w:author="phuong vu" w:date="2018-11-22T13:51:00Z"/>
        </w:trPr>
        <w:tc>
          <w:tcPr>
            <w:tcW w:w="2425" w:type="dxa"/>
          </w:tcPr>
          <w:p w14:paraId="5012B662" w14:textId="77777777" w:rsidR="00C774DC" w:rsidRPr="00B808BD" w:rsidRDefault="00C774DC" w:rsidP="00E6227B">
            <w:pPr>
              <w:spacing w:line="276" w:lineRule="auto"/>
              <w:rPr>
                <w:ins w:id="1403" w:author="phuong vu" w:date="2018-11-22T13:51:00Z"/>
                <w:b/>
              </w:rPr>
              <w:pPrChange w:id="1404" w:author="phuong vu" w:date="2018-11-23T13:48:00Z">
                <w:pPr>
                  <w:spacing w:line="276" w:lineRule="auto"/>
                </w:pPr>
              </w:pPrChange>
            </w:pPr>
            <w:ins w:id="1405" w:author="phuong vu" w:date="2018-11-22T13:51:00Z">
              <w:r w:rsidRPr="00B808BD">
                <w:rPr>
                  <w:b/>
                </w:rPr>
                <w:t>Ghi chú</w:t>
              </w:r>
            </w:ins>
          </w:p>
        </w:tc>
        <w:tc>
          <w:tcPr>
            <w:tcW w:w="6686" w:type="dxa"/>
          </w:tcPr>
          <w:p w14:paraId="78EB9F92" w14:textId="77777777" w:rsidR="00C774DC" w:rsidRDefault="00C774DC" w:rsidP="00E6227B">
            <w:pPr>
              <w:keepNext/>
              <w:spacing w:line="276" w:lineRule="auto"/>
              <w:rPr>
                <w:ins w:id="1406" w:author="phuong vu" w:date="2018-11-22T13:51:00Z"/>
              </w:rPr>
              <w:pPrChange w:id="1407" w:author="phuong vu" w:date="2018-11-23T13:48:00Z">
                <w:pPr>
                  <w:keepNext/>
                  <w:spacing w:line="276" w:lineRule="auto"/>
                </w:pPr>
              </w:pPrChange>
            </w:pPr>
          </w:p>
        </w:tc>
      </w:tr>
    </w:tbl>
    <w:p w14:paraId="28E70327" w14:textId="77777777" w:rsidR="00C774DC" w:rsidRPr="00A06DD8" w:rsidRDefault="00C774DC" w:rsidP="00E6227B">
      <w:pPr>
        <w:spacing w:line="276" w:lineRule="auto"/>
        <w:rPr>
          <w:ins w:id="1408" w:author="phuong vu" w:date="2018-11-22T13:51:00Z"/>
        </w:rPr>
        <w:pPrChange w:id="1409" w:author="phuong vu" w:date="2018-11-23T13:48:00Z">
          <w:pPr/>
        </w:pPrChange>
      </w:pPr>
    </w:p>
    <w:p w14:paraId="4170C364" w14:textId="77777777" w:rsidR="00C774DC" w:rsidRDefault="00C774DC" w:rsidP="00E6227B">
      <w:pPr>
        <w:pStyle w:val="Heading3"/>
        <w:spacing w:line="276" w:lineRule="auto"/>
        <w:rPr>
          <w:ins w:id="1410" w:author="phuong vu" w:date="2018-11-22T13:51:00Z"/>
        </w:rPr>
        <w:pPrChange w:id="1411" w:author="phuong vu" w:date="2018-11-23T13:48:00Z">
          <w:pPr>
            <w:pStyle w:val="Heading4"/>
          </w:pPr>
        </w:pPrChange>
      </w:pPr>
      <w:ins w:id="1412" w:author="phuong vu" w:date="2018-11-22T13:51:00Z">
        <w:r>
          <w:t xml:space="preserve"> </w:t>
        </w:r>
        <w:bookmarkStart w:id="1413" w:name="_Toc530662488"/>
        <w:r>
          <w:t>Quản lí biên nhận</w:t>
        </w:r>
        <w:bookmarkEnd w:id="1413"/>
      </w:ins>
    </w:p>
    <w:tbl>
      <w:tblPr>
        <w:tblStyle w:val="TableGrid"/>
        <w:tblW w:w="0" w:type="auto"/>
        <w:tblLook w:val="04A0" w:firstRow="1" w:lastRow="0" w:firstColumn="1" w:lastColumn="0" w:noHBand="0" w:noVBand="1"/>
      </w:tblPr>
      <w:tblGrid>
        <w:gridCol w:w="2346"/>
        <w:gridCol w:w="6431"/>
      </w:tblGrid>
      <w:tr w:rsidR="00C774DC" w14:paraId="462635DE" w14:textId="77777777" w:rsidTr="00C774DC">
        <w:trPr>
          <w:ins w:id="1414" w:author="phuong vu" w:date="2018-11-22T13:51:00Z"/>
        </w:trPr>
        <w:tc>
          <w:tcPr>
            <w:tcW w:w="2425" w:type="dxa"/>
          </w:tcPr>
          <w:p w14:paraId="1E04A41A" w14:textId="77777777" w:rsidR="00C774DC" w:rsidRPr="00B808BD" w:rsidRDefault="00C774DC" w:rsidP="00E6227B">
            <w:pPr>
              <w:spacing w:line="276" w:lineRule="auto"/>
              <w:rPr>
                <w:ins w:id="1415" w:author="phuong vu" w:date="2018-11-22T13:51:00Z"/>
                <w:b/>
              </w:rPr>
              <w:pPrChange w:id="1416" w:author="phuong vu" w:date="2018-11-23T13:48:00Z">
                <w:pPr>
                  <w:spacing w:line="276" w:lineRule="auto"/>
                </w:pPr>
              </w:pPrChange>
            </w:pPr>
            <w:ins w:id="1417" w:author="phuong vu" w:date="2018-11-22T13:51:00Z">
              <w:r w:rsidRPr="00B808BD">
                <w:rPr>
                  <w:b/>
                </w:rPr>
                <w:t>Mã yêu cầu</w:t>
              </w:r>
            </w:ins>
          </w:p>
        </w:tc>
        <w:tc>
          <w:tcPr>
            <w:tcW w:w="6686" w:type="dxa"/>
          </w:tcPr>
          <w:p w14:paraId="33184BF1" w14:textId="77777777" w:rsidR="00C774DC" w:rsidRPr="002947C2" w:rsidRDefault="00C774DC" w:rsidP="00E6227B">
            <w:pPr>
              <w:spacing w:line="276" w:lineRule="auto"/>
              <w:rPr>
                <w:ins w:id="1418" w:author="phuong vu" w:date="2018-11-22T13:51:00Z"/>
                <w:lang w:val="en-US"/>
              </w:rPr>
              <w:pPrChange w:id="1419" w:author="phuong vu" w:date="2018-11-23T13:48:00Z">
                <w:pPr>
                  <w:spacing w:line="276" w:lineRule="auto"/>
                </w:pPr>
              </w:pPrChange>
            </w:pPr>
            <w:ins w:id="1420" w:author="phuong vu" w:date="2018-11-22T13:51:00Z">
              <w:r>
                <w:rPr>
                  <w:lang w:val="en-US"/>
                </w:rPr>
                <w:t>GU_02</w:t>
              </w:r>
            </w:ins>
          </w:p>
        </w:tc>
      </w:tr>
      <w:tr w:rsidR="00C774DC" w14:paraId="7CC03A21" w14:textId="77777777" w:rsidTr="00C774DC">
        <w:trPr>
          <w:ins w:id="1421" w:author="phuong vu" w:date="2018-11-22T13:51:00Z"/>
        </w:trPr>
        <w:tc>
          <w:tcPr>
            <w:tcW w:w="2425" w:type="dxa"/>
          </w:tcPr>
          <w:p w14:paraId="42ED4CE8" w14:textId="77777777" w:rsidR="00C774DC" w:rsidRPr="00B808BD" w:rsidRDefault="00C774DC" w:rsidP="00E6227B">
            <w:pPr>
              <w:spacing w:line="276" w:lineRule="auto"/>
              <w:rPr>
                <w:ins w:id="1422" w:author="phuong vu" w:date="2018-11-22T13:51:00Z"/>
                <w:b/>
              </w:rPr>
              <w:pPrChange w:id="1423" w:author="phuong vu" w:date="2018-11-23T13:48:00Z">
                <w:pPr>
                  <w:spacing w:line="276" w:lineRule="auto"/>
                </w:pPr>
              </w:pPrChange>
            </w:pPr>
            <w:ins w:id="1424" w:author="phuong vu" w:date="2018-11-22T13:51:00Z">
              <w:r w:rsidRPr="00B808BD">
                <w:rPr>
                  <w:b/>
                </w:rPr>
                <w:t>Tên chức năng</w:t>
              </w:r>
            </w:ins>
          </w:p>
        </w:tc>
        <w:tc>
          <w:tcPr>
            <w:tcW w:w="6686" w:type="dxa"/>
          </w:tcPr>
          <w:p w14:paraId="24AC3028" w14:textId="77777777" w:rsidR="00C774DC" w:rsidRPr="007C127C" w:rsidRDefault="00C774DC" w:rsidP="00E6227B">
            <w:pPr>
              <w:spacing w:line="276" w:lineRule="auto"/>
              <w:rPr>
                <w:ins w:id="1425" w:author="phuong vu" w:date="2018-11-22T13:51:00Z"/>
                <w:lang w:val="en-US"/>
              </w:rPr>
              <w:pPrChange w:id="1426" w:author="phuong vu" w:date="2018-11-23T13:48:00Z">
                <w:pPr>
                  <w:spacing w:line="276" w:lineRule="auto"/>
                </w:pPr>
              </w:pPrChange>
            </w:pPr>
            <w:ins w:id="1427" w:author="phuong vu" w:date="2018-11-22T13:51:00Z">
              <w:r>
                <w:t>Quản lí biên nhận</w:t>
              </w:r>
            </w:ins>
          </w:p>
        </w:tc>
      </w:tr>
      <w:tr w:rsidR="00C774DC" w14:paraId="26225702" w14:textId="77777777" w:rsidTr="00C774DC">
        <w:trPr>
          <w:ins w:id="1428" w:author="phuong vu" w:date="2018-11-22T13:51:00Z"/>
        </w:trPr>
        <w:tc>
          <w:tcPr>
            <w:tcW w:w="2425" w:type="dxa"/>
          </w:tcPr>
          <w:p w14:paraId="75830EC1" w14:textId="77777777" w:rsidR="00C774DC" w:rsidRPr="00B808BD" w:rsidRDefault="00C774DC" w:rsidP="00E6227B">
            <w:pPr>
              <w:spacing w:line="276" w:lineRule="auto"/>
              <w:rPr>
                <w:ins w:id="1429" w:author="phuong vu" w:date="2018-11-22T13:51:00Z"/>
                <w:b/>
              </w:rPr>
              <w:pPrChange w:id="1430" w:author="phuong vu" w:date="2018-11-23T13:48:00Z">
                <w:pPr>
                  <w:spacing w:line="276" w:lineRule="auto"/>
                </w:pPr>
              </w:pPrChange>
            </w:pPr>
            <w:ins w:id="1431" w:author="phuong vu" w:date="2018-11-22T13:51:00Z">
              <w:r w:rsidRPr="00B808BD">
                <w:rPr>
                  <w:b/>
                </w:rPr>
                <w:t>Đối tượng sử dụng</w:t>
              </w:r>
            </w:ins>
          </w:p>
        </w:tc>
        <w:tc>
          <w:tcPr>
            <w:tcW w:w="6686" w:type="dxa"/>
          </w:tcPr>
          <w:p w14:paraId="3FD9EB3D" w14:textId="77777777" w:rsidR="00C774DC" w:rsidRPr="002947C2" w:rsidRDefault="00C774DC" w:rsidP="00E6227B">
            <w:pPr>
              <w:spacing w:line="276" w:lineRule="auto"/>
              <w:rPr>
                <w:ins w:id="1432" w:author="phuong vu" w:date="2018-11-22T13:51:00Z"/>
                <w:lang w:val="en-US"/>
              </w:rPr>
              <w:pPrChange w:id="1433" w:author="phuong vu" w:date="2018-11-23T13:48:00Z">
                <w:pPr>
                  <w:spacing w:line="276" w:lineRule="auto"/>
                </w:pPr>
              </w:pPrChange>
            </w:pPr>
            <w:ins w:id="1434" w:author="phuong vu" w:date="2018-11-22T13:51:00Z">
              <w:r w:rsidRPr="00730F28">
                <w:rPr>
                  <w:lang w:val="en-US"/>
                </w:rPr>
                <w:t>Nhân viên cửa hàng</w:t>
              </w:r>
              <w:r>
                <w:rPr>
                  <w:lang w:val="en-US"/>
                </w:rPr>
                <w:t xml:space="preserve"> (</w:t>
              </w:r>
              <w:r w:rsidRPr="00730F28">
                <w:rPr>
                  <w:lang w:val="en-US"/>
                </w:rPr>
                <w:t>Nhân viên quản lí đơn hàng</w:t>
              </w:r>
              <w:r>
                <w:rPr>
                  <w:lang w:val="en-US"/>
                </w:rPr>
                <w:t xml:space="preserve">, </w:t>
              </w:r>
              <w:r w:rsidRPr="007C127C">
                <w:rPr>
                  <w:lang w:val="en-US"/>
                </w:rPr>
                <w:t>Nhân viên nhận và trả quần áo</w:t>
              </w:r>
              <w:r>
                <w:rPr>
                  <w:lang w:val="en-US"/>
                </w:rPr>
                <w:t>)</w:t>
              </w:r>
            </w:ins>
          </w:p>
        </w:tc>
      </w:tr>
      <w:tr w:rsidR="00C774DC" w14:paraId="0CA7FC62" w14:textId="77777777" w:rsidTr="00C774DC">
        <w:trPr>
          <w:ins w:id="1435" w:author="phuong vu" w:date="2018-11-22T13:51:00Z"/>
        </w:trPr>
        <w:tc>
          <w:tcPr>
            <w:tcW w:w="2425" w:type="dxa"/>
          </w:tcPr>
          <w:p w14:paraId="0E70A505" w14:textId="77777777" w:rsidR="00C774DC" w:rsidRPr="00B808BD" w:rsidRDefault="00C774DC" w:rsidP="00E6227B">
            <w:pPr>
              <w:spacing w:line="276" w:lineRule="auto"/>
              <w:rPr>
                <w:ins w:id="1436" w:author="phuong vu" w:date="2018-11-22T13:51:00Z"/>
                <w:b/>
              </w:rPr>
              <w:pPrChange w:id="1437" w:author="phuong vu" w:date="2018-11-23T13:48:00Z">
                <w:pPr>
                  <w:spacing w:line="276" w:lineRule="auto"/>
                </w:pPr>
              </w:pPrChange>
            </w:pPr>
            <w:ins w:id="1438" w:author="phuong vu" w:date="2018-11-22T13:51:00Z">
              <w:r w:rsidRPr="00B808BD">
                <w:rPr>
                  <w:b/>
                </w:rPr>
                <w:t>Tiền điều kiện</w:t>
              </w:r>
            </w:ins>
          </w:p>
        </w:tc>
        <w:tc>
          <w:tcPr>
            <w:tcW w:w="6686" w:type="dxa"/>
          </w:tcPr>
          <w:p w14:paraId="12777AA0" w14:textId="77777777" w:rsidR="00C774DC" w:rsidRPr="002947C2" w:rsidRDefault="00C774DC" w:rsidP="00E6227B">
            <w:pPr>
              <w:spacing w:line="276" w:lineRule="auto"/>
              <w:rPr>
                <w:ins w:id="1439" w:author="phuong vu" w:date="2018-11-22T13:51:00Z"/>
                <w:lang w:val="en-US"/>
              </w:rPr>
              <w:pPrChange w:id="1440" w:author="phuong vu" w:date="2018-11-23T13:48:00Z">
                <w:pPr>
                  <w:spacing w:line="276" w:lineRule="auto"/>
                </w:pPr>
              </w:pPrChange>
            </w:pPr>
            <w:ins w:id="1441" w:author="phuong vu" w:date="2018-11-22T13:51:00Z">
              <w:r>
                <w:rPr>
                  <w:lang w:val="en-US"/>
                </w:rPr>
                <w:t>Truy cập được trang web quản lí và đăng nhập thành công vào hệ thống.</w:t>
              </w:r>
            </w:ins>
          </w:p>
        </w:tc>
      </w:tr>
      <w:tr w:rsidR="00C774DC" w14:paraId="57827D55" w14:textId="77777777" w:rsidTr="00C774DC">
        <w:trPr>
          <w:ins w:id="1442" w:author="phuong vu" w:date="2018-11-22T13:51:00Z"/>
        </w:trPr>
        <w:tc>
          <w:tcPr>
            <w:tcW w:w="2425" w:type="dxa"/>
          </w:tcPr>
          <w:p w14:paraId="2389EE2E" w14:textId="77777777" w:rsidR="00C774DC" w:rsidRPr="00B808BD" w:rsidRDefault="00C774DC" w:rsidP="00E6227B">
            <w:pPr>
              <w:spacing w:line="276" w:lineRule="auto"/>
              <w:rPr>
                <w:ins w:id="1443" w:author="phuong vu" w:date="2018-11-22T13:51:00Z"/>
                <w:b/>
              </w:rPr>
              <w:pPrChange w:id="1444" w:author="phuong vu" w:date="2018-11-23T13:48:00Z">
                <w:pPr>
                  <w:spacing w:line="276" w:lineRule="auto"/>
                </w:pPr>
              </w:pPrChange>
            </w:pPr>
            <w:ins w:id="1445" w:author="phuong vu" w:date="2018-11-22T13:51:00Z">
              <w:r w:rsidRPr="00B808BD">
                <w:rPr>
                  <w:b/>
                </w:rPr>
                <w:t>Cách xử lí</w:t>
              </w:r>
            </w:ins>
          </w:p>
        </w:tc>
        <w:tc>
          <w:tcPr>
            <w:tcW w:w="6686" w:type="dxa"/>
          </w:tcPr>
          <w:p w14:paraId="7D83257C" w14:textId="77777777" w:rsidR="00C774DC" w:rsidRDefault="00C774DC" w:rsidP="00E6227B">
            <w:pPr>
              <w:spacing w:line="276" w:lineRule="auto"/>
              <w:rPr>
                <w:ins w:id="1446" w:author="phuong vu" w:date="2018-11-22T13:51:00Z"/>
                <w:lang w:val="en-US"/>
              </w:rPr>
              <w:pPrChange w:id="1447" w:author="phuong vu" w:date="2018-11-23T13:48:00Z">
                <w:pPr>
                  <w:spacing w:line="276" w:lineRule="auto"/>
                </w:pPr>
              </w:pPrChange>
            </w:pPr>
            <w:ins w:id="1448" w:author="phuong vu" w:date="2018-11-22T13:51:00Z">
              <w:r>
                <w:rPr>
                  <w:lang w:val="en-US"/>
                </w:rPr>
                <w:t>Bước 1: Click “</w:t>
              </w:r>
              <w:r w:rsidRPr="002947C2">
                <w:rPr>
                  <w:i/>
                  <w:lang w:val="en-US"/>
                </w:rPr>
                <w:t xml:space="preserve">Quản lí </w:t>
              </w:r>
              <w:r>
                <w:rPr>
                  <w:i/>
                  <w:lang w:val="en-US"/>
                </w:rPr>
                <w:t>biên nhận</w:t>
              </w:r>
              <w:r>
                <w:rPr>
                  <w:lang w:val="en-US"/>
                </w:rPr>
                <w:t>” ở bên thanh menu cạnh trái và chọn trạng thái của biên nhận. Danh mục con của quản lí biên nhận được hiển thị như sau:</w:t>
              </w:r>
            </w:ins>
          </w:p>
          <w:p w14:paraId="2B4210E4" w14:textId="77777777" w:rsidR="00C774DC" w:rsidRDefault="00C774DC" w:rsidP="00E6227B">
            <w:pPr>
              <w:pStyle w:val="ListParagraph"/>
              <w:numPr>
                <w:ilvl w:val="0"/>
                <w:numId w:val="29"/>
              </w:numPr>
              <w:spacing w:line="276" w:lineRule="auto"/>
              <w:rPr>
                <w:ins w:id="1449" w:author="phuong vu" w:date="2018-11-22T13:51:00Z"/>
                <w:lang w:val="en-US"/>
              </w:rPr>
              <w:pPrChange w:id="1450" w:author="phuong vu" w:date="2018-11-23T13:48:00Z">
                <w:pPr>
                  <w:pStyle w:val="ListParagraph"/>
                  <w:numPr>
                    <w:numId w:val="29"/>
                  </w:numPr>
                  <w:spacing w:line="276" w:lineRule="auto"/>
                  <w:ind w:hanging="360"/>
                </w:pPr>
              </w:pPrChange>
            </w:pPr>
            <w:ins w:id="1451" w:author="phuong vu" w:date="2018-11-22T13:51:00Z">
              <w:r w:rsidRPr="002947C2">
                <w:rPr>
                  <w:i/>
                  <w:lang w:val="en-US"/>
                </w:rPr>
                <w:t>Nhân viên quản lí đơn hàng</w:t>
              </w:r>
              <w:r>
                <w:rPr>
                  <w:lang w:val="en-US"/>
                </w:rPr>
                <w:t>: Đang chờ nhận đồ, đã nhận đồ, đang chờ giao đồ, đã giao đồ.</w:t>
              </w:r>
            </w:ins>
          </w:p>
          <w:p w14:paraId="208EC4A2" w14:textId="77777777" w:rsidR="00C774DC" w:rsidRPr="00A06DD8" w:rsidRDefault="00C774DC" w:rsidP="00E6227B">
            <w:pPr>
              <w:pStyle w:val="ListParagraph"/>
              <w:numPr>
                <w:ilvl w:val="0"/>
                <w:numId w:val="29"/>
              </w:numPr>
              <w:spacing w:line="276" w:lineRule="auto"/>
              <w:rPr>
                <w:ins w:id="1452" w:author="phuong vu" w:date="2018-11-22T13:51:00Z"/>
                <w:lang w:val="en-US"/>
              </w:rPr>
              <w:pPrChange w:id="1453" w:author="phuong vu" w:date="2018-11-23T13:48:00Z">
                <w:pPr>
                  <w:pStyle w:val="ListParagraph"/>
                  <w:numPr>
                    <w:numId w:val="29"/>
                  </w:numPr>
                  <w:spacing w:line="276" w:lineRule="auto"/>
                  <w:ind w:hanging="360"/>
                </w:pPr>
              </w:pPrChange>
            </w:pPr>
            <w:ins w:id="1454" w:author="phuong vu" w:date="2018-11-22T13:51:00Z">
              <w:r w:rsidRPr="007C127C">
                <w:rPr>
                  <w:i/>
                  <w:lang w:val="en-US"/>
                </w:rPr>
                <w:t>Nhân viên nhận và trả quần áo</w:t>
              </w:r>
              <w:r w:rsidRPr="00A06DD8">
                <w:rPr>
                  <w:i/>
                  <w:lang w:val="en-US"/>
                </w:rPr>
                <w:t>:</w:t>
              </w:r>
              <w:r w:rsidRPr="00A06DD8">
                <w:rPr>
                  <w:lang w:val="en-US"/>
                </w:rPr>
                <w:t xml:space="preserve"> Đang ch</w:t>
              </w:r>
              <w:r w:rsidRPr="007C127C">
                <w:rPr>
                  <w:lang w:val="en-US"/>
                </w:rPr>
                <w:t>ờ nhận đồ, đã nhận đồ, đang chờ giao đồ, đã giao đồ</w:t>
              </w:r>
              <w:r>
                <w:rPr>
                  <w:lang w:val="en-US"/>
                </w:rPr>
                <w:t>.</w:t>
              </w:r>
              <w:r w:rsidRPr="00A06DD8">
                <w:rPr>
                  <w:lang w:val="en-US"/>
                </w:rPr>
                <w:t xml:space="preserve"> </w:t>
              </w:r>
            </w:ins>
          </w:p>
          <w:p w14:paraId="201A5179" w14:textId="77777777" w:rsidR="00C774DC" w:rsidRDefault="00C774DC" w:rsidP="00E6227B">
            <w:pPr>
              <w:spacing w:line="276" w:lineRule="auto"/>
              <w:rPr>
                <w:ins w:id="1455" w:author="phuong vu" w:date="2018-11-22T13:51:00Z"/>
                <w:lang w:val="en-US"/>
              </w:rPr>
              <w:pPrChange w:id="1456" w:author="phuong vu" w:date="2018-11-23T13:48:00Z">
                <w:pPr>
                  <w:spacing w:line="276" w:lineRule="auto"/>
                </w:pPr>
              </w:pPrChange>
            </w:pPr>
            <w:ins w:id="1457" w:author="phuong vu" w:date="2018-11-22T13:51:00Z">
              <w:r>
                <w:rPr>
                  <w:lang w:val="en-US"/>
                </w:rPr>
                <w:lastRenderedPageBreak/>
                <w:t>Bước 2: Danh sách biên nhận được hiển thị theo dạng bảng. Ở đây người dùng có thể tìm kiếm biên nhận dựa trên các tiêu chí là các cột của bảng.</w:t>
              </w:r>
            </w:ins>
          </w:p>
          <w:p w14:paraId="2CB44189" w14:textId="77777777" w:rsidR="00C774DC" w:rsidRDefault="00C774DC" w:rsidP="00E6227B">
            <w:pPr>
              <w:spacing w:line="276" w:lineRule="auto"/>
              <w:rPr>
                <w:ins w:id="1458" w:author="phuong vu" w:date="2018-11-22T13:51:00Z"/>
                <w:lang w:val="en-US"/>
              </w:rPr>
              <w:pPrChange w:id="1459" w:author="phuong vu" w:date="2018-11-23T13:48:00Z">
                <w:pPr>
                  <w:spacing w:line="276" w:lineRule="auto"/>
                </w:pPr>
              </w:pPrChange>
            </w:pPr>
            <w:ins w:id="1460" w:author="phuong vu" w:date="2018-11-22T13:51:00Z">
              <w:r>
                <w:rPr>
                  <w:lang w:val="en-US"/>
                </w:rPr>
                <w:t>Bước 3: Khi người dùng nhấn vào tên khách hàng để truy cập vào chi tiết biên nhận. Ở đây, người dùng có thể xem thông tin chi tiết biên nhận. Các chức năng có thể tại trang chi tiết biên nhận theo loại nhân viên và trạng thái đơn hàng:</w:t>
              </w:r>
            </w:ins>
          </w:p>
          <w:p w14:paraId="1A42EF8D" w14:textId="77777777" w:rsidR="00C774DC" w:rsidRPr="007C127C" w:rsidRDefault="00C774DC" w:rsidP="00E6227B">
            <w:pPr>
              <w:pStyle w:val="ListParagraph"/>
              <w:numPr>
                <w:ilvl w:val="0"/>
                <w:numId w:val="30"/>
              </w:numPr>
              <w:spacing w:line="276" w:lineRule="auto"/>
              <w:rPr>
                <w:ins w:id="1461" w:author="phuong vu" w:date="2018-11-22T13:51:00Z"/>
                <w:lang w:val="en-US"/>
              </w:rPr>
              <w:pPrChange w:id="1462" w:author="phuong vu" w:date="2018-11-23T13:48:00Z">
                <w:pPr>
                  <w:pStyle w:val="ListParagraph"/>
                  <w:numPr>
                    <w:numId w:val="30"/>
                  </w:numPr>
                  <w:spacing w:line="276" w:lineRule="auto"/>
                  <w:ind w:hanging="360"/>
                </w:pPr>
              </w:pPrChange>
            </w:pPr>
            <w:ins w:id="1463" w:author="phuong vu" w:date="2018-11-22T13:51:00Z">
              <w:r>
                <w:rPr>
                  <w:lang w:val="en-US"/>
                </w:rPr>
                <w:t>Trạng thái “</w:t>
              </w:r>
              <w:r w:rsidRPr="002947C2">
                <w:rPr>
                  <w:i/>
                  <w:lang w:val="en-US"/>
                </w:rPr>
                <w:t>đang chờ</w:t>
              </w:r>
              <w:r>
                <w:rPr>
                  <w:i/>
                  <w:lang w:val="en-US"/>
                </w:rPr>
                <w:t xml:space="preserve"> nhận đồ</w:t>
              </w:r>
              <w:r>
                <w:rPr>
                  <w:lang w:val="en-US"/>
                </w:rPr>
                <w:t xml:space="preserve">”: </w:t>
              </w:r>
              <w:r w:rsidRPr="002947C2">
                <w:rPr>
                  <w:lang w:val="en-US"/>
                </w:rPr>
                <w:t xml:space="preserve">Nhân viên nhận và trả quần </w:t>
              </w:r>
              <w:r>
                <w:rPr>
                  <w:lang w:val="en-US"/>
                </w:rPr>
                <w:t>áo nhấn “</w:t>
              </w:r>
              <w:r w:rsidRPr="002947C2">
                <w:rPr>
                  <w:i/>
                  <w:lang w:val="en-US"/>
                </w:rPr>
                <w:t>chấp nhận</w:t>
              </w:r>
              <w:r>
                <w:rPr>
                  <w:lang w:val="en-US"/>
                </w:rPr>
                <w:t xml:space="preserve">”, người dùng sẽ được gán thành người đi nhận đơn hàng đó và có nhiệm vụ cập nhật thông tin biên nhận (bao gồm số lượng đồ nhận, ngày nhận và thời gian nhận). Sau khi nhận đồ hoàn tất buộc nhấn nút </w:t>
              </w:r>
              <w:r w:rsidRPr="007C127C">
                <w:rPr>
                  <w:i/>
                  <w:lang w:val="en-US"/>
                </w:rPr>
                <w:t>“đã nhận</w:t>
              </w:r>
              <w:r>
                <w:rPr>
                  <w:i/>
                  <w:lang w:val="en-US"/>
                </w:rPr>
                <w:t>”</w:t>
              </w:r>
              <w:r>
                <w:rPr>
                  <w:lang w:val="en-US"/>
                </w:rPr>
                <w:t xml:space="preserve"> để thay đổi trạng thái biên nhận thành </w:t>
              </w:r>
              <w:r>
                <w:rPr>
                  <w:i/>
                  <w:lang w:val="en-US"/>
                </w:rPr>
                <w:t xml:space="preserve">“đã nhận đồ” </w:t>
              </w:r>
              <w:r>
                <w:rPr>
                  <w:lang w:val="en-US"/>
                </w:rPr>
                <w:t xml:space="preserve">và đơn hàng ứng với biên nhận chuyển từ </w:t>
              </w:r>
              <w:r>
                <w:rPr>
                  <w:i/>
                  <w:lang w:val="en-US"/>
                </w:rPr>
                <w:t xml:space="preserve">“đã nhận” </w:t>
              </w:r>
              <w:r>
                <w:rPr>
                  <w:lang w:val="en-US"/>
                </w:rPr>
                <w:t xml:space="preserve">thành </w:t>
              </w:r>
              <w:r>
                <w:rPr>
                  <w:i/>
                  <w:lang w:val="en-US"/>
                </w:rPr>
                <w:t xml:space="preserve">“đang chờ xử lí”. </w:t>
              </w:r>
            </w:ins>
          </w:p>
          <w:p w14:paraId="14ECB257" w14:textId="77777777" w:rsidR="00C774DC" w:rsidRPr="002947C2" w:rsidRDefault="00C774DC" w:rsidP="00E6227B">
            <w:pPr>
              <w:pStyle w:val="ListParagraph"/>
              <w:numPr>
                <w:ilvl w:val="0"/>
                <w:numId w:val="30"/>
              </w:numPr>
              <w:spacing w:line="276" w:lineRule="auto"/>
              <w:rPr>
                <w:ins w:id="1464" w:author="phuong vu" w:date="2018-11-22T13:51:00Z"/>
                <w:lang w:val="en-US"/>
              </w:rPr>
              <w:pPrChange w:id="1465" w:author="phuong vu" w:date="2018-11-23T13:48:00Z">
                <w:pPr>
                  <w:pStyle w:val="ListParagraph"/>
                  <w:numPr>
                    <w:numId w:val="30"/>
                  </w:numPr>
                  <w:spacing w:line="276" w:lineRule="auto"/>
                  <w:ind w:hanging="360"/>
                </w:pPr>
              </w:pPrChange>
            </w:pPr>
            <w:ins w:id="1466" w:author="phuong vu" w:date="2018-11-22T13:51:00Z">
              <w:r>
                <w:rPr>
                  <w:lang w:val="en-US"/>
                </w:rPr>
                <w:t xml:space="preserve">Trạng thái </w:t>
              </w:r>
              <w:r>
                <w:rPr>
                  <w:i/>
                  <w:lang w:val="en-US"/>
                </w:rPr>
                <w:t xml:space="preserve">“đang chờ giao đồ”: </w:t>
              </w:r>
              <w:r>
                <w:rPr>
                  <w:lang w:val="en-US"/>
                </w:rPr>
                <w:t xml:space="preserve">Nhân viên nhận và trả quần ảo nhấn vào nút </w:t>
              </w:r>
              <w:r>
                <w:rPr>
                  <w:i/>
                  <w:lang w:val="en-US"/>
                </w:rPr>
                <w:t xml:space="preserve">“giao đồ”, </w:t>
              </w:r>
              <w:r>
                <w:rPr>
                  <w:lang w:val="en-US"/>
                </w:rPr>
                <w:t>người dùng sẽ được gán thành người đi giao đơn hàng đó và có nhiệm vụ câp nhật thông tin biên nhận (bao gồm thời gian, ngày giao đơn hàng, số lượng quần áo giao). Sau khi giao hoàn tất buộc nhấn nút “</w:t>
              </w:r>
              <w:r w:rsidRPr="007C127C">
                <w:rPr>
                  <w:i/>
                  <w:lang w:val="en-US"/>
                </w:rPr>
                <w:t>đã giao</w:t>
              </w:r>
              <w:r>
                <w:rPr>
                  <w:lang w:val="en-US"/>
                </w:rPr>
                <w:t>” và đơn hàng ứng với biên nhận chuyển từ “</w:t>
              </w:r>
              <w:r w:rsidRPr="007C127C">
                <w:rPr>
                  <w:i/>
                  <w:lang w:val="en-US"/>
                </w:rPr>
                <w:t>đã xử lí hoàn tất</w:t>
              </w:r>
              <w:r>
                <w:rPr>
                  <w:lang w:val="en-US"/>
                </w:rPr>
                <w:t xml:space="preserve">” thành </w:t>
              </w:r>
              <w:r>
                <w:rPr>
                  <w:i/>
                  <w:lang w:val="en-US"/>
                </w:rPr>
                <w:t>“thành công”.</w:t>
              </w:r>
            </w:ins>
          </w:p>
        </w:tc>
      </w:tr>
      <w:tr w:rsidR="00C774DC" w14:paraId="1EFDC670" w14:textId="77777777" w:rsidTr="00C774DC">
        <w:trPr>
          <w:ins w:id="1467" w:author="phuong vu" w:date="2018-11-22T13:51:00Z"/>
        </w:trPr>
        <w:tc>
          <w:tcPr>
            <w:tcW w:w="2425" w:type="dxa"/>
          </w:tcPr>
          <w:p w14:paraId="440F1BE4" w14:textId="77777777" w:rsidR="00C774DC" w:rsidRPr="00B808BD" w:rsidRDefault="00C774DC" w:rsidP="00E6227B">
            <w:pPr>
              <w:spacing w:line="276" w:lineRule="auto"/>
              <w:rPr>
                <w:ins w:id="1468" w:author="phuong vu" w:date="2018-11-22T13:51:00Z"/>
                <w:b/>
              </w:rPr>
              <w:pPrChange w:id="1469" w:author="phuong vu" w:date="2018-11-23T13:48:00Z">
                <w:pPr>
                  <w:spacing w:line="276" w:lineRule="auto"/>
                </w:pPr>
              </w:pPrChange>
            </w:pPr>
            <w:ins w:id="1470" w:author="phuong vu" w:date="2018-11-22T13:51:00Z">
              <w:r w:rsidRPr="00B808BD">
                <w:rPr>
                  <w:b/>
                </w:rPr>
                <w:lastRenderedPageBreak/>
                <w:t>Kết quả</w:t>
              </w:r>
            </w:ins>
          </w:p>
        </w:tc>
        <w:tc>
          <w:tcPr>
            <w:tcW w:w="6686" w:type="dxa"/>
          </w:tcPr>
          <w:p w14:paraId="12ADD6E4" w14:textId="77777777" w:rsidR="00C774DC" w:rsidRDefault="00C774DC" w:rsidP="00E6227B">
            <w:pPr>
              <w:spacing w:line="276" w:lineRule="auto"/>
              <w:rPr>
                <w:ins w:id="1471" w:author="phuong vu" w:date="2018-11-22T13:51:00Z"/>
                <w:lang w:val="en-US"/>
              </w:rPr>
              <w:pPrChange w:id="1472" w:author="phuong vu" w:date="2018-11-23T13:48:00Z">
                <w:pPr>
                  <w:spacing w:line="276" w:lineRule="auto"/>
                </w:pPr>
              </w:pPrChange>
            </w:pPr>
            <w:ins w:id="1473" w:author="phuong vu" w:date="2018-11-22T13:51:00Z">
              <w:r>
                <w:rPr>
                  <w:lang w:val="en-US"/>
                </w:rPr>
                <w:t>Hiển thị thông tin tất cả biên nhận dưới dạng bảng.</w:t>
              </w:r>
            </w:ins>
          </w:p>
          <w:p w14:paraId="3219B33C" w14:textId="77777777" w:rsidR="00C774DC" w:rsidRPr="002947C2" w:rsidRDefault="00C774DC" w:rsidP="00E6227B">
            <w:pPr>
              <w:spacing w:line="276" w:lineRule="auto"/>
              <w:rPr>
                <w:ins w:id="1474" w:author="phuong vu" w:date="2018-11-22T13:51:00Z"/>
                <w:lang w:val="en-US"/>
              </w:rPr>
              <w:pPrChange w:id="1475" w:author="phuong vu" w:date="2018-11-23T13:48:00Z">
                <w:pPr>
                  <w:spacing w:line="276" w:lineRule="auto"/>
                </w:pPr>
              </w:pPrChange>
            </w:pPr>
            <w:ins w:id="1476" w:author="phuong vu" w:date="2018-11-22T13:51:00Z">
              <w:r>
                <w:rPr>
                  <w:lang w:val="en-US"/>
                </w:rPr>
                <w:t>Khi nhấn vào tên khách hàng hiển thị chi tiết biên nhận.</w:t>
              </w:r>
            </w:ins>
          </w:p>
        </w:tc>
      </w:tr>
      <w:tr w:rsidR="00C774DC" w14:paraId="4221BB4A" w14:textId="77777777" w:rsidTr="00C774DC">
        <w:trPr>
          <w:ins w:id="1477" w:author="phuong vu" w:date="2018-11-22T13:51:00Z"/>
        </w:trPr>
        <w:tc>
          <w:tcPr>
            <w:tcW w:w="2425" w:type="dxa"/>
          </w:tcPr>
          <w:p w14:paraId="08B26EAA" w14:textId="77777777" w:rsidR="00C774DC" w:rsidRPr="00B808BD" w:rsidRDefault="00C774DC" w:rsidP="00E6227B">
            <w:pPr>
              <w:spacing w:line="276" w:lineRule="auto"/>
              <w:rPr>
                <w:ins w:id="1478" w:author="phuong vu" w:date="2018-11-22T13:51:00Z"/>
                <w:b/>
              </w:rPr>
              <w:pPrChange w:id="1479" w:author="phuong vu" w:date="2018-11-23T13:48:00Z">
                <w:pPr>
                  <w:spacing w:line="276" w:lineRule="auto"/>
                </w:pPr>
              </w:pPrChange>
            </w:pPr>
            <w:ins w:id="1480" w:author="phuong vu" w:date="2018-11-22T13:51:00Z">
              <w:r w:rsidRPr="00B808BD">
                <w:rPr>
                  <w:b/>
                </w:rPr>
                <w:t>Ghi chú</w:t>
              </w:r>
            </w:ins>
          </w:p>
        </w:tc>
        <w:tc>
          <w:tcPr>
            <w:tcW w:w="6686" w:type="dxa"/>
          </w:tcPr>
          <w:p w14:paraId="404C172C" w14:textId="77777777" w:rsidR="00C774DC" w:rsidRDefault="00C774DC" w:rsidP="00E6227B">
            <w:pPr>
              <w:keepNext/>
              <w:spacing w:line="276" w:lineRule="auto"/>
              <w:rPr>
                <w:ins w:id="1481" w:author="phuong vu" w:date="2018-11-22T13:51:00Z"/>
              </w:rPr>
              <w:pPrChange w:id="1482" w:author="phuong vu" w:date="2018-11-23T13:48:00Z">
                <w:pPr>
                  <w:keepNext/>
                  <w:spacing w:line="276" w:lineRule="auto"/>
                </w:pPr>
              </w:pPrChange>
            </w:pPr>
          </w:p>
        </w:tc>
      </w:tr>
    </w:tbl>
    <w:p w14:paraId="231AEA97" w14:textId="77777777" w:rsidR="00C774DC" w:rsidRPr="00A06DD8" w:rsidRDefault="00C774DC" w:rsidP="00E6227B">
      <w:pPr>
        <w:spacing w:line="276" w:lineRule="auto"/>
        <w:rPr>
          <w:ins w:id="1483" w:author="phuong vu" w:date="2018-11-22T13:51:00Z"/>
        </w:rPr>
        <w:pPrChange w:id="1484" w:author="phuong vu" w:date="2018-11-23T13:48:00Z">
          <w:pPr/>
        </w:pPrChange>
      </w:pPr>
    </w:p>
    <w:p w14:paraId="5AA65B20" w14:textId="77777777" w:rsidR="00C774DC" w:rsidRDefault="00C774DC" w:rsidP="00E6227B">
      <w:pPr>
        <w:pStyle w:val="Heading3"/>
        <w:spacing w:line="276" w:lineRule="auto"/>
        <w:rPr>
          <w:ins w:id="1485" w:author="phuong vu" w:date="2018-11-22T13:51:00Z"/>
        </w:rPr>
        <w:pPrChange w:id="1486" w:author="phuong vu" w:date="2018-11-23T13:48:00Z">
          <w:pPr>
            <w:pStyle w:val="Heading4"/>
          </w:pPr>
        </w:pPrChange>
      </w:pPr>
      <w:ins w:id="1487" w:author="phuong vu" w:date="2018-11-22T13:51:00Z">
        <w:r>
          <w:t xml:space="preserve"> </w:t>
        </w:r>
        <w:bookmarkStart w:id="1488" w:name="_Toc530662489"/>
        <w:r>
          <w:t>Quản lí phân công xử lí đơn hàng</w:t>
        </w:r>
        <w:bookmarkEnd w:id="1488"/>
      </w:ins>
    </w:p>
    <w:tbl>
      <w:tblPr>
        <w:tblStyle w:val="TableGrid"/>
        <w:tblW w:w="0" w:type="auto"/>
        <w:tblLook w:val="04A0" w:firstRow="1" w:lastRow="0" w:firstColumn="1" w:lastColumn="0" w:noHBand="0" w:noVBand="1"/>
      </w:tblPr>
      <w:tblGrid>
        <w:gridCol w:w="2346"/>
        <w:gridCol w:w="6431"/>
      </w:tblGrid>
      <w:tr w:rsidR="00C774DC" w14:paraId="0602603E" w14:textId="77777777" w:rsidTr="00C774DC">
        <w:trPr>
          <w:ins w:id="1489" w:author="phuong vu" w:date="2018-11-22T13:51:00Z"/>
        </w:trPr>
        <w:tc>
          <w:tcPr>
            <w:tcW w:w="2425" w:type="dxa"/>
          </w:tcPr>
          <w:p w14:paraId="3B02C446" w14:textId="77777777" w:rsidR="00C774DC" w:rsidRPr="00B808BD" w:rsidRDefault="00C774DC" w:rsidP="00E6227B">
            <w:pPr>
              <w:spacing w:line="276" w:lineRule="auto"/>
              <w:rPr>
                <w:ins w:id="1490" w:author="phuong vu" w:date="2018-11-22T13:51:00Z"/>
                <w:b/>
              </w:rPr>
              <w:pPrChange w:id="1491" w:author="phuong vu" w:date="2018-11-23T13:48:00Z">
                <w:pPr>
                  <w:spacing w:line="276" w:lineRule="auto"/>
                </w:pPr>
              </w:pPrChange>
            </w:pPr>
            <w:ins w:id="1492" w:author="phuong vu" w:date="2018-11-22T13:51:00Z">
              <w:r w:rsidRPr="00B808BD">
                <w:rPr>
                  <w:b/>
                </w:rPr>
                <w:t>Mã yêu cầu</w:t>
              </w:r>
            </w:ins>
          </w:p>
        </w:tc>
        <w:tc>
          <w:tcPr>
            <w:tcW w:w="6686" w:type="dxa"/>
          </w:tcPr>
          <w:p w14:paraId="74308F9D" w14:textId="77777777" w:rsidR="00C774DC" w:rsidRPr="002947C2" w:rsidRDefault="00C774DC" w:rsidP="00E6227B">
            <w:pPr>
              <w:spacing w:line="276" w:lineRule="auto"/>
              <w:rPr>
                <w:ins w:id="1493" w:author="phuong vu" w:date="2018-11-22T13:51:00Z"/>
                <w:lang w:val="en-US"/>
              </w:rPr>
              <w:pPrChange w:id="1494" w:author="phuong vu" w:date="2018-11-23T13:48:00Z">
                <w:pPr>
                  <w:spacing w:line="276" w:lineRule="auto"/>
                </w:pPr>
              </w:pPrChange>
            </w:pPr>
            <w:ins w:id="1495" w:author="phuong vu" w:date="2018-11-22T13:51:00Z">
              <w:r>
                <w:rPr>
                  <w:lang w:val="en-US"/>
                </w:rPr>
                <w:t>GU_04</w:t>
              </w:r>
            </w:ins>
          </w:p>
        </w:tc>
      </w:tr>
      <w:tr w:rsidR="00C774DC" w14:paraId="078F906F" w14:textId="77777777" w:rsidTr="00C774DC">
        <w:trPr>
          <w:ins w:id="1496" w:author="phuong vu" w:date="2018-11-22T13:51:00Z"/>
        </w:trPr>
        <w:tc>
          <w:tcPr>
            <w:tcW w:w="2425" w:type="dxa"/>
          </w:tcPr>
          <w:p w14:paraId="2432D4B6" w14:textId="77777777" w:rsidR="00C774DC" w:rsidRPr="00B808BD" w:rsidRDefault="00C774DC" w:rsidP="00E6227B">
            <w:pPr>
              <w:spacing w:line="276" w:lineRule="auto"/>
              <w:rPr>
                <w:ins w:id="1497" w:author="phuong vu" w:date="2018-11-22T13:51:00Z"/>
                <w:b/>
              </w:rPr>
              <w:pPrChange w:id="1498" w:author="phuong vu" w:date="2018-11-23T13:48:00Z">
                <w:pPr>
                  <w:spacing w:line="276" w:lineRule="auto"/>
                </w:pPr>
              </w:pPrChange>
            </w:pPr>
            <w:ins w:id="1499" w:author="phuong vu" w:date="2018-11-22T13:51:00Z">
              <w:r w:rsidRPr="00B808BD">
                <w:rPr>
                  <w:b/>
                </w:rPr>
                <w:t>Tên chức năng</w:t>
              </w:r>
            </w:ins>
          </w:p>
        </w:tc>
        <w:tc>
          <w:tcPr>
            <w:tcW w:w="6686" w:type="dxa"/>
          </w:tcPr>
          <w:p w14:paraId="4D1707B5" w14:textId="77777777" w:rsidR="00C774DC" w:rsidRPr="00A06DD8" w:rsidRDefault="00C774DC" w:rsidP="00E6227B">
            <w:pPr>
              <w:spacing w:line="276" w:lineRule="auto"/>
              <w:rPr>
                <w:ins w:id="1500" w:author="phuong vu" w:date="2018-11-22T13:51:00Z"/>
                <w:lang w:val="en-US"/>
              </w:rPr>
              <w:pPrChange w:id="1501" w:author="phuong vu" w:date="2018-11-23T13:48:00Z">
                <w:pPr>
                  <w:spacing w:line="276" w:lineRule="auto"/>
                </w:pPr>
              </w:pPrChange>
            </w:pPr>
            <w:ins w:id="1502" w:author="phuong vu" w:date="2018-11-22T13:51:00Z">
              <w:r>
                <w:t>Quản lí phân công xử lí đơn hàng</w:t>
              </w:r>
            </w:ins>
          </w:p>
        </w:tc>
      </w:tr>
      <w:tr w:rsidR="00C774DC" w14:paraId="0DF3129C" w14:textId="77777777" w:rsidTr="00C774DC">
        <w:trPr>
          <w:ins w:id="1503" w:author="phuong vu" w:date="2018-11-22T13:51:00Z"/>
        </w:trPr>
        <w:tc>
          <w:tcPr>
            <w:tcW w:w="2425" w:type="dxa"/>
          </w:tcPr>
          <w:p w14:paraId="29A4B875" w14:textId="77777777" w:rsidR="00C774DC" w:rsidRPr="00B808BD" w:rsidRDefault="00C774DC" w:rsidP="00E6227B">
            <w:pPr>
              <w:spacing w:line="276" w:lineRule="auto"/>
              <w:rPr>
                <w:ins w:id="1504" w:author="phuong vu" w:date="2018-11-22T13:51:00Z"/>
                <w:b/>
              </w:rPr>
              <w:pPrChange w:id="1505" w:author="phuong vu" w:date="2018-11-23T13:48:00Z">
                <w:pPr>
                  <w:spacing w:line="276" w:lineRule="auto"/>
                </w:pPr>
              </w:pPrChange>
            </w:pPr>
            <w:ins w:id="1506" w:author="phuong vu" w:date="2018-11-22T13:51:00Z">
              <w:r w:rsidRPr="00B808BD">
                <w:rPr>
                  <w:b/>
                </w:rPr>
                <w:t>Đối tượng sử dụng</w:t>
              </w:r>
            </w:ins>
          </w:p>
        </w:tc>
        <w:tc>
          <w:tcPr>
            <w:tcW w:w="6686" w:type="dxa"/>
          </w:tcPr>
          <w:p w14:paraId="2F453AF2" w14:textId="77777777" w:rsidR="00C774DC" w:rsidRPr="002947C2" w:rsidRDefault="00C774DC" w:rsidP="00E6227B">
            <w:pPr>
              <w:spacing w:line="276" w:lineRule="auto"/>
              <w:rPr>
                <w:ins w:id="1507" w:author="phuong vu" w:date="2018-11-22T13:51:00Z"/>
                <w:lang w:val="en-US"/>
              </w:rPr>
              <w:pPrChange w:id="1508" w:author="phuong vu" w:date="2018-11-23T13:48:00Z">
                <w:pPr>
                  <w:spacing w:line="276" w:lineRule="auto"/>
                </w:pPr>
              </w:pPrChange>
            </w:pPr>
            <w:ins w:id="1509" w:author="phuong vu" w:date="2018-11-22T13:51:00Z">
              <w:r w:rsidRPr="009B0E96">
                <w:rPr>
                  <w:lang w:val="en-US"/>
                </w:rPr>
                <w:t>Nhân viên cửa hàng</w:t>
              </w:r>
              <w:r>
                <w:rPr>
                  <w:lang w:val="en-US"/>
                </w:rPr>
                <w:t xml:space="preserve"> (Nhân viên quản lí đơn hàng, nhân viên xủ lí đơn hàng)</w:t>
              </w:r>
            </w:ins>
          </w:p>
        </w:tc>
      </w:tr>
      <w:tr w:rsidR="00C774DC" w14:paraId="7E59137D" w14:textId="77777777" w:rsidTr="00C774DC">
        <w:trPr>
          <w:ins w:id="1510" w:author="phuong vu" w:date="2018-11-22T13:51:00Z"/>
        </w:trPr>
        <w:tc>
          <w:tcPr>
            <w:tcW w:w="2425" w:type="dxa"/>
          </w:tcPr>
          <w:p w14:paraId="411DA318" w14:textId="77777777" w:rsidR="00C774DC" w:rsidRPr="00B808BD" w:rsidRDefault="00C774DC" w:rsidP="00E6227B">
            <w:pPr>
              <w:spacing w:line="276" w:lineRule="auto"/>
              <w:rPr>
                <w:ins w:id="1511" w:author="phuong vu" w:date="2018-11-22T13:51:00Z"/>
                <w:b/>
              </w:rPr>
              <w:pPrChange w:id="1512" w:author="phuong vu" w:date="2018-11-23T13:48:00Z">
                <w:pPr>
                  <w:spacing w:line="276" w:lineRule="auto"/>
                </w:pPr>
              </w:pPrChange>
            </w:pPr>
            <w:ins w:id="1513" w:author="phuong vu" w:date="2018-11-22T13:51:00Z">
              <w:r w:rsidRPr="00B808BD">
                <w:rPr>
                  <w:b/>
                </w:rPr>
                <w:t>Tiền điều kiện</w:t>
              </w:r>
            </w:ins>
          </w:p>
        </w:tc>
        <w:tc>
          <w:tcPr>
            <w:tcW w:w="6686" w:type="dxa"/>
          </w:tcPr>
          <w:p w14:paraId="2906A0F1" w14:textId="77777777" w:rsidR="00C774DC" w:rsidRPr="002947C2" w:rsidRDefault="00C774DC" w:rsidP="00E6227B">
            <w:pPr>
              <w:spacing w:line="276" w:lineRule="auto"/>
              <w:rPr>
                <w:ins w:id="1514" w:author="phuong vu" w:date="2018-11-22T13:51:00Z"/>
                <w:lang w:val="en-US"/>
              </w:rPr>
              <w:pPrChange w:id="1515" w:author="phuong vu" w:date="2018-11-23T13:48:00Z">
                <w:pPr>
                  <w:spacing w:line="276" w:lineRule="auto"/>
                </w:pPr>
              </w:pPrChange>
            </w:pPr>
            <w:ins w:id="1516" w:author="phuong vu" w:date="2018-11-22T13:51:00Z">
              <w:r>
                <w:rPr>
                  <w:lang w:val="en-US"/>
                </w:rPr>
                <w:t>Truy cập được trang web quản lí đối với nhân viên cửa hàng và đăng nhập thành công.</w:t>
              </w:r>
            </w:ins>
          </w:p>
        </w:tc>
      </w:tr>
      <w:tr w:rsidR="00C774DC" w14:paraId="53DF7541" w14:textId="77777777" w:rsidTr="00C774DC">
        <w:trPr>
          <w:ins w:id="1517" w:author="phuong vu" w:date="2018-11-22T13:51:00Z"/>
        </w:trPr>
        <w:tc>
          <w:tcPr>
            <w:tcW w:w="2425" w:type="dxa"/>
          </w:tcPr>
          <w:p w14:paraId="3A4DAFBA" w14:textId="77777777" w:rsidR="00C774DC" w:rsidRPr="00B808BD" w:rsidRDefault="00C774DC" w:rsidP="00E6227B">
            <w:pPr>
              <w:spacing w:line="276" w:lineRule="auto"/>
              <w:rPr>
                <w:ins w:id="1518" w:author="phuong vu" w:date="2018-11-22T13:51:00Z"/>
                <w:b/>
              </w:rPr>
              <w:pPrChange w:id="1519" w:author="phuong vu" w:date="2018-11-23T13:48:00Z">
                <w:pPr>
                  <w:spacing w:line="276" w:lineRule="auto"/>
                </w:pPr>
              </w:pPrChange>
            </w:pPr>
            <w:ins w:id="1520" w:author="phuong vu" w:date="2018-11-22T13:51:00Z">
              <w:r w:rsidRPr="00B808BD">
                <w:rPr>
                  <w:b/>
                </w:rPr>
                <w:lastRenderedPageBreak/>
                <w:t>Cách xử lí</w:t>
              </w:r>
            </w:ins>
          </w:p>
        </w:tc>
        <w:tc>
          <w:tcPr>
            <w:tcW w:w="6686" w:type="dxa"/>
          </w:tcPr>
          <w:p w14:paraId="515B3C39" w14:textId="77777777" w:rsidR="00C774DC" w:rsidRDefault="00C774DC" w:rsidP="00E6227B">
            <w:pPr>
              <w:spacing w:line="276" w:lineRule="auto"/>
              <w:rPr>
                <w:ins w:id="1521" w:author="phuong vu" w:date="2018-11-22T13:51:00Z"/>
                <w:lang w:val="en-US"/>
              </w:rPr>
              <w:pPrChange w:id="1522" w:author="phuong vu" w:date="2018-11-23T13:48:00Z">
                <w:pPr>
                  <w:spacing w:line="276" w:lineRule="auto"/>
                </w:pPr>
              </w:pPrChange>
            </w:pPr>
            <w:ins w:id="1523" w:author="phuong vu" w:date="2018-11-22T13:51:00Z">
              <w:r>
                <w:rPr>
                  <w:lang w:val="en-US"/>
                </w:rPr>
                <w:t>Bước 1: Phân loại đơn hàng theo thứ tự loại dịch vụ trước và nhóm màu sau cùng. Sau đó, lưu thành từng túi giặt trong cơ sở dữ liệu.</w:t>
              </w:r>
            </w:ins>
          </w:p>
          <w:p w14:paraId="342245C0" w14:textId="77777777" w:rsidR="00C774DC" w:rsidRDefault="00C774DC" w:rsidP="00E6227B">
            <w:pPr>
              <w:spacing w:line="276" w:lineRule="auto"/>
              <w:rPr>
                <w:ins w:id="1524" w:author="phuong vu" w:date="2018-11-22T13:51:00Z"/>
                <w:lang w:val="en-US"/>
              </w:rPr>
              <w:pPrChange w:id="1525" w:author="phuong vu" w:date="2018-11-23T13:48:00Z">
                <w:pPr>
                  <w:spacing w:line="276" w:lineRule="auto"/>
                </w:pPr>
              </w:pPrChange>
            </w:pPr>
            <w:ins w:id="1526" w:author="phuong vu" w:date="2018-11-22T13:51:00Z">
              <w:r>
                <w:rPr>
                  <w:lang w:val="en-US"/>
                </w:rPr>
                <w:t xml:space="preserve">Bước 2: Phân công mỗi đơn hàng được xử lí trên một máy (tương ứng tất cả túi giặt của đơn hàng sẽ cùng có một mã máy giặt). </w:t>
              </w:r>
            </w:ins>
          </w:p>
          <w:p w14:paraId="21DAB7EF" w14:textId="77777777" w:rsidR="00C774DC" w:rsidRDefault="00C774DC" w:rsidP="00E6227B">
            <w:pPr>
              <w:pStyle w:val="ListParagraph"/>
              <w:numPr>
                <w:ilvl w:val="0"/>
                <w:numId w:val="37"/>
              </w:numPr>
              <w:spacing w:line="276" w:lineRule="auto"/>
              <w:ind w:left="720"/>
              <w:rPr>
                <w:ins w:id="1527" w:author="phuong vu" w:date="2018-11-22T13:51:00Z"/>
                <w:lang w:val="en-US"/>
              </w:rPr>
              <w:pPrChange w:id="1528" w:author="phuong vu" w:date="2018-11-23T13:48:00Z">
                <w:pPr>
                  <w:pStyle w:val="ListParagraph"/>
                  <w:numPr>
                    <w:numId w:val="37"/>
                  </w:numPr>
                  <w:spacing w:line="276" w:lineRule="auto"/>
                  <w:ind w:hanging="360"/>
                </w:pPr>
              </w:pPrChange>
            </w:pPr>
            <w:ins w:id="1529" w:author="phuong vu" w:date="2018-11-22T13:51:00Z">
              <w:r>
                <w:rPr>
                  <w:lang w:val="en-US"/>
                </w:rPr>
                <w:t>Ưu tiên các máy có số đơn hàng đang đợi là ít nhất.</w:t>
              </w:r>
            </w:ins>
          </w:p>
          <w:p w14:paraId="5ECF15DA" w14:textId="77777777" w:rsidR="00C774DC" w:rsidRDefault="00C774DC" w:rsidP="00E6227B">
            <w:pPr>
              <w:pStyle w:val="ListParagraph"/>
              <w:numPr>
                <w:ilvl w:val="0"/>
                <w:numId w:val="37"/>
              </w:numPr>
              <w:spacing w:line="276" w:lineRule="auto"/>
              <w:ind w:left="720"/>
              <w:rPr>
                <w:ins w:id="1530" w:author="phuong vu" w:date="2018-11-22T13:51:00Z"/>
                <w:lang w:val="en-US"/>
              </w:rPr>
              <w:pPrChange w:id="1531" w:author="phuong vu" w:date="2018-11-23T13:48:00Z">
                <w:pPr>
                  <w:pStyle w:val="ListParagraph"/>
                  <w:numPr>
                    <w:numId w:val="37"/>
                  </w:numPr>
                  <w:spacing w:line="276" w:lineRule="auto"/>
                  <w:ind w:hanging="360"/>
                </w:pPr>
              </w:pPrChange>
            </w:pPr>
            <w:ins w:id="1532" w:author="phuong vu" w:date="2018-11-22T13:51:00Z">
              <w:r>
                <w:rPr>
                  <w:lang w:val="en-US"/>
                </w:rPr>
                <w:t>Các đơn hàng được sắp xếp theo thứ tự tăng dần dựa trên ngày và khung giờ trả đồ cho khách hàng.</w:t>
              </w:r>
            </w:ins>
          </w:p>
          <w:p w14:paraId="498637B8" w14:textId="77777777" w:rsidR="00C774DC" w:rsidRDefault="00C774DC" w:rsidP="00E6227B">
            <w:pPr>
              <w:pStyle w:val="ListParagraph"/>
              <w:numPr>
                <w:ilvl w:val="0"/>
                <w:numId w:val="37"/>
              </w:numPr>
              <w:spacing w:line="276" w:lineRule="auto"/>
              <w:ind w:left="720"/>
              <w:rPr>
                <w:ins w:id="1533" w:author="phuong vu" w:date="2018-11-22T13:51:00Z"/>
                <w:lang w:val="en-US"/>
              </w:rPr>
              <w:pPrChange w:id="1534" w:author="phuong vu" w:date="2018-11-23T13:48:00Z">
                <w:pPr>
                  <w:pStyle w:val="ListParagraph"/>
                  <w:numPr>
                    <w:numId w:val="37"/>
                  </w:numPr>
                  <w:spacing w:line="276" w:lineRule="auto"/>
                  <w:ind w:hanging="360"/>
                </w:pPr>
              </w:pPrChange>
            </w:pPr>
            <w:ins w:id="1535" w:author="phuong vu" w:date="2018-11-22T13:51:00Z">
              <w:r>
                <w:rPr>
                  <w:lang w:val="en-US"/>
                </w:rPr>
                <w:t>Các đơn hàng cùng xử lí trên một máy sẽ được gán thứ tự xử lí.</w:t>
              </w:r>
            </w:ins>
          </w:p>
          <w:p w14:paraId="3D145A6C" w14:textId="77777777" w:rsidR="00C774DC" w:rsidRDefault="00C774DC" w:rsidP="00E6227B">
            <w:pPr>
              <w:spacing w:line="276" w:lineRule="auto"/>
              <w:rPr>
                <w:ins w:id="1536" w:author="phuong vu" w:date="2018-11-22T13:51:00Z"/>
                <w:lang w:val="en-US"/>
              </w:rPr>
              <w:pPrChange w:id="1537" w:author="phuong vu" w:date="2018-11-23T13:48:00Z">
                <w:pPr>
                  <w:spacing w:line="276" w:lineRule="auto"/>
                </w:pPr>
              </w:pPrChange>
            </w:pPr>
            <w:ins w:id="1538" w:author="phuong vu" w:date="2018-11-22T13:51:00Z">
              <w:r>
                <w:rPr>
                  <w:lang w:val="en-US"/>
                </w:rPr>
                <w:t xml:space="preserve">Bước 3: Lưu kết quả vào cơ sở dữ liệu. </w:t>
              </w:r>
            </w:ins>
          </w:p>
          <w:p w14:paraId="50DDAD23" w14:textId="77777777" w:rsidR="00C774DC" w:rsidRDefault="00C774DC" w:rsidP="00E6227B">
            <w:pPr>
              <w:spacing w:line="276" w:lineRule="auto"/>
              <w:rPr>
                <w:ins w:id="1539" w:author="phuong vu" w:date="2018-11-22T13:51:00Z"/>
                <w:lang w:val="en-US"/>
              </w:rPr>
              <w:pPrChange w:id="1540" w:author="phuong vu" w:date="2018-11-23T13:48:00Z">
                <w:pPr>
                  <w:spacing w:line="276" w:lineRule="auto"/>
                </w:pPr>
              </w:pPrChange>
            </w:pPr>
            <w:ins w:id="1541" w:author="phuong vu" w:date="2018-11-22T13:51:00Z">
              <w:r>
                <w:rPr>
                  <w:lang w:val="en-US"/>
                </w:rPr>
                <w:t>Các trường hợp khác:</w:t>
              </w:r>
            </w:ins>
          </w:p>
          <w:p w14:paraId="6347F1A1" w14:textId="77777777" w:rsidR="00C774DC" w:rsidRDefault="00C774DC" w:rsidP="00E6227B">
            <w:pPr>
              <w:spacing w:line="276" w:lineRule="auto"/>
              <w:ind w:left="720"/>
              <w:rPr>
                <w:ins w:id="1542" w:author="phuong vu" w:date="2018-11-22T13:51:00Z"/>
                <w:lang w:val="en-US"/>
              </w:rPr>
              <w:pPrChange w:id="1543" w:author="phuong vu" w:date="2018-11-23T13:48:00Z">
                <w:pPr>
                  <w:spacing w:line="276" w:lineRule="auto"/>
                  <w:ind w:left="720"/>
                </w:pPr>
              </w:pPrChange>
            </w:pPr>
            <w:ins w:id="1544" w:author="phuong vu" w:date="2018-11-22T13:51:00Z">
              <w:r>
                <w:rPr>
                  <w:lang w:val="en-US"/>
                </w:rPr>
                <w:t>- Nếu đối tượng sử dụng muốn thay đổi máy xử lí đơn hàng thì nhấn vào “</w:t>
              </w:r>
              <w:r>
                <w:rPr>
                  <w:i/>
                  <w:lang w:val="en-US"/>
                </w:rPr>
                <w:t>phân công lại</w:t>
              </w:r>
              <w:r>
                <w:rPr>
                  <w:lang w:val="en-US"/>
                </w:rPr>
                <w:t>” tại danh sách đơn hàng đang chờ xử lí.</w:t>
              </w:r>
            </w:ins>
          </w:p>
          <w:p w14:paraId="5A0D8621" w14:textId="77777777" w:rsidR="00C774DC" w:rsidRPr="00DF1465" w:rsidRDefault="00C774DC" w:rsidP="00E6227B">
            <w:pPr>
              <w:spacing w:line="276" w:lineRule="auto"/>
              <w:ind w:left="720"/>
              <w:rPr>
                <w:ins w:id="1545" w:author="phuong vu" w:date="2018-11-22T13:51:00Z"/>
                <w:lang w:val="en-US"/>
              </w:rPr>
              <w:pPrChange w:id="1546" w:author="phuong vu" w:date="2018-11-23T13:48:00Z">
                <w:pPr>
                  <w:spacing w:line="276" w:lineRule="auto"/>
                  <w:ind w:left="720"/>
                </w:pPr>
              </w:pPrChange>
            </w:pPr>
            <w:ins w:id="1547" w:author="phuong vu" w:date="2018-11-22T13:51:00Z">
              <w:r>
                <w:rPr>
                  <w:lang w:val="en-US"/>
                </w:rPr>
                <w:t>- Khi một máy giặt thay đổi trạng thái tất cả đơn hàng của máy đó sẽ gỡ khỏi hàng đợi xử lí. Các đơn hàng đang chờ xử lí của các máy khác cũng gỡ khỏi hàng đợi (không bao gồm các đơn hàng đang xử lí).</w:t>
              </w:r>
            </w:ins>
          </w:p>
        </w:tc>
      </w:tr>
      <w:tr w:rsidR="00C774DC" w14:paraId="21452060" w14:textId="77777777" w:rsidTr="00C774DC">
        <w:trPr>
          <w:ins w:id="1548" w:author="phuong vu" w:date="2018-11-22T13:51:00Z"/>
        </w:trPr>
        <w:tc>
          <w:tcPr>
            <w:tcW w:w="2425" w:type="dxa"/>
          </w:tcPr>
          <w:p w14:paraId="3EA23394" w14:textId="77777777" w:rsidR="00C774DC" w:rsidRPr="00B808BD" w:rsidRDefault="00C774DC" w:rsidP="00E6227B">
            <w:pPr>
              <w:spacing w:line="276" w:lineRule="auto"/>
              <w:rPr>
                <w:ins w:id="1549" w:author="phuong vu" w:date="2018-11-22T13:51:00Z"/>
                <w:b/>
              </w:rPr>
              <w:pPrChange w:id="1550" w:author="phuong vu" w:date="2018-11-23T13:48:00Z">
                <w:pPr>
                  <w:spacing w:line="276" w:lineRule="auto"/>
                </w:pPr>
              </w:pPrChange>
            </w:pPr>
            <w:ins w:id="1551" w:author="phuong vu" w:date="2018-11-22T13:51:00Z">
              <w:r w:rsidRPr="00B808BD">
                <w:rPr>
                  <w:b/>
                </w:rPr>
                <w:t>Kết quả</w:t>
              </w:r>
            </w:ins>
          </w:p>
        </w:tc>
        <w:tc>
          <w:tcPr>
            <w:tcW w:w="6686" w:type="dxa"/>
          </w:tcPr>
          <w:p w14:paraId="6FA17CFE" w14:textId="77777777" w:rsidR="00C774DC" w:rsidRPr="002947C2" w:rsidRDefault="00C774DC" w:rsidP="00E6227B">
            <w:pPr>
              <w:spacing w:line="276" w:lineRule="auto"/>
              <w:rPr>
                <w:ins w:id="1552" w:author="phuong vu" w:date="2018-11-22T13:51:00Z"/>
                <w:lang w:val="en-US"/>
              </w:rPr>
              <w:pPrChange w:id="1553" w:author="phuong vu" w:date="2018-11-23T13:48:00Z">
                <w:pPr>
                  <w:spacing w:line="276" w:lineRule="auto"/>
                </w:pPr>
              </w:pPrChange>
            </w:pPr>
            <w:ins w:id="1554" w:author="phuong vu" w:date="2018-11-22T13:51:00Z">
              <w:r>
                <w:rPr>
                  <w:lang w:val="en-US"/>
                </w:rPr>
                <w:t>Hiển thị được bảng phân công bao gồm các thông tin: mã máy giặt + số thứ tự xử lí, tên khách hàng + mã số đơn hàng, mã biên nhận, trạng thái đơn hàng.</w:t>
              </w:r>
            </w:ins>
          </w:p>
        </w:tc>
      </w:tr>
      <w:tr w:rsidR="00C774DC" w14:paraId="451ACE91" w14:textId="77777777" w:rsidTr="00C774DC">
        <w:trPr>
          <w:ins w:id="1555" w:author="phuong vu" w:date="2018-11-22T13:51:00Z"/>
        </w:trPr>
        <w:tc>
          <w:tcPr>
            <w:tcW w:w="2425" w:type="dxa"/>
          </w:tcPr>
          <w:p w14:paraId="73F7BF57" w14:textId="77777777" w:rsidR="00C774DC" w:rsidRPr="00B808BD" w:rsidRDefault="00C774DC" w:rsidP="00E6227B">
            <w:pPr>
              <w:spacing w:line="276" w:lineRule="auto"/>
              <w:rPr>
                <w:ins w:id="1556" w:author="phuong vu" w:date="2018-11-22T13:51:00Z"/>
                <w:b/>
              </w:rPr>
              <w:pPrChange w:id="1557" w:author="phuong vu" w:date="2018-11-23T13:48:00Z">
                <w:pPr>
                  <w:spacing w:line="276" w:lineRule="auto"/>
                </w:pPr>
              </w:pPrChange>
            </w:pPr>
            <w:ins w:id="1558" w:author="phuong vu" w:date="2018-11-22T13:51:00Z">
              <w:r w:rsidRPr="00B808BD">
                <w:rPr>
                  <w:b/>
                </w:rPr>
                <w:t>Ghi chú</w:t>
              </w:r>
            </w:ins>
          </w:p>
        </w:tc>
        <w:tc>
          <w:tcPr>
            <w:tcW w:w="6686" w:type="dxa"/>
          </w:tcPr>
          <w:p w14:paraId="02745CDA" w14:textId="77777777" w:rsidR="00C774DC" w:rsidRPr="00E4365A" w:rsidRDefault="00C774DC" w:rsidP="00E6227B">
            <w:pPr>
              <w:keepNext/>
              <w:spacing w:line="276" w:lineRule="auto"/>
              <w:rPr>
                <w:ins w:id="1559" w:author="phuong vu" w:date="2018-11-22T13:51:00Z"/>
                <w:lang w:val="en-US"/>
              </w:rPr>
              <w:pPrChange w:id="1560" w:author="phuong vu" w:date="2018-11-23T13:48:00Z">
                <w:pPr>
                  <w:keepNext/>
                  <w:spacing w:line="276" w:lineRule="auto"/>
                </w:pPr>
              </w:pPrChange>
            </w:pPr>
            <w:ins w:id="1561" w:author="phuong vu" w:date="2018-11-22T13:51:00Z">
              <w:r>
                <w:rPr>
                  <w:lang w:val="en-US"/>
                </w:rPr>
                <w:t>Một đơn hàng có thể có một hoặc nhiều túi giặt khác nhau dựa trên phân loại.</w:t>
              </w:r>
            </w:ins>
          </w:p>
        </w:tc>
      </w:tr>
    </w:tbl>
    <w:p w14:paraId="3073736F" w14:textId="77777777" w:rsidR="00C774DC" w:rsidRDefault="00C774DC" w:rsidP="00E6227B">
      <w:pPr>
        <w:spacing w:line="276" w:lineRule="auto"/>
        <w:rPr>
          <w:ins w:id="1562" w:author="phuong vu" w:date="2018-11-22T13:51:00Z"/>
        </w:rPr>
        <w:pPrChange w:id="1563" w:author="phuong vu" w:date="2018-11-23T13:48:00Z">
          <w:pPr/>
        </w:pPrChange>
      </w:pPr>
    </w:p>
    <w:p w14:paraId="5820433D" w14:textId="77777777" w:rsidR="00C774DC" w:rsidRDefault="00C774DC" w:rsidP="00E6227B">
      <w:pPr>
        <w:pStyle w:val="Heading3"/>
        <w:spacing w:line="276" w:lineRule="auto"/>
        <w:rPr>
          <w:ins w:id="1564" w:author="phuong vu" w:date="2018-11-22T13:51:00Z"/>
        </w:rPr>
        <w:pPrChange w:id="1565" w:author="phuong vu" w:date="2018-11-23T13:48:00Z">
          <w:pPr>
            <w:pStyle w:val="Heading4"/>
          </w:pPr>
        </w:pPrChange>
      </w:pPr>
      <w:ins w:id="1566" w:author="phuong vu" w:date="2018-11-22T13:51:00Z">
        <w:r>
          <w:t>Tạ</w:t>
        </w:r>
        <w:bookmarkStart w:id="1567" w:name="_Toc530662490"/>
        <w:r>
          <w:t>o đơn hàng</w:t>
        </w:r>
        <w:bookmarkEnd w:id="1567"/>
      </w:ins>
    </w:p>
    <w:tbl>
      <w:tblPr>
        <w:tblStyle w:val="TableGrid"/>
        <w:tblW w:w="0" w:type="auto"/>
        <w:tblLook w:val="04A0" w:firstRow="1" w:lastRow="0" w:firstColumn="1" w:lastColumn="0" w:noHBand="0" w:noVBand="1"/>
      </w:tblPr>
      <w:tblGrid>
        <w:gridCol w:w="2342"/>
        <w:gridCol w:w="6435"/>
      </w:tblGrid>
      <w:tr w:rsidR="00C774DC" w14:paraId="1A31ABA0" w14:textId="77777777" w:rsidTr="00C774DC">
        <w:trPr>
          <w:ins w:id="1568" w:author="phuong vu" w:date="2018-11-22T13:51:00Z"/>
        </w:trPr>
        <w:tc>
          <w:tcPr>
            <w:tcW w:w="2425" w:type="dxa"/>
          </w:tcPr>
          <w:p w14:paraId="68C053CC" w14:textId="77777777" w:rsidR="00C774DC" w:rsidRPr="00B808BD" w:rsidRDefault="00C774DC" w:rsidP="00E6227B">
            <w:pPr>
              <w:spacing w:line="276" w:lineRule="auto"/>
              <w:rPr>
                <w:ins w:id="1569" w:author="phuong vu" w:date="2018-11-22T13:51:00Z"/>
                <w:b/>
              </w:rPr>
              <w:pPrChange w:id="1570" w:author="phuong vu" w:date="2018-11-23T13:48:00Z">
                <w:pPr>
                  <w:spacing w:line="276" w:lineRule="auto"/>
                </w:pPr>
              </w:pPrChange>
            </w:pPr>
            <w:ins w:id="1571" w:author="phuong vu" w:date="2018-11-22T13:51:00Z">
              <w:r w:rsidRPr="00B808BD">
                <w:rPr>
                  <w:b/>
                </w:rPr>
                <w:t>Mã yêu cầu</w:t>
              </w:r>
            </w:ins>
          </w:p>
        </w:tc>
        <w:tc>
          <w:tcPr>
            <w:tcW w:w="6686" w:type="dxa"/>
          </w:tcPr>
          <w:p w14:paraId="355BB4BE" w14:textId="77777777" w:rsidR="00C774DC" w:rsidRPr="002947C2" w:rsidRDefault="00C774DC" w:rsidP="00E6227B">
            <w:pPr>
              <w:spacing w:line="276" w:lineRule="auto"/>
              <w:rPr>
                <w:ins w:id="1572" w:author="phuong vu" w:date="2018-11-22T13:51:00Z"/>
                <w:lang w:val="en-US"/>
              </w:rPr>
              <w:pPrChange w:id="1573" w:author="phuong vu" w:date="2018-11-23T13:48:00Z">
                <w:pPr>
                  <w:spacing w:line="276" w:lineRule="auto"/>
                </w:pPr>
              </w:pPrChange>
            </w:pPr>
            <w:ins w:id="1574" w:author="phuong vu" w:date="2018-11-22T13:51:00Z">
              <w:r>
                <w:rPr>
                  <w:lang w:val="en-US"/>
                </w:rPr>
                <w:t>GU_04</w:t>
              </w:r>
            </w:ins>
          </w:p>
        </w:tc>
      </w:tr>
      <w:tr w:rsidR="00C774DC" w14:paraId="55727793" w14:textId="77777777" w:rsidTr="00C774DC">
        <w:trPr>
          <w:ins w:id="1575" w:author="phuong vu" w:date="2018-11-22T13:51:00Z"/>
        </w:trPr>
        <w:tc>
          <w:tcPr>
            <w:tcW w:w="2425" w:type="dxa"/>
          </w:tcPr>
          <w:p w14:paraId="7E91E15A" w14:textId="77777777" w:rsidR="00C774DC" w:rsidRPr="00B808BD" w:rsidRDefault="00C774DC" w:rsidP="00E6227B">
            <w:pPr>
              <w:spacing w:line="276" w:lineRule="auto"/>
              <w:rPr>
                <w:ins w:id="1576" w:author="phuong vu" w:date="2018-11-22T13:51:00Z"/>
                <w:b/>
              </w:rPr>
              <w:pPrChange w:id="1577" w:author="phuong vu" w:date="2018-11-23T13:48:00Z">
                <w:pPr>
                  <w:spacing w:line="276" w:lineRule="auto"/>
                </w:pPr>
              </w:pPrChange>
            </w:pPr>
            <w:ins w:id="1578" w:author="phuong vu" w:date="2018-11-22T13:51:00Z">
              <w:r w:rsidRPr="00B808BD">
                <w:rPr>
                  <w:b/>
                </w:rPr>
                <w:t>Tên chức năng</w:t>
              </w:r>
            </w:ins>
          </w:p>
        </w:tc>
        <w:tc>
          <w:tcPr>
            <w:tcW w:w="6686" w:type="dxa"/>
          </w:tcPr>
          <w:p w14:paraId="3D7F3DCB" w14:textId="77777777" w:rsidR="00C774DC" w:rsidRPr="00A06DD8" w:rsidRDefault="00C774DC" w:rsidP="00E6227B">
            <w:pPr>
              <w:spacing w:line="276" w:lineRule="auto"/>
              <w:rPr>
                <w:ins w:id="1579" w:author="phuong vu" w:date="2018-11-22T13:51:00Z"/>
                <w:lang w:val="en-US"/>
              </w:rPr>
              <w:pPrChange w:id="1580" w:author="phuong vu" w:date="2018-11-23T13:48:00Z">
                <w:pPr>
                  <w:spacing w:line="276" w:lineRule="auto"/>
                </w:pPr>
              </w:pPrChange>
            </w:pPr>
            <w:ins w:id="1581" w:author="phuong vu" w:date="2018-11-22T13:51:00Z">
              <w:r>
                <w:t>Tạo đơn hàng</w:t>
              </w:r>
            </w:ins>
          </w:p>
        </w:tc>
      </w:tr>
      <w:tr w:rsidR="00C774DC" w14:paraId="21362CDD" w14:textId="77777777" w:rsidTr="00C774DC">
        <w:trPr>
          <w:ins w:id="1582" w:author="phuong vu" w:date="2018-11-22T13:51:00Z"/>
        </w:trPr>
        <w:tc>
          <w:tcPr>
            <w:tcW w:w="2425" w:type="dxa"/>
          </w:tcPr>
          <w:p w14:paraId="236232A6" w14:textId="77777777" w:rsidR="00C774DC" w:rsidRPr="00B808BD" w:rsidRDefault="00C774DC" w:rsidP="00E6227B">
            <w:pPr>
              <w:spacing w:line="276" w:lineRule="auto"/>
              <w:rPr>
                <w:ins w:id="1583" w:author="phuong vu" w:date="2018-11-22T13:51:00Z"/>
                <w:b/>
              </w:rPr>
              <w:pPrChange w:id="1584" w:author="phuong vu" w:date="2018-11-23T13:48:00Z">
                <w:pPr>
                  <w:spacing w:line="276" w:lineRule="auto"/>
                </w:pPr>
              </w:pPrChange>
            </w:pPr>
            <w:ins w:id="1585" w:author="phuong vu" w:date="2018-11-22T13:51:00Z">
              <w:r w:rsidRPr="00B808BD">
                <w:rPr>
                  <w:b/>
                </w:rPr>
                <w:t>Đối tượng sử dụng</w:t>
              </w:r>
            </w:ins>
          </w:p>
        </w:tc>
        <w:tc>
          <w:tcPr>
            <w:tcW w:w="6686" w:type="dxa"/>
          </w:tcPr>
          <w:p w14:paraId="093DC188" w14:textId="77777777" w:rsidR="00C774DC" w:rsidRPr="002947C2" w:rsidRDefault="00C774DC" w:rsidP="00E6227B">
            <w:pPr>
              <w:spacing w:line="276" w:lineRule="auto"/>
              <w:rPr>
                <w:ins w:id="1586" w:author="phuong vu" w:date="2018-11-22T13:51:00Z"/>
                <w:lang w:val="en-US"/>
              </w:rPr>
              <w:pPrChange w:id="1587" w:author="phuong vu" w:date="2018-11-23T13:48:00Z">
                <w:pPr>
                  <w:spacing w:line="276" w:lineRule="auto"/>
                </w:pPr>
              </w:pPrChange>
            </w:pPr>
            <w:ins w:id="1588" w:author="phuong vu" w:date="2018-11-22T13:51:00Z">
              <w:r w:rsidRPr="009B0E96">
                <w:rPr>
                  <w:lang w:val="en-US"/>
                </w:rPr>
                <w:t>Nhân viên cửa hàng</w:t>
              </w:r>
              <w:r>
                <w:rPr>
                  <w:lang w:val="en-US"/>
                </w:rPr>
                <w:t xml:space="preserve"> (Nhân viên quản lí cửa hàng), khách hàng</w:t>
              </w:r>
            </w:ins>
          </w:p>
        </w:tc>
      </w:tr>
      <w:tr w:rsidR="00C774DC" w14:paraId="2B81C76E" w14:textId="77777777" w:rsidTr="00C774DC">
        <w:trPr>
          <w:ins w:id="1589" w:author="phuong vu" w:date="2018-11-22T13:51:00Z"/>
        </w:trPr>
        <w:tc>
          <w:tcPr>
            <w:tcW w:w="2425" w:type="dxa"/>
          </w:tcPr>
          <w:p w14:paraId="3663E570" w14:textId="77777777" w:rsidR="00C774DC" w:rsidRPr="00B808BD" w:rsidRDefault="00C774DC" w:rsidP="00E6227B">
            <w:pPr>
              <w:spacing w:line="276" w:lineRule="auto"/>
              <w:rPr>
                <w:ins w:id="1590" w:author="phuong vu" w:date="2018-11-22T13:51:00Z"/>
                <w:b/>
              </w:rPr>
              <w:pPrChange w:id="1591" w:author="phuong vu" w:date="2018-11-23T13:48:00Z">
                <w:pPr>
                  <w:spacing w:line="276" w:lineRule="auto"/>
                </w:pPr>
              </w:pPrChange>
            </w:pPr>
            <w:ins w:id="1592" w:author="phuong vu" w:date="2018-11-22T13:51:00Z">
              <w:r w:rsidRPr="00B808BD">
                <w:rPr>
                  <w:b/>
                </w:rPr>
                <w:t>Tiền điều kiện</w:t>
              </w:r>
            </w:ins>
          </w:p>
        </w:tc>
        <w:tc>
          <w:tcPr>
            <w:tcW w:w="6686" w:type="dxa"/>
          </w:tcPr>
          <w:p w14:paraId="3165DAA5" w14:textId="77777777" w:rsidR="00C774DC" w:rsidRPr="002947C2" w:rsidRDefault="00C774DC" w:rsidP="00E6227B">
            <w:pPr>
              <w:spacing w:line="276" w:lineRule="auto"/>
              <w:rPr>
                <w:ins w:id="1593" w:author="phuong vu" w:date="2018-11-22T13:51:00Z"/>
                <w:lang w:val="en-US"/>
              </w:rPr>
              <w:pPrChange w:id="1594" w:author="phuong vu" w:date="2018-11-23T13:48:00Z">
                <w:pPr>
                  <w:spacing w:line="276" w:lineRule="auto"/>
                </w:pPr>
              </w:pPrChange>
            </w:pPr>
            <w:ins w:id="1595" w:author="phuong vu" w:date="2018-11-22T13:51:00Z">
              <w:r>
                <w:rPr>
                  <w:lang w:val="en-US"/>
                </w:rPr>
                <w:t>Truy cập được trang web quản lí đối với nhân viên cửa hàng và ứng dụng điện thoại đối với khách hàng và đăng nhập thành công.</w:t>
              </w:r>
            </w:ins>
          </w:p>
        </w:tc>
      </w:tr>
      <w:tr w:rsidR="00C774DC" w14:paraId="76BD81A2" w14:textId="77777777" w:rsidTr="00C774DC">
        <w:trPr>
          <w:ins w:id="1596" w:author="phuong vu" w:date="2018-11-22T13:51:00Z"/>
        </w:trPr>
        <w:tc>
          <w:tcPr>
            <w:tcW w:w="2425" w:type="dxa"/>
          </w:tcPr>
          <w:p w14:paraId="2CCC987C" w14:textId="77777777" w:rsidR="00C774DC" w:rsidRPr="00B808BD" w:rsidRDefault="00C774DC" w:rsidP="00E6227B">
            <w:pPr>
              <w:spacing w:line="276" w:lineRule="auto"/>
              <w:rPr>
                <w:ins w:id="1597" w:author="phuong vu" w:date="2018-11-22T13:51:00Z"/>
                <w:b/>
              </w:rPr>
              <w:pPrChange w:id="1598" w:author="phuong vu" w:date="2018-11-23T13:48:00Z">
                <w:pPr>
                  <w:spacing w:line="276" w:lineRule="auto"/>
                </w:pPr>
              </w:pPrChange>
            </w:pPr>
            <w:ins w:id="1599" w:author="phuong vu" w:date="2018-11-22T13:51:00Z">
              <w:r w:rsidRPr="00B808BD">
                <w:rPr>
                  <w:b/>
                </w:rPr>
                <w:t>Cách xử lí</w:t>
              </w:r>
            </w:ins>
          </w:p>
        </w:tc>
        <w:tc>
          <w:tcPr>
            <w:tcW w:w="6686" w:type="dxa"/>
          </w:tcPr>
          <w:p w14:paraId="40029880" w14:textId="77777777" w:rsidR="00C774DC" w:rsidRDefault="00C774DC" w:rsidP="00E6227B">
            <w:pPr>
              <w:spacing w:line="276" w:lineRule="auto"/>
              <w:rPr>
                <w:ins w:id="1600" w:author="phuong vu" w:date="2018-11-22T13:51:00Z"/>
                <w:lang w:val="en-US"/>
              </w:rPr>
              <w:pPrChange w:id="1601" w:author="phuong vu" w:date="2018-11-23T13:48:00Z">
                <w:pPr>
                  <w:spacing w:line="276" w:lineRule="auto"/>
                </w:pPr>
              </w:pPrChange>
            </w:pPr>
            <w:ins w:id="1602" w:author="phuong vu" w:date="2018-11-22T13:51:00Z">
              <w:r>
                <w:rPr>
                  <w:lang w:val="en-US"/>
                </w:rPr>
                <w:t>Đối với đặt đơn hàng từ trang quản lí (Nhân viên quản lí cửa hàng):</w:t>
              </w:r>
            </w:ins>
          </w:p>
          <w:p w14:paraId="3EA13CF8" w14:textId="77777777" w:rsidR="00C774DC" w:rsidRDefault="00C774DC" w:rsidP="00E6227B">
            <w:pPr>
              <w:spacing w:line="276" w:lineRule="auto"/>
              <w:ind w:left="498"/>
              <w:rPr>
                <w:ins w:id="1603" w:author="phuong vu" w:date="2018-11-22T13:51:00Z"/>
                <w:lang w:val="en-US"/>
              </w:rPr>
              <w:pPrChange w:id="1604" w:author="phuong vu" w:date="2018-11-23T13:48:00Z">
                <w:pPr>
                  <w:spacing w:line="276" w:lineRule="auto"/>
                  <w:ind w:left="498"/>
                </w:pPr>
              </w:pPrChange>
            </w:pPr>
            <w:ins w:id="1605" w:author="phuong vu" w:date="2018-11-22T13:51:00Z">
              <w:r>
                <w:rPr>
                  <w:lang w:val="en-US"/>
                </w:rPr>
                <w:t xml:space="preserve">Bước 1: Nhấn vào </w:t>
              </w:r>
              <w:r>
                <w:rPr>
                  <w:i/>
                  <w:lang w:val="en-US"/>
                </w:rPr>
                <w:t>“tạo đơn hàng”</w:t>
              </w:r>
              <w:r>
                <w:rPr>
                  <w:lang w:val="en-US"/>
                </w:rPr>
                <w:t xml:space="preserve"> ở thanh danh mục</w:t>
              </w:r>
            </w:ins>
          </w:p>
          <w:p w14:paraId="4AACC119" w14:textId="77777777" w:rsidR="00C774DC" w:rsidRDefault="00C774DC" w:rsidP="00E6227B">
            <w:pPr>
              <w:spacing w:line="276" w:lineRule="auto"/>
              <w:ind w:left="499"/>
              <w:rPr>
                <w:ins w:id="1606" w:author="phuong vu" w:date="2018-11-22T13:51:00Z"/>
                <w:lang w:val="en-US"/>
              </w:rPr>
              <w:pPrChange w:id="1607" w:author="phuong vu" w:date="2018-11-23T13:48:00Z">
                <w:pPr>
                  <w:spacing w:line="276" w:lineRule="auto"/>
                  <w:ind w:left="499"/>
                </w:pPr>
              </w:pPrChange>
            </w:pPr>
            <w:ins w:id="1608" w:author="phuong vu" w:date="2018-11-22T13:51:00Z">
              <w:r>
                <w:rPr>
                  <w:lang w:val="en-US"/>
                </w:rPr>
                <w:lastRenderedPageBreak/>
                <w:t xml:space="preserve">bên trái màn hình. </w:t>
              </w:r>
            </w:ins>
          </w:p>
          <w:p w14:paraId="6078AF1A" w14:textId="77777777" w:rsidR="00C774DC" w:rsidRDefault="00C774DC" w:rsidP="00E6227B">
            <w:pPr>
              <w:spacing w:line="276" w:lineRule="auto"/>
              <w:ind w:left="499"/>
              <w:rPr>
                <w:ins w:id="1609" w:author="phuong vu" w:date="2018-11-22T13:51:00Z"/>
                <w:lang w:val="en-US"/>
              </w:rPr>
              <w:pPrChange w:id="1610" w:author="phuong vu" w:date="2018-11-23T13:48:00Z">
                <w:pPr>
                  <w:spacing w:line="276" w:lineRule="auto"/>
                  <w:ind w:left="499"/>
                </w:pPr>
              </w:pPrChange>
            </w:pPr>
            <w:ins w:id="1611" w:author="phuong vu" w:date="2018-11-22T13:51:00Z">
              <w:r>
                <w:rPr>
                  <w:lang w:val="en-US"/>
                </w:rPr>
                <w:t>Bước 2: Những thông tin được mặc định sẵn: Thông tin chi nhánh, danh sách loại dịch vụ theo chi nhánh.</w:t>
              </w:r>
            </w:ins>
          </w:p>
          <w:p w14:paraId="10E25C2E" w14:textId="77777777" w:rsidR="00C774DC" w:rsidRDefault="00C774DC" w:rsidP="00E6227B">
            <w:pPr>
              <w:spacing w:line="276" w:lineRule="auto"/>
              <w:ind w:left="499"/>
              <w:rPr>
                <w:ins w:id="1612" w:author="phuong vu" w:date="2018-11-22T13:51:00Z"/>
                <w:lang w:val="en-US"/>
              </w:rPr>
              <w:pPrChange w:id="1613" w:author="phuong vu" w:date="2018-11-23T13:48:00Z">
                <w:pPr>
                  <w:spacing w:line="276" w:lineRule="auto"/>
                  <w:ind w:left="499"/>
                </w:pPr>
              </w:pPrChange>
            </w:pPr>
            <w:ins w:id="1614" w:author="phuong vu" w:date="2018-11-22T13:51:00Z">
              <w:r>
                <w:rPr>
                  <w:lang w:val="en-US"/>
                </w:rPr>
                <w:t xml:space="preserve">Bước 3: Người dùng nhập các thông tin khách hàng, địa chỉ lấy và trả đồ, ngày lấy và trả đồ cho khách, chọn khung giờ lấy và trả đồ. Nếu ngày lấy và trả đồ cùng một ngày, thì khung giờ lấy và trả đồ cách ít nhất là 1 khung giờ. </w:t>
              </w:r>
            </w:ins>
          </w:p>
          <w:p w14:paraId="56F6FB1F" w14:textId="77777777" w:rsidR="00C774DC" w:rsidRDefault="00C774DC" w:rsidP="00E6227B">
            <w:pPr>
              <w:spacing w:line="276" w:lineRule="auto"/>
              <w:ind w:left="499"/>
              <w:rPr>
                <w:ins w:id="1615" w:author="phuong vu" w:date="2018-11-22T13:51:00Z"/>
                <w:lang w:val="en-US"/>
              </w:rPr>
              <w:pPrChange w:id="1616" w:author="phuong vu" w:date="2018-11-23T13:48:00Z">
                <w:pPr>
                  <w:spacing w:line="276" w:lineRule="auto"/>
                  <w:ind w:left="499"/>
                </w:pPr>
              </w:pPrChange>
            </w:pPr>
            <w:ins w:id="1617" w:author="phuong vu" w:date="2018-11-22T13:51:00Z">
              <w:r>
                <w:rPr>
                  <w:lang w:val="en-US"/>
                </w:rPr>
                <w:t>Bước 4: Nhập thông tin từng quần áo bao gồm: loại dịch vụ, loại quần áo, đơn vị tính, số lượng, màu sắc, …. Ít nhất phải tồn tại một quần áo trong đơn hàng. Nếu rỗng báo lỗi.</w:t>
              </w:r>
            </w:ins>
          </w:p>
          <w:p w14:paraId="5C0CA6C2" w14:textId="77777777" w:rsidR="00C774DC" w:rsidRDefault="00C774DC" w:rsidP="00E6227B">
            <w:pPr>
              <w:spacing w:line="276" w:lineRule="auto"/>
              <w:ind w:left="499"/>
              <w:rPr>
                <w:ins w:id="1618" w:author="phuong vu" w:date="2018-11-22T13:51:00Z"/>
                <w:lang w:val="en-US"/>
              </w:rPr>
              <w:pPrChange w:id="1619" w:author="phuong vu" w:date="2018-11-23T13:48:00Z">
                <w:pPr>
                  <w:spacing w:line="276" w:lineRule="auto"/>
                  <w:ind w:left="499"/>
                </w:pPr>
              </w:pPrChange>
            </w:pPr>
            <w:ins w:id="1620" w:author="phuong vu" w:date="2018-11-22T13:51:00Z">
              <w:r>
                <w:rPr>
                  <w:lang w:val="en-US"/>
                </w:rPr>
                <w:t xml:space="preserve">Bước 5: Nhấn nút </w:t>
              </w:r>
              <w:r>
                <w:rPr>
                  <w:i/>
                  <w:lang w:val="en-US"/>
                </w:rPr>
                <w:t>“đặt hàng”.</w:t>
              </w:r>
              <w:r>
                <w:rPr>
                  <w:lang w:val="en-US"/>
                </w:rPr>
                <w:t xml:space="preserve"> Đơn hàng được lưu vào cơ sở dữ liệu với trạng thái là </w:t>
              </w:r>
              <w:r>
                <w:rPr>
                  <w:i/>
                  <w:lang w:val="en-US"/>
                </w:rPr>
                <w:t xml:space="preserve">“nháp”. </w:t>
              </w:r>
              <w:r>
                <w:rPr>
                  <w:lang w:val="en-US"/>
                </w:rPr>
                <w:t>Và chuyển sang trang xác nhận đơn hàng với thông tin chi tiết và tổng giá tiền đối với đơn hàng.</w:t>
              </w:r>
            </w:ins>
          </w:p>
          <w:p w14:paraId="6C6639CA" w14:textId="77777777" w:rsidR="00C774DC" w:rsidRPr="007C127C" w:rsidRDefault="00C774DC" w:rsidP="00E6227B">
            <w:pPr>
              <w:spacing w:line="276" w:lineRule="auto"/>
              <w:ind w:left="499"/>
              <w:rPr>
                <w:ins w:id="1621" w:author="phuong vu" w:date="2018-11-22T13:51:00Z"/>
              </w:rPr>
              <w:pPrChange w:id="1622" w:author="phuong vu" w:date="2018-11-23T13:48:00Z">
                <w:pPr>
                  <w:spacing w:line="276" w:lineRule="auto"/>
                  <w:ind w:left="499"/>
                </w:pPr>
              </w:pPrChange>
            </w:pPr>
            <w:ins w:id="1623" w:author="phuong vu" w:date="2018-11-22T13:51:00Z">
              <w:r>
                <w:rPr>
                  <w:lang w:val="en-US"/>
                </w:rPr>
                <w:t>Bước 6: Nhấn nút “</w:t>
              </w:r>
              <w:r w:rsidRPr="007C127C">
                <w:rPr>
                  <w:i/>
                  <w:lang w:val="en-US"/>
                </w:rPr>
                <w:t>đặt hàng</w:t>
              </w:r>
              <w:r>
                <w:rPr>
                  <w:lang w:val="en-US"/>
                </w:rPr>
                <w:t xml:space="preserve">” một lần nữa để xác nhận đơn hàng. Đơn hàng được cập nhật với trạng thái </w:t>
              </w:r>
              <w:r>
                <w:rPr>
                  <w:i/>
                  <w:lang w:val="en-US"/>
                </w:rPr>
                <w:t>“đang chờ”.</w:t>
              </w:r>
            </w:ins>
          </w:p>
          <w:p w14:paraId="28C3E801" w14:textId="77777777" w:rsidR="00C774DC" w:rsidRDefault="00C774DC" w:rsidP="00E6227B">
            <w:pPr>
              <w:spacing w:line="276" w:lineRule="auto"/>
              <w:rPr>
                <w:ins w:id="1624" w:author="phuong vu" w:date="2018-11-22T13:51:00Z"/>
                <w:lang w:val="en-US"/>
              </w:rPr>
              <w:pPrChange w:id="1625" w:author="phuong vu" w:date="2018-11-23T13:48:00Z">
                <w:pPr>
                  <w:spacing w:line="276" w:lineRule="auto"/>
                </w:pPr>
              </w:pPrChange>
            </w:pPr>
            <w:ins w:id="1626" w:author="phuong vu" w:date="2018-11-22T13:51:00Z">
              <w:r>
                <w:rPr>
                  <w:lang w:val="en-US"/>
                </w:rPr>
                <w:t>Đối với đặt đơn hàng tử ứng dụng điện thoại (khách hàng):</w:t>
              </w:r>
            </w:ins>
          </w:p>
          <w:p w14:paraId="7EA83E4F" w14:textId="77777777" w:rsidR="00C774DC" w:rsidRDefault="00C774DC" w:rsidP="00E6227B">
            <w:pPr>
              <w:spacing w:line="276" w:lineRule="auto"/>
              <w:ind w:left="516"/>
              <w:rPr>
                <w:ins w:id="1627" w:author="phuong vu" w:date="2018-11-22T13:51:00Z"/>
                <w:lang w:val="en-US"/>
              </w:rPr>
              <w:pPrChange w:id="1628" w:author="phuong vu" w:date="2018-11-23T13:48:00Z">
                <w:pPr>
                  <w:spacing w:line="276" w:lineRule="auto"/>
                  <w:ind w:left="516"/>
                </w:pPr>
              </w:pPrChange>
            </w:pPr>
            <w:ins w:id="1629" w:author="phuong vu" w:date="2018-11-22T13:51:00Z">
              <w:r>
                <w:rPr>
                  <w:lang w:val="en-US"/>
                </w:rPr>
                <w:t>Bước 1: Người dùng chọn loại dịch vụ mong muốn. Kế tiếp chọn đơn vị tính là cái hay kilogram.</w:t>
              </w:r>
            </w:ins>
          </w:p>
          <w:p w14:paraId="176B55A3" w14:textId="2872D8A5" w:rsidR="00C774DC" w:rsidRDefault="00C774DC" w:rsidP="00E6227B">
            <w:pPr>
              <w:spacing w:line="276" w:lineRule="auto"/>
              <w:ind w:left="516"/>
              <w:rPr>
                <w:ins w:id="1630" w:author="phuong vu" w:date="2018-11-22T13:51:00Z"/>
                <w:lang w:val="en-US"/>
              </w:rPr>
              <w:pPrChange w:id="1631" w:author="phuong vu" w:date="2018-11-23T13:48:00Z">
                <w:pPr>
                  <w:spacing w:line="276" w:lineRule="auto"/>
                  <w:ind w:left="516"/>
                </w:pPr>
              </w:pPrChange>
            </w:pPr>
            <w:ins w:id="1632" w:author="phuong vu" w:date="2018-11-22T13:51:00Z">
              <w:r>
                <w:rPr>
                  <w:lang w:val="en-US"/>
                </w:rPr>
                <w:t>Bước 2: Người dùng chọn những quần áo dành cho loại dịch vụ này. Ở đây người dùng có thể dùng chức năng “</w:t>
              </w:r>
              <w:r>
                <w:rPr>
                  <w:i/>
                  <w:lang w:val="en-US"/>
                </w:rPr>
                <w:t>GU_0</w:t>
              </w:r>
            </w:ins>
            <w:ins w:id="1633" w:author="phuong vu" w:date="2018-11-23T09:26:00Z">
              <w:r w:rsidR="00E66EEE">
                <w:rPr>
                  <w:i/>
                  <w:lang w:val="en-US"/>
                </w:rPr>
                <w:t>7</w:t>
              </w:r>
            </w:ins>
            <w:ins w:id="1634" w:author="phuong vu" w:date="2018-11-22T13:51:00Z">
              <w:r>
                <w:rPr>
                  <w:lang w:val="en-US"/>
                </w:rPr>
                <w:t>” để giúp thêm quần áo nhanh chóng. Khi người dùng chọn một quần áo, thông tin về số lượng là bắt buộc. Mọi thông tin đơn hàng được giữ tạm thời vào trong giỏ hàng.</w:t>
              </w:r>
            </w:ins>
          </w:p>
          <w:p w14:paraId="0BC1084A" w14:textId="77777777" w:rsidR="00C774DC" w:rsidRDefault="00C774DC" w:rsidP="00E6227B">
            <w:pPr>
              <w:spacing w:line="276" w:lineRule="auto"/>
              <w:ind w:left="516"/>
              <w:rPr>
                <w:ins w:id="1635" w:author="phuong vu" w:date="2018-11-22T13:51:00Z"/>
                <w:lang w:val="en-US"/>
              </w:rPr>
              <w:pPrChange w:id="1636" w:author="phuong vu" w:date="2018-11-23T13:48:00Z">
                <w:pPr>
                  <w:spacing w:line="276" w:lineRule="auto"/>
                  <w:ind w:left="516"/>
                </w:pPr>
              </w:pPrChange>
            </w:pPr>
            <w:ins w:id="1637" w:author="phuong vu" w:date="2018-11-22T13:51:00Z">
              <w:r>
                <w:rPr>
                  <w:lang w:val="en-US"/>
                </w:rPr>
                <w:t xml:space="preserve">Bước 3: Nếu người dùng có nhu cầu đặt thêm dịch vụ, quay lại trang chọn dịch vụ và thực lại tuần tự các bước 1, 2. </w:t>
              </w:r>
            </w:ins>
          </w:p>
          <w:p w14:paraId="0767A999" w14:textId="05035370" w:rsidR="00C774DC" w:rsidRDefault="00C774DC" w:rsidP="00E6227B">
            <w:pPr>
              <w:spacing w:line="276" w:lineRule="auto"/>
              <w:ind w:left="516"/>
              <w:rPr>
                <w:ins w:id="1638" w:author="phuong vu" w:date="2018-11-22T13:51:00Z"/>
                <w:lang w:val="en-US"/>
              </w:rPr>
              <w:pPrChange w:id="1639" w:author="phuong vu" w:date="2018-11-23T13:48:00Z">
                <w:pPr>
                  <w:spacing w:line="276" w:lineRule="auto"/>
                  <w:ind w:left="516"/>
                </w:pPr>
              </w:pPrChange>
            </w:pPr>
            <w:ins w:id="1640" w:author="phuong vu" w:date="2018-11-22T13:51:00Z">
              <w:r>
                <w:rPr>
                  <w:lang w:val="en-US"/>
                </w:rPr>
                <w:t>Bước 4: Người dùng truy cập vào màn hình giỏ hàng và xác nhận đặt đơn hàng</w:t>
              </w:r>
            </w:ins>
            <w:ins w:id="1641" w:author="phuong vu" w:date="2018-11-23T09:25:00Z">
              <w:r w:rsidR="00E66EEE">
                <w:rPr>
                  <w:lang w:val="en-US"/>
                </w:rPr>
                <w:t xml:space="preserve">. </w:t>
              </w:r>
            </w:ins>
            <w:ins w:id="1642" w:author="phuong vu" w:date="2018-11-22T13:51:00Z">
              <w:r>
                <w:rPr>
                  <w:lang w:val="en-US"/>
                </w:rPr>
                <w:t xml:space="preserve">Người dùng chọn chi nhánh mong muốn. </w:t>
              </w:r>
            </w:ins>
          </w:p>
          <w:p w14:paraId="2EE1F43A" w14:textId="0E816FBD" w:rsidR="00C774DC" w:rsidRDefault="00C774DC" w:rsidP="00E6227B">
            <w:pPr>
              <w:spacing w:line="276" w:lineRule="auto"/>
              <w:ind w:left="516"/>
              <w:rPr>
                <w:ins w:id="1643" w:author="phuong vu" w:date="2018-11-22T13:51:00Z"/>
                <w:lang w:val="en-US"/>
              </w:rPr>
              <w:pPrChange w:id="1644" w:author="phuong vu" w:date="2018-11-23T13:48:00Z">
                <w:pPr>
                  <w:spacing w:line="276" w:lineRule="auto"/>
                  <w:ind w:left="516"/>
                </w:pPr>
              </w:pPrChange>
            </w:pPr>
            <w:ins w:id="1645" w:author="phuong vu" w:date="2018-11-22T13:51:00Z">
              <w:r>
                <w:rPr>
                  <w:lang w:val="en-US"/>
                </w:rPr>
                <w:t xml:space="preserve">Bước 5: Chuyển sang màn hình xác nhận đặt hàng, người dùng xem được thông tin đơn hàng của mình và phí phải trả cho đơn hàng này. Người dùng nhập ngày lấy và trả đồ cho khách, chọn khung giờ lấy và trả đồ. </w:t>
              </w:r>
            </w:ins>
          </w:p>
          <w:p w14:paraId="2D631DE7" w14:textId="77777777" w:rsidR="00C774DC" w:rsidRDefault="00C774DC" w:rsidP="00E6227B">
            <w:pPr>
              <w:spacing w:line="276" w:lineRule="auto"/>
              <w:ind w:left="516"/>
              <w:rPr>
                <w:ins w:id="1646" w:author="phuong vu" w:date="2018-11-22T13:51:00Z"/>
                <w:i/>
                <w:lang w:val="en-US"/>
              </w:rPr>
              <w:pPrChange w:id="1647" w:author="phuong vu" w:date="2018-11-23T13:48:00Z">
                <w:pPr>
                  <w:spacing w:line="276" w:lineRule="auto"/>
                  <w:ind w:left="516"/>
                </w:pPr>
              </w:pPrChange>
            </w:pPr>
            <w:ins w:id="1648" w:author="phuong vu" w:date="2018-11-22T13:51:00Z">
              <w:r>
                <w:rPr>
                  <w:lang w:val="en-US"/>
                </w:rPr>
                <w:lastRenderedPageBreak/>
                <w:t xml:space="preserve">Bước 6: Người dùng nhấn </w:t>
              </w:r>
              <w:r>
                <w:rPr>
                  <w:i/>
                  <w:lang w:val="en-US"/>
                </w:rPr>
                <w:t xml:space="preserve">“xác nhận” </w:t>
              </w:r>
              <w:r>
                <w:rPr>
                  <w:lang w:val="en-US"/>
                </w:rPr>
                <w:t xml:space="preserve">lần cuối. Đơn hàng được gửi lên server và lưu lại vào cơ sở dữ liệu với trạng thái </w:t>
              </w:r>
              <w:r>
                <w:rPr>
                  <w:i/>
                  <w:lang w:val="en-US"/>
                </w:rPr>
                <w:t>“đang chờ”.</w:t>
              </w:r>
              <w:r>
                <w:rPr>
                  <w:lang w:val="en-US"/>
                </w:rPr>
                <w:t xml:space="preserve"> Không lưu trạng thái là </w:t>
              </w:r>
              <w:r>
                <w:rPr>
                  <w:i/>
                  <w:lang w:val="en-US"/>
                </w:rPr>
                <w:t>“nháp”.</w:t>
              </w:r>
            </w:ins>
          </w:p>
          <w:p w14:paraId="4E7EEFAC" w14:textId="77777777" w:rsidR="00C774DC" w:rsidRPr="007C127C" w:rsidRDefault="00C774DC" w:rsidP="00E6227B">
            <w:pPr>
              <w:spacing w:line="276" w:lineRule="auto"/>
              <w:ind w:left="516"/>
              <w:rPr>
                <w:ins w:id="1649" w:author="phuong vu" w:date="2018-11-22T13:51:00Z"/>
                <w:lang w:val="en-US"/>
              </w:rPr>
              <w:pPrChange w:id="1650" w:author="phuong vu" w:date="2018-11-23T13:48:00Z">
                <w:pPr>
                  <w:spacing w:line="276" w:lineRule="auto"/>
                  <w:ind w:left="516"/>
                </w:pPr>
              </w:pPrChange>
            </w:pPr>
            <w:ins w:id="1651" w:author="phuong vu" w:date="2018-11-22T13:51:00Z">
              <w:r>
                <w:rPr>
                  <w:lang w:val="en-US"/>
                </w:rPr>
                <w:t>Bước 7: Người dùng sẽ được chuyển sang màn hình cảm ơn cùng với mã QR Code ứng với đơn hàng.</w:t>
              </w:r>
            </w:ins>
          </w:p>
        </w:tc>
      </w:tr>
      <w:tr w:rsidR="00C774DC" w14:paraId="11550AD3" w14:textId="77777777" w:rsidTr="00C774DC">
        <w:trPr>
          <w:ins w:id="1652" w:author="phuong vu" w:date="2018-11-22T13:51:00Z"/>
        </w:trPr>
        <w:tc>
          <w:tcPr>
            <w:tcW w:w="2425" w:type="dxa"/>
          </w:tcPr>
          <w:p w14:paraId="5F23101F" w14:textId="77777777" w:rsidR="00C774DC" w:rsidRPr="00B808BD" w:rsidRDefault="00C774DC" w:rsidP="00E6227B">
            <w:pPr>
              <w:spacing w:line="276" w:lineRule="auto"/>
              <w:rPr>
                <w:ins w:id="1653" w:author="phuong vu" w:date="2018-11-22T13:51:00Z"/>
                <w:b/>
              </w:rPr>
              <w:pPrChange w:id="1654" w:author="phuong vu" w:date="2018-11-23T13:48:00Z">
                <w:pPr>
                  <w:spacing w:line="276" w:lineRule="auto"/>
                </w:pPr>
              </w:pPrChange>
            </w:pPr>
            <w:ins w:id="1655" w:author="phuong vu" w:date="2018-11-22T13:51:00Z">
              <w:r w:rsidRPr="00B808BD">
                <w:rPr>
                  <w:b/>
                </w:rPr>
                <w:lastRenderedPageBreak/>
                <w:t>Kết quả</w:t>
              </w:r>
            </w:ins>
          </w:p>
        </w:tc>
        <w:tc>
          <w:tcPr>
            <w:tcW w:w="6686" w:type="dxa"/>
          </w:tcPr>
          <w:p w14:paraId="5F2E613B" w14:textId="77777777" w:rsidR="00C774DC" w:rsidRPr="007C127C" w:rsidRDefault="00C774DC" w:rsidP="00E6227B">
            <w:pPr>
              <w:spacing w:line="276" w:lineRule="auto"/>
              <w:rPr>
                <w:ins w:id="1656" w:author="phuong vu" w:date="2018-11-22T13:51:00Z"/>
                <w:i/>
                <w:lang w:val="en-US"/>
              </w:rPr>
              <w:pPrChange w:id="1657" w:author="phuong vu" w:date="2018-11-23T13:48:00Z">
                <w:pPr>
                  <w:spacing w:line="276" w:lineRule="auto"/>
                </w:pPr>
              </w:pPrChange>
            </w:pPr>
            <w:ins w:id="1658" w:author="phuong vu" w:date="2018-11-22T13:51:00Z">
              <w:r>
                <w:rPr>
                  <w:lang w:val="en-US"/>
                </w:rPr>
                <w:t xml:space="preserve">Lưu đơn hàng vào cơ sở dữ liệu với trạng thái </w:t>
              </w:r>
              <w:r>
                <w:rPr>
                  <w:i/>
                  <w:lang w:val="en-US"/>
                </w:rPr>
                <w:t>“đang chờ”.</w:t>
              </w:r>
            </w:ins>
          </w:p>
        </w:tc>
      </w:tr>
      <w:tr w:rsidR="00C774DC" w14:paraId="41BD872A" w14:textId="77777777" w:rsidTr="00C774DC">
        <w:trPr>
          <w:ins w:id="1659" w:author="phuong vu" w:date="2018-11-22T13:51:00Z"/>
        </w:trPr>
        <w:tc>
          <w:tcPr>
            <w:tcW w:w="2425" w:type="dxa"/>
          </w:tcPr>
          <w:p w14:paraId="068CF3D5" w14:textId="77777777" w:rsidR="00C774DC" w:rsidRPr="00B808BD" w:rsidRDefault="00C774DC" w:rsidP="00E6227B">
            <w:pPr>
              <w:spacing w:line="276" w:lineRule="auto"/>
              <w:rPr>
                <w:ins w:id="1660" w:author="phuong vu" w:date="2018-11-22T13:51:00Z"/>
                <w:b/>
              </w:rPr>
              <w:pPrChange w:id="1661" w:author="phuong vu" w:date="2018-11-23T13:48:00Z">
                <w:pPr>
                  <w:spacing w:line="276" w:lineRule="auto"/>
                </w:pPr>
              </w:pPrChange>
            </w:pPr>
            <w:ins w:id="1662" w:author="phuong vu" w:date="2018-11-22T13:51:00Z">
              <w:r w:rsidRPr="00B808BD">
                <w:rPr>
                  <w:b/>
                </w:rPr>
                <w:t>Ghi chú</w:t>
              </w:r>
            </w:ins>
          </w:p>
        </w:tc>
        <w:tc>
          <w:tcPr>
            <w:tcW w:w="6686" w:type="dxa"/>
          </w:tcPr>
          <w:p w14:paraId="6872E82D" w14:textId="77777777" w:rsidR="00C774DC" w:rsidRDefault="00C774DC" w:rsidP="00E6227B">
            <w:pPr>
              <w:keepNext/>
              <w:spacing w:line="276" w:lineRule="auto"/>
              <w:rPr>
                <w:ins w:id="1663" w:author="phuong vu" w:date="2018-11-22T13:51:00Z"/>
                <w:lang w:val="en-US"/>
              </w:rPr>
              <w:pPrChange w:id="1664" w:author="phuong vu" w:date="2018-11-23T13:48:00Z">
                <w:pPr>
                  <w:keepNext/>
                  <w:spacing w:line="276" w:lineRule="auto"/>
                </w:pPr>
              </w:pPrChange>
            </w:pPr>
            <w:ins w:id="1665" w:author="phuong vu" w:date="2018-11-22T13:51:00Z">
              <w:r>
                <w:rPr>
                  <w:lang w:val="en-US"/>
                </w:rPr>
                <w:t>Toàn bộ thông tin ở chức năng tạo đơn hàng là bắt buộc. Nếu không được nhập sẽ báo lỗi.</w:t>
              </w:r>
            </w:ins>
          </w:p>
          <w:p w14:paraId="1B41F039" w14:textId="77777777" w:rsidR="00C774DC" w:rsidRDefault="00C774DC" w:rsidP="00E6227B">
            <w:pPr>
              <w:keepNext/>
              <w:spacing w:line="276" w:lineRule="auto"/>
              <w:rPr>
                <w:ins w:id="1666" w:author="phuong vu" w:date="2018-11-22T13:51:00Z"/>
                <w:lang w:val="en-US"/>
              </w:rPr>
              <w:pPrChange w:id="1667" w:author="phuong vu" w:date="2018-11-23T13:48:00Z">
                <w:pPr>
                  <w:keepNext/>
                  <w:spacing w:line="276" w:lineRule="auto"/>
                </w:pPr>
              </w:pPrChange>
            </w:pPr>
            <w:ins w:id="1668" w:author="phuong vu" w:date="2018-11-22T13:51:00Z">
              <w:r>
                <w:rPr>
                  <w:lang w:val="en-US"/>
                </w:rPr>
                <w:t>Thông tin đơn hàng sẽ được lưu lại trong SharePreferences của ứng dụng khi chưa được người dùng đặt đơn hàng.</w:t>
              </w:r>
            </w:ins>
          </w:p>
          <w:p w14:paraId="4BA9876F" w14:textId="77777777" w:rsidR="00C774DC" w:rsidRPr="007C127C" w:rsidRDefault="00C774DC" w:rsidP="00E6227B">
            <w:pPr>
              <w:keepNext/>
              <w:spacing w:line="276" w:lineRule="auto"/>
              <w:rPr>
                <w:ins w:id="1669" w:author="phuong vu" w:date="2018-11-22T13:51:00Z"/>
                <w:lang w:val="en-US"/>
              </w:rPr>
              <w:pPrChange w:id="1670" w:author="phuong vu" w:date="2018-11-23T13:48:00Z">
                <w:pPr>
                  <w:keepNext/>
                  <w:spacing w:line="276" w:lineRule="auto"/>
                </w:pPr>
              </w:pPrChange>
            </w:pPr>
            <w:ins w:id="1671" w:author="phuong vu" w:date="2018-11-22T13:51:00Z">
              <w:r>
                <w:rPr>
                  <w:lang w:val="en-US"/>
                </w:rPr>
                <w:t>Mã QR Code được tạo ra bởi ID đơn hàng + ngày đặt đơn hàng + tên khách hàng.</w:t>
              </w:r>
            </w:ins>
          </w:p>
        </w:tc>
      </w:tr>
    </w:tbl>
    <w:p w14:paraId="1EF727EF" w14:textId="52B812C9" w:rsidR="00C774DC" w:rsidRDefault="007E73AD" w:rsidP="00E6227B">
      <w:pPr>
        <w:pStyle w:val="Heading3"/>
        <w:spacing w:line="276" w:lineRule="auto"/>
        <w:rPr>
          <w:ins w:id="1672" w:author="phuong vu" w:date="2018-11-23T08:51:00Z"/>
        </w:rPr>
        <w:pPrChange w:id="1673" w:author="phuong vu" w:date="2018-11-23T13:48:00Z">
          <w:pPr>
            <w:pStyle w:val="Heading3"/>
          </w:pPr>
        </w:pPrChange>
      </w:pPr>
      <w:ins w:id="1674" w:author="phuong vu" w:date="2018-11-23T08:51:00Z">
        <w:r>
          <w:t>Cập nhật đơn hàng</w:t>
        </w:r>
      </w:ins>
    </w:p>
    <w:tbl>
      <w:tblPr>
        <w:tblStyle w:val="TableGrid"/>
        <w:tblW w:w="0" w:type="auto"/>
        <w:tblLook w:val="04A0" w:firstRow="1" w:lastRow="0" w:firstColumn="1" w:lastColumn="0" w:noHBand="0" w:noVBand="1"/>
      </w:tblPr>
      <w:tblGrid>
        <w:gridCol w:w="2351"/>
        <w:gridCol w:w="6426"/>
      </w:tblGrid>
      <w:tr w:rsidR="007E73AD" w14:paraId="22B2A75E" w14:textId="77777777" w:rsidTr="005D03AE">
        <w:trPr>
          <w:ins w:id="1675" w:author="phuong vu" w:date="2018-11-23T08:52:00Z"/>
        </w:trPr>
        <w:tc>
          <w:tcPr>
            <w:tcW w:w="2425" w:type="dxa"/>
          </w:tcPr>
          <w:p w14:paraId="4E96FAA0" w14:textId="77777777" w:rsidR="007E73AD" w:rsidRPr="00B808BD" w:rsidRDefault="007E73AD" w:rsidP="00E6227B">
            <w:pPr>
              <w:spacing w:line="276" w:lineRule="auto"/>
              <w:rPr>
                <w:ins w:id="1676" w:author="phuong vu" w:date="2018-11-23T08:52:00Z"/>
                <w:b/>
              </w:rPr>
              <w:pPrChange w:id="1677" w:author="phuong vu" w:date="2018-11-23T13:48:00Z">
                <w:pPr>
                  <w:spacing w:line="276" w:lineRule="auto"/>
                </w:pPr>
              </w:pPrChange>
            </w:pPr>
            <w:ins w:id="1678" w:author="phuong vu" w:date="2018-11-23T08:52:00Z">
              <w:r w:rsidRPr="00B808BD">
                <w:rPr>
                  <w:b/>
                </w:rPr>
                <w:t>Mã yêu cầu</w:t>
              </w:r>
            </w:ins>
          </w:p>
        </w:tc>
        <w:tc>
          <w:tcPr>
            <w:tcW w:w="6686" w:type="dxa"/>
          </w:tcPr>
          <w:p w14:paraId="1119B7F3" w14:textId="77777777" w:rsidR="007E73AD" w:rsidRPr="002947C2" w:rsidRDefault="007E73AD" w:rsidP="00E6227B">
            <w:pPr>
              <w:spacing w:line="276" w:lineRule="auto"/>
              <w:rPr>
                <w:ins w:id="1679" w:author="phuong vu" w:date="2018-11-23T08:52:00Z"/>
                <w:lang w:val="en-US"/>
              </w:rPr>
              <w:pPrChange w:id="1680" w:author="phuong vu" w:date="2018-11-23T13:48:00Z">
                <w:pPr>
                  <w:spacing w:line="276" w:lineRule="auto"/>
                </w:pPr>
              </w:pPrChange>
            </w:pPr>
            <w:ins w:id="1681" w:author="phuong vu" w:date="2018-11-23T08:52:00Z">
              <w:r>
                <w:rPr>
                  <w:lang w:val="en-US"/>
                </w:rPr>
                <w:t>GU_05</w:t>
              </w:r>
            </w:ins>
          </w:p>
        </w:tc>
      </w:tr>
      <w:tr w:rsidR="007E73AD" w14:paraId="013516EA" w14:textId="77777777" w:rsidTr="005D03AE">
        <w:trPr>
          <w:ins w:id="1682" w:author="phuong vu" w:date="2018-11-23T08:52:00Z"/>
        </w:trPr>
        <w:tc>
          <w:tcPr>
            <w:tcW w:w="2425" w:type="dxa"/>
          </w:tcPr>
          <w:p w14:paraId="3ACB7C91" w14:textId="77777777" w:rsidR="007E73AD" w:rsidRPr="00B808BD" w:rsidRDefault="007E73AD" w:rsidP="00E6227B">
            <w:pPr>
              <w:spacing w:line="276" w:lineRule="auto"/>
              <w:rPr>
                <w:ins w:id="1683" w:author="phuong vu" w:date="2018-11-23T08:52:00Z"/>
                <w:b/>
              </w:rPr>
              <w:pPrChange w:id="1684" w:author="phuong vu" w:date="2018-11-23T13:48:00Z">
                <w:pPr>
                  <w:spacing w:line="276" w:lineRule="auto"/>
                </w:pPr>
              </w:pPrChange>
            </w:pPr>
            <w:ins w:id="1685" w:author="phuong vu" w:date="2018-11-23T08:52:00Z">
              <w:r w:rsidRPr="00B808BD">
                <w:rPr>
                  <w:b/>
                </w:rPr>
                <w:t>Tên chức năng</w:t>
              </w:r>
            </w:ins>
          </w:p>
        </w:tc>
        <w:tc>
          <w:tcPr>
            <w:tcW w:w="6686" w:type="dxa"/>
          </w:tcPr>
          <w:p w14:paraId="2B76A217" w14:textId="7A973723" w:rsidR="007E73AD" w:rsidRPr="00656E09" w:rsidRDefault="00163170" w:rsidP="00E6227B">
            <w:pPr>
              <w:spacing w:line="276" w:lineRule="auto"/>
              <w:rPr>
                <w:ins w:id="1686" w:author="phuong vu" w:date="2018-11-23T08:52:00Z"/>
                <w:lang w:val="en-US"/>
              </w:rPr>
              <w:pPrChange w:id="1687" w:author="phuong vu" w:date="2018-11-23T13:48:00Z">
                <w:pPr>
                  <w:spacing w:line="276" w:lineRule="auto"/>
                </w:pPr>
              </w:pPrChange>
            </w:pPr>
            <w:ins w:id="1688" w:author="phuong vu" w:date="2018-11-23T08:57:00Z">
              <w:r>
                <w:rPr>
                  <w:lang w:val="en-US"/>
                </w:rPr>
                <w:t>Cập nhật đơn hàng</w:t>
              </w:r>
            </w:ins>
          </w:p>
        </w:tc>
      </w:tr>
      <w:tr w:rsidR="007E73AD" w14:paraId="14742CD4" w14:textId="77777777" w:rsidTr="005D03AE">
        <w:trPr>
          <w:ins w:id="1689" w:author="phuong vu" w:date="2018-11-23T08:52:00Z"/>
        </w:trPr>
        <w:tc>
          <w:tcPr>
            <w:tcW w:w="2425" w:type="dxa"/>
          </w:tcPr>
          <w:p w14:paraId="6CBCB837" w14:textId="77777777" w:rsidR="007E73AD" w:rsidRPr="00B808BD" w:rsidRDefault="007E73AD" w:rsidP="00E6227B">
            <w:pPr>
              <w:spacing w:line="276" w:lineRule="auto"/>
              <w:rPr>
                <w:ins w:id="1690" w:author="phuong vu" w:date="2018-11-23T08:52:00Z"/>
                <w:b/>
              </w:rPr>
              <w:pPrChange w:id="1691" w:author="phuong vu" w:date="2018-11-23T13:48:00Z">
                <w:pPr>
                  <w:spacing w:line="276" w:lineRule="auto"/>
                </w:pPr>
              </w:pPrChange>
            </w:pPr>
            <w:ins w:id="1692" w:author="phuong vu" w:date="2018-11-23T08:52:00Z">
              <w:r w:rsidRPr="00B808BD">
                <w:rPr>
                  <w:b/>
                </w:rPr>
                <w:t>Đối tượng sử dụng</w:t>
              </w:r>
            </w:ins>
          </w:p>
        </w:tc>
        <w:tc>
          <w:tcPr>
            <w:tcW w:w="6686" w:type="dxa"/>
          </w:tcPr>
          <w:p w14:paraId="1EF41271" w14:textId="31FC7902" w:rsidR="007E73AD" w:rsidRPr="002947C2" w:rsidRDefault="00163170" w:rsidP="00E6227B">
            <w:pPr>
              <w:spacing w:line="276" w:lineRule="auto"/>
              <w:rPr>
                <w:ins w:id="1693" w:author="phuong vu" w:date="2018-11-23T08:52:00Z"/>
                <w:lang w:val="en-US"/>
              </w:rPr>
              <w:pPrChange w:id="1694" w:author="phuong vu" w:date="2018-11-23T13:48:00Z">
                <w:pPr>
                  <w:spacing w:line="276" w:lineRule="auto"/>
                </w:pPr>
              </w:pPrChange>
            </w:pPr>
            <w:ins w:id="1695" w:author="phuong vu" w:date="2018-11-23T08:58:00Z">
              <w:r>
                <w:rPr>
                  <w:lang w:val="en-US"/>
                </w:rPr>
                <w:t>Khách hàng</w:t>
              </w:r>
            </w:ins>
          </w:p>
        </w:tc>
      </w:tr>
      <w:tr w:rsidR="007E73AD" w14:paraId="13B1D30D" w14:textId="77777777" w:rsidTr="005D03AE">
        <w:trPr>
          <w:ins w:id="1696" w:author="phuong vu" w:date="2018-11-23T08:52:00Z"/>
        </w:trPr>
        <w:tc>
          <w:tcPr>
            <w:tcW w:w="2425" w:type="dxa"/>
          </w:tcPr>
          <w:p w14:paraId="47E88833" w14:textId="77777777" w:rsidR="007E73AD" w:rsidRPr="00B808BD" w:rsidRDefault="007E73AD" w:rsidP="00E6227B">
            <w:pPr>
              <w:spacing w:line="276" w:lineRule="auto"/>
              <w:rPr>
                <w:ins w:id="1697" w:author="phuong vu" w:date="2018-11-23T08:52:00Z"/>
                <w:b/>
              </w:rPr>
              <w:pPrChange w:id="1698" w:author="phuong vu" w:date="2018-11-23T13:48:00Z">
                <w:pPr>
                  <w:spacing w:line="276" w:lineRule="auto"/>
                </w:pPr>
              </w:pPrChange>
            </w:pPr>
            <w:ins w:id="1699" w:author="phuong vu" w:date="2018-11-23T08:52:00Z">
              <w:r w:rsidRPr="00B808BD">
                <w:rPr>
                  <w:b/>
                </w:rPr>
                <w:t>Tiền điều kiện</w:t>
              </w:r>
            </w:ins>
          </w:p>
        </w:tc>
        <w:tc>
          <w:tcPr>
            <w:tcW w:w="6686" w:type="dxa"/>
          </w:tcPr>
          <w:p w14:paraId="3EBDD56F" w14:textId="2329EB14" w:rsidR="007E73AD" w:rsidRPr="002947C2" w:rsidRDefault="00163170" w:rsidP="00E6227B">
            <w:pPr>
              <w:spacing w:line="276" w:lineRule="auto"/>
              <w:rPr>
                <w:ins w:id="1700" w:author="phuong vu" w:date="2018-11-23T08:52:00Z"/>
                <w:lang w:val="en-US"/>
              </w:rPr>
              <w:pPrChange w:id="1701" w:author="phuong vu" w:date="2018-11-23T13:48:00Z">
                <w:pPr>
                  <w:spacing w:line="276" w:lineRule="auto"/>
                </w:pPr>
              </w:pPrChange>
            </w:pPr>
            <w:ins w:id="1702" w:author="phuong vu" w:date="2018-11-23T09:00:00Z">
              <w:r>
                <w:rPr>
                  <w:lang w:val="en-US"/>
                </w:rPr>
                <w:t>Đăng nhập thành công vào hệ thống thông qua ứng dụng điện thoại.</w:t>
              </w:r>
            </w:ins>
          </w:p>
        </w:tc>
      </w:tr>
      <w:tr w:rsidR="007E73AD" w14:paraId="6FF4312B" w14:textId="77777777" w:rsidTr="005D03AE">
        <w:trPr>
          <w:ins w:id="1703" w:author="phuong vu" w:date="2018-11-23T08:52:00Z"/>
        </w:trPr>
        <w:tc>
          <w:tcPr>
            <w:tcW w:w="2425" w:type="dxa"/>
          </w:tcPr>
          <w:p w14:paraId="27FA5764" w14:textId="77777777" w:rsidR="007E73AD" w:rsidRPr="00B808BD" w:rsidRDefault="007E73AD" w:rsidP="00E6227B">
            <w:pPr>
              <w:spacing w:line="276" w:lineRule="auto"/>
              <w:rPr>
                <w:ins w:id="1704" w:author="phuong vu" w:date="2018-11-23T08:52:00Z"/>
                <w:b/>
              </w:rPr>
              <w:pPrChange w:id="1705" w:author="phuong vu" w:date="2018-11-23T13:48:00Z">
                <w:pPr>
                  <w:spacing w:line="276" w:lineRule="auto"/>
                </w:pPr>
              </w:pPrChange>
            </w:pPr>
            <w:ins w:id="1706" w:author="phuong vu" w:date="2018-11-23T08:52:00Z">
              <w:r w:rsidRPr="00B808BD">
                <w:rPr>
                  <w:b/>
                </w:rPr>
                <w:t>Cách xử lí</w:t>
              </w:r>
            </w:ins>
          </w:p>
        </w:tc>
        <w:tc>
          <w:tcPr>
            <w:tcW w:w="6686" w:type="dxa"/>
          </w:tcPr>
          <w:p w14:paraId="49F75D9C" w14:textId="227635DF" w:rsidR="007E73AD" w:rsidRDefault="007E73AD" w:rsidP="00E6227B">
            <w:pPr>
              <w:spacing w:line="276" w:lineRule="auto"/>
              <w:rPr>
                <w:ins w:id="1707" w:author="phuong vu" w:date="2018-11-23T09:01:00Z"/>
                <w:lang w:val="en-US"/>
              </w:rPr>
              <w:pPrChange w:id="1708" w:author="phuong vu" w:date="2018-11-23T13:48:00Z">
                <w:pPr>
                  <w:spacing w:line="276" w:lineRule="auto"/>
                </w:pPr>
              </w:pPrChange>
            </w:pPr>
            <w:ins w:id="1709" w:author="phuong vu" w:date="2018-11-23T08:52:00Z">
              <w:r>
                <w:rPr>
                  <w:lang w:val="en-US"/>
                </w:rPr>
                <w:t xml:space="preserve">Bước 1: </w:t>
              </w:r>
            </w:ins>
            <w:ins w:id="1710" w:author="phuong vu" w:date="2018-11-23T09:00:00Z">
              <w:r w:rsidR="00163170">
                <w:rPr>
                  <w:lang w:val="en-US"/>
                </w:rPr>
                <w:t>Chọn “</w:t>
              </w:r>
            </w:ins>
            <w:ins w:id="1711" w:author="phuong vu" w:date="2018-11-23T09:01:00Z">
              <w:r w:rsidR="00163170" w:rsidRPr="00163170">
                <w:rPr>
                  <w:i/>
                  <w:lang w:val="en-US"/>
                  <w:rPrChange w:id="1712" w:author="phuong vu" w:date="2018-11-23T09:01:00Z">
                    <w:rPr>
                      <w:lang w:val="en-US"/>
                    </w:rPr>
                  </w:rPrChange>
                </w:rPr>
                <w:t>đơn hàng của bạn</w:t>
              </w:r>
            </w:ins>
            <w:ins w:id="1713" w:author="phuong vu" w:date="2018-11-23T09:00:00Z">
              <w:r w:rsidR="00163170">
                <w:rPr>
                  <w:lang w:val="en-US"/>
                </w:rPr>
                <w:t>”</w:t>
              </w:r>
            </w:ins>
            <w:ins w:id="1714" w:author="phuong vu" w:date="2018-11-23T09:01:00Z">
              <w:r w:rsidR="00163170">
                <w:rPr>
                  <w:lang w:val="en-US"/>
                </w:rPr>
                <w:t>.</w:t>
              </w:r>
            </w:ins>
          </w:p>
          <w:p w14:paraId="2BFD6B07" w14:textId="216F8590" w:rsidR="00163170" w:rsidRDefault="00163170" w:rsidP="00E6227B">
            <w:pPr>
              <w:spacing w:line="276" w:lineRule="auto"/>
              <w:rPr>
                <w:ins w:id="1715" w:author="phuong vu" w:date="2018-11-23T09:22:00Z"/>
                <w:lang w:val="en-US"/>
              </w:rPr>
              <w:pPrChange w:id="1716" w:author="phuong vu" w:date="2018-11-23T13:48:00Z">
                <w:pPr>
                  <w:spacing w:line="276" w:lineRule="auto"/>
                </w:pPr>
              </w:pPrChange>
            </w:pPr>
            <w:ins w:id="1717" w:author="phuong vu" w:date="2018-11-23T09:01:00Z">
              <w:r>
                <w:rPr>
                  <w:lang w:val="en-US"/>
                </w:rPr>
                <w:t xml:space="preserve">Bước 2: </w:t>
              </w:r>
            </w:ins>
            <w:ins w:id="1718" w:author="phuong vu" w:date="2018-11-23T09:02:00Z">
              <w:r>
                <w:rPr>
                  <w:lang w:val="en-US"/>
                </w:rPr>
                <w:t xml:space="preserve">Chọn đơn hàng có </w:t>
              </w:r>
            </w:ins>
            <w:ins w:id="1719" w:author="phuong vu" w:date="2018-11-23T09:03:00Z">
              <w:r>
                <w:rPr>
                  <w:lang w:val="en-US"/>
                </w:rPr>
                <w:t>trạng thái “</w:t>
              </w:r>
              <w:r w:rsidRPr="00163170">
                <w:rPr>
                  <w:i/>
                  <w:lang w:val="en-US"/>
                  <w:rPrChange w:id="1720" w:author="phuong vu" w:date="2018-11-23T09:03:00Z">
                    <w:rPr>
                      <w:lang w:val="en-US"/>
                    </w:rPr>
                  </w:rPrChange>
                </w:rPr>
                <w:t>đang chờ</w:t>
              </w:r>
              <w:r>
                <w:rPr>
                  <w:lang w:val="en-US"/>
                </w:rPr>
                <w:t>”.</w:t>
              </w:r>
            </w:ins>
          </w:p>
          <w:p w14:paraId="4E63A5E6" w14:textId="2B87CFF4" w:rsidR="00E66EEE" w:rsidRDefault="00E66EEE" w:rsidP="00E6227B">
            <w:pPr>
              <w:spacing w:line="276" w:lineRule="auto"/>
              <w:rPr>
                <w:ins w:id="1721" w:author="phuong vu" w:date="2018-11-23T08:52:00Z"/>
                <w:lang w:val="en-US"/>
              </w:rPr>
              <w:pPrChange w:id="1722" w:author="phuong vu" w:date="2018-11-23T13:48:00Z">
                <w:pPr>
                  <w:spacing w:line="276" w:lineRule="auto"/>
                </w:pPr>
              </w:pPrChange>
            </w:pPr>
            <w:ins w:id="1723" w:author="phuong vu" w:date="2018-11-23T09:22:00Z">
              <w:r>
                <w:rPr>
                  <w:lang w:val="en-US"/>
                </w:rPr>
                <w:t>Bước 3: Chọn hủy đơn hàng hoặc</w:t>
              </w:r>
            </w:ins>
            <w:ins w:id="1724" w:author="phuong vu" w:date="2018-11-23T09:23:00Z">
              <w:r>
                <w:rPr>
                  <w:lang w:val="en-US"/>
                </w:rPr>
                <w:t xml:space="preserve"> cập nhật.</w:t>
              </w:r>
            </w:ins>
          </w:p>
          <w:p w14:paraId="549B3921" w14:textId="61EB7835" w:rsidR="00E66EEE" w:rsidRDefault="007E73AD" w:rsidP="00E6227B">
            <w:pPr>
              <w:spacing w:line="276" w:lineRule="auto"/>
              <w:rPr>
                <w:ins w:id="1725" w:author="phuong vu" w:date="2018-11-23T09:05:00Z"/>
                <w:lang w:val="en-US"/>
              </w:rPr>
              <w:pPrChange w:id="1726" w:author="phuong vu" w:date="2018-11-23T13:48:00Z">
                <w:pPr>
                  <w:spacing w:line="276" w:lineRule="auto"/>
                </w:pPr>
              </w:pPrChange>
            </w:pPr>
            <w:ins w:id="1727" w:author="phuong vu" w:date="2018-11-23T08:52:00Z">
              <w:r>
                <w:rPr>
                  <w:lang w:val="en-US"/>
                </w:rPr>
                <w:t xml:space="preserve">Bước </w:t>
              </w:r>
            </w:ins>
            <w:ins w:id="1728" w:author="phuong vu" w:date="2018-11-23T09:06:00Z">
              <w:r w:rsidR="00163170">
                <w:rPr>
                  <w:lang w:val="en-US"/>
                </w:rPr>
                <w:t>3</w:t>
              </w:r>
            </w:ins>
            <w:ins w:id="1729" w:author="phuong vu" w:date="2018-11-23T08:52:00Z">
              <w:r>
                <w:rPr>
                  <w:lang w:val="en-US"/>
                </w:rPr>
                <w:t xml:space="preserve">: </w:t>
              </w:r>
            </w:ins>
            <w:ins w:id="1730" w:author="phuong vu" w:date="2018-11-23T09:03:00Z">
              <w:r w:rsidR="00163170">
                <w:rPr>
                  <w:lang w:val="en-US"/>
                </w:rPr>
                <w:t>Cập nhật lại thông tin tương tự chức năng</w:t>
              </w:r>
            </w:ins>
            <w:ins w:id="1731" w:author="phuong vu" w:date="2018-11-23T09:04:00Z">
              <w:r w:rsidR="00163170">
                <w:rPr>
                  <w:lang w:val="en-US"/>
                </w:rPr>
                <w:t xml:space="preserve"> tạo đơn hàng (GU_05)</w:t>
              </w:r>
            </w:ins>
            <w:ins w:id="1732" w:author="phuong vu" w:date="2018-11-23T09:21:00Z">
              <w:r w:rsidR="00E66EEE">
                <w:rPr>
                  <w:lang w:val="en-US"/>
                </w:rPr>
                <w:t>.</w:t>
              </w:r>
            </w:ins>
          </w:p>
          <w:p w14:paraId="31CF120C" w14:textId="56E98BEA" w:rsidR="00163170" w:rsidRPr="007C127C" w:rsidRDefault="00163170" w:rsidP="00E6227B">
            <w:pPr>
              <w:spacing w:line="276" w:lineRule="auto"/>
              <w:rPr>
                <w:ins w:id="1733" w:author="phuong vu" w:date="2018-11-23T08:52:00Z"/>
                <w:lang w:val="en-US"/>
              </w:rPr>
              <w:pPrChange w:id="1734" w:author="phuong vu" w:date="2018-11-23T13:48:00Z">
                <w:pPr>
                  <w:spacing w:line="276" w:lineRule="auto"/>
                </w:pPr>
              </w:pPrChange>
            </w:pPr>
            <w:ins w:id="1735" w:author="phuong vu" w:date="2018-11-23T09:05:00Z">
              <w:r>
                <w:rPr>
                  <w:lang w:val="en-US"/>
                </w:rPr>
                <w:t>B</w:t>
              </w:r>
            </w:ins>
            <w:ins w:id="1736" w:author="phuong vu" w:date="2018-11-23T09:06:00Z">
              <w:r>
                <w:rPr>
                  <w:lang w:val="en-US"/>
                </w:rPr>
                <w:t>ước 4: Xác nhậ</w:t>
              </w:r>
            </w:ins>
            <w:ins w:id="1737" w:author="phuong vu" w:date="2018-11-23T09:23:00Z">
              <w:r w:rsidR="00E66EEE">
                <w:rPr>
                  <w:lang w:val="en-US"/>
                </w:rPr>
                <w:t>n</w:t>
              </w:r>
            </w:ins>
            <w:ins w:id="1738" w:author="phuong vu" w:date="2018-11-23T09:06:00Z">
              <w:r>
                <w:rPr>
                  <w:lang w:val="en-US"/>
                </w:rPr>
                <w:t>.</w:t>
              </w:r>
            </w:ins>
          </w:p>
        </w:tc>
      </w:tr>
      <w:tr w:rsidR="007E73AD" w14:paraId="72658705" w14:textId="77777777" w:rsidTr="005D03AE">
        <w:trPr>
          <w:ins w:id="1739" w:author="phuong vu" w:date="2018-11-23T08:52:00Z"/>
        </w:trPr>
        <w:tc>
          <w:tcPr>
            <w:tcW w:w="2425" w:type="dxa"/>
          </w:tcPr>
          <w:p w14:paraId="060F4486" w14:textId="77777777" w:rsidR="007E73AD" w:rsidRPr="00B808BD" w:rsidRDefault="007E73AD" w:rsidP="00E6227B">
            <w:pPr>
              <w:spacing w:line="276" w:lineRule="auto"/>
              <w:rPr>
                <w:ins w:id="1740" w:author="phuong vu" w:date="2018-11-23T08:52:00Z"/>
                <w:b/>
              </w:rPr>
              <w:pPrChange w:id="1741" w:author="phuong vu" w:date="2018-11-23T13:48:00Z">
                <w:pPr>
                  <w:spacing w:line="276" w:lineRule="auto"/>
                </w:pPr>
              </w:pPrChange>
            </w:pPr>
            <w:ins w:id="1742" w:author="phuong vu" w:date="2018-11-23T08:52:00Z">
              <w:r w:rsidRPr="00B808BD">
                <w:rPr>
                  <w:b/>
                </w:rPr>
                <w:t>Kết quả</w:t>
              </w:r>
            </w:ins>
          </w:p>
        </w:tc>
        <w:tc>
          <w:tcPr>
            <w:tcW w:w="6686" w:type="dxa"/>
          </w:tcPr>
          <w:p w14:paraId="1485F71B" w14:textId="58A96C9E" w:rsidR="007E73AD" w:rsidRPr="007F2609" w:rsidRDefault="0002418D" w:rsidP="00E6227B">
            <w:pPr>
              <w:spacing w:line="276" w:lineRule="auto"/>
              <w:rPr>
                <w:ins w:id="1743" w:author="phuong vu" w:date="2018-11-23T08:52:00Z"/>
                <w:lang w:val="en-US"/>
              </w:rPr>
              <w:pPrChange w:id="1744" w:author="phuong vu" w:date="2018-11-23T13:48:00Z">
                <w:pPr>
                  <w:spacing w:line="276" w:lineRule="auto"/>
                </w:pPr>
              </w:pPrChange>
            </w:pPr>
            <w:ins w:id="1745" w:author="phuong vu" w:date="2018-11-23T09:06:00Z">
              <w:r>
                <w:rPr>
                  <w:lang w:val="en-US"/>
                </w:rPr>
                <w:t>Thông báo thành công</w:t>
              </w:r>
            </w:ins>
            <w:ins w:id="1746" w:author="phuong vu" w:date="2018-11-23T09:07:00Z">
              <w:r>
                <w:rPr>
                  <w:lang w:val="en-US"/>
                </w:rPr>
                <w:t>. Nếu lỗi thông báo lỗi</w:t>
              </w:r>
            </w:ins>
            <w:ins w:id="1747" w:author="phuong vu" w:date="2018-11-23T09:24:00Z">
              <w:r w:rsidR="00E66EEE">
                <w:rPr>
                  <w:lang w:val="en-US"/>
                </w:rPr>
                <w:t>.</w:t>
              </w:r>
            </w:ins>
          </w:p>
        </w:tc>
      </w:tr>
      <w:tr w:rsidR="007E73AD" w14:paraId="4089E97F" w14:textId="77777777" w:rsidTr="005D03AE">
        <w:trPr>
          <w:ins w:id="1748" w:author="phuong vu" w:date="2018-11-23T08:52:00Z"/>
        </w:trPr>
        <w:tc>
          <w:tcPr>
            <w:tcW w:w="2425" w:type="dxa"/>
          </w:tcPr>
          <w:p w14:paraId="3BF9BE35" w14:textId="77777777" w:rsidR="007E73AD" w:rsidRPr="00B808BD" w:rsidRDefault="007E73AD" w:rsidP="00E6227B">
            <w:pPr>
              <w:spacing w:line="276" w:lineRule="auto"/>
              <w:rPr>
                <w:ins w:id="1749" w:author="phuong vu" w:date="2018-11-23T08:52:00Z"/>
                <w:b/>
              </w:rPr>
              <w:pPrChange w:id="1750" w:author="phuong vu" w:date="2018-11-23T13:48:00Z">
                <w:pPr>
                  <w:spacing w:line="276" w:lineRule="auto"/>
                </w:pPr>
              </w:pPrChange>
            </w:pPr>
            <w:ins w:id="1751" w:author="phuong vu" w:date="2018-11-23T08:52:00Z">
              <w:r w:rsidRPr="00B808BD">
                <w:rPr>
                  <w:b/>
                </w:rPr>
                <w:t>Ghi chú</w:t>
              </w:r>
            </w:ins>
          </w:p>
        </w:tc>
        <w:tc>
          <w:tcPr>
            <w:tcW w:w="6686" w:type="dxa"/>
          </w:tcPr>
          <w:p w14:paraId="7702C69A" w14:textId="53F0476B" w:rsidR="007E73AD" w:rsidRPr="007C127C" w:rsidRDefault="0002418D" w:rsidP="00E6227B">
            <w:pPr>
              <w:keepNext/>
              <w:spacing w:line="276" w:lineRule="auto"/>
              <w:rPr>
                <w:ins w:id="1752" w:author="phuong vu" w:date="2018-11-23T08:52:00Z"/>
                <w:lang w:val="en-US"/>
              </w:rPr>
              <w:pPrChange w:id="1753" w:author="phuong vu" w:date="2018-11-23T13:48:00Z">
                <w:pPr>
                  <w:keepNext/>
                  <w:spacing w:line="276" w:lineRule="auto"/>
                </w:pPr>
              </w:pPrChange>
            </w:pPr>
            <w:ins w:id="1754" w:author="phuong vu" w:date="2018-11-23T09:07:00Z">
              <w:r>
                <w:rPr>
                  <w:lang w:val="en-US"/>
                </w:rPr>
                <w:t xml:space="preserve">Chỉ áp dụng cho đơn hàng có trạng thái </w:t>
              </w:r>
            </w:ins>
            <w:ins w:id="1755" w:author="phuong vu" w:date="2018-11-23T09:08:00Z">
              <w:r>
                <w:rPr>
                  <w:lang w:val="en-US"/>
                </w:rPr>
                <w:t>“</w:t>
              </w:r>
              <w:r w:rsidRPr="0002418D">
                <w:rPr>
                  <w:i/>
                  <w:lang w:val="en-US"/>
                  <w:rPrChange w:id="1756" w:author="phuong vu" w:date="2018-11-23T09:08:00Z">
                    <w:rPr>
                      <w:lang w:val="en-US"/>
                    </w:rPr>
                  </w:rPrChange>
                </w:rPr>
                <w:t>đang chờ</w:t>
              </w:r>
              <w:r>
                <w:rPr>
                  <w:lang w:val="en-US"/>
                </w:rPr>
                <w:t>”.</w:t>
              </w:r>
            </w:ins>
          </w:p>
        </w:tc>
      </w:tr>
    </w:tbl>
    <w:p w14:paraId="7AB59B95" w14:textId="77777777" w:rsidR="007E73AD" w:rsidRPr="007E73AD" w:rsidRDefault="007E73AD" w:rsidP="00E6227B">
      <w:pPr>
        <w:spacing w:line="276" w:lineRule="auto"/>
        <w:rPr>
          <w:ins w:id="1757" w:author="phuong vu" w:date="2018-11-22T13:51:00Z"/>
          <w:lang w:val="en-US"/>
          <w:rPrChange w:id="1758" w:author="phuong vu" w:date="2018-11-23T08:51:00Z">
            <w:rPr>
              <w:ins w:id="1759" w:author="phuong vu" w:date="2018-11-22T13:51:00Z"/>
            </w:rPr>
          </w:rPrChange>
        </w:rPr>
        <w:pPrChange w:id="1760" w:author="phuong vu" w:date="2018-11-23T13:48:00Z">
          <w:pPr/>
        </w:pPrChange>
      </w:pPr>
    </w:p>
    <w:p w14:paraId="0AC3AEDB" w14:textId="77777777" w:rsidR="00C774DC" w:rsidRDefault="00C774DC" w:rsidP="00E6227B">
      <w:pPr>
        <w:pStyle w:val="Heading3"/>
        <w:spacing w:line="276" w:lineRule="auto"/>
        <w:rPr>
          <w:ins w:id="1761" w:author="phuong vu" w:date="2018-11-22T13:51:00Z"/>
        </w:rPr>
        <w:pPrChange w:id="1762" w:author="phuong vu" w:date="2018-11-23T13:48:00Z">
          <w:pPr>
            <w:pStyle w:val="Heading4"/>
          </w:pPr>
        </w:pPrChange>
      </w:pPr>
      <w:bookmarkStart w:id="1763" w:name="_Toc530662491"/>
      <w:ins w:id="1764" w:author="phuong vu" w:date="2018-11-22T13:51:00Z">
        <w:r>
          <w:t>Quản lí trạng thái máy giặt</w:t>
        </w:r>
        <w:bookmarkEnd w:id="1763"/>
      </w:ins>
    </w:p>
    <w:tbl>
      <w:tblPr>
        <w:tblStyle w:val="TableGrid"/>
        <w:tblW w:w="0" w:type="auto"/>
        <w:tblLook w:val="04A0" w:firstRow="1" w:lastRow="0" w:firstColumn="1" w:lastColumn="0" w:noHBand="0" w:noVBand="1"/>
      </w:tblPr>
      <w:tblGrid>
        <w:gridCol w:w="2353"/>
        <w:gridCol w:w="6424"/>
      </w:tblGrid>
      <w:tr w:rsidR="00C774DC" w14:paraId="71A0EEE2" w14:textId="77777777" w:rsidTr="00C774DC">
        <w:trPr>
          <w:ins w:id="1765" w:author="phuong vu" w:date="2018-11-22T13:51:00Z"/>
        </w:trPr>
        <w:tc>
          <w:tcPr>
            <w:tcW w:w="2425" w:type="dxa"/>
          </w:tcPr>
          <w:p w14:paraId="1017AF6C" w14:textId="77777777" w:rsidR="00C774DC" w:rsidRPr="00B808BD" w:rsidRDefault="00C774DC" w:rsidP="00E6227B">
            <w:pPr>
              <w:spacing w:line="276" w:lineRule="auto"/>
              <w:rPr>
                <w:ins w:id="1766" w:author="phuong vu" w:date="2018-11-22T13:51:00Z"/>
                <w:b/>
              </w:rPr>
              <w:pPrChange w:id="1767" w:author="phuong vu" w:date="2018-11-23T13:48:00Z">
                <w:pPr>
                  <w:spacing w:line="276" w:lineRule="auto"/>
                </w:pPr>
              </w:pPrChange>
            </w:pPr>
            <w:ins w:id="1768" w:author="phuong vu" w:date="2018-11-22T13:51:00Z">
              <w:r w:rsidRPr="00B808BD">
                <w:rPr>
                  <w:b/>
                </w:rPr>
                <w:t>Mã yêu cầu</w:t>
              </w:r>
            </w:ins>
          </w:p>
        </w:tc>
        <w:tc>
          <w:tcPr>
            <w:tcW w:w="6686" w:type="dxa"/>
          </w:tcPr>
          <w:p w14:paraId="77B18DFC" w14:textId="05A7F46D" w:rsidR="00C774DC" w:rsidRPr="002947C2" w:rsidRDefault="00C774DC" w:rsidP="00E6227B">
            <w:pPr>
              <w:spacing w:line="276" w:lineRule="auto"/>
              <w:rPr>
                <w:ins w:id="1769" w:author="phuong vu" w:date="2018-11-22T13:51:00Z"/>
                <w:lang w:val="en-US"/>
              </w:rPr>
              <w:pPrChange w:id="1770" w:author="phuong vu" w:date="2018-11-23T13:48:00Z">
                <w:pPr>
                  <w:spacing w:line="276" w:lineRule="auto"/>
                </w:pPr>
              </w:pPrChange>
            </w:pPr>
            <w:ins w:id="1771" w:author="phuong vu" w:date="2018-11-22T13:51:00Z">
              <w:r>
                <w:rPr>
                  <w:lang w:val="en-US"/>
                </w:rPr>
                <w:t>GU_0</w:t>
              </w:r>
            </w:ins>
            <w:ins w:id="1772" w:author="phuong vu" w:date="2018-11-23T08:52:00Z">
              <w:r w:rsidR="007E73AD">
                <w:rPr>
                  <w:lang w:val="en-US"/>
                </w:rPr>
                <w:t>6</w:t>
              </w:r>
            </w:ins>
          </w:p>
        </w:tc>
      </w:tr>
      <w:tr w:rsidR="00C774DC" w14:paraId="2071E97E" w14:textId="77777777" w:rsidTr="00C774DC">
        <w:trPr>
          <w:ins w:id="1773" w:author="phuong vu" w:date="2018-11-22T13:51:00Z"/>
        </w:trPr>
        <w:tc>
          <w:tcPr>
            <w:tcW w:w="2425" w:type="dxa"/>
          </w:tcPr>
          <w:p w14:paraId="45F95B7F" w14:textId="77777777" w:rsidR="00C774DC" w:rsidRPr="00B808BD" w:rsidRDefault="00C774DC" w:rsidP="00E6227B">
            <w:pPr>
              <w:spacing w:line="276" w:lineRule="auto"/>
              <w:rPr>
                <w:ins w:id="1774" w:author="phuong vu" w:date="2018-11-22T13:51:00Z"/>
                <w:b/>
              </w:rPr>
              <w:pPrChange w:id="1775" w:author="phuong vu" w:date="2018-11-23T13:48:00Z">
                <w:pPr>
                  <w:spacing w:line="276" w:lineRule="auto"/>
                </w:pPr>
              </w:pPrChange>
            </w:pPr>
            <w:ins w:id="1776" w:author="phuong vu" w:date="2018-11-22T13:51:00Z">
              <w:r w:rsidRPr="00B808BD">
                <w:rPr>
                  <w:b/>
                </w:rPr>
                <w:t>Tên chức năng</w:t>
              </w:r>
            </w:ins>
          </w:p>
        </w:tc>
        <w:tc>
          <w:tcPr>
            <w:tcW w:w="6686" w:type="dxa"/>
          </w:tcPr>
          <w:p w14:paraId="0A37F9AC" w14:textId="77777777" w:rsidR="00C774DC" w:rsidRPr="00656E09" w:rsidRDefault="00C774DC" w:rsidP="00E6227B">
            <w:pPr>
              <w:spacing w:line="276" w:lineRule="auto"/>
              <w:rPr>
                <w:ins w:id="1777" w:author="phuong vu" w:date="2018-11-22T13:51:00Z"/>
                <w:lang w:val="en-US"/>
              </w:rPr>
              <w:pPrChange w:id="1778" w:author="phuong vu" w:date="2018-11-23T13:48:00Z">
                <w:pPr>
                  <w:spacing w:line="276" w:lineRule="auto"/>
                </w:pPr>
              </w:pPrChange>
            </w:pPr>
            <w:ins w:id="1779" w:author="phuong vu" w:date="2018-11-22T13:51:00Z">
              <w:r>
                <w:rPr>
                  <w:lang w:val="en-US"/>
                </w:rPr>
                <w:t>Quản lí trạng thái máy giặt</w:t>
              </w:r>
            </w:ins>
          </w:p>
        </w:tc>
      </w:tr>
      <w:tr w:rsidR="00C774DC" w14:paraId="0716379B" w14:textId="77777777" w:rsidTr="00C774DC">
        <w:trPr>
          <w:ins w:id="1780" w:author="phuong vu" w:date="2018-11-22T13:51:00Z"/>
        </w:trPr>
        <w:tc>
          <w:tcPr>
            <w:tcW w:w="2425" w:type="dxa"/>
          </w:tcPr>
          <w:p w14:paraId="4D174E7B" w14:textId="77777777" w:rsidR="00C774DC" w:rsidRPr="00B808BD" w:rsidRDefault="00C774DC" w:rsidP="00E6227B">
            <w:pPr>
              <w:spacing w:line="276" w:lineRule="auto"/>
              <w:rPr>
                <w:ins w:id="1781" w:author="phuong vu" w:date="2018-11-22T13:51:00Z"/>
                <w:b/>
              </w:rPr>
              <w:pPrChange w:id="1782" w:author="phuong vu" w:date="2018-11-23T13:48:00Z">
                <w:pPr>
                  <w:spacing w:line="276" w:lineRule="auto"/>
                </w:pPr>
              </w:pPrChange>
            </w:pPr>
            <w:ins w:id="1783" w:author="phuong vu" w:date="2018-11-22T13:51:00Z">
              <w:r w:rsidRPr="00B808BD">
                <w:rPr>
                  <w:b/>
                </w:rPr>
                <w:t>Đối tượng sử dụng</w:t>
              </w:r>
            </w:ins>
          </w:p>
        </w:tc>
        <w:tc>
          <w:tcPr>
            <w:tcW w:w="6686" w:type="dxa"/>
          </w:tcPr>
          <w:p w14:paraId="122A9802" w14:textId="77777777" w:rsidR="00C774DC" w:rsidRPr="002947C2" w:rsidRDefault="00C774DC" w:rsidP="00E6227B">
            <w:pPr>
              <w:spacing w:line="276" w:lineRule="auto"/>
              <w:rPr>
                <w:ins w:id="1784" w:author="phuong vu" w:date="2018-11-22T13:51:00Z"/>
                <w:lang w:val="en-US"/>
              </w:rPr>
              <w:pPrChange w:id="1785" w:author="phuong vu" w:date="2018-11-23T13:48:00Z">
                <w:pPr>
                  <w:spacing w:line="276" w:lineRule="auto"/>
                </w:pPr>
              </w:pPrChange>
            </w:pPr>
            <w:ins w:id="1786" w:author="phuong vu" w:date="2018-11-22T13:51:00Z">
              <w:r w:rsidRPr="009B0E96">
                <w:rPr>
                  <w:lang w:val="en-US"/>
                </w:rPr>
                <w:t>Nhân viên cửa hàng</w:t>
              </w:r>
              <w:r>
                <w:rPr>
                  <w:lang w:val="en-US"/>
                </w:rPr>
                <w:t xml:space="preserve"> (Nhân viên quản lí đơn hàng, nhân viên xử lí đơn hàng).</w:t>
              </w:r>
            </w:ins>
          </w:p>
        </w:tc>
      </w:tr>
      <w:tr w:rsidR="00C774DC" w14:paraId="7DFE7311" w14:textId="77777777" w:rsidTr="00C774DC">
        <w:trPr>
          <w:ins w:id="1787" w:author="phuong vu" w:date="2018-11-22T13:51:00Z"/>
        </w:trPr>
        <w:tc>
          <w:tcPr>
            <w:tcW w:w="2425" w:type="dxa"/>
          </w:tcPr>
          <w:p w14:paraId="7A5FF598" w14:textId="77777777" w:rsidR="00C774DC" w:rsidRPr="00B808BD" w:rsidRDefault="00C774DC" w:rsidP="00E6227B">
            <w:pPr>
              <w:spacing w:line="276" w:lineRule="auto"/>
              <w:rPr>
                <w:ins w:id="1788" w:author="phuong vu" w:date="2018-11-22T13:51:00Z"/>
                <w:b/>
              </w:rPr>
              <w:pPrChange w:id="1789" w:author="phuong vu" w:date="2018-11-23T13:48:00Z">
                <w:pPr>
                  <w:spacing w:line="276" w:lineRule="auto"/>
                </w:pPr>
              </w:pPrChange>
            </w:pPr>
            <w:ins w:id="1790" w:author="phuong vu" w:date="2018-11-22T13:51:00Z">
              <w:r w:rsidRPr="00B808BD">
                <w:rPr>
                  <w:b/>
                </w:rPr>
                <w:t>Tiền điều kiện</w:t>
              </w:r>
            </w:ins>
          </w:p>
        </w:tc>
        <w:tc>
          <w:tcPr>
            <w:tcW w:w="6686" w:type="dxa"/>
          </w:tcPr>
          <w:p w14:paraId="4E5DC293" w14:textId="77777777" w:rsidR="00C774DC" w:rsidRPr="002947C2" w:rsidRDefault="00C774DC" w:rsidP="00E6227B">
            <w:pPr>
              <w:spacing w:line="276" w:lineRule="auto"/>
              <w:rPr>
                <w:ins w:id="1791" w:author="phuong vu" w:date="2018-11-22T13:51:00Z"/>
                <w:lang w:val="en-US"/>
              </w:rPr>
              <w:pPrChange w:id="1792" w:author="phuong vu" w:date="2018-11-23T13:48:00Z">
                <w:pPr>
                  <w:spacing w:line="276" w:lineRule="auto"/>
                </w:pPr>
              </w:pPrChange>
            </w:pPr>
            <w:ins w:id="1793" w:author="phuong vu" w:date="2018-11-22T13:51:00Z">
              <w:r>
                <w:rPr>
                  <w:lang w:val="en-US"/>
                </w:rPr>
                <w:t>Truy cập được trang web quản lí đối với nhân viên cửa hàng và đăng nhập thành công.</w:t>
              </w:r>
            </w:ins>
          </w:p>
        </w:tc>
      </w:tr>
      <w:tr w:rsidR="00C774DC" w14:paraId="663E45A7" w14:textId="77777777" w:rsidTr="00C774DC">
        <w:trPr>
          <w:ins w:id="1794" w:author="phuong vu" w:date="2018-11-22T13:51:00Z"/>
        </w:trPr>
        <w:tc>
          <w:tcPr>
            <w:tcW w:w="2425" w:type="dxa"/>
          </w:tcPr>
          <w:p w14:paraId="25914212" w14:textId="77777777" w:rsidR="00C774DC" w:rsidRPr="00B808BD" w:rsidRDefault="00C774DC" w:rsidP="00E6227B">
            <w:pPr>
              <w:spacing w:line="276" w:lineRule="auto"/>
              <w:rPr>
                <w:ins w:id="1795" w:author="phuong vu" w:date="2018-11-22T13:51:00Z"/>
                <w:b/>
              </w:rPr>
              <w:pPrChange w:id="1796" w:author="phuong vu" w:date="2018-11-23T13:48:00Z">
                <w:pPr>
                  <w:spacing w:line="276" w:lineRule="auto"/>
                </w:pPr>
              </w:pPrChange>
            </w:pPr>
            <w:ins w:id="1797" w:author="phuong vu" w:date="2018-11-22T13:51:00Z">
              <w:r w:rsidRPr="00B808BD">
                <w:rPr>
                  <w:b/>
                </w:rPr>
                <w:t>Cách xử lí</w:t>
              </w:r>
            </w:ins>
          </w:p>
        </w:tc>
        <w:tc>
          <w:tcPr>
            <w:tcW w:w="6686" w:type="dxa"/>
          </w:tcPr>
          <w:p w14:paraId="50A07FC9" w14:textId="77777777" w:rsidR="00C774DC" w:rsidRDefault="00C774DC" w:rsidP="00E6227B">
            <w:pPr>
              <w:spacing w:line="276" w:lineRule="auto"/>
              <w:rPr>
                <w:ins w:id="1798" w:author="phuong vu" w:date="2018-11-22T13:51:00Z"/>
                <w:lang w:val="en-US"/>
              </w:rPr>
              <w:pPrChange w:id="1799" w:author="phuong vu" w:date="2018-11-23T13:48:00Z">
                <w:pPr>
                  <w:spacing w:line="276" w:lineRule="auto"/>
                </w:pPr>
              </w:pPrChange>
            </w:pPr>
            <w:ins w:id="1800" w:author="phuong vu" w:date="2018-11-22T13:51:00Z">
              <w:r>
                <w:rPr>
                  <w:lang w:val="en-US"/>
                </w:rPr>
                <w:t>Bước 1: Try cập vào trang quản lí trạng thái máy giặt.</w:t>
              </w:r>
            </w:ins>
          </w:p>
          <w:p w14:paraId="3853144B" w14:textId="77777777" w:rsidR="00C774DC" w:rsidRPr="007C127C" w:rsidRDefault="00C774DC" w:rsidP="00E6227B">
            <w:pPr>
              <w:spacing w:line="276" w:lineRule="auto"/>
              <w:rPr>
                <w:ins w:id="1801" w:author="phuong vu" w:date="2018-11-22T13:51:00Z"/>
                <w:lang w:val="en-US"/>
              </w:rPr>
              <w:pPrChange w:id="1802" w:author="phuong vu" w:date="2018-11-23T13:48:00Z">
                <w:pPr>
                  <w:spacing w:line="276" w:lineRule="auto"/>
                </w:pPr>
              </w:pPrChange>
            </w:pPr>
            <w:ins w:id="1803" w:author="phuong vu" w:date="2018-11-22T13:51:00Z">
              <w:r>
                <w:rPr>
                  <w:lang w:val="en-US"/>
                </w:rPr>
                <w:t>Bước 2: Thay đổi trạng thái máy giặt thông qua nút bật tắt.</w:t>
              </w:r>
            </w:ins>
          </w:p>
        </w:tc>
      </w:tr>
      <w:tr w:rsidR="00C774DC" w14:paraId="45F4C9FF" w14:textId="77777777" w:rsidTr="00C774DC">
        <w:trPr>
          <w:ins w:id="1804" w:author="phuong vu" w:date="2018-11-22T13:51:00Z"/>
        </w:trPr>
        <w:tc>
          <w:tcPr>
            <w:tcW w:w="2425" w:type="dxa"/>
          </w:tcPr>
          <w:p w14:paraId="7E0311A6" w14:textId="77777777" w:rsidR="00C774DC" w:rsidRPr="00B808BD" w:rsidRDefault="00C774DC" w:rsidP="00E6227B">
            <w:pPr>
              <w:spacing w:line="276" w:lineRule="auto"/>
              <w:rPr>
                <w:ins w:id="1805" w:author="phuong vu" w:date="2018-11-22T13:51:00Z"/>
                <w:b/>
              </w:rPr>
              <w:pPrChange w:id="1806" w:author="phuong vu" w:date="2018-11-23T13:48:00Z">
                <w:pPr>
                  <w:spacing w:line="276" w:lineRule="auto"/>
                </w:pPr>
              </w:pPrChange>
            </w:pPr>
            <w:ins w:id="1807" w:author="phuong vu" w:date="2018-11-22T13:51:00Z">
              <w:r w:rsidRPr="00B808BD">
                <w:rPr>
                  <w:b/>
                </w:rPr>
                <w:lastRenderedPageBreak/>
                <w:t>Kết quả</w:t>
              </w:r>
            </w:ins>
          </w:p>
        </w:tc>
        <w:tc>
          <w:tcPr>
            <w:tcW w:w="6686" w:type="dxa"/>
          </w:tcPr>
          <w:p w14:paraId="56C9026B" w14:textId="77777777" w:rsidR="00C774DC" w:rsidRDefault="00C774DC" w:rsidP="00E6227B">
            <w:pPr>
              <w:spacing w:line="276" w:lineRule="auto"/>
              <w:rPr>
                <w:ins w:id="1808" w:author="phuong vu" w:date="2018-11-22T13:51:00Z"/>
                <w:lang w:val="en-US"/>
              </w:rPr>
              <w:pPrChange w:id="1809" w:author="phuong vu" w:date="2018-11-23T13:48:00Z">
                <w:pPr>
                  <w:spacing w:line="276" w:lineRule="auto"/>
                </w:pPr>
              </w:pPrChange>
            </w:pPr>
            <w:ins w:id="1810" w:author="phuong vu" w:date="2018-11-22T13:51:00Z">
              <w:r>
                <w:rPr>
                  <w:lang w:val="en-US"/>
                </w:rPr>
                <w:t>Thay đổi trạng thái máy giặt từ “</w:t>
              </w:r>
              <w:r w:rsidRPr="00AE62E4">
                <w:rPr>
                  <w:i/>
                  <w:lang w:val="en-US"/>
                </w:rPr>
                <w:t>Đang hoạt động</w:t>
              </w:r>
              <w:r>
                <w:rPr>
                  <w:lang w:val="en-US"/>
                </w:rPr>
                <w:t>” thành “</w:t>
              </w:r>
              <w:r w:rsidRPr="00AE62E4">
                <w:rPr>
                  <w:i/>
                  <w:lang w:val="en-US"/>
                </w:rPr>
                <w:t>Ngưng hoạt động</w:t>
              </w:r>
              <w:r>
                <w:rPr>
                  <w:lang w:val="en-US"/>
                </w:rPr>
                <w:t xml:space="preserve">”. </w:t>
              </w:r>
            </w:ins>
          </w:p>
          <w:p w14:paraId="786E991C" w14:textId="77777777" w:rsidR="00C774DC" w:rsidRPr="007F2609" w:rsidRDefault="00C774DC" w:rsidP="00E6227B">
            <w:pPr>
              <w:spacing w:line="276" w:lineRule="auto"/>
              <w:rPr>
                <w:ins w:id="1811" w:author="phuong vu" w:date="2018-11-22T13:51:00Z"/>
                <w:lang w:val="en-US"/>
              </w:rPr>
              <w:pPrChange w:id="1812" w:author="phuong vu" w:date="2018-11-23T13:48:00Z">
                <w:pPr>
                  <w:spacing w:line="276" w:lineRule="auto"/>
                </w:pPr>
              </w:pPrChange>
            </w:pPr>
            <w:ins w:id="1813" w:author="phuong vu" w:date="2018-11-22T13:51:00Z">
              <w:r>
                <w:rPr>
                  <w:lang w:val="en-US"/>
                </w:rPr>
                <w:t>Phân công lại tất cả đơn hàng trong hệ thống.</w:t>
              </w:r>
            </w:ins>
          </w:p>
        </w:tc>
      </w:tr>
      <w:tr w:rsidR="00C774DC" w14:paraId="13D3EB5B" w14:textId="77777777" w:rsidTr="00C774DC">
        <w:trPr>
          <w:ins w:id="1814" w:author="phuong vu" w:date="2018-11-22T13:51:00Z"/>
        </w:trPr>
        <w:tc>
          <w:tcPr>
            <w:tcW w:w="2425" w:type="dxa"/>
          </w:tcPr>
          <w:p w14:paraId="5AF61B2B" w14:textId="77777777" w:rsidR="00C774DC" w:rsidRPr="00B808BD" w:rsidRDefault="00C774DC" w:rsidP="00E6227B">
            <w:pPr>
              <w:spacing w:line="276" w:lineRule="auto"/>
              <w:rPr>
                <w:ins w:id="1815" w:author="phuong vu" w:date="2018-11-22T13:51:00Z"/>
                <w:b/>
              </w:rPr>
              <w:pPrChange w:id="1816" w:author="phuong vu" w:date="2018-11-23T13:48:00Z">
                <w:pPr>
                  <w:spacing w:line="276" w:lineRule="auto"/>
                </w:pPr>
              </w:pPrChange>
            </w:pPr>
            <w:ins w:id="1817" w:author="phuong vu" w:date="2018-11-22T13:51:00Z">
              <w:r w:rsidRPr="00B808BD">
                <w:rPr>
                  <w:b/>
                </w:rPr>
                <w:t>Ghi chú</w:t>
              </w:r>
            </w:ins>
          </w:p>
        </w:tc>
        <w:tc>
          <w:tcPr>
            <w:tcW w:w="6686" w:type="dxa"/>
          </w:tcPr>
          <w:p w14:paraId="2E7D312A" w14:textId="77777777" w:rsidR="00C774DC" w:rsidRPr="007C127C" w:rsidRDefault="00C774DC" w:rsidP="00E6227B">
            <w:pPr>
              <w:keepNext/>
              <w:spacing w:line="276" w:lineRule="auto"/>
              <w:rPr>
                <w:ins w:id="1818" w:author="phuong vu" w:date="2018-11-22T13:51:00Z"/>
                <w:lang w:val="en-US"/>
              </w:rPr>
              <w:pPrChange w:id="1819" w:author="phuong vu" w:date="2018-11-23T13:48:00Z">
                <w:pPr>
                  <w:keepNext/>
                  <w:spacing w:line="276" w:lineRule="auto"/>
                </w:pPr>
              </w:pPrChange>
            </w:pPr>
          </w:p>
        </w:tc>
      </w:tr>
    </w:tbl>
    <w:p w14:paraId="43F8C665" w14:textId="77777777" w:rsidR="00C774DC" w:rsidRPr="007F2609" w:rsidRDefault="00C774DC" w:rsidP="00E6227B">
      <w:pPr>
        <w:spacing w:line="276" w:lineRule="auto"/>
        <w:rPr>
          <w:ins w:id="1820" w:author="phuong vu" w:date="2018-11-22T13:51:00Z"/>
          <w:lang w:val="en-US"/>
        </w:rPr>
        <w:pPrChange w:id="1821" w:author="phuong vu" w:date="2018-11-23T13:48:00Z">
          <w:pPr/>
        </w:pPrChange>
      </w:pPr>
    </w:p>
    <w:p w14:paraId="39DFDD58" w14:textId="77777777" w:rsidR="00C774DC" w:rsidRDefault="00C774DC" w:rsidP="00E6227B">
      <w:pPr>
        <w:pStyle w:val="Heading3"/>
        <w:spacing w:line="276" w:lineRule="auto"/>
        <w:rPr>
          <w:ins w:id="1822" w:author="phuong vu" w:date="2018-11-22T13:51:00Z"/>
        </w:rPr>
        <w:pPrChange w:id="1823" w:author="phuong vu" w:date="2018-11-23T13:48:00Z">
          <w:pPr>
            <w:pStyle w:val="Heading4"/>
          </w:pPr>
        </w:pPrChange>
      </w:pPr>
      <w:bookmarkStart w:id="1824" w:name="_Toc530662492"/>
      <w:ins w:id="1825" w:author="phuong vu" w:date="2018-11-22T13:51:00Z">
        <w:r>
          <w:t>Tìm kiếm và lọc quần áo theo loại có sẵn</w:t>
        </w:r>
        <w:bookmarkEnd w:id="1824"/>
      </w:ins>
    </w:p>
    <w:tbl>
      <w:tblPr>
        <w:tblStyle w:val="TableGrid"/>
        <w:tblW w:w="0" w:type="auto"/>
        <w:tblLook w:val="04A0" w:firstRow="1" w:lastRow="0" w:firstColumn="1" w:lastColumn="0" w:noHBand="0" w:noVBand="1"/>
      </w:tblPr>
      <w:tblGrid>
        <w:gridCol w:w="2354"/>
        <w:gridCol w:w="6423"/>
      </w:tblGrid>
      <w:tr w:rsidR="00C774DC" w14:paraId="5067EC92" w14:textId="77777777" w:rsidTr="00C774DC">
        <w:trPr>
          <w:ins w:id="1826" w:author="phuong vu" w:date="2018-11-22T13:51:00Z"/>
        </w:trPr>
        <w:tc>
          <w:tcPr>
            <w:tcW w:w="2425" w:type="dxa"/>
          </w:tcPr>
          <w:p w14:paraId="5C3B4BD7" w14:textId="77777777" w:rsidR="00C774DC" w:rsidRPr="00B808BD" w:rsidRDefault="00C774DC" w:rsidP="00E6227B">
            <w:pPr>
              <w:spacing w:line="276" w:lineRule="auto"/>
              <w:rPr>
                <w:ins w:id="1827" w:author="phuong vu" w:date="2018-11-22T13:51:00Z"/>
                <w:b/>
              </w:rPr>
              <w:pPrChange w:id="1828" w:author="phuong vu" w:date="2018-11-23T13:48:00Z">
                <w:pPr>
                  <w:spacing w:line="276" w:lineRule="auto"/>
                </w:pPr>
              </w:pPrChange>
            </w:pPr>
            <w:ins w:id="1829" w:author="phuong vu" w:date="2018-11-22T13:51:00Z">
              <w:r w:rsidRPr="00B808BD">
                <w:rPr>
                  <w:b/>
                </w:rPr>
                <w:t>Mã yêu cầu</w:t>
              </w:r>
            </w:ins>
          </w:p>
        </w:tc>
        <w:tc>
          <w:tcPr>
            <w:tcW w:w="6686" w:type="dxa"/>
          </w:tcPr>
          <w:p w14:paraId="69D94CE5" w14:textId="418131BA" w:rsidR="00C774DC" w:rsidRPr="002947C2" w:rsidRDefault="00C774DC" w:rsidP="00E6227B">
            <w:pPr>
              <w:spacing w:line="276" w:lineRule="auto"/>
              <w:rPr>
                <w:ins w:id="1830" w:author="phuong vu" w:date="2018-11-22T13:51:00Z"/>
                <w:lang w:val="en-US"/>
              </w:rPr>
              <w:pPrChange w:id="1831" w:author="phuong vu" w:date="2018-11-23T13:48:00Z">
                <w:pPr>
                  <w:spacing w:line="276" w:lineRule="auto"/>
                </w:pPr>
              </w:pPrChange>
            </w:pPr>
            <w:ins w:id="1832" w:author="phuong vu" w:date="2018-11-22T13:51:00Z">
              <w:r>
                <w:rPr>
                  <w:lang w:val="en-US"/>
                </w:rPr>
                <w:t>GU_0</w:t>
              </w:r>
            </w:ins>
            <w:ins w:id="1833" w:author="phuong vu" w:date="2018-11-23T08:52:00Z">
              <w:r w:rsidR="007E73AD">
                <w:rPr>
                  <w:lang w:val="en-US"/>
                </w:rPr>
                <w:t>7</w:t>
              </w:r>
            </w:ins>
          </w:p>
        </w:tc>
      </w:tr>
      <w:tr w:rsidR="00C774DC" w14:paraId="5BA35457" w14:textId="77777777" w:rsidTr="00C774DC">
        <w:trPr>
          <w:ins w:id="1834" w:author="phuong vu" w:date="2018-11-22T13:51:00Z"/>
        </w:trPr>
        <w:tc>
          <w:tcPr>
            <w:tcW w:w="2425" w:type="dxa"/>
          </w:tcPr>
          <w:p w14:paraId="3DEB6EC9" w14:textId="77777777" w:rsidR="00C774DC" w:rsidRPr="00B808BD" w:rsidRDefault="00C774DC" w:rsidP="00E6227B">
            <w:pPr>
              <w:spacing w:line="276" w:lineRule="auto"/>
              <w:rPr>
                <w:ins w:id="1835" w:author="phuong vu" w:date="2018-11-22T13:51:00Z"/>
                <w:b/>
              </w:rPr>
              <w:pPrChange w:id="1836" w:author="phuong vu" w:date="2018-11-23T13:48:00Z">
                <w:pPr>
                  <w:spacing w:line="276" w:lineRule="auto"/>
                </w:pPr>
              </w:pPrChange>
            </w:pPr>
            <w:ins w:id="1837" w:author="phuong vu" w:date="2018-11-22T13:51:00Z">
              <w:r w:rsidRPr="00B808BD">
                <w:rPr>
                  <w:b/>
                </w:rPr>
                <w:t>Tên chức năng</w:t>
              </w:r>
            </w:ins>
          </w:p>
        </w:tc>
        <w:tc>
          <w:tcPr>
            <w:tcW w:w="6686" w:type="dxa"/>
          </w:tcPr>
          <w:p w14:paraId="0C05F561" w14:textId="77777777" w:rsidR="00C774DC" w:rsidRPr="00A06DD8" w:rsidRDefault="00C774DC" w:rsidP="00E6227B">
            <w:pPr>
              <w:spacing w:line="276" w:lineRule="auto"/>
              <w:rPr>
                <w:ins w:id="1838" w:author="phuong vu" w:date="2018-11-22T13:51:00Z"/>
                <w:lang w:val="en-US"/>
              </w:rPr>
              <w:pPrChange w:id="1839" w:author="phuong vu" w:date="2018-11-23T13:48:00Z">
                <w:pPr>
                  <w:spacing w:line="276" w:lineRule="auto"/>
                </w:pPr>
              </w:pPrChange>
            </w:pPr>
            <w:ins w:id="1840" w:author="phuong vu" w:date="2018-11-22T13:51:00Z">
              <w:r>
                <w:t>Tìm kiếm và lọc quần áo theo loại có sẵn</w:t>
              </w:r>
            </w:ins>
          </w:p>
        </w:tc>
      </w:tr>
      <w:tr w:rsidR="00C774DC" w14:paraId="7E700568" w14:textId="77777777" w:rsidTr="00C774DC">
        <w:trPr>
          <w:ins w:id="1841" w:author="phuong vu" w:date="2018-11-22T13:51:00Z"/>
        </w:trPr>
        <w:tc>
          <w:tcPr>
            <w:tcW w:w="2425" w:type="dxa"/>
          </w:tcPr>
          <w:p w14:paraId="23E78019" w14:textId="77777777" w:rsidR="00C774DC" w:rsidRPr="00B808BD" w:rsidRDefault="00C774DC" w:rsidP="00E6227B">
            <w:pPr>
              <w:spacing w:line="276" w:lineRule="auto"/>
              <w:rPr>
                <w:ins w:id="1842" w:author="phuong vu" w:date="2018-11-22T13:51:00Z"/>
                <w:b/>
              </w:rPr>
              <w:pPrChange w:id="1843" w:author="phuong vu" w:date="2018-11-23T13:48:00Z">
                <w:pPr>
                  <w:spacing w:line="276" w:lineRule="auto"/>
                </w:pPr>
              </w:pPrChange>
            </w:pPr>
            <w:ins w:id="1844" w:author="phuong vu" w:date="2018-11-22T13:51:00Z">
              <w:r w:rsidRPr="00B808BD">
                <w:rPr>
                  <w:b/>
                </w:rPr>
                <w:t>Đối tượng sử dụng</w:t>
              </w:r>
            </w:ins>
          </w:p>
        </w:tc>
        <w:tc>
          <w:tcPr>
            <w:tcW w:w="6686" w:type="dxa"/>
          </w:tcPr>
          <w:p w14:paraId="032A078B" w14:textId="77777777" w:rsidR="00C774DC" w:rsidRPr="002947C2" w:rsidRDefault="00C774DC" w:rsidP="00E6227B">
            <w:pPr>
              <w:spacing w:line="276" w:lineRule="auto"/>
              <w:rPr>
                <w:ins w:id="1845" w:author="phuong vu" w:date="2018-11-22T13:51:00Z"/>
                <w:lang w:val="en-US"/>
              </w:rPr>
              <w:pPrChange w:id="1846" w:author="phuong vu" w:date="2018-11-23T13:48:00Z">
                <w:pPr>
                  <w:spacing w:line="276" w:lineRule="auto"/>
                </w:pPr>
              </w:pPrChange>
            </w:pPr>
            <w:ins w:id="1847" w:author="phuong vu" w:date="2018-11-22T13:51:00Z">
              <w:r>
                <w:rPr>
                  <w:lang w:val="en-US"/>
                </w:rPr>
                <w:t>Khách hàng</w:t>
              </w:r>
            </w:ins>
          </w:p>
        </w:tc>
      </w:tr>
      <w:tr w:rsidR="00C774DC" w14:paraId="5AE8E60F" w14:textId="77777777" w:rsidTr="00C774DC">
        <w:trPr>
          <w:ins w:id="1848" w:author="phuong vu" w:date="2018-11-22T13:51:00Z"/>
        </w:trPr>
        <w:tc>
          <w:tcPr>
            <w:tcW w:w="2425" w:type="dxa"/>
          </w:tcPr>
          <w:p w14:paraId="2A8C638A" w14:textId="77777777" w:rsidR="00C774DC" w:rsidRPr="00B808BD" w:rsidRDefault="00C774DC" w:rsidP="00E6227B">
            <w:pPr>
              <w:spacing w:line="276" w:lineRule="auto"/>
              <w:rPr>
                <w:ins w:id="1849" w:author="phuong vu" w:date="2018-11-22T13:51:00Z"/>
                <w:b/>
              </w:rPr>
              <w:pPrChange w:id="1850" w:author="phuong vu" w:date="2018-11-23T13:48:00Z">
                <w:pPr>
                  <w:spacing w:line="276" w:lineRule="auto"/>
                </w:pPr>
              </w:pPrChange>
            </w:pPr>
            <w:ins w:id="1851" w:author="phuong vu" w:date="2018-11-22T13:51:00Z">
              <w:r w:rsidRPr="00B808BD">
                <w:rPr>
                  <w:b/>
                </w:rPr>
                <w:t>Tiền điều kiện</w:t>
              </w:r>
            </w:ins>
          </w:p>
        </w:tc>
        <w:tc>
          <w:tcPr>
            <w:tcW w:w="6686" w:type="dxa"/>
          </w:tcPr>
          <w:p w14:paraId="66D3802B" w14:textId="77777777" w:rsidR="00C774DC" w:rsidRPr="002947C2" w:rsidRDefault="00C774DC" w:rsidP="00E6227B">
            <w:pPr>
              <w:spacing w:line="276" w:lineRule="auto"/>
              <w:rPr>
                <w:ins w:id="1852" w:author="phuong vu" w:date="2018-11-22T13:51:00Z"/>
                <w:lang w:val="en-US"/>
              </w:rPr>
              <w:pPrChange w:id="1853" w:author="phuong vu" w:date="2018-11-23T13:48:00Z">
                <w:pPr>
                  <w:spacing w:line="276" w:lineRule="auto"/>
                </w:pPr>
              </w:pPrChange>
            </w:pPr>
            <w:ins w:id="1854" w:author="phuong vu" w:date="2018-11-22T13:51:00Z">
              <w:r>
                <w:rPr>
                  <w:lang w:val="en-US"/>
                </w:rPr>
                <w:t>Truy cập được ứng dụng điện thoại và đăng nhập thành công vào hệ thống. Đang ở bước chọn quần áo thêm vào giỏ.</w:t>
              </w:r>
            </w:ins>
          </w:p>
        </w:tc>
      </w:tr>
      <w:tr w:rsidR="00C774DC" w14:paraId="6D098C06" w14:textId="77777777" w:rsidTr="00C774DC">
        <w:trPr>
          <w:ins w:id="1855" w:author="phuong vu" w:date="2018-11-22T13:51:00Z"/>
        </w:trPr>
        <w:tc>
          <w:tcPr>
            <w:tcW w:w="2425" w:type="dxa"/>
          </w:tcPr>
          <w:p w14:paraId="33CEB1A1" w14:textId="77777777" w:rsidR="00C774DC" w:rsidRPr="00B808BD" w:rsidRDefault="00C774DC" w:rsidP="00E6227B">
            <w:pPr>
              <w:spacing w:line="276" w:lineRule="auto"/>
              <w:rPr>
                <w:ins w:id="1856" w:author="phuong vu" w:date="2018-11-22T13:51:00Z"/>
                <w:b/>
              </w:rPr>
              <w:pPrChange w:id="1857" w:author="phuong vu" w:date="2018-11-23T13:48:00Z">
                <w:pPr>
                  <w:spacing w:line="276" w:lineRule="auto"/>
                </w:pPr>
              </w:pPrChange>
            </w:pPr>
            <w:ins w:id="1858" w:author="phuong vu" w:date="2018-11-22T13:51:00Z">
              <w:r w:rsidRPr="00B808BD">
                <w:rPr>
                  <w:b/>
                </w:rPr>
                <w:t>Cách xử lí</w:t>
              </w:r>
            </w:ins>
          </w:p>
        </w:tc>
        <w:tc>
          <w:tcPr>
            <w:tcW w:w="6686" w:type="dxa"/>
          </w:tcPr>
          <w:p w14:paraId="1B8141B6" w14:textId="77777777" w:rsidR="00C774DC" w:rsidRDefault="00C774DC" w:rsidP="00E6227B">
            <w:pPr>
              <w:spacing w:line="276" w:lineRule="auto"/>
              <w:rPr>
                <w:ins w:id="1859" w:author="phuong vu" w:date="2018-11-22T13:51:00Z"/>
                <w:lang w:val="en-US"/>
              </w:rPr>
              <w:pPrChange w:id="1860" w:author="phuong vu" w:date="2018-11-23T13:48:00Z">
                <w:pPr>
                  <w:spacing w:line="276" w:lineRule="auto"/>
                </w:pPr>
              </w:pPrChange>
            </w:pPr>
            <w:ins w:id="1861" w:author="phuong vu" w:date="2018-11-22T13:51:00Z">
              <w:r>
                <w:rPr>
                  <w:lang w:val="en-US"/>
                </w:rPr>
                <w:t>Bước 1: Người dùng nhấn vào</w:t>
              </w:r>
              <w:r>
                <w:rPr>
                  <w:i/>
                  <w:lang w:val="en-US"/>
                </w:rPr>
                <w:t xml:space="preserve"> “loại quần áo”. </w:t>
              </w:r>
              <w:r>
                <w:rPr>
                  <w:lang w:val="en-US"/>
                </w:rPr>
                <w:t>Và chọn một loại quần áo muốn lọc. Hoặc nhấn vào biểu tượng tìm kiếm và nhập tên quần áo tìm kiếm.</w:t>
              </w:r>
            </w:ins>
          </w:p>
          <w:p w14:paraId="48C29CE3" w14:textId="77777777" w:rsidR="00C774DC" w:rsidRPr="007C127C" w:rsidRDefault="00C774DC" w:rsidP="00E6227B">
            <w:pPr>
              <w:spacing w:line="276" w:lineRule="auto"/>
              <w:rPr>
                <w:ins w:id="1862" w:author="phuong vu" w:date="2018-11-22T13:51:00Z"/>
                <w:lang w:val="en-US"/>
              </w:rPr>
              <w:pPrChange w:id="1863" w:author="phuong vu" w:date="2018-11-23T13:48:00Z">
                <w:pPr>
                  <w:spacing w:line="276" w:lineRule="auto"/>
                </w:pPr>
              </w:pPrChange>
            </w:pPr>
            <w:ins w:id="1864" w:author="phuong vu" w:date="2018-11-22T13:51:00Z">
              <w:r>
                <w:rPr>
                  <w:lang w:val="en-US"/>
                </w:rPr>
                <w:t>Bước 2: Ứng dụng dựa trên thông tin người dùng chọn hoặc nhập vào để lọc các quần áo và hiển thị lại cho người dùng chọn.</w:t>
              </w:r>
            </w:ins>
          </w:p>
        </w:tc>
      </w:tr>
      <w:tr w:rsidR="00C774DC" w14:paraId="433D5DC1" w14:textId="77777777" w:rsidTr="00C774DC">
        <w:trPr>
          <w:ins w:id="1865" w:author="phuong vu" w:date="2018-11-22T13:51:00Z"/>
        </w:trPr>
        <w:tc>
          <w:tcPr>
            <w:tcW w:w="2425" w:type="dxa"/>
          </w:tcPr>
          <w:p w14:paraId="224DC109" w14:textId="77777777" w:rsidR="00C774DC" w:rsidRPr="00B808BD" w:rsidRDefault="00C774DC" w:rsidP="00E6227B">
            <w:pPr>
              <w:spacing w:line="276" w:lineRule="auto"/>
              <w:rPr>
                <w:ins w:id="1866" w:author="phuong vu" w:date="2018-11-22T13:51:00Z"/>
                <w:b/>
              </w:rPr>
              <w:pPrChange w:id="1867" w:author="phuong vu" w:date="2018-11-23T13:48:00Z">
                <w:pPr>
                  <w:spacing w:line="276" w:lineRule="auto"/>
                </w:pPr>
              </w:pPrChange>
            </w:pPr>
            <w:ins w:id="1868" w:author="phuong vu" w:date="2018-11-22T13:51:00Z">
              <w:r w:rsidRPr="00B808BD">
                <w:rPr>
                  <w:b/>
                </w:rPr>
                <w:t>Kết quả</w:t>
              </w:r>
            </w:ins>
          </w:p>
        </w:tc>
        <w:tc>
          <w:tcPr>
            <w:tcW w:w="6686" w:type="dxa"/>
          </w:tcPr>
          <w:p w14:paraId="1BF33DAE" w14:textId="77777777" w:rsidR="00C774DC" w:rsidRDefault="00C774DC" w:rsidP="00E6227B">
            <w:pPr>
              <w:spacing w:line="276" w:lineRule="auto"/>
              <w:rPr>
                <w:ins w:id="1869" w:author="phuong vu" w:date="2018-11-22T13:51:00Z"/>
                <w:lang w:val="en-US"/>
              </w:rPr>
              <w:pPrChange w:id="1870" w:author="phuong vu" w:date="2018-11-23T13:48:00Z">
                <w:pPr>
                  <w:spacing w:line="276" w:lineRule="auto"/>
                </w:pPr>
              </w:pPrChange>
            </w:pPr>
            <w:ins w:id="1871" w:author="phuong vu" w:date="2018-11-22T13:51:00Z">
              <w:r>
                <w:rPr>
                  <w:lang w:val="en-US"/>
                </w:rPr>
                <w:t>Nếu tồn tại có kết quả sẽ hiển thị theo dạng danh sách cho người dùng.</w:t>
              </w:r>
            </w:ins>
          </w:p>
          <w:p w14:paraId="5D91F3A8" w14:textId="77777777" w:rsidR="00C774DC" w:rsidRPr="007C127C" w:rsidRDefault="00C774DC" w:rsidP="00E6227B">
            <w:pPr>
              <w:spacing w:line="276" w:lineRule="auto"/>
              <w:rPr>
                <w:ins w:id="1872" w:author="phuong vu" w:date="2018-11-22T13:51:00Z"/>
                <w:lang w:val="en-US"/>
              </w:rPr>
              <w:pPrChange w:id="1873" w:author="phuong vu" w:date="2018-11-23T13:48:00Z">
                <w:pPr>
                  <w:spacing w:line="276" w:lineRule="auto"/>
                </w:pPr>
              </w:pPrChange>
            </w:pPr>
            <w:ins w:id="1874" w:author="phuong vu" w:date="2018-11-22T13:51:00Z">
              <w:r>
                <w:rPr>
                  <w:lang w:val="en-US"/>
                </w:rPr>
                <w:t>Nếu không có kết quả sẽ hiển thị rỗng.</w:t>
              </w:r>
            </w:ins>
          </w:p>
        </w:tc>
      </w:tr>
      <w:tr w:rsidR="00C774DC" w14:paraId="693563F1" w14:textId="77777777" w:rsidTr="00C774DC">
        <w:trPr>
          <w:ins w:id="1875" w:author="phuong vu" w:date="2018-11-22T13:51:00Z"/>
        </w:trPr>
        <w:tc>
          <w:tcPr>
            <w:tcW w:w="2425" w:type="dxa"/>
          </w:tcPr>
          <w:p w14:paraId="24429A45" w14:textId="77777777" w:rsidR="00C774DC" w:rsidRPr="00B808BD" w:rsidRDefault="00C774DC" w:rsidP="00E6227B">
            <w:pPr>
              <w:spacing w:line="276" w:lineRule="auto"/>
              <w:rPr>
                <w:ins w:id="1876" w:author="phuong vu" w:date="2018-11-22T13:51:00Z"/>
                <w:b/>
              </w:rPr>
              <w:pPrChange w:id="1877" w:author="phuong vu" w:date="2018-11-23T13:48:00Z">
                <w:pPr>
                  <w:spacing w:line="276" w:lineRule="auto"/>
                </w:pPr>
              </w:pPrChange>
            </w:pPr>
            <w:ins w:id="1878" w:author="phuong vu" w:date="2018-11-22T13:51:00Z">
              <w:r w:rsidRPr="00B808BD">
                <w:rPr>
                  <w:b/>
                </w:rPr>
                <w:t>Ghi chú</w:t>
              </w:r>
            </w:ins>
          </w:p>
        </w:tc>
        <w:tc>
          <w:tcPr>
            <w:tcW w:w="6686" w:type="dxa"/>
          </w:tcPr>
          <w:p w14:paraId="2A2504C9" w14:textId="77777777" w:rsidR="00C774DC" w:rsidRPr="007C127C" w:rsidRDefault="00C774DC" w:rsidP="00E6227B">
            <w:pPr>
              <w:keepNext/>
              <w:spacing w:line="276" w:lineRule="auto"/>
              <w:rPr>
                <w:ins w:id="1879" w:author="phuong vu" w:date="2018-11-22T13:51:00Z"/>
                <w:lang w:val="en-US"/>
              </w:rPr>
              <w:pPrChange w:id="1880" w:author="phuong vu" w:date="2018-11-23T13:48:00Z">
                <w:pPr>
                  <w:keepNext/>
                  <w:spacing w:line="276" w:lineRule="auto"/>
                </w:pPr>
              </w:pPrChange>
            </w:pPr>
            <w:ins w:id="1881" w:author="phuong vu" w:date="2018-11-22T13:51:00Z">
              <w:r>
                <w:rPr>
                  <w:lang w:val="en-US"/>
                </w:rPr>
                <w:t>Để tìm kiếm hay lọc, người dùng bắt buộc phải chọn hoặc nhập thông tin tìm kiếm.</w:t>
              </w:r>
            </w:ins>
          </w:p>
        </w:tc>
      </w:tr>
    </w:tbl>
    <w:p w14:paraId="4047F4FC" w14:textId="77777777" w:rsidR="00C774DC" w:rsidRPr="007C127C" w:rsidRDefault="00C774DC" w:rsidP="00E6227B">
      <w:pPr>
        <w:spacing w:line="276" w:lineRule="auto"/>
        <w:rPr>
          <w:ins w:id="1882" w:author="phuong vu" w:date="2018-11-22T13:51:00Z"/>
        </w:rPr>
        <w:pPrChange w:id="1883" w:author="phuong vu" w:date="2018-11-23T13:48:00Z">
          <w:pPr/>
        </w:pPrChange>
      </w:pPr>
    </w:p>
    <w:p w14:paraId="238E389F" w14:textId="77777777" w:rsidR="00C774DC" w:rsidRDefault="00C774DC" w:rsidP="00E6227B">
      <w:pPr>
        <w:pStyle w:val="Heading3"/>
        <w:spacing w:line="276" w:lineRule="auto"/>
        <w:rPr>
          <w:ins w:id="1884" w:author="phuong vu" w:date="2018-11-22T13:51:00Z"/>
        </w:rPr>
        <w:pPrChange w:id="1885" w:author="phuong vu" w:date="2018-11-23T13:48:00Z">
          <w:pPr>
            <w:pStyle w:val="Heading4"/>
          </w:pPr>
        </w:pPrChange>
      </w:pPr>
      <w:bookmarkStart w:id="1886" w:name="_Toc530662493"/>
      <w:ins w:id="1887" w:author="phuong vu" w:date="2018-11-22T13:51:00Z">
        <w:r>
          <w:t>Tìm kiếm đơn hàng</w:t>
        </w:r>
        <w:bookmarkEnd w:id="1886"/>
      </w:ins>
    </w:p>
    <w:tbl>
      <w:tblPr>
        <w:tblStyle w:val="TableGrid"/>
        <w:tblW w:w="0" w:type="auto"/>
        <w:tblLook w:val="04A0" w:firstRow="1" w:lastRow="0" w:firstColumn="1" w:lastColumn="0" w:noHBand="0" w:noVBand="1"/>
      </w:tblPr>
      <w:tblGrid>
        <w:gridCol w:w="2347"/>
        <w:gridCol w:w="6430"/>
      </w:tblGrid>
      <w:tr w:rsidR="00C774DC" w14:paraId="31C232D0" w14:textId="77777777" w:rsidTr="00C774DC">
        <w:trPr>
          <w:ins w:id="1888" w:author="phuong vu" w:date="2018-11-22T13:51:00Z"/>
        </w:trPr>
        <w:tc>
          <w:tcPr>
            <w:tcW w:w="2425" w:type="dxa"/>
          </w:tcPr>
          <w:p w14:paraId="221EF3C5" w14:textId="77777777" w:rsidR="00C774DC" w:rsidRPr="00B808BD" w:rsidRDefault="00C774DC" w:rsidP="00E6227B">
            <w:pPr>
              <w:spacing w:line="276" w:lineRule="auto"/>
              <w:rPr>
                <w:ins w:id="1889" w:author="phuong vu" w:date="2018-11-22T13:51:00Z"/>
                <w:b/>
              </w:rPr>
              <w:pPrChange w:id="1890" w:author="phuong vu" w:date="2018-11-23T13:48:00Z">
                <w:pPr>
                  <w:spacing w:line="276" w:lineRule="auto"/>
                </w:pPr>
              </w:pPrChange>
            </w:pPr>
            <w:ins w:id="1891" w:author="phuong vu" w:date="2018-11-22T13:51:00Z">
              <w:r w:rsidRPr="00B808BD">
                <w:rPr>
                  <w:b/>
                </w:rPr>
                <w:t>Mã yêu cầu</w:t>
              </w:r>
            </w:ins>
          </w:p>
        </w:tc>
        <w:tc>
          <w:tcPr>
            <w:tcW w:w="6686" w:type="dxa"/>
          </w:tcPr>
          <w:p w14:paraId="187A9566" w14:textId="63EBB0F3" w:rsidR="00C774DC" w:rsidRPr="002947C2" w:rsidRDefault="00C774DC" w:rsidP="00E6227B">
            <w:pPr>
              <w:spacing w:line="276" w:lineRule="auto"/>
              <w:rPr>
                <w:ins w:id="1892" w:author="phuong vu" w:date="2018-11-22T13:51:00Z"/>
                <w:lang w:val="en-US"/>
              </w:rPr>
              <w:pPrChange w:id="1893" w:author="phuong vu" w:date="2018-11-23T13:48:00Z">
                <w:pPr>
                  <w:spacing w:line="276" w:lineRule="auto"/>
                </w:pPr>
              </w:pPrChange>
            </w:pPr>
            <w:ins w:id="1894" w:author="phuong vu" w:date="2018-11-22T13:51:00Z">
              <w:r>
                <w:rPr>
                  <w:lang w:val="en-US"/>
                </w:rPr>
                <w:t>GU_0</w:t>
              </w:r>
            </w:ins>
            <w:ins w:id="1895" w:author="phuong vu" w:date="2018-11-23T08:52:00Z">
              <w:r w:rsidR="007E73AD">
                <w:rPr>
                  <w:lang w:val="en-US"/>
                </w:rPr>
                <w:t>8</w:t>
              </w:r>
            </w:ins>
          </w:p>
        </w:tc>
      </w:tr>
      <w:tr w:rsidR="00C774DC" w14:paraId="55CB08D8" w14:textId="77777777" w:rsidTr="00C774DC">
        <w:trPr>
          <w:ins w:id="1896" w:author="phuong vu" w:date="2018-11-22T13:51:00Z"/>
        </w:trPr>
        <w:tc>
          <w:tcPr>
            <w:tcW w:w="2425" w:type="dxa"/>
          </w:tcPr>
          <w:p w14:paraId="0224175B" w14:textId="77777777" w:rsidR="00C774DC" w:rsidRPr="00B808BD" w:rsidRDefault="00C774DC" w:rsidP="00E6227B">
            <w:pPr>
              <w:spacing w:line="276" w:lineRule="auto"/>
              <w:rPr>
                <w:ins w:id="1897" w:author="phuong vu" w:date="2018-11-22T13:51:00Z"/>
                <w:b/>
              </w:rPr>
              <w:pPrChange w:id="1898" w:author="phuong vu" w:date="2018-11-23T13:48:00Z">
                <w:pPr>
                  <w:spacing w:line="276" w:lineRule="auto"/>
                </w:pPr>
              </w:pPrChange>
            </w:pPr>
            <w:ins w:id="1899" w:author="phuong vu" w:date="2018-11-22T13:51:00Z">
              <w:r w:rsidRPr="00B808BD">
                <w:rPr>
                  <w:b/>
                </w:rPr>
                <w:t>Tên chức năng</w:t>
              </w:r>
            </w:ins>
          </w:p>
        </w:tc>
        <w:tc>
          <w:tcPr>
            <w:tcW w:w="6686" w:type="dxa"/>
          </w:tcPr>
          <w:p w14:paraId="3DA09D9B" w14:textId="77777777" w:rsidR="00C774DC" w:rsidRPr="00A06DD8" w:rsidRDefault="00C774DC" w:rsidP="00E6227B">
            <w:pPr>
              <w:spacing w:line="276" w:lineRule="auto"/>
              <w:rPr>
                <w:ins w:id="1900" w:author="phuong vu" w:date="2018-11-22T13:51:00Z"/>
                <w:lang w:val="en-US"/>
              </w:rPr>
              <w:pPrChange w:id="1901" w:author="phuong vu" w:date="2018-11-23T13:48:00Z">
                <w:pPr>
                  <w:spacing w:line="276" w:lineRule="auto"/>
                </w:pPr>
              </w:pPrChange>
            </w:pPr>
            <w:ins w:id="1902" w:author="phuong vu" w:date="2018-11-22T13:51:00Z">
              <w:r>
                <w:t>Tìm kiếm đơn hàng</w:t>
              </w:r>
            </w:ins>
          </w:p>
        </w:tc>
      </w:tr>
      <w:tr w:rsidR="00C774DC" w14:paraId="40E492D4" w14:textId="77777777" w:rsidTr="00C774DC">
        <w:trPr>
          <w:ins w:id="1903" w:author="phuong vu" w:date="2018-11-22T13:51:00Z"/>
        </w:trPr>
        <w:tc>
          <w:tcPr>
            <w:tcW w:w="2425" w:type="dxa"/>
          </w:tcPr>
          <w:p w14:paraId="691F2686" w14:textId="77777777" w:rsidR="00C774DC" w:rsidRPr="00B808BD" w:rsidRDefault="00C774DC" w:rsidP="00E6227B">
            <w:pPr>
              <w:spacing w:line="276" w:lineRule="auto"/>
              <w:rPr>
                <w:ins w:id="1904" w:author="phuong vu" w:date="2018-11-22T13:51:00Z"/>
                <w:b/>
              </w:rPr>
              <w:pPrChange w:id="1905" w:author="phuong vu" w:date="2018-11-23T13:48:00Z">
                <w:pPr>
                  <w:spacing w:line="276" w:lineRule="auto"/>
                </w:pPr>
              </w:pPrChange>
            </w:pPr>
            <w:ins w:id="1906" w:author="phuong vu" w:date="2018-11-22T13:51:00Z">
              <w:r w:rsidRPr="00B808BD">
                <w:rPr>
                  <w:b/>
                </w:rPr>
                <w:t>Đối tượng sử dụng</w:t>
              </w:r>
            </w:ins>
          </w:p>
        </w:tc>
        <w:tc>
          <w:tcPr>
            <w:tcW w:w="6686" w:type="dxa"/>
          </w:tcPr>
          <w:p w14:paraId="6B15DDA2" w14:textId="77777777" w:rsidR="00C774DC" w:rsidRPr="002947C2" w:rsidRDefault="00C774DC" w:rsidP="00E6227B">
            <w:pPr>
              <w:spacing w:line="276" w:lineRule="auto"/>
              <w:rPr>
                <w:ins w:id="1907" w:author="phuong vu" w:date="2018-11-22T13:51:00Z"/>
                <w:lang w:val="en-US"/>
              </w:rPr>
              <w:pPrChange w:id="1908" w:author="phuong vu" w:date="2018-11-23T13:48:00Z">
                <w:pPr>
                  <w:spacing w:line="276" w:lineRule="auto"/>
                </w:pPr>
              </w:pPrChange>
            </w:pPr>
            <w:ins w:id="1909" w:author="phuong vu" w:date="2018-11-22T13:51:00Z">
              <w:r w:rsidRPr="00730F28">
                <w:rPr>
                  <w:lang w:val="en-US"/>
                </w:rPr>
                <w:t>Nhân viên cửa hàng</w:t>
              </w:r>
            </w:ins>
          </w:p>
        </w:tc>
      </w:tr>
      <w:tr w:rsidR="00C774DC" w14:paraId="08C09361" w14:textId="77777777" w:rsidTr="00C774DC">
        <w:trPr>
          <w:ins w:id="1910" w:author="phuong vu" w:date="2018-11-22T13:51:00Z"/>
        </w:trPr>
        <w:tc>
          <w:tcPr>
            <w:tcW w:w="2425" w:type="dxa"/>
          </w:tcPr>
          <w:p w14:paraId="1BE195FA" w14:textId="77777777" w:rsidR="00C774DC" w:rsidRPr="00B808BD" w:rsidRDefault="00C774DC" w:rsidP="00E6227B">
            <w:pPr>
              <w:spacing w:line="276" w:lineRule="auto"/>
              <w:rPr>
                <w:ins w:id="1911" w:author="phuong vu" w:date="2018-11-22T13:51:00Z"/>
                <w:b/>
              </w:rPr>
              <w:pPrChange w:id="1912" w:author="phuong vu" w:date="2018-11-23T13:48:00Z">
                <w:pPr>
                  <w:spacing w:line="276" w:lineRule="auto"/>
                </w:pPr>
              </w:pPrChange>
            </w:pPr>
            <w:ins w:id="1913" w:author="phuong vu" w:date="2018-11-22T13:51:00Z">
              <w:r w:rsidRPr="00B808BD">
                <w:rPr>
                  <w:b/>
                </w:rPr>
                <w:t>Tiền điều kiện</w:t>
              </w:r>
            </w:ins>
          </w:p>
        </w:tc>
        <w:tc>
          <w:tcPr>
            <w:tcW w:w="6686" w:type="dxa"/>
          </w:tcPr>
          <w:p w14:paraId="38434BD2" w14:textId="77777777" w:rsidR="00C774DC" w:rsidRPr="002947C2" w:rsidRDefault="00C774DC" w:rsidP="00E6227B">
            <w:pPr>
              <w:spacing w:line="276" w:lineRule="auto"/>
              <w:rPr>
                <w:ins w:id="1914" w:author="phuong vu" w:date="2018-11-22T13:51:00Z"/>
                <w:lang w:val="en-US"/>
              </w:rPr>
              <w:pPrChange w:id="1915" w:author="phuong vu" w:date="2018-11-23T13:48:00Z">
                <w:pPr>
                  <w:spacing w:line="276" w:lineRule="auto"/>
                </w:pPr>
              </w:pPrChange>
            </w:pPr>
            <w:ins w:id="1916" w:author="phuong vu" w:date="2018-11-22T13:51:00Z">
              <w:r>
                <w:rPr>
                  <w:lang w:val="en-US"/>
                </w:rPr>
                <w:t>Truy cập được trang web quản lí và đăng nhập thành công vào hệ thống.</w:t>
              </w:r>
            </w:ins>
          </w:p>
        </w:tc>
      </w:tr>
      <w:tr w:rsidR="00C774DC" w14:paraId="63A063BF" w14:textId="77777777" w:rsidTr="00C774DC">
        <w:trPr>
          <w:ins w:id="1917" w:author="phuong vu" w:date="2018-11-22T13:51:00Z"/>
        </w:trPr>
        <w:tc>
          <w:tcPr>
            <w:tcW w:w="2425" w:type="dxa"/>
          </w:tcPr>
          <w:p w14:paraId="5EE2ACC7" w14:textId="77777777" w:rsidR="00C774DC" w:rsidRPr="00B808BD" w:rsidRDefault="00C774DC" w:rsidP="00E6227B">
            <w:pPr>
              <w:spacing w:line="276" w:lineRule="auto"/>
              <w:rPr>
                <w:ins w:id="1918" w:author="phuong vu" w:date="2018-11-22T13:51:00Z"/>
                <w:b/>
              </w:rPr>
              <w:pPrChange w:id="1919" w:author="phuong vu" w:date="2018-11-23T13:48:00Z">
                <w:pPr>
                  <w:spacing w:line="276" w:lineRule="auto"/>
                </w:pPr>
              </w:pPrChange>
            </w:pPr>
            <w:ins w:id="1920" w:author="phuong vu" w:date="2018-11-22T13:51:00Z">
              <w:r w:rsidRPr="00B808BD">
                <w:rPr>
                  <w:b/>
                </w:rPr>
                <w:t>Cách xử lí</w:t>
              </w:r>
            </w:ins>
          </w:p>
        </w:tc>
        <w:tc>
          <w:tcPr>
            <w:tcW w:w="6686" w:type="dxa"/>
          </w:tcPr>
          <w:p w14:paraId="390B4581" w14:textId="77777777" w:rsidR="00C774DC" w:rsidRDefault="00C774DC" w:rsidP="00E6227B">
            <w:pPr>
              <w:spacing w:line="276" w:lineRule="auto"/>
              <w:rPr>
                <w:ins w:id="1921" w:author="phuong vu" w:date="2018-11-22T13:51:00Z"/>
                <w:lang w:val="en-US"/>
              </w:rPr>
              <w:pPrChange w:id="1922" w:author="phuong vu" w:date="2018-11-23T13:48:00Z">
                <w:pPr>
                  <w:spacing w:line="276" w:lineRule="auto"/>
                </w:pPr>
              </w:pPrChange>
            </w:pPr>
            <w:ins w:id="1923" w:author="phuong vu" w:date="2018-11-22T13:51:00Z">
              <w:r>
                <w:rPr>
                  <w:lang w:val="en-US"/>
                </w:rPr>
                <w:t xml:space="preserve">Bước 1: Chọn một trong ba hình thức để tìm kiếm: Quét mã QR – Code, tên khách hàng hoặc mã đơn hàng. </w:t>
              </w:r>
            </w:ins>
          </w:p>
          <w:p w14:paraId="00763F55" w14:textId="77777777" w:rsidR="00C774DC" w:rsidRDefault="00C774DC" w:rsidP="00E6227B">
            <w:pPr>
              <w:spacing w:line="276" w:lineRule="auto"/>
              <w:rPr>
                <w:ins w:id="1924" w:author="phuong vu" w:date="2018-11-22T13:51:00Z"/>
                <w:lang w:val="en-US"/>
              </w:rPr>
              <w:pPrChange w:id="1925" w:author="phuong vu" w:date="2018-11-23T13:48:00Z">
                <w:pPr>
                  <w:spacing w:line="276" w:lineRule="auto"/>
                </w:pPr>
              </w:pPrChange>
            </w:pPr>
            <w:ins w:id="1926" w:author="phuong vu" w:date="2018-11-22T13:51:00Z">
              <w:r>
                <w:rPr>
                  <w:lang w:val="en-US"/>
                </w:rPr>
                <w:t>Bước 2: Nhập các thông tin yêu cầu.</w:t>
              </w:r>
            </w:ins>
          </w:p>
          <w:p w14:paraId="53684EB5" w14:textId="77777777" w:rsidR="00C774DC" w:rsidRPr="007C127C" w:rsidRDefault="00C774DC" w:rsidP="00E6227B">
            <w:pPr>
              <w:spacing w:line="276" w:lineRule="auto"/>
              <w:rPr>
                <w:ins w:id="1927" w:author="phuong vu" w:date="2018-11-22T13:51:00Z"/>
                <w:lang w:val="en-US"/>
              </w:rPr>
              <w:pPrChange w:id="1928" w:author="phuong vu" w:date="2018-11-23T13:48:00Z">
                <w:pPr>
                  <w:spacing w:line="276" w:lineRule="auto"/>
                </w:pPr>
              </w:pPrChange>
            </w:pPr>
            <w:ins w:id="1929" w:author="phuong vu" w:date="2018-11-22T13:51:00Z">
              <w:r>
                <w:rPr>
                  <w:lang w:val="en-US"/>
                </w:rPr>
                <w:t xml:space="preserve">Bước 3: Nhấn nút </w:t>
              </w:r>
              <w:r>
                <w:rPr>
                  <w:i/>
                  <w:lang w:val="en-US"/>
                </w:rPr>
                <w:t>“tìm kiếm”.</w:t>
              </w:r>
            </w:ins>
          </w:p>
        </w:tc>
      </w:tr>
      <w:tr w:rsidR="00C774DC" w14:paraId="118628D3" w14:textId="77777777" w:rsidTr="00C774DC">
        <w:trPr>
          <w:ins w:id="1930" w:author="phuong vu" w:date="2018-11-22T13:51:00Z"/>
        </w:trPr>
        <w:tc>
          <w:tcPr>
            <w:tcW w:w="2425" w:type="dxa"/>
          </w:tcPr>
          <w:p w14:paraId="1B1F9492" w14:textId="77777777" w:rsidR="00C774DC" w:rsidRPr="00B808BD" w:rsidRDefault="00C774DC" w:rsidP="00E6227B">
            <w:pPr>
              <w:spacing w:line="276" w:lineRule="auto"/>
              <w:rPr>
                <w:ins w:id="1931" w:author="phuong vu" w:date="2018-11-22T13:51:00Z"/>
                <w:b/>
              </w:rPr>
              <w:pPrChange w:id="1932" w:author="phuong vu" w:date="2018-11-23T13:48:00Z">
                <w:pPr>
                  <w:spacing w:line="276" w:lineRule="auto"/>
                </w:pPr>
              </w:pPrChange>
            </w:pPr>
            <w:ins w:id="1933" w:author="phuong vu" w:date="2018-11-22T13:51:00Z">
              <w:r w:rsidRPr="00B808BD">
                <w:rPr>
                  <w:b/>
                </w:rPr>
                <w:t>Kết quả</w:t>
              </w:r>
            </w:ins>
          </w:p>
        </w:tc>
        <w:tc>
          <w:tcPr>
            <w:tcW w:w="6686" w:type="dxa"/>
          </w:tcPr>
          <w:p w14:paraId="25935405" w14:textId="77777777" w:rsidR="00C774DC" w:rsidRDefault="00C774DC" w:rsidP="00E6227B">
            <w:pPr>
              <w:spacing w:line="276" w:lineRule="auto"/>
              <w:rPr>
                <w:ins w:id="1934" w:author="phuong vu" w:date="2018-11-22T13:51:00Z"/>
                <w:lang w:val="en-US"/>
              </w:rPr>
              <w:pPrChange w:id="1935" w:author="phuong vu" w:date="2018-11-23T13:48:00Z">
                <w:pPr>
                  <w:spacing w:line="276" w:lineRule="auto"/>
                </w:pPr>
              </w:pPrChange>
            </w:pPr>
            <w:ins w:id="1936" w:author="phuong vu" w:date="2018-11-22T13:51:00Z">
              <w:r>
                <w:rPr>
                  <w:lang w:val="en-US"/>
                </w:rPr>
                <w:t>Hiển thị kết quả mởi khung kế bên khung tìm kiếm.</w:t>
              </w:r>
            </w:ins>
          </w:p>
          <w:p w14:paraId="200B1963" w14:textId="77777777" w:rsidR="00C774DC" w:rsidRDefault="00C774DC" w:rsidP="00E6227B">
            <w:pPr>
              <w:spacing w:line="276" w:lineRule="auto"/>
              <w:rPr>
                <w:ins w:id="1937" w:author="phuong vu" w:date="2018-11-22T13:51:00Z"/>
                <w:lang w:val="en-US"/>
              </w:rPr>
              <w:pPrChange w:id="1938" w:author="phuong vu" w:date="2018-11-23T13:48:00Z">
                <w:pPr>
                  <w:spacing w:line="276" w:lineRule="auto"/>
                </w:pPr>
              </w:pPrChange>
            </w:pPr>
            <w:ins w:id="1939" w:author="phuong vu" w:date="2018-11-22T13:51:00Z">
              <w:r>
                <w:rPr>
                  <w:lang w:val="en-US"/>
                </w:rPr>
                <w:t>Kết quả tìm kiếm bao gồm:</w:t>
              </w:r>
            </w:ins>
          </w:p>
          <w:p w14:paraId="64D9AF13" w14:textId="77777777" w:rsidR="00C774DC" w:rsidRDefault="00C774DC" w:rsidP="00E6227B">
            <w:pPr>
              <w:pStyle w:val="ListParagraph"/>
              <w:numPr>
                <w:ilvl w:val="0"/>
                <w:numId w:val="31"/>
              </w:numPr>
              <w:spacing w:line="276" w:lineRule="auto"/>
              <w:rPr>
                <w:ins w:id="1940" w:author="phuong vu" w:date="2018-11-22T13:51:00Z"/>
                <w:lang w:val="en-US"/>
              </w:rPr>
              <w:pPrChange w:id="1941" w:author="phuong vu" w:date="2018-11-23T13:48:00Z">
                <w:pPr>
                  <w:pStyle w:val="ListParagraph"/>
                  <w:numPr>
                    <w:numId w:val="31"/>
                  </w:numPr>
                  <w:spacing w:line="276" w:lineRule="auto"/>
                  <w:ind w:hanging="360"/>
                </w:pPr>
              </w:pPrChange>
            </w:pPr>
            <w:ins w:id="1942" w:author="phuong vu" w:date="2018-11-22T13:51:00Z">
              <w:r>
                <w:rPr>
                  <w:lang w:val="en-US"/>
                </w:rPr>
                <w:t>Tên khách hàng (liên kết với trang xem thông tin chi tiết đơn hàng).</w:t>
              </w:r>
            </w:ins>
          </w:p>
          <w:p w14:paraId="0E1E4A04" w14:textId="77777777" w:rsidR="00C774DC" w:rsidRDefault="00C774DC" w:rsidP="00E6227B">
            <w:pPr>
              <w:pStyle w:val="ListParagraph"/>
              <w:numPr>
                <w:ilvl w:val="0"/>
                <w:numId w:val="31"/>
              </w:numPr>
              <w:spacing w:line="276" w:lineRule="auto"/>
              <w:rPr>
                <w:ins w:id="1943" w:author="phuong vu" w:date="2018-11-22T13:51:00Z"/>
                <w:lang w:val="en-US"/>
              </w:rPr>
              <w:pPrChange w:id="1944" w:author="phuong vu" w:date="2018-11-23T13:48:00Z">
                <w:pPr>
                  <w:pStyle w:val="ListParagraph"/>
                  <w:numPr>
                    <w:numId w:val="31"/>
                  </w:numPr>
                  <w:spacing w:line="276" w:lineRule="auto"/>
                  <w:ind w:hanging="360"/>
                </w:pPr>
              </w:pPrChange>
            </w:pPr>
            <w:ins w:id="1945" w:author="phuong vu" w:date="2018-11-22T13:51:00Z">
              <w:r>
                <w:rPr>
                  <w:lang w:val="en-US"/>
                </w:rPr>
                <w:lastRenderedPageBreak/>
                <w:t>Số điện thoại, email</w:t>
              </w:r>
            </w:ins>
          </w:p>
          <w:p w14:paraId="3B0A3453" w14:textId="77777777" w:rsidR="00C774DC" w:rsidRPr="007C127C" w:rsidRDefault="00C774DC" w:rsidP="00E6227B">
            <w:pPr>
              <w:pStyle w:val="ListParagraph"/>
              <w:numPr>
                <w:ilvl w:val="0"/>
                <w:numId w:val="31"/>
              </w:numPr>
              <w:spacing w:line="276" w:lineRule="auto"/>
              <w:rPr>
                <w:ins w:id="1946" w:author="phuong vu" w:date="2018-11-22T13:51:00Z"/>
                <w:lang w:val="en-US"/>
              </w:rPr>
              <w:pPrChange w:id="1947" w:author="phuong vu" w:date="2018-11-23T13:48:00Z">
                <w:pPr>
                  <w:pStyle w:val="ListParagraph"/>
                  <w:numPr>
                    <w:numId w:val="31"/>
                  </w:numPr>
                  <w:spacing w:line="276" w:lineRule="auto"/>
                  <w:ind w:hanging="360"/>
                </w:pPr>
              </w:pPrChange>
            </w:pPr>
            <w:ins w:id="1948" w:author="phuong vu" w:date="2018-11-22T13:51:00Z">
              <w:r>
                <w:rPr>
                  <w:lang w:val="en-US"/>
                </w:rPr>
                <w:t>Trạng thái đơn hàng</w:t>
              </w:r>
            </w:ins>
          </w:p>
        </w:tc>
      </w:tr>
      <w:tr w:rsidR="00C774DC" w14:paraId="30C7009B" w14:textId="77777777" w:rsidTr="00C774DC">
        <w:trPr>
          <w:ins w:id="1949" w:author="phuong vu" w:date="2018-11-22T13:51:00Z"/>
        </w:trPr>
        <w:tc>
          <w:tcPr>
            <w:tcW w:w="2425" w:type="dxa"/>
          </w:tcPr>
          <w:p w14:paraId="62D8E3DE" w14:textId="77777777" w:rsidR="00C774DC" w:rsidRPr="00B808BD" w:rsidRDefault="00C774DC" w:rsidP="00E6227B">
            <w:pPr>
              <w:spacing w:line="276" w:lineRule="auto"/>
              <w:rPr>
                <w:ins w:id="1950" w:author="phuong vu" w:date="2018-11-22T13:51:00Z"/>
                <w:b/>
              </w:rPr>
              <w:pPrChange w:id="1951" w:author="phuong vu" w:date="2018-11-23T13:48:00Z">
                <w:pPr>
                  <w:spacing w:line="276" w:lineRule="auto"/>
                </w:pPr>
              </w:pPrChange>
            </w:pPr>
            <w:ins w:id="1952" w:author="phuong vu" w:date="2018-11-22T13:51:00Z">
              <w:r w:rsidRPr="00B808BD">
                <w:rPr>
                  <w:b/>
                </w:rPr>
                <w:lastRenderedPageBreak/>
                <w:t>Ghi chú</w:t>
              </w:r>
            </w:ins>
          </w:p>
        </w:tc>
        <w:tc>
          <w:tcPr>
            <w:tcW w:w="6686" w:type="dxa"/>
          </w:tcPr>
          <w:p w14:paraId="35AAA4D9" w14:textId="77777777" w:rsidR="00C774DC" w:rsidRDefault="00C774DC" w:rsidP="00E6227B">
            <w:pPr>
              <w:keepNext/>
              <w:spacing w:line="276" w:lineRule="auto"/>
              <w:rPr>
                <w:ins w:id="1953" w:author="phuong vu" w:date="2018-11-22T13:51:00Z"/>
                <w:lang w:val="en-US"/>
              </w:rPr>
              <w:pPrChange w:id="1954" w:author="phuong vu" w:date="2018-11-23T13:48:00Z">
                <w:pPr>
                  <w:keepNext/>
                  <w:spacing w:line="276" w:lineRule="auto"/>
                </w:pPr>
              </w:pPrChange>
            </w:pPr>
            <w:ins w:id="1955" w:author="phuong vu" w:date="2018-11-22T13:51:00Z">
              <w:r>
                <w:rPr>
                  <w:lang w:val="en-US"/>
                </w:rPr>
                <w:t>Nếu không có thông tin nào nhập, Khi người dùng nhấn tìm kiếm, kết quả sẽ hiển thị tất cả.</w:t>
              </w:r>
            </w:ins>
          </w:p>
          <w:p w14:paraId="6E82F391" w14:textId="77777777" w:rsidR="00C774DC" w:rsidRPr="007C127C" w:rsidRDefault="00C774DC" w:rsidP="00E6227B">
            <w:pPr>
              <w:keepNext/>
              <w:spacing w:line="276" w:lineRule="auto"/>
              <w:rPr>
                <w:ins w:id="1956" w:author="phuong vu" w:date="2018-11-22T13:51:00Z"/>
                <w:i/>
                <w:lang w:val="en-US"/>
              </w:rPr>
              <w:pPrChange w:id="1957" w:author="phuong vu" w:date="2018-11-23T13:48:00Z">
                <w:pPr>
                  <w:keepNext/>
                  <w:spacing w:line="276" w:lineRule="auto"/>
                </w:pPr>
              </w:pPrChange>
            </w:pPr>
            <w:ins w:id="1958" w:author="phuong vu" w:date="2018-11-22T13:51:00Z">
              <w:r>
                <w:rPr>
                  <w:lang w:val="en-US"/>
                </w:rPr>
                <w:t xml:space="preserve">Mặc định và nếu không có kết quả sẽ hiển thị </w:t>
              </w:r>
              <w:r>
                <w:rPr>
                  <w:i/>
                  <w:lang w:val="en-US"/>
                </w:rPr>
                <w:t>“không có kết quả nào”.</w:t>
              </w:r>
            </w:ins>
          </w:p>
        </w:tc>
      </w:tr>
    </w:tbl>
    <w:p w14:paraId="5D6F08C2" w14:textId="77777777" w:rsidR="00C774DC" w:rsidRPr="007C127C" w:rsidRDefault="00C774DC" w:rsidP="00E6227B">
      <w:pPr>
        <w:spacing w:line="276" w:lineRule="auto"/>
        <w:rPr>
          <w:ins w:id="1959" w:author="phuong vu" w:date="2018-11-22T13:51:00Z"/>
        </w:rPr>
        <w:pPrChange w:id="1960" w:author="phuong vu" w:date="2018-11-23T13:48:00Z">
          <w:pPr/>
        </w:pPrChange>
      </w:pPr>
    </w:p>
    <w:p w14:paraId="07AFDB23" w14:textId="77777777" w:rsidR="00C774DC" w:rsidRDefault="00C774DC" w:rsidP="00E6227B">
      <w:pPr>
        <w:pStyle w:val="Heading3"/>
        <w:spacing w:line="276" w:lineRule="auto"/>
        <w:rPr>
          <w:ins w:id="1961" w:author="phuong vu" w:date="2018-11-22T13:51:00Z"/>
        </w:rPr>
        <w:pPrChange w:id="1962" w:author="phuong vu" w:date="2018-11-23T13:48:00Z">
          <w:pPr>
            <w:pStyle w:val="Heading4"/>
          </w:pPr>
        </w:pPrChange>
      </w:pPr>
      <w:bookmarkStart w:id="1963" w:name="_Toc530662494"/>
      <w:ins w:id="1964" w:author="phuong vu" w:date="2018-11-22T13:51:00Z">
        <w:r>
          <w:t>Đăng nhập hệ thống</w:t>
        </w:r>
        <w:bookmarkEnd w:id="1963"/>
      </w:ins>
    </w:p>
    <w:tbl>
      <w:tblPr>
        <w:tblStyle w:val="TableGrid"/>
        <w:tblW w:w="0" w:type="auto"/>
        <w:tblLook w:val="04A0" w:firstRow="1" w:lastRow="0" w:firstColumn="1" w:lastColumn="0" w:noHBand="0" w:noVBand="1"/>
      </w:tblPr>
      <w:tblGrid>
        <w:gridCol w:w="2342"/>
        <w:gridCol w:w="6435"/>
      </w:tblGrid>
      <w:tr w:rsidR="00C774DC" w14:paraId="515F2BA2" w14:textId="77777777" w:rsidTr="00C774DC">
        <w:trPr>
          <w:ins w:id="1965" w:author="phuong vu" w:date="2018-11-22T13:51:00Z"/>
        </w:trPr>
        <w:tc>
          <w:tcPr>
            <w:tcW w:w="2425" w:type="dxa"/>
          </w:tcPr>
          <w:p w14:paraId="00768D55" w14:textId="77777777" w:rsidR="00C774DC" w:rsidRPr="00B808BD" w:rsidRDefault="00C774DC" w:rsidP="00E6227B">
            <w:pPr>
              <w:spacing w:line="276" w:lineRule="auto"/>
              <w:rPr>
                <w:ins w:id="1966" w:author="phuong vu" w:date="2018-11-22T13:51:00Z"/>
                <w:b/>
              </w:rPr>
              <w:pPrChange w:id="1967" w:author="phuong vu" w:date="2018-11-23T13:48:00Z">
                <w:pPr>
                  <w:spacing w:line="276" w:lineRule="auto"/>
                </w:pPr>
              </w:pPrChange>
            </w:pPr>
            <w:ins w:id="1968" w:author="phuong vu" w:date="2018-11-22T13:51:00Z">
              <w:r w:rsidRPr="00B808BD">
                <w:rPr>
                  <w:b/>
                </w:rPr>
                <w:t>Mã yêu cầu</w:t>
              </w:r>
            </w:ins>
          </w:p>
        </w:tc>
        <w:tc>
          <w:tcPr>
            <w:tcW w:w="6686" w:type="dxa"/>
          </w:tcPr>
          <w:p w14:paraId="5F18B185" w14:textId="169834B0" w:rsidR="00C774DC" w:rsidRPr="002947C2" w:rsidRDefault="00C774DC" w:rsidP="00E6227B">
            <w:pPr>
              <w:spacing w:line="276" w:lineRule="auto"/>
              <w:rPr>
                <w:ins w:id="1969" w:author="phuong vu" w:date="2018-11-22T13:51:00Z"/>
                <w:lang w:val="en-US"/>
              </w:rPr>
              <w:pPrChange w:id="1970" w:author="phuong vu" w:date="2018-11-23T13:48:00Z">
                <w:pPr>
                  <w:spacing w:line="276" w:lineRule="auto"/>
                </w:pPr>
              </w:pPrChange>
            </w:pPr>
            <w:ins w:id="1971" w:author="phuong vu" w:date="2018-11-22T13:51:00Z">
              <w:r>
                <w:rPr>
                  <w:lang w:val="en-US"/>
                </w:rPr>
                <w:t>GU_0</w:t>
              </w:r>
            </w:ins>
            <w:ins w:id="1972" w:author="phuong vu" w:date="2018-11-23T08:52:00Z">
              <w:r w:rsidR="007E73AD">
                <w:rPr>
                  <w:lang w:val="en-US"/>
                </w:rPr>
                <w:t>9</w:t>
              </w:r>
            </w:ins>
          </w:p>
        </w:tc>
      </w:tr>
      <w:tr w:rsidR="00C774DC" w14:paraId="4B0B2B7C" w14:textId="77777777" w:rsidTr="00C774DC">
        <w:trPr>
          <w:ins w:id="1973" w:author="phuong vu" w:date="2018-11-22T13:51:00Z"/>
        </w:trPr>
        <w:tc>
          <w:tcPr>
            <w:tcW w:w="2425" w:type="dxa"/>
          </w:tcPr>
          <w:p w14:paraId="4B19D5DE" w14:textId="77777777" w:rsidR="00C774DC" w:rsidRPr="00B808BD" w:rsidRDefault="00C774DC" w:rsidP="00E6227B">
            <w:pPr>
              <w:spacing w:line="276" w:lineRule="auto"/>
              <w:rPr>
                <w:ins w:id="1974" w:author="phuong vu" w:date="2018-11-22T13:51:00Z"/>
                <w:b/>
              </w:rPr>
              <w:pPrChange w:id="1975" w:author="phuong vu" w:date="2018-11-23T13:48:00Z">
                <w:pPr>
                  <w:spacing w:line="276" w:lineRule="auto"/>
                </w:pPr>
              </w:pPrChange>
            </w:pPr>
            <w:ins w:id="1976" w:author="phuong vu" w:date="2018-11-22T13:51:00Z">
              <w:r w:rsidRPr="00B808BD">
                <w:rPr>
                  <w:b/>
                </w:rPr>
                <w:t>Tên chức năng</w:t>
              </w:r>
            </w:ins>
          </w:p>
        </w:tc>
        <w:tc>
          <w:tcPr>
            <w:tcW w:w="6686" w:type="dxa"/>
          </w:tcPr>
          <w:p w14:paraId="392E94B1" w14:textId="77777777" w:rsidR="00C774DC" w:rsidRPr="00A06DD8" w:rsidRDefault="00C774DC" w:rsidP="00E6227B">
            <w:pPr>
              <w:spacing w:line="276" w:lineRule="auto"/>
              <w:rPr>
                <w:ins w:id="1977" w:author="phuong vu" w:date="2018-11-22T13:51:00Z"/>
                <w:lang w:val="en-US"/>
              </w:rPr>
              <w:pPrChange w:id="1978" w:author="phuong vu" w:date="2018-11-23T13:48:00Z">
                <w:pPr>
                  <w:spacing w:line="276" w:lineRule="auto"/>
                </w:pPr>
              </w:pPrChange>
            </w:pPr>
            <w:ins w:id="1979" w:author="phuong vu" w:date="2018-11-22T13:51:00Z">
              <w:r>
                <w:rPr>
                  <w:lang w:val="en-US"/>
                </w:rPr>
                <w:t>Đăng nhập hệ thống</w:t>
              </w:r>
            </w:ins>
          </w:p>
        </w:tc>
      </w:tr>
      <w:tr w:rsidR="00C774DC" w14:paraId="3E83C42D" w14:textId="77777777" w:rsidTr="00C774DC">
        <w:trPr>
          <w:ins w:id="1980" w:author="phuong vu" w:date="2018-11-22T13:51:00Z"/>
        </w:trPr>
        <w:tc>
          <w:tcPr>
            <w:tcW w:w="2425" w:type="dxa"/>
          </w:tcPr>
          <w:p w14:paraId="068FFE14" w14:textId="77777777" w:rsidR="00C774DC" w:rsidRPr="00B808BD" w:rsidRDefault="00C774DC" w:rsidP="00E6227B">
            <w:pPr>
              <w:spacing w:line="276" w:lineRule="auto"/>
              <w:rPr>
                <w:ins w:id="1981" w:author="phuong vu" w:date="2018-11-22T13:51:00Z"/>
                <w:b/>
              </w:rPr>
              <w:pPrChange w:id="1982" w:author="phuong vu" w:date="2018-11-23T13:48:00Z">
                <w:pPr>
                  <w:spacing w:line="276" w:lineRule="auto"/>
                </w:pPr>
              </w:pPrChange>
            </w:pPr>
            <w:ins w:id="1983" w:author="phuong vu" w:date="2018-11-22T13:51:00Z">
              <w:r w:rsidRPr="00B808BD">
                <w:rPr>
                  <w:b/>
                </w:rPr>
                <w:t>Đối tượng sử dụng</w:t>
              </w:r>
            </w:ins>
          </w:p>
        </w:tc>
        <w:tc>
          <w:tcPr>
            <w:tcW w:w="6686" w:type="dxa"/>
          </w:tcPr>
          <w:p w14:paraId="5D130A6C" w14:textId="77777777" w:rsidR="00C774DC" w:rsidRPr="002947C2" w:rsidRDefault="00C774DC" w:rsidP="00E6227B">
            <w:pPr>
              <w:spacing w:line="276" w:lineRule="auto"/>
              <w:rPr>
                <w:ins w:id="1984" w:author="phuong vu" w:date="2018-11-22T13:51:00Z"/>
                <w:lang w:val="en-US"/>
              </w:rPr>
              <w:pPrChange w:id="1985" w:author="phuong vu" w:date="2018-11-23T13:48:00Z">
                <w:pPr>
                  <w:spacing w:line="276" w:lineRule="auto"/>
                </w:pPr>
              </w:pPrChange>
            </w:pPr>
            <w:ins w:id="1986" w:author="phuong vu" w:date="2018-11-22T13:51:00Z">
              <w:r w:rsidRPr="00730F28">
                <w:rPr>
                  <w:lang w:val="en-US"/>
                </w:rPr>
                <w:t>Nhân viên cửa hàng</w:t>
              </w:r>
              <w:r>
                <w:rPr>
                  <w:lang w:val="en-US"/>
                </w:rPr>
                <w:t>, khách hàng</w:t>
              </w:r>
            </w:ins>
          </w:p>
        </w:tc>
      </w:tr>
      <w:tr w:rsidR="00C774DC" w14:paraId="21EC5EE6" w14:textId="77777777" w:rsidTr="00C774DC">
        <w:trPr>
          <w:ins w:id="1987" w:author="phuong vu" w:date="2018-11-22T13:51:00Z"/>
        </w:trPr>
        <w:tc>
          <w:tcPr>
            <w:tcW w:w="2425" w:type="dxa"/>
          </w:tcPr>
          <w:p w14:paraId="6009BE40" w14:textId="77777777" w:rsidR="00C774DC" w:rsidRPr="00B808BD" w:rsidRDefault="00C774DC" w:rsidP="00E6227B">
            <w:pPr>
              <w:spacing w:line="276" w:lineRule="auto"/>
              <w:rPr>
                <w:ins w:id="1988" w:author="phuong vu" w:date="2018-11-22T13:51:00Z"/>
                <w:b/>
              </w:rPr>
              <w:pPrChange w:id="1989" w:author="phuong vu" w:date="2018-11-23T13:48:00Z">
                <w:pPr>
                  <w:spacing w:line="276" w:lineRule="auto"/>
                </w:pPr>
              </w:pPrChange>
            </w:pPr>
            <w:ins w:id="1990" w:author="phuong vu" w:date="2018-11-22T13:51:00Z">
              <w:r w:rsidRPr="00B808BD">
                <w:rPr>
                  <w:b/>
                </w:rPr>
                <w:t>Tiền điều kiện</w:t>
              </w:r>
            </w:ins>
          </w:p>
        </w:tc>
        <w:tc>
          <w:tcPr>
            <w:tcW w:w="6686" w:type="dxa"/>
          </w:tcPr>
          <w:p w14:paraId="70D47729" w14:textId="77777777" w:rsidR="00C774DC" w:rsidRPr="002947C2" w:rsidRDefault="00C774DC" w:rsidP="00E6227B">
            <w:pPr>
              <w:spacing w:line="276" w:lineRule="auto"/>
              <w:rPr>
                <w:ins w:id="1991" w:author="phuong vu" w:date="2018-11-22T13:51:00Z"/>
                <w:lang w:val="en-US"/>
              </w:rPr>
              <w:pPrChange w:id="1992" w:author="phuong vu" w:date="2018-11-23T13:48:00Z">
                <w:pPr>
                  <w:spacing w:line="276" w:lineRule="auto"/>
                </w:pPr>
              </w:pPrChange>
            </w:pPr>
            <w:ins w:id="1993" w:author="phuong vu" w:date="2018-11-22T13:51:00Z">
              <w:r>
                <w:rPr>
                  <w:lang w:val="en-US"/>
                </w:rPr>
                <w:t>Truy cập được trang web quản lí đối với nhân viên cửa hàng và ứng dụng điện thoại đối với khách hàng.</w:t>
              </w:r>
            </w:ins>
          </w:p>
        </w:tc>
      </w:tr>
      <w:tr w:rsidR="00C774DC" w14:paraId="05FDF105" w14:textId="77777777" w:rsidTr="00C774DC">
        <w:trPr>
          <w:ins w:id="1994" w:author="phuong vu" w:date="2018-11-22T13:51:00Z"/>
        </w:trPr>
        <w:tc>
          <w:tcPr>
            <w:tcW w:w="2425" w:type="dxa"/>
          </w:tcPr>
          <w:p w14:paraId="040172E7" w14:textId="77777777" w:rsidR="00C774DC" w:rsidRPr="00B808BD" w:rsidRDefault="00C774DC" w:rsidP="00E6227B">
            <w:pPr>
              <w:spacing w:line="276" w:lineRule="auto"/>
              <w:rPr>
                <w:ins w:id="1995" w:author="phuong vu" w:date="2018-11-22T13:51:00Z"/>
                <w:b/>
              </w:rPr>
              <w:pPrChange w:id="1996" w:author="phuong vu" w:date="2018-11-23T13:48:00Z">
                <w:pPr>
                  <w:spacing w:line="276" w:lineRule="auto"/>
                </w:pPr>
              </w:pPrChange>
            </w:pPr>
            <w:ins w:id="1997" w:author="phuong vu" w:date="2018-11-22T13:51:00Z">
              <w:r w:rsidRPr="00B808BD">
                <w:rPr>
                  <w:b/>
                </w:rPr>
                <w:t>Cách xử lí</w:t>
              </w:r>
            </w:ins>
          </w:p>
        </w:tc>
        <w:tc>
          <w:tcPr>
            <w:tcW w:w="6686" w:type="dxa"/>
          </w:tcPr>
          <w:p w14:paraId="46A1B71F" w14:textId="77777777" w:rsidR="00C774DC" w:rsidRDefault="00C774DC" w:rsidP="00E6227B">
            <w:pPr>
              <w:spacing w:line="276" w:lineRule="auto"/>
              <w:rPr>
                <w:ins w:id="1998" w:author="phuong vu" w:date="2018-11-22T13:51:00Z"/>
                <w:lang w:val="en-US"/>
              </w:rPr>
              <w:pPrChange w:id="1999" w:author="phuong vu" w:date="2018-11-23T13:48:00Z">
                <w:pPr>
                  <w:spacing w:line="276" w:lineRule="auto"/>
                </w:pPr>
              </w:pPrChange>
            </w:pPr>
            <w:ins w:id="2000" w:author="phuong vu" w:date="2018-11-22T13:51:00Z">
              <w:r>
                <w:rPr>
                  <w:lang w:val="en-US"/>
                </w:rPr>
                <w:t>Bước 1: Người dùng cần nhập email và mật khẩu.</w:t>
              </w:r>
            </w:ins>
          </w:p>
          <w:p w14:paraId="44FB0ABC" w14:textId="77777777" w:rsidR="00C774DC" w:rsidRDefault="00C774DC" w:rsidP="00E6227B">
            <w:pPr>
              <w:spacing w:line="276" w:lineRule="auto"/>
              <w:rPr>
                <w:ins w:id="2001" w:author="phuong vu" w:date="2018-11-22T13:51:00Z"/>
                <w:i/>
                <w:lang w:val="en-US"/>
              </w:rPr>
              <w:pPrChange w:id="2002" w:author="phuong vu" w:date="2018-11-23T13:48:00Z">
                <w:pPr>
                  <w:spacing w:line="276" w:lineRule="auto"/>
                </w:pPr>
              </w:pPrChange>
            </w:pPr>
            <w:ins w:id="2003" w:author="phuong vu" w:date="2018-11-22T13:51:00Z">
              <w:r>
                <w:rPr>
                  <w:lang w:val="en-US"/>
                </w:rPr>
                <w:t xml:space="preserve">Bước 2: Nhấn nút </w:t>
              </w:r>
              <w:r>
                <w:rPr>
                  <w:i/>
                  <w:lang w:val="en-US"/>
                </w:rPr>
                <w:t>“Đăng nhập”.</w:t>
              </w:r>
            </w:ins>
          </w:p>
          <w:p w14:paraId="6DD7AC68" w14:textId="77777777" w:rsidR="00C774DC" w:rsidRPr="00A06DD8" w:rsidRDefault="00C774DC" w:rsidP="00E6227B">
            <w:pPr>
              <w:spacing w:line="276" w:lineRule="auto"/>
              <w:rPr>
                <w:ins w:id="2004" w:author="phuong vu" w:date="2018-11-22T13:51:00Z"/>
                <w:lang w:val="en-US"/>
              </w:rPr>
              <w:pPrChange w:id="2005" w:author="phuong vu" w:date="2018-11-23T13:48:00Z">
                <w:pPr>
                  <w:spacing w:line="276" w:lineRule="auto"/>
                </w:pPr>
              </w:pPrChange>
            </w:pPr>
            <w:ins w:id="2006" w:author="phuong vu" w:date="2018-11-22T13:51:00Z">
              <w:r>
                <w:rPr>
                  <w:lang w:val="en-US"/>
                </w:rPr>
                <w:t>Bước 3: Hệ thống server API kiểm trả tài khoản vừa nhập đúng hay sai. Nếu đúng trả về một chuỗi token để người dùng gửi kèm mỗi khi muốn truy xuất dữ liệu và được lưu lại tạm thời trên ứng dụng điện thoại thông qua SharePreferences và Local Storage đối với trang web. Ngược lại, thông báo lỗi.</w:t>
              </w:r>
            </w:ins>
          </w:p>
        </w:tc>
      </w:tr>
      <w:tr w:rsidR="00C774DC" w14:paraId="58010658" w14:textId="77777777" w:rsidTr="00C774DC">
        <w:trPr>
          <w:ins w:id="2007" w:author="phuong vu" w:date="2018-11-22T13:51:00Z"/>
        </w:trPr>
        <w:tc>
          <w:tcPr>
            <w:tcW w:w="2425" w:type="dxa"/>
          </w:tcPr>
          <w:p w14:paraId="7A13FB32" w14:textId="77777777" w:rsidR="00C774DC" w:rsidRPr="00B808BD" w:rsidRDefault="00C774DC" w:rsidP="00E6227B">
            <w:pPr>
              <w:spacing w:line="276" w:lineRule="auto"/>
              <w:rPr>
                <w:ins w:id="2008" w:author="phuong vu" w:date="2018-11-22T13:51:00Z"/>
                <w:b/>
              </w:rPr>
              <w:pPrChange w:id="2009" w:author="phuong vu" w:date="2018-11-23T13:48:00Z">
                <w:pPr>
                  <w:spacing w:line="276" w:lineRule="auto"/>
                </w:pPr>
              </w:pPrChange>
            </w:pPr>
            <w:ins w:id="2010" w:author="phuong vu" w:date="2018-11-22T13:51:00Z">
              <w:r w:rsidRPr="00B808BD">
                <w:rPr>
                  <w:b/>
                </w:rPr>
                <w:t>Kết quả</w:t>
              </w:r>
            </w:ins>
          </w:p>
        </w:tc>
        <w:tc>
          <w:tcPr>
            <w:tcW w:w="6686" w:type="dxa"/>
          </w:tcPr>
          <w:p w14:paraId="6B9897B6" w14:textId="77777777" w:rsidR="00C774DC" w:rsidRPr="002947C2" w:rsidRDefault="00C774DC" w:rsidP="00E6227B">
            <w:pPr>
              <w:spacing w:line="276" w:lineRule="auto"/>
              <w:rPr>
                <w:ins w:id="2011" w:author="phuong vu" w:date="2018-11-22T13:51:00Z"/>
                <w:lang w:val="en-US"/>
              </w:rPr>
              <w:pPrChange w:id="2012" w:author="phuong vu" w:date="2018-11-23T13:48:00Z">
                <w:pPr>
                  <w:spacing w:line="276" w:lineRule="auto"/>
                </w:pPr>
              </w:pPrChange>
            </w:pPr>
            <w:ins w:id="2013" w:author="phuong vu" w:date="2018-11-22T13:51:00Z">
              <w:r>
                <w:rPr>
                  <w:lang w:val="en-US"/>
                </w:rPr>
                <w:t>Người dùng sẽ chuyển vào trang chính đối với người dùng là nhân viên cửa hàng. Đối với người dùng khách hàng chuyển vào màn hình chính của ứng dụng điện thoại.</w:t>
              </w:r>
            </w:ins>
          </w:p>
        </w:tc>
      </w:tr>
      <w:tr w:rsidR="00C774DC" w14:paraId="2205F402" w14:textId="77777777" w:rsidTr="00C774DC">
        <w:trPr>
          <w:ins w:id="2014" w:author="phuong vu" w:date="2018-11-22T13:51:00Z"/>
        </w:trPr>
        <w:tc>
          <w:tcPr>
            <w:tcW w:w="2425" w:type="dxa"/>
          </w:tcPr>
          <w:p w14:paraId="3A5D4718" w14:textId="77777777" w:rsidR="00C774DC" w:rsidRPr="00B808BD" w:rsidRDefault="00C774DC" w:rsidP="00E6227B">
            <w:pPr>
              <w:spacing w:line="276" w:lineRule="auto"/>
              <w:rPr>
                <w:ins w:id="2015" w:author="phuong vu" w:date="2018-11-22T13:51:00Z"/>
                <w:b/>
              </w:rPr>
              <w:pPrChange w:id="2016" w:author="phuong vu" w:date="2018-11-23T13:48:00Z">
                <w:pPr>
                  <w:spacing w:line="276" w:lineRule="auto"/>
                </w:pPr>
              </w:pPrChange>
            </w:pPr>
            <w:ins w:id="2017" w:author="phuong vu" w:date="2018-11-22T13:51:00Z">
              <w:r w:rsidRPr="00B808BD">
                <w:rPr>
                  <w:b/>
                </w:rPr>
                <w:t>Ghi chú</w:t>
              </w:r>
            </w:ins>
          </w:p>
        </w:tc>
        <w:tc>
          <w:tcPr>
            <w:tcW w:w="6686" w:type="dxa"/>
          </w:tcPr>
          <w:p w14:paraId="277D377E" w14:textId="77777777" w:rsidR="00C774DC" w:rsidRDefault="00C774DC" w:rsidP="00E6227B">
            <w:pPr>
              <w:keepNext/>
              <w:spacing w:line="276" w:lineRule="auto"/>
              <w:rPr>
                <w:ins w:id="2018" w:author="phuong vu" w:date="2018-11-22T13:51:00Z"/>
                <w:lang w:val="en-US"/>
              </w:rPr>
              <w:pPrChange w:id="2019" w:author="phuong vu" w:date="2018-11-23T13:48:00Z">
                <w:pPr>
                  <w:keepNext/>
                  <w:spacing w:line="276" w:lineRule="auto"/>
                </w:pPr>
              </w:pPrChange>
            </w:pPr>
            <w:ins w:id="2020" w:author="phuong vu" w:date="2018-11-22T13:51:00Z">
              <w:r>
                <w:rPr>
                  <w:lang w:val="en-US"/>
                </w:rPr>
                <w:t>Các thông tin email và mật khẩu là yêu cầu bắt buộc.</w:t>
              </w:r>
            </w:ins>
          </w:p>
          <w:p w14:paraId="09C6931A" w14:textId="77777777" w:rsidR="00C774DC" w:rsidRPr="007C127C" w:rsidRDefault="00C774DC" w:rsidP="00E6227B">
            <w:pPr>
              <w:keepNext/>
              <w:spacing w:line="276" w:lineRule="auto"/>
              <w:rPr>
                <w:ins w:id="2021" w:author="phuong vu" w:date="2018-11-22T13:51:00Z"/>
                <w:lang w:val="en-US"/>
              </w:rPr>
              <w:pPrChange w:id="2022" w:author="phuong vu" w:date="2018-11-23T13:48:00Z">
                <w:pPr>
                  <w:keepNext/>
                  <w:spacing w:line="276" w:lineRule="auto"/>
                </w:pPr>
              </w:pPrChange>
            </w:pPr>
            <w:ins w:id="2023" w:author="phuong vu" w:date="2018-11-22T13:51:00Z">
              <w:r>
                <w:rPr>
                  <w:lang w:val="en-US"/>
                </w:rPr>
                <w:t xml:space="preserve">Nếu đường truyền mạng lỗi, thì thông báo lỗi cho người dùng. </w:t>
              </w:r>
            </w:ins>
          </w:p>
        </w:tc>
      </w:tr>
    </w:tbl>
    <w:p w14:paraId="596EC6F8" w14:textId="77777777" w:rsidR="00C774DC" w:rsidRPr="007C127C" w:rsidRDefault="00C774DC" w:rsidP="00E6227B">
      <w:pPr>
        <w:spacing w:line="276" w:lineRule="auto"/>
        <w:rPr>
          <w:ins w:id="2024" w:author="phuong vu" w:date="2018-11-22T13:51:00Z"/>
          <w:lang w:val="en-US"/>
        </w:rPr>
        <w:pPrChange w:id="2025" w:author="phuong vu" w:date="2018-11-23T13:48:00Z">
          <w:pPr/>
        </w:pPrChange>
      </w:pPr>
    </w:p>
    <w:p w14:paraId="09D3F48F" w14:textId="77777777" w:rsidR="00C774DC" w:rsidRDefault="00C774DC" w:rsidP="00E6227B">
      <w:pPr>
        <w:pStyle w:val="Heading3"/>
        <w:spacing w:line="276" w:lineRule="auto"/>
        <w:rPr>
          <w:ins w:id="2026" w:author="phuong vu" w:date="2018-11-22T13:51:00Z"/>
        </w:rPr>
        <w:pPrChange w:id="2027" w:author="phuong vu" w:date="2018-11-23T13:48:00Z">
          <w:pPr>
            <w:pStyle w:val="Heading4"/>
          </w:pPr>
        </w:pPrChange>
      </w:pPr>
      <w:bookmarkStart w:id="2028" w:name="_Toc530662495"/>
      <w:ins w:id="2029" w:author="phuong vu" w:date="2018-11-22T13:51:00Z">
        <w:r>
          <w:t>Đăng xuất hệ thống</w:t>
        </w:r>
        <w:bookmarkEnd w:id="2028"/>
      </w:ins>
    </w:p>
    <w:tbl>
      <w:tblPr>
        <w:tblStyle w:val="TableGrid"/>
        <w:tblW w:w="0" w:type="auto"/>
        <w:tblLook w:val="04A0" w:firstRow="1" w:lastRow="0" w:firstColumn="1" w:lastColumn="0" w:noHBand="0" w:noVBand="1"/>
      </w:tblPr>
      <w:tblGrid>
        <w:gridCol w:w="2341"/>
        <w:gridCol w:w="6436"/>
      </w:tblGrid>
      <w:tr w:rsidR="00C774DC" w14:paraId="2BBFA45E" w14:textId="77777777" w:rsidTr="00C774DC">
        <w:trPr>
          <w:ins w:id="2030" w:author="phuong vu" w:date="2018-11-22T13:51:00Z"/>
        </w:trPr>
        <w:tc>
          <w:tcPr>
            <w:tcW w:w="2425" w:type="dxa"/>
          </w:tcPr>
          <w:p w14:paraId="2359CAF9" w14:textId="77777777" w:rsidR="00C774DC" w:rsidRPr="00B808BD" w:rsidRDefault="00C774DC" w:rsidP="00E6227B">
            <w:pPr>
              <w:spacing w:line="276" w:lineRule="auto"/>
              <w:rPr>
                <w:ins w:id="2031" w:author="phuong vu" w:date="2018-11-22T13:51:00Z"/>
                <w:b/>
              </w:rPr>
              <w:pPrChange w:id="2032" w:author="phuong vu" w:date="2018-11-23T13:48:00Z">
                <w:pPr>
                  <w:spacing w:line="276" w:lineRule="auto"/>
                </w:pPr>
              </w:pPrChange>
            </w:pPr>
            <w:ins w:id="2033" w:author="phuong vu" w:date="2018-11-22T13:51:00Z">
              <w:r w:rsidRPr="00B808BD">
                <w:rPr>
                  <w:b/>
                </w:rPr>
                <w:t>Mã yêu cầu</w:t>
              </w:r>
            </w:ins>
          </w:p>
        </w:tc>
        <w:tc>
          <w:tcPr>
            <w:tcW w:w="6686" w:type="dxa"/>
          </w:tcPr>
          <w:p w14:paraId="46CC6EB3" w14:textId="08BB5890" w:rsidR="00C774DC" w:rsidRPr="002947C2" w:rsidRDefault="00C774DC" w:rsidP="00E6227B">
            <w:pPr>
              <w:spacing w:line="276" w:lineRule="auto"/>
              <w:rPr>
                <w:ins w:id="2034" w:author="phuong vu" w:date="2018-11-22T13:51:00Z"/>
                <w:lang w:val="en-US"/>
              </w:rPr>
              <w:pPrChange w:id="2035" w:author="phuong vu" w:date="2018-11-23T13:48:00Z">
                <w:pPr>
                  <w:spacing w:line="276" w:lineRule="auto"/>
                </w:pPr>
              </w:pPrChange>
            </w:pPr>
            <w:ins w:id="2036" w:author="phuong vu" w:date="2018-11-22T13:51:00Z">
              <w:r>
                <w:rPr>
                  <w:lang w:val="en-US"/>
                </w:rPr>
                <w:t>GU_</w:t>
              </w:r>
            </w:ins>
            <w:ins w:id="2037" w:author="phuong vu" w:date="2018-11-23T08:52:00Z">
              <w:r w:rsidR="007E73AD">
                <w:rPr>
                  <w:lang w:val="en-US"/>
                </w:rPr>
                <w:t>10</w:t>
              </w:r>
            </w:ins>
          </w:p>
        </w:tc>
      </w:tr>
      <w:tr w:rsidR="00C774DC" w14:paraId="4F191E11" w14:textId="77777777" w:rsidTr="00C774DC">
        <w:trPr>
          <w:ins w:id="2038" w:author="phuong vu" w:date="2018-11-22T13:51:00Z"/>
        </w:trPr>
        <w:tc>
          <w:tcPr>
            <w:tcW w:w="2425" w:type="dxa"/>
          </w:tcPr>
          <w:p w14:paraId="72116DBB" w14:textId="77777777" w:rsidR="00C774DC" w:rsidRPr="00B808BD" w:rsidRDefault="00C774DC" w:rsidP="00E6227B">
            <w:pPr>
              <w:spacing w:line="276" w:lineRule="auto"/>
              <w:rPr>
                <w:ins w:id="2039" w:author="phuong vu" w:date="2018-11-22T13:51:00Z"/>
                <w:b/>
              </w:rPr>
              <w:pPrChange w:id="2040" w:author="phuong vu" w:date="2018-11-23T13:48:00Z">
                <w:pPr>
                  <w:spacing w:line="276" w:lineRule="auto"/>
                </w:pPr>
              </w:pPrChange>
            </w:pPr>
            <w:ins w:id="2041" w:author="phuong vu" w:date="2018-11-22T13:51:00Z">
              <w:r w:rsidRPr="00B808BD">
                <w:rPr>
                  <w:b/>
                </w:rPr>
                <w:t>Tên chức năng</w:t>
              </w:r>
            </w:ins>
          </w:p>
        </w:tc>
        <w:tc>
          <w:tcPr>
            <w:tcW w:w="6686" w:type="dxa"/>
          </w:tcPr>
          <w:p w14:paraId="21AB98FE" w14:textId="77777777" w:rsidR="00C774DC" w:rsidRPr="002947C2" w:rsidRDefault="00C774DC" w:rsidP="00E6227B">
            <w:pPr>
              <w:spacing w:line="276" w:lineRule="auto"/>
              <w:rPr>
                <w:ins w:id="2042" w:author="phuong vu" w:date="2018-11-22T13:51:00Z"/>
                <w:lang w:val="en-US"/>
              </w:rPr>
              <w:pPrChange w:id="2043" w:author="phuong vu" w:date="2018-11-23T13:48:00Z">
                <w:pPr>
                  <w:spacing w:line="276" w:lineRule="auto"/>
                </w:pPr>
              </w:pPrChange>
            </w:pPr>
            <w:ins w:id="2044" w:author="phuong vu" w:date="2018-11-22T13:51:00Z">
              <w:r>
                <w:rPr>
                  <w:lang w:val="en-US"/>
                </w:rPr>
                <w:t>Đăng xuất hệ thống</w:t>
              </w:r>
            </w:ins>
          </w:p>
        </w:tc>
      </w:tr>
      <w:tr w:rsidR="00C774DC" w14:paraId="4C1FA337" w14:textId="77777777" w:rsidTr="00C774DC">
        <w:trPr>
          <w:ins w:id="2045" w:author="phuong vu" w:date="2018-11-22T13:51:00Z"/>
        </w:trPr>
        <w:tc>
          <w:tcPr>
            <w:tcW w:w="2425" w:type="dxa"/>
          </w:tcPr>
          <w:p w14:paraId="11A34B32" w14:textId="77777777" w:rsidR="00C774DC" w:rsidRPr="00B808BD" w:rsidRDefault="00C774DC" w:rsidP="00E6227B">
            <w:pPr>
              <w:spacing w:line="276" w:lineRule="auto"/>
              <w:rPr>
                <w:ins w:id="2046" w:author="phuong vu" w:date="2018-11-22T13:51:00Z"/>
                <w:b/>
              </w:rPr>
              <w:pPrChange w:id="2047" w:author="phuong vu" w:date="2018-11-23T13:48:00Z">
                <w:pPr>
                  <w:spacing w:line="276" w:lineRule="auto"/>
                </w:pPr>
              </w:pPrChange>
            </w:pPr>
            <w:ins w:id="2048" w:author="phuong vu" w:date="2018-11-22T13:51:00Z">
              <w:r w:rsidRPr="00B808BD">
                <w:rPr>
                  <w:b/>
                </w:rPr>
                <w:t>Đối tượng sử dụng</w:t>
              </w:r>
            </w:ins>
          </w:p>
        </w:tc>
        <w:tc>
          <w:tcPr>
            <w:tcW w:w="6686" w:type="dxa"/>
          </w:tcPr>
          <w:p w14:paraId="4088688C" w14:textId="77777777" w:rsidR="00C774DC" w:rsidRPr="002947C2" w:rsidRDefault="00C774DC" w:rsidP="00E6227B">
            <w:pPr>
              <w:spacing w:line="276" w:lineRule="auto"/>
              <w:rPr>
                <w:ins w:id="2049" w:author="phuong vu" w:date="2018-11-22T13:51:00Z"/>
                <w:lang w:val="en-US"/>
              </w:rPr>
              <w:pPrChange w:id="2050" w:author="phuong vu" w:date="2018-11-23T13:48:00Z">
                <w:pPr>
                  <w:spacing w:line="276" w:lineRule="auto"/>
                </w:pPr>
              </w:pPrChange>
            </w:pPr>
            <w:ins w:id="2051" w:author="phuong vu" w:date="2018-11-22T13:51:00Z">
              <w:r w:rsidRPr="00730F28">
                <w:rPr>
                  <w:lang w:val="en-US"/>
                </w:rPr>
                <w:t>Nhân viên cửa hàng</w:t>
              </w:r>
              <w:r>
                <w:rPr>
                  <w:lang w:val="en-US"/>
                </w:rPr>
                <w:t>, khách hàng</w:t>
              </w:r>
            </w:ins>
          </w:p>
        </w:tc>
      </w:tr>
      <w:tr w:rsidR="00C774DC" w14:paraId="2FAF64BD" w14:textId="77777777" w:rsidTr="00C774DC">
        <w:trPr>
          <w:ins w:id="2052" w:author="phuong vu" w:date="2018-11-22T13:51:00Z"/>
        </w:trPr>
        <w:tc>
          <w:tcPr>
            <w:tcW w:w="2425" w:type="dxa"/>
          </w:tcPr>
          <w:p w14:paraId="74C56572" w14:textId="77777777" w:rsidR="00C774DC" w:rsidRPr="00B808BD" w:rsidRDefault="00C774DC" w:rsidP="00E6227B">
            <w:pPr>
              <w:spacing w:line="276" w:lineRule="auto"/>
              <w:rPr>
                <w:ins w:id="2053" w:author="phuong vu" w:date="2018-11-22T13:51:00Z"/>
                <w:b/>
              </w:rPr>
              <w:pPrChange w:id="2054" w:author="phuong vu" w:date="2018-11-23T13:48:00Z">
                <w:pPr>
                  <w:spacing w:line="276" w:lineRule="auto"/>
                </w:pPr>
              </w:pPrChange>
            </w:pPr>
            <w:ins w:id="2055" w:author="phuong vu" w:date="2018-11-22T13:51:00Z">
              <w:r w:rsidRPr="00B808BD">
                <w:rPr>
                  <w:b/>
                </w:rPr>
                <w:t>Tiền điều kiện</w:t>
              </w:r>
            </w:ins>
          </w:p>
        </w:tc>
        <w:tc>
          <w:tcPr>
            <w:tcW w:w="6686" w:type="dxa"/>
          </w:tcPr>
          <w:p w14:paraId="53D1B8E7" w14:textId="77777777" w:rsidR="00C774DC" w:rsidRPr="002947C2" w:rsidRDefault="00C774DC" w:rsidP="00E6227B">
            <w:pPr>
              <w:spacing w:line="276" w:lineRule="auto"/>
              <w:rPr>
                <w:ins w:id="2056" w:author="phuong vu" w:date="2018-11-22T13:51:00Z"/>
                <w:lang w:val="en-US"/>
              </w:rPr>
              <w:pPrChange w:id="2057" w:author="phuong vu" w:date="2018-11-23T13:48:00Z">
                <w:pPr>
                  <w:spacing w:line="276" w:lineRule="auto"/>
                </w:pPr>
              </w:pPrChange>
            </w:pPr>
            <w:ins w:id="2058" w:author="phuong vu" w:date="2018-11-22T13:51:00Z">
              <w:r>
                <w:rPr>
                  <w:lang w:val="en-US"/>
                </w:rPr>
                <w:t>Truy cập được trang web quản lí đối với nhân viên cửa hàng và ứng dụng điện thoại đối với khách hàng và đăng nhập thành công</w:t>
              </w:r>
            </w:ins>
          </w:p>
        </w:tc>
      </w:tr>
      <w:tr w:rsidR="00C774DC" w14:paraId="5736DB4D" w14:textId="77777777" w:rsidTr="00C774DC">
        <w:trPr>
          <w:ins w:id="2059" w:author="phuong vu" w:date="2018-11-22T13:51:00Z"/>
        </w:trPr>
        <w:tc>
          <w:tcPr>
            <w:tcW w:w="2425" w:type="dxa"/>
          </w:tcPr>
          <w:p w14:paraId="76B872EF" w14:textId="77777777" w:rsidR="00C774DC" w:rsidRPr="00B808BD" w:rsidRDefault="00C774DC" w:rsidP="00E6227B">
            <w:pPr>
              <w:spacing w:line="276" w:lineRule="auto"/>
              <w:rPr>
                <w:ins w:id="2060" w:author="phuong vu" w:date="2018-11-22T13:51:00Z"/>
                <w:b/>
              </w:rPr>
              <w:pPrChange w:id="2061" w:author="phuong vu" w:date="2018-11-23T13:48:00Z">
                <w:pPr>
                  <w:spacing w:line="276" w:lineRule="auto"/>
                </w:pPr>
              </w:pPrChange>
            </w:pPr>
            <w:ins w:id="2062" w:author="phuong vu" w:date="2018-11-22T13:51:00Z">
              <w:r w:rsidRPr="00B808BD">
                <w:rPr>
                  <w:b/>
                </w:rPr>
                <w:t>Cách xử lí</w:t>
              </w:r>
            </w:ins>
          </w:p>
        </w:tc>
        <w:tc>
          <w:tcPr>
            <w:tcW w:w="6686" w:type="dxa"/>
          </w:tcPr>
          <w:p w14:paraId="1D1E3795" w14:textId="77777777" w:rsidR="00C774DC" w:rsidRDefault="00C774DC" w:rsidP="00E6227B">
            <w:pPr>
              <w:spacing w:line="276" w:lineRule="auto"/>
              <w:rPr>
                <w:ins w:id="2063" w:author="phuong vu" w:date="2018-11-22T13:51:00Z"/>
                <w:lang w:val="en-US"/>
              </w:rPr>
              <w:pPrChange w:id="2064" w:author="phuong vu" w:date="2018-11-23T13:48:00Z">
                <w:pPr>
                  <w:spacing w:line="276" w:lineRule="auto"/>
                </w:pPr>
              </w:pPrChange>
            </w:pPr>
            <w:ins w:id="2065" w:author="phuong vu" w:date="2018-11-22T13:51:00Z">
              <w:r>
                <w:rPr>
                  <w:lang w:val="en-US"/>
                </w:rPr>
                <w:t>Bước 1: Click vào Đăng xuất ở góc phải trên đối với trang web và Tài khoản -&gt; Đăng xuất đối với ứng dụng điện thoại</w:t>
              </w:r>
            </w:ins>
          </w:p>
          <w:p w14:paraId="2B47133E" w14:textId="77777777" w:rsidR="00C774DC" w:rsidRPr="007C127C" w:rsidRDefault="00C774DC" w:rsidP="00E6227B">
            <w:pPr>
              <w:spacing w:line="276" w:lineRule="auto"/>
              <w:rPr>
                <w:ins w:id="2066" w:author="phuong vu" w:date="2018-11-22T13:51:00Z"/>
                <w:lang w:val="en-US"/>
              </w:rPr>
              <w:pPrChange w:id="2067" w:author="phuong vu" w:date="2018-11-23T13:48:00Z">
                <w:pPr>
                  <w:spacing w:line="276" w:lineRule="auto"/>
                </w:pPr>
              </w:pPrChange>
            </w:pPr>
            <w:ins w:id="2068" w:author="phuong vu" w:date="2018-11-22T13:51:00Z">
              <w:r>
                <w:rPr>
                  <w:lang w:val="en-US"/>
                </w:rPr>
                <w:lastRenderedPageBreak/>
                <w:t>Bước 2: Ứng dụng cũng như trang web sẽ xóa toàn bộ thông tin để đăng nhập và thông tin lưu tạm thời ra khỏi SharePreferences, Local Storage.</w:t>
              </w:r>
            </w:ins>
          </w:p>
          <w:p w14:paraId="60B9E945" w14:textId="77777777" w:rsidR="00C774DC" w:rsidRPr="002947C2" w:rsidRDefault="00C774DC" w:rsidP="00E6227B">
            <w:pPr>
              <w:spacing w:line="276" w:lineRule="auto"/>
              <w:rPr>
                <w:ins w:id="2069" w:author="phuong vu" w:date="2018-11-22T13:51:00Z"/>
                <w:lang w:val="en-US"/>
              </w:rPr>
              <w:pPrChange w:id="2070" w:author="phuong vu" w:date="2018-11-23T13:48:00Z">
                <w:pPr>
                  <w:spacing w:line="276" w:lineRule="auto"/>
                </w:pPr>
              </w:pPrChange>
            </w:pPr>
            <w:ins w:id="2071" w:author="phuong vu" w:date="2018-11-22T13:51:00Z">
              <w:r>
                <w:rPr>
                  <w:lang w:val="en-US"/>
                </w:rPr>
                <w:t>Bước 3: Tự động chuyển về trang đăng nhập.</w:t>
              </w:r>
            </w:ins>
          </w:p>
        </w:tc>
      </w:tr>
      <w:tr w:rsidR="00C774DC" w14:paraId="7D0B37CD" w14:textId="77777777" w:rsidTr="00C774DC">
        <w:trPr>
          <w:ins w:id="2072" w:author="phuong vu" w:date="2018-11-22T13:51:00Z"/>
        </w:trPr>
        <w:tc>
          <w:tcPr>
            <w:tcW w:w="2425" w:type="dxa"/>
          </w:tcPr>
          <w:p w14:paraId="6E87EDA4" w14:textId="77777777" w:rsidR="00C774DC" w:rsidRPr="00B808BD" w:rsidRDefault="00C774DC" w:rsidP="00E6227B">
            <w:pPr>
              <w:spacing w:line="276" w:lineRule="auto"/>
              <w:rPr>
                <w:ins w:id="2073" w:author="phuong vu" w:date="2018-11-22T13:51:00Z"/>
                <w:b/>
              </w:rPr>
              <w:pPrChange w:id="2074" w:author="phuong vu" w:date="2018-11-23T13:48:00Z">
                <w:pPr>
                  <w:spacing w:line="276" w:lineRule="auto"/>
                </w:pPr>
              </w:pPrChange>
            </w:pPr>
            <w:ins w:id="2075" w:author="phuong vu" w:date="2018-11-22T13:51:00Z">
              <w:r w:rsidRPr="00B808BD">
                <w:rPr>
                  <w:b/>
                </w:rPr>
                <w:lastRenderedPageBreak/>
                <w:t>Kết quả</w:t>
              </w:r>
            </w:ins>
          </w:p>
        </w:tc>
        <w:tc>
          <w:tcPr>
            <w:tcW w:w="6686" w:type="dxa"/>
          </w:tcPr>
          <w:p w14:paraId="6FB49028" w14:textId="77777777" w:rsidR="00C774DC" w:rsidRPr="002947C2" w:rsidRDefault="00C774DC" w:rsidP="00E6227B">
            <w:pPr>
              <w:spacing w:line="276" w:lineRule="auto"/>
              <w:rPr>
                <w:ins w:id="2076" w:author="phuong vu" w:date="2018-11-22T13:51:00Z"/>
                <w:lang w:val="en-US"/>
              </w:rPr>
              <w:pPrChange w:id="2077" w:author="phuong vu" w:date="2018-11-23T13:48:00Z">
                <w:pPr>
                  <w:spacing w:line="276" w:lineRule="auto"/>
                </w:pPr>
              </w:pPrChange>
            </w:pPr>
            <w:ins w:id="2078" w:author="phuong vu" w:date="2018-11-22T13:51:00Z">
              <w:r>
                <w:rPr>
                  <w:lang w:val="en-US"/>
                </w:rPr>
                <w:t>Người dùng quay lại trang đăng nhập</w:t>
              </w:r>
            </w:ins>
          </w:p>
        </w:tc>
      </w:tr>
      <w:tr w:rsidR="00C774DC" w14:paraId="4EEE10FC" w14:textId="77777777" w:rsidTr="00C774DC">
        <w:trPr>
          <w:ins w:id="2079" w:author="phuong vu" w:date="2018-11-22T13:51:00Z"/>
        </w:trPr>
        <w:tc>
          <w:tcPr>
            <w:tcW w:w="2425" w:type="dxa"/>
          </w:tcPr>
          <w:p w14:paraId="3268BB9E" w14:textId="77777777" w:rsidR="00C774DC" w:rsidRPr="00B808BD" w:rsidRDefault="00C774DC" w:rsidP="00E6227B">
            <w:pPr>
              <w:spacing w:line="276" w:lineRule="auto"/>
              <w:rPr>
                <w:ins w:id="2080" w:author="phuong vu" w:date="2018-11-22T13:51:00Z"/>
                <w:b/>
              </w:rPr>
              <w:pPrChange w:id="2081" w:author="phuong vu" w:date="2018-11-23T13:48:00Z">
                <w:pPr>
                  <w:spacing w:line="276" w:lineRule="auto"/>
                </w:pPr>
              </w:pPrChange>
            </w:pPr>
            <w:ins w:id="2082" w:author="phuong vu" w:date="2018-11-22T13:51:00Z">
              <w:r w:rsidRPr="00B808BD">
                <w:rPr>
                  <w:b/>
                </w:rPr>
                <w:t>Ghi chú</w:t>
              </w:r>
            </w:ins>
          </w:p>
        </w:tc>
        <w:tc>
          <w:tcPr>
            <w:tcW w:w="6686" w:type="dxa"/>
          </w:tcPr>
          <w:p w14:paraId="76F277E2" w14:textId="77777777" w:rsidR="00C774DC" w:rsidRPr="002947C2" w:rsidRDefault="00C774DC" w:rsidP="00E6227B">
            <w:pPr>
              <w:keepNext/>
              <w:spacing w:line="276" w:lineRule="auto"/>
              <w:rPr>
                <w:ins w:id="2083" w:author="phuong vu" w:date="2018-11-22T13:51:00Z"/>
                <w:lang w:val="en-US"/>
              </w:rPr>
              <w:pPrChange w:id="2084" w:author="phuong vu" w:date="2018-11-23T13:48:00Z">
                <w:pPr>
                  <w:keepNext/>
                  <w:spacing w:line="276" w:lineRule="auto"/>
                </w:pPr>
              </w:pPrChange>
            </w:pPr>
            <w:ins w:id="2085" w:author="phuong vu" w:date="2018-11-22T13:51:00Z">
              <w:r>
                <w:rPr>
                  <w:lang w:val="en-US"/>
                </w:rPr>
                <w:t xml:space="preserve">Bắt buộc mọi thông tin, dữ liệu lưu tạm thời phải được xóa sạch. </w:t>
              </w:r>
            </w:ins>
          </w:p>
        </w:tc>
      </w:tr>
    </w:tbl>
    <w:p w14:paraId="1E0E855E" w14:textId="77777777" w:rsidR="00C774DC" w:rsidRPr="00A06DD8" w:rsidRDefault="00C774DC" w:rsidP="00E6227B">
      <w:pPr>
        <w:spacing w:line="276" w:lineRule="auto"/>
        <w:rPr>
          <w:ins w:id="2086" w:author="phuong vu" w:date="2018-11-22T13:51:00Z"/>
        </w:rPr>
        <w:pPrChange w:id="2087" w:author="phuong vu" w:date="2018-11-23T13:48:00Z">
          <w:pPr/>
        </w:pPrChange>
      </w:pPr>
    </w:p>
    <w:p w14:paraId="2E1F1741" w14:textId="77777777" w:rsidR="00C774DC" w:rsidRPr="007C127C" w:rsidRDefault="00C774DC" w:rsidP="00E6227B">
      <w:pPr>
        <w:pStyle w:val="Heading3"/>
        <w:spacing w:line="276" w:lineRule="auto"/>
        <w:rPr>
          <w:ins w:id="2088" w:author="phuong vu" w:date="2018-11-22T13:51:00Z"/>
        </w:rPr>
        <w:pPrChange w:id="2089" w:author="phuong vu" w:date="2018-11-23T13:48:00Z">
          <w:pPr>
            <w:pStyle w:val="Heading4"/>
          </w:pPr>
        </w:pPrChange>
      </w:pPr>
      <w:ins w:id="2090" w:author="phuong vu" w:date="2018-11-22T13:51:00Z">
        <w:r>
          <w:t xml:space="preserve"> </w:t>
        </w:r>
        <w:bookmarkStart w:id="2091" w:name="_Toc530662496"/>
        <w:r>
          <w:t>Đăng kí tài khoản khách hàng</w:t>
        </w:r>
        <w:bookmarkEnd w:id="2091"/>
      </w:ins>
    </w:p>
    <w:tbl>
      <w:tblPr>
        <w:tblStyle w:val="TableGrid"/>
        <w:tblW w:w="0" w:type="auto"/>
        <w:tblLook w:val="04A0" w:firstRow="1" w:lastRow="0" w:firstColumn="1" w:lastColumn="0" w:noHBand="0" w:noVBand="1"/>
      </w:tblPr>
      <w:tblGrid>
        <w:gridCol w:w="2351"/>
        <w:gridCol w:w="6426"/>
      </w:tblGrid>
      <w:tr w:rsidR="00C774DC" w14:paraId="670BA799" w14:textId="77777777" w:rsidTr="00C774DC">
        <w:trPr>
          <w:ins w:id="2092" w:author="phuong vu" w:date="2018-11-22T13:51:00Z"/>
        </w:trPr>
        <w:tc>
          <w:tcPr>
            <w:tcW w:w="2425" w:type="dxa"/>
          </w:tcPr>
          <w:p w14:paraId="79CBE39D" w14:textId="77777777" w:rsidR="00C774DC" w:rsidRPr="00B808BD" w:rsidRDefault="00C774DC" w:rsidP="00E6227B">
            <w:pPr>
              <w:spacing w:line="276" w:lineRule="auto"/>
              <w:rPr>
                <w:ins w:id="2093" w:author="phuong vu" w:date="2018-11-22T13:51:00Z"/>
                <w:b/>
              </w:rPr>
              <w:pPrChange w:id="2094" w:author="phuong vu" w:date="2018-11-23T13:48:00Z">
                <w:pPr>
                  <w:spacing w:line="276" w:lineRule="auto"/>
                </w:pPr>
              </w:pPrChange>
            </w:pPr>
            <w:ins w:id="2095" w:author="phuong vu" w:date="2018-11-22T13:51:00Z">
              <w:r w:rsidRPr="00B808BD">
                <w:rPr>
                  <w:b/>
                </w:rPr>
                <w:t>Mã yêu cầu</w:t>
              </w:r>
            </w:ins>
          </w:p>
        </w:tc>
        <w:tc>
          <w:tcPr>
            <w:tcW w:w="6686" w:type="dxa"/>
          </w:tcPr>
          <w:p w14:paraId="1DE7F76C" w14:textId="61F965E1" w:rsidR="00C774DC" w:rsidRPr="002947C2" w:rsidRDefault="00C774DC" w:rsidP="00E6227B">
            <w:pPr>
              <w:spacing w:line="276" w:lineRule="auto"/>
              <w:rPr>
                <w:ins w:id="2096" w:author="phuong vu" w:date="2018-11-22T13:51:00Z"/>
                <w:lang w:val="en-US"/>
              </w:rPr>
              <w:pPrChange w:id="2097" w:author="phuong vu" w:date="2018-11-23T13:48:00Z">
                <w:pPr>
                  <w:spacing w:line="276" w:lineRule="auto"/>
                </w:pPr>
              </w:pPrChange>
            </w:pPr>
            <w:ins w:id="2098" w:author="phuong vu" w:date="2018-11-22T13:51:00Z">
              <w:r>
                <w:rPr>
                  <w:lang w:val="en-US"/>
                </w:rPr>
                <w:t>GU_1</w:t>
              </w:r>
            </w:ins>
            <w:ins w:id="2099" w:author="phuong vu" w:date="2018-11-23T08:52:00Z">
              <w:r w:rsidR="007E73AD">
                <w:rPr>
                  <w:lang w:val="en-US"/>
                </w:rPr>
                <w:t>1</w:t>
              </w:r>
            </w:ins>
          </w:p>
        </w:tc>
      </w:tr>
      <w:tr w:rsidR="00C774DC" w14:paraId="24F8DAEC" w14:textId="77777777" w:rsidTr="00C774DC">
        <w:trPr>
          <w:ins w:id="2100" w:author="phuong vu" w:date="2018-11-22T13:51:00Z"/>
        </w:trPr>
        <w:tc>
          <w:tcPr>
            <w:tcW w:w="2425" w:type="dxa"/>
          </w:tcPr>
          <w:p w14:paraId="45298FB8" w14:textId="77777777" w:rsidR="00C774DC" w:rsidRPr="00B808BD" w:rsidRDefault="00C774DC" w:rsidP="00E6227B">
            <w:pPr>
              <w:spacing w:line="276" w:lineRule="auto"/>
              <w:rPr>
                <w:ins w:id="2101" w:author="phuong vu" w:date="2018-11-22T13:51:00Z"/>
                <w:b/>
              </w:rPr>
              <w:pPrChange w:id="2102" w:author="phuong vu" w:date="2018-11-23T13:48:00Z">
                <w:pPr>
                  <w:spacing w:line="276" w:lineRule="auto"/>
                </w:pPr>
              </w:pPrChange>
            </w:pPr>
            <w:ins w:id="2103" w:author="phuong vu" w:date="2018-11-22T13:51:00Z">
              <w:r w:rsidRPr="00B808BD">
                <w:rPr>
                  <w:b/>
                </w:rPr>
                <w:t>Tên chức năng</w:t>
              </w:r>
            </w:ins>
          </w:p>
        </w:tc>
        <w:tc>
          <w:tcPr>
            <w:tcW w:w="6686" w:type="dxa"/>
          </w:tcPr>
          <w:p w14:paraId="667B5856" w14:textId="77777777" w:rsidR="00C774DC" w:rsidRPr="002947C2" w:rsidRDefault="00C774DC" w:rsidP="00E6227B">
            <w:pPr>
              <w:spacing w:line="276" w:lineRule="auto"/>
              <w:rPr>
                <w:ins w:id="2104" w:author="phuong vu" w:date="2018-11-22T13:51:00Z"/>
                <w:lang w:val="en-US"/>
              </w:rPr>
              <w:pPrChange w:id="2105" w:author="phuong vu" w:date="2018-11-23T13:48:00Z">
                <w:pPr>
                  <w:spacing w:line="276" w:lineRule="auto"/>
                </w:pPr>
              </w:pPrChange>
            </w:pPr>
            <w:ins w:id="2106" w:author="phuong vu" w:date="2018-11-22T13:51:00Z">
              <w:r>
                <w:rPr>
                  <w:lang w:val="en-US"/>
                </w:rPr>
                <w:t>Đăng kí tài khoản khách hàng</w:t>
              </w:r>
            </w:ins>
          </w:p>
        </w:tc>
      </w:tr>
      <w:tr w:rsidR="00C774DC" w14:paraId="1A5A638F" w14:textId="77777777" w:rsidTr="00C774DC">
        <w:trPr>
          <w:ins w:id="2107" w:author="phuong vu" w:date="2018-11-22T13:51:00Z"/>
        </w:trPr>
        <w:tc>
          <w:tcPr>
            <w:tcW w:w="2425" w:type="dxa"/>
          </w:tcPr>
          <w:p w14:paraId="79F356FD" w14:textId="77777777" w:rsidR="00C774DC" w:rsidRPr="00B808BD" w:rsidRDefault="00C774DC" w:rsidP="00E6227B">
            <w:pPr>
              <w:spacing w:line="276" w:lineRule="auto"/>
              <w:rPr>
                <w:ins w:id="2108" w:author="phuong vu" w:date="2018-11-22T13:51:00Z"/>
                <w:b/>
              </w:rPr>
              <w:pPrChange w:id="2109" w:author="phuong vu" w:date="2018-11-23T13:48:00Z">
                <w:pPr>
                  <w:spacing w:line="276" w:lineRule="auto"/>
                </w:pPr>
              </w:pPrChange>
            </w:pPr>
            <w:ins w:id="2110" w:author="phuong vu" w:date="2018-11-22T13:51:00Z">
              <w:r w:rsidRPr="00B808BD">
                <w:rPr>
                  <w:b/>
                </w:rPr>
                <w:t>Đối tượng sử dụng</w:t>
              </w:r>
            </w:ins>
          </w:p>
        </w:tc>
        <w:tc>
          <w:tcPr>
            <w:tcW w:w="6686" w:type="dxa"/>
          </w:tcPr>
          <w:p w14:paraId="075D1E27" w14:textId="77777777" w:rsidR="00C774DC" w:rsidRPr="002947C2" w:rsidRDefault="00C774DC" w:rsidP="00E6227B">
            <w:pPr>
              <w:spacing w:line="276" w:lineRule="auto"/>
              <w:rPr>
                <w:ins w:id="2111" w:author="phuong vu" w:date="2018-11-22T13:51:00Z"/>
                <w:lang w:val="en-US"/>
              </w:rPr>
              <w:pPrChange w:id="2112" w:author="phuong vu" w:date="2018-11-23T13:48:00Z">
                <w:pPr>
                  <w:spacing w:line="276" w:lineRule="auto"/>
                </w:pPr>
              </w:pPrChange>
            </w:pPr>
            <w:ins w:id="2113" w:author="phuong vu" w:date="2018-11-22T13:51:00Z">
              <w:r>
                <w:rPr>
                  <w:lang w:val="en-US"/>
                </w:rPr>
                <w:t>Khách hàng</w:t>
              </w:r>
            </w:ins>
          </w:p>
        </w:tc>
      </w:tr>
      <w:tr w:rsidR="00C774DC" w14:paraId="7DAE75B3" w14:textId="77777777" w:rsidTr="00C774DC">
        <w:trPr>
          <w:ins w:id="2114" w:author="phuong vu" w:date="2018-11-22T13:51:00Z"/>
        </w:trPr>
        <w:tc>
          <w:tcPr>
            <w:tcW w:w="2425" w:type="dxa"/>
          </w:tcPr>
          <w:p w14:paraId="18AA30EE" w14:textId="77777777" w:rsidR="00C774DC" w:rsidRPr="00B808BD" w:rsidRDefault="00C774DC" w:rsidP="00E6227B">
            <w:pPr>
              <w:spacing w:line="276" w:lineRule="auto"/>
              <w:rPr>
                <w:ins w:id="2115" w:author="phuong vu" w:date="2018-11-22T13:51:00Z"/>
                <w:b/>
              </w:rPr>
              <w:pPrChange w:id="2116" w:author="phuong vu" w:date="2018-11-23T13:48:00Z">
                <w:pPr>
                  <w:spacing w:line="276" w:lineRule="auto"/>
                </w:pPr>
              </w:pPrChange>
            </w:pPr>
            <w:ins w:id="2117" w:author="phuong vu" w:date="2018-11-22T13:51:00Z">
              <w:r w:rsidRPr="00B808BD">
                <w:rPr>
                  <w:b/>
                </w:rPr>
                <w:t>Tiền điều kiện</w:t>
              </w:r>
            </w:ins>
          </w:p>
        </w:tc>
        <w:tc>
          <w:tcPr>
            <w:tcW w:w="6686" w:type="dxa"/>
          </w:tcPr>
          <w:p w14:paraId="5423D4FB" w14:textId="77777777" w:rsidR="00C774DC" w:rsidRPr="002947C2" w:rsidRDefault="00C774DC" w:rsidP="00E6227B">
            <w:pPr>
              <w:spacing w:line="276" w:lineRule="auto"/>
              <w:rPr>
                <w:ins w:id="2118" w:author="phuong vu" w:date="2018-11-22T13:51:00Z"/>
                <w:lang w:val="en-US"/>
              </w:rPr>
              <w:pPrChange w:id="2119" w:author="phuong vu" w:date="2018-11-23T13:48:00Z">
                <w:pPr>
                  <w:spacing w:line="276" w:lineRule="auto"/>
                </w:pPr>
              </w:pPrChange>
            </w:pPr>
            <w:ins w:id="2120" w:author="phuong vu" w:date="2018-11-22T13:51:00Z">
              <w:r>
                <w:rPr>
                  <w:lang w:val="en-US"/>
                </w:rPr>
                <w:t>Truy cập ứng dụng điện thoại đối với khách hàng.</w:t>
              </w:r>
            </w:ins>
          </w:p>
        </w:tc>
      </w:tr>
      <w:tr w:rsidR="00C774DC" w14:paraId="71446C56" w14:textId="77777777" w:rsidTr="00C774DC">
        <w:trPr>
          <w:ins w:id="2121" w:author="phuong vu" w:date="2018-11-22T13:51:00Z"/>
        </w:trPr>
        <w:tc>
          <w:tcPr>
            <w:tcW w:w="2425" w:type="dxa"/>
          </w:tcPr>
          <w:p w14:paraId="28E65009" w14:textId="77777777" w:rsidR="00C774DC" w:rsidRPr="00B808BD" w:rsidRDefault="00C774DC" w:rsidP="00E6227B">
            <w:pPr>
              <w:spacing w:line="276" w:lineRule="auto"/>
              <w:rPr>
                <w:ins w:id="2122" w:author="phuong vu" w:date="2018-11-22T13:51:00Z"/>
                <w:b/>
              </w:rPr>
              <w:pPrChange w:id="2123" w:author="phuong vu" w:date="2018-11-23T13:48:00Z">
                <w:pPr>
                  <w:spacing w:line="276" w:lineRule="auto"/>
                </w:pPr>
              </w:pPrChange>
            </w:pPr>
            <w:ins w:id="2124" w:author="phuong vu" w:date="2018-11-22T13:51:00Z">
              <w:r w:rsidRPr="00B808BD">
                <w:rPr>
                  <w:b/>
                </w:rPr>
                <w:t>Cách xử lí</w:t>
              </w:r>
            </w:ins>
          </w:p>
        </w:tc>
        <w:tc>
          <w:tcPr>
            <w:tcW w:w="6686" w:type="dxa"/>
          </w:tcPr>
          <w:p w14:paraId="2699346D" w14:textId="77777777" w:rsidR="00C774DC" w:rsidRDefault="00C774DC" w:rsidP="00E6227B">
            <w:pPr>
              <w:spacing w:line="276" w:lineRule="auto"/>
              <w:rPr>
                <w:ins w:id="2125" w:author="phuong vu" w:date="2018-11-22T13:51:00Z"/>
                <w:i/>
                <w:lang w:val="en-US"/>
              </w:rPr>
              <w:pPrChange w:id="2126" w:author="phuong vu" w:date="2018-11-23T13:48:00Z">
                <w:pPr>
                  <w:spacing w:line="276" w:lineRule="auto"/>
                </w:pPr>
              </w:pPrChange>
            </w:pPr>
            <w:ins w:id="2127" w:author="phuong vu" w:date="2018-11-22T13:51:00Z">
              <w:r>
                <w:rPr>
                  <w:lang w:val="en-US"/>
                </w:rPr>
                <w:t xml:space="preserve">Bước 1: Tại màn hình đăng nhập, nhấn vào </w:t>
              </w:r>
              <w:r>
                <w:rPr>
                  <w:i/>
                  <w:lang w:val="en-US"/>
                </w:rPr>
                <w:t>“Tạo tài khoản mới”.</w:t>
              </w:r>
            </w:ins>
          </w:p>
          <w:p w14:paraId="5E7CF431" w14:textId="77777777" w:rsidR="00C774DC" w:rsidRDefault="00C774DC" w:rsidP="00E6227B">
            <w:pPr>
              <w:spacing w:line="276" w:lineRule="auto"/>
              <w:rPr>
                <w:ins w:id="2128" w:author="phuong vu" w:date="2018-11-22T13:51:00Z"/>
                <w:lang w:val="en-US"/>
              </w:rPr>
              <w:pPrChange w:id="2129" w:author="phuong vu" w:date="2018-11-23T13:48:00Z">
                <w:pPr>
                  <w:spacing w:line="276" w:lineRule="auto"/>
                </w:pPr>
              </w:pPrChange>
            </w:pPr>
            <w:ins w:id="2130" w:author="phuong vu" w:date="2018-11-22T13:51:00Z">
              <w:r>
                <w:rPr>
                  <w:lang w:val="en-US"/>
                </w:rPr>
                <w:t>Bước 2: Nhập các thông tin bắt buộc bao gồm: Họ và tên, email và mật khẩu mong muốn. Sau đó, nhấn vào nút “Đăng kí”.</w:t>
              </w:r>
            </w:ins>
          </w:p>
          <w:p w14:paraId="7AB0D749" w14:textId="77777777" w:rsidR="00C774DC" w:rsidRDefault="00C774DC" w:rsidP="00E6227B">
            <w:pPr>
              <w:spacing w:line="276" w:lineRule="auto"/>
              <w:rPr>
                <w:ins w:id="2131" w:author="phuong vu" w:date="2018-11-22T13:51:00Z"/>
                <w:lang w:val="en-US"/>
              </w:rPr>
              <w:pPrChange w:id="2132" w:author="phuong vu" w:date="2018-11-23T13:48:00Z">
                <w:pPr>
                  <w:spacing w:line="276" w:lineRule="auto"/>
                </w:pPr>
              </w:pPrChange>
            </w:pPr>
            <w:ins w:id="2133" w:author="phuong vu" w:date="2018-11-22T13:51:00Z">
              <w:r>
                <w:rPr>
                  <w:lang w:val="en-US"/>
                </w:rPr>
                <w:t>Bước 3: Hệ thống sẽ dựa trên email người dùng đã nhập kiểm tra email đã tồn tại trong hệ thống chưa? Nếu đã tồn tại, thông báo lỗi tài khoản đã tồn tại. Nếu không, hệ thống tạo tài khoản mới cho người dùng.</w:t>
              </w:r>
            </w:ins>
          </w:p>
          <w:p w14:paraId="6D400367" w14:textId="77777777" w:rsidR="00C774DC" w:rsidRDefault="00C774DC" w:rsidP="00E6227B">
            <w:pPr>
              <w:spacing w:line="276" w:lineRule="auto"/>
              <w:rPr>
                <w:ins w:id="2134" w:author="phuong vu" w:date="2018-11-22T13:51:00Z"/>
                <w:lang w:val="en-US"/>
              </w:rPr>
              <w:pPrChange w:id="2135" w:author="phuong vu" w:date="2018-11-23T13:48:00Z">
                <w:pPr>
                  <w:spacing w:line="276" w:lineRule="auto"/>
                </w:pPr>
              </w:pPrChange>
            </w:pPr>
            <w:ins w:id="2136" w:author="phuong vu" w:date="2018-11-22T13:51:00Z">
              <w:r>
                <w:rPr>
                  <w:lang w:val="en-US"/>
                </w:rPr>
                <w:t xml:space="preserve">Bước 4: Chuyển về trang đăng nhập. Với email và password đã được điền trước. Nếu người dùng mới nhấn </w:t>
              </w:r>
              <w:r>
                <w:rPr>
                  <w:i/>
                  <w:lang w:val="en-US"/>
                </w:rPr>
                <w:t xml:space="preserve">“đăng nhập”, </w:t>
              </w:r>
              <w:r>
                <w:rPr>
                  <w:lang w:val="en-US"/>
                </w:rPr>
                <w:t>hệ thống thực hiên đăng nhập theo “</w:t>
              </w:r>
              <w:r w:rsidRPr="007C127C">
                <w:rPr>
                  <w:i/>
                  <w:lang w:val="en-US"/>
                </w:rPr>
                <w:t>GU_08</w:t>
              </w:r>
              <w:r>
                <w:rPr>
                  <w:lang w:val="en-US"/>
                </w:rPr>
                <w:t>” và chuyển vào màn hình “</w:t>
              </w:r>
              <w:r>
                <w:rPr>
                  <w:i/>
                  <w:lang w:val="en-US"/>
                </w:rPr>
                <w:t>cập nhật thông tin</w:t>
              </w:r>
              <w:r>
                <w:rPr>
                  <w:lang w:val="en-US"/>
                </w:rPr>
                <w:t>”.</w:t>
              </w:r>
            </w:ins>
          </w:p>
          <w:p w14:paraId="4BCF783C" w14:textId="77777777" w:rsidR="00C774DC" w:rsidRPr="007C127C" w:rsidRDefault="00C774DC" w:rsidP="00E6227B">
            <w:pPr>
              <w:spacing w:line="276" w:lineRule="auto"/>
              <w:rPr>
                <w:ins w:id="2137" w:author="phuong vu" w:date="2018-11-22T13:51:00Z"/>
                <w:lang w:val="en-US"/>
              </w:rPr>
              <w:pPrChange w:id="2138" w:author="phuong vu" w:date="2018-11-23T13:48:00Z">
                <w:pPr>
                  <w:spacing w:line="276" w:lineRule="auto"/>
                </w:pPr>
              </w:pPrChange>
            </w:pPr>
            <w:ins w:id="2139" w:author="phuong vu" w:date="2018-11-22T13:51:00Z">
              <w:r>
                <w:rPr>
                  <w:lang w:val="en-US"/>
                </w:rPr>
                <w:t>Bước 5: Tại màn hình “</w:t>
              </w:r>
              <w:r>
                <w:rPr>
                  <w:i/>
                  <w:lang w:val="en-US"/>
                </w:rPr>
                <w:t>cập nhật thông tin</w:t>
              </w:r>
              <w:r>
                <w:rPr>
                  <w:lang w:val="en-US"/>
                </w:rPr>
                <w:t xml:space="preserve">”, người dùng mới phải nhập đầy đủ các thông tin yêu cầu. Sau đó nhấn </w:t>
              </w:r>
              <w:r>
                <w:rPr>
                  <w:i/>
                  <w:lang w:val="en-US"/>
                </w:rPr>
                <w:t>“cập nhật”.</w:t>
              </w:r>
              <w:r>
                <w:rPr>
                  <w:lang w:val="en-US"/>
                </w:rPr>
                <w:t xml:space="preserve"> Người dùng mới được chuyển sang màn hình chính.</w:t>
              </w:r>
            </w:ins>
          </w:p>
        </w:tc>
      </w:tr>
      <w:tr w:rsidR="00C774DC" w14:paraId="19FBB89B" w14:textId="77777777" w:rsidTr="00C774DC">
        <w:trPr>
          <w:ins w:id="2140" w:author="phuong vu" w:date="2018-11-22T13:51:00Z"/>
        </w:trPr>
        <w:tc>
          <w:tcPr>
            <w:tcW w:w="2425" w:type="dxa"/>
          </w:tcPr>
          <w:p w14:paraId="68FD1793" w14:textId="77777777" w:rsidR="00C774DC" w:rsidRPr="00B808BD" w:rsidRDefault="00C774DC" w:rsidP="00E6227B">
            <w:pPr>
              <w:spacing w:line="276" w:lineRule="auto"/>
              <w:rPr>
                <w:ins w:id="2141" w:author="phuong vu" w:date="2018-11-22T13:51:00Z"/>
                <w:b/>
              </w:rPr>
              <w:pPrChange w:id="2142" w:author="phuong vu" w:date="2018-11-23T13:48:00Z">
                <w:pPr>
                  <w:spacing w:line="276" w:lineRule="auto"/>
                </w:pPr>
              </w:pPrChange>
            </w:pPr>
            <w:ins w:id="2143" w:author="phuong vu" w:date="2018-11-22T13:51:00Z">
              <w:r w:rsidRPr="00B808BD">
                <w:rPr>
                  <w:b/>
                </w:rPr>
                <w:t>Kết quả</w:t>
              </w:r>
            </w:ins>
          </w:p>
        </w:tc>
        <w:tc>
          <w:tcPr>
            <w:tcW w:w="6686" w:type="dxa"/>
          </w:tcPr>
          <w:p w14:paraId="507E57D0" w14:textId="77777777" w:rsidR="00C774DC" w:rsidRPr="002947C2" w:rsidRDefault="00C774DC" w:rsidP="00E6227B">
            <w:pPr>
              <w:spacing w:line="276" w:lineRule="auto"/>
              <w:rPr>
                <w:ins w:id="2144" w:author="phuong vu" w:date="2018-11-22T13:51:00Z"/>
                <w:lang w:val="en-US"/>
              </w:rPr>
              <w:pPrChange w:id="2145" w:author="phuong vu" w:date="2018-11-23T13:48:00Z">
                <w:pPr>
                  <w:spacing w:line="276" w:lineRule="auto"/>
                </w:pPr>
              </w:pPrChange>
            </w:pPr>
            <w:ins w:id="2146" w:author="phuong vu" w:date="2018-11-22T13:51:00Z">
              <w:r>
                <w:rPr>
                  <w:lang w:val="en-US"/>
                </w:rPr>
                <w:t>Người dùng truy cập vào màn hình chính và có đủ các chức năng của người dùng khách hàng</w:t>
              </w:r>
            </w:ins>
          </w:p>
        </w:tc>
      </w:tr>
      <w:tr w:rsidR="00C774DC" w14:paraId="1F96071C" w14:textId="77777777" w:rsidTr="00C774DC">
        <w:trPr>
          <w:ins w:id="2147" w:author="phuong vu" w:date="2018-11-22T13:51:00Z"/>
        </w:trPr>
        <w:tc>
          <w:tcPr>
            <w:tcW w:w="2425" w:type="dxa"/>
          </w:tcPr>
          <w:p w14:paraId="68E5D751" w14:textId="77777777" w:rsidR="00C774DC" w:rsidRPr="00B808BD" w:rsidRDefault="00C774DC" w:rsidP="00E6227B">
            <w:pPr>
              <w:spacing w:line="276" w:lineRule="auto"/>
              <w:rPr>
                <w:ins w:id="2148" w:author="phuong vu" w:date="2018-11-22T13:51:00Z"/>
                <w:b/>
              </w:rPr>
              <w:pPrChange w:id="2149" w:author="phuong vu" w:date="2018-11-23T13:48:00Z">
                <w:pPr>
                  <w:spacing w:line="276" w:lineRule="auto"/>
                </w:pPr>
              </w:pPrChange>
            </w:pPr>
            <w:ins w:id="2150" w:author="phuong vu" w:date="2018-11-22T13:51:00Z">
              <w:r w:rsidRPr="00B808BD">
                <w:rPr>
                  <w:b/>
                </w:rPr>
                <w:t>Ghi chú</w:t>
              </w:r>
            </w:ins>
          </w:p>
        </w:tc>
        <w:tc>
          <w:tcPr>
            <w:tcW w:w="6686" w:type="dxa"/>
          </w:tcPr>
          <w:p w14:paraId="5482236E" w14:textId="77777777" w:rsidR="00C774DC" w:rsidRPr="002947C2" w:rsidRDefault="00C774DC" w:rsidP="00E6227B">
            <w:pPr>
              <w:keepNext/>
              <w:spacing w:line="276" w:lineRule="auto"/>
              <w:rPr>
                <w:ins w:id="2151" w:author="phuong vu" w:date="2018-11-22T13:51:00Z"/>
                <w:lang w:val="en-US"/>
              </w:rPr>
              <w:pPrChange w:id="2152" w:author="phuong vu" w:date="2018-11-23T13:48:00Z">
                <w:pPr>
                  <w:keepNext/>
                  <w:spacing w:line="276" w:lineRule="auto"/>
                </w:pPr>
              </w:pPrChange>
            </w:pPr>
            <w:ins w:id="2153" w:author="phuong vu" w:date="2018-11-22T13:51:00Z">
              <w:r>
                <w:rPr>
                  <w:lang w:val="en-US"/>
                </w:rPr>
                <w:t>Mọi thông tin yêu cầu nhập đều là bắt buộc. Nếu chưa nhập vào sẽ thông báo lỗi yêu cầu nhập.</w:t>
              </w:r>
            </w:ins>
          </w:p>
        </w:tc>
      </w:tr>
    </w:tbl>
    <w:p w14:paraId="599B6FF9" w14:textId="77777777" w:rsidR="00C774DC" w:rsidRDefault="00C774DC" w:rsidP="00E6227B">
      <w:pPr>
        <w:spacing w:line="276" w:lineRule="auto"/>
        <w:rPr>
          <w:ins w:id="2154" w:author="phuong vu" w:date="2018-11-22T13:51:00Z"/>
          <w:lang w:val="en-US"/>
        </w:rPr>
        <w:pPrChange w:id="2155" w:author="phuong vu" w:date="2018-11-23T13:48:00Z">
          <w:pPr/>
        </w:pPrChange>
      </w:pPr>
    </w:p>
    <w:p w14:paraId="3B238324" w14:textId="77777777" w:rsidR="00C774DC" w:rsidRDefault="00C774DC" w:rsidP="00E6227B">
      <w:pPr>
        <w:spacing w:line="276" w:lineRule="auto"/>
        <w:jc w:val="left"/>
        <w:rPr>
          <w:ins w:id="2156" w:author="phuong vu" w:date="2018-11-22T13:51:00Z"/>
          <w:lang w:val="en-US"/>
        </w:rPr>
        <w:pPrChange w:id="2157" w:author="phuong vu" w:date="2018-11-23T13:48:00Z">
          <w:pPr>
            <w:jc w:val="left"/>
          </w:pPr>
        </w:pPrChange>
      </w:pPr>
      <w:ins w:id="2158" w:author="phuong vu" w:date="2018-11-22T13:51:00Z">
        <w:r>
          <w:rPr>
            <w:lang w:val="en-US"/>
          </w:rPr>
          <w:br w:type="page"/>
        </w:r>
      </w:ins>
    </w:p>
    <w:p w14:paraId="5C6AD431" w14:textId="77777777" w:rsidR="00C774DC" w:rsidRDefault="00C774DC" w:rsidP="00E6227B">
      <w:pPr>
        <w:pStyle w:val="Heading2"/>
        <w:spacing w:line="276" w:lineRule="auto"/>
        <w:rPr>
          <w:ins w:id="2159" w:author="phuong vu" w:date="2018-11-22T13:51:00Z"/>
        </w:rPr>
        <w:pPrChange w:id="2160" w:author="phuong vu" w:date="2018-11-23T13:48:00Z">
          <w:pPr>
            <w:pStyle w:val="Heading3"/>
          </w:pPr>
        </w:pPrChange>
      </w:pPr>
      <w:bookmarkStart w:id="2161" w:name="_Toc530662497"/>
      <w:ins w:id="2162" w:author="phuong vu" w:date="2018-11-22T13:51:00Z">
        <w:r>
          <w:lastRenderedPageBreak/>
          <w:t>Yêu cầu phi chức năng</w:t>
        </w:r>
        <w:bookmarkEnd w:id="2161"/>
      </w:ins>
    </w:p>
    <w:p w14:paraId="095B4D05" w14:textId="77777777" w:rsidR="00C774DC" w:rsidRDefault="00C774DC" w:rsidP="00E6227B">
      <w:pPr>
        <w:pStyle w:val="Heading2"/>
        <w:spacing w:line="276" w:lineRule="auto"/>
        <w:rPr>
          <w:ins w:id="2163" w:author="phuong vu" w:date="2018-11-22T13:51:00Z"/>
        </w:rPr>
        <w:pPrChange w:id="2164" w:author="phuong vu" w:date="2018-11-23T13:48:00Z">
          <w:pPr>
            <w:pStyle w:val="Heading3"/>
          </w:pPr>
        </w:pPrChange>
      </w:pPr>
      <w:bookmarkStart w:id="2165" w:name="_Toc530662498"/>
      <w:ins w:id="2166" w:author="phuong vu" w:date="2018-11-22T13:51:00Z">
        <w:r>
          <w:t>Yêu cầu thực thi</w:t>
        </w:r>
        <w:bookmarkEnd w:id="2165"/>
      </w:ins>
    </w:p>
    <w:p w14:paraId="0EA67DE7" w14:textId="77777777" w:rsidR="00C774DC" w:rsidRPr="007C127C" w:rsidRDefault="00C774DC" w:rsidP="00E6227B">
      <w:pPr>
        <w:spacing w:line="276" w:lineRule="auto"/>
        <w:rPr>
          <w:ins w:id="2167" w:author="phuong vu" w:date="2018-11-22T13:51:00Z"/>
          <w:lang w:val="en-US"/>
        </w:rPr>
        <w:pPrChange w:id="2168" w:author="phuong vu" w:date="2018-11-23T13:48:00Z">
          <w:pPr/>
        </w:pPrChange>
      </w:pPr>
      <w:ins w:id="2169" w:author="phuong vu" w:date="2018-11-22T13:51:00Z">
        <w:r>
          <w:rPr>
            <w:lang w:val="en-US"/>
          </w:rPr>
          <w:tab/>
          <w:t>Giao diện đồng nhất đối với cả ứng dụng điện thoại và trang web. Sử dụng tông màu đơn giản hài hòa tạo thiện cảm khi sử dụng.</w:t>
        </w:r>
      </w:ins>
    </w:p>
    <w:p w14:paraId="2438CC87" w14:textId="77777777" w:rsidR="00C774DC" w:rsidRPr="007C127C" w:rsidRDefault="00C774DC" w:rsidP="00E6227B">
      <w:pPr>
        <w:spacing w:line="276" w:lineRule="auto"/>
        <w:rPr>
          <w:ins w:id="2170" w:author="phuong vu" w:date="2018-11-22T13:51:00Z"/>
          <w:lang w:val="en-US"/>
        </w:rPr>
        <w:pPrChange w:id="2171" w:author="phuong vu" w:date="2018-11-23T13:48:00Z">
          <w:pPr/>
        </w:pPrChange>
      </w:pPr>
      <w:ins w:id="2172" w:author="phuong vu" w:date="2018-11-22T13:51:00Z">
        <w:r>
          <w:tab/>
        </w:r>
        <w:r>
          <w:rPr>
            <w:lang w:val="en-US"/>
          </w:rPr>
          <w:t>Đối với ứng dụng điện thoại, mọi dữ liệu điều được truy xuất lại từ server mỗi lần sử dụng ứng dụng.</w:t>
        </w:r>
      </w:ins>
    </w:p>
    <w:p w14:paraId="320B2711" w14:textId="77777777" w:rsidR="00C774DC" w:rsidRDefault="00C774DC" w:rsidP="00E6227B">
      <w:pPr>
        <w:pStyle w:val="Heading2"/>
        <w:spacing w:line="276" w:lineRule="auto"/>
        <w:rPr>
          <w:ins w:id="2173" w:author="phuong vu" w:date="2018-11-22T13:51:00Z"/>
        </w:rPr>
        <w:pPrChange w:id="2174" w:author="phuong vu" w:date="2018-11-23T13:48:00Z">
          <w:pPr>
            <w:pStyle w:val="Heading3"/>
          </w:pPr>
        </w:pPrChange>
      </w:pPr>
      <w:bookmarkStart w:id="2175" w:name="_Toc530662499"/>
      <w:ins w:id="2176" w:author="phuong vu" w:date="2018-11-22T13:51:00Z">
        <w:r>
          <w:t>Yêu cầu chất lượng phần mềm</w:t>
        </w:r>
        <w:bookmarkEnd w:id="2175"/>
      </w:ins>
    </w:p>
    <w:p w14:paraId="70E690B6" w14:textId="77777777" w:rsidR="00C774DC" w:rsidRPr="007C127C" w:rsidRDefault="00C774DC" w:rsidP="00E6227B">
      <w:pPr>
        <w:spacing w:line="276" w:lineRule="auto"/>
        <w:ind w:firstLine="720"/>
        <w:rPr>
          <w:ins w:id="2177" w:author="phuong vu" w:date="2018-11-22T13:51:00Z"/>
          <w:lang w:val="en-US"/>
        </w:rPr>
        <w:pPrChange w:id="2178" w:author="phuong vu" w:date="2018-11-23T13:48:00Z">
          <w:pPr>
            <w:ind w:firstLine="720"/>
          </w:pPr>
        </w:pPrChange>
      </w:pPr>
      <w:ins w:id="2179" w:author="phuong vu" w:date="2018-11-22T13:51:00Z">
        <w:r w:rsidRPr="007C127C">
          <w:rPr>
            <w:lang w:val="en-US"/>
          </w:rPr>
          <w:t xml:space="preserve">Tính đúng đắn: các chức năng của hệ thống hoạt động đúng theo yêu cầu. </w:t>
        </w:r>
      </w:ins>
    </w:p>
    <w:p w14:paraId="584A98A4" w14:textId="77777777" w:rsidR="00C774DC" w:rsidRPr="007C127C" w:rsidRDefault="00C774DC" w:rsidP="00E6227B">
      <w:pPr>
        <w:spacing w:line="276" w:lineRule="auto"/>
        <w:ind w:firstLine="720"/>
        <w:rPr>
          <w:ins w:id="2180" w:author="phuong vu" w:date="2018-11-22T13:51:00Z"/>
          <w:lang w:val="en-US"/>
        </w:rPr>
        <w:pPrChange w:id="2181" w:author="phuong vu" w:date="2018-11-23T13:48:00Z">
          <w:pPr>
            <w:ind w:firstLine="720"/>
          </w:pPr>
        </w:pPrChange>
      </w:pPr>
      <w:ins w:id="2182" w:author="phuong vu" w:date="2018-11-22T13:51:00Z">
        <w:r w:rsidRPr="007C127C">
          <w:rPr>
            <w:lang w:val="en-US"/>
          </w:rPr>
          <w:t xml:space="preserve">Tính khả chuyển: ứng dụng dễ dàng cài đặt và chạy tốt trên </w:t>
        </w:r>
        <w:r>
          <w:rPr>
            <w:lang w:val="en-US"/>
          </w:rPr>
          <w:t xml:space="preserve">mọi </w:t>
        </w:r>
        <w:r w:rsidRPr="007C127C">
          <w:rPr>
            <w:lang w:val="en-US"/>
          </w:rPr>
          <w:t>phiên bản</w:t>
        </w:r>
        <w:r>
          <w:rPr>
            <w:lang w:val="en-US"/>
          </w:rPr>
          <w:t xml:space="preserve"> từ 5.0 trở lên và nhiều</w:t>
        </w:r>
        <w:r w:rsidRPr="007C127C">
          <w:rPr>
            <w:lang w:val="en-US"/>
          </w:rPr>
          <w:t xml:space="preserve"> loại thiết bị Android</w:t>
        </w:r>
        <w:r>
          <w:rPr>
            <w:lang w:val="en-US"/>
          </w:rPr>
          <w:t xml:space="preserve"> khác nhau</w:t>
        </w:r>
        <w:r w:rsidRPr="007C127C">
          <w:rPr>
            <w:lang w:val="en-US"/>
          </w:rPr>
          <w:t>.</w:t>
        </w:r>
      </w:ins>
    </w:p>
    <w:p w14:paraId="40CEB59A" w14:textId="77777777" w:rsidR="00C774DC" w:rsidRPr="007C127C" w:rsidRDefault="00C774DC" w:rsidP="00E6227B">
      <w:pPr>
        <w:spacing w:line="276" w:lineRule="auto"/>
        <w:ind w:firstLine="720"/>
        <w:rPr>
          <w:ins w:id="2183" w:author="phuong vu" w:date="2018-11-22T13:51:00Z"/>
          <w:lang w:val="en-US"/>
        </w:rPr>
        <w:pPrChange w:id="2184" w:author="phuong vu" w:date="2018-11-23T13:48:00Z">
          <w:pPr>
            <w:ind w:firstLine="720"/>
          </w:pPr>
        </w:pPrChange>
      </w:pPr>
      <w:ins w:id="2185" w:author="phuong vu" w:date="2018-11-22T13:51:00Z">
        <w:r w:rsidRPr="007C127C">
          <w:rPr>
            <w:lang w:val="en-US"/>
          </w:rPr>
          <w:t>Tính có thể bảo trì: mã nguồn được viết rõ ràng, dễ đọc, dễ bảo trì</w:t>
        </w:r>
        <w:r>
          <w:rPr>
            <w:lang w:val="en-US"/>
          </w:rPr>
          <w:t>, cung cấp tài liệu cài đặt phần mềm.</w:t>
        </w:r>
      </w:ins>
    </w:p>
    <w:p w14:paraId="5519AF9C" w14:textId="6548E9BB" w:rsidR="000D1228" w:rsidRDefault="00C774DC" w:rsidP="00E6227B">
      <w:pPr>
        <w:spacing w:line="276" w:lineRule="auto"/>
        <w:ind w:firstLine="720"/>
        <w:rPr>
          <w:ins w:id="2186" w:author="phuong vu" w:date="2018-11-22T14:57:00Z"/>
          <w:lang w:val="en-US"/>
        </w:rPr>
        <w:pPrChange w:id="2187" w:author="phuong vu" w:date="2018-11-23T13:48:00Z">
          <w:pPr>
            <w:ind w:firstLine="720"/>
          </w:pPr>
        </w:pPrChange>
      </w:pPr>
      <w:ins w:id="2188" w:author="phuong vu" w:date="2018-11-22T13:51:00Z">
        <w:r w:rsidRPr="007C127C">
          <w:rPr>
            <w:lang w:val="en-US"/>
          </w:rPr>
          <w:t>Khả năng chịu lỗi: ứng dụng có khả năng xử lý lỗi khi gặp sự cố, đưa ra thông báo khi gặp lỗi.</w:t>
        </w:r>
      </w:ins>
    </w:p>
    <w:p w14:paraId="393B8932" w14:textId="77777777" w:rsidR="000D1228" w:rsidRDefault="000D1228" w:rsidP="00E6227B">
      <w:pPr>
        <w:spacing w:line="276" w:lineRule="auto"/>
        <w:jc w:val="left"/>
        <w:rPr>
          <w:ins w:id="2189" w:author="phuong vu" w:date="2018-11-22T14:57:00Z"/>
          <w:lang w:val="en-US"/>
        </w:rPr>
        <w:pPrChange w:id="2190" w:author="phuong vu" w:date="2018-11-23T13:48:00Z">
          <w:pPr>
            <w:jc w:val="left"/>
          </w:pPr>
        </w:pPrChange>
      </w:pPr>
      <w:ins w:id="2191" w:author="phuong vu" w:date="2018-11-22T14:57:00Z">
        <w:r>
          <w:rPr>
            <w:lang w:val="en-US"/>
          </w:rPr>
          <w:br w:type="page"/>
        </w:r>
      </w:ins>
    </w:p>
    <w:p w14:paraId="0C2167C5" w14:textId="302D1FC2" w:rsidR="00676357" w:rsidRPr="00B04AB8" w:rsidRDefault="00C774DC" w:rsidP="00E6227B">
      <w:pPr>
        <w:pStyle w:val="Heading1"/>
        <w:spacing w:line="276" w:lineRule="auto"/>
        <w:ind w:left="450"/>
        <w:pPrChange w:id="2192" w:author="phuong vu" w:date="2018-11-23T13:48:00Z">
          <w:pPr>
            <w:pStyle w:val="Heading1"/>
          </w:pPr>
        </w:pPrChange>
      </w:pPr>
      <w:ins w:id="2193" w:author="phuong vu" w:date="2018-11-22T13:51:00Z">
        <w:r w:rsidRPr="00B04AB8">
          <w:rPr>
            <w:rStyle w:val="Heading2Char"/>
            <w:b/>
          </w:rPr>
          <w:lastRenderedPageBreak/>
          <w:t xml:space="preserve"> </w:t>
        </w:r>
      </w:ins>
      <w:bookmarkStart w:id="2194" w:name="_Toc530662500"/>
      <w:r w:rsidR="00C557CE" w:rsidRPr="00B04AB8">
        <w:rPr>
          <w:rStyle w:val="Heading2Char"/>
          <w:b/>
        </w:rPr>
        <w:t>CƠ SỞ LÝ THUYẾT</w:t>
      </w:r>
      <w:bookmarkEnd w:id="988"/>
      <w:bookmarkEnd w:id="2194"/>
    </w:p>
    <w:p w14:paraId="789698BA" w14:textId="0305562F" w:rsidR="00997C30" w:rsidRPr="00530384" w:rsidRDefault="00997C30" w:rsidP="00E6227B">
      <w:pPr>
        <w:pStyle w:val="Heading2"/>
        <w:spacing w:line="276" w:lineRule="auto"/>
        <w:rPr>
          <w:vertAlign w:val="superscript"/>
        </w:rPr>
        <w:pPrChange w:id="2195" w:author="phuong vu" w:date="2018-11-23T13:48:00Z">
          <w:pPr>
            <w:pStyle w:val="Heading2"/>
          </w:pPr>
        </w:pPrChange>
      </w:pPr>
      <w:bookmarkStart w:id="2196" w:name="_Toc484566611"/>
      <w:bookmarkStart w:id="2197" w:name="_Toc530662501"/>
      <w:r w:rsidRPr="00B04AB8">
        <w:t>Tìm hiểu về nền tảng Android</w:t>
      </w:r>
      <w:bookmarkEnd w:id="2196"/>
      <w:r w:rsidR="00530384">
        <w:rPr>
          <w:vertAlign w:val="superscript"/>
        </w:rPr>
        <w:t>[1]</w:t>
      </w:r>
      <w:bookmarkEnd w:id="2197"/>
    </w:p>
    <w:p w14:paraId="446DFF32" w14:textId="77777777" w:rsidR="004863AF" w:rsidRPr="00B04AB8" w:rsidRDefault="004863AF" w:rsidP="00E6227B">
      <w:pPr>
        <w:spacing w:line="276" w:lineRule="auto"/>
        <w:ind w:firstLine="720"/>
        <w:rPr>
          <w:b/>
        </w:rPr>
        <w:pPrChange w:id="2198" w:author="phuong vu" w:date="2018-11-23T13:48:00Z">
          <w:pPr>
            <w:spacing w:line="360" w:lineRule="auto"/>
            <w:ind w:firstLine="720"/>
          </w:pPr>
        </w:pPrChange>
      </w:pPr>
      <w:r w:rsidRPr="00B04AB8">
        <w:rPr>
          <w:b/>
        </w:rPr>
        <w:t xml:space="preserve">Giới thiệu: </w:t>
      </w:r>
    </w:p>
    <w:p w14:paraId="4AE40318" w14:textId="219C783F" w:rsidR="004863AF" w:rsidRPr="00F60EFE" w:rsidDel="00F60EFE" w:rsidRDefault="004863AF" w:rsidP="00E6227B">
      <w:pPr>
        <w:spacing w:line="276" w:lineRule="auto"/>
        <w:ind w:firstLine="720"/>
        <w:rPr>
          <w:del w:id="2199" w:author="phuong vu" w:date="2018-11-22T13:15:00Z"/>
          <w:lang w:val="en-US"/>
          <w:rPrChange w:id="2200" w:author="phuong vu" w:date="2018-11-22T13:15:00Z">
            <w:rPr>
              <w:del w:id="2201" w:author="phuong vu" w:date="2018-11-22T13:15:00Z"/>
            </w:rPr>
          </w:rPrChange>
        </w:rPr>
        <w:pPrChange w:id="2202" w:author="phuong vu" w:date="2018-11-23T13:48:00Z">
          <w:pPr>
            <w:spacing w:line="360" w:lineRule="auto"/>
            <w:ind w:firstLine="720"/>
          </w:pPr>
        </w:pPrChange>
      </w:pPr>
      <w:r w:rsidRPr="00B04AB8">
        <w:t xml:space="preserve">Android là một hệ điều hành được thiết kế dành cho các thiết bị di động có màn hình cảm ứng như điện thoại thông minh và máy tính bảng, phát triển bởi Google dựa trên nền tảng Linux. </w:t>
      </w:r>
      <w:ins w:id="2203" w:author="phuong vu" w:date="2018-11-22T13:14:00Z">
        <w:r w:rsidR="00F60EFE">
          <w:rPr>
            <w:lang w:val="en-US"/>
          </w:rPr>
          <w:t xml:space="preserve"> </w:t>
        </w:r>
      </w:ins>
      <w:del w:id="2204" w:author="phuong vu" w:date="2018-11-22T13:14:00Z">
        <w:r w:rsidRPr="00B04AB8" w:rsidDel="00F60EFE">
          <w:delText xml:space="preserve">Trước đây, Android được phát triển bởi công ty liên hợp Android ( sau đó được Google mua lại vào năm 2005). Android ra mắt vào ngày 5 tháng 11 năm 2007 cùng với tuyên bố thành lập Liên minh thiết bị cầm tay mở (Open Handset Alliance) bao gồm 78 công ty phần cứng, phần mềm và viễn thông với mục tiêu đẩy mạnh các tiêu chuẩn mở cho các thiết bị di động. Chiếc điện thoại đầu tiên chạy Android được bán vào tháng 10 năm 2008. </w:delText>
        </w:r>
      </w:del>
      <w:r w:rsidRPr="00B04AB8">
        <w:t>Các nhà phát triển viết ứng dụng cho Android dựa trên ngôn ngữ Java</w:t>
      </w:r>
      <w:ins w:id="2205" w:author="phuong vu" w:date="2018-11-22T13:15:00Z">
        <w:r w:rsidR="00F60EFE">
          <w:rPr>
            <w:lang w:val="en-US"/>
          </w:rPr>
          <w:t>, Kotlin, …</w:t>
        </w:r>
      </w:ins>
      <w:r w:rsidRPr="00B04AB8">
        <w:t>.</w:t>
      </w:r>
      <w:ins w:id="2206" w:author="phuong vu" w:date="2018-11-22T13:15:00Z">
        <w:r w:rsidR="00F60EFE">
          <w:rPr>
            <w:lang w:val="en-US"/>
          </w:rPr>
          <w:t xml:space="preserve"> </w:t>
        </w:r>
      </w:ins>
    </w:p>
    <w:p w14:paraId="28579912" w14:textId="4C6E612F" w:rsidR="004863AF" w:rsidRPr="00B04AB8" w:rsidRDefault="004863AF" w:rsidP="00E6227B">
      <w:pPr>
        <w:spacing w:line="276" w:lineRule="auto"/>
        <w:ind w:firstLine="720"/>
        <w:pPrChange w:id="2207" w:author="phuong vu" w:date="2018-11-23T13:48:00Z">
          <w:pPr>
            <w:spacing w:line="360" w:lineRule="auto"/>
            <w:ind w:firstLine="720"/>
          </w:pPr>
        </w:pPrChange>
      </w:pPr>
      <w:r w:rsidRPr="00B04AB8">
        <w:t xml:space="preserve">Được xây dựng trên nền tảng mở, thư viện đa năng, mạnh mẽ, Android đã nhanh chóng được cộng đồng lập trình viên hưởng ứng mạnh mẽ. Do đó, Android có cộng đồng lập trình viên đông đảo chuyên viết các ứng dụng để mở rộng chức năng của thiết bị. </w:t>
      </w:r>
      <w:del w:id="2208" w:author="phuong vu" w:date="2018-11-22T13:15:00Z">
        <w:r w:rsidRPr="00B04AB8" w:rsidDel="00F60EFE">
          <w:delText>Vào tháng 10 năm 2012, có khoảng 700.000 ứng dụng trên Android, và số lượt tải ứng dụng từ Google Play, cửa hàng ứng dụng chính của Android, ước tính khoảng 25 tỷ lượt. Android chiếm 75% thị phần điện thoại thông minh trên toàn thế giới (quý 3 năm 2012),với tổng cộng 500 triệu thiết bị đã được kích hoạt và 1,3 triệu lượt kích hoạt mỗi ngày.</w:delText>
        </w:r>
      </w:del>
    </w:p>
    <w:p w14:paraId="2C4C2129" w14:textId="77777777" w:rsidR="00B243D7" w:rsidRDefault="004863AF" w:rsidP="00E6227B">
      <w:pPr>
        <w:keepNext/>
        <w:spacing w:line="276" w:lineRule="auto"/>
        <w:ind w:firstLine="720"/>
        <w:jc w:val="center"/>
        <w:pPrChange w:id="2209" w:author="phuong vu" w:date="2018-11-23T13:48:00Z">
          <w:pPr>
            <w:keepNext/>
            <w:spacing w:line="360" w:lineRule="auto"/>
            <w:ind w:firstLine="720"/>
            <w:jc w:val="center"/>
          </w:pPr>
        </w:pPrChange>
      </w:pPr>
      <w:r w:rsidRPr="00B04AB8">
        <w:rPr>
          <w:noProof/>
          <w:lang w:eastAsia="vi-VN"/>
        </w:rPr>
        <w:drawing>
          <wp:inline distT="0" distB="0" distL="0" distR="0" wp14:anchorId="6ED4CA09" wp14:editId="7457BEB1">
            <wp:extent cx="1905000" cy="339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roid_7.0-en.png"/>
                    <pic:cNvPicPr/>
                  </pic:nvPicPr>
                  <pic:blipFill>
                    <a:blip r:embed="rId19">
                      <a:extLst>
                        <a:ext uri="{28A0092B-C50C-407E-A947-70E740481C1C}">
                          <a14:useLocalDpi xmlns:a14="http://schemas.microsoft.com/office/drawing/2010/main" val="0"/>
                        </a:ext>
                      </a:extLst>
                    </a:blip>
                    <a:stretch>
                      <a:fillRect/>
                    </a:stretch>
                  </pic:blipFill>
                  <pic:spPr>
                    <a:xfrm>
                      <a:off x="0" y="0"/>
                      <a:ext cx="1905000" cy="3390900"/>
                    </a:xfrm>
                    <a:prstGeom prst="rect">
                      <a:avLst/>
                    </a:prstGeom>
                  </pic:spPr>
                </pic:pic>
              </a:graphicData>
            </a:graphic>
          </wp:inline>
        </w:drawing>
      </w:r>
    </w:p>
    <w:p w14:paraId="439809DA" w14:textId="5416E9AF" w:rsidR="004863AF" w:rsidRPr="007C127C" w:rsidRDefault="00B243D7" w:rsidP="00E6227B">
      <w:pPr>
        <w:pStyle w:val="Caption"/>
        <w:spacing w:line="276" w:lineRule="auto"/>
        <w:rPr>
          <w:szCs w:val="26"/>
          <w:lang w:val="en-US"/>
        </w:rPr>
        <w:pPrChange w:id="2210" w:author="phuong vu" w:date="2018-11-23T13:48:00Z">
          <w:pPr>
            <w:pStyle w:val="Caption"/>
          </w:pPr>
        </w:pPrChange>
      </w:pPr>
      <w:bookmarkStart w:id="2211" w:name="_Toc530662924"/>
      <w:r w:rsidRPr="007C127C">
        <w:rPr>
          <w:szCs w:val="26"/>
        </w:rPr>
        <w:t xml:space="preserve">Hình </w:t>
      </w:r>
      <w:ins w:id="2212"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2</w:t>
      </w:r>
      <w:ins w:id="2213"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2214" w:author="phuong vu" w:date="2018-11-22T18:14:00Z">
        <w:r w:rsidR="00627671">
          <w:rPr>
            <w:noProof/>
            <w:szCs w:val="26"/>
          </w:rPr>
          <w:t>1</w:t>
        </w:r>
        <w:r w:rsidR="00627671">
          <w:rPr>
            <w:szCs w:val="26"/>
          </w:rPr>
          <w:fldChar w:fldCharType="end"/>
        </w:r>
      </w:ins>
      <w:del w:id="2215"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2</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w:delText>
        </w:r>
        <w:r w:rsidR="006C103E" w:rsidDel="00EC5005">
          <w:rPr>
            <w:szCs w:val="26"/>
          </w:rPr>
          <w:fldChar w:fldCharType="end"/>
        </w:r>
      </w:del>
      <w:r w:rsidRPr="007C127C">
        <w:rPr>
          <w:szCs w:val="26"/>
          <w:lang w:val="en-US"/>
        </w:rPr>
        <w:t xml:space="preserve"> </w:t>
      </w:r>
      <w:r w:rsidRPr="007C127C">
        <w:rPr>
          <w:szCs w:val="26"/>
        </w:rPr>
        <w:t>Giao diện Android 7.0 Nougat</w:t>
      </w:r>
      <w:bookmarkEnd w:id="2211"/>
    </w:p>
    <w:p w14:paraId="7FFDBF81" w14:textId="129A0F6A" w:rsidR="00997C30" w:rsidRPr="00530384" w:rsidRDefault="00997C30" w:rsidP="00E6227B">
      <w:pPr>
        <w:pStyle w:val="Heading2"/>
        <w:spacing w:line="276" w:lineRule="auto"/>
        <w:rPr>
          <w:vertAlign w:val="superscript"/>
        </w:rPr>
        <w:pPrChange w:id="2216" w:author="phuong vu" w:date="2018-11-23T13:48:00Z">
          <w:pPr>
            <w:pStyle w:val="Heading2"/>
          </w:pPr>
        </w:pPrChange>
      </w:pPr>
      <w:bookmarkStart w:id="2217" w:name="_Toc529231505"/>
      <w:bookmarkStart w:id="2218" w:name="_Toc484566612"/>
      <w:bookmarkStart w:id="2219" w:name="_Toc530662502"/>
      <w:bookmarkEnd w:id="2217"/>
      <w:r w:rsidRPr="00B04AB8">
        <w:t xml:space="preserve">Tìm hiểu về </w:t>
      </w:r>
      <w:bookmarkEnd w:id="2218"/>
      <w:r w:rsidR="001D00CB">
        <w:t>GraphQL</w:t>
      </w:r>
      <w:r w:rsidR="00653696">
        <w:t xml:space="preserve"> </w:t>
      </w:r>
      <w:r w:rsidR="00530384">
        <w:rPr>
          <w:vertAlign w:val="superscript"/>
        </w:rPr>
        <w:t>[2]</w:t>
      </w:r>
      <w:bookmarkEnd w:id="2219"/>
    </w:p>
    <w:p w14:paraId="44A8BDE9" w14:textId="390718EA" w:rsidR="006B44B5" w:rsidRDefault="006B44B5" w:rsidP="00E6227B">
      <w:pPr>
        <w:spacing w:line="276" w:lineRule="auto"/>
        <w:ind w:firstLine="720"/>
        <w:rPr>
          <w:b/>
          <w:lang w:val="en-US"/>
        </w:rPr>
        <w:pPrChange w:id="2220" w:author="phuong vu" w:date="2018-11-23T13:48:00Z">
          <w:pPr>
            <w:spacing w:line="360" w:lineRule="auto"/>
            <w:ind w:firstLine="720"/>
          </w:pPr>
        </w:pPrChange>
      </w:pPr>
      <w:r w:rsidRPr="00B04AB8">
        <w:rPr>
          <w:b/>
          <w:lang w:val="en-US"/>
        </w:rPr>
        <w:t>Giới thiệu:</w:t>
      </w:r>
    </w:p>
    <w:p w14:paraId="6ECFF5A3" w14:textId="294CAA9F" w:rsidR="006B44B5" w:rsidRPr="00B04AB8" w:rsidRDefault="001D00CB" w:rsidP="00E6227B">
      <w:pPr>
        <w:spacing w:line="276" w:lineRule="auto"/>
        <w:ind w:firstLine="720"/>
        <w:rPr>
          <w:lang w:val="en-US"/>
        </w:rPr>
        <w:pPrChange w:id="2221" w:author="phuong vu" w:date="2018-11-23T13:48:00Z">
          <w:pPr>
            <w:ind w:firstLine="720"/>
          </w:pPr>
        </w:pPrChange>
      </w:pPr>
      <w:r w:rsidRPr="001D00CB">
        <w:rPr>
          <w:lang w:val="en-US"/>
        </w:rPr>
        <w:t>GraphQL là một Graph Query Language được dành cho API. Nó được phát triển bởi Facebook và hiện tại nó được duy trì bởi rất nhiều công ty lớn, và mọi cá nhân trên khắp thế giới. GraphQL từ khi ra đời đã gần như thay thế hoàn toàn REST bởi sự hiệu quả, mạnh mẽ và linh hoạt hơn rất nhiều.</w:t>
      </w:r>
    </w:p>
    <w:p w14:paraId="571212F7" w14:textId="7D3A6DE0" w:rsidR="006B44B5" w:rsidRDefault="006B44B5" w:rsidP="00E6227B">
      <w:pPr>
        <w:spacing w:line="276" w:lineRule="auto"/>
        <w:ind w:firstLine="720"/>
        <w:rPr>
          <w:b/>
          <w:lang w:val="da-DK"/>
        </w:rPr>
        <w:pPrChange w:id="2222" w:author="phuong vu" w:date="2018-11-23T13:48:00Z">
          <w:pPr>
            <w:spacing w:line="360" w:lineRule="auto"/>
            <w:ind w:firstLine="720"/>
          </w:pPr>
        </w:pPrChange>
      </w:pPr>
      <w:r w:rsidRPr="00B04AB8">
        <w:rPr>
          <w:b/>
          <w:lang w:val="da-DK"/>
        </w:rPr>
        <w:t>Đặc điểm:</w:t>
      </w:r>
    </w:p>
    <w:p w14:paraId="45961B97" w14:textId="4A356120" w:rsidR="001D00CB" w:rsidRDefault="001D00CB" w:rsidP="00E6227B">
      <w:pPr>
        <w:spacing w:line="276" w:lineRule="auto"/>
        <w:ind w:firstLine="720"/>
        <w:rPr>
          <w:lang w:val="da-DK"/>
        </w:rPr>
        <w:pPrChange w:id="2223" w:author="phuong vu" w:date="2018-11-23T13:48:00Z">
          <w:pPr>
            <w:ind w:firstLine="720"/>
          </w:pPr>
        </w:pPrChange>
      </w:pPr>
      <w:r w:rsidRPr="001D00CB">
        <w:rPr>
          <w:lang w:val="da-DK"/>
        </w:rPr>
        <w:lastRenderedPageBreak/>
        <w:t>-</w:t>
      </w:r>
      <w:r>
        <w:rPr>
          <w:lang w:val="da-DK"/>
        </w:rPr>
        <w:t xml:space="preserve"> </w:t>
      </w:r>
      <w:r w:rsidRPr="001D00CB">
        <w:rPr>
          <w:i/>
          <w:lang w:val="da-DK"/>
        </w:rPr>
        <w:t>Thay thế cho REST:</w:t>
      </w:r>
      <w:r w:rsidRPr="001D00CB">
        <w:rPr>
          <w:lang w:val="da-DK"/>
        </w:rPr>
        <w:t xml:space="preserve"> Vấn đề mà REST đang gặp phải là nó việc phản hồi dữ liệu của REST trả về quá nhiều hoặc là quá ít. Trong cả 2 trường hợp thì hiệu suất của ứng dụng đều bị ảnh hưởng khá nhiều. Giải pháp mà GraphQL đưa ra là cho phép khai báo dữ liệu nơi mà một client có thể xác định chính xác dữ liệu mà mình cần từ một API. Đảm bảo dữ liệu đủ dùng mà không dư thừa, tăng tốc xử lí.</w:t>
      </w:r>
    </w:p>
    <w:p w14:paraId="68E13872" w14:textId="1EDCB909" w:rsidR="001D00CB" w:rsidRPr="001D00CB" w:rsidRDefault="001D00CB" w:rsidP="00E6227B">
      <w:pPr>
        <w:spacing w:line="276" w:lineRule="auto"/>
        <w:ind w:firstLine="720"/>
        <w:rPr>
          <w:lang w:val="da-DK"/>
        </w:rPr>
        <w:pPrChange w:id="2224" w:author="phuong vu" w:date="2018-11-23T13:48:00Z">
          <w:pPr>
            <w:ind w:firstLine="720"/>
          </w:pPr>
        </w:pPrChange>
      </w:pPr>
      <w:r>
        <w:rPr>
          <w:lang w:val="da-DK"/>
        </w:rPr>
        <w:t xml:space="preserve">- </w:t>
      </w:r>
      <w:r w:rsidR="007643F4">
        <w:rPr>
          <w:i/>
          <w:lang w:val="da-DK"/>
        </w:rPr>
        <w:t>Định nghĩa cơ sở dữ liệu và kiểu dữ liệu</w:t>
      </w:r>
      <w:r w:rsidRPr="001D00CB">
        <w:rPr>
          <w:i/>
          <w:lang w:val="da-DK"/>
        </w:rPr>
        <w:t>:</w:t>
      </w:r>
    </w:p>
    <w:p w14:paraId="4F88E42B" w14:textId="3B49370B" w:rsidR="001D00CB" w:rsidRPr="001D00CB" w:rsidRDefault="001D00CB" w:rsidP="00E6227B">
      <w:pPr>
        <w:spacing w:line="276" w:lineRule="auto"/>
        <w:ind w:left="720" w:firstLine="720"/>
        <w:rPr>
          <w:lang w:val="da-DK"/>
        </w:rPr>
        <w:pPrChange w:id="2225" w:author="phuong vu" w:date="2018-11-23T13:48:00Z">
          <w:pPr>
            <w:ind w:left="720" w:firstLine="720"/>
          </w:pPr>
        </w:pPrChange>
      </w:pPr>
      <w:r>
        <w:rPr>
          <w:lang w:val="da-DK"/>
        </w:rPr>
        <w:t xml:space="preserve">+ </w:t>
      </w:r>
      <w:r w:rsidRPr="001D00CB">
        <w:rPr>
          <w:lang w:val="da-DK"/>
        </w:rPr>
        <w:t>GraphQL có 1 hệ thống riêng dành cho nó được sử dụng để xác định schema của một api. Tất cả type được liệt kê trong một API thì được viết trong schema thì sử dụng GraphQL Schema Definition Language (SDL).</w:t>
      </w:r>
    </w:p>
    <w:p w14:paraId="7CDBE8C1" w14:textId="3D3A1858" w:rsidR="001D00CB" w:rsidRDefault="001D00CB" w:rsidP="00E6227B">
      <w:pPr>
        <w:spacing w:line="276" w:lineRule="auto"/>
        <w:ind w:left="720" w:firstLine="720"/>
        <w:rPr>
          <w:lang w:val="da-DK"/>
        </w:rPr>
        <w:pPrChange w:id="2226" w:author="phuong vu" w:date="2018-11-23T13:48:00Z">
          <w:pPr>
            <w:ind w:left="720" w:firstLine="720"/>
          </w:pPr>
        </w:pPrChange>
      </w:pPr>
      <w:r>
        <w:rPr>
          <w:lang w:val="da-DK"/>
        </w:rPr>
        <w:t xml:space="preserve">+ </w:t>
      </w:r>
      <w:r w:rsidRPr="001D00CB">
        <w:rPr>
          <w:lang w:val="da-DK"/>
        </w:rPr>
        <w:t>Schema này được dùng như là một bản giao dịch giữa client và server để xác định client có thể truy cập dữ liệu như thế nào.</w:t>
      </w:r>
    </w:p>
    <w:p w14:paraId="4AB994C4" w14:textId="7774D03C" w:rsidR="007643F4" w:rsidRDefault="001D00CB" w:rsidP="00E6227B">
      <w:pPr>
        <w:spacing w:line="276" w:lineRule="auto"/>
        <w:rPr>
          <w:lang w:val="da-DK"/>
        </w:rPr>
        <w:pPrChange w:id="2227" w:author="phuong vu" w:date="2018-11-23T13:48:00Z">
          <w:pPr/>
        </w:pPrChange>
      </w:pPr>
      <w:r>
        <w:rPr>
          <w:lang w:val="da-DK"/>
        </w:rPr>
        <w:tab/>
      </w:r>
      <w:r w:rsidR="007643F4">
        <w:rPr>
          <w:i/>
          <w:lang w:val="da-DK"/>
        </w:rPr>
        <w:t xml:space="preserve">- Truy vấn dữ liệu (Query): </w:t>
      </w:r>
      <w:r w:rsidR="007643F4" w:rsidRPr="007643F4">
        <w:rPr>
          <w:lang w:val="da-DK"/>
        </w:rPr>
        <w:t>GraphQL sử dụng việc nạp dữ liệu khác với REST. Nó chí có duy nhất 1 single endpont và hoàn toàn phụ thuộc vào client để xác định những dữ liệu cần thiết. Vì thế client phải chỉ ra các trường cần thiết</w:t>
      </w:r>
      <w:r w:rsidR="007643F4">
        <w:rPr>
          <w:lang w:val="da-DK"/>
        </w:rPr>
        <w:t>.</w:t>
      </w:r>
    </w:p>
    <w:p w14:paraId="5D0F35EC" w14:textId="77777777" w:rsidR="00B243D7" w:rsidRDefault="007643F4" w:rsidP="00E6227B">
      <w:pPr>
        <w:keepNext/>
        <w:spacing w:line="276" w:lineRule="auto"/>
        <w:pPrChange w:id="2228" w:author="phuong vu" w:date="2018-11-23T13:48:00Z">
          <w:pPr>
            <w:keepNext/>
          </w:pPr>
        </w:pPrChange>
      </w:pPr>
      <w:r>
        <w:rPr>
          <w:noProof/>
        </w:rPr>
        <w:drawing>
          <wp:inline distT="0" distB="0" distL="0" distR="0" wp14:anchorId="7DAB4CC2" wp14:editId="73F46B32">
            <wp:extent cx="5579745" cy="97980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979805"/>
                    </a:xfrm>
                    <a:prstGeom prst="rect">
                      <a:avLst/>
                    </a:prstGeom>
                  </pic:spPr>
                </pic:pic>
              </a:graphicData>
            </a:graphic>
          </wp:inline>
        </w:drawing>
      </w:r>
    </w:p>
    <w:p w14:paraId="42CBB7B4" w14:textId="4A90DE9A" w:rsidR="007643F4" w:rsidRPr="007C127C" w:rsidRDefault="00B243D7" w:rsidP="00E6227B">
      <w:pPr>
        <w:pStyle w:val="Caption"/>
        <w:spacing w:line="276" w:lineRule="auto"/>
        <w:rPr>
          <w:szCs w:val="26"/>
        </w:rPr>
        <w:pPrChange w:id="2229" w:author="phuong vu" w:date="2018-11-23T13:48:00Z">
          <w:pPr>
            <w:pStyle w:val="Caption"/>
          </w:pPr>
        </w:pPrChange>
      </w:pPr>
      <w:bookmarkStart w:id="2230" w:name="_Toc530662925"/>
      <w:r w:rsidRPr="007C127C">
        <w:rPr>
          <w:szCs w:val="26"/>
        </w:rPr>
        <w:t xml:space="preserve">Hình </w:t>
      </w:r>
      <w:ins w:id="2231"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2</w:t>
      </w:r>
      <w:ins w:id="2232"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2233" w:author="phuong vu" w:date="2018-11-22T18:14:00Z">
        <w:r w:rsidR="00627671">
          <w:rPr>
            <w:noProof/>
            <w:szCs w:val="26"/>
          </w:rPr>
          <w:t>2</w:t>
        </w:r>
        <w:r w:rsidR="00627671">
          <w:rPr>
            <w:szCs w:val="26"/>
          </w:rPr>
          <w:fldChar w:fldCharType="end"/>
        </w:r>
      </w:ins>
      <w:del w:id="2234"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2</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w:delText>
        </w:r>
        <w:r w:rsidR="006C103E" w:rsidDel="00EC5005">
          <w:rPr>
            <w:szCs w:val="26"/>
          </w:rPr>
          <w:fldChar w:fldCharType="end"/>
        </w:r>
      </w:del>
      <w:r w:rsidRPr="007C127C">
        <w:rPr>
          <w:szCs w:val="26"/>
          <w:lang w:val="en-US"/>
        </w:rPr>
        <w:t xml:space="preserve"> Ví dụ về truy vấn dữ liệu</w:t>
      </w:r>
      <w:bookmarkEnd w:id="2230"/>
    </w:p>
    <w:p w14:paraId="57659471" w14:textId="3D2B6100" w:rsidR="007643F4" w:rsidRPr="007643F4" w:rsidRDefault="007643F4" w:rsidP="00E6227B">
      <w:pPr>
        <w:spacing w:line="276" w:lineRule="auto"/>
        <w:jc w:val="center"/>
        <w:rPr>
          <w:i/>
          <w:lang w:val="da-DK"/>
        </w:rPr>
        <w:pPrChange w:id="2235" w:author="phuong vu" w:date="2018-11-23T13:48:00Z">
          <w:pPr>
            <w:jc w:val="center"/>
          </w:pPr>
        </w:pPrChange>
      </w:pPr>
    </w:p>
    <w:p w14:paraId="70E44A36" w14:textId="0E6104D9" w:rsidR="007643F4" w:rsidRDefault="007643F4" w:rsidP="00E6227B">
      <w:pPr>
        <w:spacing w:line="276" w:lineRule="auto"/>
        <w:rPr>
          <w:lang w:val="da-DK"/>
        </w:rPr>
        <w:pPrChange w:id="2236" w:author="phuong vu" w:date="2018-11-23T13:48:00Z">
          <w:pPr/>
        </w:pPrChange>
      </w:pPr>
      <w:r>
        <w:rPr>
          <w:lang w:val="da-DK"/>
        </w:rPr>
        <w:tab/>
        <w:t xml:space="preserve">- </w:t>
      </w:r>
      <w:r>
        <w:rPr>
          <w:i/>
          <w:lang w:val="da-DK"/>
        </w:rPr>
        <w:t xml:space="preserve">Thay đổi dữ liệu (Mutations): </w:t>
      </w:r>
      <w:r w:rsidRPr="007643F4">
        <w:rPr>
          <w:lang w:val="da-DK"/>
        </w:rPr>
        <w:t xml:space="preserve">Trong GraphQL viêc gửi các queries được gọi là mutations. Các mutation này có 3 loại là CREATE, UPDATE và DELETE. Mutation cũng có cú pháp giống như </w:t>
      </w:r>
      <w:r>
        <w:rPr>
          <w:lang w:val="da-DK"/>
        </w:rPr>
        <w:t xml:space="preserve">try vấn dữ liệu </w:t>
      </w:r>
      <w:r w:rsidRPr="007643F4">
        <w:rPr>
          <w:lang w:val="da-DK"/>
        </w:rPr>
        <w:t>(Query).</w:t>
      </w:r>
    </w:p>
    <w:p w14:paraId="674C1C62" w14:textId="44350575" w:rsidR="00B243D7" w:rsidRDefault="007643F4" w:rsidP="00E6227B">
      <w:pPr>
        <w:keepNext/>
        <w:spacing w:line="276" w:lineRule="auto"/>
        <w:pPrChange w:id="2237" w:author="phuong vu" w:date="2018-11-23T13:48:00Z">
          <w:pPr>
            <w:keepNext/>
          </w:pPr>
        </w:pPrChange>
      </w:pPr>
      <w:r>
        <w:rPr>
          <w:noProof/>
        </w:rPr>
        <w:lastRenderedPageBreak/>
        <w:drawing>
          <wp:inline distT="0" distB="0" distL="0" distR="0" wp14:anchorId="03193D42" wp14:editId="2BECE4AA">
            <wp:extent cx="5579745" cy="2646680"/>
            <wp:effectExtent l="0" t="0" r="190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2646680"/>
                    </a:xfrm>
                    <a:prstGeom prst="rect">
                      <a:avLst/>
                    </a:prstGeom>
                  </pic:spPr>
                </pic:pic>
              </a:graphicData>
            </a:graphic>
          </wp:inline>
        </w:drawing>
      </w:r>
    </w:p>
    <w:p w14:paraId="33B7A50E" w14:textId="2D0134A8" w:rsidR="007643F4" w:rsidRPr="007C127C" w:rsidRDefault="00B243D7" w:rsidP="00E6227B">
      <w:pPr>
        <w:pStyle w:val="Caption"/>
        <w:spacing w:line="276" w:lineRule="auto"/>
        <w:rPr>
          <w:szCs w:val="26"/>
        </w:rPr>
        <w:pPrChange w:id="2238" w:author="phuong vu" w:date="2018-11-23T13:48:00Z">
          <w:pPr>
            <w:pStyle w:val="Caption"/>
          </w:pPr>
        </w:pPrChange>
      </w:pPr>
      <w:bookmarkStart w:id="2239" w:name="_Toc530662926"/>
      <w:r w:rsidRPr="007C127C">
        <w:rPr>
          <w:szCs w:val="26"/>
        </w:rPr>
        <w:t xml:space="preserve">Hình </w:t>
      </w:r>
      <w:ins w:id="2240"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2</w:t>
      </w:r>
      <w:ins w:id="2241"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2242" w:author="phuong vu" w:date="2018-11-22T18:14:00Z">
        <w:r w:rsidR="00627671">
          <w:rPr>
            <w:noProof/>
            <w:szCs w:val="26"/>
          </w:rPr>
          <w:t>3</w:t>
        </w:r>
        <w:r w:rsidR="00627671">
          <w:rPr>
            <w:szCs w:val="26"/>
          </w:rPr>
          <w:fldChar w:fldCharType="end"/>
        </w:r>
      </w:ins>
      <w:del w:id="2243"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2</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del>
      <w:r w:rsidRPr="007C127C">
        <w:rPr>
          <w:szCs w:val="26"/>
          <w:lang w:val="en-US"/>
        </w:rPr>
        <w:t xml:space="preserve"> Ví dụ về gọi một mutation</w:t>
      </w:r>
      <w:bookmarkEnd w:id="2239"/>
    </w:p>
    <w:p w14:paraId="0E4406B2" w14:textId="0D347FD2" w:rsidR="007643F4" w:rsidRDefault="007643F4" w:rsidP="00E6227B">
      <w:pPr>
        <w:spacing w:line="276" w:lineRule="auto"/>
        <w:rPr>
          <w:i/>
          <w:lang w:val="da-DK"/>
        </w:rPr>
        <w:pPrChange w:id="2244" w:author="phuong vu" w:date="2018-11-23T13:48:00Z">
          <w:pPr/>
        </w:pPrChange>
      </w:pPr>
    </w:p>
    <w:p w14:paraId="62E7CFC3" w14:textId="02A3F84D" w:rsidR="0036271B" w:rsidDel="003166DB" w:rsidRDefault="0036271B" w:rsidP="00E6227B">
      <w:pPr>
        <w:spacing w:line="276" w:lineRule="auto"/>
        <w:ind w:firstLine="720"/>
        <w:rPr>
          <w:del w:id="2245" w:author="phuong vu" w:date="2018-11-22T13:25:00Z"/>
          <w:lang w:val="da-DK"/>
        </w:rPr>
        <w:pPrChange w:id="2246" w:author="phuong vu" w:date="2018-11-23T13:48:00Z">
          <w:pPr>
            <w:ind w:firstLine="720"/>
          </w:pPr>
        </w:pPrChange>
      </w:pPr>
      <w:r>
        <w:rPr>
          <w:i/>
          <w:lang w:val="da-DK"/>
        </w:rPr>
        <w:t xml:space="preserve">- </w:t>
      </w:r>
      <w:r w:rsidRPr="0036271B">
        <w:rPr>
          <w:i/>
          <w:lang w:val="da-DK"/>
        </w:rPr>
        <w:t>Subscription and Realtime Updates</w:t>
      </w:r>
      <w:r>
        <w:rPr>
          <w:i/>
          <w:lang w:val="da-DK"/>
        </w:rPr>
        <w:t xml:space="preserve">: </w:t>
      </w:r>
      <w:r w:rsidRPr="0036271B">
        <w:rPr>
          <w:lang w:val="da-DK"/>
        </w:rPr>
        <w:t xml:space="preserve">Một yêu cầu quan trọng khác đối với nhiều ứng dụng đó chính là realtime, để có thể kết nối đến máy chủ để có được thông tin về các event ngay lập tức. Trong trường hợp này, GraphQL cung cấp các khái niệm gọi là subscriptions. Khi 1 client subscriptions một event, nó cũng bắt đầu và giữ các kết nối đến server. Bất cứ khi nào sự kiện đó xảy ra, server sẽ đẩy dữ liệu tương ứng đến client. </w:t>
      </w:r>
      <w:del w:id="2247" w:author="phuong vu" w:date="2018-11-22T13:25:00Z">
        <w:r w:rsidRPr="0036271B" w:rsidDel="003166DB">
          <w:rPr>
            <w:lang w:val="da-DK"/>
          </w:rPr>
          <w:delText>Không giống như Query và Mutation, nó đi theo kiểu như “request-response-cycle”, nó sẽ subscriptions đại diện của luồng dữ liệu được gửi đến client. Subscriptions được viết bằng cách sử dụng cú pháp như Query và Mutation.</w:delText>
        </w:r>
      </w:del>
    </w:p>
    <w:p w14:paraId="4F976B99" w14:textId="77777777" w:rsidR="0036271B" w:rsidRPr="0036271B" w:rsidRDefault="0036271B" w:rsidP="00E6227B">
      <w:pPr>
        <w:spacing w:line="276" w:lineRule="auto"/>
        <w:ind w:firstLine="720"/>
        <w:rPr>
          <w:lang w:val="da-DK"/>
        </w:rPr>
        <w:pPrChange w:id="2248" w:author="phuong vu" w:date="2018-11-23T13:48:00Z">
          <w:pPr>
            <w:ind w:firstLine="720"/>
          </w:pPr>
        </w:pPrChange>
      </w:pPr>
    </w:p>
    <w:p w14:paraId="6AA92B70" w14:textId="2E25578D" w:rsidR="00997C30" w:rsidRDefault="00997C30" w:rsidP="00E6227B">
      <w:pPr>
        <w:pStyle w:val="Heading2"/>
        <w:spacing w:line="276" w:lineRule="auto"/>
        <w:rPr>
          <w:vertAlign w:val="superscript"/>
          <w:lang w:val="da-DK"/>
        </w:rPr>
        <w:pPrChange w:id="2249" w:author="phuong vu" w:date="2018-11-23T13:48:00Z">
          <w:pPr>
            <w:pStyle w:val="Heading2"/>
          </w:pPr>
        </w:pPrChange>
      </w:pPr>
      <w:bookmarkStart w:id="2250" w:name="_Toc484566613"/>
      <w:bookmarkStart w:id="2251" w:name="_Toc530662503"/>
      <w:r w:rsidRPr="00B04AB8">
        <w:rPr>
          <w:lang w:val="da-DK"/>
        </w:rPr>
        <w:t xml:space="preserve">Tìm hiểu về </w:t>
      </w:r>
      <w:bookmarkEnd w:id="2250"/>
      <w:r w:rsidR="0036271B">
        <w:rPr>
          <w:lang w:val="da-DK"/>
        </w:rPr>
        <w:t>Postgraphile</w:t>
      </w:r>
      <w:r w:rsidR="00653696">
        <w:rPr>
          <w:lang w:val="da-DK"/>
        </w:rPr>
        <w:t xml:space="preserve"> </w:t>
      </w:r>
      <w:r w:rsidR="0036271B">
        <w:rPr>
          <w:vertAlign w:val="superscript"/>
          <w:lang w:val="da-DK"/>
        </w:rPr>
        <w:t>[</w:t>
      </w:r>
      <w:r w:rsidR="00530384">
        <w:rPr>
          <w:vertAlign w:val="superscript"/>
          <w:lang w:val="da-DK"/>
        </w:rPr>
        <w:t>3</w:t>
      </w:r>
      <w:r w:rsidR="0036271B">
        <w:rPr>
          <w:vertAlign w:val="superscript"/>
          <w:lang w:val="da-DK"/>
        </w:rPr>
        <w:t>]</w:t>
      </w:r>
      <w:r w:rsidR="00653696">
        <w:rPr>
          <w:vertAlign w:val="superscript"/>
          <w:lang w:val="da-DK"/>
        </w:rPr>
        <w:t>[4]</w:t>
      </w:r>
      <w:bookmarkEnd w:id="2251"/>
    </w:p>
    <w:p w14:paraId="31833E15" w14:textId="5EB45191" w:rsidR="00DE5517" w:rsidRPr="00DE5517" w:rsidRDefault="00DE5517" w:rsidP="00E6227B">
      <w:pPr>
        <w:spacing w:line="276" w:lineRule="auto"/>
        <w:ind w:firstLine="720"/>
        <w:rPr>
          <w:b/>
          <w:lang w:val="en-US"/>
        </w:rPr>
        <w:pPrChange w:id="2252" w:author="phuong vu" w:date="2018-11-23T13:48:00Z">
          <w:pPr>
            <w:spacing w:line="360" w:lineRule="auto"/>
            <w:ind w:firstLine="720"/>
          </w:pPr>
        </w:pPrChange>
      </w:pPr>
      <w:r w:rsidRPr="00B04AB8">
        <w:rPr>
          <w:b/>
          <w:lang w:val="en-US"/>
        </w:rPr>
        <w:t>Giới thiệu:</w:t>
      </w:r>
    </w:p>
    <w:p w14:paraId="122184EB" w14:textId="373AD19A" w:rsidR="0036271B" w:rsidRDefault="00530384" w:rsidP="00E6227B">
      <w:pPr>
        <w:spacing w:line="276" w:lineRule="auto"/>
        <w:rPr>
          <w:lang w:val="da-DK"/>
        </w:rPr>
        <w:pPrChange w:id="2253" w:author="phuong vu" w:date="2018-11-23T13:48:00Z">
          <w:pPr/>
        </w:pPrChange>
      </w:pPr>
      <w:r>
        <w:rPr>
          <w:lang w:val="da-DK"/>
        </w:rPr>
        <w:tab/>
        <w:t xml:space="preserve">Postgraphile được xem như thành phần để kết nối giữa GraphQL và </w:t>
      </w:r>
      <w:r w:rsidR="00653696">
        <w:rPr>
          <w:lang w:val="da-DK"/>
        </w:rPr>
        <w:t>PostgreSQL</w:t>
      </w:r>
      <w:r>
        <w:rPr>
          <w:lang w:val="da-DK"/>
        </w:rPr>
        <w:t xml:space="preserve"> lại với nhau. Postgraphile phân tích và trả chó GraphQL những thông tin về cơ sở dữ liệu. Trong quá trinh phát triển, Postgraphile hỗ trợ kiểm tra cở sở dữ liệu thay đổi và cập nhật như thế nào sau mỗi lần gọi API bằng GraphQL.</w:t>
      </w:r>
    </w:p>
    <w:p w14:paraId="2E756C1F" w14:textId="69C1B6C1" w:rsidR="00DE5517" w:rsidRDefault="00DE5517" w:rsidP="00E6227B">
      <w:pPr>
        <w:spacing w:line="276" w:lineRule="auto"/>
        <w:ind w:firstLine="720"/>
        <w:rPr>
          <w:b/>
          <w:lang w:val="da-DK"/>
        </w:rPr>
        <w:pPrChange w:id="2254" w:author="phuong vu" w:date="2018-11-23T13:48:00Z">
          <w:pPr>
            <w:spacing w:line="360" w:lineRule="auto"/>
            <w:ind w:firstLine="720"/>
          </w:pPr>
        </w:pPrChange>
      </w:pPr>
      <w:r w:rsidRPr="00B04AB8">
        <w:rPr>
          <w:b/>
          <w:lang w:val="da-DK"/>
        </w:rPr>
        <w:t>Đặc điểm:</w:t>
      </w:r>
    </w:p>
    <w:p w14:paraId="7EB52DAD" w14:textId="49D08985" w:rsidR="00B76C47" w:rsidRDefault="00DE5517" w:rsidP="00E6227B">
      <w:pPr>
        <w:spacing w:line="276" w:lineRule="auto"/>
        <w:rPr>
          <w:lang w:val="en-US"/>
        </w:rPr>
        <w:pPrChange w:id="2255" w:author="phuong vu" w:date="2018-11-23T13:48:00Z">
          <w:pPr/>
        </w:pPrChange>
      </w:pPr>
      <w:r>
        <w:rPr>
          <w:lang w:val="da-DK"/>
        </w:rPr>
        <w:tab/>
        <w:t xml:space="preserve">- </w:t>
      </w:r>
      <w:r w:rsidRPr="00DE5517">
        <w:rPr>
          <w:i/>
          <w:lang w:val="da-DK"/>
        </w:rPr>
        <w:t>User and Session Management</w:t>
      </w:r>
      <w:r>
        <w:rPr>
          <w:i/>
          <w:lang w:val="da-DK"/>
        </w:rPr>
        <w:t xml:space="preserve">: </w:t>
      </w:r>
      <w:r w:rsidR="00982AE8">
        <w:rPr>
          <w:lang w:val="en-US"/>
        </w:rPr>
        <w:t xml:space="preserve">Postgrahile cung cấp một phương pháp quản lí Session một cách linh hoạt là JWT (JSON Web Tokens). Postgraphile chỉ cần một Sercet Key (mã bí mật) và một kiểu dữ liệu trả về, Postgrahile sẽ mã hóa nội dụng như một JWT token và đánh dấu nó. </w:t>
      </w:r>
    </w:p>
    <w:p w14:paraId="3301E596" w14:textId="43CA24F5" w:rsidR="00DE28CF" w:rsidRDefault="00DE28CF" w:rsidP="00E6227B">
      <w:pPr>
        <w:spacing w:line="276" w:lineRule="auto"/>
        <w:rPr>
          <w:lang w:val="en-US"/>
        </w:rPr>
        <w:pPrChange w:id="2256" w:author="phuong vu" w:date="2018-11-23T13:48:00Z">
          <w:pPr/>
        </w:pPrChange>
      </w:pPr>
      <w:r>
        <w:rPr>
          <w:lang w:val="en-US"/>
        </w:rPr>
        <w:tab/>
        <w:t>-</w:t>
      </w:r>
      <w:r w:rsidR="000A2D29">
        <w:rPr>
          <w:lang w:val="en-US"/>
        </w:rPr>
        <w:t xml:space="preserve"> </w:t>
      </w:r>
      <w:r w:rsidR="000A2D29">
        <w:rPr>
          <w:i/>
          <w:lang w:val="en-US"/>
        </w:rPr>
        <w:t xml:space="preserve">Hiệu năng, kết nối hiệu quả: </w:t>
      </w:r>
      <w:r w:rsidR="000A2D29">
        <w:rPr>
          <w:lang w:val="en-US"/>
        </w:rPr>
        <w:t xml:space="preserve">Postgraphile cung cấp một hiệu năng truy xuất nhanh chóng, không gặp tình trạng N+1 query. Bên cạnh đó, nó còn hỗ trợ người sử dụng </w:t>
      </w:r>
    </w:p>
    <w:p w14:paraId="3CF8A093" w14:textId="1C5F6C1A" w:rsidR="000A2D29" w:rsidRDefault="000A2D29" w:rsidP="00E6227B">
      <w:pPr>
        <w:spacing w:line="276" w:lineRule="auto"/>
        <w:rPr>
          <w:lang w:val="en-US"/>
        </w:rPr>
        <w:pPrChange w:id="2257" w:author="phuong vu" w:date="2018-11-23T13:48:00Z">
          <w:pPr/>
        </w:pPrChange>
      </w:pPr>
      <w:r>
        <w:rPr>
          <w:lang w:val="en-US"/>
        </w:rPr>
        <w:lastRenderedPageBreak/>
        <w:tab/>
        <w:t xml:space="preserve">- </w:t>
      </w:r>
      <w:r>
        <w:rPr>
          <w:i/>
          <w:lang w:val="en-US"/>
        </w:rPr>
        <w:t xml:space="preserve">Tự động tìm và tạo các quan hệ dựa trên cơ sở dữ liệu: </w:t>
      </w:r>
      <w:r w:rsidR="003C5421">
        <w:rPr>
          <w:lang w:val="en-US"/>
        </w:rPr>
        <w:t>Postgraphile dựa trên các khóa ngoại tồn tại trong cở sở dữ liệu để sinh các liên kết khi truy xuất dữ liệu.</w:t>
      </w:r>
    </w:p>
    <w:p w14:paraId="13C2D958" w14:textId="53FD6758" w:rsidR="003C5421" w:rsidRPr="003C5421" w:rsidRDefault="003C5421" w:rsidP="00E6227B">
      <w:pPr>
        <w:spacing w:line="276" w:lineRule="auto"/>
        <w:rPr>
          <w:lang w:val="en-US"/>
        </w:rPr>
        <w:pPrChange w:id="2258" w:author="phuong vu" w:date="2018-11-23T13:48:00Z">
          <w:pPr/>
        </w:pPrChange>
      </w:pPr>
      <w:r>
        <w:rPr>
          <w:i/>
          <w:lang w:val="en-US"/>
        </w:rPr>
        <w:tab/>
        <w:t>- Tạo các tùy biến Query và Mutations:</w:t>
      </w:r>
      <w:r>
        <w:rPr>
          <w:lang w:val="en-US"/>
        </w:rPr>
        <w:t xml:space="preserve"> Ta có dễ dàng tạo các query cũng như mutation thông qua việc tạo các function hay procedure trong cơ sở dữ liệu</w:t>
      </w:r>
      <w:r w:rsidR="00653696">
        <w:rPr>
          <w:lang w:val="en-US"/>
        </w:rPr>
        <w:t>.</w:t>
      </w:r>
    </w:p>
    <w:p w14:paraId="00E80F02" w14:textId="36C59A87" w:rsidR="00997C30" w:rsidRPr="00653696" w:rsidRDefault="00653696" w:rsidP="00E6227B">
      <w:pPr>
        <w:pStyle w:val="Heading2"/>
        <w:spacing w:line="276" w:lineRule="auto"/>
        <w:rPr>
          <w:vertAlign w:val="superscript"/>
        </w:rPr>
        <w:pPrChange w:id="2259" w:author="phuong vu" w:date="2018-11-23T13:48:00Z">
          <w:pPr>
            <w:pStyle w:val="Heading2"/>
          </w:pPr>
        </w:pPrChange>
      </w:pPr>
      <w:bookmarkStart w:id="2260" w:name="_Toc530662504"/>
      <w:r>
        <w:t xml:space="preserve">Tìm hiểu về PostgreSQL </w:t>
      </w:r>
      <w:r>
        <w:rPr>
          <w:vertAlign w:val="superscript"/>
        </w:rPr>
        <w:t>[5]</w:t>
      </w:r>
      <w:bookmarkEnd w:id="2260"/>
    </w:p>
    <w:p w14:paraId="701FFFC7" w14:textId="428C0DE8" w:rsidR="00653696" w:rsidRDefault="00653696" w:rsidP="00E6227B">
      <w:pPr>
        <w:spacing w:line="276" w:lineRule="auto"/>
        <w:ind w:firstLine="720"/>
        <w:rPr>
          <w:b/>
          <w:lang w:val="en-US"/>
        </w:rPr>
        <w:pPrChange w:id="2261" w:author="phuong vu" w:date="2018-11-23T13:48:00Z">
          <w:pPr>
            <w:spacing w:line="360" w:lineRule="auto"/>
            <w:ind w:firstLine="720"/>
          </w:pPr>
        </w:pPrChange>
      </w:pPr>
      <w:bookmarkStart w:id="2262" w:name="_Toc484566616"/>
      <w:r w:rsidRPr="00B04AB8">
        <w:rPr>
          <w:b/>
          <w:lang w:val="en-US"/>
        </w:rPr>
        <w:t>Giới thiệu:</w:t>
      </w:r>
    </w:p>
    <w:p w14:paraId="3775149B" w14:textId="6BD89EE1" w:rsidR="00653696" w:rsidRPr="00653696" w:rsidRDefault="00653696" w:rsidP="00E6227B">
      <w:pPr>
        <w:spacing w:line="276" w:lineRule="auto"/>
        <w:ind w:firstLine="720"/>
        <w:rPr>
          <w:shd w:val="clear" w:color="auto" w:fill="FFFFFF"/>
        </w:rPr>
        <w:pPrChange w:id="2263" w:author="phuong vu" w:date="2018-11-23T13:48:00Z">
          <w:pPr>
            <w:ind w:firstLine="720"/>
          </w:pPr>
        </w:pPrChange>
      </w:pPr>
      <w:r>
        <w:t>PostgreS</w:t>
      </w:r>
      <w:r w:rsidRPr="00653696">
        <w:t>QL</w:t>
      </w:r>
      <w:r>
        <w:rPr>
          <w:shd w:val="clear" w:color="auto" w:fill="FFFFFF"/>
        </w:rPr>
        <w:t> là một hệ thống quản trị cơ sở dữ liệu quan hệ-đối tượng (object-relational database management system) có mục đích chung, hệ thống cơ sở dữ liệu mã nguồn mở tiên tiến nhất hiện nay.</w:t>
      </w:r>
      <w:r w:rsidRPr="00653696">
        <w:t xml:space="preserve"> </w:t>
      </w:r>
      <w:r w:rsidRPr="00653696">
        <w:rPr>
          <w:shd w:val="clear" w:color="auto" w:fill="FFFFFF"/>
        </w:rPr>
        <w:t>PostgreSQL là một phần mềm mã nguồn mở miễn phí. Mã nguồn của phần mềm khả dụng theo license của PostgreSQL, một license nguồn mở tự do.</w:t>
      </w:r>
    </w:p>
    <w:p w14:paraId="2B9CE3BE" w14:textId="73C89D6E" w:rsidR="00653696" w:rsidRDefault="00653696" w:rsidP="00E6227B">
      <w:pPr>
        <w:spacing w:line="276" w:lineRule="auto"/>
        <w:ind w:firstLine="720"/>
        <w:rPr>
          <w:b/>
          <w:lang w:val="da-DK"/>
        </w:rPr>
        <w:pPrChange w:id="2264" w:author="phuong vu" w:date="2018-11-23T13:48:00Z">
          <w:pPr>
            <w:spacing w:line="360" w:lineRule="auto"/>
            <w:ind w:firstLine="720"/>
          </w:pPr>
        </w:pPrChange>
      </w:pPr>
      <w:r w:rsidRPr="00B04AB8">
        <w:rPr>
          <w:b/>
          <w:lang w:val="da-DK"/>
        </w:rPr>
        <w:t>Đặc điểm:</w:t>
      </w:r>
    </w:p>
    <w:p w14:paraId="724C762D" w14:textId="523574DB" w:rsidR="00A5343B" w:rsidRDefault="00A5343B" w:rsidP="00E6227B">
      <w:pPr>
        <w:spacing w:line="276" w:lineRule="auto"/>
        <w:ind w:left="720"/>
        <w:rPr>
          <w:lang w:val="da-DK"/>
        </w:rPr>
        <w:pPrChange w:id="2265" w:author="phuong vu" w:date="2018-11-23T13:48:00Z">
          <w:pPr>
            <w:ind w:left="720"/>
          </w:pPr>
        </w:pPrChange>
      </w:pPr>
      <w:r w:rsidRPr="00A5343B">
        <w:rPr>
          <w:lang w:val="da-DK"/>
        </w:rPr>
        <w:t>-</w:t>
      </w:r>
      <w:r>
        <w:rPr>
          <w:lang w:val="da-DK"/>
        </w:rPr>
        <w:t xml:space="preserve"> </w:t>
      </w:r>
      <w:r>
        <w:rPr>
          <w:i/>
          <w:lang w:val="da-DK"/>
        </w:rPr>
        <w:t xml:space="preserve">Cung cấp đầy đủ các tính năng cần có và hỗ trợ mở rộng dễ dàng: </w:t>
      </w:r>
      <w:r w:rsidRPr="00A5343B">
        <w:rPr>
          <w:lang w:val="da-DK"/>
        </w:rPr>
        <w:t xml:space="preserve">PostgreSQL sở hữu các bộ tính năng mạnh mẽ bao gồm kiểm soát truy cập đồng thời nhiều phiên bản (MVCC), phục hồi điểm thời gian, điều khiển truy cập hạt, không gian bảng, sao chép không đồng bộ, các giao dịch lồng nhau, sao lưu trực tuyến / nóng, một kế hoạch truy vấn / tối ưu hóa. </w:t>
      </w:r>
      <w:del w:id="2266" w:author="phuong vu" w:date="2018-11-22T13:26:00Z">
        <w:r w:rsidRPr="00A5343B" w:rsidDel="003166DB">
          <w:rPr>
            <w:lang w:val="da-DK"/>
          </w:rPr>
          <w:delText>Nó hỗ trợ bộ ký tự quốc tế, mã hóa nhiều byte, Unicode, và nó dễ dàng nhận dạng địa phương trong việc sắp xếp tìm kiếm. PostgreSQL có khả năng mở rộng cao cả về số lượng dữ liệu mà nó có thể quản lý và số lượng người dùng đồng thời có thể đáp ứng.</w:delText>
        </w:r>
      </w:del>
    </w:p>
    <w:p w14:paraId="2CB29D85" w14:textId="7DEBB307" w:rsidR="00A5343B" w:rsidRDefault="00A5343B" w:rsidP="00E6227B">
      <w:pPr>
        <w:spacing w:line="276" w:lineRule="auto"/>
        <w:ind w:left="720"/>
        <w:rPr>
          <w:lang w:val="en-US"/>
        </w:rPr>
        <w:pPrChange w:id="2267" w:author="phuong vu" w:date="2018-11-23T13:48:00Z">
          <w:pPr>
            <w:ind w:left="720"/>
          </w:pPr>
        </w:pPrChange>
      </w:pPr>
      <w:r>
        <w:rPr>
          <w:lang w:val="en-US"/>
        </w:rPr>
        <w:t xml:space="preserve">- </w:t>
      </w:r>
      <w:r>
        <w:rPr>
          <w:i/>
          <w:lang w:val="en-US"/>
        </w:rPr>
        <w:t xml:space="preserve">Có độ tin cậy cao </w:t>
      </w:r>
      <w:r w:rsidR="00536771">
        <w:rPr>
          <w:i/>
          <w:lang w:val="en-US"/>
        </w:rPr>
        <w:t>và tuân thủ đủ tiêu chuẩn</w:t>
      </w:r>
      <w:r w:rsidR="00536771" w:rsidRPr="00536771">
        <w:t xml:space="preserve">: </w:t>
      </w:r>
      <w:r w:rsidR="00536771" w:rsidRPr="00536771">
        <w:rPr>
          <w:lang w:val="en-US"/>
        </w:rPr>
        <w:t>PostgreSQL là một cơ sở dữ liệu với khả năng chịu lỗi cao. Cơ sở đóng góp mã nguồn mở của nó cho phép nó xây dựng mạng hỗ trợ cộng đồng. PostgreSQL tuân thủ ACID và hỗ trợ đầy đủ các khoá ngoại, tham gia, chế độ xem, trình kích hoạt và thủ tục lưu trữ bằng nhiều ngôn ngữ khác nhau</w:t>
      </w:r>
      <w:r w:rsidR="00536771">
        <w:rPr>
          <w:lang w:val="en-US"/>
        </w:rPr>
        <w:t>.</w:t>
      </w:r>
    </w:p>
    <w:p w14:paraId="71DB085F" w14:textId="0F9180EB" w:rsidR="00536771" w:rsidRDefault="00536771" w:rsidP="00E6227B">
      <w:pPr>
        <w:spacing w:line="276" w:lineRule="auto"/>
        <w:ind w:left="720"/>
        <w:rPr>
          <w:lang w:val="en-US"/>
        </w:rPr>
        <w:pPrChange w:id="2268" w:author="phuong vu" w:date="2018-11-23T13:48:00Z">
          <w:pPr>
            <w:ind w:left="720"/>
          </w:pPr>
        </w:pPrChange>
      </w:pPr>
      <w:r>
        <w:rPr>
          <w:lang w:val="en-US"/>
        </w:rPr>
        <w:t xml:space="preserve">- </w:t>
      </w:r>
      <w:r w:rsidRPr="00536771">
        <w:rPr>
          <w:i/>
          <w:lang w:val="en-US"/>
        </w:rPr>
        <w:t>Mã nguồn mở:</w:t>
      </w:r>
      <w:r>
        <w:rPr>
          <w:lang w:val="en-US"/>
        </w:rPr>
        <w:t xml:space="preserve"> </w:t>
      </w:r>
      <w:r w:rsidRPr="00536771">
        <w:rPr>
          <w:lang w:val="en-US"/>
        </w:rPr>
        <w:t xml:space="preserve">Mã nguồn PostgreSQL có sẵn dưới giấy phép mã nguồn mở, cho phép bạn tự do sử dụng, sửa đổi và thực hiện nó như bạn thấy phù hợp, miễn phí. PostgreSQL không có chi phí bản quyền, giúp loại bỏ rủi ro cho việc triển khai quá mức. </w:t>
      </w:r>
    </w:p>
    <w:p w14:paraId="7D7F41E7" w14:textId="55C60DB3" w:rsidR="00536771" w:rsidRPr="006F12F5" w:rsidRDefault="00536771" w:rsidP="00E6227B">
      <w:pPr>
        <w:pStyle w:val="Heading2"/>
        <w:spacing w:line="276" w:lineRule="auto"/>
        <w:rPr>
          <w:vertAlign w:val="superscript"/>
        </w:rPr>
        <w:pPrChange w:id="2269" w:author="phuong vu" w:date="2018-11-23T13:48:00Z">
          <w:pPr>
            <w:pStyle w:val="Heading2"/>
          </w:pPr>
        </w:pPrChange>
      </w:pPr>
      <w:bookmarkStart w:id="2270" w:name="_Toc530662505"/>
      <w:r>
        <w:t>Tìm hiểu về JSON Web Token</w:t>
      </w:r>
      <w:r w:rsidR="006F12F5">
        <w:t xml:space="preserve"> </w:t>
      </w:r>
      <w:r w:rsidR="006F12F5">
        <w:rPr>
          <w:vertAlign w:val="superscript"/>
        </w:rPr>
        <w:t>[6]</w:t>
      </w:r>
      <w:bookmarkEnd w:id="2270"/>
    </w:p>
    <w:p w14:paraId="3F856DDD" w14:textId="4ADE7E01" w:rsidR="00536771" w:rsidRDefault="00536771" w:rsidP="00E6227B">
      <w:pPr>
        <w:spacing w:line="276" w:lineRule="auto"/>
        <w:ind w:firstLine="720"/>
        <w:rPr>
          <w:b/>
          <w:lang w:val="en-US"/>
        </w:rPr>
        <w:pPrChange w:id="2271" w:author="phuong vu" w:date="2018-11-23T13:48:00Z">
          <w:pPr>
            <w:spacing w:line="360" w:lineRule="auto"/>
            <w:ind w:firstLine="720"/>
          </w:pPr>
        </w:pPrChange>
      </w:pPr>
      <w:r w:rsidRPr="00B04AB8">
        <w:rPr>
          <w:b/>
          <w:lang w:val="en-US"/>
        </w:rPr>
        <w:t>Giới thiệu:</w:t>
      </w:r>
    </w:p>
    <w:p w14:paraId="5494BC63" w14:textId="5AC7A37B" w:rsidR="006F12F5" w:rsidRDefault="006F12F5" w:rsidP="00E6227B">
      <w:pPr>
        <w:spacing w:line="276" w:lineRule="auto"/>
        <w:ind w:firstLine="720"/>
        <w:rPr>
          <w:lang w:val="en-US"/>
        </w:rPr>
        <w:pPrChange w:id="2272" w:author="phuong vu" w:date="2018-11-23T13:48:00Z">
          <w:pPr>
            <w:ind w:firstLine="720"/>
          </w:pPr>
        </w:pPrChange>
      </w:pPr>
      <w:r w:rsidRPr="006F12F5">
        <w:rPr>
          <w:lang w:val="en-US"/>
        </w:rPr>
        <w:t>JWT là một phương tiện đại diện cho các yêu cầu chuyển giao giữa hai bên Client – Server, các thông tin trong chuỗi JWT được định dạng bằng JSON</w:t>
      </w:r>
      <w:r>
        <w:rPr>
          <w:lang w:val="en-US"/>
        </w:rPr>
        <w:t>.</w:t>
      </w:r>
      <w:r w:rsidRPr="006F12F5">
        <w:rPr>
          <w:lang w:val="en-US"/>
        </w:rPr>
        <w:t xml:space="preserve"> Trong đó chuỗi Token phải có 3 phần là header, phần payload và phần signature được ngăn bằng dấu “.”</w:t>
      </w:r>
      <w:r w:rsidR="00275AF6">
        <w:rPr>
          <w:lang w:val="en-US"/>
        </w:rPr>
        <w:t>.</w:t>
      </w:r>
    </w:p>
    <w:p w14:paraId="3380F75A" w14:textId="6BFFCEE0" w:rsidR="006F12F5" w:rsidRDefault="006F12F5" w:rsidP="00E6227B">
      <w:pPr>
        <w:spacing w:line="276" w:lineRule="auto"/>
        <w:ind w:firstLine="720"/>
        <w:rPr>
          <w:b/>
          <w:lang w:val="da-DK"/>
        </w:rPr>
        <w:pPrChange w:id="2273" w:author="phuong vu" w:date="2018-11-23T13:48:00Z">
          <w:pPr>
            <w:spacing w:line="360" w:lineRule="auto"/>
            <w:ind w:firstLine="720"/>
          </w:pPr>
        </w:pPrChange>
      </w:pPr>
      <w:r w:rsidRPr="00B04AB8">
        <w:rPr>
          <w:b/>
          <w:lang w:val="da-DK"/>
        </w:rPr>
        <w:t>Đặc điểm:</w:t>
      </w:r>
    </w:p>
    <w:p w14:paraId="4FB057EB" w14:textId="5FCEDFFD" w:rsidR="00A77377" w:rsidRDefault="00A77377" w:rsidP="00E6227B">
      <w:pPr>
        <w:spacing w:line="276" w:lineRule="auto"/>
        <w:ind w:firstLine="720"/>
        <w:rPr>
          <w:lang w:val="da-DK"/>
        </w:rPr>
        <w:pPrChange w:id="2274" w:author="phuong vu" w:date="2018-11-23T13:48:00Z">
          <w:pPr>
            <w:ind w:firstLine="720"/>
          </w:pPr>
        </w:pPrChange>
      </w:pPr>
      <w:r w:rsidRPr="00A77377">
        <w:rPr>
          <w:lang w:val="da-DK"/>
        </w:rPr>
        <w:lastRenderedPageBreak/>
        <w:t>JWT có ưu điểm là mã hóa được nhiều thông tin. JWT gửi cho client mà không cần lưu phía server, nên không như một số giải pháp cũ là lưu session phía server và dùng 1 key gửi client, sau đó nhận key và kiểm tra session để xác thực và quyền.</w:t>
      </w:r>
    </w:p>
    <w:p w14:paraId="2863B326" w14:textId="67DA915F" w:rsidR="006F12F5" w:rsidRDefault="00A77377" w:rsidP="00E6227B">
      <w:pPr>
        <w:spacing w:line="276" w:lineRule="auto"/>
        <w:ind w:firstLine="720"/>
        <w:rPr>
          <w:lang w:val="da-DK"/>
        </w:rPr>
        <w:pPrChange w:id="2275" w:author="phuong vu" w:date="2018-11-23T13:48:00Z">
          <w:pPr>
            <w:ind w:firstLine="720"/>
          </w:pPr>
        </w:pPrChange>
      </w:pPr>
      <w:r>
        <w:rPr>
          <w:lang w:val="da-DK"/>
        </w:rPr>
        <w:t>Kịch khi sử dụng JWT thường diễn ra theo các trường hợp:</w:t>
      </w:r>
    </w:p>
    <w:p w14:paraId="7B233092" w14:textId="0C74501B" w:rsidR="00A77377" w:rsidRPr="00A77377" w:rsidRDefault="00A77377" w:rsidP="00E6227B">
      <w:pPr>
        <w:spacing w:line="276" w:lineRule="auto"/>
        <w:ind w:left="360"/>
        <w:rPr>
          <w:lang w:val="da-DK"/>
        </w:rPr>
        <w:pPrChange w:id="2276" w:author="phuong vu" w:date="2018-11-23T13:48:00Z">
          <w:pPr>
            <w:ind w:left="360"/>
          </w:pPr>
        </w:pPrChange>
      </w:pPr>
      <w:r w:rsidRPr="00A77377">
        <w:rPr>
          <w:lang w:val="da-DK"/>
        </w:rPr>
        <w:tab/>
      </w:r>
      <w:r>
        <w:rPr>
          <w:lang w:val="da-DK"/>
        </w:rPr>
        <w:t xml:space="preserve">- </w:t>
      </w:r>
      <w:r w:rsidRPr="00A77377">
        <w:rPr>
          <w:lang w:val="da-DK"/>
        </w:rPr>
        <w:t>Truy cập không xác thực sẽ báo lỗi</w:t>
      </w:r>
      <w:r>
        <w:rPr>
          <w:lang w:val="da-DK"/>
        </w:rPr>
        <w:t xml:space="preserve">. </w:t>
      </w:r>
      <w:r w:rsidRPr="00A77377">
        <w:rPr>
          <w:lang w:val="da-DK"/>
        </w:rPr>
        <w:t>Yêu cầu xác thực server sẽ xác thực và mã hóa thông tin cần thiết cho lần giải mã sau, rồi trả về token (ở đây là JSON Web Token)</w:t>
      </w:r>
      <w:r>
        <w:rPr>
          <w:lang w:val="da-DK"/>
        </w:rPr>
        <w:t>.</w:t>
      </w:r>
    </w:p>
    <w:p w14:paraId="6E378FE4" w14:textId="6B16CFD9" w:rsidR="00C72A3D" w:rsidRDefault="00A77377" w:rsidP="00E6227B">
      <w:pPr>
        <w:spacing w:line="276" w:lineRule="auto"/>
        <w:ind w:left="360" w:firstLine="360"/>
        <w:rPr>
          <w:lang w:val="da-DK"/>
        </w:rPr>
        <w:pPrChange w:id="2277" w:author="phuong vu" w:date="2018-11-23T13:48:00Z">
          <w:pPr>
            <w:ind w:left="360" w:firstLine="360"/>
          </w:pPr>
        </w:pPrChange>
      </w:pPr>
      <w:r>
        <w:rPr>
          <w:lang w:val="da-DK"/>
        </w:rPr>
        <w:t xml:space="preserve">- </w:t>
      </w:r>
      <w:r w:rsidRPr="00A77377">
        <w:rPr>
          <w:lang w:val="da-DK"/>
        </w:rPr>
        <w:t>Truy cập xác thực sẽ luôn kèm token trong header, hoặc phương thức POST, hoặc trên URL. Phía server sẽ giải mã JWT token nhận được và kiểm tra những yêu cầu như user, role, permission (tùy trường hợp) có trong payload của JWT.</w:t>
      </w:r>
    </w:p>
    <w:p w14:paraId="6530A3BA" w14:textId="2A087202" w:rsidR="00C72A3D" w:rsidRPr="00C72A3D" w:rsidRDefault="00C72A3D" w:rsidP="00E6227B">
      <w:pPr>
        <w:pStyle w:val="Heading2"/>
        <w:spacing w:line="276" w:lineRule="auto"/>
        <w:rPr>
          <w:vertAlign w:val="superscript"/>
        </w:rPr>
        <w:pPrChange w:id="2278" w:author="phuong vu" w:date="2018-11-23T13:48:00Z">
          <w:pPr>
            <w:pStyle w:val="Heading2"/>
          </w:pPr>
        </w:pPrChange>
      </w:pPr>
      <w:bookmarkStart w:id="2279" w:name="_Toc530662506"/>
      <w:r>
        <w:t xml:space="preserve">Tìm hiểu về ReactJS </w:t>
      </w:r>
      <w:r>
        <w:rPr>
          <w:vertAlign w:val="superscript"/>
        </w:rPr>
        <w:t>[7]</w:t>
      </w:r>
      <w:bookmarkEnd w:id="2279"/>
    </w:p>
    <w:p w14:paraId="2CDC40DD" w14:textId="77777777" w:rsidR="00C72A3D" w:rsidRDefault="00C72A3D" w:rsidP="00E6227B">
      <w:pPr>
        <w:spacing w:line="276" w:lineRule="auto"/>
        <w:ind w:firstLine="720"/>
        <w:rPr>
          <w:b/>
          <w:lang w:val="en-US"/>
        </w:rPr>
        <w:pPrChange w:id="2280" w:author="phuong vu" w:date="2018-11-23T13:48:00Z">
          <w:pPr>
            <w:spacing w:line="360" w:lineRule="auto"/>
            <w:ind w:firstLine="720"/>
          </w:pPr>
        </w:pPrChange>
      </w:pPr>
      <w:r w:rsidRPr="00B04AB8">
        <w:rPr>
          <w:b/>
          <w:lang w:val="en-US"/>
        </w:rPr>
        <w:t>Giới thiệu:</w:t>
      </w:r>
    </w:p>
    <w:p w14:paraId="69FB969D" w14:textId="7D07241C" w:rsidR="00A77377" w:rsidRDefault="00C72A3D" w:rsidP="00E6227B">
      <w:pPr>
        <w:spacing w:line="276" w:lineRule="auto"/>
        <w:ind w:firstLine="720"/>
        <w:rPr>
          <w:lang w:val="da-DK"/>
        </w:rPr>
        <w:pPrChange w:id="2281" w:author="phuong vu" w:date="2018-11-23T13:48:00Z">
          <w:pPr>
            <w:ind w:firstLine="720"/>
          </w:pPr>
        </w:pPrChange>
      </w:pPr>
      <w:r w:rsidRPr="00C72A3D">
        <w:rPr>
          <w:lang w:val="da-DK"/>
        </w:rPr>
        <w:t xml:space="preserve">React là một thư viện UI phát triển tại Facebook để hỗ trợ việc xây dựng những thành phần (components) UI có tính tương tác cao, có trạng thái và có thể sử dụng lại được. </w:t>
      </w:r>
      <w:r w:rsidR="00AB661F" w:rsidRPr="00AB661F">
        <w:rPr>
          <w:lang w:val="da-DK"/>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p>
    <w:p w14:paraId="64ADF050" w14:textId="7FAA3075" w:rsidR="00CD33E1" w:rsidRDefault="00CD33E1" w:rsidP="00E6227B">
      <w:pPr>
        <w:spacing w:line="276" w:lineRule="auto"/>
        <w:ind w:firstLine="720"/>
        <w:rPr>
          <w:b/>
          <w:lang w:val="da-DK"/>
        </w:rPr>
        <w:pPrChange w:id="2282" w:author="phuong vu" w:date="2018-11-23T13:48:00Z">
          <w:pPr>
            <w:spacing w:line="360" w:lineRule="auto"/>
            <w:ind w:firstLine="720"/>
          </w:pPr>
        </w:pPrChange>
      </w:pPr>
      <w:r w:rsidRPr="00B04AB8">
        <w:rPr>
          <w:b/>
          <w:lang w:val="da-DK"/>
        </w:rPr>
        <w:t>Đặc điểm:</w:t>
      </w:r>
    </w:p>
    <w:p w14:paraId="3F11F795" w14:textId="5B8BA163" w:rsidR="00753680" w:rsidRDefault="00753680" w:rsidP="00E6227B">
      <w:pPr>
        <w:spacing w:line="276" w:lineRule="auto"/>
        <w:ind w:firstLine="720"/>
        <w:rPr>
          <w:lang w:val="da-DK"/>
        </w:rPr>
        <w:pPrChange w:id="2283" w:author="phuong vu" w:date="2018-11-23T13:48:00Z">
          <w:pPr>
            <w:ind w:firstLine="720"/>
          </w:pPr>
        </w:pPrChange>
      </w:pPr>
      <w:r w:rsidRPr="00753680">
        <w:rPr>
          <w:lang w:val="da-DK"/>
        </w:rPr>
        <w:t>-</w:t>
      </w:r>
      <w:r>
        <w:rPr>
          <w:lang w:val="da-DK"/>
        </w:rPr>
        <w:t xml:space="preserve"> </w:t>
      </w:r>
      <w:r>
        <w:rPr>
          <w:i/>
          <w:lang w:val="da-DK"/>
        </w:rPr>
        <w:t>ReactJS</w:t>
      </w:r>
      <w:r w:rsidRPr="00753680">
        <w:rPr>
          <w:i/>
          <w:lang w:val="da-DK"/>
        </w:rPr>
        <w:t xml:space="preserve"> cực kì hiệu quả</w:t>
      </w:r>
      <w:r w:rsidRPr="00753680">
        <w:rPr>
          <w:lang w:val="da-DK"/>
        </w:rPr>
        <w:t xml:space="preserve">: </w:t>
      </w:r>
      <w:r>
        <w:rPr>
          <w:lang w:val="da-DK"/>
        </w:rPr>
        <w:t>ReactJS</w:t>
      </w:r>
      <w:r w:rsidRPr="00753680">
        <w:rPr>
          <w:lang w:val="da-DK"/>
        </w:rPr>
        <w:t xml:space="preserve"> tạo ra cho chính nó DOM ảo – nơi mà các component thực sự tồn tại trên đó. Điều này sẽ giúp cải thiện hiệu suất rất nhiều. </w:t>
      </w:r>
      <w:r>
        <w:rPr>
          <w:lang w:val="da-DK"/>
        </w:rPr>
        <w:t>ReactJS</w:t>
      </w:r>
      <w:r w:rsidRPr="00753680">
        <w:rPr>
          <w:lang w:val="da-DK"/>
        </w:rPr>
        <w:t xml:space="preserve"> cũng tính toán những thay đổi nào cần cập nhật len DOM và chỉ thực hiện chúng. Điều này giúp </w:t>
      </w:r>
      <w:r>
        <w:rPr>
          <w:lang w:val="da-DK"/>
        </w:rPr>
        <w:t>ReactJS</w:t>
      </w:r>
      <w:r w:rsidRPr="00753680">
        <w:rPr>
          <w:lang w:val="da-DK"/>
        </w:rPr>
        <w:t xml:space="preserve"> tránh những thao tác cần trên DOM mà nhiều chi phí.</w:t>
      </w:r>
    </w:p>
    <w:p w14:paraId="16BB31E7" w14:textId="0F813608" w:rsidR="00753680" w:rsidRDefault="00753680" w:rsidP="00E6227B">
      <w:pPr>
        <w:spacing w:line="276" w:lineRule="auto"/>
        <w:ind w:firstLine="720"/>
        <w:rPr>
          <w:lang w:val="da-DK"/>
        </w:rPr>
        <w:pPrChange w:id="2284" w:author="phuong vu" w:date="2018-11-23T13:48:00Z">
          <w:pPr>
            <w:ind w:firstLine="720"/>
          </w:pPr>
        </w:pPrChange>
      </w:pPr>
      <w:r w:rsidRPr="00753680">
        <w:rPr>
          <w:i/>
          <w:lang w:val="da-DK"/>
        </w:rPr>
        <w:t xml:space="preserve">- </w:t>
      </w:r>
      <w:r w:rsidR="00823126">
        <w:rPr>
          <w:i/>
          <w:lang w:val="da-DK"/>
        </w:rPr>
        <w:t>ReactJS</w:t>
      </w:r>
      <w:r w:rsidRPr="00753680">
        <w:rPr>
          <w:i/>
          <w:lang w:val="da-DK"/>
        </w:rPr>
        <w:t xml:space="preserve"> giúp việc viết các đoạn code JS dễ dàng hơn: </w:t>
      </w:r>
      <w:r w:rsidRPr="00753680">
        <w:rPr>
          <w:lang w:val="da-DK"/>
        </w:rPr>
        <w:t>Nó d</w:t>
      </w:r>
      <w:r>
        <w:rPr>
          <w:lang w:val="da-DK"/>
        </w:rPr>
        <w:t>ù</w:t>
      </w:r>
      <w:r w:rsidRPr="00753680">
        <w:rPr>
          <w:lang w:val="da-DK"/>
        </w:rPr>
        <w:t xml:space="preserve">ng cú pháp đặc biệt là JSX (Javascript mở rộng) cho phép ta trộn giữa code HTML và Javascript. Ta có thể </w:t>
      </w:r>
      <w:r>
        <w:rPr>
          <w:lang w:val="da-DK"/>
        </w:rPr>
        <w:t>thêm</w:t>
      </w:r>
      <w:r w:rsidRPr="00753680">
        <w:rPr>
          <w:lang w:val="da-DK"/>
        </w:rPr>
        <w:t xml:space="preserve"> vào các đoạn HTML vào trong hàm render mà không cần phải nối chuỗi. Đây là đặc tính thú vị của </w:t>
      </w:r>
      <w:r w:rsidR="00823126">
        <w:rPr>
          <w:lang w:val="da-DK"/>
        </w:rPr>
        <w:t>ReactJS</w:t>
      </w:r>
      <w:r w:rsidRPr="00753680">
        <w:rPr>
          <w:lang w:val="da-DK"/>
        </w:rPr>
        <w:t>. Nó sẽ chuyển đổi các đoạn HTML thành các hàm khởi tạo đối tượng HTML bằng bộ biến đổi JSX.</w:t>
      </w:r>
    </w:p>
    <w:p w14:paraId="4F555215" w14:textId="1D13BD5B" w:rsidR="00753680" w:rsidRDefault="00753680" w:rsidP="00E6227B">
      <w:pPr>
        <w:spacing w:line="276" w:lineRule="auto"/>
        <w:ind w:firstLine="720"/>
        <w:rPr>
          <w:lang w:val="da-DK"/>
        </w:rPr>
        <w:pPrChange w:id="2285" w:author="phuong vu" w:date="2018-11-23T13:48:00Z">
          <w:pPr>
            <w:ind w:firstLine="720"/>
          </w:pPr>
        </w:pPrChange>
      </w:pPr>
      <w:r>
        <w:rPr>
          <w:lang w:val="da-DK"/>
        </w:rPr>
        <w:t xml:space="preserve">- </w:t>
      </w:r>
      <w:r w:rsidRPr="00753680">
        <w:rPr>
          <w:i/>
          <w:lang w:val="da-DK"/>
        </w:rPr>
        <w:t>Nó có nhiều công cụ phát triển:</w:t>
      </w:r>
      <w:r w:rsidRPr="00753680">
        <w:rPr>
          <w:lang w:val="da-DK"/>
        </w:rPr>
        <w:t xml:space="preserve"> Khi bắt đầu </w:t>
      </w:r>
      <w:r w:rsidR="00823126">
        <w:rPr>
          <w:lang w:val="da-DK"/>
        </w:rPr>
        <w:t>sử dụng ReactJS</w:t>
      </w:r>
      <w:r w:rsidRPr="00753680">
        <w:rPr>
          <w:lang w:val="da-DK"/>
        </w:rPr>
        <w:t xml:space="preserve">, đừng quên cài đặt ứng dụng mở rộng của Chrome dành cho </w:t>
      </w:r>
      <w:r w:rsidR="00823126">
        <w:rPr>
          <w:lang w:val="da-DK"/>
        </w:rPr>
        <w:t>ReactJS</w:t>
      </w:r>
      <w:r w:rsidRPr="00753680">
        <w:rPr>
          <w:lang w:val="da-DK"/>
        </w:rPr>
        <w:t xml:space="preserve">. Nó giúp </w:t>
      </w:r>
      <w:r w:rsidR="00823126">
        <w:rPr>
          <w:lang w:val="da-DK"/>
        </w:rPr>
        <w:t>ta</w:t>
      </w:r>
      <w:r w:rsidRPr="00753680">
        <w:rPr>
          <w:lang w:val="da-DK"/>
        </w:rPr>
        <w:t xml:space="preserve"> </w:t>
      </w:r>
      <w:r w:rsidR="00823126">
        <w:rPr>
          <w:lang w:val="da-DK"/>
        </w:rPr>
        <w:t>bắt lỗi</w:t>
      </w:r>
      <w:r w:rsidRPr="00753680">
        <w:rPr>
          <w:lang w:val="da-DK"/>
        </w:rPr>
        <w:t xml:space="preserve"> code dễ dàng hơn. Sau khi </w:t>
      </w:r>
      <w:r w:rsidR="00823126">
        <w:rPr>
          <w:lang w:val="da-DK"/>
        </w:rPr>
        <w:t>ta</w:t>
      </w:r>
      <w:r w:rsidRPr="00753680">
        <w:rPr>
          <w:lang w:val="da-DK"/>
        </w:rPr>
        <w:t xml:space="preserve"> cài đặt ứng dụng này, </w:t>
      </w:r>
      <w:r w:rsidR="00823126">
        <w:rPr>
          <w:lang w:val="da-DK"/>
        </w:rPr>
        <w:t>ta</w:t>
      </w:r>
      <w:r w:rsidRPr="00753680">
        <w:rPr>
          <w:lang w:val="da-DK"/>
        </w:rPr>
        <w:t xml:space="preserve"> sẽ có cái nhìn trực tiếp vào virtual DOM như thể </w:t>
      </w:r>
      <w:r w:rsidR="00823126">
        <w:rPr>
          <w:lang w:val="da-DK"/>
        </w:rPr>
        <w:t>ta</w:t>
      </w:r>
      <w:r w:rsidRPr="00753680">
        <w:rPr>
          <w:lang w:val="da-DK"/>
        </w:rPr>
        <w:t xml:space="preserve"> đang xem cây DOM thông thường.</w:t>
      </w:r>
    </w:p>
    <w:p w14:paraId="195404DB" w14:textId="0DC384E1" w:rsidR="00823126" w:rsidRDefault="00823126" w:rsidP="00E6227B">
      <w:pPr>
        <w:spacing w:line="276" w:lineRule="auto"/>
        <w:ind w:firstLine="720"/>
        <w:rPr>
          <w:lang w:val="da-DK"/>
        </w:rPr>
        <w:pPrChange w:id="2286" w:author="phuong vu" w:date="2018-11-23T13:48:00Z">
          <w:pPr>
            <w:ind w:firstLine="720"/>
          </w:pPr>
        </w:pPrChange>
      </w:pPr>
      <w:r>
        <w:rPr>
          <w:lang w:val="da-DK"/>
        </w:rPr>
        <w:t xml:space="preserve">- </w:t>
      </w:r>
      <w:r w:rsidRPr="00823126">
        <w:rPr>
          <w:i/>
          <w:lang w:val="da-DK"/>
        </w:rPr>
        <w:t>Render tầng server:</w:t>
      </w:r>
      <w:r w:rsidRPr="00823126">
        <w:rPr>
          <w:lang w:val="da-DK"/>
        </w:rPr>
        <w:t xml:space="preserve"> Một trong những vấn đề với các ứng dụng đơn trang là tối ưu SEO và thời gian tải trang. Nếu tất cả việc xây dựng và hiển thị trang đều thực </w:t>
      </w:r>
      <w:r w:rsidRPr="00823126">
        <w:rPr>
          <w:lang w:val="da-DK"/>
        </w:rPr>
        <w:lastRenderedPageBreak/>
        <w:t>hiện ở client, thì người d</w:t>
      </w:r>
      <w:r>
        <w:rPr>
          <w:lang w:val="da-DK"/>
        </w:rPr>
        <w:t>ù</w:t>
      </w:r>
      <w:r w:rsidRPr="00823126">
        <w:rPr>
          <w:lang w:val="da-DK"/>
        </w:rPr>
        <w:t xml:space="preserve">ng sẽ phải chờ cho trang được khởi tạo và hiển thị lên. Điều này thực tế là chậm. Hoặc nếu giả sử người </w:t>
      </w:r>
      <w:r>
        <w:rPr>
          <w:lang w:val="da-DK"/>
        </w:rPr>
        <w:t>dùng</w:t>
      </w:r>
      <w:r w:rsidRPr="00823126">
        <w:rPr>
          <w:lang w:val="da-DK"/>
        </w:rPr>
        <w:t xml:space="preserve"> vô hiệu hóa Javascript thì sao? Reactjs là một thư viện component, nó có thể vừa render ở ngoài trình duyệt sử dụng DOM và cũng có thể render bằng các chuỗi HTML mà server trả về</w:t>
      </w:r>
      <w:r>
        <w:rPr>
          <w:lang w:val="da-DK"/>
        </w:rPr>
        <w:t>.</w:t>
      </w:r>
    </w:p>
    <w:p w14:paraId="2B35D189" w14:textId="1D221DA7" w:rsidR="00823126" w:rsidRPr="00753680" w:rsidRDefault="00823126" w:rsidP="00E6227B">
      <w:pPr>
        <w:spacing w:line="276" w:lineRule="auto"/>
        <w:ind w:firstLine="720"/>
        <w:rPr>
          <w:lang w:val="da-DK"/>
        </w:rPr>
        <w:pPrChange w:id="2287" w:author="phuong vu" w:date="2018-11-23T13:48:00Z">
          <w:pPr>
            <w:ind w:firstLine="720"/>
          </w:pPr>
        </w:pPrChange>
      </w:pPr>
      <w:r>
        <w:rPr>
          <w:i/>
          <w:lang w:val="da-DK"/>
        </w:rPr>
        <w:t xml:space="preserve">- </w:t>
      </w:r>
      <w:r w:rsidRPr="00823126">
        <w:rPr>
          <w:i/>
          <w:lang w:val="da-DK"/>
        </w:rPr>
        <w:t>Làm việc với vấn đề test giao diện</w:t>
      </w:r>
      <w:r w:rsidRPr="00823126">
        <w:rPr>
          <w:lang w:val="da-DK"/>
        </w:rPr>
        <w:t>: Nó cực kì dễ để viết các test case giao diện vì virtual DOM được cài đặt hoàn toàn bằng JS.</w:t>
      </w:r>
      <w:r>
        <w:rPr>
          <w:lang w:val="da-DK"/>
        </w:rPr>
        <w:t xml:space="preserve"> </w:t>
      </w:r>
      <w:r w:rsidRPr="00823126">
        <w:rPr>
          <w:lang w:val="da-DK"/>
        </w:rPr>
        <w:t>Hiệu năng cao đối với các ứng dụng có dữ liệu thay đổi liên tục, dễ dàng cho bảo trì và sửa lỗi.</w:t>
      </w:r>
    </w:p>
    <w:p w14:paraId="671A6556" w14:textId="023F3FB8" w:rsidR="00536771" w:rsidRDefault="00536771" w:rsidP="00E6227B">
      <w:pPr>
        <w:spacing w:line="276" w:lineRule="auto"/>
        <w:rPr>
          <w:lang w:val="da-DK"/>
        </w:rPr>
        <w:pPrChange w:id="2288" w:author="phuong vu" w:date="2018-11-23T13:48:00Z">
          <w:pPr/>
        </w:pPrChange>
      </w:pPr>
    </w:p>
    <w:p w14:paraId="4F7C33CF" w14:textId="210A725F" w:rsidR="001B2876" w:rsidRPr="007A626B" w:rsidRDefault="001B2876" w:rsidP="00E6227B">
      <w:pPr>
        <w:pStyle w:val="Heading2"/>
        <w:spacing w:line="276" w:lineRule="auto"/>
        <w:rPr>
          <w:vertAlign w:val="superscript"/>
        </w:rPr>
        <w:pPrChange w:id="2289" w:author="phuong vu" w:date="2018-11-23T13:48:00Z">
          <w:pPr>
            <w:pStyle w:val="Heading2"/>
          </w:pPr>
        </w:pPrChange>
      </w:pPr>
      <w:bookmarkStart w:id="2290" w:name="_Toc530662507"/>
      <w:r>
        <w:t>Tìm hiểu về Apollo Client</w:t>
      </w:r>
      <w:r w:rsidR="007A626B">
        <w:t xml:space="preserve"> </w:t>
      </w:r>
      <w:r w:rsidR="007A626B">
        <w:rPr>
          <w:vertAlign w:val="superscript"/>
        </w:rPr>
        <w:t>[8]</w:t>
      </w:r>
      <w:bookmarkEnd w:id="2290"/>
    </w:p>
    <w:p w14:paraId="71413191" w14:textId="77777777" w:rsidR="007A626B" w:rsidRDefault="007A626B" w:rsidP="00E6227B">
      <w:pPr>
        <w:spacing w:line="276" w:lineRule="auto"/>
        <w:ind w:firstLine="720"/>
        <w:rPr>
          <w:b/>
          <w:lang w:val="en-US"/>
        </w:rPr>
        <w:pPrChange w:id="2291" w:author="phuong vu" w:date="2018-11-23T13:48:00Z">
          <w:pPr>
            <w:spacing w:line="360" w:lineRule="auto"/>
            <w:ind w:firstLine="720"/>
          </w:pPr>
        </w:pPrChange>
      </w:pPr>
      <w:r w:rsidRPr="00B04AB8">
        <w:rPr>
          <w:b/>
          <w:lang w:val="en-US"/>
        </w:rPr>
        <w:t>Giới thiệu:</w:t>
      </w:r>
    </w:p>
    <w:p w14:paraId="4A7FA2FC" w14:textId="72B170E0" w:rsidR="001B2876" w:rsidRDefault="007A626B" w:rsidP="00E6227B">
      <w:pPr>
        <w:spacing w:line="276" w:lineRule="auto"/>
        <w:rPr>
          <w:lang w:val="en-US"/>
        </w:rPr>
        <w:pPrChange w:id="2292" w:author="phuong vu" w:date="2018-11-23T13:48:00Z">
          <w:pPr/>
        </w:pPrChange>
      </w:pPr>
      <w:r>
        <w:rPr>
          <w:lang w:val="en-US"/>
        </w:rPr>
        <w:tab/>
        <w:t>Apollo Client là một cách thức nhanh chóng khi muốn sử dụng GraphQL để tạo nên một ứng dụng người dùng. Nó giúp ta định nghĩa được những dữ liệu cần thiết và đủ để dựng nên một giao diện cho người dùng nhanh nhất có thể. Apollo Client hỗ trợ cho rất nhiều frontend platform như React, Vue.js, Angular, Android, Swift,</w:t>
      </w:r>
      <w:r w:rsidR="00D27251">
        <w:rPr>
          <w:lang w:val="en-US"/>
        </w:rPr>
        <w:t xml:space="preserve"> </w:t>
      </w:r>
      <w:r>
        <w:rPr>
          <w:lang w:val="en-US"/>
        </w:rPr>
        <w:t>….</w:t>
      </w:r>
    </w:p>
    <w:p w14:paraId="62BB7B77" w14:textId="77777777" w:rsidR="00D27251" w:rsidRDefault="00D27251" w:rsidP="00E6227B">
      <w:pPr>
        <w:spacing w:line="276" w:lineRule="auto"/>
        <w:ind w:firstLine="720"/>
        <w:rPr>
          <w:b/>
          <w:lang w:val="da-DK"/>
        </w:rPr>
        <w:pPrChange w:id="2293" w:author="phuong vu" w:date="2018-11-23T13:48:00Z">
          <w:pPr>
            <w:spacing w:line="360" w:lineRule="auto"/>
            <w:ind w:firstLine="720"/>
          </w:pPr>
        </w:pPrChange>
      </w:pPr>
      <w:r w:rsidRPr="00B04AB8">
        <w:rPr>
          <w:b/>
          <w:lang w:val="da-DK"/>
        </w:rPr>
        <w:t>Đặc điểm:</w:t>
      </w:r>
    </w:p>
    <w:p w14:paraId="24D418C0" w14:textId="415FB376" w:rsidR="00D27251" w:rsidRDefault="00D27251" w:rsidP="00E6227B">
      <w:pPr>
        <w:spacing w:line="276" w:lineRule="auto"/>
        <w:rPr>
          <w:lang w:val="en-US"/>
        </w:rPr>
        <w:pPrChange w:id="2294" w:author="phuong vu" w:date="2018-11-23T13:48:00Z">
          <w:pPr/>
        </w:pPrChange>
      </w:pPr>
      <w:r>
        <w:rPr>
          <w:lang w:val="en-US"/>
        </w:rPr>
        <w:tab/>
        <w:t xml:space="preserve">- </w:t>
      </w:r>
      <w:r>
        <w:rPr>
          <w:i/>
          <w:lang w:val="en-US"/>
        </w:rPr>
        <w:t xml:space="preserve">Dễ dàng tích hợp với các frontend platform: </w:t>
      </w:r>
      <w:r>
        <w:rPr>
          <w:lang w:val="en-US"/>
        </w:rPr>
        <w:t>Nhờ việc hỗ trợ nhiều loại platform phổ biến hiện nay nên việc áp dụng Apollo Client vào việc hỗ trợ ứng dụng truy xuất dữ liệu từ API một cách dễ dàng. Ta không cần tốn quá nhiều thời gian để tìm hiểu, tích hợp, sử dụng</w:t>
      </w:r>
      <w:r w:rsidR="002A795B">
        <w:rPr>
          <w:lang w:val="en-US"/>
        </w:rPr>
        <w:t>.</w:t>
      </w:r>
    </w:p>
    <w:p w14:paraId="5431789B" w14:textId="6E96A842" w:rsidR="00997C30" w:rsidRDefault="002A795B" w:rsidP="00E6227B">
      <w:pPr>
        <w:spacing w:line="276" w:lineRule="auto"/>
        <w:rPr>
          <w:ins w:id="2295" w:author="phuong vu" w:date="2018-11-20T21:29:00Z"/>
          <w:lang w:val="en-US"/>
        </w:rPr>
        <w:pPrChange w:id="2296" w:author="phuong vu" w:date="2018-11-23T13:48:00Z">
          <w:pPr/>
        </w:pPrChange>
      </w:pPr>
      <w:r>
        <w:rPr>
          <w:lang w:val="en-US"/>
        </w:rPr>
        <w:tab/>
        <w:t xml:space="preserve">- </w:t>
      </w:r>
      <w:r>
        <w:rPr>
          <w:i/>
          <w:lang w:val="en-US"/>
        </w:rPr>
        <w:t xml:space="preserve">Giúp kiểm soát và hiểu được cách ứng dụng hoạt động: </w:t>
      </w:r>
      <w:r>
        <w:rPr>
          <w:lang w:val="en-US"/>
        </w:rPr>
        <w:t>Bằng cách sử dụng cú pháp truy vấn của GraphQL nên việc sử dụng đơn giản. Nhờ đó, ta nắm bắt được lượng dữ liệu cần thiết cho mỗi bước hoạt động của ứng dụng và hiểu chính xác mỗi bước nó cần những gì tránh việc bị dư thừa dữ liệu không cần thiết. Bên cạnh đó Apollo Client được xây dựng nên bởi cộng đồng nên phù hợp đa dạng các trường hợp mà ta cần sử dụng.</w:t>
      </w:r>
      <w:bookmarkEnd w:id="2262"/>
    </w:p>
    <w:p w14:paraId="24C1EDC1" w14:textId="6C3A3575" w:rsidR="0073559F" w:rsidRDefault="001F5B63" w:rsidP="00E6227B">
      <w:pPr>
        <w:pStyle w:val="Heading2"/>
        <w:spacing w:line="276" w:lineRule="auto"/>
        <w:rPr>
          <w:lang w:val="en-US"/>
        </w:rPr>
        <w:pPrChange w:id="2297" w:author="phuong vu" w:date="2018-11-23T13:48:00Z">
          <w:pPr/>
        </w:pPrChange>
      </w:pPr>
      <w:bookmarkStart w:id="2298" w:name="_Toc530662508"/>
      <w:ins w:id="2299" w:author="phuong vu" w:date="2018-11-20T21:29:00Z">
        <w:r>
          <w:rPr>
            <w:lang w:val="en-US"/>
          </w:rPr>
          <w:t>T</w:t>
        </w:r>
      </w:ins>
      <w:ins w:id="2300" w:author="phuong vu" w:date="2018-11-20T21:30:00Z">
        <w:r>
          <w:rPr>
            <w:lang w:val="en-US"/>
          </w:rPr>
          <w:t>ìm hiểu về hàng đợi nhiều trạm phục vụ</w:t>
        </w:r>
      </w:ins>
      <w:bookmarkEnd w:id="2298"/>
    </w:p>
    <w:p w14:paraId="070B0246" w14:textId="6B3A717E" w:rsidR="001F5B63" w:rsidRDefault="001F5B63" w:rsidP="00E6227B">
      <w:pPr>
        <w:spacing w:line="276" w:lineRule="auto"/>
        <w:ind w:firstLine="720"/>
        <w:rPr>
          <w:ins w:id="2301" w:author="phuong vu" w:date="2018-11-20T22:47:00Z"/>
          <w:b/>
          <w:lang w:val="en-US"/>
        </w:rPr>
        <w:pPrChange w:id="2302" w:author="phuong vu" w:date="2018-11-23T13:48:00Z">
          <w:pPr>
            <w:spacing w:line="360" w:lineRule="auto"/>
            <w:ind w:firstLine="720"/>
          </w:pPr>
        </w:pPrChange>
      </w:pPr>
      <w:ins w:id="2303" w:author="phuong vu" w:date="2018-11-20T21:31:00Z">
        <w:r w:rsidRPr="00B04AB8">
          <w:rPr>
            <w:b/>
            <w:lang w:val="en-US"/>
          </w:rPr>
          <w:t>Giới thiệu:</w:t>
        </w:r>
      </w:ins>
    </w:p>
    <w:p w14:paraId="3C20DF2B" w14:textId="2D760CAD" w:rsidR="004A577F" w:rsidRDefault="004A577F" w:rsidP="00E6227B">
      <w:pPr>
        <w:spacing w:line="276" w:lineRule="auto"/>
        <w:ind w:firstLine="720"/>
        <w:rPr>
          <w:ins w:id="2304" w:author="phuong vu" w:date="2018-11-20T22:50:00Z"/>
          <w:lang w:val="en-US"/>
        </w:rPr>
        <w:pPrChange w:id="2305" w:author="phuong vu" w:date="2018-11-23T13:48:00Z">
          <w:pPr>
            <w:spacing w:line="360" w:lineRule="auto"/>
            <w:ind w:firstLine="720"/>
          </w:pPr>
        </w:pPrChange>
      </w:pPr>
      <w:ins w:id="2306" w:author="phuong vu" w:date="2018-11-20T22:47:00Z">
        <w:r>
          <w:rPr>
            <w:lang w:val="en-US"/>
          </w:rPr>
          <w:t xml:space="preserve">Hàng đợi là một </w:t>
        </w:r>
      </w:ins>
      <w:ins w:id="2307" w:author="phuong vu" w:date="2018-11-20T22:48:00Z">
        <w:r w:rsidR="005D5145">
          <w:rPr>
            <w:lang w:val="en-US"/>
          </w:rPr>
          <w:t xml:space="preserve">mô hình được áp dụng phổ biến trong cuộc sống. Hàng đợi là </w:t>
        </w:r>
      </w:ins>
      <w:ins w:id="2308" w:author="phuong vu" w:date="2018-11-20T22:49:00Z">
        <w:r w:rsidR="005D5145">
          <w:rPr>
            <w:lang w:val="en-US"/>
          </w:rPr>
          <w:t xml:space="preserve">cách sắp xếp mọi thứ theo một trình tự có một đầu nhận dữ liệu vào và một đầu xử lí và trả dữ liệu đi. </w:t>
        </w:r>
      </w:ins>
    </w:p>
    <w:p w14:paraId="24D113A1" w14:textId="507B935B" w:rsidR="005D5145" w:rsidRDefault="005D5145" w:rsidP="00E6227B">
      <w:pPr>
        <w:spacing w:line="276" w:lineRule="auto"/>
        <w:ind w:firstLine="720"/>
        <w:rPr>
          <w:ins w:id="2309" w:author="phuong vu" w:date="2018-11-20T22:59:00Z"/>
          <w:lang w:val="en-US"/>
        </w:rPr>
        <w:pPrChange w:id="2310" w:author="phuong vu" w:date="2018-11-23T13:48:00Z">
          <w:pPr>
            <w:spacing w:line="360" w:lineRule="auto"/>
            <w:ind w:firstLine="720"/>
          </w:pPr>
        </w:pPrChange>
      </w:pPr>
      <w:ins w:id="2311" w:author="phuong vu" w:date="2018-11-20T22:50:00Z">
        <w:r>
          <w:rPr>
            <w:lang w:val="en-US"/>
          </w:rPr>
          <w:t xml:space="preserve">Đó là cách cách hoạt động của một hàng đợi chỉ với một trạm phục vụ. </w:t>
        </w:r>
      </w:ins>
      <w:ins w:id="2312" w:author="phuong vu" w:date="2018-11-20T22:51:00Z">
        <w:r>
          <w:rPr>
            <w:lang w:val="en-US"/>
          </w:rPr>
          <w:t>Để phục vụ, xử lí nhanh chóng, ta thường đặt</w:t>
        </w:r>
      </w:ins>
      <w:ins w:id="2313" w:author="phuong vu" w:date="2018-11-20T22:52:00Z">
        <w:r>
          <w:rPr>
            <w:lang w:val="en-US"/>
          </w:rPr>
          <w:t xml:space="preserve"> ra nhiều trạm phục vụ cùng lúc một để tiết kiệm thời gian</w:t>
        </w:r>
      </w:ins>
      <w:ins w:id="2314" w:author="phuong vu" w:date="2018-11-20T22:59:00Z">
        <w:r>
          <w:rPr>
            <w:lang w:val="en-US"/>
          </w:rPr>
          <w:t>.</w:t>
        </w:r>
      </w:ins>
    </w:p>
    <w:p w14:paraId="55985834" w14:textId="77777777" w:rsidR="005D5145" w:rsidRDefault="005D5145" w:rsidP="00E6227B">
      <w:pPr>
        <w:keepNext/>
        <w:spacing w:line="276" w:lineRule="auto"/>
        <w:ind w:firstLine="720"/>
        <w:jc w:val="center"/>
        <w:rPr>
          <w:ins w:id="2315" w:author="phuong vu" w:date="2018-11-20T23:00:00Z"/>
        </w:rPr>
        <w:pPrChange w:id="2316" w:author="phuong vu" w:date="2018-11-23T13:48:00Z">
          <w:pPr>
            <w:spacing w:line="360" w:lineRule="auto"/>
            <w:ind w:firstLine="720"/>
            <w:jc w:val="center"/>
          </w:pPr>
        </w:pPrChange>
      </w:pPr>
      <w:ins w:id="2317" w:author="phuong vu" w:date="2018-11-20T22:59:00Z">
        <w:r>
          <w:rPr>
            <w:noProof/>
          </w:rPr>
          <w:lastRenderedPageBreak/>
          <w:drawing>
            <wp:inline distT="0" distB="0" distL="0" distR="0" wp14:anchorId="76E03745" wp14:editId="43E940BC">
              <wp:extent cx="3601720" cy="2019935"/>
              <wp:effectExtent l="0" t="0" r="0" b="0"/>
              <wp:docPr id="30" name="Picture 30" descr="Káº¿t quáº£ hÃ¬nh áº£nh cho queueing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queueing theory"/>
                      <pic:cNvPicPr>
                        <a:picLocks noChangeAspect="1" noChangeArrowheads="1"/>
                      </pic:cNvPicPr>
                    </pic:nvPicPr>
                    <pic:blipFill>
                      <a:blip r:embed="rId22">
                        <a:extLst>
                          <a:ext uri="{BEBA8EAE-BF5A-486C-A8C5-ECC9F3942E4B}">
                            <a14:imgProps xmlns:a14="http://schemas.microsoft.com/office/drawing/2010/main">
                              <a14:imgLayer r:embed="rId2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601720" cy="2019935"/>
                      </a:xfrm>
                      <a:prstGeom prst="rect">
                        <a:avLst/>
                      </a:prstGeom>
                      <a:noFill/>
                      <a:ln>
                        <a:noFill/>
                      </a:ln>
                    </pic:spPr>
                  </pic:pic>
                </a:graphicData>
              </a:graphic>
            </wp:inline>
          </w:drawing>
        </w:r>
      </w:ins>
    </w:p>
    <w:p w14:paraId="2FD0F8F4" w14:textId="7E41224B" w:rsidR="005D5145" w:rsidRPr="005D5145" w:rsidRDefault="005D5145" w:rsidP="00E6227B">
      <w:pPr>
        <w:pStyle w:val="Caption"/>
        <w:spacing w:line="276" w:lineRule="auto"/>
        <w:rPr>
          <w:ins w:id="2318" w:author="phuong vu" w:date="2018-11-20T21:31:00Z"/>
          <w:lang w:val="en-US"/>
          <w:rPrChange w:id="2319" w:author="phuong vu" w:date="2018-11-20T23:00:00Z">
            <w:rPr>
              <w:ins w:id="2320" w:author="phuong vu" w:date="2018-11-20T21:31:00Z"/>
              <w:b/>
              <w:lang w:val="en-US"/>
            </w:rPr>
          </w:rPrChange>
        </w:rPr>
        <w:pPrChange w:id="2321" w:author="phuong vu" w:date="2018-11-23T13:48:00Z">
          <w:pPr>
            <w:spacing w:line="360" w:lineRule="auto"/>
            <w:ind w:firstLine="720"/>
          </w:pPr>
        </w:pPrChange>
      </w:pPr>
      <w:bookmarkStart w:id="2322" w:name="_Toc530662927"/>
      <w:ins w:id="2323" w:author="phuong vu" w:date="2018-11-20T23:00:00Z">
        <w:r>
          <w:t xml:space="preserve">Hình </w:t>
        </w:r>
      </w:ins>
      <w:ins w:id="2324" w:author="phuong vu" w:date="2018-11-22T18:14:00Z">
        <w:r w:rsidR="00627671">
          <w:fldChar w:fldCharType="begin"/>
        </w:r>
        <w:r w:rsidR="00627671">
          <w:instrText xml:space="preserve"> STYLEREF 1 \s </w:instrText>
        </w:r>
      </w:ins>
      <w:r w:rsidR="00627671">
        <w:fldChar w:fldCharType="separate"/>
      </w:r>
      <w:r w:rsidR="00627671">
        <w:rPr>
          <w:noProof/>
        </w:rPr>
        <w:t>2</w:t>
      </w:r>
      <w:ins w:id="2325" w:author="phuong vu" w:date="2018-11-22T18:14:00Z">
        <w:r w:rsidR="00627671">
          <w:fldChar w:fldCharType="end"/>
        </w:r>
        <w:r w:rsidR="00627671">
          <w:t>.</w:t>
        </w:r>
        <w:r w:rsidR="00627671">
          <w:fldChar w:fldCharType="begin"/>
        </w:r>
        <w:r w:rsidR="00627671">
          <w:instrText xml:space="preserve"> SEQ Hình \* ARABIC \s 1 </w:instrText>
        </w:r>
      </w:ins>
      <w:r w:rsidR="00627671">
        <w:fldChar w:fldCharType="separate"/>
      </w:r>
      <w:ins w:id="2326" w:author="phuong vu" w:date="2018-11-22T18:14:00Z">
        <w:r w:rsidR="00627671">
          <w:rPr>
            <w:noProof/>
          </w:rPr>
          <w:t>4</w:t>
        </w:r>
        <w:r w:rsidR="00627671">
          <w:fldChar w:fldCharType="end"/>
        </w:r>
      </w:ins>
      <w:ins w:id="2327" w:author="phuong vu" w:date="2018-11-20T23:00:00Z">
        <w:r>
          <w:rPr>
            <w:lang w:val="en-US"/>
          </w:rPr>
          <w:t xml:space="preserve"> Mô phỏng hàng đợi nhiều trạm phục vụ</w:t>
        </w:r>
      </w:ins>
      <w:bookmarkEnd w:id="2322"/>
    </w:p>
    <w:p w14:paraId="6FD3BFB0" w14:textId="77777777" w:rsidR="005D7B98" w:rsidRDefault="005D7B98" w:rsidP="00E6227B">
      <w:pPr>
        <w:spacing w:line="276" w:lineRule="auto"/>
        <w:ind w:firstLine="720"/>
        <w:rPr>
          <w:ins w:id="2328" w:author="phuong vu" w:date="2018-11-20T23:25:00Z"/>
          <w:b/>
          <w:lang w:val="da-DK"/>
        </w:rPr>
        <w:pPrChange w:id="2329" w:author="phuong vu" w:date="2018-11-23T13:48:00Z">
          <w:pPr>
            <w:spacing w:line="360" w:lineRule="auto"/>
            <w:ind w:firstLine="720"/>
          </w:pPr>
        </w:pPrChange>
      </w:pPr>
      <w:ins w:id="2330" w:author="phuong vu" w:date="2018-11-20T23:25:00Z">
        <w:r w:rsidRPr="00B04AB8">
          <w:rPr>
            <w:b/>
            <w:lang w:val="da-DK"/>
          </w:rPr>
          <w:t>Đặc điểm:</w:t>
        </w:r>
      </w:ins>
    </w:p>
    <w:p w14:paraId="79915744" w14:textId="77777777" w:rsidR="00165603" w:rsidRDefault="005D7B98" w:rsidP="00E6227B">
      <w:pPr>
        <w:spacing w:line="276" w:lineRule="auto"/>
        <w:ind w:left="1080"/>
        <w:jc w:val="left"/>
        <w:rPr>
          <w:ins w:id="2331" w:author="phuong vu" w:date="2018-11-21T00:09:00Z"/>
          <w:lang w:val="en-US"/>
        </w:rPr>
        <w:pPrChange w:id="2332" w:author="phuong vu" w:date="2018-11-23T13:48:00Z">
          <w:pPr>
            <w:ind w:left="1080"/>
            <w:jc w:val="left"/>
          </w:pPr>
        </w:pPrChange>
      </w:pPr>
      <w:ins w:id="2333" w:author="phuong vu" w:date="2018-11-20T23:26:00Z">
        <w:r w:rsidRPr="005D7B98">
          <w:rPr>
            <w:i/>
            <w:lang w:val="en-US"/>
          </w:rPr>
          <w:t>-</w:t>
        </w:r>
        <w:r>
          <w:rPr>
            <w:i/>
            <w:lang w:val="en-US"/>
          </w:rPr>
          <w:t xml:space="preserve"> </w:t>
        </w:r>
        <w:r w:rsidRPr="005D7B98">
          <w:rPr>
            <w:i/>
            <w:lang w:val="en-US"/>
            <w:rPrChange w:id="2334" w:author="phuong vu" w:date="2018-11-20T23:26:00Z">
              <w:rPr>
                <w:lang w:val="en-US"/>
              </w:rPr>
            </w:rPrChange>
          </w:rPr>
          <w:t>Hỗ trợ đơn giản trong việc quản lí</w:t>
        </w:r>
        <w:r>
          <w:rPr>
            <w:i/>
            <w:lang w:val="en-US"/>
          </w:rPr>
          <w:t xml:space="preserve">: </w:t>
        </w:r>
        <w:r>
          <w:rPr>
            <w:lang w:val="en-US"/>
          </w:rPr>
          <w:t xml:space="preserve">Trong nhiều trường hợp với số lượng việc cần xử lí lớn thì </w:t>
        </w:r>
      </w:ins>
      <w:ins w:id="2335" w:author="phuong vu" w:date="2018-11-20T23:27:00Z">
        <w:r>
          <w:rPr>
            <w:lang w:val="en-US"/>
          </w:rPr>
          <w:t>hàng đợi là cách được xem tốt nhất. Nó giúp mọi thứ có trình tự xử lí, tránh thiếu sót.</w:t>
        </w:r>
      </w:ins>
    </w:p>
    <w:p w14:paraId="72D74FE5" w14:textId="22D9921A" w:rsidR="00C557CE" w:rsidRPr="005D7B98" w:rsidRDefault="00165603" w:rsidP="00E6227B">
      <w:pPr>
        <w:spacing w:line="276" w:lineRule="auto"/>
        <w:ind w:left="1080"/>
        <w:jc w:val="left"/>
        <w:rPr>
          <w:lang w:val="en-US"/>
        </w:rPr>
        <w:pPrChange w:id="2336" w:author="phuong vu" w:date="2018-11-23T13:48:00Z">
          <w:pPr>
            <w:jc w:val="left"/>
          </w:pPr>
        </w:pPrChange>
      </w:pPr>
      <w:ins w:id="2337" w:author="phuong vu" w:date="2018-11-21T00:09:00Z">
        <w:r>
          <w:rPr>
            <w:i/>
            <w:lang w:val="en-US"/>
          </w:rPr>
          <w:t>-</w:t>
        </w:r>
        <w:r>
          <w:rPr>
            <w:lang w:val="en-US"/>
          </w:rPr>
          <w:t xml:space="preserve"> </w:t>
        </w:r>
        <w:r>
          <w:rPr>
            <w:i/>
            <w:lang w:val="en-US"/>
          </w:rPr>
          <w:t xml:space="preserve">Nhiều hình thức xử lí hàng đơi: </w:t>
        </w:r>
        <w:r w:rsidR="000F4CE0">
          <w:rPr>
            <w:lang w:val="en-US"/>
          </w:rPr>
          <w:t>Phổ biến nhất là FIFO hay</w:t>
        </w:r>
      </w:ins>
      <w:ins w:id="2338" w:author="phuong vu" w:date="2018-11-21T00:10:00Z">
        <w:r w:rsidR="000F4CE0">
          <w:rPr>
            <w:lang w:val="en-US"/>
          </w:rPr>
          <w:t xml:space="preserve"> FCFS. Trong vài trường hợp công việc có các mức độ ưu tiên khác nhau, ta có hàng đợi có độ tiên. Ở đó, các công việc được sắp xếp t</w:t>
        </w:r>
      </w:ins>
      <w:ins w:id="2339" w:author="phuong vu" w:date="2018-11-21T00:11:00Z">
        <w:r w:rsidR="000F4CE0">
          <w:rPr>
            <w:lang w:val="en-US"/>
          </w:rPr>
          <w:t>heo độ ưu tiên của chúng tùy theo mục đích sử dụng.</w:t>
        </w:r>
      </w:ins>
      <w:r w:rsidR="00C557CE" w:rsidRPr="005D7B98">
        <w:rPr>
          <w:lang w:val="en-US"/>
        </w:rPr>
        <w:br w:type="page"/>
      </w:r>
    </w:p>
    <w:p w14:paraId="12452D5B" w14:textId="7A78D345" w:rsidR="00C557CE" w:rsidRPr="00CD6A10" w:rsidDel="00C774DC" w:rsidRDefault="00C557CE" w:rsidP="00E6227B">
      <w:pPr>
        <w:pStyle w:val="Heading1"/>
        <w:spacing w:line="276" w:lineRule="auto"/>
        <w:rPr>
          <w:del w:id="2340" w:author="phuong vu" w:date="2018-11-22T13:51:00Z"/>
        </w:rPr>
        <w:pPrChange w:id="2341" w:author="phuong vu" w:date="2018-11-23T13:48:00Z">
          <w:pPr>
            <w:pStyle w:val="Heading1"/>
            <w:jc w:val="both"/>
          </w:pPr>
        </w:pPrChange>
      </w:pPr>
      <w:del w:id="2342" w:author="phuong vu" w:date="2018-11-22T13:51:00Z">
        <w:r w:rsidDel="00C774DC">
          <w:lastRenderedPageBreak/>
          <w:delText>NỘI DUNG NGHIÊN CỨU</w:delText>
        </w:r>
        <w:bookmarkStart w:id="2343" w:name="_Toc530658318"/>
        <w:bookmarkStart w:id="2344" w:name="_Toc530662042"/>
        <w:bookmarkStart w:id="2345" w:name="_Toc530662509"/>
        <w:bookmarkEnd w:id="2343"/>
        <w:bookmarkEnd w:id="2344"/>
        <w:bookmarkEnd w:id="2345"/>
      </w:del>
    </w:p>
    <w:p w14:paraId="2C7F4CB1" w14:textId="6D1F0ED3" w:rsidR="00FB646D" w:rsidDel="00C774DC" w:rsidRDefault="00C557CE" w:rsidP="00E6227B">
      <w:pPr>
        <w:pStyle w:val="Heading2"/>
        <w:spacing w:line="276" w:lineRule="auto"/>
        <w:rPr>
          <w:del w:id="2346" w:author="phuong vu" w:date="2018-11-22T13:51:00Z"/>
          <w:lang w:val="en-US"/>
        </w:rPr>
        <w:pPrChange w:id="2347" w:author="phuong vu" w:date="2018-11-23T13:48:00Z">
          <w:pPr>
            <w:pStyle w:val="Heading2"/>
          </w:pPr>
        </w:pPrChange>
      </w:pPr>
      <w:del w:id="2348" w:author="phuong vu" w:date="2018-11-22T13:51:00Z">
        <w:r w:rsidDel="00C774DC">
          <w:rPr>
            <w:lang w:val="en-US"/>
          </w:rPr>
          <w:delText>Mô tả bài toán</w:delText>
        </w:r>
        <w:bookmarkStart w:id="2349" w:name="_Toc530658319"/>
        <w:bookmarkStart w:id="2350" w:name="_Toc530662043"/>
        <w:bookmarkStart w:id="2351" w:name="_Toc530662510"/>
        <w:bookmarkEnd w:id="2349"/>
        <w:bookmarkEnd w:id="2350"/>
        <w:bookmarkEnd w:id="2351"/>
      </w:del>
    </w:p>
    <w:p w14:paraId="31BFAC6A" w14:textId="6E4BA17C" w:rsidR="00184C7F" w:rsidDel="00382451" w:rsidRDefault="00184C7F" w:rsidP="00E6227B">
      <w:pPr>
        <w:pStyle w:val="Heading3"/>
        <w:spacing w:line="276" w:lineRule="auto"/>
        <w:rPr>
          <w:del w:id="2352" w:author="phuong vu" w:date="2018-11-22T13:49:00Z"/>
        </w:rPr>
        <w:pPrChange w:id="2353" w:author="phuong vu" w:date="2018-11-23T13:48:00Z">
          <w:pPr>
            <w:pStyle w:val="Heading3"/>
          </w:pPr>
        </w:pPrChange>
      </w:pPr>
      <w:del w:id="2354" w:author="phuong vu" w:date="2018-11-22T13:49:00Z">
        <w:r w:rsidDel="00382451">
          <w:delText>Bối cảnh hệ thống</w:delText>
        </w:r>
        <w:bookmarkStart w:id="2355" w:name="_Toc530658320"/>
        <w:bookmarkStart w:id="2356" w:name="_Toc530662044"/>
        <w:bookmarkStart w:id="2357" w:name="_Toc530662511"/>
        <w:bookmarkEnd w:id="2355"/>
        <w:bookmarkEnd w:id="2356"/>
        <w:bookmarkEnd w:id="2357"/>
      </w:del>
    </w:p>
    <w:p w14:paraId="656DD567" w14:textId="75D099AC" w:rsidR="00532496" w:rsidDel="00382451" w:rsidRDefault="00532496" w:rsidP="00E6227B">
      <w:pPr>
        <w:spacing w:line="276" w:lineRule="auto"/>
        <w:rPr>
          <w:del w:id="2358" w:author="phuong vu" w:date="2018-11-22T13:49:00Z"/>
          <w:lang w:val="en-US"/>
        </w:rPr>
        <w:pPrChange w:id="2359" w:author="phuong vu" w:date="2018-11-23T13:48:00Z">
          <w:pPr/>
        </w:pPrChange>
      </w:pPr>
      <w:del w:id="2360" w:author="phuong vu" w:date="2018-11-22T13:49:00Z">
        <w:r w:rsidDel="00382451">
          <w:rPr>
            <w:lang w:val="en-US"/>
          </w:rPr>
          <w:tab/>
          <w:delText xml:space="preserve">Các hệ thống API được viết thông qua GraphQL ngày càng nhiều hơn so với RESTful API bởi sự tiện lợi. Cũng như, ta dễ dàng truy xuất thông tin mong muốn mà không phải cấu hình quá nhiều, tránh được vấn đề dư thừa dữ liệu không cần thiết khi truy xuất dữ liệu. </w:delText>
        </w:r>
        <w:bookmarkStart w:id="2361" w:name="_Toc530658321"/>
        <w:bookmarkStart w:id="2362" w:name="_Toc530662045"/>
        <w:bookmarkStart w:id="2363" w:name="_Toc530662512"/>
        <w:bookmarkEnd w:id="2361"/>
        <w:bookmarkEnd w:id="2362"/>
        <w:bookmarkEnd w:id="2363"/>
      </w:del>
    </w:p>
    <w:p w14:paraId="199FEC6E" w14:textId="323327C7" w:rsidR="00532496" w:rsidDel="00382451" w:rsidRDefault="00532496" w:rsidP="00E6227B">
      <w:pPr>
        <w:spacing w:line="276" w:lineRule="auto"/>
        <w:rPr>
          <w:del w:id="2364" w:author="phuong vu" w:date="2018-11-22T13:49:00Z"/>
          <w:lang w:val="en-US"/>
        </w:rPr>
        <w:pPrChange w:id="2365" w:author="phuong vu" w:date="2018-11-23T13:48:00Z">
          <w:pPr/>
        </w:pPrChange>
      </w:pPr>
      <w:del w:id="2366" w:author="phuong vu" w:date="2018-11-22T13:49:00Z">
        <w:r w:rsidDel="00382451">
          <w:rPr>
            <w:lang w:val="en-US"/>
          </w:rPr>
          <w:tab/>
          <w:delText>Người dùng hiện nay sử dụng điện thoại thường trực và Android là hiện điều hành mà có lượng người dùng đông đảo vì giá cả cũng như dễ dàng tạo và phát triển ứng dụng. Những điều đó hỗ trợ cho việc triển khai ứng dụng cho mọi người dễ dàng hơn.</w:delText>
        </w:r>
        <w:bookmarkStart w:id="2367" w:name="_Toc530658322"/>
        <w:bookmarkStart w:id="2368" w:name="_Toc530662046"/>
        <w:bookmarkStart w:id="2369" w:name="_Toc530662513"/>
        <w:bookmarkEnd w:id="2367"/>
        <w:bookmarkEnd w:id="2368"/>
        <w:bookmarkEnd w:id="2369"/>
      </w:del>
    </w:p>
    <w:p w14:paraId="2DB10661" w14:textId="2CBF68DD" w:rsidR="00CA57A3" w:rsidRPr="007C127C" w:rsidDel="00382451" w:rsidRDefault="00532496" w:rsidP="00E6227B">
      <w:pPr>
        <w:spacing w:line="276" w:lineRule="auto"/>
        <w:rPr>
          <w:del w:id="2370" w:author="phuong vu" w:date="2018-11-22T13:49:00Z"/>
          <w:lang w:val="en-US"/>
        </w:rPr>
        <w:pPrChange w:id="2371" w:author="phuong vu" w:date="2018-11-23T13:48:00Z">
          <w:pPr/>
        </w:pPrChange>
      </w:pPr>
      <w:del w:id="2372" w:author="phuong vu" w:date="2018-11-22T13:49:00Z">
        <w:r w:rsidDel="00382451">
          <w:rPr>
            <w:lang w:val="en-US"/>
          </w:rPr>
          <w:tab/>
          <w:delText xml:space="preserve">ReactJS là một thư viện được Facebook hỗ trợ mạnh mẽ. Đó là một điểm mạnh giúp ta xây dựng một trang web nhanh chóng hơn, sử dụng ngay không cần quá hiểu rõ </w:delText>
        </w:r>
        <w:r w:rsidR="00E44686" w:rsidDel="00382451">
          <w:rPr>
            <w:lang w:val="en-US"/>
          </w:rPr>
          <w:delText xml:space="preserve">việc xây dựng một trang web theo nhưng Framework chuẩn. </w:delText>
        </w:r>
        <w:bookmarkStart w:id="2373" w:name="_Toc530658323"/>
        <w:bookmarkStart w:id="2374" w:name="_Toc530662047"/>
        <w:bookmarkStart w:id="2375" w:name="_Toc530662514"/>
        <w:bookmarkEnd w:id="2373"/>
        <w:bookmarkEnd w:id="2374"/>
        <w:bookmarkEnd w:id="2375"/>
      </w:del>
    </w:p>
    <w:p w14:paraId="1E97AFDF" w14:textId="68B1A153" w:rsidR="00184C7F" w:rsidDel="00382451" w:rsidRDefault="00184C7F" w:rsidP="00E6227B">
      <w:pPr>
        <w:pStyle w:val="Heading3"/>
        <w:spacing w:line="276" w:lineRule="auto"/>
        <w:rPr>
          <w:del w:id="2376" w:author="phuong vu" w:date="2018-11-22T13:49:00Z"/>
        </w:rPr>
        <w:pPrChange w:id="2377" w:author="phuong vu" w:date="2018-11-23T13:48:00Z">
          <w:pPr>
            <w:pStyle w:val="Heading3"/>
          </w:pPr>
        </w:pPrChange>
      </w:pPr>
      <w:del w:id="2378" w:author="phuong vu" w:date="2018-11-22T13:49:00Z">
        <w:r w:rsidDel="00382451">
          <w:delText>Các chức năng hệ thống</w:delText>
        </w:r>
        <w:bookmarkStart w:id="2379" w:name="_Toc530658324"/>
        <w:bookmarkStart w:id="2380" w:name="_Toc530662048"/>
        <w:bookmarkStart w:id="2381" w:name="_Toc530662515"/>
        <w:bookmarkEnd w:id="2379"/>
        <w:bookmarkEnd w:id="2380"/>
        <w:bookmarkEnd w:id="2381"/>
      </w:del>
    </w:p>
    <w:p w14:paraId="10AA89AC" w14:textId="145113AF" w:rsidR="00E44686" w:rsidDel="003166DB" w:rsidRDefault="007705D0" w:rsidP="00E6227B">
      <w:pPr>
        <w:spacing w:line="276" w:lineRule="auto"/>
        <w:rPr>
          <w:del w:id="2382" w:author="phuong vu" w:date="2018-11-22T13:29:00Z"/>
          <w:lang w:val="en-US"/>
        </w:rPr>
        <w:pPrChange w:id="2383" w:author="phuong vu" w:date="2018-11-23T13:48:00Z">
          <w:pPr/>
        </w:pPrChange>
      </w:pPr>
      <w:del w:id="2384" w:author="phuong vu" w:date="2018-11-22T13:49:00Z">
        <w:r w:rsidDel="00382451">
          <w:rPr>
            <w:lang w:val="en-US"/>
          </w:rPr>
          <w:tab/>
          <w:delText>Các chức năng hệ thống cần đạt được trong đề tài đặt ra bao gồm:</w:delText>
        </w:r>
      </w:del>
      <w:bookmarkStart w:id="2385" w:name="_Toc530658325"/>
      <w:bookmarkStart w:id="2386" w:name="_Toc530662049"/>
      <w:bookmarkStart w:id="2387" w:name="_Toc530662516"/>
      <w:bookmarkEnd w:id="2385"/>
      <w:bookmarkEnd w:id="2386"/>
      <w:bookmarkEnd w:id="2387"/>
    </w:p>
    <w:p w14:paraId="6F4C8420" w14:textId="7DC8155E" w:rsidR="007705D0" w:rsidDel="00933422" w:rsidRDefault="007705D0" w:rsidP="00E6227B">
      <w:pPr>
        <w:spacing w:line="276" w:lineRule="auto"/>
        <w:rPr>
          <w:del w:id="2388" w:author="phuong vu" w:date="2018-11-22T12:59:00Z"/>
          <w:lang w:val="en-US"/>
        </w:rPr>
        <w:pPrChange w:id="2389" w:author="phuong vu" w:date="2018-11-23T13:48:00Z">
          <w:pPr/>
        </w:pPrChange>
      </w:pPr>
      <w:del w:id="2390" w:author="phuong vu" w:date="2018-11-22T13:29:00Z">
        <w:r w:rsidDel="003166DB">
          <w:rPr>
            <w:lang w:val="en-US"/>
          </w:rPr>
          <w:tab/>
        </w:r>
        <w:r w:rsidDel="003166DB">
          <w:rPr>
            <w:lang w:val="en-US"/>
          </w:rPr>
          <w:tab/>
        </w:r>
      </w:del>
      <w:del w:id="2391" w:author="phuong vu" w:date="2018-11-22T12:59:00Z">
        <w:r w:rsidDel="00933422">
          <w:rPr>
            <w:lang w:val="en-US"/>
          </w:rPr>
          <w:delText xml:space="preserve">- </w:delText>
        </w:r>
        <w:r w:rsidR="00D43E01" w:rsidDel="00933422">
          <w:rPr>
            <w:lang w:val="en-US"/>
          </w:rPr>
          <w:delText>Quản lí đơn hàng</w:delText>
        </w:r>
        <w:r w:rsidDel="00933422">
          <w:rPr>
            <w:lang w:val="en-US"/>
          </w:rPr>
          <w:delText>.</w:delText>
        </w:r>
        <w:bookmarkStart w:id="2392" w:name="_Toc530658326"/>
        <w:bookmarkStart w:id="2393" w:name="_Toc530662050"/>
        <w:bookmarkStart w:id="2394" w:name="_Toc530662517"/>
        <w:bookmarkEnd w:id="2392"/>
        <w:bookmarkEnd w:id="2393"/>
        <w:bookmarkEnd w:id="2394"/>
      </w:del>
    </w:p>
    <w:p w14:paraId="3D92F9FE" w14:textId="21E4D84C" w:rsidR="007705D0" w:rsidDel="00933422" w:rsidRDefault="007705D0" w:rsidP="00E6227B">
      <w:pPr>
        <w:spacing w:line="276" w:lineRule="auto"/>
        <w:rPr>
          <w:del w:id="2395" w:author="phuong vu" w:date="2018-11-22T12:59:00Z"/>
          <w:lang w:val="en-US"/>
        </w:rPr>
        <w:pPrChange w:id="2396" w:author="phuong vu" w:date="2018-11-23T13:48:00Z">
          <w:pPr/>
        </w:pPrChange>
      </w:pPr>
      <w:del w:id="2397" w:author="phuong vu" w:date="2018-11-22T12:59:00Z">
        <w:r w:rsidDel="00933422">
          <w:rPr>
            <w:lang w:val="en-US"/>
          </w:rPr>
          <w:tab/>
        </w:r>
        <w:r w:rsidDel="00933422">
          <w:rPr>
            <w:lang w:val="en-US"/>
          </w:rPr>
          <w:tab/>
          <w:delText xml:space="preserve">- </w:delText>
        </w:r>
        <w:r w:rsidR="00FC2466" w:rsidDel="00933422">
          <w:rPr>
            <w:lang w:val="en-US"/>
          </w:rPr>
          <w:delText>Quản lí biên nhận</w:delText>
        </w:r>
        <w:r w:rsidDel="00933422">
          <w:rPr>
            <w:lang w:val="en-US"/>
          </w:rPr>
          <w:delText>.</w:delText>
        </w:r>
        <w:bookmarkStart w:id="2398" w:name="_Toc530658327"/>
        <w:bookmarkStart w:id="2399" w:name="_Toc530662051"/>
        <w:bookmarkStart w:id="2400" w:name="_Toc530662518"/>
        <w:bookmarkEnd w:id="2398"/>
        <w:bookmarkEnd w:id="2399"/>
        <w:bookmarkEnd w:id="2400"/>
      </w:del>
    </w:p>
    <w:p w14:paraId="345BF2EB" w14:textId="6C627054" w:rsidR="007705D0" w:rsidDel="00933422" w:rsidRDefault="007705D0" w:rsidP="00E6227B">
      <w:pPr>
        <w:spacing w:line="276" w:lineRule="auto"/>
        <w:rPr>
          <w:del w:id="2401" w:author="phuong vu" w:date="2018-11-22T12:59:00Z"/>
          <w:lang w:val="en-US"/>
        </w:rPr>
        <w:pPrChange w:id="2402" w:author="phuong vu" w:date="2018-11-23T13:48:00Z">
          <w:pPr/>
        </w:pPrChange>
      </w:pPr>
      <w:del w:id="2403" w:author="phuong vu" w:date="2018-11-22T12:59:00Z">
        <w:r w:rsidDel="00933422">
          <w:rPr>
            <w:lang w:val="en-US"/>
          </w:rPr>
          <w:tab/>
        </w:r>
        <w:r w:rsidDel="00933422">
          <w:rPr>
            <w:lang w:val="en-US"/>
          </w:rPr>
          <w:tab/>
          <w:delText>- Quản lí phân công xử lí đơn hàng.</w:delText>
        </w:r>
        <w:bookmarkStart w:id="2404" w:name="_Toc530658328"/>
        <w:bookmarkStart w:id="2405" w:name="_Toc530662052"/>
        <w:bookmarkStart w:id="2406" w:name="_Toc530662519"/>
        <w:bookmarkEnd w:id="2404"/>
        <w:bookmarkEnd w:id="2405"/>
        <w:bookmarkEnd w:id="2406"/>
      </w:del>
    </w:p>
    <w:p w14:paraId="580E5844" w14:textId="54BA8BBE" w:rsidR="007705D0" w:rsidDel="00080487" w:rsidRDefault="007705D0" w:rsidP="00E6227B">
      <w:pPr>
        <w:spacing w:line="276" w:lineRule="auto"/>
        <w:rPr>
          <w:del w:id="2407" w:author="phuong vu" w:date="2018-11-20T21:06:00Z"/>
          <w:lang w:val="en-US"/>
        </w:rPr>
        <w:pPrChange w:id="2408" w:author="phuong vu" w:date="2018-11-23T13:48:00Z">
          <w:pPr/>
        </w:pPrChange>
      </w:pPr>
      <w:del w:id="2409" w:author="phuong vu" w:date="2018-11-22T12:59:00Z">
        <w:r w:rsidDel="00933422">
          <w:rPr>
            <w:lang w:val="en-US"/>
          </w:rPr>
          <w:tab/>
        </w:r>
        <w:r w:rsidDel="00933422">
          <w:rPr>
            <w:lang w:val="en-US"/>
          </w:rPr>
          <w:tab/>
          <w:delText>- Tạo đơn hàng.</w:delText>
        </w:r>
      </w:del>
      <w:bookmarkStart w:id="2410" w:name="_Toc530658329"/>
      <w:bookmarkStart w:id="2411" w:name="_Toc530662053"/>
      <w:bookmarkStart w:id="2412" w:name="_Toc530662520"/>
      <w:bookmarkEnd w:id="2410"/>
      <w:bookmarkEnd w:id="2411"/>
      <w:bookmarkEnd w:id="2412"/>
    </w:p>
    <w:p w14:paraId="4FD1F8E9" w14:textId="2668A013" w:rsidR="00F41082" w:rsidDel="00933422" w:rsidRDefault="00F41082" w:rsidP="00E6227B">
      <w:pPr>
        <w:spacing w:line="276" w:lineRule="auto"/>
        <w:rPr>
          <w:del w:id="2413" w:author="phuong vu" w:date="2018-11-22T12:59:00Z"/>
          <w:lang w:val="en-US"/>
        </w:rPr>
        <w:pPrChange w:id="2414" w:author="phuong vu" w:date="2018-11-23T13:48:00Z">
          <w:pPr/>
        </w:pPrChange>
      </w:pPr>
      <w:del w:id="2415" w:author="phuong vu" w:date="2018-11-20T21:06:00Z">
        <w:r w:rsidDel="00E7682C">
          <w:rPr>
            <w:lang w:val="en-US"/>
          </w:rPr>
          <w:tab/>
        </w:r>
        <w:r w:rsidDel="00E7682C">
          <w:rPr>
            <w:lang w:val="en-US"/>
          </w:rPr>
          <w:tab/>
          <w:delText>- Tìm kiếm chi nhánh gần nhất, có đủ các dịch vụ theo yêu cầu.</w:delText>
        </w:r>
      </w:del>
      <w:bookmarkStart w:id="2416" w:name="_Toc530658330"/>
      <w:bookmarkStart w:id="2417" w:name="_Toc530662054"/>
      <w:bookmarkStart w:id="2418" w:name="_Toc530662521"/>
      <w:bookmarkEnd w:id="2416"/>
      <w:bookmarkEnd w:id="2417"/>
      <w:bookmarkEnd w:id="2418"/>
    </w:p>
    <w:p w14:paraId="35DF933B" w14:textId="294B26A8" w:rsidR="00F41082" w:rsidDel="00933422" w:rsidRDefault="00F41082" w:rsidP="00E6227B">
      <w:pPr>
        <w:spacing w:line="276" w:lineRule="auto"/>
        <w:rPr>
          <w:del w:id="2419" w:author="phuong vu" w:date="2018-11-22T12:59:00Z"/>
          <w:lang w:val="en-US"/>
        </w:rPr>
        <w:pPrChange w:id="2420" w:author="phuong vu" w:date="2018-11-23T13:48:00Z">
          <w:pPr/>
        </w:pPrChange>
      </w:pPr>
      <w:del w:id="2421" w:author="phuong vu" w:date="2018-11-22T12:59:00Z">
        <w:r w:rsidDel="00933422">
          <w:rPr>
            <w:lang w:val="en-US"/>
          </w:rPr>
          <w:tab/>
        </w:r>
        <w:r w:rsidDel="00933422">
          <w:rPr>
            <w:lang w:val="en-US"/>
          </w:rPr>
          <w:tab/>
          <w:delText>- Tìm kiếm và lọc quần áo theo loại có sẵn.</w:delText>
        </w:r>
        <w:bookmarkStart w:id="2422" w:name="_Toc530658331"/>
        <w:bookmarkStart w:id="2423" w:name="_Toc530662055"/>
        <w:bookmarkStart w:id="2424" w:name="_Toc530662522"/>
        <w:bookmarkEnd w:id="2422"/>
        <w:bookmarkEnd w:id="2423"/>
        <w:bookmarkEnd w:id="2424"/>
      </w:del>
    </w:p>
    <w:p w14:paraId="6E5613BE" w14:textId="1D62D08C" w:rsidR="007705D0" w:rsidDel="00933422" w:rsidRDefault="007705D0" w:rsidP="00E6227B">
      <w:pPr>
        <w:spacing w:line="276" w:lineRule="auto"/>
        <w:rPr>
          <w:del w:id="2425" w:author="phuong vu" w:date="2018-11-22T12:59:00Z"/>
          <w:lang w:val="en-US"/>
        </w:rPr>
        <w:pPrChange w:id="2426" w:author="phuong vu" w:date="2018-11-23T13:48:00Z">
          <w:pPr/>
        </w:pPrChange>
      </w:pPr>
      <w:del w:id="2427" w:author="phuong vu" w:date="2018-11-22T12:59:00Z">
        <w:r w:rsidDel="00933422">
          <w:rPr>
            <w:lang w:val="en-US"/>
          </w:rPr>
          <w:tab/>
        </w:r>
        <w:r w:rsidDel="00933422">
          <w:rPr>
            <w:lang w:val="en-US"/>
          </w:rPr>
          <w:tab/>
          <w:delText>- Tìm kiếm đơn hàng.</w:delText>
        </w:r>
        <w:bookmarkStart w:id="2428" w:name="_Toc530658332"/>
        <w:bookmarkStart w:id="2429" w:name="_Toc530662056"/>
        <w:bookmarkStart w:id="2430" w:name="_Toc530662523"/>
        <w:bookmarkEnd w:id="2428"/>
        <w:bookmarkEnd w:id="2429"/>
        <w:bookmarkEnd w:id="2430"/>
      </w:del>
    </w:p>
    <w:p w14:paraId="5C20DA25" w14:textId="5FD917BA" w:rsidR="007705D0" w:rsidDel="00933422" w:rsidRDefault="007705D0" w:rsidP="00E6227B">
      <w:pPr>
        <w:spacing w:line="276" w:lineRule="auto"/>
        <w:rPr>
          <w:del w:id="2431" w:author="phuong vu" w:date="2018-11-22T12:59:00Z"/>
          <w:lang w:val="en-US"/>
        </w:rPr>
        <w:pPrChange w:id="2432" w:author="phuong vu" w:date="2018-11-23T13:48:00Z">
          <w:pPr/>
        </w:pPrChange>
      </w:pPr>
      <w:del w:id="2433" w:author="phuong vu" w:date="2018-11-22T12:59:00Z">
        <w:r w:rsidDel="00933422">
          <w:rPr>
            <w:lang w:val="en-US"/>
          </w:rPr>
          <w:tab/>
        </w:r>
        <w:r w:rsidDel="00933422">
          <w:rPr>
            <w:lang w:val="en-US"/>
          </w:rPr>
          <w:tab/>
          <w:delText>- Đăng nhập, đăng xuất hệ thống.</w:delText>
        </w:r>
        <w:bookmarkStart w:id="2434" w:name="_Toc530658333"/>
        <w:bookmarkStart w:id="2435" w:name="_Toc530662057"/>
        <w:bookmarkStart w:id="2436" w:name="_Toc530662524"/>
        <w:bookmarkEnd w:id="2434"/>
        <w:bookmarkEnd w:id="2435"/>
        <w:bookmarkEnd w:id="2436"/>
      </w:del>
    </w:p>
    <w:p w14:paraId="782AA692" w14:textId="056CD361" w:rsidR="008751C8" w:rsidDel="00382451" w:rsidRDefault="008751C8" w:rsidP="00E6227B">
      <w:pPr>
        <w:spacing w:line="276" w:lineRule="auto"/>
        <w:rPr>
          <w:del w:id="2437" w:author="phuong vu" w:date="2018-11-22T13:49:00Z"/>
          <w:lang w:val="en-US"/>
        </w:rPr>
        <w:pPrChange w:id="2438" w:author="phuong vu" w:date="2018-11-23T13:48:00Z">
          <w:pPr/>
        </w:pPrChange>
      </w:pPr>
      <w:del w:id="2439" w:author="phuong vu" w:date="2018-11-22T12:59:00Z">
        <w:r w:rsidDel="00933422">
          <w:rPr>
            <w:lang w:val="en-US"/>
          </w:rPr>
          <w:tab/>
        </w:r>
        <w:r w:rsidDel="00933422">
          <w:rPr>
            <w:lang w:val="en-US"/>
          </w:rPr>
          <w:tab/>
          <w:delText>- Đăng kí tài khoản khách hàng.</w:delText>
        </w:r>
      </w:del>
      <w:bookmarkStart w:id="2440" w:name="_Toc530658334"/>
      <w:bookmarkStart w:id="2441" w:name="_Toc530662058"/>
      <w:bookmarkStart w:id="2442" w:name="_Toc530662525"/>
      <w:bookmarkEnd w:id="2440"/>
      <w:bookmarkEnd w:id="2441"/>
      <w:bookmarkEnd w:id="2442"/>
    </w:p>
    <w:tbl>
      <w:tblPr>
        <w:tblStyle w:val="TableGrid"/>
        <w:tblW w:w="0" w:type="auto"/>
        <w:tblInd w:w="85" w:type="dxa"/>
        <w:tblLook w:val="04A0" w:firstRow="1" w:lastRow="0" w:firstColumn="1" w:lastColumn="0" w:noHBand="0" w:noVBand="1"/>
      </w:tblPr>
      <w:tblGrid>
        <w:gridCol w:w="708"/>
        <w:gridCol w:w="1481"/>
        <w:gridCol w:w="6490"/>
      </w:tblGrid>
      <w:tr w:rsidR="00DF3BEE" w:rsidDel="00382451" w14:paraId="111143DF" w14:textId="69F1845F" w:rsidTr="000C3B2E">
        <w:trPr>
          <w:del w:id="2443" w:author="phuong vu" w:date="2018-11-22T13:49:00Z"/>
        </w:trPr>
        <w:tc>
          <w:tcPr>
            <w:tcW w:w="708" w:type="dxa"/>
            <w:vAlign w:val="center"/>
          </w:tcPr>
          <w:p w14:paraId="02B4146C" w14:textId="070DEB12" w:rsidR="00DF3BEE" w:rsidRPr="007C127C" w:rsidDel="00382451" w:rsidRDefault="00DF3BEE" w:rsidP="00E6227B">
            <w:pPr>
              <w:pStyle w:val="ListParagraph"/>
              <w:spacing w:line="276" w:lineRule="auto"/>
              <w:ind w:left="0"/>
              <w:jc w:val="center"/>
              <w:rPr>
                <w:del w:id="2444" w:author="phuong vu" w:date="2018-11-22T13:49:00Z"/>
                <w:b/>
              </w:rPr>
              <w:pPrChange w:id="2445" w:author="phuong vu" w:date="2018-11-23T13:48:00Z">
                <w:pPr>
                  <w:pStyle w:val="ListParagraph"/>
                  <w:ind w:left="0"/>
                  <w:jc w:val="center"/>
                </w:pPr>
              </w:pPrChange>
            </w:pPr>
            <w:del w:id="2446" w:author="phuong vu" w:date="2018-11-22T13:49:00Z">
              <w:r w:rsidRPr="007C127C" w:rsidDel="00382451">
                <w:rPr>
                  <w:b/>
                </w:rPr>
                <w:delText>STT</w:delText>
              </w:r>
              <w:bookmarkStart w:id="2447" w:name="_Toc530658335"/>
              <w:bookmarkStart w:id="2448" w:name="_Toc530662059"/>
              <w:bookmarkStart w:id="2449" w:name="_Toc530662526"/>
              <w:bookmarkEnd w:id="2447"/>
              <w:bookmarkEnd w:id="2448"/>
              <w:bookmarkEnd w:id="2449"/>
            </w:del>
          </w:p>
        </w:tc>
        <w:tc>
          <w:tcPr>
            <w:tcW w:w="1481" w:type="dxa"/>
            <w:vAlign w:val="center"/>
          </w:tcPr>
          <w:p w14:paraId="518025F6" w14:textId="52C48C20" w:rsidR="00DF3BEE" w:rsidRPr="007C127C" w:rsidDel="00382451" w:rsidRDefault="00DF3BEE" w:rsidP="00E6227B">
            <w:pPr>
              <w:pStyle w:val="ListParagraph"/>
              <w:spacing w:line="276" w:lineRule="auto"/>
              <w:ind w:left="0"/>
              <w:jc w:val="center"/>
              <w:rPr>
                <w:del w:id="2450" w:author="phuong vu" w:date="2018-11-22T13:49:00Z"/>
                <w:b/>
              </w:rPr>
              <w:pPrChange w:id="2451" w:author="phuong vu" w:date="2018-11-23T13:48:00Z">
                <w:pPr>
                  <w:pStyle w:val="ListParagraph"/>
                  <w:ind w:left="0"/>
                  <w:jc w:val="center"/>
                </w:pPr>
              </w:pPrChange>
            </w:pPr>
            <w:del w:id="2452" w:author="phuong vu" w:date="2018-11-22T13:49:00Z">
              <w:r w:rsidRPr="007C127C" w:rsidDel="00382451">
                <w:rPr>
                  <w:b/>
                </w:rPr>
                <w:delText>Mã chức năng</w:delText>
              </w:r>
              <w:bookmarkStart w:id="2453" w:name="_Toc530658336"/>
              <w:bookmarkStart w:id="2454" w:name="_Toc530662060"/>
              <w:bookmarkStart w:id="2455" w:name="_Toc530662527"/>
              <w:bookmarkEnd w:id="2453"/>
              <w:bookmarkEnd w:id="2454"/>
              <w:bookmarkEnd w:id="2455"/>
            </w:del>
          </w:p>
        </w:tc>
        <w:tc>
          <w:tcPr>
            <w:tcW w:w="6490" w:type="dxa"/>
            <w:vAlign w:val="center"/>
          </w:tcPr>
          <w:p w14:paraId="3C3D2716" w14:textId="35787A1D" w:rsidR="00DF3BEE" w:rsidRPr="007C127C" w:rsidDel="00382451" w:rsidRDefault="00DF3BEE" w:rsidP="00E6227B">
            <w:pPr>
              <w:pStyle w:val="ListParagraph"/>
              <w:spacing w:line="276" w:lineRule="auto"/>
              <w:ind w:left="0"/>
              <w:jc w:val="center"/>
              <w:rPr>
                <w:del w:id="2456" w:author="phuong vu" w:date="2018-11-22T13:49:00Z"/>
                <w:b/>
              </w:rPr>
              <w:pPrChange w:id="2457" w:author="phuong vu" w:date="2018-11-23T13:48:00Z">
                <w:pPr>
                  <w:pStyle w:val="ListParagraph"/>
                  <w:ind w:left="0"/>
                  <w:jc w:val="center"/>
                </w:pPr>
              </w:pPrChange>
            </w:pPr>
            <w:del w:id="2458" w:author="phuong vu" w:date="2018-11-22T13:49:00Z">
              <w:r w:rsidRPr="007C127C" w:rsidDel="00382451">
                <w:rPr>
                  <w:b/>
                </w:rPr>
                <w:delText>Tên chức năng</w:delText>
              </w:r>
              <w:bookmarkStart w:id="2459" w:name="_Toc530658337"/>
              <w:bookmarkStart w:id="2460" w:name="_Toc530662061"/>
              <w:bookmarkStart w:id="2461" w:name="_Toc530662528"/>
              <w:bookmarkEnd w:id="2459"/>
              <w:bookmarkEnd w:id="2460"/>
              <w:bookmarkEnd w:id="2461"/>
            </w:del>
          </w:p>
        </w:tc>
        <w:bookmarkStart w:id="2462" w:name="_Toc530658338"/>
        <w:bookmarkStart w:id="2463" w:name="_Toc530662062"/>
        <w:bookmarkStart w:id="2464" w:name="_Toc530662529"/>
        <w:bookmarkEnd w:id="2462"/>
        <w:bookmarkEnd w:id="2463"/>
        <w:bookmarkEnd w:id="2464"/>
      </w:tr>
      <w:tr w:rsidR="00DF3BEE" w:rsidDel="00382451" w14:paraId="096B74D6" w14:textId="6B45BA5A" w:rsidTr="000C3B2E">
        <w:trPr>
          <w:del w:id="2465" w:author="phuong vu" w:date="2018-11-22T13:49:00Z"/>
        </w:trPr>
        <w:tc>
          <w:tcPr>
            <w:tcW w:w="708" w:type="dxa"/>
          </w:tcPr>
          <w:p w14:paraId="5E65836C" w14:textId="76D05C3F" w:rsidR="00DF3BEE" w:rsidDel="00382451" w:rsidRDefault="00DF3BEE" w:rsidP="00E6227B">
            <w:pPr>
              <w:pStyle w:val="ListParagraph"/>
              <w:spacing w:line="276" w:lineRule="auto"/>
              <w:ind w:left="0"/>
              <w:jc w:val="center"/>
              <w:rPr>
                <w:del w:id="2466" w:author="phuong vu" w:date="2018-11-22T13:49:00Z"/>
              </w:rPr>
              <w:pPrChange w:id="2467" w:author="phuong vu" w:date="2018-11-23T13:48:00Z">
                <w:pPr>
                  <w:pStyle w:val="ListParagraph"/>
                  <w:spacing w:line="360" w:lineRule="auto"/>
                  <w:ind w:left="0"/>
                  <w:jc w:val="center"/>
                </w:pPr>
              </w:pPrChange>
            </w:pPr>
            <w:del w:id="2468" w:author="phuong vu" w:date="2018-11-22T13:49:00Z">
              <w:r w:rsidDel="00382451">
                <w:delText>1</w:delText>
              </w:r>
              <w:bookmarkStart w:id="2469" w:name="_Toc530658339"/>
              <w:bookmarkStart w:id="2470" w:name="_Toc530662063"/>
              <w:bookmarkStart w:id="2471" w:name="_Toc530662530"/>
              <w:bookmarkEnd w:id="2469"/>
              <w:bookmarkEnd w:id="2470"/>
              <w:bookmarkEnd w:id="2471"/>
            </w:del>
          </w:p>
        </w:tc>
        <w:tc>
          <w:tcPr>
            <w:tcW w:w="1481" w:type="dxa"/>
          </w:tcPr>
          <w:p w14:paraId="776FB606" w14:textId="06C6E106" w:rsidR="00DF3BEE" w:rsidRPr="007C127C" w:rsidDel="00382451" w:rsidRDefault="00DF3BEE" w:rsidP="00E6227B">
            <w:pPr>
              <w:pStyle w:val="ListParagraph"/>
              <w:spacing w:line="276" w:lineRule="auto"/>
              <w:ind w:left="0"/>
              <w:rPr>
                <w:del w:id="2472" w:author="phuong vu" w:date="2018-11-22T13:49:00Z"/>
                <w:lang w:val="en-US"/>
              </w:rPr>
              <w:pPrChange w:id="2473" w:author="phuong vu" w:date="2018-11-23T13:48:00Z">
                <w:pPr>
                  <w:pStyle w:val="ListParagraph"/>
                  <w:spacing w:line="360" w:lineRule="auto"/>
                  <w:ind w:left="0"/>
                </w:pPr>
              </w:pPrChange>
            </w:pPr>
            <w:del w:id="2474" w:author="phuong vu" w:date="2018-11-22T13:49:00Z">
              <w:r w:rsidDel="00382451">
                <w:rPr>
                  <w:lang w:val="en-US"/>
                </w:rPr>
                <w:delText>GU_01</w:delText>
              </w:r>
              <w:bookmarkStart w:id="2475" w:name="_Toc530658340"/>
              <w:bookmarkStart w:id="2476" w:name="_Toc530662064"/>
              <w:bookmarkStart w:id="2477" w:name="_Toc530662531"/>
              <w:bookmarkEnd w:id="2475"/>
              <w:bookmarkEnd w:id="2476"/>
              <w:bookmarkEnd w:id="2477"/>
            </w:del>
          </w:p>
        </w:tc>
        <w:tc>
          <w:tcPr>
            <w:tcW w:w="6490" w:type="dxa"/>
          </w:tcPr>
          <w:p w14:paraId="13A704AF" w14:textId="4B071F39" w:rsidR="00DF3BEE" w:rsidRPr="007C127C" w:rsidDel="00382451" w:rsidRDefault="00D43E01" w:rsidP="00E6227B">
            <w:pPr>
              <w:pStyle w:val="ListParagraph"/>
              <w:spacing w:line="276" w:lineRule="auto"/>
              <w:ind w:left="0"/>
              <w:rPr>
                <w:del w:id="2478" w:author="phuong vu" w:date="2018-11-22T13:49:00Z"/>
                <w:lang w:val="en-US"/>
              </w:rPr>
              <w:pPrChange w:id="2479" w:author="phuong vu" w:date="2018-11-23T13:48:00Z">
                <w:pPr>
                  <w:pStyle w:val="ListParagraph"/>
                  <w:spacing w:line="360" w:lineRule="auto"/>
                  <w:ind w:left="0"/>
                </w:pPr>
              </w:pPrChange>
            </w:pPr>
            <w:del w:id="2480" w:author="phuong vu" w:date="2018-11-22T13:49:00Z">
              <w:r w:rsidDel="00382451">
                <w:rPr>
                  <w:lang w:val="en-US"/>
                </w:rPr>
                <w:delText>Quản lí đơn hàng</w:delText>
              </w:r>
              <w:bookmarkStart w:id="2481" w:name="_Toc530658341"/>
              <w:bookmarkStart w:id="2482" w:name="_Toc530662065"/>
              <w:bookmarkStart w:id="2483" w:name="_Toc530662532"/>
              <w:bookmarkEnd w:id="2481"/>
              <w:bookmarkEnd w:id="2482"/>
              <w:bookmarkEnd w:id="2483"/>
            </w:del>
          </w:p>
        </w:tc>
        <w:bookmarkStart w:id="2484" w:name="_Toc530658342"/>
        <w:bookmarkStart w:id="2485" w:name="_Toc530662066"/>
        <w:bookmarkStart w:id="2486" w:name="_Toc530662533"/>
        <w:bookmarkEnd w:id="2484"/>
        <w:bookmarkEnd w:id="2485"/>
        <w:bookmarkEnd w:id="2486"/>
      </w:tr>
      <w:tr w:rsidR="00DF3BEE" w:rsidDel="00382451" w14:paraId="3B0BBE99" w14:textId="18A9F8A7" w:rsidTr="000C3B2E">
        <w:trPr>
          <w:del w:id="2487" w:author="phuong vu" w:date="2018-11-22T13:49:00Z"/>
        </w:trPr>
        <w:tc>
          <w:tcPr>
            <w:tcW w:w="708" w:type="dxa"/>
          </w:tcPr>
          <w:p w14:paraId="7A6DDF40" w14:textId="58B5486D" w:rsidR="00DF3BEE" w:rsidDel="00382451" w:rsidRDefault="00DF3BEE" w:rsidP="00E6227B">
            <w:pPr>
              <w:pStyle w:val="ListParagraph"/>
              <w:spacing w:line="276" w:lineRule="auto"/>
              <w:ind w:left="0"/>
              <w:jc w:val="center"/>
              <w:rPr>
                <w:del w:id="2488" w:author="phuong vu" w:date="2018-11-22T13:49:00Z"/>
              </w:rPr>
              <w:pPrChange w:id="2489" w:author="phuong vu" w:date="2018-11-23T13:48:00Z">
                <w:pPr>
                  <w:pStyle w:val="ListParagraph"/>
                  <w:spacing w:line="360" w:lineRule="auto"/>
                  <w:ind w:left="0"/>
                  <w:jc w:val="center"/>
                </w:pPr>
              </w:pPrChange>
            </w:pPr>
            <w:del w:id="2490" w:author="phuong vu" w:date="2018-11-22T13:49:00Z">
              <w:r w:rsidDel="00382451">
                <w:delText>2</w:delText>
              </w:r>
              <w:bookmarkStart w:id="2491" w:name="_Toc530658343"/>
              <w:bookmarkStart w:id="2492" w:name="_Toc530662067"/>
              <w:bookmarkStart w:id="2493" w:name="_Toc530662534"/>
              <w:bookmarkEnd w:id="2491"/>
              <w:bookmarkEnd w:id="2492"/>
              <w:bookmarkEnd w:id="2493"/>
            </w:del>
          </w:p>
        </w:tc>
        <w:tc>
          <w:tcPr>
            <w:tcW w:w="1481" w:type="dxa"/>
          </w:tcPr>
          <w:p w14:paraId="641A8C37" w14:textId="0017DF61" w:rsidR="00DF3BEE" w:rsidRPr="007C127C" w:rsidDel="00382451" w:rsidRDefault="00DF3BEE" w:rsidP="00E6227B">
            <w:pPr>
              <w:pStyle w:val="ListParagraph"/>
              <w:spacing w:line="276" w:lineRule="auto"/>
              <w:ind w:left="0"/>
              <w:rPr>
                <w:del w:id="2494" w:author="phuong vu" w:date="2018-11-22T13:49:00Z"/>
                <w:lang w:val="en-US"/>
              </w:rPr>
              <w:pPrChange w:id="2495" w:author="phuong vu" w:date="2018-11-23T13:48:00Z">
                <w:pPr>
                  <w:pStyle w:val="ListParagraph"/>
                  <w:spacing w:line="360" w:lineRule="auto"/>
                  <w:ind w:left="0"/>
                </w:pPr>
              </w:pPrChange>
            </w:pPr>
            <w:del w:id="2496" w:author="phuong vu" w:date="2018-11-22T13:49:00Z">
              <w:r w:rsidDel="00382451">
                <w:rPr>
                  <w:lang w:val="en-US"/>
                </w:rPr>
                <w:delText>GU_02</w:delText>
              </w:r>
              <w:bookmarkStart w:id="2497" w:name="_Toc530658344"/>
              <w:bookmarkStart w:id="2498" w:name="_Toc530662068"/>
              <w:bookmarkStart w:id="2499" w:name="_Toc530662535"/>
              <w:bookmarkEnd w:id="2497"/>
              <w:bookmarkEnd w:id="2498"/>
              <w:bookmarkEnd w:id="2499"/>
            </w:del>
          </w:p>
        </w:tc>
        <w:tc>
          <w:tcPr>
            <w:tcW w:w="6490" w:type="dxa"/>
          </w:tcPr>
          <w:p w14:paraId="6981FE75" w14:textId="3464C36D" w:rsidR="00DF3BEE" w:rsidDel="00382451" w:rsidRDefault="00FC2466" w:rsidP="00E6227B">
            <w:pPr>
              <w:pStyle w:val="ListParagraph"/>
              <w:spacing w:line="276" w:lineRule="auto"/>
              <w:ind w:left="0"/>
              <w:rPr>
                <w:del w:id="2500" w:author="phuong vu" w:date="2018-11-22T13:49:00Z"/>
              </w:rPr>
              <w:pPrChange w:id="2501" w:author="phuong vu" w:date="2018-11-23T13:48:00Z">
                <w:pPr>
                  <w:pStyle w:val="ListParagraph"/>
                  <w:spacing w:line="360" w:lineRule="auto"/>
                  <w:ind w:left="0"/>
                </w:pPr>
              </w:pPrChange>
            </w:pPr>
            <w:del w:id="2502" w:author="phuong vu" w:date="2018-11-22T13:49:00Z">
              <w:r w:rsidDel="00382451">
                <w:rPr>
                  <w:lang w:val="en-US"/>
                </w:rPr>
                <w:delText>Quản lí biên nhận</w:delText>
              </w:r>
              <w:bookmarkStart w:id="2503" w:name="_Toc530658345"/>
              <w:bookmarkStart w:id="2504" w:name="_Toc530662069"/>
              <w:bookmarkStart w:id="2505" w:name="_Toc530662536"/>
              <w:bookmarkEnd w:id="2503"/>
              <w:bookmarkEnd w:id="2504"/>
              <w:bookmarkEnd w:id="2505"/>
            </w:del>
          </w:p>
        </w:tc>
        <w:bookmarkStart w:id="2506" w:name="_Toc530658346"/>
        <w:bookmarkStart w:id="2507" w:name="_Toc530662070"/>
        <w:bookmarkStart w:id="2508" w:name="_Toc530662537"/>
        <w:bookmarkEnd w:id="2506"/>
        <w:bookmarkEnd w:id="2507"/>
        <w:bookmarkEnd w:id="2508"/>
      </w:tr>
      <w:tr w:rsidR="00DF3BEE" w:rsidDel="00382451" w14:paraId="2D2E0322" w14:textId="5DBA53FE" w:rsidTr="000C3B2E">
        <w:trPr>
          <w:del w:id="2509" w:author="phuong vu" w:date="2018-11-22T13:49:00Z"/>
        </w:trPr>
        <w:tc>
          <w:tcPr>
            <w:tcW w:w="708" w:type="dxa"/>
          </w:tcPr>
          <w:p w14:paraId="4C9BC33B" w14:textId="75082EED" w:rsidR="00DF3BEE" w:rsidDel="00382451" w:rsidRDefault="00DF3BEE" w:rsidP="00E6227B">
            <w:pPr>
              <w:pStyle w:val="ListParagraph"/>
              <w:spacing w:line="276" w:lineRule="auto"/>
              <w:ind w:left="0"/>
              <w:jc w:val="center"/>
              <w:rPr>
                <w:del w:id="2510" w:author="phuong vu" w:date="2018-11-22T13:49:00Z"/>
              </w:rPr>
              <w:pPrChange w:id="2511" w:author="phuong vu" w:date="2018-11-23T13:48:00Z">
                <w:pPr>
                  <w:pStyle w:val="ListParagraph"/>
                  <w:spacing w:line="360" w:lineRule="auto"/>
                  <w:ind w:left="0"/>
                  <w:jc w:val="center"/>
                </w:pPr>
              </w:pPrChange>
            </w:pPr>
            <w:del w:id="2512" w:author="phuong vu" w:date="2018-11-22T13:49:00Z">
              <w:r w:rsidDel="00382451">
                <w:delText>3</w:delText>
              </w:r>
              <w:bookmarkStart w:id="2513" w:name="_Toc530658347"/>
              <w:bookmarkStart w:id="2514" w:name="_Toc530662071"/>
              <w:bookmarkStart w:id="2515" w:name="_Toc530662538"/>
              <w:bookmarkEnd w:id="2513"/>
              <w:bookmarkEnd w:id="2514"/>
              <w:bookmarkEnd w:id="2515"/>
            </w:del>
          </w:p>
        </w:tc>
        <w:tc>
          <w:tcPr>
            <w:tcW w:w="1481" w:type="dxa"/>
          </w:tcPr>
          <w:p w14:paraId="0E9D8B7F" w14:textId="6E1FD43D" w:rsidR="00DF3BEE" w:rsidRPr="007C127C" w:rsidDel="00382451" w:rsidRDefault="00DF3BEE" w:rsidP="00E6227B">
            <w:pPr>
              <w:pStyle w:val="ListParagraph"/>
              <w:spacing w:line="276" w:lineRule="auto"/>
              <w:ind w:left="0"/>
              <w:rPr>
                <w:del w:id="2516" w:author="phuong vu" w:date="2018-11-22T13:49:00Z"/>
                <w:lang w:val="en-US"/>
              </w:rPr>
              <w:pPrChange w:id="2517" w:author="phuong vu" w:date="2018-11-23T13:48:00Z">
                <w:pPr>
                  <w:pStyle w:val="ListParagraph"/>
                  <w:spacing w:line="360" w:lineRule="auto"/>
                  <w:ind w:left="0"/>
                </w:pPr>
              </w:pPrChange>
            </w:pPr>
            <w:del w:id="2518" w:author="phuong vu" w:date="2018-11-22T13:49:00Z">
              <w:r w:rsidDel="00382451">
                <w:rPr>
                  <w:lang w:val="en-US"/>
                </w:rPr>
                <w:delText>GU_03</w:delText>
              </w:r>
              <w:bookmarkStart w:id="2519" w:name="_Toc530658348"/>
              <w:bookmarkStart w:id="2520" w:name="_Toc530662072"/>
              <w:bookmarkStart w:id="2521" w:name="_Toc530662539"/>
              <w:bookmarkEnd w:id="2519"/>
              <w:bookmarkEnd w:id="2520"/>
              <w:bookmarkEnd w:id="2521"/>
            </w:del>
          </w:p>
        </w:tc>
        <w:tc>
          <w:tcPr>
            <w:tcW w:w="6490" w:type="dxa"/>
          </w:tcPr>
          <w:p w14:paraId="4CFD518A" w14:textId="36D32835" w:rsidR="00DF3BEE" w:rsidDel="00382451" w:rsidRDefault="0061684B" w:rsidP="00E6227B">
            <w:pPr>
              <w:pStyle w:val="ListParagraph"/>
              <w:spacing w:line="276" w:lineRule="auto"/>
              <w:ind w:left="0"/>
              <w:rPr>
                <w:del w:id="2522" w:author="phuong vu" w:date="2018-11-22T13:49:00Z"/>
              </w:rPr>
              <w:pPrChange w:id="2523" w:author="phuong vu" w:date="2018-11-23T13:48:00Z">
                <w:pPr>
                  <w:pStyle w:val="ListParagraph"/>
                  <w:spacing w:line="360" w:lineRule="auto"/>
                  <w:ind w:left="0"/>
                </w:pPr>
              </w:pPrChange>
            </w:pPr>
            <w:del w:id="2524" w:author="phuong vu" w:date="2018-11-22T13:49:00Z">
              <w:r w:rsidDel="00382451">
                <w:rPr>
                  <w:lang w:val="en-US"/>
                </w:rPr>
                <w:delText>Quản lí phân công xử lí đơn hàng</w:delText>
              </w:r>
              <w:bookmarkStart w:id="2525" w:name="_Toc530658349"/>
              <w:bookmarkStart w:id="2526" w:name="_Toc530662073"/>
              <w:bookmarkStart w:id="2527" w:name="_Toc530662540"/>
              <w:bookmarkEnd w:id="2525"/>
              <w:bookmarkEnd w:id="2526"/>
              <w:bookmarkEnd w:id="2527"/>
            </w:del>
          </w:p>
        </w:tc>
        <w:bookmarkStart w:id="2528" w:name="_Toc530658350"/>
        <w:bookmarkStart w:id="2529" w:name="_Toc530662074"/>
        <w:bookmarkStart w:id="2530" w:name="_Toc530662541"/>
        <w:bookmarkEnd w:id="2528"/>
        <w:bookmarkEnd w:id="2529"/>
        <w:bookmarkEnd w:id="2530"/>
      </w:tr>
      <w:tr w:rsidR="00DF3BEE" w:rsidDel="00382451" w14:paraId="58C87DB9" w14:textId="444C2C0B" w:rsidTr="000C3B2E">
        <w:trPr>
          <w:del w:id="2531" w:author="phuong vu" w:date="2018-11-22T13:49:00Z"/>
        </w:trPr>
        <w:tc>
          <w:tcPr>
            <w:tcW w:w="708" w:type="dxa"/>
          </w:tcPr>
          <w:p w14:paraId="593B0DAF" w14:textId="1EAD7968" w:rsidR="00DF3BEE" w:rsidDel="00382451" w:rsidRDefault="00DF3BEE" w:rsidP="00E6227B">
            <w:pPr>
              <w:pStyle w:val="ListParagraph"/>
              <w:spacing w:line="276" w:lineRule="auto"/>
              <w:ind w:left="0"/>
              <w:jc w:val="center"/>
              <w:rPr>
                <w:del w:id="2532" w:author="phuong vu" w:date="2018-11-22T13:49:00Z"/>
              </w:rPr>
              <w:pPrChange w:id="2533" w:author="phuong vu" w:date="2018-11-23T13:48:00Z">
                <w:pPr>
                  <w:pStyle w:val="ListParagraph"/>
                  <w:spacing w:line="360" w:lineRule="auto"/>
                  <w:ind w:left="0"/>
                  <w:jc w:val="center"/>
                </w:pPr>
              </w:pPrChange>
            </w:pPr>
            <w:del w:id="2534" w:author="phuong vu" w:date="2018-11-22T13:49:00Z">
              <w:r w:rsidDel="00382451">
                <w:delText>4</w:delText>
              </w:r>
              <w:bookmarkStart w:id="2535" w:name="_Toc530658351"/>
              <w:bookmarkStart w:id="2536" w:name="_Toc530662075"/>
              <w:bookmarkStart w:id="2537" w:name="_Toc530662542"/>
              <w:bookmarkEnd w:id="2535"/>
              <w:bookmarkEnd w:id="2536"/>
              <w:bookmarkEnd w:id="2537"/>
            </w:del>
          </w:p>
        </w:tc>
        <w:tc>
          <w:tcPr>
            <w:tcW w:w="1481" w:type="dxa"/>
          </w:tcPr>
          <w:p w14:paraId="4988E6B6" w14:textId="1B6AE5B9" w:rsidR="00DF3BEE" w:rsidRPr="007C127C" w:rsidDel="00382451" w:rsidRDefault="00DF3BEE" w:rsidP="00E6227B">
            <w:pPr>
              <w:pStyle w:val="ListParagraph"/>
              <w:spacing w:line="276" w:lineRule="auto"/>
              <w:ind w:left="0"/>
              <w:rPr>
                <w:del w:id="2538" w:author="phuong vu" w:date="2018-11-22T13:49:00Z"/>
                <w:lang w:val="en-US"/>
              </w:rPr>
              <w:pPrChange w:id="2539" w:author="phuong vu" w:date="2018-11-23T13:48:00Z">
                <w:pPr>
                  <w:pStyle w:val="ListParagraph"/>
                  <w:spacing w:line="360" w:lineRule="auto"/>
                  <w:ind w:left="0"/>
                </w:pPr>
              </w:pPrChange>
            </w:pPr>
            <w:del w:id="2540" w:author="phuong vu" w:date="2018-11-22T13:49:00Z">
              <w:r w:rsidDel="00382451">
                <w:rPr>
                  <w:lang w:val="en-US"/>
                </w:rPr>
                <w:delText>GU_04</w:delText>
              </w:r>
              <w:bookmarkStart w:id="2541" w:name="_Toc530658352"/>
              <w:bookmarkStart w:id="2542" w:name="_Toc530662076"/>
              <w:bookmarkStart w:id="2543" w:name="_Toc530662543"/>
              <w:bookmarkEnd w:id="2541"/>
              <w:bookmarkEnd w:id="2542"/>
              <w:bookmarkEnd w:id="2543"/>
            </w:del>
          </w:p>
        </w:tc>
        <w:tc>
          <w:tcPr>
            <w:tcW w:w="6490" w:type="dxa"/>
          </w:tcPr>
          <w:p w14:paraId="2407C2CA" w14:textId="6C1A3410" w:rsidR="00DF3BEE" w:rsidDel="00382451" w:rsidRDefault="0061684B" w:rsidP="00E6227B">
            <w:pPr>
              <w:pStyle w:val="ListParagraph"/>
              <w:spacing w:line="276" w:lineRule="auto"/>
              <w:ind w:left="0"/>
              <w:rPr>
                <w:del w:id="2544" w:author="phuong vu" w:date="2018-11-22T13:49:00Z"/>
              </w:rPr>
              <w:pPrChange w:id="2545" w:author="phuong vu" w:date="2018-11-23T13:48:00Z">
                <w:pPr>
                  <w:pStyle w:val="ListParagraph"/>
                  <w:spacing w:line="360" w:lineRule="auto"/>
                  <w:ind w:left="0"/>
                </w:pPr>
              </w:pPrChange>
            </w:pPr>
            <w:del w:id="2546" w:author="phuong vu" w:date="2018-11-22T13:49:00Z">
              <w:r w:rsidDel="00382451">
                <w:rPr>
                  <w:lang w:val="en-US"/>
                </w:rPr>
                <w:delText>Tạo đơn hàng</w:delText>
              </w:r>
              <w:bookmarkStart w:id="2547" w:name="_Toc530658353"/>
              <w:bookmarkStart w:id="2548" w:name="_Toc530662077"/>
              <w:bookmarkStart w:id="2549" w:name="_Toc530662544"/>
              <w:bookmarkEnd w:id="2547"/>
              <w:bookmarkEnd w:id="2548"/>
              <w:bookmarkEnd w:id="2549"/>
            </w:del>
          </w:p>
        </w:tc>
        <w:bookmarkStart w:id="2550" w:name="_Toc530658354"/>
        <w:bookmarkStart w:id="2551" w:name="_Toc530662078"/>
        <w:bookmarkStart w:id="2552" w:name="_Toc530662545"/>
        <w:bookmarkEnd w:id="2550"/>
        <w:bookmarkEnd w:id="2551"/>
        <w:bookmarkEnd w:id="2552"/>
      </w:tr>
      <w:tr w:rsidR="00DF3BEE" w:rsidDel="00382451" w14:paraId="4ABFA0D6" w14:textId="17581E93" w:rsidTr="000C3B2E">
        <w:trPr>
          <w:del w:id="2553" w:author="phuong vu" w:date="2018-11-22T13:49:00Z"/>
        </w:trPr>
        <w:tc>
          <w:tcPr>
            <w:tcW w:w="708" w:type="dxa"/>
          </w:tcPr>
          <w:p w14:paraId="32BE9FFB" w14:textId="62742C4E" w:rsidR="00DF3BEE" w:rsidDel="00382451" w:rsidRDefault="00DF3BEE" w:rsidP="00E6227B">
            <w:pPr>
              <w:pStyle w:val="ListParagraph"/>
              <w:spacing w:line="276" w:lineRule="auto"/>
              <w:ind w:left="0"/>
              <w:jc w:val="center"/>
              <w:rPr>
                <w:del w:id="2554" w:author="phuong vu" w:date="2018-11-22T13:49:00Z"/>
              </w:rPr>
              <w:pPrChange w:id="2555" w:author="phuong vu" w:date="2018-11-23T13:48:00Z">
                <w:pPr>
                  <w:pStyle w:val="ListParagraph"/>
                  <w:spacing w:line="360" w:lineRule="auto"/>
                  <w:ind w:left="0"/>
                  <w:jc w:val="center"/>
                </w:pPr>
              </w:pPrChange>
            </w:pPr>
            <w:del w:id="2556" w:author="phuong vu" w:date="2018-11-22T13:49:00Z">
              <w:r w:rsidDel="00382451">
                <w:delText>6</w:delText>
              </w:r>
              <w:bookmarkStart w:id="2557" w:name="_Toc530658355"/>
              <w:bookmarkStart w:id="2558" w:name="_Toc530662079"/>
              <w:bookmarkStart w:id="2559" w:name="_Toc530662546"/>
              <w:bookmarkEnd w:id="2557"/>
              <w:bookmarkEnd w:id="2558"/>
              <w:bookmarkEnd w:id="2559"/>
            </w:del>
          </w:p>
        </w:tc>
        <w:tc>
          <w:tcPr>
            <w:tcW w:w="1481" w:type="dxa"/>
          </w:tcPr>
          <w:p w14:paraId="560C4004" w14:textId="7E0F53CD" w:rsidR="00DF3BEE" w:rsidRPr="007C127C" w:rsidDel="00382451" w:rsidRDefault="00DF3BEE" w:rsidP="00E6227B">
            <w:pPr>
              <w:pStyle w:val="ListParagraph"/>
              <w:spacing w:line="276" w:lineRule="auto"/>
              <w:ind w:left="0"/>
              <w:rPr>
                <w:del w:id="2560" w:author="phuong vu" w:date="2018-11-22T13:49:00Z"/>
                <w:lang w:val="en-US"/>
              </w:rPr>
              <w:pPrChange w:id="2561" w:author="phuong vu" w:date="2018-11-23T13:48:00Z">
                <w:pPr>
                  <w:pStyle w:val="ListParagraph"/>
                  <w:spacing w:line="360" w:lineRule="auto"/>
                  <w:ind w:left="0"/>
                </w:pPr>
              </w:pPrChange>
            </w:pPr>
            <w:del w:id="2562" w:author="phuong vu" w:date="2018-11-22T13:49:00Z">
              <w:r w:rsidDel="00382451">
                <w:rPr>
                  <w:lang w:val="en-US"/>
                </w:rPr>
                <w:delText>GU_06</w:delText>
              </w:r>
              <w:bookmarkStart w:id="2563" w:name="_Toc530658356"/>
              <w:bookmarkStart w:id="2564" w:name="_Toc530662080"/>
              <w:bookmarkStart w:id="2565" w:name="_Toc530662547"/>
              <w:bookmarkEnd w:id="2563"/>
              <w:bookmarkEnd w:id="2564"/>
              <w:bookmarkEnd w:id="2565"/>
            </w:del>
          </w:p>
        </w:tc>
        <w:tc>
          <w:tcPr>
            <w:tcW w:w="6490" w:type="dxa"/>
          </w:tcPr>
          <w:p w14:paraId="2F00BF82" w14:textId="22D66E74" w:rsidR="00DF3BEE" w:rsidDel="00382451" w:rsidRDefault="0061684B" w:rsidP="00E6227B">
            <w:pPr>
              <w:pStyle w:val="ListParagraph"/>
              <w:spacing w:line="276" w:lineRule="auto"/>
              <w:ind w:left="0"/>
              <w:rPr>
                <w:del w:id="2566" w:author="phuong vu" w:date="2018-11-22T13:49:00Z"/>
              </w:rPr>
              <w:pPrChange w:id="2567" w:author="phuong vu" w:date="2018-11-23T13:48:00Z">
                <w:pPr>
                  <w:pStyle w:val="ListParagraph"/>
                  <w:spacing w:line="360" w:lineRule="auto"/>
                  <w:ind w:left="0"/>
                </w:pPr>
              </w:pPrChange>
            </w:pPr>
            <w:del w:id="2568" w:author="phuong vu" w:date="2018-11-22T13:49:00Z">
              <w:r w:rsidDel="00382451">
                <w:rPr>
                  <w:lang w:val="en-US"/>
                </w:rPr>
                <w:delText>Tìm kiếm và lọc quần áo theo loại có sẵn</w:delText>
              </w:r>
              <w:bookmarkStart w:id="2569" w:name="_Toc530658357"/>
              <w:bookmarkStart w:id="2570" w:name="_Toc530662081"/>
              <w:bookmarkStart w:id="2571" w:name="_Toc530662548"/>
              <w:bookmarkEnd w:id="2569"/>
              <w:bookmarkEnd w:id="2570"/>
              <w:bookmarkEnd w:id="2571"/>
            </w:del>
          </w:p>
        </w:tc>
        <w:bookmarkStart w:id="2572" w:name="_Toc530658358"/>
        <w:bookmarkStart w:id="2573" w:name="_Toc530662082"/>
        <w:bookmarkStart w:id="2574" w:name="_Toc530662549"/>
        <w:bookmarkEnd w:id="2572"/>
        <w:bookmarkEnd w:id="2573"/>
        <w:bookmarkEnd w:id="2574"/>
      </w:tr>
      <w:tr w:rsidR="00DF3BEE" w:rsidDel="00382451" w14:paraId="65C39F30" w14:textId="2F84E51B" w:rsidTr="000C3B2E">
        <w:trPr>
          <w:del w:id="2575" w:author="phuong vu" w:date="2018-11-22T13:49:00Z"/>
        </w:trPr>
        <w:tc>
          <w:tcPr>
            <w:tcW w:w="708" w:type="dxa"/>
          </w:tcPr>
          <w:p w14:paraId="348A1DF1" w14:textId="6701F844" w:rsidR="00DF3BEE" w:rsidDel="00382451" w:rsidRDefault="00DF3BEE" w:rsidP="00E6227B">
            <w:pPr>
              <w:pStyle w:val="ListParagraph"/>
              <w:spacing w:line="276" w:lineRule="auto"/>
              <w:ind w:left="0"/>
              <w:jc w:val="center"/>
              <w:rPr>
                <w:del w:id="2576" w:author="phuong vu" w:date="2018-11-22T13:49:00Z"/>
              </w:rPr>
              <w:pPrChange w:id="2577" w:author="phuong vu" w:date="2018-11-23T13:48:00Z">
                <w:pPr>
                  <w:pStyle w:val="ListParagraph"/>
                  <w:spacing w:line="360" w:lineRule="auto"/>
                  <w:ind w:left="0"/>
                  <w:jc w:val="center"/>
                </w:pPr>
              </w:pPrChange>
            </w:pPr>
            <w:del w:id="2578" w:author="phuong vu" w:date="2018-11-22T13:49:00Z">
              <w:r w:rsidDel="00382451">
                <w:delText>7</w:delText>
              </w:r>
              <w:bookmarkStart w:id="2579" w:name="_Toc530658359"/>
              <w:bookmarkStart w:id="2580" w:name="_Toc530662083"/>
              <w:bookmarkStart w:id="2581" w:name="_Toc530662550"/>
              <w:bookmarkEnd w:id="2579"/>
              <w:bookmarkEnd w:id="2580"/>
              <w:bookmarkEnd w:id="2581"/>
            </w:del>
          </w:p>
        </w:tc>
        <w:tc>
          <w:tcPr>
            <w:tcW w:w="1481" w:type="dxa"/>
          </w:tcPr>
          <w:p w14:paraId="31AB651E" w14:textId="3B97350C" w:rsidR="00DF3BEE" w:rsidRPr="007C127C" w:rsidDel="00382451" w:rsidRDefault="00DF3BEE" w:rsidP="00E6227B">
            <w:pPr>
              <w:pStyle w:val="ListParagraph"/>
              <w:spacing w:line="276" w:lineRule="auto"/>
              <w:ind w:left="0"/>
              <w:rPr>
                <w:del w:id="2582" w:author="phuong vu" w:date="2018-11-22T13:49:00Z"/>
                <w:lang w:val="en-US"/>
              </w:rPr>
              <w:pPrChange w:id="2583" w:author="phuong vu" w:date="2018-11-23T13:48:00Z">
                <w:pPr>
                  <w:pStyle w:val="ListParagraph"/>
                  <w:spacing w:line="360" w:lineRule="auto"/>
                  <w:ind w:left="0"/>
                </w:pPr>
              </w:pPrChange>
            </w:pPr>
            <w:del w:id="2584" w:author="phuong vu" w:date="2018-11-22T13:49:00Z">
              <w:r w:rsidDel="00382451">
                <w:rPr>
                  <w:lang w:val="en-US"/>
                </w:rPr>
                <w:delText>GU_07</w:delText>
              </w:r>
              <w:bookmarkStart w:id="2585" w:name="_Toc530658360"/>
              <w:bookmarkStart w:id="2586" w:name="_Toc530662084"/>
              <w:bookmarkStart w:id="2587" w:name="_Toc530662551"/>
              <w:bookmarkEnd w:id="2585"/>
              <w:bookmarkEnd w:id="2586"/>
              <w:bookmarkEnd w:id="2587"/>
            </w:del>
          </w:p>
        </w:tc>
        <w:tc>
          <w:tcPr>
            <w:tcW w:w="6490" w:type="dxa"/>
          </w:tcPr>
          <w:p w14:paraId="1752FD14" w14:textId="25F47DA5" w:rsidR="00DF3BEE" w:rsidDel="00382451" w:rsidRDefault="0061684B" w:rsidP="00E6227B">
            <w:pPr>
              <w:pStyle w:val="ListParagraph"/>
              <w:spacing w:line="276" w:lineRule="auto"/>
              <w:ind w:left="0"/>
              <w:rPr>
                <w:del w:id="2588" w:author="phuong vu" w:date="2018-11-22T13:49:00Z"/>
              </w:rPr>
              <w:pPrChange w:id="2589" w:author="phuong vu" w:date="2018-11-23T13:48:00Z">
                <w:pPr>
                  <w:pStyle w:val="ListParagraph"/>
                  <w:spacing w:line="360" w:lineRule="auto"/>
                  <w:ind w:left="0"/>
                </w:pPr>
              </w:pPrChange>
            </w:pPr>
            <w:del w:id="2590" w:author="phuong vu" w:date="2018-11-22T13:49:00Z">
              <w:r w:rsidDel="00382451">
                <w:rPr>
                  <w:lang w:val="en-US"/>
                </w:rPr>
                <w:delText>Tìm kiếm đơn hàng</w:delText>
              </w:r>
              <w:bookmarkStart w:id="2591" w:name="_Toc530658361"/>
              <w:bookmarkStart w:id="2592" w:name="_Toc530662085"/>
              <w:bookmarkStart w:id="2593" w:name="_Toc530662552"/>
              <w:bookmarkEnd w:id="2591"/>
              <w:bookmarkEnd w:id="2592"/>
              <w:bookmarkEnd w:id="2593"/>
            </w:del>
          </w:p>
        </w:tc>
        <w:bookmarkStart w:id="2594" w:name="_Toc530658362"/>
        <w:bookmarkStart w:id="2595" w:name="_Toc530662086"/>
        <w:bookmarkStart w:id="2596" w:name="_Toc530662553"/>
        <w:bookmarkEnd w:id="2594"/>
        <w:bookmarkEnd w:id="2595"/>
        <w:bookmarkEnd w:id="2596"/>
      </w:tr>
      <w:tr w:rsidR="00DF3BEE" w:rsidDel="00382451" w14:paraId="54A8FDE8" w14:textId="1604BC83" w:rsidTr="000C3B2E">
        <w:trPr>
          <w:del w:id="2597" w:author="phuong vu" w:date="2018-11-22T13:49:00Z"/>
        </w:trPr>
        <w:tc>
          <w:tcPr>
            <w:tcW w:w="708" w:type="dxa"/>
          </w:tcPr>
          <w:p w14:paraId="47F82B63" w14:textId="362BF875" w:rsidR="00DF3BEE" w:rsidRPr="007C127C" w:rsidDel="00382451" w:rsidRDefault="00DF3BEE" w:rsidP="00E6227B">
            <w:pPr>
              <w:pStyle w:val="ListParagraph"/>
              <w:spacing w:line="276" w:lineRule="auto"/>
              <w:ind w:left="0"/>
              <w:jc w:val="center"/>
              <w:rPr>
                <w:del w:id="2598" w:author="phuong vu" w:date="2018-11-22T13:49:00Z"/>
                <w:lang w:val="en-US"/>
              </w:rPr>
              <w:pPrChange w:id="2599" w:author="phuong vu" w:date="2018-11-23T13:48:00Z">
                <w:pPr>
                  <w:pStyle w:val="ListParagraph"/>
                  <w:spacing w:line="360" w:lineRule="auto"/>
                  <w:ind w:left="0"/>
                  <w:jc w:val="center"/>
                </w:pPr>
              </w:pPrChange>
            </w:pPr>
            <w:del w:id="2600" w:author="phuong vu" w:date="2018-11-22T13:49:00Z">
              <w:r w:rsidDel="00382451">
                <w:rPr>
                  <w:lang w:val="en-US"/>
                </w:rPr>
                <w:delText>8</w:delText>
              </w:r>
              <w:bookmarkStart w:id="2601" w:name="_Toc530658363"/>
              <w:bookmarkStart w:id="2602" w:name="_Toc530662087"/>
              <w:bookmarkStart w:id="2603" w:name="_Toc530662554"/>
              <w:bookmarkEnd w:id="2601"/>
              <w:bookmarkEnd w:id="2602"/>
              <w:bookmarkEnd w:id="2603"/>
            </w:del>
          </w:p>
        </w:tc>
        <w:tc>
          <w:tcPr>
            <w:tcW w:w="1481" w:type="dxa"/>
          </w:tcPr>
          <w:p w14:paraId="16A55FBE" w14:textId="7C114D60" w:rsidR="00DF3BEE" w:rsidRPr="007C127C" w:rsidDel="00382451" w:rsidRDefault="00DF3BEE" w:rsidP="00E6227B">
            <w:pPr>
              <w:pStyle w:val="ListParagraph"/>
              <w:spacing w:line="276" w:lineRule="auto"/>
              <w:ind w:left="0"/>
              <w:rPr>
                <w:del w:id="2604" w:author="phuong vu" w:date="2018-11-22T13:49:00Z"/>
                <w:lang w:val="en-US"/>
              </w:rPr>
              <w:pPrChange w:id="2605" w:author="phuong vu" w:date="2018-11-23T13:48:00Z">
                <w:pPr>
                  <w:pStyle w:val="ListParagraph"/>
                  <w:spacing w:line="360" w:lineRule="auto"/>
                  <w:ind w:left="0"/>
                </w:pPr>
              </w:pPrChange>
            </w:pPr>
            <w:del w:id="2606" w:author="phuong vu" w:date="2018-11-22T13:49:00Z">
              <w:r w:rsidDel="00382451">
                <w:rPr>
                  <w:lang w:val="en-US"/>
                </w:rPr>
                <w:delText>GU_08</w:delText>
              </w:r>
              <w:bookmarkStart w:id="2607" w:name="_Toc530658364"/>
              <w:bookmarkStart w:id="2608" w:name="_Toc530662088"/>
              <w:bookmarkStart w:id="2609" w:name="_Toc530662555"/>
              <w:bookmarkEnd w:id="2607"/>
              <w:bookmarkEnd w:id="2608"/>
              <w:bookmarkEnd w:id="2609"/>
            </w:del>
          </w:p>
        </w:tc>
        <w:tc>
          <w:tcPr>
            <w:tcW w:w="6490" w:type="dxa"/>
          </w:tcPr>
          <w:p w14:paraId="6156A947" w14:textId="695FA9DF" w:rsidR="00DF3BEE" w:rsidDel="00382451" w:rsidRDefault="00DF3BEE" w:rsidP="00E6227B">
            <w:pPr>
              <w:pStyle w:val="ListParagraph"/>
              <w:spacing w:line="276" w:lineRule="auto"/>
              <w:ind w:left="0"/>
              <w:rPr>
                <w:del w:id="2610" w:author="phuong vu" w:date="2018-11-22T13:49:00Z"/>
              </w:rPr>
              <w:pPrChange w:id="2611" w:author="phuong vu" w:date="2018-11-23T13:48:00Z">
                <w:pPr>
                  <w:pStyle w:val="ListParagraph"/>
                  <w:spacing w:line="360" w:lineRule="auto"/>
                  <w:ind w:left="0"/>
                </w:pPr>
              </w:pPrChange>
            </w:pPr>
            <w:del w:id="2612" w:author="phuong vu" w:date="2018-11-22T13:49:00Z">
              <w:r w:rsidDel="00382451">
                <w:delText>Đăng nhập</w:delText>
              </w:r>
              <w:bookmarkStart w:id="2613" w:name="_Toc530658365"/>
              <w:bookmarkStart w:id="2614" w:name="_Toc530662089"/>
              <w:bookmarkStart w:id="2615" w:name="_Toc530662556"/>
              <w:bookmarkEnd w:id="2613"/>
              <w:bookmarkEnd w:id="2614"/>
              <w:bookmarkEnd w:id="2615"/>
            </w:del>
          </w:p>
        </w:tc>
        <w:bookmarkStart w:id="2616" w:name="_Toc530658366"/>
        <w:bookmarkStart w:id="2617" w:name="_Toc530662090"/>
        <w:bookmarkStart w:id="2618" w:name="_Toc530662557"/>
        <w:bookmarkEnd w:id="2616"/>
        <w:bookmarkEnd w:id="2617"/>
        <w:bookmarkEnd w:id="2618"/>
      </w:tr>
      <w:tr w:rsidR="00DF3BEE" w:rsidDel="00382451" w14:paraId="73599D23" w14:textId="4DE6967F" w:rsidTr="000C3B2E">
        <w:trPr>
          <w:del w:id="2619" w:author="phuong vu" w:date="2018-11-22T13:49:00Z"/>
        </w:trPr>
        <w:tc>
          <w:tcPr>
            <w:tcW w:w="708" w:type="dxa"/>
          </w:tcPr>
          <w:p w14:paraId="72218372" w14:textId="4F06D9D0" w:rsidR="00DF3BEE" w:rsidRPr="007C127C" w:rsidDel="00382451" w:rsidRDefault="00DF3BEE" w:rsidP="00E6227B">
            <w:pPr>
              <w:pStyle w:val="ListParagraph"/>
              <w:spacing w:line="276" w:lineRule="auto"/>
              <w:ind w:left="0"/>
              <w:jc w:val="center"/>
              <w:rPr>
                <w:del w:id="2620" w:author="phuong vu" w:date="2018-11-22T13:49:00Z"/>
                <w:lang w:val="en-US"/>
              </w:rPr>
              <w:pPrChange w:id="2621" w:author="phuong vu" w:date="2018-11-23T13:48:00Z">
                <w:pPr>
                  <w:pStyle w:val="ListParagraph"/>
                  <w:spacing w:line="360" w:lineRule="auto"/>
                  <w:ind w:left="0"/>
                  <w:jc w:val="center"/>
                </w:pPr>
              </w:pPrChange>
            </w:pPr>
            <w:del w:id="2622" w:author="phuong vu" w:date="2018-11-22T13:49:00Z">
              <w:r w:rsidDel="00382451">
                <w:rPr>
                  <w:lang w:val="en-US"/>
                </w:rPr>
                <w:delText>9</w:delText>
              </w:r>
              <w:bookmarkStart w:id="2623" w:name="_Toc530658367"/>
              <w:bookmarkStart w:id="2624" w:name="_Toc530662091"/>
              <w:bookmarkStart w:id="2625" w:name="_Toc530662558"/>
              <w:bookmarkEnd w:id="2623"/>
              <w:bookmarkEnd w:id="2624"/>
              <w:bookmarkEnd w:id="2625"/>
            </w:del>
          </w:p>
        </w:tc>
        <w:tc>
          <w:tcPr>
            <w:tcW w:w="1481" w:type="dxa"/>
          </w:tcPr>
          <w:p w14:paraId="0ABCA846" w14:textId="052B2A8F" w:rsidR="00DF3BEE" w:rsidRPr="007C127C" w:rsidDel="00382451" w:rsidRDefault="00DF3BEE" w:rsidP="00E6227B">
            <w:pPr>
              <w:pStyle w:val="ListParagraph"/>
              <w:spacing w:line="276" w:lineRule="auto"/>
              <w:ind w:left="0"/>
              <w:rPr>
                <w:del w:id="2626" w:author="phuong vu" w:date="2018-11-22T13:49:00Z"/>
                <w:lang w:val="en-US"/>
              </w:rPr>
              <w:pPrChange w:id="2627" w:author="phuong vu" w:date="2018-11-23T13:48:00Z">
                <w:pPr>
                  <w:pStyle w:val="ListParagraph"/>
                  <w:spacing w:line="360" w:lineRule="auto"/>
                  <w:ind w:left="0"/>
                </w:pPr>
              </w:pPrChange>
            </w:pPr>
            <w:del w:id="2628" w:author="phuong vu" w:date="2018-11-22T13:49:00Z">
              <w:r w:rsidDel="00382451">
                <w:rPr>
                  <w:lang w:val="en-US"/>
                </w:rPr>
                <w:delText>GU_09</w:delText>
              </w:r>
              <w:bookmarkStart w:id="2629" w:name="_Toc530658368"/>
              <w:bookmarkStart w:id="2630" w:name="_Toc530662092"/>
              <w:bookmarkStart w:id="2631" w:name="_Toc530662559"/>
              <w:bookmarkEnd w:id="2629"/>
              <w:bookmarkEnd w:id="2630"/>
              <w:bookmarkEnd w:id="2631"/>
            </w:del>
          </w:p>
        </w:tc>
        <w:tc>
          <w:tcPr>
            <w:tcW w:w="6490" w:type="dxa"/>
          </w:tcPr>
          <w:p w14:paraId="029042A6" w14:textId="5B6F0A2F" w:rsidR="00DF3BEE" w:rsidDel="00382451" w:rsidRDefault="00DF3BEE" w:rsidP="00E6227B">
            <w:pPr>
              <w:pStyle w:val="ListParagraph"/>
              <w:keepNext/>
              <w:spacing w:line="276" w:lineRule="auto"/>
              <w:ind w:left="0"/>
              <w:rPr>
                <w:del w:id="2632" w:author="phuong vu" w:date="2018-11-22T13:49:00Z"/>
              </w:rPr>
              <w:pPrChange w:id="2633" w:author="phuong vu" w:date="2018-11-23T13:48:00Z">
                <w:pPr>
                  <w:pStyle w:val="ListParagraph"/>
                  <w:keepNext/>
                  <w:spacing w:line="360" w:lineRule="auto"/>
                  <w:ind w:left="0"/>
                </w:pPr>
              </w:pPrChange>
            </w:pPr>
            <w:del w:id="2634" w:author="phuong vu" w:date="2018-11-22T13:49:00Z">
              <w:r w:rsidDel="00382451">
                <w:delText>Đăng xuất</w:delText>
              </w:r>
              <w:bookmarkStart w:id="2635" w:name="_Toc530658369"/>
              <w:bookmarkStart w:id="2636" w:name="_Toc530662093"/>
              <w:bookmarkStart w:id="2637" w:name="_Toc530662560"/>
              <w:bookmarkEnd w:id="2635"/>
              <w:bookmarkEnd w:id="2636"/>
              <w:bookmarkEnd w:id="2637"/>
            </w:del>
          </w:p>
        </w:tc>
        <w:bookmarkStart w:id="2638" w:name="_Toc530658370"/>
        <w:bookmarkStart w:id="2639" w:name="_Toc530662094"/>
        <w:bookmarkStart w:id="2640" w:name="_Toc530662561"/>
        <w:bookmarkEnd w:id="2638"/>
        <w:bookmarkEnd w:id="2639"/>
        <w:bookmarkEnd w:id="2640"/>
      </w:tr>
      <w:tr w:rsidR="008751C8" w:rsidDel="00382451" w14:paraId="2C54224F" w14:textId="4FED47D2" w:rsidTr="000C3B2E">
        <w:trPr>
          <w:del w:id="2641" w:author="phuong vu" w:date="2018-11-22T13:49:00Z"/>
        </w:trPr>
        <w:tc>
          <w:tcPr>
            <w:tcW w:w="708" w:type="dxa"/>
          </w:tcPr>
          <w:p w14:paraId="64FC987F" w14:textId="053B45DD" w:rsidR="008751C8" w:rsidDel="00382451" w:rsidRDefault="008751C8" w:rsidP="00E6227B">
            <w:pPr>
              <w:pStyle w:val="ListParagraph"/>
              <w:spacing w:line="276" w:lineRule="auto"/>
              <w:ind w:left="0"/>
              <w:jc w:val="center"/>
              <w:rPr>
                <w:del w:id="2642" w:author="phuong vu" w:date="2018-11-22T13:49:00Z"/>
                <w:lang w:val="en-US"/>
              </w:rPr>
              <w:pPrChange w:id="2643" w:author="phuong vu" w:date="2018-11-23T13:48:00Z">
                <w:pPr>
                  <w:pStyle w:val="ListParagraph"/>
                  <w:spacing w:line="360" w:lineRule="auto"/>
                  <w:ind w:left="0"/>
                  <w:jc w:val="center"/>
                </w:pPr>
              </w:pPrChange>
            </w:pPr>
            <w:del w:id="2644" w:author="phuong vu" w:date="2018-11-22T13:49:00Z">
              <w:r w:rsidDel="00382451">
                <w:rPr>
                  <w:lang w:val="en-US"/>
                </w:rPr>
                <w:delText>10</w:delText>
              </w:r>
              <w:bookmarkStart w:id="2645" w:name="_Toc530658371"/>
              <w:bookmarkStart w:id="2646" w:name="_Toc530662095"/>
              <w:bookmarkStart w:id="2647" w:name="_Toc530662562"/>
              <w:bookmarkEnd w:id="2645"/>
              <w:bookmarkEnd w:id="2646"/>
              <w:bookmarkEnd w:id="2647"/>
            </w:del>
          </w:p>
        </w:tc>
        <w:tc>
          <w:tcPr>
            <w:tcW w:w="1481" w:type="dxa"/>
          </w:tcPr>
          <w:p w14:paraId="49733C25" w14:textId="1EBF967E" w:rsidR="008751C8" w:rsidDel="00382451" w:rsidRDefault="008751C8" w:rsidP="00E6227B">
            <w:pPr>
              <w:pStyle w:val="ListParagraph"/>
              <w:spacing w:line="276" w:lineRule="auto"/>
              <w:ind w:left="0"/>
              <w:rPr>
                <w:del w:id="2648" w:author="phuong vu" w:date="2018-11-22T13:49:00Z"/>
                <w:lang w:val="en-US"/>
              </w:rPr>
              <w:pPrChange w:id="2649" w:author="phuong vu" w:date="2018-11-23T13:48:00Z">
                <w:pPr>
                  <w:pStyle w:val="ListParagraph"/>
                  <w:spacing w:line="360" w:lineRule="auto"/>
                  <w:ind w:left="0"/>
                </w:pPr>
              </w:pPrChange>
            </w:pPr>
            <w:del w:id="2650" w:author="phuong vu" w:date="2018-11-22T13:49:00Z">
              <w:r w:rsidDel="00382451">
                <w:rPr>
                  <w:lang w:val="en-US"/>
                </w:rPr>
                <w:delText>GU_10</w:delText>
              </w:r>
              <w:bookmarkStart w:id="2651" w:name="_Toc530658372"/>
              <w:bookmarkStart w:id="2652" w:name="_Toc530662096"/>
              <w:bookmarkStart w:id="2653" w:name="_Toc530662563"/>
              <w:bookmarkEnd w:id="2651"/>
              <w:bookmarkEnd w:id="2652"/>
              <w:bookmarkEnd w:id="2653"/>
            </w:del>
          </w:p>
        </w:tc>
        <w:tc>
          <w:tcPr>
            <w:tcW w:w="6490" w:type="dxa"/>
          </w:tcPr>
          <w:p w14:paraId="64D72285" w14:textId="76AFC389" w:rsidR="008751C8" w:rsidRPr="007C127C" w:rsidDel="00382451" w:rsidRDefault="008751C8" w:rsidP="00E6227B">
            <w:pPr>
              <w:pStyle w:val="ListParagraph"/>
              <w:keepNext/>
              <w:spacing w:line="276" w:lineRule="auto"/>
              <w:ind w:left="0"/>
              <w:rPr>
                <w:del w:id="2654" w:author="phuong vu" w:date="2018-11-22T13:49:00Z"/>
                <w:lang w:val="en-US"/>
              </w:rPr>
              <w:pPrChange w:id="2655" w:author="phuong vu" w:date="2018-11-23T13:48:00Z">
                <w:pPr>
                  <w:pStyle w:val="ListParagraph"/>
                  <w:keepNext/>
                  <w:spacing w:line="360" w:lineRule="auto"/>
                  <w:ind w:left="0"/>
                </w:pPr>
              </w:pPrChange>
            </w:pPr>
            <w:del w:id="2656" w:author="phuong vu" w:date="2018-11-22T13:49:00Z">
              <w:r w:rsidDel="00382451">
                <w:rPr>
                  <w:lang w:val="en-US"/>
                </w:rPr>
                <w:delText>Đăng kí tài khoản khách hàng</w:delText>
              </w:r>
              <w:bookmarkStart w:id="2657" w:name="_Toc530658373"/>
              <w:bookmarkStart w:id="2658" w:name="_Toc530662097"/>
              <w:bookmarkStart w:id="2659" w:name="_Toc530662564"/>
              <w:bookmarkEnd w:id="2657"/>
              <w:bookmarkEnd w:id="2658"/>
              <w:bookmarkEnd w:id="2659"/>
            </w:del>
          </w:p>
        </w:tc>
        <w:bookmarkStart w:id="2660" w:name="_Toc530658374"/>
        <w:bookmarkStart w:id="2661" w:name="_Toc530662098"/>
        <w:bookmarkStart w:id="2662" w:name="_Toc530662565"/>
        <w:bookmarkEnd w:id="2660"/>
        <w:bookmarkEnd w:id="2661"/>
        <w:bookmarkEnd w:id="2662"/>
      </w:tr>
    </w:tbl>
    <w:p w14:paraId="720495BC" w14:textId="160E703E" w:rsidR="005F1A0B" w:rsidRPr="007C127C" w:rsidDel="00382451" w:rsidRDefault="00DF3BEE" w:rsidP="00E6227B">
      <w:pPr>
        <w:pStyle w:val="Caption"/>
        <w:spacing w:line="276" w:lineRule="auto"/>
        <w:rPr>
          <w:del w:id="2663" w:author="phuong vu" w:date="2018-11-22T13:49:00Z"/>
          <w:szCs w:val="26"/>
          <w:lang w:val="en-US"/>
        </w:rPr>
        <w:pPrChange w:id="2664" w:author="phuong vu" w:date="2018-11-23T13:48:00Z">
          <w:pPr>
            <w:pStyle w:val="Caption"/>
          </w:pPr>
        </w:pPrChange>
      </w:pPr>
      <w:del w:id="2665" w:author="phuong vu" w:date="2018-11-22T13:49:00Z">
        <w:r w:rsidRPr="007C127C" w:rsidDel="00382451">
          <w:rPr>
            <w:szCs w:val="26"/>
          </w:rPr>
          <w:delText>Bảng</w:delText>
        </w:r>
        <w:r w:rsidR="00152290" w:rsidDel="00382451">
          <w:rPr>
            <w:szCs w:val="26"/>
            <w:lang w:val="en-US"/>
          </w:rPr>
          <w:delText xml:space="preserve"> 3</w:delText>
        </w:r>
        <w:r w:rsidRPr="007C127C" w:rsidDel="00382451">
          <w:rPr>
            <w:szCs w:val="26"/>
            <w:lang w:val="en-US"/>
          </w:rPr>
          <w:delText>.1 Các chức năng hệ thống</w:delText>
        </w:r>
        <w:bookmarkStart w:id="2666" w:name="_Toc530658375"/>
        <w:bookmarkStart w:id="2667" w:name="_Toc530662099"/>
        <w:bookmarkStart w:id="2668" w:name="_Toc530662566"/>
        <w:bookmarkEnd w:id="2666"/>
        <w:bookmarkEnd w:id="2667"/>
        <w:bookmarkEnd w:id="2668"/>
      </w:del>
    </w:p>
    <w:p w14:paraId="31562104" w14:textId="0F76CFED" w:rsidR="00EC1917" w:rsidDel="00382451" w:rsidRDefault="00EC1917" w:rsidP="00E6227B">
      <w:pPr>
        <w:pStyle w:val="Heading3"/>
        <w:spacing w:line="276" w:lineRule="auto"/>
        <w:rPr>
          <w:del w:id="2669" w:author="phuong vu" w:date="2018-11-22T13:49:00Z"/>
        </w:rPr>
        <w:pPrChange w:id="2670" w:author="phuong vu" w:date="2018-11-23T13:48:00Z">
          <w:pPr>
            <w:pStyle w:val="Heading3"/>
          </w:pPr>
        </w:pPrChange>
      </w:pPr>
      <w:del w:id="2671" w:author="phuong vu" w:date="2018-11-22T13:49:00Z">
        <w:r w:rsidDel="00382451">
          <w:delText>Đặc điểm người dùng</w:delText>
        </w:r>
        <w:bookmarkStart w:id="2672" w:name="_Toc530658376"/>
        <w:bookmarkStart w:id="2673" w:name="_Toc530662100"/>
        <w:bookmarkStart w:id="2674" w:name="_Toc530662567"/>
        <w:bookmarkEnd w:id="2672"/>
        <w:bookmarkEnd w:id="2673"/>
        <w:bookmarkEnd w:id="2674"/>
      </w:del>
    </w:p>
    <w:p w14:paraId="4B41CE88" w14:textId="26A396C7" w:rsidR="003547FD" w:rsidDel="00382451" w:rsidRDefault="003547FD" w:rsidP="00E6227B">
      <w:pPr>
        <w:spacing w:line="276" w:lineRule="auto"/>
        <w:rPr>
          <w:del w:id="2675" w:author="phuong vu" w:date="2018-11-22T13:49:00Z"/>
          <w:lang w:val="en-US"/>
        </w:rPr>
        <w:pPrChange w:id="2676" w:author="phuong vu" w:date="2018-11-23T13:48:00Z">
          <w:pPr/>
        </w:pPrChange>
      </w:pPr>
      <w:del w:id="2677" w:author="phuong vu" w:date="2018-11-22T13:49:00Z">
        <w:r w:rsidDel="00382451">
          <w:rPr>
            <w:lang w:val="en-US"/>
          </w:rPr>
          <w:tab/>
          <w:delText>Hệ thống bao gồm 2 nhóm người dùng chính: Nhân viên cửa hàng và khách hàng:</w:delText>
        </w:r>
        <w:bookmarkStart w:id="2678" w:name="_Toc530658377"/>
        <w:bookmarkStart w:id="2679" w:name="_Toc530662101"/>
        <w:bookmarkStart w:id="2680" w:name="_Toc530662568"/>
        <w:bookmarkEnd w:id="2678"/>
        <w:bookmarkEnd w:id="2679"/>
        <w:bookmarkEnd w:id="2680"/>
      </w:del>
    </w:p>
    <w:p w14:paraId="6C7CCA74" w14:textId="0D52EE94" w:rsidR="003547FD" w:rsidDel="00382451" w:rsidRDefault="003547FD" w:rsidP="00E6227B">
      <w:pPr>
        <w:spacing w:line="276" w:lineRule="auto"/>
        <w:rPr>
          <w:del w:id="2681" w:author="phuong vu" w:date="2018-11-22T13:49:00Z"/>
          <w:lang w:val="en-US"/>
        </w:rPr>
        <w:pPrChange w:id="2682" w:author="phuong vu" w:date="2018-11-23T13:48:00Z">
          <w:pPr/>
        </w:pPrChange>
      </w:pPr>
      <w:del w:id="2683" w:author="phuong vu" w:date="2018-11-22T13:49:00Z">
        <w:r w:rsidDel="00382451">
          <w:rPr>
            <w:lang w:val="en-US"/>
          </w:rPr>
          <w:tab/>
          <w:delText xml:space="preserve">- </w:delText>
        </w:r>
        <w:r w:rsidDel="00382451">
          <w:rPr>
            <w:i/>
            <w:lang w:val="en-US"/>
          </w:rPr>
          <w:delText xml:space="preserve">Nhân viên </w:delText>
        </w:r>
      </w:del>
      <w:del w:id="2684" w:author="phuong vu" w:date="2018-11-21T23:11:00Z">
        <w:r w:rsidDel="00B65F17">
          <w:rPr>
            <w:i/>
            <w:lang w:val="en-US"/>
          </w:rPr>
          <w:delText>cửa hàng</w:delText>
        </w:r>
      </w:del>
      <w:del w:id="2685" w:author="phuong vu" w:date="2018-11-22T13:49:00Z">
        <w:r w:rsidDel="00382451">
          <w:rPr>
            <w:i/>
            <w:lang w:val="en-US"/>
          </w:rPr>
          <w:delText xml:space="preserve">: </w:delText>
        </w:r>
        <w:r w:rsidDel="00382451">
          <w:rPr>
            <w:lang w:val="en-US"/>
          </w:rPr>
          <w:delText>Để đáp ứng các khâu trong việc xử lí đơn hàng, nhận viên cửa hàng được chia làm ba loại nhận viên chính:</w:delText>
        </w:r>
        <w:bookmarkStart w:id="2686" w:name="_Toc530658378"/>
        <w:bookmarkStart w:id="2687" w:name="_Toc530662102"/>
        <w:bookmarkStart w:id="2688" w:name="_Toc530662569"/>
        <w:bookmarkEnd w:id="2686"/>
        <w:bookmarkEnd w:id="2687"/>
        <w:bookmarkEnd w:id="2688"/>
      </w:del>
    </w:p>
    <w:p w14:paraId="095301E6" w14:textId="2C2BDDC1" w:rsidR="003547FD" w:rsidDel="00382451" w:rsidRDefault="003547FD" w:rsidP="00E6227B">
      <w:pPr>
        <w:spacing w:line="276" w:lineRule="auto"/>
        <w:rPr>
          <w:del w:id="2689" w:author="phuong vu" w:date="2018-11-22T13:49:00Z"/>
          <w:lang w:val="en-US"/>
        </w:rPr>
        <w:pPrChange w:id="2690" w:author="phuong vu" w:date="2018-11-23T13:48:00Z">
          <w:pPr/>
        </w:pPrChange>
      </w:pPr>
      <w:del w:id="2691" w:author="phuong vu" w:date="2018-11-22T13:49:00Z">
        <w:r w:rsidDel="00382451">
          <w:rPr>
            <w:lang w:val="en-US"/>
          </w:rPr>
          <w:tab/>
        </w:r>
        <w:r w:rsidDel="00382451">
          <w:rPr>
            <w:lang w:val="en-US"/>
          </w:rPr>
          <w:tab/>
          <w:delText xml:space="preserve">+ </w:delText>
        </w:r>
        <w:r w:rsidDel="00382451">
          <w:rPr>
            <w:i/>
            <w:lang w:val="en-US"/>
          </w:rPr>
          <w:delText xml:space="preserve">Nhân viên quản lí đơn hàng: </w:delText>
        </w:r>
        <w:r w:rsidDel="00382451">
          <w:rPr>
            <w:lang w:val="en-US"/>
          </w:rPr>
          <w:delText xml:space="preserve">Là người dùng hiện tại có nhiều quyền </w:delText>
        </w:r>
        <w:r w:rsidDel="00382451">
          <w:rPr>
            <w:lang w:val="en-US"/>
          </w:rPr>
          <w:tab/>
          <w:delText xml:space="preserve">nhất trong việc quyết định xử lí đơn </w:delText>
        </w:r>
        <w:r w:rsidR="00540AD2" w:rsidDel="00382451">
          <w:rPr>
            <w:lang w:val="en-US"/>
          </w:rPr>
          <w:delText>hang với mã là STAFF_01.</w:delText>
        </w:r>
        <w:bookmarkStart w:id="2692" w:name="_Toc530658379"/>
        <w:bookmarkStart w:id="2693" w:name="_Toc530662103"/>
        <w:bookmarkStart w:id="2694" w:name="_Toc530662570"/>
        <w:bookmarkEnd w:id="2692"/>
        <w:bookmarkEnd w:id="2693"/>
        <w:bookmarkEnd w:id="2694"/>
      </w:del>
    </w:p>
    <w:p w14:paraId="7CBD1CF7" w14:textId="5E1015FA" w:rsidR="003547FD" w:rsidDel="00382451" w:rsidRDefault="003547FD" w:rsidP="00E6227B">
      <w:pPr>
        <w:spacing w:line="276" w:lineRule="auto"/>
        <w:ind w:left="720"/>
        <w:rPr>
          <w:del w:id="2695" w:author="phuong vu" w:date="2018-11-22T13:49:00Z"/>
          <w:lang w:val="en-US"/>
        </w:rPr>
        <w:pPrChange w:id="2696" w:author="phuong vu" w:date="2018-11-23T13:48:00Z">
          <w:pPr>
            <w:ind w:left="720"/>
          </w:pPr>
        </w:pPrChange>
      </w:pPr>
      <w:del w:id="2697" w:author="phuong vu" w:date="2018-11-22T13:49:00Z">
        <w:r w:rsidDel="00382451">
          <w:rPr>
            <w:lang w:val="en-US"/>
          </w:rPr>
          <w:tab/>
          <w:delText xml:space="preserve">+ </w:delText>
        </w:r>
        <w:r w:rsidDel="00382451">
          <w:rPr>
            <w:i/>
            <w:lang w:val="en-US"/>
          </w:rPr>
          <w:delText xml:space="preserve">Nhân viên xử lí đơn hàng: </w:delText>
        </w:r>
        <w:r w:rsidDel="00382451">
          <w:rPr>
            <w:lang w:val="en-US"/>
          </w:rPr>
          <w:delText xml:space="preserve">Là người có nhiệm vụ cập nhật trạng thái đơn hàng khi bắt đầu xử lí đơn hàng cũng như sau khi hoàn tất đơn </w:delText>
        </w:r>
        <w:r w:rsidR="00540AD2" w:rsidDel="00382451">
          <w:rPr>
            <w:lang w:val="en-US"/>
          </w:rPr>
          <w:delText>hàng với mã là STAFF_02</w:delText>
        </w:r>
        <w:r w:rsidDel="00382451">
          <w:rPr>
            <w:lang w:val="en-US"/>
          </w:rPr>
          <w:delText>.</w:delText>
        </w:r>
        <w:bookmarkStart w:id="2698" w:name="_Toc530658380"/>
        <w:bookmarkStart w:id="2699" w:name="_Toc530662104"/>
        <w:bookmarkStart w:id="2700" w:name="_Toc530662571"/>
        <w:bookmarkEnd w:id="2698"/>
        <w:bookmarkEnd w:id="2699"/>
        <w:bookmarkEnd w:id="2700"/>
      </w:del>
    </w:p>
    <w:p w14:paraId="625BA7AF" w14:textId="3FBB8322" w:rsidR="003547FD" w:rsidDel="00382451" w:rsidRDefault="003547FD" w:rsidP="00E6227B">
      <w:pPr>
        <w:spacing w:line="276" w:lineRule="auto"/>
        <w:ind w:left="720"/>
        <w:rPr>
          <w:del w:id="2701" w:author="phuong vu" w:date="2018-11-22T13:49:00Z"/>
          <w:lang w:val="en-US"/>
        </w:rPr>
        <w:pPrChange w:id="2702" w:author="phuong vu" w:date="2018-11-23T13:48:00Z">
          <w:pPr>
            <w:ind w:left="720"/>
          </w:pPr>
        </w:pPrChange>
      </w:pPr>
      <w:del w:id="2703" w:author="phuong vu" w:date="2018-11-22T13:49:00Z">
        <w:r w:rsidDel="00382451">
          <w:rPr>
            <w:lang w:val="en-US"/>
          </w:rPr>
          <w:tab/>
          <w:delText xml:space="preserve">+ </w:delText>
        </w:r>
        <w:r w:rsidDel="00382451">
          <w:rPr>
            <w:i/>
            <w:lang w:val="en-US"/>
          </w:rPr>
          <w:delText xml:space="preserve">Nhân viên </w:delText>
        </w:r>
        <w:r w:rsidR="00132D92" w:rsidDel="00382451">
          <w:rPr>
            <w:i/>
            <w:lang w:val="en-US"/>
          </w:rPr>
          <w:delText>nhận</w:delText>
        </w:r>
        <w:r w:rsidDel="00382451">
          <w:rPr>
            <w:i/>
            <w:lang w:val="en-US"/>
          </w:rPr>
          <w:delText xml:space="preserve"> và trả quần áo:</w:delText>
        </w:r>
        <w:r w:rsidR="00132D92" w:rsidDel="00382451">
          <w:rPr>
            <w:lang w:val="en-US"/>
          </w:rPr>
          <w:delText xml:space="preserve"> Là người có nhiệm vụ cập nhật là thông tin quần áo đã nhận (bao gồm số lượng, thời gian nhận và ngày nhận, …) và cập nhật trạng thái đơn hàng đã nhận cũng như giao trả quần áo cho khách </w:delText>
        </w:r>
        <w:r w:rsidR="00540AD2" w:rsidDel="00382451">
          <w:rPr>
            <w:lang w:val="en-US"/>
          </w:rPr>
          <w:delText>hang với mã là STAFF_03</w:delText>
        </w:r>
        <w:r w:rsidR="00132D92" w:rsidDel="00382451">
          <w:rPr>
            <w:lang w:val="en-US"/>
          </w:rPr>
          <w:delText>.</w:delText>
        </w:r>
        <w:bookmarkStart w:id="2704" w:name="_Toc530658381"/>
        <w:bookmarkStart w:id="2705" w:name="_Toc530662105"/>
        <w:bookmarkStart w:id="2706" w:name="_Toc530662572"/>
        <w:bookmarkEnd w:id="2704"/>
        <w:bookmarkEnd w:id="2705"/>
        <w:bookmarkEnd w:id="2706"/>
      </w:del>
    </w:p>
    <w:p w14:paraId="1567962B" w14:textId="5552D753" w:rsidR="00132D92" w:rsidRPr="007C127C" w:rsidDel="00382451" w:rsidRDefault="00132D92" w:rsidP="00E6227B">
      <w:pPr>
        <w:spacing w:line="276" w:lineRule="auto"/>
        <w:ind w:firstLine="720"/>
        <w:rPr>
          <w:del w:id="2707" w:author="phuong vu" w:date="2018-11-22T13:49:00Z"/>
          <w:lang w:val="en-US"/>
        </w:rPr>
        <w:pPrChange w:id="2708" w:author="phuong vu" w:date="2018-11-23T13:48:00Z">
          <w:pPr>
            <w:ind w:firstLine="720"/>
          </w:pPr>
        </w:pPrChange>
      </w:pPr>
      <w:del w:id="2709" w:author="phuong vu" w:date="2018-11-22T13:49:00Z">
        <w:r w:rsidDel="00382451">
          <w:rPr>
            <w:lang w:val="en-US"/>
          </w:rPr>
          <w:delText>-</w:delText>
        </w:r>
        <w:r w:rsidDel="00382451">
          <w:rPr>
            <w:i/>
            <w:lang w:val="en-US"/>
          </w:rPr>
          <w:delText xml:space="preserve"> Khách hàng: </w:delText>
        </w:r>
        <w:r w:rsidDel="00382451">
          <w:rPr>
            <w:lang w:val="en-US"/>
          </w:rPr>
          <w:delText xml:space="preserve">Là người dùng có thể đặt đơn hàng từ ứng dụng điện thoại hoặc trực tiếp từ cửa hàng. </w:delText>
        </w:r>
        <w:bookmarkStart w:id="2710" w:name="_Toc530658382"/>
        <w:bookmarkStart w:id="2711" w:name="_Toc530662106"/>
        <w:bookmarkStart w:id="2712" w:name="_Toc530662573"/>
        <w:bookmarkEnd w:id="2710"/>
        <w:bookmarkEnd w:id="2711"/>
        <w:bookmarkEnd w:id="2712"/>
      </w:del>
    </w:p>
    <w:p w14:paraId="3A44DAA6" w14:textId="2714156F" w:rsidR="00EC1917" w:rsidDel="00382451" w:rsidRDefault="00EC1917" w:rsidP="00E6227B">
      <w:pPr>
        <w:pStyle w:val="Heading3"/>
        <w:spacing w:line="276" w:lineRule="auto"/>
        <w:rPr>
          <w:moveFrom w:id="2713" w:author="phuong vu" w:date="2018-11-22T13:49:00Z"/>
        </w:rPr>
        <w:pPrChange w:id="2714" w:author="phuong vu" w:date="2018-11-23T13:48:00Z">
          <w:pPr>
            <w:pStyle w:val="Heading3"/>
          </w:pPr>
        </w:pPrChange>
      </w:pPr>
      <w:moveFromRangeStart w:id="2715" w:author="phuong vu" w:date="2018-11-22T13:49:00Z" w:name="move530657915"/>
      <w:moveFrom w:id="2716" w:author="phuong vu" w:date="2018-11-22T13:49:00Z">
        <w:r w:rsidDel="00382451">
          <w:t>Môi trường vận hành</w:t>
        </w:r>
        <w:bookmarkStart w:id="2717" w:name="_Toc530658383"/>
        <w:bookmarkStart w:id="2718" w:name="_Toc530662107"/>
        <w:bookmarkStart w:id="2719" w:name="_Toc530662574"/>
        <w:bookmarkEnd w:id="2717"/>
        <w:bookmarkEnd w:id="2718"/>
        <w:bookmarkEnd w:id="2719"/>
      </w:moveFrom>
    </w:p>
    <w:p w14:paraId="408A9B10" w14:textId="2F577A67" w:rsidR="00132D92" w:rsidRPr="007C127C" w:rsidDel="00382451" w:rsidRDefault="00132D92" w:rsidP="00E6227B">
      <w:pPr>
        <w:spacing w:line="276" w:lineRule="auto"/>
        <w:rPr>
          <w:moveFrom w:id="2720" w:author="phuong vu" w:date="2018-11-22T13:49:00Z"/>
        </w:rPr>
        <w:pPrChange w:id="2721" w:author="phuong vu" w:date="2018-11-23T13:48:00Z">
          <w:pPr/>
        </w:pPrChange>
      </w:pPr>
      <w:moveFrom w:id="2722" w:author="phuong vu" w:date="2018-11-22T13:49:00Z">
        <w:r w:rsidDel="00382451">
          <w:rPr>
            <w:lang w:val="en-US"/>
          </w:rPr>
          <w:tab/>
          <w:t>Đối với ứng dụng đặt đơn hàng chỉ hỗ trợ trên nền tảng Android với phiên bản từ 5.0 trở lên</w:t>
        </w:r>
        <w:r w:rsidR="00083440" w:rsidDel="00382451">
          <w:rPr>
            <w:lang w:val="en-US"/>
          </w:rPr>
          <w:t xml:space="preserve">, được sử dụng bởi người dùng là </w:t>
        </w:r>
        <w:r w:rsidR="00083440" w:rsidDel="00382451">
          <w:rPr>
            <w:i/>
            <w:lang w:val="en-US"/>
          </w:rPr>
          <w:t>Khách hàng.</w:t>
        </w:r>
        <w:bookmarkStart w:id="2723" w:name="_Toc530658384"/>
        <w:bookmarkStart w:id="2724" w:name="_Toc530662108"/>
        <w:bookmarkStart w:id="2725" w:name="_Toc530662575"/>
        <w:bookmarkEnd w:id="2723"/>
        <w:bookmarkEnd w:id="2724"/>
        <w:bookmarkEnd w:id="2725"/>
      </w:moveFrom>
    </w:p>
    <w:p w14:paraId="1D780579" w14:textId="038A1F7A" w:rsidR="00132D92" w:rsidDel="00382451" w:rsidRDefault="00132D92" w:rsidP="00E6227B">
      <w:pPr>
        <w:spacing w:line="276" w:lineRule="auto"/>
        <w:rPr>
          <w:moveFrom w:id="2726" w:author="phuong vu" w:date="2018-11-22T13:49:00Z"/>
          <w:lang w:val="en-US"/>
        </w:rPr>
        <w:pPrChange w:id="2727" w:author="phuong vu" w:date="2018-11-23T13:48:00Z">
          <w:pPr/>
        </w:pPrChange>
      </w:pPr>
      <w:moveFrom w:id="2728" w:author="phuong vu" w:date="2018-11-22T13:49:00Z">
        <w:r w:rsidDel="00382451">
          <w:rPr>
            <w:lang w:val="en-US"/>
          </w:rPr>
          <w:tab/>
          <w:t xml:space="preserve">Đối với trang web quản lí dành cho người dùng là </w:t>
        </w:r>
        <w:r w:rsidDel="00382451">
          <w:rPr>
            <w:i/>
            <w:lang w:val="en-US"/>
          </w:rPr>
          <w:t xml:space="preserve">Nhân viên cửa hàng </w:t>
        </w:r>
        <w:r w:rsidR="00083440" w:rsidDel="00382451">
          <w:rPr>
            <w:lang w:val="en-US"/>
          </w:rPr>
          <w:t>sử dụng trên nền tảng web hỗ trợ truy cập thông qua các trình duyệt phổ biến hiện nay (Chrome, MS EDGE, …), do trang web được sử dụng hiển thị các thông tin chủ yếu bằng bảng dữ liệu nên việc truy cập thông qua điện thoại không được tối ưu tốt. Bên cạnh đó, yêu cầu trình duyệt phải được bật JavaScript.</w:t>
        </w:r>
        <w:bookmarkStart w:id="2729" w:name="_Toc530658385"/>
        <w:bookmarkStart w:id="2730" w:name="_Toc530662109"/>
        <w:bookmarkStart w:id="2731" w:name="_Toc530662576"/>
        <w:bookmarkEnd w:id="2729"/>
        <w:bookmarkEnd w:id="2730"/>
        <w:bookmarkEnd w:id="2731"/>
      </w:moveFrom>
    </w:p>
    <w:p w14:paraId="39929B01" w14:textId="18458D4C" w:rsidR="00083440" w:rsidDel="00382451" w:rsidRDefault="00083440" w:rsidP="00E6227B">
      <w:pPr>
        <w:spacing w:line="276" w:lineRule="auto"/>
        <w:rPr>
          <w:moveFrom w:id="2732" w:author="phuong vu" w:date="2018-11-22T13:49:00Z"/>
          <w:lang w:val="en-US"/>
        </w:rPr>
        <w:pPrChange w:id="2733" w:author="phuong vu" w:date="2018-11-23T13:48:00Z">
          <w:pPr/>
        </w:pPrChange>
      </w:pPr>
      <w:moveFrom w:id="2734" w:author="phuong vu" w:date="2018-11-22T13:49:00Z">
        <w:r w:rsidDel="00382451">
          <w:rPr>
            <w:lang w:val="en-US"/>
          </w:rPr>
          <w:tab/>
          <w:t>Server API được viết bằng ngôn ngữ NodeJS và cơ sở dữ liệu là Postgres nên dễ dàng triển khai trên nhiều nền tảng khác nhau. Hiện tại, server được chạy toàn bộ dưới máy tính cá nhân.</w:t>
        </w:r>
        <w:bookmarkStart w:id="2735" w:name="_Toc530658386"/>
        <w:bookmarkStart w:id="2736" w:name="_Toc530662110"/>
        <w:bookmarkStart w:id="2737" w:name="_Toc530662577"/>
        <w:bookmarkEnd w:id="2735"/>
        <w:bookmarkEnd w:id="2736"/>
        <w:bookmarkEnd w:id="2737"/>
      </w:moveFrom>
    </w:p>
    <w:p w14:paraId="3E42A9E3" w14:textId="3F4A4D17" w:rsidR="00083440" w:rsidRPr="007C127C" w:rsidDel="00382451" w:rsidRDefault="00083440" w:rsidP="00E6227B">
      <w:pPr>
        <w:spacing w:line="276" w:lineRule="auto"/>
        <w:rPr>
          <w:moveFrom w:id="2738" w:author="phuong vu" w:date="2018-11-22T13:49:00Z"/>
          <w:lang w:val="en-US"/>
        </w:rPr>
        <w:pPrChange w:id="2739" w:author="phuong vu" w:date="2018-11-23T13:48:00Z">
          <w:pPr/>
        </w:pPrChange>
      </w:pPr>
      <w:bookmarkStart w:id="2740" w:name="_Toc530658387"/>
      <w:bookmarkStart w:id="2741" w:name="_Toc530662111"/>
      <w:bookmarkStart w:id="2742" w:name="_Toc530662578"/>
      <w:bookmarkEnd w:id="2740"/>
      <w:bookmarkEnd w:id="2741"/>
      <w:bookmarkEnd w:id="2742"/>
    </w:p>
    <w:moveFromRangeEnd w:id="2715"/>
    <w:p w14:paraId="51EABEB8" w14:textId="1B59AE4F" w:rsidR="00C557CE" w:rsidDel="00C774DC" w:rsidRDefault="00C557CE" w:rsidP="00E6227B">
      <w:pPr>
        <w:pStyle w:val="Heading2"/>
        <w:spacing w:line="276" w:lineRule="auto"/>
        <w:rPr>
          <w:del w:id="2743" w:author="phuong vu" w:date="2018-11-22T13:51:00Z"/>
          <w:lang w:val="en-US"/>
        </w:rPr>
        <w:pPrChange w:id="2744" w:author="phuong vu" w:date="2018-11-23T13:48:00Z">
          <w:pPr>
            <w:pStyle w:val="Heading2"/>
          </w:pPr>
        </w:pPrChange>
      </w:pPr>
      <w:del w:id="2745" w:author="phuong vu" w:date="2018-11-22T13:51:00Z">
        <w:r w:rsidDel="00C774DC">
          <w:rPr>
            <w:lang w:val="en-US"/>
          </w:rPr>
          <w:delText>Đặc tả yêu cầu</w:delText>
        </w:r>
        <w:bookmarkStart w:id="2746" w:name="_Toc530658388"/>
        <w:bookmarkStart w:id="2747" w:name="_Toc530662112"/>
        <w:bookmarkStart w:id="2748" w:name="_Toc530662579"/>
        <w:bookmarkEnd w:id="2746"/>
        <w:bookmarkEnd w:id="2747"/>
        <w:bookmarkEnd w:id="2748"/>
      </w:del>
    </w:p>
    <w:p w14:paraId="02888FC4" w14:textId="4EDDF8F4" w:rsidR="00EC1917" w:rsidDel="00C774DC" w:rsidRDefault="00EC1917" w:rsidP="00E6227B">
      <w:pPr>
        <w:pStyle w:val="Heading3"/>
        <w:spacing w:line="276" w:lineRule="auto"/>
        <w:rPr>
          <w:del w:id="2749" w:author="phuong vu" w:date="2018-11-22T13:51:00Z"/>
        </w:rPr>
        <w:pPrChange w:id="2750" w:author="phuong vu" w:date="2018-11-23T13:48:00Z">
          <w:pPr>
            <w:pStyle w:val="Heading3"/>
          </w:pPr>
        </w:pPrChange>
      </w:pPr>
      <w:del w:id="2751" w:author="phuong vu" w:date="2018-11-22T13:51:00Z">
        <w:r w:rsidDel="00C774DC">
          <w:delText>Yêu cầu chức năng</w:delText>
        </w:r>
        <w:bookmarkStart w:id="2752" w:name="_Toc530658389"/>
        <w:bookmarkStart w:id="2753" w:name="_Toc530662113"/>
        <w:bookmarkStart w:id="2754" w:name="_Toc530662580"/>
        <w:bookmarkEnd w:id="2752"/>
        <w:bookmarkEnd w:id="2753"/>
        <w:bookmarkEnd w:id="2754"/>
      </w:del>
    </w:p>
    <w:p w14:paraId="4A0331E9" w14:textId="192D406A" w:rsidR="00730F28" w:rsidDel="00C774DC" w:rsidRDefault="00D43E01" w:rsidP="00E6227B">
      <w:pPr>
        <w:pStyle w:val="Heading4"/>
        <w:spacing w:line="276" w:lineRule="auto"/>
        <w:rPr>
          <w:del w:id="2755" w:author="phuong vu" w:date="2018-11-22T13:51:00Z"/>
        </w:rPr>
        <w:pPrChange w:id="2756" w:author="phuong vu" w:date="2018-11-23T13:48:00Z">
          <w:pPr>
            <w:pStyle w:val="Heading4"/>
          </w:pPr>
        </w:pPrChange>
      </w:pPr>
      <w:del w:id="2757" w:author="phuong vu" w:date="2018-11-22T13:51:00Z">
        <w:r w:rsidDel="00C774DC">
          <w:delText>Quản lí đơn hàng</w:delText>
        </w:r>
        <w:bookmarkStart w:id="2758" w:name="_Toc530658390"/>
        <w:bookmarkStart w:id="2759" w:name="_Toc530662114"/>
        <w:bookmarkStart w:id="2760" w:name="_Toc530662581"/>
        <w:bookmarkEnd w:id="2758"/>
        <w:bookmarkEnd w:id="2759"/>
        <w:bookmarkEnd w:id="2760"/>
      </w:del>
    </w:p>
    <w:tbl>
      <w:tblPr>
        <w:tblStyle w:val="TableGrid"/>
        <w:tblW w:w="0" w:type="auto"/>
        <w:tblLook w:val="04A0" w:firstRow="1" w:lastRow="0" w:firstColumn="1" w:lastColumn="0" w:noHBand="0" w:noVBand="1"/>
      </w:tblPr>
      <w:tblGrid>
        <w:gridCol w:w="2346"/>
        <w:gridCol w:w="6431"/>
      </w:tblGrid>
      <w:tr w:rsidR="005D16EE" w:rsidDel="00C774DC" w14:paraId="0ED8CB60" w14:textId="10961E1A" w:rsidTr="007C127C">
        <w:trPr>
          <w:del w:id="2761" w:author="phuong vu" w:date="2018-11-22T13:51:00Z"/>
        </w:trPr>
        <w:tc>
          <w:tcPr>
            <w:tcW w:w="2425" w:type="dxa"/>
          </w:tcPr>
          <w:p w14:paraId="2559F5A5" w14:textId="7F28AA42" w:rsidR="00730F28" w:rsidRPr="00B808BD" w:rsidDel="00C774DC" w:rsidRDefault="00730F28" w:rsidP="00E6227B">
            <w:pPr>
              <w:spacing w:line="276" w:lineRule="auto"/>
              <w:rPr>
                <w:del w:id="2762" w:author="phuong vu" w:date="2018-11-22T13:51:00Z"/>
                <w:b/>
              </w:rPr>
              <w:pPrChange w:id="2763" w:author="phuong vu" w:date="2018-11-23T13:48:00Z">
                <w:pPr>
                  <w:spacing w:line="276" w:lineRule="auto"/>
                </w:pPr>
              </w:pPrChange>
            </w:pPr>
            <w:del w:id="2764" w:author="phuong vu" w:date="2018-11-22T13:51:00Z">
              <w:r w:rsidRPr="00B808BD" w:rsidDel="00C774DC">
                <w:rPr>
                  <w:b/>
                </w:rPr>
                <w:delText>Mã yêu cầu</w:delText>
              </w:r>
              <w:bookmarkStart w:id="2765" w:name="_Toc530658391"/>
              <w:bookmarkStart w:id="2766" w:name="_Toc530662115"/>
              <w:bookmarkStart w:id="2767" w:name="_Toc530662582"/>
              <w:bookmarkEnd w:id="2765"/>
              <w:bookmarkEnd w:id="2766"/>
              <w:bookmarkEnd w:id="2767"/>
            </w:del>
          </w:p>
        </w:tc>
        <w:tc>
          <w:tcPr>
            <w:tcW w:w="6686" w:type="dxa"/>
          </w:tcPr>
          <w:p w14:paraId="0731716B" w14:textId="07422BC7" w:rsidR="00730F28" w:rsidRPr="007C127C" w:rsidDel="00C774DC" w:rsidRDefault="00730F28" w:rsidP="00E6227B">
            <w:pPr>
              <w:spacing w:line="276" w:lineRule="auto"/>
              <w:rPr>
                <w:del w:id="2768" w:author="phuong vu" w:date="2018-11-22T13:51:00Z"/>
                <w:lang w:val="en-US"/>
              </w:rPr>
              <w:pPrChange w:id="2769" w:author="phuong vu" w:date="2018-11-23T13:48:00Z">
                <w:pPr>
                  <w:spacing w:line="276" w:lineRule="auto"/>
                </w:pPr>
              </w:pPrChange>
            </w:pPr>
            <w:del w:id="2770" w:author="phuong vu" w:date="2018-11-22T13:51:00Z">
              <w:r w:rsidDel="00C774DC">
                <w:rPr>
                  <w:lang w:val="en-US"/>
                </w:rPr>
                <w:delText>GU_01</w:delText>
              </w:r>
              <w:bookmarkStart w:id="2771" w:name="_Toc530658392"/>
              <w:bookmarkStart w:id="2772" w:name="_Toc530662116"/>
              <w:bookmarkStart w:id="2773" w:name="_Toc530662583"/>
              <w:bookmarkEnd w:id="2771"/>
              <w:bookmarkEnd w:id="2772"/>
              <w:bookmarkEnd w:id="2773"/>
            </w:del>
          </w:p>
        </w:tc>
        <w:bookmarkStart w:id="2774" w:name="_Toc530658393"/>
        <w:bookmarkStart w:id="2775" w:name="_Toc530662117"/>
        <w:bookmarkStart w:id="2776" w:name="_Toc530662584"/>
        <w:bookmarkEnd w:id="2774"/>
        <w:bookmarkEnd w:id="2775"/>
        <w:bookmarkEnd w:id="2776"/>
      </w:tr>
      <w:tr w:rsidR="005D16EE" w:rsidDel="00C774DC" w14:paraId="771E27CF" w14:textId="363D6D17" w:rsidTr="007C127C">
        <w:trPr>
          <w:del w:id="2777" w:author="phuong vu" w:date="2018-11-22T13:51:00Z"/>
        </w:trPr>
        <w:tc>
          <w:tcPr>
            <w:tcW w:w="2425" w:type="dxa"/>
          </w:tcPr>
          <w:p w14:paraId="2DFEC983" w14:textId="52B568B6" w:rsidR="00730F28" w:rsidRPr="00B808BD" w:rsidDel="00C774DC" w:rsidRDefault="00730F28" w:rsidP="00E6227B">
            <w:pPr>
              <w:spacing w:line="276" w:lineRule="auto"/>
              <w:rPr>
                <w:del w:id="2778" w:author="phuong vu" w:date="2018-11-22T13:51:00Z"/>
                <w:b/>
              </w:rPr>
              <w:pPrChange w:id="2779" w:author="phuong vu" w:date="2018-11-23T13:48:00Z">
                <w:pPr>
                  <w:spacing w:line="276" w:lineRule="auto"/>
                </w:pPr>
              </w:pPrChange>
            </w:pPr>
            <w:del w:id="2780" w:author="phuong vu" w:date="2018-11-22T13:51:00Z">
              <w:r w:rsidRPr="00B808BD" w:rsidDel="00C774DC">
                <w:rPr>
                  <w:b/>
                </w:rPr>
                <w:delText>Tên chức năng</w:delText>
              </w:r>
              <w:bookmarkStart w:id="2781" w:name="_Toc530658394"/>
              <w:bookmarkStart w:id="2782" w:name="_Toc530662118"/>
              <w:bookmarkStart w:id="2783" w:name="_Toc530662585"/>
              <w:bookmarkEnd w:id="2781"/>
              <w:bookmarkEnd w:id="2782"/>
              <w:bookmarkEnd w:id="2783"/>
            </w:del>
          </w:p>
        </w:tc>
        <w:tc>
          <w:tcPr>
            <w:tcW w:w="6686" w:type="dxa"/>
          </w:tcPr>
          <w:p w14:paraId="228583CE" w14:textId="7B102A8D" w:rsidR="00730F28" w:rsidDel="00C774DC" w:rsidRDefault="00D43E01" w:rsidP="00E6227B">
            <w:pPr>
              <w:spacing w:line="276" w:lineRule="auto"/>
              <w:rPr>
                <w:del w:id="2784" w:author="phuong vu" w:date="2018-11-22T13:51:00Z"/>
              </w:rPr>
              <w:pPrChange w:id="2785" w:author="phuong vu" w:date="2018-11-23T13:48:00Z">
                <w:pPr>
                  <w:spacing w:line="276" w:lineRule="auto"/>
                </w:pPr>
              </w:pPrChange>
            </w:pPr>
            <w:del w:id="2786" w:author="phuong vu" w:date="2018-11-22T13:51:00Z">
              <w:r w:rsidDel="00C774DC">
                <w:delText>Quản lí đơn hàng</w:delText>
              </w:r>
              <w:bookmarkStart w:id="2787" w:name="_Toc530658395"/>
              <w:bookmarkStart w:id="2788" w:name="_Toc530662119"/>
              <w:bookmarkStart w:id="2789" w:name="_Toc530662586"/>
              <w:bookmarkEnd w:id="2787"/>
              <w:bookmarkEnd w:id="2788"/>
              <w:bookmarkEnd w:id="2789"/>
            </w:del>
          </w:p>
        </w:tc>
        <w:bookmarkStart w:id="2790" w:name="_Toc530658396"/>
        <w:bookmarkStart w:id="2791" w:name="_Toc530662120"/>
        <w:bookmarkStart w:id="2792" w:name="_Toc530662587"/>
        <w:bookmarkEnd w:id="2790"/>
        <w:bookmarkEnd w:id="2791"/>
        <w:bookmarkEnd w:id="2792"/>
      </w:tr>
      <w:tr w:rsidR="005D16EE" w:rsidDel="00C774DC" w14:paraId="450A05D9" w14:textId="0FD31223" w:rsidTr="007C127C">
        <w:trPr>
          <w:del w:id="2793" w:author="phuong vu" w:date="2018-11-22T13:51:00Z"/>
        </w:trPr>
        <w:tc>
          <w:tcPr>
            <w:tcW w:w="2425" w:type="dxa"/>
          </w:tcPr>
          <w:p w14:paraId="5AEA3652" w14:textId="2BE8BD42" w:rsidR="00730F28" w:rsidRPr="00B808BD" w:rsidDel="00C774DC" w:rsidRDefault="00730F28" w:rsidP="00E6227B">
            <w:pPr>
              <w:spacing w:line="276" w:lineRule="auto"/>
              <w:rPr>
                <w:del w:id="2794" w:author="phuong vu" w:date="2018-11-22T13:51:00Z"/>
                <w:b/>
              </w:rPr>
              <w:pPrChange w:id="2795" w:author="phuong vu" w:date="2018-11-23T13:48:00Z">
                <w:pPr>
                  <w:spacing w:line="276" w:lineRule="auto"/>
                </w:pPr>
              </w:pPrChange>
            </w:pPr>
            <w:del w:id="2796" w:author="phuong vu" w:date="2018-11-22T13:51:00Z">
              <w:r w:rsidRPr="00B808BD" w:rsidDel="00C774DC">
                <w:rPr>
                  <w:b/>
                </w:rPr>
                <w:delText>Đối tượng sử dụng</w:delText>
              </w:r>
              <w:bookmarkStart w:id="2797" w:name="_Toc530658397"/>
              <w:bookmarkStart w:id="2798" w:name="_Toc530662121"/>
              <w:bookmarkStart w:id="2799" w:name="_Toc530662588"/>
              <w:bookmarkEnd w:id="2797"/>
              <w:bookmarkEnd w:id="2798"/>
              <w:bookmarkEnd w:id="2799"/>
            </w:del>
          </w:p>
        </w:tc>
        <w:tc>
          <w:tcPr>
            <w:tcW w:w="6686" w:type="dxa"/>
          </w:tcPr>
          <w:p w14:paraId="6632C705" w14:textId="11D0BC43" w:rsidR="00730F28" w:rsidRPr="007C127C" w:rsidDel="00C774DC" w:rsidRDefault="00730F28" w:rsidP="00E6227B">
            <w:pPr>
              <w:spacing w:line="276" w:lineRule="auto"/>
              <w:rPr>
                <w:del w:id="2800" w:author="phuong vu" w:date="2018-11-22T13:51:00Z"/>
                <w:lang w:val="en-US"/>
              </w:rPr>
              <w:pPrChange w:id="2801" w:author="phuong vu" w:date="2018-11-23T13:48:00Z">
                <w:pPr>
                  <w:spacing w:line="276" w:lineRule="auto"/>
                </w:pPr>
              </w:pPrChange>
            </w:pPr>
            <w:del w:id="2802" w:author="phuong vu" w:date="2018-11-22T13:51:00Z">
              <w:r w:rsidRPr="00730F28" w:rsidDel="00C774DC">
                <w:rPr>
                  <w:lang w:val="en-US"/>
                </w:rPr>
                <w:delText>Nhân viên cửa hàng</w:delText>
              </w:r>
              <w:r w:rsidDel="00C774DC">
                <w:rPr>
                  <w:lang w:val="en-US"/>
                </w:rPr>
                <w:delText xml:space="preserve"> (</w:delText>
              </w:r>
              <w:r w:rsidRPr="00730F28" w:rsidDel="00C774DC">
                <w:rPr>
                  <w:lang w:val="en-US"/>
                </w:rPr>
                <w:delText>Nhân viên quản lí đơn hàng</w:delText>
              </w:r>
              <w:r w:rsidDel="00C774DC">
                <w:rPr>
                  <w:lang w:val="en-US"/>
                </w:rPr>
                <w:delText xml:space="preserve">, </w:delText>
              </w:r>
              <w:r w:rsidRPr="00730F28" w:rsidDel="00C774DC">
                <w:rPr>
                  <w:lang w:val="en-US"/>
                </w:rPr>
                <w:delText>Nhân viên xử lí đơn hàng</w:delText>
              </w:r>
              <w:r w:rsidDel="00C774DC">
                <w:rPr>
                  <w:lang w:val="en-US"/>
                </w:rPr>
                <w:delText>)</w:delText>
              </w:r>
              <w:bookmarkStart w:id="2803" w:name="_Toc530658398"/>
              <w:bookmarkStart w:id="2804" w:name="_Toc530662122"/>
              <w:bookmarkStart w:id="2805" w:name="_Toc530662589"/>
              <w:bookmarkEnd w:id="2803"/>
              <w:bookmarkEnd w:id="2804"/>
              <w:bookmarkEnd w:id="2805"/>
            </w:del>
          </w:p>
        </w:tc>
        <w:bookmarkStart w:id="2806" w:name="_Toc530658399"/>
        <w:bookmarkStart w:id="2807" w:name="_Toc530662123"/>
        <w:bookmarkStart w:id="2808" w:name="_Toc530662590"/>
        <w:bookmarkEnd w:id="2806"/>
        <w:bookmarkEnd w:id="2807"/>
        <w:bookmarkEnd w:id="2808"/>
      </w:tr>
      <w:tr w:rsidR="005D16EE" w:rsidDel="00C774DC" w14:paraId="7588BCB4" w14:textId="36FBAC20" w:rsidTr="007C127C">
        <w:trPr>
          <w:del w:id="2809" w:author="phuong vu" w:date="2018-11-22T13:51:00Z"/>
        </w:trPr>
        <w:tc>
          <w:tcPr>
            <w:tcW w:w="2425" w:type="dxa"/>
          </w:tcPr>
          <w:p w14:paraId="2C8F396A" w14:textId="3AFCEC6D" w:rsidR="00730F28" w:rsidRPr="00B808BD" w:rsidDel="00C774DC" w:rsidRDefault="00730F28" w:rsidP="00E6227B">
            <w:pPr>
              <w:spacing w:line="276" w:lineRule="auto"/>
              <w:rPr>
                <w:del w:id="2810" w:author="phuong vu" w:date="2018-11-22T13:51:00Z"/>
                <w:b/>
              </w:rPr>
              <w:pPrChange w:id="2811" w:author="phuong vu" w:date="2018-11-23T13:48:00Z">
                <w:pPr>
                  <w:spacing w:line="276" w:lineRule="auto"/>
                </w:pPr>
              </w:pPrChange>
            </w:pPr>
            <w:del w:id="2812" w:author="phuong vu" w:date="2018-11-22T13:51:00Z">
              <w:r w:rsidRPr="00B808BD" w:rsidDel="00C774DC">
                <w:rPr>
                  <w:b/>
                </w:rPr>
                <w:delText>Tiền điều kiện</w:delText>
              </w:r>
              <w:bookmarkStart w:id="2813" w:name="_Toc530658400"/>
              <w:bookmarkStart w:id="2814" w:name="_Toc530662124"/>
              <w:bookmarkStart w:id="2815" w:name="_Toc530662591"/>
              <w:bookmarkEnd w:id="2813"/>
              <w:bookmarkEnd w:id="2814"/>
              <w:bookmarkEnd w:id="2815"/>
            </w:del>
          </w:p>
        </w:tc>
        <w:tc>
          <w:tcPr>
            <w:tcW w:w="6686" w:type="dxa"/>
          </w:tcPr>
          <w:p w14:paraId="0D9A5A59" w14:textId="60304609" w:rsidR="00730F28" w:rsidRPr="007C127C" w:rsidDel="00C774DC" w:rsidRDefault="003752F8" w:rsidP="00E6227B">
            <w:pPr>
              <w:spacing w:line="276" w:lineRule="auto"/>
              <w:rPr>
                <w:del w:id="2816" w:author="phuong vu" w:date="2018-11-22T13:51:00Z"/>
                <w:lang w:val="en-US"/>
              </w:rPr>
              <w:pPrChange w:id="2817" w:author="phuong vu" w:date="2018-11-23T13:48:00Z">
                <w:pPr>
                  <w:spacing w:line="276" w:lineRule="auto"/>
                </w:pPr>
              </w:pPrChange>
            </w:pPr>
            <w:del w:id="2818" w:author="phuong vu" w:date="2018-11-22T13:51:00Z">
              <w:r w:rsidDel="00C774DC">
                <w:rPr>
                  <w:lang w:val="en-US"/>
                </w:rPr>
                <w:delText xml:space="preserve">Truy cập được trang web quản lí và </w:delText>
              </w:r>
              <w:r w:rsidR="005E4157" w:rsidDel="00C774DC">
                <w:rPr>
                  <w:lang w:val="en-US"/>
                </w:rPr>
                <w:delText>đăng nhập</w:delText>
              </w:r>
              <w:r w:rsidDel="00C774DC">
                <w:rPr>
                  <w:lang w:val="en-US"/>
                </w:rPr>
                <w:delText xml:space="preserve"> thành công vào hệ thống.</w:delText>
              </w:r>
              <w:bookmarkStart w:id="2819" w:name="_Toc530658401"/>
              <w:bookmarkStart w:id="2820" w:name="_Toc530662125"/>
              <w:bookmarkStart w:id="2821" w:name="_Toc530662592"/>
              <w:bookmarkEnd w:id="2819"/>
              <w:bookmarkEnd w:id="2820"/>
              <w:bookmarkEnd w:id="2821"/>
            </w:del>
          </w:p>
        </w:tc>
        <w:bookmarkStart w:id="2822" w:name="_Toc530658402"/>
        <w:bookmarkStart w:id="2823" w:name="_Toc530662126"/>
        <w:bookmarkStart w:id="2824" w:name="_Toc530662593"/>
        <w:bookmarkEnd w:id="2822"/>
        <w:bookmarkEnd w:id="2823"/>
        <w:bookmarkEnd w:id="2824"/>
      </w:tr>
      <w:tr w:rsidR="005D16EE" w:rsidDel="00C774DC" w14:paraId="2DFACF7E" w14:textId="45B71B42" w:rsidTr="007C127C">
        <w:trPr>
          <w:del w:id="2825" w:author="phuong vu" w:date="2018-11-22T13:51:00Z"/>
        </w:trPr>
        <w:tc>
          <w:tcPr>
            <w:tcW w:w="2425" w:type="dxa"/>
          </w:tcPr>
          <w:p w14:paraId="19BC4452" w14:textId="6170C5CC" w:rsidR="00730F28" w:rsidRPr="00B808BD" w:rsidDel="00C774DC" w:rsidRDefault="00730F28" w:rsidP="00E6227B">
            <w:pPr>
              <w:spacing w:line="276" w:lineRule="auto"/>
              <w:rPr>
                <w:del w:id="2826" w:author="phuong vu" w:date="2018-11-22T13:51:00Z"/>
                <w:b/>
              </w:rPr>
              <w:pPrChange w:id="2827" w:author="phuong vu" w:date="2018-11-23T13:48:00Z">
                <w:pPr>
                  <w:spacing w:line="276" w:lineRule="auto"/>
                </w:pPr>
              </w:pPrChange>
            </w:pPr>
            <w:del w:id="2828" w:author="phuong vu" w:date="2018-11-22T13:51:00Z">
              <w:r w:rsidRPr="00B808BD" w:rsidDel="00C774DC">
                <w:rPr>
                  <w:b/>
                </w:rPr>
                <w:delText>Cách xử lí</w:delText>
              </w:r>
              <w:bookmarkStart w:id="2829" w:name="_Toc530658403"/>
              <w:bookmarkStart w:id="2830" w:name="_Toc530662127"/>
              <w:bookmarkStart w:id="2831" w:name="_Toc530662594"/>
              <w:bookmarkEnd w:id="2829"/>
              <w:bookmarkEnd w:id="2830"/>
              <w:bookmarkEnd w:id="2831"/>
            </w:del>
          </w:p>
        </w:tc>
        <w:tc>
          <w:tcPr>
            <w:tcW w:w="6686" w:type="dxa"/>
          </w:tcPr>
          <w:p w14:paraId="7918F2FB" w14:textId="4C88908F" w:rsidR="00730F28" w:rsidDel="00C774DC" w:rsidRDefault="003752F8" w:rsidP="00E6227B">
            <w:pPr>
              <w:spacing w:line="276" w:lineRule="auto"/>
              <w:rPr>
                <w:del w:id="2832" w:author="phuong vu" w:date="2018-11-22T13:51:00Z"/>
                <w:lang w:val="en-US"/>
              </w:rPr>
              <w:pPrChange w:id="2833" w:author="phuong vu" w:date="2018-11-23T13:48:00Z">
                <w:pPr>
                  <w:spacing w:line="276" w:lineRule="auto"/>
                </w:pPr>
              </w:pPrChange>
            </w:pPr>
            <w:del w:id="2834" w:author="phuong vu" w:date="2018-11-22T13:51:00Z">
              <w:r w:rsidDel="00C774DC">
                <w:rPr>
                  <w:lang w:val="en-US"/>
                </w:rPr>
                <w:delText>Bước 1: Click “</w:delText>
              </w:r>
              <w:r w:rsidRPr="007C127C" w:rsidDel="00C774DC">
                <w:rPr>
                  <w:i/>
                  <w:lang w:val="en-US"/>
                </w:rPr>
                <w:delText>Quản lí đơn hàng</w:delText>
              </w:r>
              <w:r w:rsidDel="00C774DC">
                <w:rPr>
                  <w:lang w:val="en-US"/>
                </w:rPr>
                <w:delText xml:space="preserve">” ở bên thanh menu cạnh trái và chọn </w:delText>
              </w:r>
              <w:r w:rsidR="00F22FF3" w:rsidDel="00C774DC">
                <w:rPr>
                  <w:lang w:val="en-US"/>
                </w:rPr>
                <w:delText>trạng thái của đơn hàng. Danh mục co</w:delText>
              </w:r>
              <w:r w:rsidR="005D16EE" w:rsidDel="00C774DC">
                <w:rPr>
                  <w:lang w:val="en-US"/>
                </w:rPr>
                <w:delText>n của quản lí</w:delText>
              </w:r>
              <w:r w:rsidR="00F22FF3" w:rsidDel="00C774DC">
                <w:rPr>
                  <w:lang w:val="en-US"/>
                </w:rPr>
                <w:delText xml:space="preserve"> đơn hàng được hiển thị như sau:</w:delText>
              </w:r>
              <w:bookmarkStart w:id="2835" w:name="_Toc530658404"/>
              <w:bookmarkStart w:id="2836" w:name="_Toc530662128"/>
              <w:bookmarkStart w:id="2837" w:name="_Toc530662595"/>
              <w:bookmarkEnd w:id="2835"/>
              <w:bookmarkEnd w:id="2836"/>
              <w:bookmarkEnd w:id="2837"/>
            </w:del>
          </w:p>
          <w:p w14:paraId="6088B676" w14:textId="0062F3F3" w:rsidR="00F22FF3" w:rsidDel="00C774DC" w:rsidRDefault="00F22FF3" w:rsidP="00E6227B">
            <w:pPr>
              <w:pStyle w:val="ListParagraph"/>
              <w:numPr>
                <w:ilvl w:val="0"/>
                <w:numId w:val="29"/>
              </w:numPr>
              <w:spacing w:line="276" w:lineRule="auto"/>
              <w:rPr>
                <w:del w:id="2838" w:author="phuong vu" w:date="2018-11-22T13:51:00Z"/>
                <w:lang w:val="en-US"/>
              </w:rPr>
              <w:pPrChange w:id="2839" w:author="phuong vu" w:date="2018-11-23T13:48:00Z">
                <w:pPr>
                  <w:pStyle w:val="ListParagraph"/>
                  <w:numPr>
                    <w:numId w:val="29"/>
                  </w:numPr>
                  <w:spacing w:line="276" w:lineRule="auto"/>
                  <w:ind w:hanging="360"/>
                </w:pPr>
              </w:pPrChange>
            </w:pPr>
            <w:del w:id="2840" w:author="phuong vu" w:date="2018-11-22T13:51:00Z">
              <w:r w:rsidRPr="007C127C" w:rsidDel="00C774DC">
                <w:rPr>
                  <w:i/>
                  <w:lang w:val="en-US"/>
                </w:rPr>
                <w:delText>Nhân viên quản lí đơn hàng</w:delText>
              </w:r>
              <w:r w:rsidDel="00C774DC">
                <w:rPr>
                  <w:lang w:val="en-US"/>
                </w:rPr>
                <w:delText xml:space="preserve">: Đang chờ, </w:delText>
              </w:r>
              <w:r w:rsidR="00A65AD7" w:rsidDel="00C774DC">
                <w:rPr>
                  <w:lang w:val="en-US"/>
                </w:rPr>
                <w:delText xml:space="preserve">đang chờ xử lí, </w:delText>
              </w:r>
              <w:r w:rsidDel="00C774DC">
                <w:rPr>
                  <w:lang w:val="en-US"/>
                </w:rPr>
                <w:delText xml:space="preserve">đang xử lí, đã xử lí hoàn tất, </w:delText>
              </w:r>
              <w:r w:rsidR="00FF18BA" w:rsidDel="00C774DC">
                <w:rPr>
                  <w:lang w:val="en-US"/>
                </w:rPr>
                <w:delText xml:space="preserve">thành công, </w:delText>
              </w:r>
              <w:r w:rsidDel="00C774DC">
                <w:rPr>
                  <w:lang w:val="en-US"/>
                </w:rPr>
                <w:delText>đơn hàng bị hủy</w:delText>
              </w:r>
              <w:bookmarkStart w:id="2841" w:name="_Toc530658405"/>
              <w:bookmarkStart w:id="2842" w:name="_Toc530662129"/>
              <w:bookmarkStart w:id="2843" w:name="_Toc530662596"/>
              <w:bookmarkEnd w:id="2841"/>
              <w:bookmarkEnd w:id="2842"/>
              <w:bookmarkEnd w:id="2843"/>
            </w:del>
          </w:p>
          <w:p w14:paraId="08851568" w14:textId="4D1E3E9B" w:rsidR="00F22FF3" w:rsidRPr="007C127C" w:rsidDel="00C774DC" w:rsidRDefault="00F22FF3" w:rsidP="00E6227B">
            <w:pPr>
              <w:pStyle w:val="ListParagraph"/>
              <w:numPr>
                <w:ilvl w:val="0"/>
                <w:numId w:val="29"/>
              </w:numPr>
              <w:spacing w:line="276" w:lineRule="auto"/>
              <w:rPr>
                <w:del w:id="2844" w:author="phuong vu" w:date="2018-11-22T13:51:00Z"/>
                <w:i/>
                <w:lang w:val="en-US"/>
              </w:rPr>
              <w:pPrChange w:id="2845" w:author="phuong vu" w:date="2018-11-23T13:48:00Z">
                <w:pPr>
                  <w:pStyle w:val="ListParagraph"/>
                  <w:numPr>
                    <w:numId w:val="29"/>
                  </w:numPr>
                  <w:spacing w:line="276" w:lineRule="auto"/>
                  <w:ind w:hanging="360"/>
                </w:pPr>
              </w:pPrChange>
            </w:pPr>
            <w:del w:id="2846" w:author="phuong vu" w:date="2018-11-22T13:51:00Z">
              <w:r w:rsidRPr="007C127C" w:rsidDel="00C774DC">
                <w:rPr>
                  <w:i/>
                  <w:lang w:val="en-US"/>
                </w:rPr>
                <w:delText>Nhân viên xử lí đơn hàng</w:delText>
              </w:r>
              <w:r w:rsidDel="00C774DC">
                <w:rPr>
                  <w:i/>
                  <w:lang w:val="en-US"/>
                </w:rPr>
                <w:delText>:</w:delText>
              </w:r>
              <w:r w:rsidDel="00C774DC">
                <w:rPr>
                  <w:lang w:val="en-US"/>
                </w:rPr>
                <w:delText xml:space="preserve"> Đang xử lí, đã xử lí hoàn tất.</w:delText>
              </w:r>
              <w:bookmarkStart w:id="2847" w:name="_Toc530658406"/>
              <w:bookmarkStart w:id="2848" w:name="_Toc530662130"/>
              <w:bookmarkStart w:id="2849" w:name="_Toc530662597"/>
              <w:bookmarkEnd w:id="2847"/>
              <w:bookmarkEnd w:id="2848"/>
              <w:bookmarkEnd w:id="2849"/>
            </w:del>
          </w:p>
          <w:p w14:paraId="77E05192" w14:textId="1DEE82AA" w:rsidR="00F22FF3" w:rsidDel="00C774DC" w:rsidRDefault="00F22FF3" w:rsidP="00E6227B">
            <w:pPr>
              <w:spacing w:line="276" w:lineRule="auto"/>
              <w:rPr>
                <w:del w:id="2850" w:author="phuong vu" w:date="2018-11-22T13:51:00Z"/>
                <w:lang w:val="en-US"/>
              </w:rPr>
              <w:pPrChange w:id="2851" w:author="phuong vu" w:date="2018-11-23T13:48:00Z">
                <w:pPr>
                  <w:spacing w:line="276" w:lineRule="auto"/>
                </w:pPr>
              </w:pPrChange>
            </w:pPr>
            <w:del w:id="2852" w:author="phuong vu" w:date="2018-11-22T13:51:00Z">
              <w:r w:rsidDel="00C774DC">
                <w:rPr>
                  <w:lang w:val="en-US"/>
                </w:rPr>
                <w:delText>Bước 2: Danh sách đơn hàng được hiển thị theo dạng bảng. Ở đây người dùng có thể tìm kiếm đơn hàng dựa trên các tiêu chí là các cột của bảng.</w:delText>
              </w:r>
              <w:bookmarkStart w:id="2853" w:name="_Toc530658407"/>
              <w:bookmarkStart w:id="2854" w:name="_Toc530662131"/>
              <w:bookmarkStart w:id="2855" w:name="_Toc530662598"/>
              <w:bookmarkEnd w:id="2853"/>
              <w:bookmarkEnd w:id="2854"/>
              <w:bookmarkEnd w:id="2855"/>
            </w:del>
          </w:p>
          <w:p w14:paraId="2FACF2B8" w14:textId="45A038A4" w:rsidR="00F22FF3" w:rsidDel="00C774DC" w:rsidRDefault="00F22FF3" w:rsidP="00E6227B">
            <w:pPr>
              <w:spacing w:line="276" w:lineRule="auto"/>
              <w:rPr>
                <w:del w:id="2856" w:author="phuong vu" w:date="2018-11-22T13:51:00Z"/>
                <w:lang w:val="en-US"/>
              </w:rPr>
              <w:pPrChange w:id="2857" w:author="phuong vu" w:date="2018-11-23T13:48:00Z">
                <w:pPr>
                  <w:spacing w:line="276" w:lineRule="auto"/>
                </w:pPr>
              </w:pPrChange>
            </w:pPr>
            <w:del w:id="2858" w:author="phuong vu" w:date="2018-11-22T13:51:00Z">
              <w:r w:rsidDel="00C774DC">
                <w:rPr>
                  <w:lang w:val="en-US"/>
                </w:rPr>
                <w:delText xml:space="preserve">Bước 3: Khi người dùng </w:delText>
              </w:r>
              <w:r w:rsidR="00A06DD8" w:rsidDel="00C774DC">
                <w:rPr>
                  <w:lang w:val="en-US"/>
                </w:rPr>
                <w:delText>nhấn</w:delText>
              </w:r>
              <w:r w:rsidDel="00C774DC">
                <w:rPr>
                  <w:lang w:val="en-US"/>
                </w:rPr>
                <w:delText xml:space="preserve"> vào tên khách hàng để truy cập vào chi tiết đơn hàng. Ở đây, người dùng có thể xem thông tin chi tiết đơn hàng và có thể truy cập vào biên nhận của đơn hàng (nếu tồn tại). Các chức năng có thể tại trang chi tiết đơn hàng theo loại nhân viên và trạng thái đơn hàng:</w:delText>
              </w:r>
              <w:bookmarkStart w:id="2859" w:name="_Toc530658408"/>
              <w:bookmarkStart w:id="2860" w:name="_Toc530662132"/>
              <w:bookmarkStart w:id="2861" w:name="_Toc530662599"/>
              <w:bookmarkEnd w:id="2859"/>
              <w:bookmarkEnd w:id="2860"/>
              <w:bookmarkEnd w:id="2861"/>
            </w:del>
          </w:p>
          <w:p w14:paraId="02D2DBDA" w14:textId="2583A5F2" w:rsidR="00F22FF3" w:rsidDel="00C774DC" w:rsidRDefault="00F22FF3" w:rsidP="00E6227B">
            <w:pPr>
              <w:pStyle w:val="ListParagraph"/>
              <w:numPr>
                <w:ilvl w:val="0"/>
                <w:numId w:val="30"/>
              </w:numPr>
              <w:spacing w:line="276" w:lineRule="auto"/>
              <w:rPr>
                <w:del w:id="2862" w:author="phuong vu" w:date="2018-11-22T13:51:00Z"/>
                <w:lang w:val="en-US"/>
              </w:rPr>
              <w:pPrChange w:id="2863" w:author="phuong vu" w:date="2018-11-23T13:48:00Z">
                <w:pPr>
                  <w:pStyle w:val="ListParagraph"/>
                  <w:numPr>
                    <w:numId w:val="30"/>
                  </w:numPr>
                  <w:spacing w:line="276" w:lineRule="auto"/>
                  <w:ind w:hanging="360"/>
                </w:pPr>
              </w:pPrChange>
            </w:pPr>
            <w:del w:id="2864" w:author="phuong vu" w:date="2018-11-22T13:51:00Z">
              <w:r w:rsidDel="00C774DC">
                <w:rPr>
                  <w:lang w:val="en-US"/>
                </w:rPr>
                <w:delText>Trạng thái “</w:delText>
              </w:r>
              <w:r w:rsidRPr="007C127C" w:rsidDel="00C774DC">
                <w:rPr>
                  <w:i/>
                  <w:lang w:val="en-US"/>
                </w:rPr>
                <w:delText>đang chờ</w:delText>
              </w:r>
              <w:r w:rsidDel="00C774DC">
                <w:rPr>
                  <w:lang w:val="en-US"/>
                </w:rPr>
                <w:delText xml:space="preserve">”: </w:delText>
              </w:r>
              <w:r w:rsidRPr="00730F28" w:rsidDel="00C774DC">
                <w:rPr>
                  <w:lang w:val="en-US"/>
                </w:rPr>
                <w:delText>Nhân viên quản lí đơn hàng</w:delText>
              </w:r>
              <w:r w:rsidDel="00C774DC">
                <w:rPr>
                  <w:lang w:val="en-US"/>
                </w:rPr>
                <w:delText xml:space="preserve"> thực hiện chức năng chấp nhận, hủy đơn hàng. Nếu người dùng </w:delText>
              </w:r>
              <w:r w:rsidR="00A06DD8" w:rsidDel="00C774DC">
                <w:rPr>
                  <w:lang w:val="en-US"/>
                </w:rPr>
                <w:delText>nhấn</w:delText>
              </w:r>
              <w:r w:rsidDel="00C774DC">
                <w:rPr>
                  <w:lang w:val="en-US"/>
                </w:rPr>
                <w:delText xml:space="preserve"> “</w:delText>
              </w:r>
              <w:r w:rsidRPr="007C127C" w:rsidDel="00C774DC">
                <w:rPr>
                  <w:i/>
                  <w:lang w:val="en-US"/>
                </w:rPr>
                <w:delText>chấp nhận</w:delText>
              </w:r>
              <w:r w:rsidDel="00C774DC">
                <w:rPr>
                  <w:lang w:val="en-US"/>
                </w:rPr>
                <w:delText>” trạng thái đơn s</w:delText>
              </w:r>
              <w:r w:rsidR="005D16EE" w:rsidDel="00C774DC">
                <w:rPr>
                  <w:lang w:val="en-US"/>
                </w:rPr>
                <w:delText>ẽ chuyển thành “</w:delText>
              </w:r>
              <w:r w:rsidR="005D16EE" w:rsidRPr="007C127C" w:rsidDel="00C774DC">
                <w:rPr>
                  <w:i/>
                  <w:lang w:val="en-US"/>
                </w:rPr>
                <w:delText>đã chấp nhận</w:delText>
              </w:r>
              <w:r w:rsidR="005D16EE" w:rsidDel="00C774DC">
                <w:rPr>
                  <w:lang w:val="en-US"/>
                </w:rPr>
                <w:delText>” và tự động sinh ra một biên nhận tương ứng với đơn hàng ở trạng thái “</w:delText>
              </w:r>
              <w:r w:rsidR="005D16EE" w:rsidRPr="007C127C" w:rsidDel="00C774DC">
                <w:rPr>
                  <w:i/>
                  <w:lang w:val="en-US"/>
                </w:rPr>
                <w:delText xml:space="preserve">đang chờ </w:delText>
              </w:r>
              <w:r w:rsidR="00C23007" w:rsidDel="00C774DC">
                <w:rPr>
                  <w:i/>
                  <w:lang w:val="en-US"/>
                </w:rPr>
                <w:delText>nhận</w:delText>
              </w:r>
              <w:r w:rsidR="005D16EE" w:rsidRPr="007C127C" w:rsidDel="00C774DC">
                <w:rPr>
                  <w:i/>
                  <w:lang w:val="en-US"/>
                </w:rPr>
                <w:delText xml:space="preserve"> đồ</w:delText>
              </w:r>
              <w:r w:rsidR="005D16EE" w:rsidDel="00C774DC">
                <w:rPr>
                  <w:lang w:val="en-US"/>
                </w:rPr>
                <w:delText xml:space="preserve">”. Nếu người dùng </w:delText>
              </w:r>
              <w:r w:rsidR="00A06DD8" w:rsidDel="00C774DC">
                <w:rPr>
                  <w:lang w:val="en-US"/>
                </w:rPr>
                <w:delText>nhấn</w:delText>
              </w:r>
              <w:r w:rsidR="005D16EE" w:rsidDel="00C774DC">
                <w:rPr>
                  <w:lang w:val="en-US"/>
                </w:rPr>
                <w:delText xml:space="preserve"> “</w:delText>
              </w:r>
              <w:r w:rsidR="005D16EE" w:rsidDel="00C774DC">
                <w:rPr>
                  <w:i/>
                  <w:lang w:val="en-US"/>
                </w:rPr>
                <w:delText>hủy đơn</w:delText>
              </w:r>
              <w:r w:rsidR="005D16EE" w:rsidDel="00C774DC">
                <w:rPr>
                  <w:lang w:val="en-US"/>
                </w:rPr>
                <w:delText>”, đơn hàng sẽ chuyển trạng thái thành “</w:delText>
              </w:r>
              <w:r w:rsidR="005D16EE" w:rsidRPr="007C127C" w:rsidDel="00C774DC">
                <w:rPr>
                  <w:i/>
                  <w:lang w:val="en-US"/>
                </w:rPr>
                <w:delText>đã hủy</w:delText>
              </w:r>
              <w:r w:rsidR="005D16EE" w:rsidDel="00C774DC">
                <w:rPr>
                  <w:lang w:val="en-US"/>
                </w:rPr>
                <w:delText>”.</w:delText>
              </w:r>
              <w:bookmarkStart w:id="2865" w:name="_Toc530658409"/>
              <w:bookmarkStart w:id="2866" w:name="_Toc530662133"/>
              <w:bookmarkStart w:id="2867" w:name="_Toc530662600"/>
              <w:bookmarkEnd w:id="2865"/>
              <w:bookmarkEnd w:id="2866"/>
              <w:bookmarkEnd w:id="2867"/>
            </w:del>
          </w:p>
          <w:p w14:paraId="202AA9EF" w14:textId="536D6BEE" w:rsidR="005D16EE" w:rsidDel="00C774DC" w:rsidRDefault="009F6598" w:rsidP="00E6227B">
            <w:pPr>
              <w:pStyle w:val="ListParagraph"/>
              <w:numPr>
                <w:ilvl w:val="0"/>
                <w:numId w:val="30"/>
              </w:numPr>
              <w:spacing w:line="276" w:lineRule="auto"/>
              <w:rPr>
                <w:del w:id="2868" w:author="phuong vu" w:date="2018-11-22T13:51:00Z"/>
                <w:lang w:val="en-US"/>
              </w:rPr>
              <w:pPrChange w:id="2869" w:author="phuong vu" w:date="2018-11-23T13:48:00Z">
                <w:pPr>
                  <w:pStyle w:val="ListParagraph"/>
                  <w:numPr>
                    <w:numId w:val="30"/>
                  </w:numPr>
                  <w:spacing w:line="276" w:lineRule="auto"/>
                  <w:ind w:hanging="360"/>
                </w:pPr>
              </w:pPrChange>
            </w:pPr>
            <w:del w:id="2870" w:author="phuong vu" w:date="2018-11-22T13:51:00Z">
              <w:r w:rsidDel="00C774DC">
                <w:rPr>
                  <w:lang w:val="en-US"/>
                </w:rPr>
                <w:delText>Trạng thái “</w:delText>
              </w:r>
              <w:r w:rsidR="00A65AD7" w:rsidRPr="007C127C" w:rsidDel="00C774DC">
                <w:rPr>
                  <w:i/>
                  <w:lang w:val="en-US"/>
                </w:rPr>
                <w:delText>đang chờ xử lí</w:delText>
              </w:r>
              <w:r w:rsidDel="00C774DC">
                <w:rPr>
                  <w:lang w:val="en-US"/>
                </w:rPr>
                <w:delText>”</w:delText>
              </w:r>
              <w:r w:rsidR="00A65AD7" w:rsidDel="00C774DC">
                <w:rPr>
                  <w:lang w:val="en-US"/>
                </w:rPr>
                <w:delText xml:space="preserve">: Khi nhân viên xử lí đơn hàng </w:delText>
              </w:r>
              <w:r w:rsidR="00A06DD8" w:rsidDel="00C774DC">
                <w:rPr>
                  <w:lang w:val="en-US"/>
                </w:rPr>
                <w:delText>nhấn</w:delText>
              </w:r>
              <w:r w:rsidR="00A65AD7" w:rsidDel="00C774DC">
                <w:rPr>
                  <w:lang w:val="en-US"/>
                </w:rPr>
                <w:delText xml:space="preserve"> lên nút xử lí. Trạng thái đơn hàng chuyển thành </w:delText>
              </w:r>
              <w:r w:rsidR="00A65AD7" w:rsidRPr="007C127C" w:rsidDel="00C774DC">
                <w:rPr>
                  <w:i/>
                  <w:lang w:val="en-US"/>
                </w:rPr>
                <w:delText>“đang xử lí</w:delText>
              </w:r>
              <w:r w:rsidR="00A65AD7" w:rsidDel="00C774DC">
                <w:rPr>
                  <w:lang w:val="en-US"/>
                </w:rPr>
                <w:delText>” và người dùng được gán thành người thực hiện đơn hàng đó.</w:delText>
              </w:r>
              <w:bookmarkStart w:id="2871" w:name="_Toc530658410"/>
              <w:bookmarkStart w:id="2872" w:name="_Toc530662134"/>
              <w:bookmarkStart w:id="2873" w:name="_Toc530662601"/>
              <w:bookmarkEnd w:id="2871"/>
              <w:bookmarkEnd w:id="2872"/>
              <w:bookmarkEnd w:id="2873"/>
            </w:del>
          </w:p>
          <w:p w14:paraId="043505DE" w14:textId="5BBF6FA0" w:rsidR="005B249F" w:rsidRPr="007C127C" w:rsidDel="00C774DC" w:rsidRDefault="00A65AD7" w:rsidP="00E6227B">
            <w:pPr>
              <w:pStyle w:val="ListParagraph"/>
              <w:numPr>
                <w:ilvl w:val="0"/>
                <w:numId w:val="30"/>
              </w:numPr>
              <w:spacing w:line="276" w:lineRule="auto"/>
              <w:rPr>
                <w:del w:id="2874" w:author="phuong vu" w:date="2018-11-22T13:51:00Z"/>
                <w:lang w:val="en-US"/>
              </w:rPr>
              <w:pPrChange w:id="2875" w:author="phuong vu" w:date="2018-11-23T13:48:00Z">
                <w:pPr>
                  <w:pStyle w:val="ListParagraph"/>
                  <w:numPr>
                    <w:numId w:val="30"/>
                  </w:numPr>
                  <w:spacing w:line="276" w:lineRule="auto"/>
                  <w:ind w:hanging="360"/>
                </w:pPr>
              </w:pPrChange>
            </w:pPr>
            <w:del w:id="2876" w:author="phuong vu" w:date="2018-11-22T13:51:00Z">
              <w:r w:rsidDel="00C774DC">
                <w:rPr>
                  <w:lang w:val="en-US"/>
                </w:rPr>
                <w:delText xml:space="preserve">Trạng thái </w:delText>
              </w:r>
              <w:r w:rsidDel="00C774DC">
                <w:rPr>
                  <w:i/>
                  <w:lang w:val="en-US"/>
                </w:rPr>
                <w:delText xml:space="preserve">“đang xử lí”: </w:delText>
              </w:r>
              <w:r w:rsidDel="00C774DC">
                <w:rPr>
                  <w:lang w:val="en-US"/>
                </w:rPr>
                <w:delText xml:space="preserve">Khi nhân viên xử lí đơn hàng </w:delText>
              </w:r>
              <w:r w:rsidR="00A06DD8" w:rsidDel="00C774DC">
                <w:rPr>
                  <w:lang w:val="en-US"/>
                </w:rPr>
                <w:delText>nhấn</w:delText>
              </w:r>
              <w:r w:rsidDel="00C774DC">
                <w:rPr>
                  <w:lang w:val="en-US"/>
                </w:rPr>
                <w:delText xml:space="preserve"> lên nút hoàn tất. Trạng thái đơn hàng chuyển thành </w:delText>
              </w:r>
              <w:r w:rsidDel="00C774DC">
                <w:rPr>
                  <w:i/>
                  <w:lang w:val="en-US"/>
                </w:rPr>
                <w:delText>“đã xử lí hoàn tất”.</w:delText>
              </w:r>
              <w:r w:rsidR="005B249F" w:rsidDel="00C774DC">
                <w:rPr>
                  <w:i/>
                  <w:lang w:val="en-US"/>
                </w:rPr>
                <w:delText xml:space="preserve"> </w:delText>
              </w:r>
              <w:r w:rsidR="005B249F" w:rsidDel="00C774DC">
                <w:rPr>
                  <w:lang w:val="en-US"/>
                </w:rPr>
                <w:delText xml:space="preserve"> Và chỉ nhân viên thực hiện đơn hàng đó mới thấy được nút hoàn tất. Biên nhận của đơn hàng chuyển trạng thái thành </w:delText>
              </w:r>
              <w:r w:rsidR="005B249F" w:rsidDel="00C774DC">
                <w:rPr>
                  <w:i/>
                  <w:lang w:val="en-US"/>
                </w:rPr>
                <w:delText xml:space="preserve">“đang chờ trả đồ”. </w:delText>
              </w:r>
              <w:bookmarkStart w:id="2877" w:name="_Toc530658411"/>
              <w:bookmarkStart w:id="2878" w:name="_Toc530662135"/>
              <w:bookmarkStart w:id="2879" w:name="_Toc530662602"/>
              <w:bookmarkEnd w:id="2877"/>
              <w:bookmarkEnd w:id="2878"/>
              <w:bookmarkEnd w:id="2879"/>
            </w:del>
          </w:p>
          <w:p w14:paraId="54251747" w14:textId="63296290" w:rsidR="005B249F" w:rsidRPr="007C127C" w:rsidDel="00C774DC" w:rsidRDefault="005B249F" w:rsidP="00E6227B">
            <w:pPr>
              <w:pStyle w:val="ListParagraph"/>
              <w:numPr>
                <w:ilvl w:val="0"/>
                <w:numId w:val="30"/>
              </w:numPr>
              <w:spacing w:line="276" w:lineRule="auto"/>
              <w:rPr>
                <w:del w:id="2880" w:author="phuong vu" w:date="2018-11-22T13:51:00Z"/>
                <w:lang w:val="en-US"/>
              </w:rPr>
              <w:pPrChange w:id="2881" w:author="phuong vu" w:date="2018-11-23T13:48:00Z">
                <w:pPr>
                  <w:pStyle w:val="ListParagraph"/>
                  <w:numPr>
                    <w:numId w:val="30"/>
                  </w:numPr>
                  <w:spacing w:line="276" w:lineRule="auto"/>
                  <w:ind w:hanging="360"/>
                </w:pPr>
              </w:pPrChange>
            </w:pPr>
            <w:del w:id="2882" w:author="phuong vu" w:date="2018-11-22T13:51:00Z">
              <w:r w:rsidDel="00C774DC">
                <w:rPr>
                  <w:lang w:val="en-US"/>
                </w:rPr>
                <w:delText xml:space="preserve">Trạng thái </w:delText>
              </w:r>
              <w:r w:rsidDel="00C774DC">
                <w:rPr>
                  <w:i/>
                  <w:lang w:val="en-US"/>
                </w:rPr>
                <w:delText xml:space="preserve">“đã xử lí hoàn tất”: </w:delText>
              </w:r>
              <w:r w:rsidDel="00C774DC">
                <w:rPr>
                  <w:lang w:val="en-US"/>
                </w:rPr>
                <w:delText xml:space="preserve">Nhân viên quản lí đơn hàng có thể </w:delText>
              </w:r>
              <w:r w:rsidR="00A06DD8" w:rsidDel="00C774DC">
                <w:rPr>
                  <w:lang w:val="en-US"/>
                </w:rPr>
                <w:delText>nhấn</w:delText>
              </w:r>
              <w:r w:rsidDel="00C774DC">
                <w:rPr>
                  <w:lang w:val="en-US"/>
                </w:rPr>
                <w:delText xml:space="preserve"> lên nút tạo hóa đơn để sinh hóa đơn dựa trên biên nhận.</w:delText>
              </w:r>
              <w:bookmarkStart w:id="2883" w:name="_Toc530658412"/>
              <w:bookmarkStart w:id="2884" w:name="_Toc530662136"/>
              <w:bookmarkStart w:id="2885" w:name="_Toc530662603"/>
              <w:bookmarkEnd w:id="2883"/>
              <w:bookmarkEnd w:id="2884"/>
              <w:bookmarkEnd w:id="2885"/>
            </w:del>
          </w:p>
        </w:tc>
        <w:bookmarkStart w:id="2886" w:name="_Toc530658413"/>
        <w:bookmarkStart w:id="2887" w:name="_Toc530662137"/>
        <w:bookmarkStart w:id="2888" w:name="_Toc530662604"/>
        <w:bookmarkEnd w:id="2886"/>
        <w:bookmarkEnd w:id="2887"/>
        <w:bookmarkEnd w:id="2888"/>
      </w:tr>
      <w:tr w:rsidR="005D16EE" w:rsidDel="00C774DC" w14:paraId="4879CE07" w14:textId="4D44C60B" w:rsidTr="007C127C">
        <w:trPr>
          <w:del w:id="2889" w:author="phuong vu" w:date="2018-11-22T13:51:00Z"/>
        </w:trPr>
        <w:tc>
          <w:tcPr>
            <w:tcW w:w="2425" w:type="dxa"/>
          </w:tcPr>
          <w:p w14:paraId="09F6E04E" w14:textId="6129CA40" w:rsidR="00730F28" w:rsidRPr="00B808BD" w:rsidDel="00C774DC" w:rsidRDefault="00730F28" w:rsidP="00E6227B">
            <w:pPr>
              <w:spacing w:line="276" w:lineRule="auto"/>
              <w:rPr>
                <w:del w:id="2890" w:author="phuong vu" w:date="2018-11-22T13:51:00Z"/>
                <w:b/>
              </w:rPr>
              <w:pPrChange w:id="2891" w:author="phuong vu" w:date="2018-11-23T13:48:00Z">
                <w:pPr>
                  <w:spacing w:line="276" w:lineRule="auto"/>
                </w:pPr>
              </w:pPrChange>
            </w:pPr>
            <w:del w:id="2892" w:author="phuong vu" w:date="2018-11-22T13:51:00Z">
              <w:r w:rsidRPr="00B808BD" w:rsidDel="00C774DC">
                <w:rPr>
                  <w:b/>
                </w:rPr>
                <w:delText>Kết quả</w:delText>
              </w:r>
              <w:bookmarkStart w:id="2893" w:name="_Toc530658414"/>
              <w:bookmarkStart w:id="2894" w:name="_Toc530662138"/>
              <w:bookmarkStart w:id="2895" w:name="_Toc530662605"/>
              <w:bookmarkEnd w:id="2893"/>
              <w:bookmarkEnd w:id="2894"/>
              <w:bookmarkEnd w:id="2895"/>
            </w:del>
          </w:p>
        </w:tc>
        <w:tc>
          <w:tcPr>
            <w:tcW w:w="6686" w:type="dxa"/>
          </w:tcPr>
          <w:p w14:paraId="1C92C4EF" w14:textId="5C1783D5" w:rsidR="00730F28" w:rsidDel="00C774DC" w:rsidRDefault="003752F8" w:rsidP="00E6227B">
            <w:pPr>
              <w:spacing w:line="276" w:lineRule="auto"/>
              <w:jc w:val="left"/>
              <w:rPr>
                <w:del w:id="2896" w:author="phuong vu" w:date="2018-11-22T13:51:00Z"/>
                <w:lang w:val="en-US"/>
              </w:rPr>
              <w:pPrChange w:id="2897" w:author="phuong vu" w:date="2018-11-23T13:48:00Z">
                <w:pPr>
                  <w:spacing w:line="276" w:lineRule="auto"/>
                  <w:jc w:val="left"/>
                </w:pPr>
              </w:pPrChange>
            </w:pPr>
            <w:del w:id="2898" w:author="phuong vu" w:date="2018-11-22T13:51:00Z">
              <w:r w:rsidDel="00C774DC">
                <w:rPr>
                  <w:lang w:val="en-US"/>
                </w:rPr>
                <w:delText>Hiển thị thông tin tất cả đơn hàng dưới dạng bảng.</w:delText>
              </w:r>
              <w:bookmarkStart w:id="2899" w:name="_Toc530658415"/>
              <w:bookmarkStart w:id="2900" w:name="_Toc530662139"/>
              <w:bookmarkStart w:id="2901" w:name="_Toc530662606"/>
              <w:bookmarkEnd w:id="2899"/>
              <w:bookmarkEnd w:id="2900"/>
              <w:bookmarkEnd w:id="2901"/>
            </w:del>
          </w:p>
          <w:p w14:paraId="5F07C768" w14:textId="201B2AC7" w:rsidR="003752F8" w:rsidRPr="007C127C" w:rsidDel="00C774DC" w:rsidRDefault="003752F8" w:rsidP="00E6227B">
            <w:pPr>
              <w:spacing w:line="276" w:lineRule="auto"/>
              <w:jc w:val="left"/>
              <w:rPr>
                <w:del w:id="2902" w:author="phuong vu" w:date="2018-11-22T13:51:00Z"/>
                <w:lang w:val="en-US"/>
              </w:rPr>
              <w:pPrChange w:id="2903" w:author="phuong vu" w:date="2018-11-23T13:48:00Z">
                <w:pPr>
                  <w:spacing w:line="276" w:lineRule="auto"/>
                  <w:jc w:val="left"/>
                </w:pPr>
              </w:pPrChange>
            </w:pPr>
            <w:del w:id="2904" w:author="phuong vu" w:date="2018-11-22T13:51:00Z">
              <w:r w:rsidDel="00C774DC">
                <w:rPr>
                  <w:lang w:val="en-US"/>
                </w:rPr>
                <w:delText xml:space="preserve">Khi </w:delText>
              </w:r>
              <w:r w:rsidR="00A06DD8" w:rsidDel="00C774DC">
                <w:rPr>
                  <w:lang w:val="en-US"/>
                </w:rPr>
                <w:delText>nhấn</w:delText>
              </w:r>
              <w:r w:rsidDel="00C774DC">
                <w:rPr>
                  <w:lang w:val="en-US"/>
                </w:rPr>
                <w:delText xml:space="preserve"> vào tên khách hàng hiển thị chi tiết đơn hàng.</w:delText>
              </w:r>
              <w:bookmarkStart w:id="2905" w:name="_Toc530658416"/>
              <w:bookmarkStart w:id="2906" w:name="_Toc530662140"/>
              <w:bookmarkStart w:id="2907" w:name="_Toc530662607"/>
              <w:bookmarkEnd w:id="2905"/>
              <w:bookmarkEnd w:id="2906"/>
              <w:bookmarkEnd w:id="2907"/>
            </w:del>
          </w:p>
        </w:tc>
        <w:bookmarkStart w:id="2908" w:name="_Toc530658417"/>
        <w:bookmarkStart w:id="2909" w:name="_Toc530662141"/>
        <w:bookmarkStart w:id="2910" w:name="_Toc530662608"/>
        <w:bookmarkEnd w:id="2908"/>
        <w:bookmarkEnd w:id="2909"/>
        <w:bookmarkEnd w:id="2910"/>
      </w:tr>
      <w:tr w:rsidR="005D16EE" w:rsidDel="00C774DC" w14:paraId="759C3D38" w14:textId="1C88500C" w:rsidTr="007C127C">
        <w:trPr>
          <w:del w:id="2911" w:author="phuong vu" w:date="2018-11-22T13:51:00Z"/>
        </w:trPr>
        <w:tc>
          <w:tcPr>
            <w:tcW w:w="2425" w:type="dxa"/>
          </w:tcPr>
          <w:p w14:paraId="03E1B5F1" w14:textId="44F95410" w:rsidR="00730F28" w:rsidRPr="00B808BD" w:rsidDel="00C774DC" w:rsidRDefault="00730F28" w:rsidP="00E6227B">
            <w:pPr>
              <w:spacing w:line="276" w:lineRule="auto"/>
              <w:rPr>
                <w:del w:id="2912" w:author="phuong vu" w:date="2018-11-22T13:51:00Z"/>
                <w:b/>
              </w:rPr>
              <w:pPrChange w:id="2913" w:author="phuong vu" w:date="2018-11-23T13:48:00Z">
                <w:pPr>
                  <w:spacing w:line="276" w:lineRule="auto"/>
                </w:pPr>
              </w:pPrChange>
            </w:pPr>
            <w:del w:id="2914" w:author="phuong vu" w:date="2018-11-22T13:51:00Z">
              <w:r w:rsidRPr="00B808BD" w:rsidDel="00C774DC">
                <w:rPr>
                  <w:b/>
                </w:rPr>
                <w:delText>Ghi chú</w:delText>
              </w:r>
              <w:bookmarkStart w:id="2915" w:name="_Toc530658418"/>
              <w:bookmarkStart w:id="2916" w:name="_Toc530662142"/>
              <w:bookmarkStart w:id="2917" w:name="_Toc530662609"/>
              <w:bookmarkEnd w:id="2915"/>
              <w:bookmarkEnd w:id="2916"/>
              <w:bookmarkEnd w:id="2917"/>
            </w:del>
          </w:p>
        </w:tc>
        <w:tc>
          <w:tcPr>
            <w:tcW w:w="6686" w:type="dxa"/>
          </w:tcPr>
          <w:p w14:paraId="050D9866" w14:textId="2C1AD5C9" w:rsidR="00730F28" w:rsidDel="00C774DC" w:rsidRDefault="00730F28" w:rsidP="00E6227B">
            <w:pPr>
              <w:keepNext/>
              <w:spacing w:line="276" w:lineRule="auto"/>
              <w:rPr>
                <w:del w:id="2918" w:author="phuong vu" w:date="2018-11-22T13:51:00Z"/>
              </w:rPr>
              <w:pPrChange w:id="2919" w:author="phuong vu" w:date="2018-11-23T13:48:00Z">
                <w:pPr>
                  <w:keepNext/>
                  <w:spacing w:line="276" w:lineRule="auto"/>
                </w:pPr>
              </w:pPrChange>
            </w:pPr>
            <w:bookmarkStart w:id="2920" w:name="_Toc530658419"/>
            <w:bookmarkStart w:id="2921" w:name="_Toc530662143"/>
            <w:bookmarkStart w:id="2922" w:name="_Toc530662610"/>
            <w:bookmarkEnd w:id="2920"/>
            <w:bookmarkEnd w:id="2921"/>
            <w:bookmarkEnd w:id="2922"/>
          </w:p>
        </w:tc>
        <w:bookmarkStart w:id="2923" w:name="_Toc530658420"/>
        <w:bookmarkStart w:id="2924" w:name="_Toc530662144"/>
        <w:bookmarkStart w:id="2925" w:name="_Toc530662611"/>
        <w:bookmarkEnd w:id="2923"/>
        <w:bookmarkEnd w:id="2924"/>
        <w:bookmarkEnd w:id="2925"/>
      </w:tr>
    </w:tbl>
    <w:p w14:paraId="4A61CF49" w14:textId="34738F89" w:rsidR="00730F28" w:rsidRPr="00A06DD8" w:rsidDel="00C774DC" w:rsidRDefault="00730F28" w:rsidP="00E6227B">
      <w:pPr>
        <w:spacing w:line="276" w:lineRule="auto"/>
        <w:rPr>
          <w:del w:id="2926" w:author="phuong vu" w:date="2018-11-22T13:51:00Z"/>
        </w:rPr>
        <w:pPrChange w:id="2927" w:author="phuong vu" w:date="2018-11-23T13:48:00Z">
          <w:pPr/>
        </w:pPrChange>
      </w:pPr>
      <w:bookmarkStart w:id="2928" w:name="_Toc530658421"/>
      <w:bookmarkStart w:id="2929" w:name="_Toc530662145"/>
      <w:bookmarkStart w:id="2930" w:name="_Toc530662612"/>
      <w:bookmarkEnd w:id="2928"/>
      <w:bookmarkEnd w:id="2929"/>
      <w:bookmarkEnd w:id="2930"/>
    </w:p>
    <w:p w14:paraId="779E8A83" w14:textId="423999C1" w:rsidR="00730F28" w:rsidDel="00C774DC" w:rsidRDefault="00730F28" w:rsidP="00E6227B">
      <w:pPr>
        <w:pStyle w:val="Heading4"/>
        <w:spacing w:line="276" w:lineRule="auto"/>
        <w:rPr>
          <w:del w:id="2931" w:author="phuong vu" w:date="2018-11-22T13:51:00Z"/>
        </w:rPr>
        <w:pPrChange w:id="2932" w:author="phuong vu" w:date="2018-11-23T13:48:00Z">
          <w:pPr>
            <w:pStyle w:val="Heading4"/>
          </w:pPr>
        </w:pPrChange>
      </w:pPr>
      <w:del w:id="2933" w:author="phuong vu" w:date="2018-11-22T13:51:00Z">
        <w:r w:rsidDel="00C774DC">
          <w:rPr>
            <w:lang w:val="en-US"/>
          </w:rPr>
          <w:delText xml:space="preserve"> </w:delText>
        </w:r>
        <w:r w:rsidR="00FC2466" w:rsidDel="00C774DC">
          <w:delText>Quản lí biên nhận</w:delText>
        </w:r>
        <w:bookmarkStart w:id="2934" w:name="_Toc530658422"/>
        <w:bookmarkStart w:id="2935" w:name="_Toc530662146"/>
        <w:bookmarkStart w:id="2936" w:name="_Toc530662613"/>
        <w:bookmarkEnd w:id="2934"/>
        <w:bookmarkEnd w:id="2935"/>
        <w:bookmarkEnd w:id="2936"/>
      </w:del>
    </w:p>
    <w:tbl>
      <w:tblPr>
        <w:tblStyle w:val="TableGrid"/>
        <w:tblW w:w="0" w:type="auto"/>
        <w:tblLook w:val="04A0" w:firstRow="1" w:lastRow="0" w:firstColumn="1" w:lastColumn="0" w:noHBand="0" w:noVBand="1"/>
      </w:tblPr>
      <w:tblGrid>
        <w:gridCol w:w="2346"/>
        <w:gridCol w:w="6431"/>
      </w:tblGrid>
      <w:tr w:rsidR="00FF18BA" w:rsidDel="00C774DC" w14:paraId="6FC5B3E1" w14:textId="70FD906F" w:rsidTr="00A06DD8">
        <w:trPr>
          <w:del w:id="2937" w:author="phuong vu" w:date="2018-11-22T13:51:00Z"/>
        </w:trPr>
        <w:tc>
          <w:tcPr>
            <w:tcW w:w="2425" w:type="dxa"/>
          </w:tcPr>
          <w:p w14:paraId="46ECC2AC" w14:textId="52D9A0B5" w:rsidR="00F5523F" w:rsidRPr="00B808BD" w:rsidDel="00C774DC" w:rsidRDefault="00F5523F" w:rsidP="00E6227B">
            <w:pPr>
              <w:spacing w:line="276" w:lineRule="auto"/>
              <w:rPr>
                <w:del w:id="2938" w:author="phuong vu" w:date="2018-11-22T13:51:00Z"/>
                <w:b/>
              </w:rPr>
              <w:pPrChange w:id="2939" w:author="phuong vu" w:date="2018-11-23T13:48:00Z">
                <w:pPr>
                  <w:spacing w:line="276" w:lineRule="auto"/>
                </w:pPr>
              </w:pPrChange>
            </w:pPr>
            <w:del w:id="2940" w:author="phuong vu" w:date="2018-11-22T13:51:00Z">
              <w:r w:rsidRPr="00B808BD" w:rsidDel="00C774DC">
                <w:rPr>
                  <w:b/>
                </w:rPr>
                <w:delText>Mã yêu cầu</w:delText>
              </w:r>
              <w:bookmarkStart w:id="2941" w:name="_Toc530658423"/>
              <w:bookmarkStart w:id="2942" w:name="_Toc530662147"/>
              <w:bookmarkStart w:id="2943" w:name="_Toc530662614"/>
              <w:bookmarkEnd w:id="2941"/>
              <w:bookmarkEnd w:id="2942"/>
              <w:bookmarkEnd w:id="2943"/>
            </w:del>
          </w:p>
        </w:tc>
        <w:tc>
          <w:tcPr>
            <w:tcW w:w="6686" w:type="dxa"/>
          </w:tcPr>
          <w:p w14:paraId="03F52CD6" w14:textId="7EDFF66C" w:rsidR="00F5523F" w:rsidRPr="002947C2" w:rsidDel="00C774DC" w:rsidRDefault="00F5523F" w:rsidP="00E6227B">
            <w:pPr>
              <w:spacing w:line="276" w:lineRule="auto"/>
              <w:rPr>
                <w:del w:id="2944" w:author="phuong vu" w:date="2018-11-22T13:51:00Z"/>
                <w:lang w:val="en-US"/>
              </w:rPr>
              <w:pPrChange w:id="2945" w:author="phuong vu" w:date="2018-11-23T13:48:00Z">
                <w:pPr>
                  <w:spacing w:line="276" w:lineRule="auto"/>
                </w:pPr>
              </w:pPrChange>
            </w:pPr>
            <w:del w:id="2946" w:author="phuong vu" w:date="2018-11-22T13:51:00Z">
              <w:r w:rsidDel="00C774DC">
                <w:rPr>
                  <w:lang w:val="en-US"/>
                </w:rPr>
                <w:delText>GU_02</w:delText>
              </w:r>
              <w:bookmarkStart w:id="2947" w:name="_Toc530658424"/>
              <w:bookmarkStart w:id="2948" w:name="_Toc530662148"/>
              <w:bookmarkStart w:id="2949" w:name="_Toc530662615"/>
              <w:bookmarkEnd w:id="2947"/>
              <w:bookmarkEnd w:id="2948"/>
              <w:bookmarkEnd w:id="2949"/>
            </w:del>
          </w:p>
        </w:tc>
        <w:bookmarkStart w:id="2950" w:name="_Toc530658425"/>
        <w:bookmarkStart w:id="2951" w:name="_Toc530662149"/>
        <w:bookmarkStart w:id="2952" w:name="_Toc530662616"/>
        <w:bookmarkEnd w:id="2950"/>
        <w:bookmarkEnd w:id="2951"/>
        <w:bookmarkEnd w:id="2952"/>
      </w:tr>
      <w:tr w:rsidR="00FF18BA" w:rsidDel="00C774DC" w14:paraId="1A15FD9B" w14:textId="6DBC9254" w:rsidTr="00A06DD8">
        <w:trPr>
          <w:del w:id="2953" w:author="phuong vu" w:date="2018-11-22T13:51:00Z"/>
        </w:trPr>
        <w:tc>
          <w:tcPr>
            <w:tcW w:w="2425" w:type="dxa"/>
          </w:tcPr>
          <w:p w14:paraId="0E92AA0A" w14:textId="35291609" w:rsidR="00F5523F" w:rsidRPr="00B808BD" w:rsidDel="00C774DC" w:rsidRDefault="00F5523F" w:rsidP="00E6227B">
            <w:pPr>
              <w:spacing w:line="276" w:lineRule="auto"/>
              <w:rPr>
                <w:del w:id="2954" w:author="phuong vu" w:date="2018-11-22T13:51:00Z"/>
                <w:b/>
              </w:rPr>
              <w:pPrChange w:id="2955" w:author="phuong vu" w:date="2018-11-23T13:48:00Z">
                <w:pPr>
                  <w:spacing w:line="276" w:lineRule="auto"/>
                </w:pPr>
              </w:pPrChange>
            </w:pPr>
            <w:del w:id="2956" w:author="phuong vu" w:date="2018-11-22T13:51:00Z">
              <w:r w:rsidRPr="00B808BD" w:rsidDel="00C774DC">
                <w:rPr>
                  <w:b/>
                </w:rPr>
                <w:delText>Tên chức năng</w:delText>
              </w:r>
              <w:bookmarkStart w:id="2957" w:name="_Toc530658426"/>
              <w:bookmarkStart w:id="2958" w:name="_Toc530662150"/>
              <w:bookmarkStart w:id="2959" w:name="_Toc530662617"/>
              <w:bookmarkEnd w:id="2957"/>
              <w:bookmarkEnd w:id="2958"/>
              <w:bookmarkEnd w:id="2959"/>
            </w:del>
          </w:p>
        </w:tc>
        <w:tc>
          <w:tcPr>
            <w:tcW w:w="6686" w:type="dxa"/>
          </w:tcPr>
          <w:p w14:paraId="2B91F94E" w14:textId="255CA1EC" w:rsidR="00F5523F" w:rsidRPr="007C127C" w:rsidDel="00C774DC" w:rsidRDefault="00FC2466" w:rsidP="00E6227B">
            <w:pPr>
              <w:spacing w:line="276" w:lineRule="auto"/>
              <w:rPr>
                <w:del w:id="2960" w:author="phuong vu" w:date="2018-11-22T13:51:00Z"/>
                <w:lang w:val="en-US"/>
              </w:rPr>
              <w:pPrChange w:id="2961" w:author="phuong vu" w:date="2018-11-23T13:48:00Z">
                <w:pPr>
                  <w:spacing w:line="276" w:lineRule="auto"/>
                </w:pPr>
              </w:pPrChange>
            </w:pPr>
            <w:del w:id="2962" w:author="phuong vu" w:date="2018-11-22T13:51:00Z">
              <w:r w:rsidDel="00C774DC">
                <w:delText>Quản lí biên nhận</w:delText>
              </w:r>
              <w:bookmarkStart w:id="2963" w:name="_Toc530658427"/>
              <w:bookmarkStart w:id="2964" w:name="_Toc530662151"/>
              <w:bookmarkStart w:id="2965" w:name="_Toc530662618"/>
              <w:bookmarkEnd w:id="2963"/>
              <w:bookmarkEnd w:id="2964"/>
              <w:bookmarkEnd w:id="2965"/>
            </w:del>
          </w:p>
        </w:tc>
        <w:bookmarkStart w:id="2966" w:name="_Toc530658428"/>
        <w:bookmarkStart w:id="2967" w:name="_Toc530662152"/>
        <w:bookmarkStart w:id="2968" w:name="_Toc530662619"/>
        <w:bookmarkEnd w:id="2966"/>
        <w:bookmarkEnd w:id="2967"/>
        <w:bookmarkEnd w:id="2968"/>
      </w:tr>
      <w:tr w:rsidR="00FF18BA" w:rsidDel="00C774DC" w14:paraId="30CACB39" w14:textId="0280CCB9" w:rsidTr="00A06DD8">
        <w:trPr>
          <w:del w:id="2969" w:author="phuong vu" w:date="2018-11-22T13:51:00Z"/>
        </w:trPr>
        <w:tc>
          <w:tcPr>
            <w:tcW w:w="2425" w:type="dxa"/>
          </w:tcPr>
          <w:p w14:paraId="58AED5BC" w14:textId="21C1FCF0" w:rsidR="00F5523F" w:rsidRPr="00B808BD" w:rsidDel="00C774DC" w:rsidRDefault="00F5523F" w:rsidP="00E6227B">
            <w:pPr>
              <w:spacing w:line="276" w:lineRule="auto"/>
              <w:rPr>
                <w:del w:id="2970" w:author="phuong vu" w:date="2018-11-22T13:51:00Z"/>
                <w:b/>
              </w:rPr>
              <w:pPrChange w:id="2971" w:author="phuong vu" w:date="2018-11-23T13:48:00Z">
                <w:pPr>
                  <w:spacing w:line="276" w:lineRule="auto"/>
                </w:pPr>
              </w:pPrChange>
            </w:pPr>
            <w:del w:id="2972" w:author="phuong vu" w:date="2018-11-22T13:51:00Z">
              <w:r w:rsidRPr="00B808BD" w:rsidDel="00C774DC">
                <w:rPr>
                  <w:b/>
                </w:rPr>
                <w:delText>Đối tượng sử dụng</w:delText>
              </w:r>
              <w:bookmarkStart w:id="2973" w:name="_Toc530658429"/>
              <w:bookmarkStart w:id="2974" w:name="_Toc530662153"/>
              <w:bookmarkStart w:id="2975" w:name="_Toc530662620"/>
              <w:bookmarkEnd w:id="2973"/>
              <w:bookmarkEnd w:id="2974"/>
              <w:bookmarkEnd w:id="2975"/>
            </w:del>
          </w:p>
        </w:tc>
        <w:tc>
          <w:tcPr>
            <w:tcW w:w="6686" w:type="dxa"/>
          </w:tcPr>
          <w:p w14:paraId="464A7080" w14:textId="3918ABBA" w:rsidR="00F5523F" w:rsidRPr="002947C2" w:rsidDel="00C774DC" w:rsidRDefault="00F5523F" w:rsidP="00E6227B">
            <w:pPr>
              <w:spacing w:line="276" w:lineRule="auto"/>
              <w:rPr>
                <w:del w:id="2976" w:author="phuong vu" w:date="2018-11-22T13:51:00Z"/>
                <w:lang w:val="en-US"/>
              </w:rPr>
              <w:pPrChange w:id="2977" w:author="phuong vu" w:date="2018-11-23T13:48:00Z">
                <w:pPr>
                  <w:spacing w:line="276" w:lineRule="auto"/>
                </w:pPr>
              </w:pPrChange>
            </w:pPr>
            <w:del w:id="2978" w:author="phuong vu" w:date="2018-11-22T13:51:00Z">
              <w:r w:rsidRPr="00730F28" w:rsidDel="00C774DC">
                <w:rPr>
                  <w:lang w:val="en-US"/>
                </w:rPr>
                <w:delText>Nhân viên cửa hàng</w:delText>
              </w:r>
              <w:r w:rsidDel="00C774DC">
                <w:rPr>
                  <w:lang w:val="en-US"/>
                </w:rPr>
                <w:delText xml:space="preserve"> (</w:delText>
              </w:r>
              <w:r w:rsidRPr="00730F28" w:rsidDel="00C774DC">
                <w:rPr>
                  <w:lang w:val="en-US"/>
                </w:rPr>
                <w:delText>Nhân viên quản lí đơn hàng</w:delText>
              </w:r>
              <w:r w:rsidDel="00C774DC">
                <w:rPr>
                  <w:lang w:val="en-US"/>
                </w:rPr>
                <w:delText xml:space="preserve">, </w:delText>
              </w:r>
              <w:r w:rsidRPr="007C127C" w:rsidDel="00C774DC">
                <w:rPr>
                  <w:lang w:val="en-US"/>
                </w:rPr>
                <w:delText>Nhân viên nhận và trả quần áo</w:delText>
              </w:r>
              <w:r w:rsidDel="00C774DC">
                <w:rPr>
                  <w:lang w:val="en-US"/>
                </w:rPr>
                <w:delText>)</w:delText>
              </w:r>
              <w:bookmarkStart w:id="2979" w:name="_Toc530658430"/>
              <w:bookmarkStart w:id="2980" w:name="_Toc530662154"/>
              <w:bookmarkStart w:id="2981" w:name="_Toc530662621"/>
              <w:bookmarkEnd w:id="2979"/>
              <w:bookmarkEnd w:id="2980"/>
              <w:bookmarkEnd w:id="2981"/>
            </w:del>
          </w:p>
        </w:tc>
        <w:bookmarkStart w:id="2982" w:name="_Toc530658431"/>
        <w:bookmarkStart w:id="2983" w:name="_Toc530662155"/>
        <w:bookmarkStart w:id="2984" w:name="_Toc530662622"/>
        <w:bookmarkEnd w:id="2982"/>
        <w:bookmarkEnd w:id="2983"/>
        <w:bookmarkEnd w:id="2984"/>
      </w:tr>
      <w:tr w:rsidR="00FF18BA" w:rsidDel="00C774DC" w14:paraId="6CFAC078" w14:textId="636480E7" w:rsidTr="00A06DD8">
        <w:trPr>
          <w:del w:id="2985" w:author="phuong vu" w:date="2018-11-22T13:51:00Z"/>
        </w:trPr>
        <w:tc>
          <w:tcPr>
            <w:tcW w:w="2425" w:type="dxa"/>
          </w:tcPr>
          <w:p w14:paraId="6EE312AF" w14:textId="23BB2D34" w:rsidR="00F5523F" w:rsidRPr="00B808BD" w:rsidDel="00C774DC" w:rsidRDefault="00F5523F" w:rsidP="00E6227B">
            <w:pPr>
              <w:spacing w:line="276" w:lineRule="auto"/>
              <w:rPr>
                <w:del w:id="2986" w:author="phuong vu" w:date="2018-11-22T13:51:00Z"/>
                <w:b/>
              </w:rPr>
              <w:pPrChange w:id="2987" w:author="phuong vu" w:date="2018-11-23T13:48:00Z">
                <w:pPr>
                  <w:spacing w:line="276" w:lineRule="auto"/>
                </w:pPr>
              </w:pPrChange>
            </w:pPr>
            <w:del w:id="2988" w:author="phuong vu" w:date="2018-11-22T13:51:00Z">
              <w:r w:rsidRPr="00B808BD" w:rsidDel="00C774DC">
                <w:rPr>
                  <w:b/>
                </w:rPr>
                <w:delText>Tiền điều kiện</w:delText>
              </w:r>
              <w:bookmarkStart w:id="2989" w:name="_Toc530658432"/>
              <w:bookmarkStart w:id="2990" w:name="_Toc530662156"/>
              <w:bookmarkStart w:id="2991" w:name="_Toc530662623"/>
              <w:bookmarkEnd w:id="2989"/>
              <w:bookmarkEnd w:id="2990"/>
              <w:bookmarkEnd w:id="2991"/>
            </w:del>
          </w:p>
        </w:tc>
        <w:tc>
          <w:tcPr>
            <w:tcW w:w="6686" w:type="dxa"/>
          </w:tcPr>
          <w:p w14:paraId="1850C0A2" w14:textId="2169656B" w:rsidR="00F5523F" w:rsidRPr="002947C2" w:rsidDel="00C774DC" w:rsidRDefault="00F5523F" w:rsidP="00E6227B">
            <w:pPr>
              <w:spacing w:line="276" w:lineRule="auto"/>
              <w:rPr>
                <w:del w:id="2992" w:author="phuong vu" w:date="2018-11-22T13:51:00Z"/>
                <w:lang w:val="en-US"/>
              </w:rPr>
              <w:pPrChange w:id="2993" w:author="phuong vu" w:date="2018-11-23T13:48:00Z">
                <w:pPr>
                  <w:spacing w:line="276" w:lineRule="auto"/>
                </w:pPr>
              </w:pPrChange>
            </w:pPr>
            <w:del w:id="2994" w:author="phuong vu" w:date="2018-11-22T13:51:00Z">
              <w:r w:rsidDel="00C774DC">
                <w:rPr>
                  <w:lang w:val="en-US"/>
                </w:rPr>
                <w:delText xml:space="preserve">Truy cập được trang web quản lí và </w:delText>
              </w:r>
              <w:r w:rsidR="005E4157" w:rsidDel="00C774DC">
                <w:rPr>
                  <w:lang w:val="en-US"/>
                </w:rPr>
                <w:delText>đăng nhập</w:delText>
              </w:r>
              <w:r w:rsidDel="00C774DC">
                <w:rPr>
                  <w:lang w:val="en-US"/>
                </w:rPr>
                <w:delText xml:space="preserve"> thành công vào hệ thống.</w:delText>
              </w:r>
              <w:bookmarkStart w:id="2995" w:name="_Toc530658433"/>
              <w:bookmarkStart w:id="2996" w:name="_Toc530662157"/>
              <w:bookmarkStart w:id="2997" w:name="_Toc530662624"/>
              <w:bookmarkEnd w:id="2995"/>
              <w:bookmarkEnd w:id="2996"/>
              <w:bookmarkEnd w:id="2997"/>
            </w:del>
          </w:p>
        </w:tc>
        <w:bookmarkStart w:id="2998" w:name="_Toc530658434"/>
        <w:bookmarkStart w:id="2999" w:name="_Toc530662158"/>
        <w:bookmarkStart w:id="3000" w:name="_Toc530662625"/>
        <w:bookmarkEnd w:id="2998"/>
        <w:bookmarkEnd w:id="2999"/>
        <w:bookmarkEnd w:id="3000"/>
      </w:tr>
      <w:tr w:rsidR="00FF18BA" w:rsidDel="00C774DC" w14:paraId="1C33292B" w14:textId="5DEA635B" w:rsidTr="00A06DD8">
        <w:trPr>
          <w:del w:id="3001" w:author="phuong vu" w:date="2018-11-22T13:51:00Z"/>
        </w:trPr>
        <w:tc>
          <w:tcPr>
            <w:tcW w:w="2425" w:type="dxa"/>
          </w:tcPr>
          <w:p w14:paraId="6AB6AF95" w14:textId="1EEBF6AB" w:rsidR="00F5523F" w:rsidRPr="00B808BD" w:rsidDel="00C774DC" w:rsidRDefault="00F5523F" w:rsidP="00E6227B">
            <w:pPr>
              <w:spacing w:line="276" w:lineRule="auto"/>
              <w:rPr>
                <w:del w:id="3002" w:author="phuong vu" w:date="2018-11-22T13:51:00Z"/>
                <w:b/>
              </w:rPr>
              <w:pPrChange w:id="3003" w:author="phuong vu" w:date="2018-11-23T13:48:00Z">
                <w:pPr>
                  <w:spacing w:line="276" w:lineRule="auto"/>
                </w:pPr>
              </w:pPrChange>
            </w:pPr>
            <w:del w:id="3004" w:author="phuong vu" w:date="2018-11-22T13:51:00Z">
              <w:r w:rsidRPr="00B808BD" w:rsidDel="00C774DC">
                <w:rPr>
                  <w:b/>
                </w:rPr>
                <w:delText>Cách xử lí</w:delText>
              </w:r>
              <w:bookmarkStart w:id="3005" w:name="_Toc530658435"/>
              <w:bookmarkStart w:id="3006" w:name="_Toc530662159"/>
              <w:bookmarkStart w:id="3007" w:name="_Toc530662626"/>
              <w:bookmarkEnd w:id="3005"/>
              <w:bookmarkEnd w:id="3006"/>
              <w:bookmarkEnd w:id="3007"/>
            </w:del>
          </w:p>
        </w:tc>
        <w:tc>
          <w:tcPr>
            <w:tcW w:w="6686" w:type="dxa"/>
          </w:tcPr>
          <w:p w14:paraId="7D7AC7DC" w14:textId="6270B7CA" w:rsidR="00F5523F" w:rsidDel="00C774DC" w:rsidRDefault="00F5523F" w:rsidP="00E6227B">
            <w:pPr>
              <w:spacing w:line="276" w:lineRule="auto"/>
              <w:rPr>
                <w:del w:id="3008" w:author="phuong vu" w:date="2018-11-22T13:51:00Z"/>
                <w:lang w:val="en-US"/>
              </w:rPr>
              <w:pPrChange w:id="3009" w:author="phuong vu" w:date="2018-11-23T13:48:00Z">
                <w:pPr>
                  <w:spacing w:line="276" w:lineRule="auto"/>
                </w:pPr>
              </w:pPrChange>
            </w:pPr>
            <w:del w:id="3010" w:author="phuong vu" w:date="2018-11-22T13:51:00Z">
              <w:r w:rsidDel="00C774DC">
                <w:rPr>
                  <w:lang w:val="en-US"/>
                </w:rPr>
                <w:delText>Bước 1: Click “</w:delText>
              </w:r>
              <w:r w:rsidRPr="002947C2" w:rsidDel="00C774DC">
                <w:rPr>
                  <w:i/>
                  <w:lang w:val="en-US"/>
                </w:rPr>
                <w:delText xml:space="preserve">Quản lí </w:delText>
              </w:r>
              <w:r w:rsidDel="00C774DC">
                <w:rPr>
                  <w:i/>
                  <w:lang w:val="en-US"/>
                </w:rPr>
                <w:delText>biên nhận</w:delText>
              </w:r>
              <w:r w:rsidDel="00C774DC">
                <w:rPr>
                  <w:lang w:val="en-US"/>
                </w:rPr>
                <w:delText>” ở bên thanh menu cạnh trái và chọn trạng thái của biên nhận. Danh mục con của quản lí biên nhận được hiển thị như sau:</w:delText>
              </w:r>
              <w:bookmarkStart w:id="3011" w:name="_Toc530658436"/>
              <w:bookmarkStart w:id="3012" w:name="_Toc530662160"/>
              <w:bookmarkStart w:id="3013" w:name="_Toc530662627"/>
              <w:bookmarkEnd w:id="3011"/>
              <w:bookmarkEnd w:id="3012"/>
              <w:bookmarkEnd w:id="3013"/>
            </w:del>
          </w:p>
          <w:p w14:paraId="6A522FDE" w14:textId="57E98DC5" w:rsidR="00F5523F" w:rsidDel="00C774DC" w:rsidRDefault="00F5523F" w:rsidP="00E6227B">
            <w:pPr>
              <w:pStyle w:val="ListParagraph"/>
              <w:numPr>
                <w:ilvl w:val="0"/>
                <w:numId w:val="29"/>
              </w:numPr>
              <w:spacing w:line="276" w:lineRule="auto"/>
              <w:rPr>
                <w:del w:id="3014" w:author="phuong vu" w:date="2018-11-22T13:51:00Z"/>
                <w:lang w:val="en-US"/>
              </w:rPr>
              <w:pPrChange w:id="3015" w:author="phuong vu" w:date="2018-11-23T13:48:00Z">
                <w:pPr>
                  <w:pStyle w:val="ListParagraph"/>
                  <w:numPr>
                    <w:numId w:val="29"/>
                  </w:numPr>
                  <w:spacing w:line="276" w:lineRule="auto"/>
                  <w:ind w:hanging="360"/>
                </w:pPr>
              </w:pPrChange>
            </w:pPr>
            <w:del w:id="3016" w:author="phuong vu" w:date="2018-11-22T13:51:00Z">
              <w:r w:rsidRPr="002947C2" w:rsidDel="00C774DC">
                <w:rPr>
                  <w:i/>
                  <w:lang w:val="en-US"/>
                </w:rPr>
                <w:delText>Nhân viên quản lí đơn hàng</w:delText>
              </w:r>
              <w:r w:rsidDel="00C774DC">
                <w:rPr>
                  <w:lang w:val="en-US"/>
                </w:rPr>
                <w:delText xml:space="preserve">: </w:delText>
              </w:r>
              <w:r w:rsidR="00C23007" w:rsidDel="00C774DC">
                <w:rPr>
                  <w:lang w:val="en-US"/>
                </w:rPr>
                <w:delText>Đang chờ nhận đồ, đã nhận đồ, đang chờ giao đồ, đã giao đồ.</w:delText>
              </w:r>
              <w:bookmarkStart w:id="3017" w:name="_Toc530658437"/>
              <w:bookmarkStart w:id="3018" w:name="_Toc530662161"/>
              <w:bookmarkStart w:id="3019" w:name="_Toc530662628"/>
              <w:bookmarkEnd w:id="3017"/>
              <w:bookmarkEnd w:id="3018"/>
              <w:bookmarkEnd w:id="3019"/>
            </w:del>
          </w:p>
          <w:p w14:paraId="455C2DB8" w14:textId="669B4042" w:rsidR="00C23007" w:rsidRPr="00A06DD8" w:rsidDel="00C774DC" w:rsidRDefault="00C23007" w:rsidP="00E6227B">
            <w:pPr>
              <w:pStyle w:val="ListParagraph"/>
              <w:numPr>
                <w:ilvl w:val="0"/>
                <w:numId w:val="29"/>
              </w:numPr>
              <w:spacing w:line="276" w:lineRule="auto"/>
              <w:rPr>
                <w:del w:id="3020" w:author="phuong vu" w:date="2018-11-22T13:51:00Z"/>
                <w:lang w:val="en-US"/>
              </w:rPr>
              <w:pPrChange w:id="3021" w:author="phuong vu" w:date="2018-11-23T13:48:00Z">
                <w:pPr>
                  <w:pStyle w:val="ListParagraph"/>
                  <w:numPr>
                    <w:numId w:val="29"/>
                  </w:numPr>
                  <w:spacing w:line="276" w:lineRule="auto"/>
                  <w:ind w:hanging="360"/>
                </w:pPr>
              </w:pPrChange>
            </w:pPr>
            <w:del w:id="3022" w:author="phuong vu" w:date="2018-11-22T13:51:00Z">
              <w:r w:rsidRPr="007C127C" w:rsidDel="00C774DC">
                <w:rPr>
                  <w:i/>
                  <w:lang w:val="en-US"/>
                </w:rPr>
                <w:delText>Nhân viên nhận và trả quần áo</w:delText>
              </w:r>
              <w:r w:rsidR="00F5523F" w:rsidRPr="00A06DD8" w:rsidDel="00C774DC">
                <w:rPr>
                  <w:i/>
                  <w:lang w:val="en-US"/>
                </w:rPr>
                <w:delText>:</w:delText>
              </w:r>
              <w:r w:rsidR="00F5523F" w:rsidRPr="00A06DD8" w:rsidDel="00C774DC">
                <w:rPr>
                  <w:lang w:val="en-US"/>
                </w:rPr>
                <w:delText xml:space="preserve"> </w:delText>
              </w:r>
              <w:r w:rsidRPr="00A06DD8" w:rsidDel="00C774DC">
                <w:rPr>
                  <w:lang w:val="en-US"/>
                </w:rPr>
                <w:delText>Đang ch</w:delText>
              </w:r>
              <w:r w:rsidRPr="007C127C" w:rsidDel="00C774DC">
                <w:rPr>
                  <w:lang w:val="en-US"/>
                </w:rPr>
                <w:delText>ờ nhận đồ, đã nhận đồ, đang chờ giao đồ, đã giao đồ</w:delText>
              </w:r>
              <w:r w:rsidDel="00C774DC">
                <w:rPr>
                  <w:lang w:val="en-US"/>
                </w:rPr>
                <w:delText>.</w:delText>
              </w:r>
              <w:r w:rsidRPr="00A06DD8" w:rsidDel="00C774DC">
                <w:rPr>
                  <w:lang w:val="en-US"/>
                </w:rPr>
                <w:delText xml:space="preserve"> </w:delText>
              </w:r>
              <w:bookmarkStart w:id="3023" w:name="_Toc530658438"/>
              <w:bookmarkStart w:id="3024" w:name="_Toc530662162"/>
              <w:bookmarkStart w:id="3025" w:name="_Toc530662629"/>
              <w:bookmarkEnd w:id="3023"/>
              <w:bookmarkEnd w:id="3024"/>
              <w:bookmarkEnd w:id="3025"/>
            </w:del>
          </w:p>
          <w:p w14:paraId="0C2F52D8" w14:textId="0E7F1EA0" w:rsidR="00F5523F" w:rsidDel="00C774DC" w:rsidRDefault="00F5523F" w:rsidP="00E6227B">
            <w:pPr>
              <w:spacing w:line="276" w:lineRule="auto"/>
              <w:rPr>
                <w:del w:id="3026" w:author="phuong vu" w:date="2018-11-22T13:51:00Z"/>
                <w:lang w:val="en-US"/>
              </w:rPr>
              <w:pPrChange w:id="3027" w:author="phuong vu" w:date="2018-11-23T13:48:00Z">
                <w:pPr>
                  <w:spacing w:line="276" w:lineRule="auto"/>
                </w:pPr>
              </w:pPrChange>
            </w:pPr>
            <w:del w:id="3028" w:author="phuong vu" w:date="2018-11-22T13:51:00Z">
              <w:r w:rsidDel="00C774DC">
                <w:rPr>
                  <w:lang w:val="en-US"/>
                </w:rPr>
                <w:delText xml:space="preserve">Bước 2: Danh sách </w:delText>
              </w:r>
              <w:r w:rsidR="00C23007" w:rsidDel="00C774DC">
                <w:rPr>
                  <w:lang w:val="en-US"/>
                </w:rPr>
                <w:delText>biên nhận</w:delText>
              </w:r>
              <w:r w:rsidDel="00C774DC">
                <w:rPr>
                  <w:lang w:val="en-US"/>
                </w:rPr>
                <w:delText xml:space="preserve"> được hiển thị theo dạng bảng. Ở đây người dùng có thể tìm kiếm </w:delText>
              </w:r>
              <w:r w:rsidR="00C23007" w:rsidDel="00C774DC">
                <w:rPr>
                  <w:lang w:val="en-US"/>
                </w:rPr>
                <w:delText>biên nhận</w:delText>
              </w:r>
              <w:r w:rsidDel="00C774DC">
                <w:rPr>
                  <w:lang w:val="en-US"/>
                </w:rPr>
                <w:delText xml:space="preserve"> dựa trên các tiêu chí là các cột của bảng.</w:delText>
              </w:r>
              <w:bookmarkStart w:id="3029" w:name="_Toc530658439"/>
              <w:bookmarkStart w:id="3030" w:name="_Toc530662163"/>
              <w:bookmarkStart w:id="3031" w:name="_Toc530662630"/>
              <w:bookmarkEnd w:id="3029"/>
              <w:bookmarkEnd w:id="3030"/>
              <w:bookmarkEnd w:id="3031"/>
            </w:del>
          </w:p>
          <w:p w14:paraId="0E89DB0C" w14:textId="27ADC36C" w:rsidR="00F5523F" w:rsidDel="00C774DC" w:rsidRDefault="00F5523F" w:rsidP="00E6227B">
            <w:pPr>
              <w:spacing w:line="276" w:lineRule="auto"/>
              <w:rPr>
                <w:del w:id="3032" w:author="phuong vu" w:date="2018-11-22T13:51:00Z"/>
                <w:lang w:val="en-US"/>
              </w:rPr>
              <w:pPrChange w:id="3033" w:author="phuong vu" w:date="2018-11-23T13:48:00Z">
                <w:pPr>
                  <w:spacing w:line="276" w:lineRule="auto"/>
                </w:pPr>
              </w:pPrChange>
            </w:pPr>
            <w:del w:id="3034" w:author="phuong vu" w:date="2018-11-22T13:51:00Z">
              <w:r w:rsidDel="00C774DC">
                <w:rPr>
                  <w:lang w:val="en-US"/>
                </w:rPr>
                <w:delText xml:space="preserve">Bước 3: Khi người dùng </w:delText>
              </w:r>
              <w:r w:rsidR="00A06DD8" w:rsidDel="00C774DC">
                <w:rPr>
                  <w:lang w:val="en-US"/>
                </w:rPr>
                <w:delText>nhấn</w:delText>
              </w:r>
              <w:r w:rsidDel="00C774DC">
                <w:rPr>
                  <w:lang w:val="en-US"/>
                </w:rPr>
                <w:delText xml:space="preserve"> vào tên khách hàng để truy cập vào chi tiết </w:delText>
              </w:r>
              <w:r w:rsidR="00C23007" w:rsidDel="00C774DC">
                <w:rPr>
                  <w:lang w:val="en-US"/>
                </w:rPr>
                <w:delText>biên nhận</w:delText>
              </w:r>
              <w:r w:rsidDel="00C774DC">
                <w:rPr>
                  <w:lang w:val="en-US"/>
                </w:rPr>
                <w:delText xml:space="preserve">. Ở đây, người dùng có thể xem thông tin chi tiết </w:delText>
              </w:r>
              <w:r w:rsidR="00C23007" w:rsidDel="00C774DC">
                <w:rPr>
                  <w:lang w:val="en-US"/>
                </w:rPr>
                <w:delText xml:space="preserve">biên nhận. </w:delText>
              </w:r>
              <w:r w:rsidDel="00C774DC">
                <w:rPr>
                  <w:lang w:val="en-US"/>
                </w:rPr>
                <w:delText>Các chức năng có thể tại trang chi tiết</w:delText>
              </w:r>
              <w:r w:rsidR="00C23007" w:rsidDel="00C774DC">
                <w:rPr>
                  <w:lang w:val="en-US"/>
                </w:rPr>
                <w:delText xml:space="preserve"> biên nhận </w:delText>
              </w:r>
              <w:r w:rsidDel="00C774DC">
                <w:rPr>
                  <w:lang w:val="en-US"/>
                </w:rPr>
                <w:delText>theo loại nhân viên và trạng thái đơn hàng:</w:delText>
              </w:r>
              <w:bookmarkStart w:id="3035" w:name="_Toc530658440"/>
              <w:bookmarkStart w:id="3036" w:name="_Toc530662164"/>
              <w:bookmarkStart w:id="3037" w:name="_Toc530662631"/>
              <w:bookmarkEnd w:id="3035"/>
              <w:bookmarkEnd w:id="3036"/>
              <w:bookmarkEnd w:id="3037"/>
            </w:del>
          </w:p>
          <w:p w14:paraId="3CCC9CCD" w14:textId="5A0D97C3" w:rsidR="00F5523F" w:rsidRPr="007C127C" w:rsidDel="00C774DC" w:rsidRDefault="00F5523F" w:rsidP="00E6227B">
            <w:pPr>
              <w:pStyle w:val="ListParagraph"/>
              <w:numPr>
                <w:ilvl w:val="0"/>
                <w:numId w:val="30"/>
              </w:numPr>
              <w:spacing w:line="276" w:lineRule="auto"/>
              <w:rPr>
                <w:del w:id="3038" w:author="phuong vu" w:date="2018-11-22T13:51:00Z"/>
                <w:lang w:val="en-US"/>
              </w:rPr>
              <w:pPrChange w:id="3039" w:author="phuong vu" w:date="2018-11-23T13:48:00Z">
                <w:pPr>
                  <w:pStyle w:val="ListParagraph"/>
                  <w:numPr>
                    <w:numId w:val="30"/>
                  </w:numPr>
                  <w:spacing w:line="276" w:lineRule="auto"/>
                  <w:ind w:hanging="360"/>
                </w:pPr>
              </w:pPrChange>
            </w:pPr>
            <w:del w:id="3040" w:author="phuong vu" w:date="2018-11-22T13:51:00Z">
              <w:r w:rsidDel="00C774DC">
                <w:rPr>
                  <w:lang w:val="en-US"/>
                </w:rPr>
                <w:delText>Trạng thái “</w:delText>
              </w:r>
              <w:r w:rsidRPr="002947C2" w:rsidDel="00C774DC">
                <w:rPr>
                  <w:i/>
                  <w:lang w:val="en-US"/>
                </w:rPr>
                <w:delText>đang chờ</w:delText>
              </w:r>
              <w:r w:rsidR="00C23007" w:rsidDel="00C774DC">
                <w:rPr>
                  <w:i/>
                  <w:lang w:val="en-US"/>
                </w:rPr>
                <w:delText xml:space="preserve"> nhận đồ</w:delText>
              </w:r>
              <w:r w:rsidDel="00C774DC">
                <w:rPr>
                  <w:lang w:val="en-US"/>
                </w:rPr>
                <w:delText xml:space="preserve">”: </w:delText>
              </w:r>
              <w:r w:rsidR="00C23007" w:rsidRPr="002947C2" w:rsidDel="00C774DC">
                <w:rPr>
                  <w:lang w:val="en-US"/>
                </w:rPr>
                <w:delText xml:space="preserve">Nhân viên nhận và trả quần </w:delText>
              </w:r>
              <w:r w:rsidR="00C23007" w:rsidDel="00C774DC">
                <w:rPr>
                  <w:lang w:val="en-US"/>
                </w:rPr>
                <w:delText xml:space="preserve">áo </w:delText>
              </w:r>
              <w:r w:rsidR="00A06DD8" w:rsidDel="00C774DC">
                <w:rPr>
                  <w:lang w:val="en-US"/>
                </w:rPr>
                <w:delText>nhấn</w:delText>
              </w:r>
              <w:r w:rsidDel="00C774DC">
                <w:rPr>
                  <w:lang w:val="en-US"/>
                </w:rPr>
                <w:delText xml:space="preserve"> “</w:delText>
              </w:r>
              <w:r w:rsidRPr="002947C2" w:rsidDel="00C774DC">
                <w:rPr>
                  <w:i/>
                  <w:lang w:val="en-US"/>
                </w:rPr>
                <w:delText>chấp nhận</w:delText>
              </w:r>
              <w:r w:rsidDel="00C774DC">
                <w:rPr>
                  <w:lang w:val="en-US"/>
                </w:rPr>
                <w:delText>”</w:delText>
              </w:r>
              <w:r w:rsidR="003C2A70" w:rsidDel="00C774DC">
                <w:rPr>
                  <w:lang w:val="en-US"/>
                </w:rPr>
                <w:delText xml:space="preserve">, người dùng sẽ được gán thành người đi nhận đơn hàng đó và có nhiệm vụ cập nhật thông tin biên nhận (bao gồm số lượng đồ nhận, ngày nhận và thời gian nhận). Sau khi nhận đồ hoàn tất buộc nhấn nút </w:delText>
              </w:r>
              <w:r w:rsidR="003C2A70" w:rsidRPr="007C127C" w:rsidDel="00C774DC">
                <w:rPr>
                  <w:i/>
                  <w:lang w:val="en-US"/>
                </w:rPr>
                <w:delText>“đã nhận</w:delText>
              </w:r>
              <w:r w:rsidR="003C2A70" w:rsidDel="00C774DC">
                <w:rPr>
                  <w:i/>
                  <w:lang w:val="en-US"/>
                </w:rPr>
                <w:delText>”</w:delText>
              </w:r>
              <w:r w:rsidR="003C2A70" w:rsidDel="00C774DC">
                <w:rPr>
                  <w:lang w:val="en-US"/>
                </w:rPr>
                <w:delText xml:space="preserve"> để thay đổi trạng thái biên nhận thành </w:delText>
              </w:r>
              <w:r w:rsidR="003C2A70" w:rsidDel="00C774DC">
                <w:rPr>
                  <w:i/>
                  <w:lang w:val="en-US"/>
                </w:rPr>
                <w:delText xml:space="preserve">“đã nhận đồ” </w:delText>
              </w:r>
              <w:r w:rsidR="003C2A70" w:rsidDel="00C774DC">
                <w:rPr>
                  <w:lang w:val="en-US"/>
                </w:rPr>
                <w:delText xml:space="preserve">và đơn hàng ứng với biên nhận chuyển từ </w:delText>
              </w:r>
              <w:r w:rsidR="003C2A70" w:rsidDel="00C774DC">
                <w:rPr>
                  <w:i/>
                  <w:lang w:val="en-US"/>
                </w:rPr>
                <w:delText xml:space="preserve">“đã nhận” </w:delText>
              </w:r>
              <w:r w:rsidR="003C2A70" w:rsidDel="00C774DC">
                <w:rPr>
                  <w:lang w:val="en-US"/>
                </w:rPr>
                <w:delText xml:space="preserve">thành </w:delText>
              </w:r>
              <w:r w:rsidR="003C2A70" w:rsidDel="00C774DC">
                <w:rPr>
                  <w:i/>
                  <w:lang w:val="en-US"/>
                </w:rPr>
                <w:delText xml:space="preserve">“đang chờ xử lí”. </w:delText>
              </w:r>
              <w:bookmarkStart w:id="3041" w:name="_Toc530658441"/>
              <w:bookmarkStart w:id="3042" w:name="_Toc530662165"/>
              <w:bookmarkStart w:id="3043" w:name="_Toc530662632"/>
              <w:bookmarkEnd w:id="3041"/>
              <w:bookmarkEnd w:id="3042"/>
              <w:bookmarkEnd w:id="3043"/>
            </w:del>
          </w:p>
          <w:p w14:paraId="4E1524D7" w14:textId="057B153C" w:rsidR="003C2A70" w:rsidRPr="002947C2" w:rsidDel="00C774DC" w:rsidRDefault="003C2A70" w:rsidP="00E6227B">
            <w:pPr>
              <w:pStyle w:val="ListParagraph"/>
              <w:numPr>
                <w:ilvl w:val="0"/>
                <w:numId w:val="30"/>
              </w:numPr>
              <w:spacing w:line="276" w:lineRule="auto"/>
              <w:rPr>
                <w:del w:id="3044" w:author="phuong vu" w:date="2018-11-22T13:51:00Z"/>
                <w:lang w:val="en-US"/>
              </w:rPr>
              <w:pPrChange w:id="3045" w:author="phuong vu" w:date="2018-11-23T13:48:00Z">
                <w:pPr>
                  <w:pStyle w:val="ListParagraph"/>
                  <w:numPr>
                    <w:numId w:val="30"/>
                  </w:numPr>
                  <w:spacing w:line="276" w:lineRule="auto"/>
                  <w:ind w:hanging="360"/>
                </w:pPr>
              </w:pPrChange>
            </w:pPr>
            <w:del w:id="3046" w:author="phuong vu" w:date="2018-11-22T13:51:00Z">
              <w:r w:rsidDel="00C774DC">
                <w:rPr>
                  <w:lang w:val="en-US"/>
                </w:rPr>
                <w:delText xml:space="preserve">Trạng thái </w:delText>
              </w:r>
              <w:r w:rsidDel="00C774DC">
                <w:rPr>
                  <w:i/>
                  <w:lang w:val="en-US"/>
                </w:rPr>
                <w:delText xml:space="preserve">“đang chờ giao đồ”: </w:delText>
              </w:r>
              <w:r w:rsidDel="00C774DC">
                <w:rPr>
                  <w:lang w:val="en-US"/>
                </w:rPr>
                <w:delText xml:space="preserve">Nhân viên nhận và trả quần ảo </w:delText>
              </w:r>
              <w:r w:rsidR="00A06DD8" w:rsidDel="00C774DC">
                <w:rPr>
                  <w:lang w:val="en-US"/>
                </w:rPr>
                <w:delText>nhấn</w:delText>
              </w:r>
              <w:r w:rsidDel="00C774DC">
                <w:rPr>
                  <w:lang w:val="en-US"/>
                </w:rPr>
                <w:delText xml:space="preserve"> vào nút </w:delText>
              </w:r>
              <w:r w:rsidDel="00C774DC">
                <w:rPr>
                  <w:i/>
                  <w:lang w:val="en-US"/>
                </w:rPr>
                <w:delText xml:space="preserve">“giao đồ”, </w:delText>
              </w:r>
              <w:r w:rsidDel="00C774DC">
                <w:rPr>
                  <w:lang w:val="en-US"/>
                </w:rPr>
                <w:delText>người dùng sẽ được gán thành người đi giao đơn hàng đó và có nhiệm vụ câp nhật thông tin biên nhận (bao gồm thời gian, ngày giao đơn hàng). Sau khi giao hoàn tất buộc nhấn nút “</w:delText>
              </w:r>
              <w:r w:rsidRPr="007C127C" w:rsidDel="00C774DC">
                <w:rPr>
                  <w:i/>
                  <w:lang w:val="en-US"/>
                </w:rPr>
                <w:delText>đã giao</w:delText>
              </w:r>
              <w:r w:rsidDel="00C774DC">
                <w:rPr>
                  <w:lang w:val="en-US"/>
                </w:rPr>
                <w:delText>”</w:delText>
              </w:r>
              <w:r w:rsidR="00FF18BA" w:rsidDel="00C774DC">
                <w:rPr>
                  <w:lang w:val="en-US"/>
                </w:rPr>
                <w:delText xml:space="preserve"> và đơn hàng ứng với biên nhận chuyển từ “</w:delText>
              </w:r>
              <w:r w:rsidR="00FF18BA" w:rsidRPr="007C127C" w:rsidDel="00C774DC">
                <w:rPr>
                  <w:i/>
                  <w:lang w:val="en-US"/>
                </w:rPr>
                <w:delText>đã xử lí hoàn tất</w:delText>
              </w:r>
              <w:r w:rsidR="00FF18BA" w:rsidDel="00C774DC">
                <w:rPr>
                  <w:lang w:val="en-US"/>
                </w:rPr>
                <w:delText xml:space="preserve">” thành </w:delText>
              </w:r>
              <w:r w:rsidR="00FF18BA" w:rsidDel="00C774DC">
                <w:rPr>
                  <w:i/>
                  <w:lang w:val="en-US"/>
                </w:rPr>
                <w:delText>“thành công”.</w:delText>
              </w:r>
              <w:bookmarkStart w:id="3047" w:name="_Toc530658442"/>
              <w:bookmarkStart w:id="3048" w:name="_Toc530662166"/>
              <w:bookmarkStart w:id="3049" w:name="_Toc530662633"/>
              <w:bookmarkEnd w:id="3047"/>
              <w:bookmarkEnd w:id="3048"/>
              <w:bookmarkEnd w:id="3049"/>
            </w:del>
          </w:p>
        </w:tc>
        <w:bookmarkStart w:id="3050" w:name="_Toc530658443"/>
        <w:bookmarkStart w:id="3051" w:name="_Toc530662167"/>
        <w:bookmarkStart w:id="3052" w:name="_Toc530662634"/>
        <w:bookmarkEnd w:id="3050"/>
        <w:bookmarkEnd w:id="3051"/>
        <w:bookmarkEnd w:id="3052"/>
      </w:tr>
      <w:tr w:rsidR="00FF18BA" w:rsidDel="00C774DC" w14:paraId="3E9ED423" w14:textId="207384AC" w:rsidTr="00A06DD8">
        <w:trPr>
          <w:del w:id="3053" w:author="phuong vu" w:date="2018-11-22T13:51:00Z"/>
        </w:trPr>
        <w:tc>
          <w:tcPr>
            <w:tcW w:w="2425" w:type="dxa"/>
          </w:tcPr>
          <w:p w14:paraId="71BF2106" w14:textId="105D1E7B" w:rsidR="00F5523F" w:rsidRPr="00B808BD" w:rsidDel="00C774DC" w:rsidRDefault="00F5523F" w:rsidP="00E6227B">
            <w:pPr>
              <w:spacing w:line="276" w:lineRule="auto"/>
              <w:rPr>
                <w:del w:id="3054" w:author="phuong vu" w:date="2018-11-22T13:51:00Z"/>
                <w:b/>
              </w:rPr>
              <w:pPrChange w:id="3055" w:author="phuong vu" w:date="2018-11-23T13:48:00Z">
                <w:pPr>
                  <w:spacing w:line="276" w:lineRule="auto"/>
                </w:pPr>
              </w:pPrChange>
            </w:pPr>
            <w:del w:id="3056" w:author="phuong vu" w:date="2018-11-22T13:51:00Z">
              <w:r w:rsidRPr="00B808BD" w:rsidDel="00C774DC">
                <w:rPr>
                  <w:b/>
                </w:rPr>
                <w:delText>Kết quả</w:delText>
              </w:r>
              <w:bookmarkStart w:id="3057" w:name="_Toc530658444"/>
              <w:bookmarkStart w:id="3058" w:name="_Toc530662168"/>
              <w:bookmarkStart w:id="3059" w:name="_Toc530662635"/>
              <w:bookmarkEnd w:id="3057"/>
              <w:bookmarkEnd w:id="3058"/>
              <w:bookmarkEnd w:id="3059"/>
            </w:del>
          </w:p>
        </w:tc>
        <w:tc>
          <w:tcPr>
            <w:tcW w:w="6686" w:type="dxa"/>
          </w:tcPr>
          <w:p w14:paraId="4C62CB2E" w14:textId="1282B1A9" w:rsidR="00F5523F" w:rsidDel="00C774DC" w:rsidRDefault="00F5523F" w:rsidP="00E6227B">
            <w:pPr>
              <w:spacing w:line="276" w:lineRule="auto"/>
              <w:rPr>
                <w:del w:id="3060" w:author="phuong vu" w:date="2018-11-22T13:51:00Z"/>
                <w:lang w:val="en-US"/>
              </w:rPr>
              <w:pPrChange w:id="3061" w:author="phuong vu" w:date="2018-11-23T13:48:00Z">
                <w:pPr>
                  <w:spacing w:line="276" w:lineRule="auto"/>
                </w:pPr>
              </w:pPrChange>
            </w:pPr>
            <w:del w:id="3062" w:author="phuong vu" w:date="2018-11-22T13:51:00Z">
              <w:r w:rsidDel="00C774DC">
                <w:rPr>
                  <w:lang w:val="en-US"/>
                </w:rPr>
                <w:delText xml:space="preserve">Hiển thị thông tin tất cả </w:delText>
              </w:r>
              <w:r w:rsidR="00FF18BA" w:rsidDel="00C774DC">
                <w:rPr>
                  <w:lang w:val="en-US"/>
                </w:rPr>
                <w:delText xml:space="preserve">biên nhận </w:delText>
              </w:r>
              <w:r w:rsidDel="00C774DC">
                <w:rPr>
                  <w:lang w:val="en-US"/>
                </w:rPr>
                <w:delText>dưới dạng bảng.</w:delText>
              </w:r>
              <w:bookmarkStart w:id="3063" w:name="_Toc530658445"/>
              <w:bookmarkStart w:id="3064" w:name="_Toc530662169"/>
              <w:bookmarkStart w:id="3065" w:name="_Toc530662636"/>
              <w:bookmarkEnd w:id="3063"/>
              <w:bookmarkEnd w:id="3064"/>
              <w:bookmarkEnd w:id="3065"/>
            </w:del>
          </w:p>
          <w:p w14:paraId="0519820D" w14:textId="244905E2" w:rsidR="00F5523F" w:rsidRPr="002947C2" w:rsidDel="00C774DC" w:rsidRDefault="00F5523F" w:rsidP="00E6227B">
            <w:pPr>
              <w:spacing w:line="276" w:lineRule="auto"/>
              <w:rPr>
                <w:del w:id="3066" w:author="phuong vu" w:date="2018-11-22T13:51:00Z"/>
                <w:lang w:val="en-US"/>
              </w:rPr>
              <w:pPrChange w:id="3067" w:author="phuong vu" w:date="2018-11-23T13:48:00Z">
                <w:pPr>
                  <w:spacing w:line="276" w:lineRule="auto"/>
                </w:pPr>
              </w:pPrChange>
            </w:pPr>
            <w:del w:id="3068" w:author="phuong vu" w:date="2018-11-22T13:51:00Z">
              <w:r w:rsidDel="00C774DC">
                <w:rPr>
                  <w:lang w:val="en-US"/>
                </w:rPr>
                <w:delText xml:space="preserve">Khi </w:delText>
              </w:r>
              <w:r w:rsidR="00A06DD8" w:rsidDel="00C774DC">
                <w:rPr>
                  <w:lang w:val="en-US"/>
                </w:rPr>
                <w:delText>nhấn</w:delText>
              </w:r>
              <w:r w:rsidDel="00C774DC">
                <w:rPr>
                  <w:lang w:val="en-US"/>
                </w:rPr>
                <w:delText xml:space="preserve"> vào tên khách hàng hiển thị chi tiết </w:delText>
              </w:r>
              <w:r w:rsidR="00FF18BA" w:rsidDel="00C774DC">
                <w:rPr>
                  <w:lang w:val="en-US"/>
                </w:rPr>
                <w:delText>biên nhận</w:delText>
              </w:r>
              <w:r w:rsidDel="00C774DC">
                <w:rPr>
                  <w:lang w:val="en-US"/>
                </w:rPr>
                <w:delText>.</w:delText>
              </w:r>
              <w:bookmarkStart w:id="3069" w:name="_Toc530658446"/>
              <w:bookmarkStart w:id="3070" w:name="_Toc530662170"/>
              <w:bookmarkStart w:id="3071" w:name="_Toc530662637"/>
              <w:bookmarkEnd w:id="3069"/>
              <w:bookmarkEnd w:id="3070"/>
              <w:bookmarkEnd w:id="3071"/>
            </w:del>
          </w:p>
        </w:tc>
        <w:bookmarkStart w:id="3072" w:name="_Toc530658447"/>
        <w:bookmarkStart w:id="3073" w:name="_Toc530662171"/>
        <w:bookmarkStart w:id="3074" w:name="_Toc530662638"/>
        <w:bookmarkEnd w:id="3072"/>
        <w:bookmarkEnd w:id="3073"/>
        <w:bookmarkEnd w:id="3074"/>
      </w:tr>
      <w:tr w:rsidR="00FF18BA" w:rsidDel="00C774DC" w14:paraId="497A03F3" w14:textId="4F901E7E" w:rsidTr="00A06DD8">
        <w:trPr>
          <w:del w:id="3075" w:author="phuong vu" w:date="2018-11-22T13:51:00Z"/>
        </w:trPr>
        <w:tc>
          <w:tcPr>
            <w:tcW w:w="2425" w:type="dxa"/>
          </w:tcPr>
          <w:p w14:paraId="6E3D0B05" w14:textId="6FC66B53" w:rsidR="00F5523F" w:rsidRPr="00B808BD" w:rsidDel="00C774DC" w:rsidRDefault="00F5523F" w:rsidP="00E6227B">
            <w:pPr>
              <w:spacing w:line="276" w:lineRule="auto"/>
              <w:rPr>
                <w:del w:id="3076" w:author="phuong vu" w:date="2018-11-22T13:51:00Z"/>
                <w:b/>
              </w:rPr>
              <w:pPrChange w:id="3077" w:author="phuong vu" w:date="2018-11-23T13:48:00Z">
                <w:pPr>
                  <w:spacing w:line="276" w:lineRule="auto"/>
                </w:pPr>
              </w:pPrChange>
            </w:pPr>
            <w:del w:id="3078" w:author="phuong vu" w:date="2018-11-22T13:51:00Z">
              <w:r w:rsidRPr="00B808BD" w:rsidDel="00C774DC">
                <w:rPr>
                  <w:b/>
                </w:rPr>
                <w:delText>Ghi chú</w:delText>
              </w:r>
              <w:bookmarkStart w:id="3079" w:name="_Toc530658448"/>
              <w:bookmarkStart w:id="3080" w:name="_Toc530662172"/>
              <w:bookmarkStart w:id="3081" w:name="_Toc530662639"/>
              <w:bookmarkEnd w:id="3079"/>
              <w:bookmarkEnd w:id="3080"/>
              <w:bookmarkEnd w:id="3081"/>
            </w:del>
          </w:p>
        </w:tc>
        <w:tc>
          <w:tcPr>
            <w:tcW w:w="6686" w:type="dxa"/>
          </w:tcPr>
          <w:p w14:paraId="36DCA385" w14:textId="2A1054C0" w:rsidR="00F5523F" w:rsidDel="00C774DC" w:rsidRDefault="00F5523F" w:rsidP="00E6227B">
            <w:pPr>
              <w:keepNext/>
              <w:spacing w:line="276" w:lineRule="auto"/>
              <w:rPr>
                <w:del w:id="3082" w:author="phuong vu" w:date="2018-11-22T13:51:00Z"/>
              </w:rPr>
              <w:pPrChange w:id="3083" w:author="phuong vu" w:date="2018-11-23T13:48:00Z">
                <w:pPr>
                  <w:keepNext/>
                  <w:spacing w:line="276" w:lineRule="auto"/>
                </w:pPr>
              </w:pPrChange>
            </w:pPr>
            <w:bookmarkStart w:id="3084" w:name="_Toc530658449"/>
            <w:bookmarkStart w:id="3085" w:name="_Toc530662173"/>
            <w:bookmarkStart w:id="3086" w:name="_Toc530662640"/>
            <w:bookmarkEnd w:id="3084"/>
            <w:bookmarkEnd w:id="3085"/>
            <w:bookmarkEnd w:id="3086"/>
          </w:p>
        </w:tc>
        <w:bookmarkStart w:id="3087" w:name="_Toc530658450"/>
        <w:bookmarkStart w:id="3088" w:name="_Toc530662174"/>
        <w:bookmarkStart w:id="3089" w:name="_Toc530662641"/>
        <w:bookmarkEnd w:id="3087"/>
        <w:bookmarkEnd w:id="3088"/>
        <w:bookmarkEnd w:id="3089"/>
      </w:tr>
    </w:tbl>
    <w:p w14:paraId="61D1C12D" w14:textId="66EEB252" w:rsidR="00F5523F" w:rsidRPr="00A06DD8" w:rsidDel="00C774DC" w:rsidRDefault="00F5523F" w:rsidP="00E6227B">
      <w:pPr>
        <w:spacing w:line="276" w:lineRule="auto"/>
        <w:rPr>
          <w:del w:id="3090" w:author="phuong vu" w:date="2018-11-22T13:51:00Z"/>
        </w:rPr>
        <w:pPrChange w:id="3091" w:author="phuong vu" w:date="2018-11-23T13:48:00Z">
          <w:pPr/>
        </w:pPrChange>
      </w:pPr>
      <w:bookmarkStart w:id="3092" w:name="_Toc530658451"/>
      <w:bookmarkStart w:id="3093" w:name="_Toc530662175"/>
      <w:bookmarkStart w:id="3094" w:name="_Toc530662642"/>
      <w:bookmarkEnd w:id="3092"/>
      <w:bookmarkEnd w:id="3093"/>
      <w:bookmarkEnd w:id="3094"/>
    </w:p>
    <w:p w14:paraId="1834BFC0" w14:textId="7E0B7BBC" w:rsidR="00730F28" w:rsidDel="00C774DC" w:rsidRDefault="00730F28" w:rsidP="00E6227B">
      <w:pPr>
        <w:pStyle w:val="Heading4"/>
        <w:spacing w:line="276" w:lineRule="auto"/>
        <w:rPr>
          <w:del w:id="3095" w:author="phuong vu" w:date="2018-11-22T13:51:00Z"/>
        </w:rPr>
        <w:pPrChange w:id="3096" w:author="phuong vu" w:date="2018-11-23T13:48:00Z">
          <w:pPr>
            <w:pStyle w:val="Heading4"/>
          </w:pPr>
        </w:pPrChange>
      </w:pPr>
      <w:del w:id="3097" w:author="phuong vu" w:date="2018-11-22T13:51:00Z">
        <w:r w:rsidDel="00C774DC">
          <w:rPr>
            <w:lang w:val="en-US"/>
          </w:rPr>
          <w:delText xml:space="preserve"> </w:delText>
        </w:r>
        <w:r w:rsidDel="00C774DC">
          <w:delText>Quản lí phân công xử lí đơn hàng</w:delText>
        </w:r>
        <w:bookmarkStart w:id="3098" w:name="_Toc530658452"/>
        <w:bookmarkStart w:id="3099" w:name="_Toc530662176"/>
        <w:bookmarkStart w:id="3100" w:name="_Toc530662643"/>
        <w:bookmarkEnd w:id="3098"/>
        <w:bookmarkEnd w:id="3099"/>
        <w:bookmarkEnd w:id="3100"/>
      </w:del>
    </w:p>
    <w:tbl>
      <w:tblPr>
        <w:tblStyle w:val="TableGrid"/>
        <w:tblW w:w="0" w:type="auto"/>
        <w:tblLook w:val="04A0" w:firstRow="1" w:lastRow="0" w:firstColumn="1" w:lastColumn="0" w:noHBand="0" w:noVBand="1"/>
      </w:tblPr>
      <w:tblGrid>
        <w:gridCol w:w="2346"/>
        <w:gridCol w:w="6431"/>
      </w:tblGrid>
      <w:tr w:rsidR="009B0E96" w:rsidDel="00C774DC" w14:paraId="42FD3F12" w14:textId="10C33A3B" w:rsidTr="00225404">
        <w:trPr>
          <w:del w:id="3101" w:author="phuong vu" w:date="2018-11-22T13:51:00Z"/>
        </w:trPr>
        <w:tc>
          <w:tcPr>
            <w:tcW w:w="2425" w:type="dxa"/>
          </w:tcPr>
          <w:p w14:paraId="4C6AE9A3" w14:textId="4B76ECF2" w:rsidR="009B0E96" w:rsidRPr="00B808BD" w:rsidDel="00C774DC" w:rsidRDefault="009B0E96" w:rsidP="00E6227B">
            <w:pPr>
              <w:spacing w:line="276" w:lineRule="auto"/>
              <w:rPr>
                <w:del w:id="3102" w:author="phuong vu" w:date="2018-11-22T13:51:00Z"/>
                <w:b/>
              </w:rPr>
              <w:pPrChange w:id="3103" w:author="phuong vu" w:date="2018-11-23T13:48:00Z">
                <w:pPr>
                  <w:spacing w:line="276" w:lineRule="auto"/>
                </w:pPr>
              </w:pPrChange>
            </w:pPr>
            <w:del w:id="3104" w:author="phuong vu" w:date="2018-11-22T13:51:00Z">
              <w:r w:rsidRPr="00B808BD" w:rsidDel="00C774DC">
                <w:rPr>
                  <w:b/>
                </w:rPr>
                <w:delText>Mã yêu cầu</w:delText>
              </w:r>
              <w:bookmarkStart w:id="3105" w:name="_Toc530658453"/>
              <w:bookmarkStart w:id="3106" w:name="_Toc530662177"/>
              <w:bookmarkStart w:id="3107" w:name="_Toc530662644"/>
              <w:bookmarkEnd w:id="3105"/>
              <w:bookmarkEnd w:id="3106"/>
              <w:bookmarkEnd w:id="3107"/>
            </w:del>
          </w:p>
        </w:tc>
        <w:tc>
          <w:tcPr>
            <w:tcW w:w="6686" w:type="dxa"/>
          </w:tcPr>
          <w:p w14:paraId="3C91DDF8" w14:textId="6893FFA5" w:rsidR="009B0E96" w:rsidRPr="002947C2" w:rsidDel="00C774DC" w:rsidRDefault="009B0E96" w:rsidP="00E6227B">
            <w:pPr>
              <w:spacing w:line="276" w:lineRule="auto"/>
              <w:rPr>
                <w:del w:id="3108" w:author="phuong vu" w:date="2018-11-22T13:51:00Z"/>
                <w:lang w:val="en-US"/>
              </w:rPr>
              <w:pPrChange w:id="3109" w:author="phuong vu" w:date="2018-11-23T13:48:00Z">
                <w:pPr>
                  <w:spacing w:line="276" w:lineRule="auto"/>
                </w:pPr>
              </w:pPrChange>
            </w:pPr>
            <w:del w:id="3110" w:author="phuong vu" w:date="2018-11-22T13:51:00Z">
              <w:r w:rsidDel="00C774DC">
                <w:rPr>
                  <w:lang w:val="en-US"/>
                </w:rPr>
                <w:delText>GU_04</w:delText>
              </w:r>
              <w:bookmarkStart w:id="3111" w:name="_Toc530658454"/>
              <w:bookmarkStart w:id="3112" w:name="_Toc530662178"/>
              <w:bookmarkStart w:id="3113" w:name="_Toc530662645"/>
              <w:bookmarkEnd w:id="3111"/>
              <w:bookmarkEnd w:id="3112"/>
              <w:bookmarkEnd w:id="3113"/>
            </w:del>
          </w:p>
        </w:tc>
        <w:bookmarkStart w:id="3114" w:name="_Toc530658455"/>
        <w:bookmarkStart w:id="3115" w:name="_Toc530662179"/>
        <w:bookmarkStart w:id="3116" w:name="_Toc530662646"/>
        <w:bookmarkEnd w:id="3114"/>
        <w:bookmarkEnd w:id="3115"/>
        <w:bookmarkEnd w:id="3116"/>
      </w:tr>
      <w:tr w:rsidR="009B0E96" w:rsidDel="00C774DC" w14:paraId="44117EC2" w14:textId="2C3632DA" w:rsidTr="00225404">
        <w:trPr>
          <w:del w:id="3117" w:author="phuong vu" w:date="2018-11-22T13:51:00Z"/>
        </w:trPr>
        <w:tc>
          <w:tcPr>
            <w:tcW w:w="2425" w:type="dxa"/>
          </w:tcPr>
          <w:p w14:paraId="0869766D" w14:textId="08A532F5" w:rsidR="009B0E96" w:rsidRPr="00B808BD" w:rsidDel="00C774DC" w:rsidRDefault="009B0E96" w:rsidP="00E6227B">
            <w:pPr>
              <w:spacing w:line="276" w:lineRule="auto"/>
              <w:rPr>
                <w:del w:id="3118" w:author="phuong vu" w:date="2018-11-22T13:51:00Z"/>
                <w:b/>
              </w:rPr>
              <w:pPrChange w:id="3119" w:author="phuong vu" w:date="2018-11-23T13:48:00Z">
                <w:pPr>
                  <w:spacing w:line="276" w:lineRule="auto"/>
                </w:pPr>
              </w:pPrChange>
            </w:pPr>
            <w:del w:id="3120" w:author="phuong vu" w:date="2018-11-22T13:51:00Z">
              <w:r w:rsidRPr="00B808BD" w:rsidDel="00C774DC">
                <w:rPr>
                  <w:b/>
                </w:rPr>
                <w:delText>Tên chức năng</w:delText>
              </w:r>
              <w:bookmarkStart w:id="3121" w:name="_Toc530658456"/>
              <w:bookmarkStart w:id="3122" w:name="_Toc530662180"/>
              <w:bookmarkStart w:id="3123" w:name="_Toc530662647"/>
              <w:bookmarkEnd w:id="3121"/>
              <w:bookmarkEnd w:id="3122"/>
              <w:bookmarkEnd w:id="3123"/>
            </w:del>
          </w:p>
        </w:tc>
        <w:tc>
          <w:tcPr>
            <w:tcW w:w="6686" w:type="dxa"/>
          </w:tcPr>
          <w:p w14:paraId="50F0E1C1" w14:textId="13AE9927" w:rsidR="009B0E96" w:rsidRPr="00A06DD8" w:rsidDel="00C774DC" w:rsidRDefault="009B0E96" w:rsidP="00E6227B">
            <w:pPr>
              <w:spacing w:line="276" w:lineRule="auto"/>
              <w:rPr>
                <w:del w:id="3124" w:author="phuong vu" w:date="2018-11-22T13:51:00Z"/>
                <w:lang w:val="en-US"/>
              </w:rPr>
              <w:pPrChange w:id="3125" w:author="phuong vu" w:date="2018-11-23T13:48:00Z">
                <w:pPr>
                  <w:spacing w:line="276" w:lineRule="auto"/>
                </w:pPr>
              </w:pPrChange>
            </w:pPr>
            <w:del w:id="3126" w:author="phuong vu" w:date="2018-11-22T13:51:00Z">
              <w:r w:rsidDel="00C774DC">
                <w:delText>Quản lí phân công xử lí đơn hàng</w:delText>
              </w:r>
              <w:bookmarkStart w:id="3127" w:name="_Toc530658457"/>
              <w:bookmarkStart w:id="3128" w:name="_Toc530662181"/>
              <w:bookmarkStart w:id="3129" w:name="_Toc530662648"/>
              <w:bookmarkEnd w:id="3127"/>
              <w:bookmarkEnd w:id="3128"/>
              <w:bookmarkEnd w:id="3129"/>
            </w:del>
          </w:p>
        </w:tc>
        <w:bookmarkStart w:id="3130" w:name="_Toc530658458"/>
        <w:bookmarkStart w:id="3131" w:name="_Toc530662182"/>
        <w:bookmarkStart w:id="3132" w:name="_Toc530662649"/>
        <w:bookmarkEnd w:id="3130"/>
        <w:bookmarkEnd w:id="3131"/>
        <w:bookmarkEnd w:id="3132"/>
      </w:tr>
      <w:tr w:rsidR="009B0E96" w:rsidDel="00C774DC" w14:paraId="7F3DDF15" w14:textId="0338AEF4" w:rsidTr="00225404">
        <w:trPr>
          <w:del w:id="3133" w:author="phuong vu" w:date="2018-11-22T13:51:00Z"/>
        </w:trPr>
        <w:tc>
          <w:tcPr>
            <w:tcW w:w="2425" w:type="dxa"/>
          </w:tcPr>
          <w:p w14:paraId="6E38A38D" w14:textId="6A88CA01" w:rsidR="009B0E96" w:rsidRPr="00B808BD" w:rsidDel="00C774DC" w:rsidRDefault="009B0E96" w:rsidP="00E6227B">
            <w:pPr>
              <w:spacing w:line="276" w:lineRule="auto"/>
              <w:rPr>
                <w:del w:id="3134" w:author="phuong vu" w:date="2018-11-22T13:51:00Z"/>
                <w:b/>
              </w:rPr>
              <w:pPrChange w:id="3135" w:author="phuong vu" w:date="2018-11-23T13:48:00Z">
                <w:pPr>
                  <w:spacing w:line="276" w:lineRule="auto"/>
                </w:pPr>
              </w:pPrChange>
            </w:pPr>
            <w:del w:id="3136" w:author="phuong vu" w:date="2018-11-22T13:51:00Z">
              <w:r w:rsidRPr="00B808BD" w:rsidDel="00C774DC">
                <w:rPr>
                  <w:b/>
                </w:rPr>
                <w:delText>Đối tượng sử dụng</w:delText>
              </w:r>
              <w:bookmarkStart w:id="3137" w:name="_Toc530658459"/>
              <w:bookmarkStart w:id="3138" w:name="_Toc530662183"/>
              <w:bookmarkStart w:id="3139" w:name="_Toc530662650"/>
              <w:bookmarkEnd w:id="3137"/>
              <w:bookmarkEnd w:id="3138"/>
              <w:bookmarkEnd w:id="3139"/>
            </w:del>
          </w:p>
        </w:tc>
        <w:tc>
          <w:tcPr>
            <w:tcW w:w="6686" w:type="dxa"/>
          </w:tcPr>
          <w:p w14:paraId="0DE75894" w14:textId="14D67AFB" w:rsidR="009B0E96" w:rsidRPr="002947C2" w:rsidDel="00C774DC" w:rsidRDefault="009B0E96" w:rsidP="00E6227B">
            <w:pPr>
              <w:spacing w:line="276" w:lineRule="auto"/>
              <w:rPr>
                <w:del w:id="3140" w:author="phuong vu" w:date="2018-11-22T13:51:00Z"/>
                <w:lang w:val="en-US"/>
              </w:rPr>
              <w:pPrChange w:id="3141" w:author="phuong vu" w:date="2018-11-23T13:48:00Z">
                <w:pPr>
                  <w:spacing w:line="276" w:lineRule="auto"/>
                </w:pPr>
              </w:pPrChange>
            </w:pPr>
            <w:del w:id="3142" w:author="phuong vu" w:date="2018-11-22T13:51:00Z">
              <w:r w:rsidRPr="009B0E96" w:rsidDel="00C774DC">
                <w:rPr>
                  <w:lang w:val="en-US"/>
                </w:rPr>
                <w:delText>Nhân viên cửa hàng</w:delText>
              </w:r>
              <w:r w:rsidDel="00C774DC">
                <w:rPr>
                  <w:lang w:val="en-US"/>
                </w:rPr>
                <w:delText xml:space="preserve"> (Nhân viên quản lí </w:delText>
              </w:r>
            </w:del>
            <w:del w:id="3143" w:author="phuong vu" w:date="2018-11-21T22:44:00Z">
              <w:r w:rsidDel="00E12820">
                <w:rPr>
                  <w:lang w:val="en-US"/>
                </w:rPr>
                <w:delText>cửa hàng</w:delText>
              </w:r>
            </w:del>
            <w:del w:id="3144" w:author="phuong vu" w:date="2018-11-22T13:51:00Z">
              <w:r w:rsidDel="00C774DC">
                <w:rPr>
                  <w:lang w:val="en-US"/>
                </w:rPr>
                <w:delText>)</w:delText>
              </w:r>
              <w:bookmarkStart w:id="3145" w:name="_Toc530658460"/>
              <w:bookmarkStart w:id="3146" w:name="_Toc530662184"/>
              <w:bookmarkStart w:id="3147" w:name="_Toc530662651"/>
              <w:bookmarkEnd w:id="3145"/>
              <w:bookmarkEnd w:id="3146"/>
              <w:bookmarkEnd w:id="3147"/>
            </w:del>
          </w:p>
        </w:tc>
        <w:bookmarkStart w:id="3148" w:name="_Toc530658461"/>
        <w:bookmarkStart w:id="3149" w:name="_Toc530662185"/>
        <w:bookmarkStart w:id="3150" w:name="_Toc530662652"/>
        <w:bookmarkEnd w:id="3148"/>
        <w:bookmarkEnd w:id="3149"/>
        <w:bookmarkEnd w:id="3150"/>
      </w:tr>
      <w:tr w:rsidR="009B0E96" w:rsidDel="00C774DC" w14:paraId="1B7559A1" w14:textId="53956607" w:rsidTr="00225404">
        <w:trPr>
          <w:del w:id="3151" w:author="phuong vu" w:date="2018-11-22T13:51:00Z"/>
        </w:trPr>
        <w:tc>
          <w:tcPr>
            <w:tcW w:w="2425" w:type="dxa"/>
          </w:tcPr>
          <w:p w14:paraId="03A4271D" w14:textId="366EF333" w:rsidR="009B0E96" w:rsidRPr="00B808BD" w:rsidDel="00C774DC" w:rsidRDefault="009B0E96" w:rsidP="00E6227B">
            <w:pPr>
              <w:spacing w:line="276" w:lineRule="auto"/>
              <w:rPr>
                <w:del w:id="3152" w:author="phuong vu" w:date="2018-11-22T13:51:00Z"/>
                <w:b/>
              </w:rPr>
              <w:pPrChange w:id="3153" w:author="phuong vu" w:date="2018-11-23T13:48:00Z">
                <w:pPr>
                  <w:spacing w:line="276" w:lineRule="auto"/>
                </w:pPr>
              </w:pPrChange>
            </w:pPr>
            <w:del w:id="3154" w:author="phuong vu" w:date="2018-11-22T13:51:00Z">
              <w:r w:rsidRPr="00B808BD" w:rsidDel="00C774DC">
                <w:rPr>
                  <w:b/>
                </w:rPr>
                <w:delText>Tiền điều kiện</w:delText>
              </w:r>
              <w:bookmarkStart w:id="3155" w:name="_Toc530658462"/>
              <w:bookmarkStart w:id="3156" w:name="_Toc530662186"/>
              <w:bookmarkStart w:id="3157" w:name="_Toc530662653"/>
              <w:bookmarkEnd w:id="3155"/>
              <w:bookmarkEnd w:id="3156"/>
              <w:bookmarkEnd w:id="3157"/>
            </w:del>
          </w:p>
        </w:tc>
        <w:tc>
          <w:tcPr>
            <w:tcW w:w="6686" w:type="dxa"/>
          </w:tcPr>
          <w:p w14:paraId="4B7D2806" w14:textId="4E74029F" w:rsidR="009B0E96" w:rsidRPr="002947C2" w:rsidDel="00C774DC" w:rsidRDefault="009B0E96" w:rsidP="00E6227B">
            <w:pPr>
              <w:spacing w:line="276" w:lineRule="auto"/>
              <w:rPr>
                <w:del w:id="3158" w:author="phuong vu" w:date="2018-11-22T13:51:00Z"/>
                <w:lang w:val="en-US"/>
              </w:rPr>
              <w:pPrChange w:id="3159" w:author="phuong vu" w:date="2018-11-23T13:48:00Z">
                <w:pPr>
                  <w:spacing w:line="276" w:lineRule="auto"/>
                </w:pPr>
              </w:pPrChange>
            </w:pPr>
            <w:del w:id="3160" w:author="phuong vu" w:date="2018-11-22T13:51:00Z">
              <w:r w:rsidDel="00C774DC">
                <w:rPr>
                  <w:lang w:val="en-US"/>
                </w:rPr>
                <w:delText>Truy cập được trang web quản lí đối với nhân viên cửa hàng và đăng nhập thành công.</w:delText>
              </w:r>
              <w:bookmarkStart w:id="3161" w:name="_Toc530658463"/>
              <w:bookmarkStart w:id="3162" w:name="_Toc530662187"/>
              <w:bookmarkStart w:id="3163" w:name="_Toc530662654"/>
              <w:bookmarkEnd w:id="3161"/>
              <w:bookmarkEnd w:id="3162"/>
              <w:bookmarkEnd w:id="3163"/>
            </w:del>
          </w:p>
        </w:tc>
        <w:bookmarkStart w:id="3164" w:name="_Toc530658464"/>
        <w:bookmarkStart w:id="3165" w:name="_Toc530662188"/>
        <w:bookmarkStart w:id="3166" w:name="_Toc530662655"/>
        <w:bookmarkEnd w:id="3164"/>
        <w:bookmarkEnd w:id="3165"/>
        <w:bookmarkEnd w:id="3166"/>
      </w:tr>
      <w:tr w:rsidR="009B0E96" w:rsidDel="00C774DC" w14:paraId="1EE82B5A" w14:textId="4A451196" w:rsidTr="00225404">
        <w:trPr>
          <w:del w:id="3167" w:author="phuong vu" w:date="2018-11-22T13:51:00Z"/>
        </w:trPr>
        <w:tc>
          <w:tcPr>
            <w:tcW w:w="2425" w:type="dxa"/>
          </w:tcPr>
          <w:p w14:paraId="7FFC3B18" w14:textId="1F0B2EAE" w:rsidR="009B0E96" w:rsidRPr="00B808BD" w:rsidDel="00C774DC" w:rsidRDefault="009B0E96" w:rsidP="00E6227B">
            <w:pPr>
              <w:spacing w:line="276" w:lineRule="auto"/>
              <w:rPr>
                <w:del w:id="3168" w:author="phuong vu" w:date="2018-11-22T13:51:00Z"/>
                <w:b/>
              </w:rPr>
              <w:pPrChange w:id="3169" w:author="phuong vu" w:date="2018-11-23T13:48:00Z">
                <w:pPr>
                  <w:spacing w:line="276" w:lineRule="auto"/>
                </w:pPr>
              </w:pPrChange>
            </w:pPr>
            <w:del w:id="3170" w:author="phuong vu" w:date="2018-11-22T13:51:00Z">
              <w:r w:rsidRPr="00B808BD" w:rsidDel="00C774DC">
                <w:rPr>
                  <w:b/>
                </w:rPr>
                <w:delText>Cách xử lí</w:delText>
              </w:r>
              <w:bookmarkStart w:id="3171" w:name="_Toc530658465"/>
              <w:bookmarkStart w:id="3172" w:name="_Toc530662189"/>
              <w:bookmarkStart w:id="3173" w:name="_Toc530662656"/>
              <w:bookmarkEnd w:id="3171"/>
              <w:bookmarkEnd w:id="3172"/>
              <w:bookmarkEnd w:id="3173"/>
            </w:del>
          </w:p>
        </w:tc>
        <w:tc>
          <w:tcPr>
            <w:tcW w:w="6686" w:type="dxa"/>
          </w:tcPr>
          <w:p w14:paraId="748DF11F" w14:textId="16CD3615" w:rsidR="009B0E96" w:rsidDel="003743EA" w:rsidRDefault="00B43068" w:rsidP="00E6227B">
            <w:pPr>
              <w:spacing w:line="276" w:lineRule="auto"/>
              <w:rPr>
                <w:del w:id="3174" w:author="phuong vu" w:date="2018-11-21T21:13:00Z"/>
                <w:lang w:val="en-US"/>
              </w:rPr>
              <w:pPrChange w:id="3175" w:author="phuong vu" w:date="2018-11-23T13:48:00Z">
                <w:pPr>
                  <w:spacing w:line="276" w:lineRule="auto"/>
                </w:pPr>
              </w:pPrChange>
            </w:pPr>
            <w:del w:id="3176" w:author="phuong vu" w:date="2018-11-21T21:13:00Z">
              <w:r w:rsidDel="003743EA">
                <w:rPr>
                  <w:lang w:val="en-US"/>
                </w:rPr>
                <w:delText xml:space="preserve">Phân công loại một: </w:delText>
              </w:r>
              <w:bookmarkStart w:id="3177" w:name="_Toc530658466"/>
              <w:bookmarkStart w:id="3178" w:name="_Toc530662190"/>
              <w:bookmarkStart w:id="3179" w:name="_Toc530662657"/>
              <w:bookmarkEnd w:id="3177"/>
              <w:bookmarkEnd w:id="3178"/>
              <w:bookmarkEnd w:id="3179"/>
            </w:del>
          </w:p>
          <w:p w14:paraId="25FE8799" w14:textId="5D37CBC7" w:rsidR="00B43068" w:rsidDel="00C774DC" w:rsidRDefault="00B43068" w:rsidP="00E6227B">
            <w:pPr>
              <w:spacing w:line="276" w:lineRule="auto"/>
              <w:rPr>
                <w:del w:id="3180" w:author="phuong vu" w:date="2018-11-22T13:51:00Z"/>
                <w:lang w:val="en-US"/>
              </w:rPr>
              <w:pPrChange w:id="3181" w:author="phuong vu" w:date="2018-11-23T13:48:00Z">
                <w:pPr>
                  <w:spacing w:line="276" w:lineRule="auto"/>
                  <w:ind w:left="720"/>
                </w:pPr>
              </w:pPrChange>
            </w:pPr>
            <w:del w:id="3182" w:author="phuong vu" w:date="2018-11-22T13:51:00Z">
              <w:r w:rsidDel="00C774DC">
                <w:rPr>
                  <w:lang w:val="en-US"/>
                </w:rPr>
                <w:delText>Bước 1: Phân loại đơn h</w:delText>
              </w:r>
              <w:r w:rsidR="00DF1465" w:rsidDel="00C774DC">
                <w:rPr>
                  <w:lang w:val="en-US"/>
                </w:rPr>
                <w:delText>à</w:delText>
              </w:r>
              <w:r w:rsidDel="00C774DC">
                <w:rPr>
                  <w:lang w:val="en-US"/>
                </w:rPr>
                <w:delText>ng theo thứ tự loại dịch vụ trước và nhóm màu sau cùng. Sau đó, lưu thành từng túi giặt trong cơ sở dữ liệu.</w:delText>
              </w:r>
              <w:bookmarkStart w:id="3183" w:name="_Toc530658467"/>
              <w:bookmarkStart w:id="3184" w:name="_Toc530662191"/>
              <w:bookmarkStart w:id="3185" w:name="_Toc530662658"/>
              <w:bookmarkEnd w:id="3183"/>
              <w:bookmarkEnd w:id="3184"/>
              <w:bookmarkEnd w:id="3185"/>
            </w:del>
          </w:p>
          <w:p w14:paraId="28902F9C" w14:textId="6F0034FB" w:rsidR="00B43068" w:rsidDel="00C774DC" w:rsidRDefault="00B43068" w:rsidP="00E6227B">
            <w:pPr>
              <w:spacing w:line="276" w:lineRule="auto"/>
              <w:rPr>
                <w:del w:id="3186" w:author="phuong vu" w:date="2018-11-22T13:51:00Z"/>
                <w:lang w:val="en-US"/>
              </w:rPr>
              <w:pPrChange w:id="3187" w:author="phuong vu" w:date="2018-11-23T13:48:00Z">
                <w:pPr>
                  <w:spacing w:line="276" w:lineRule="auto"/>
                  <w:ind w:left="720"/>
                </w:pPr>
              </w:pPrChange>
            </w:pPr>
            <w:del w:id="3188" w:author="phuong vu" w:date="2018-11-22T13:51:00Z">
              <w:r w:rsidDel="00C774DC">
                <w:rPr>
                  <w:lang w:val="en-US"/>
                </w:rPr>
                <w:delText>Bước 2: Phân công mỗi đơn hàng được xử lí trên một máy</w:delText>
              </w:r>
              <w:r w:rsidR="00DF1465" w:rsidDel="00C774DC">
                <w:rPr>
                  <w:lang w:val="en-US"/>
                </w:rPr>
                <w:delText xml:space="preserve"> (tương ứng tất cả túi giặt của đơn hàng sẽ cùng có một mã máy giặt). </w:delText>
              </w:r>
              <w:bookmarkStart w:id="3189" w:name="_Toc530658468"/>
              <w:bookmarkStart w:id="3190" w:name="_Toc530662192"/>
              <w:bookmarkStart w:id="3191" w:name="_Toc530662659"/>
              <w:bookmarkEnd w:id="3189"/>
              <w:bookmarkEnd w:id="3190"/>
              <w:bookmarkEnd w:id="3191"/>
            </w:del>
          </w:p>
          <w:p w14:paraId="59D5A4B6" w14:textId="19EEBF32" w:rsidR="00DF1465" w:rsidDel="00C774DC" w:rsidRDefault="00DF1465" w:rsidP="00E6227B">
            <w:pPr>
              <w:pStyle w:val="ListParagraph"/>
              <w:numPr>
                <w:ilvl w:val="0"/>
                <w:numId w:val="37"/>
              </w:numPr>
              <w:spacing w:line="276" w:lineRule="auto"/>
              <w:ind w:left="720"/>
              <w:rPr>
                <w:del w:id="3192" w:author="phuong vu" w:date="2018-11-22T13:51:00Z"/>
                <w:lang w:val="en-US"/>
              </w:rPr>
              <w:pPrChange w:id="3193" w:author="phuong vu" w:date="2018-11-23T13:48:00Z">
                <w:pPr>
                  <w:pStyle w:val="ListParagraph"/>
                  <w:numPr>
                    <w:numId w:val="37"/>
                  </w:numPr>
                  <w:spacing w:line="276" w:lineRule="auto"/>
                  <w:ind w:left="1440" w:hanging="360"/>
                </w:pPr>
              </w:pPrChange>
            </w:pPr>
            <w:del w:id="3194" w:author="phuong vu" w:date="2018-11-22T13:51:00Z">
              <w:r w:rsidDel="00C774DC">
                <w:rPr>
                  <w:lang w:val="en-US"/>
                </w:rPr>
                <w:delText>Ưu tiên các máy có số đơn hàng đang đợi là ít nhất.</w:delText>
              </w:r>
              <w:bookmarkStart w:id="3195" w:name="_Toc530658469"/>
              <w:bookmarkStart w:id="3196" w:name="_Toc530662193"/>
              <w:bookmarkStart w:id="3197" w:name="_Toc530662660"/>
              <w:bookmarkEnd w:id="3195"/>
              <w:bookmarkEnd w:id="3196"/>
              <w:bookmarkEnd w:id="3197"/>
            </w:del>
          </w:p>
          <w:p w14:paraId="26A43FBA" w14:textId="3FA8BE59" w:rsidR="00DF1465" w:rsidDel="00C774DC" w:rsidRDefault="00DF1465" w:rsidP="00E6227B">
            <w:pPr>
              <w:pStyle w:val="ListParagraph"/>
              <w:numPr>
                <w:ilvl w:val="0"/>
                <w:numId w:val="37"/>
              </w:numPr>
              <w:spacing w:line="276" w:lineRule="auto"/>
              <w:ind w:left="720"/>
              <w:rPr>
                <w:del w:id="3198" w:author="phuong vu" w:date="2018-11-22T13:51:00Z"/>
                <w:lang w:val="en-US"/>
              </w:rPr>
              <w:pPrChange w:id="3199" w:author="phuong vu" w:date="2018-11-23T13:48:00Z">
                <w:pPr>
                  <w:pStyle w:val="ListParagraph"/>
                  <w:numPr>
                    <w:numId w:val="37"/>
                  </w:numPr>
                  <w:spacing w:line="276" w:lineRule="auto"/>
                  <w:ind w:left="1440" w:hanging="360"/>
                </w:pPr>
              </w:pPrChange>
            </w:pPr>
            <w:del w:id="3200" w:author="phuong vu" w:date="2018-11-22T13:51:00Z">
              <w:r w:rsidDel="00C774DC">
                <w:rPr>
                  <w:lang w:val="en-US"/>
                </w:rPr>
                <w:delText>Các đơn hàng được sắp xếp theo thứ tự t</w:delText>
              </w:r>
            </w:del>
            <w:del w:id="3201" w:author="phuong vu" w:date="2018-11-21T21:17:00Z">
              <w:r w:rsidDel="003743EA">
                <w:rPr>
                  <w:lang w:val="en-US"/>
                </w:rPr>
                <w:delText>a</w:delText>
              </w:r>
            </w:del>
            <w:del w:id="3202" w:author="phuong vu" w:date="2018-11-22T13:51:00Z">
              <w:r w:rsidDel="00C774DC">
                <w:rPr>
                  <w:lang w:val="en-US"/>
                </w:rPr>
                <w:delText>ng dần dựa trên ngày và khung giờ trả đồ cho khách hàng.</w:delText>
              </w:r>
              <w:bookmarkStart w:id="3203" w:name="_Toc530658470"/>
              <w:bookmarkStart w:id="3204" w:name="_Toc530662194"/>
              <w:bookmarkStart w:id="3205" w:name="_Toc530662661"/>
              <w:bookmarkEnd w:id="3203"/>
              <w:bookmarkEnd w:id="3204"/>
              <w:bookmarkEnd w:id="3205"/>
            </w:del>
          </w:p>
          <w:p w14:paraId="38DF3443" w14:textId="50578CB2" w:rsidR="00DF1465" w:rsidDel="00C774DC" w:rsidRDefault="00DF1465" w:rsidP="00E6227B">
            <w:pPr>
              <w:pStyle w:val="ListParagraph"/>
              <w:numPr>
                <w:ilvl w:val="0"/>
                <w:numId w:val="37"/>
              </w:numPr>
              <w:spacing w:line="276" w:lineRule="auto"/>
              <w:ind w:left="720"/>
              <w:rPr>
                <w:del w:id="3206" w:author="phuong vu" w:date="2018-11-22T13:51:00Z"/>
                <w:lang w:val="en-US"/>
              </w:rPr>
              <w:pPrChange w:id="3207" w:author="phuong vu" w:date="2018-11-23T13:48:00Z">
                <w:pPr>
                  <w:pStyle w:val="ListParagraph"/>
                  <w:numPr>
                    <w:numId w:val="37"/>
                  </w:numPr>
                  <w:spacing w:line="276" w:lineRule="auto"/>
                  <w:ind w:left="1440" w:hanging="360"/>
                </w:pPr>
              </w:pPrChange>
            </w:pPr>
            <w:del w:id="3208" w:author="phuong vu" w:date="2018-11-22T13:51:00Z">
              <w:r w:rsidDel="00C774DC">
                <w:rPr>
                  <w:lang w:val="en-US"/>
                </w:rPr>
                <w:delText>Các đơn hàng cùng xử lí trên một máy sẽ được gán thứ tự xử lí.</w:delText>
              </w:r>
              <w:bookmarkStart w:id="3209" w:name="_Toc530658471"/>
              <w:bookmarkStart w:id="3210" w:name="_Toc530662195"/>
              <w:bookmarkStart w:id="3211" w:name="_Toc530662662"/>
              <w:bookmarkEnd w:id="3209"/>
              <w:bookmarkEnd w:id="3210"/>
              <w:bookmarkEnd w:id="3211"/>
            </w:del>
          </w:p>
          <w:p w14:paraId="69AE0287" w14:textId="75D243F2" w:rsidR="00DF1465" w:rsidDel="003743EA" w:rsidRDefault="00DF1465" w:rsidP="00E6227B">
            <w:pPr>
              <w:spacing w:line="276" w:lineRule="auto"/>
              <w:rPr>
                <w:del w:id="3212" w:author="phuong vu" w:date="2018-11-21T21:13:00Z"/>
                <w:lang w:val="en-US"/>
              </w:rPr>
              <w:pPrChange w:id="3213" w:author="phuong vu" w:date="2018-11-23T13:48:00Z">
                <w:pPr>
                  <w:spacing w:line="276" w:lineRule="auto"/>
                  <w:ind w:left="720"/>
                </w:pPr>
              </w:pPrChange>
            </w:pPr>
            <w:del w:id="3214" w:author="phuong vu" w:date="2018-11-22T13:51:00Z">
              <w:r w:rsidDel="00C774DC">
                <w:rPr>
                  <w:lang w:val="en-US"/>
                </w:rPr>
                <w:delText>Bước 3: Lưu kết quả vào cơ sở dữ liệu.</w:delText>
              </w:r>
            </w:del>
            <w:bookmarkStart w:id="3215" w:name="_Toc530658472"/>
            <w:bookmarkStart w:id="3216" w:name="_Toc530662196"/>
            <w:bookmarkStart w:id="3217" w:name="_Toc530662663"/>
            <w:bookmarkEnd w:id="3215"/>
            <w:bookmarkEnd w:id="3216"/>
            <w:bookmarkEnd w:id="3217"/>
          </w:p>
          <w:p w14:paraId="714E47C4" w14:textId="2B521848" w:rsidR="00DF1465" w:rsidDel="003743EA" w:rsidRDefault="00DF1465" w:rsidP="00E6227B">
            <w:pPr>
              <w:spacing w:line="276" w:lineRule="auto"/>
              <w:rPr>
                <w:del w:id="3218" w:author="phuong vu" w:date="2018-11-21T21:13:00Z"/>
                <w:lang w:val="en-US"/>
              </w:rPr>
              <w:pPrChange w:id="3219" w:author="phuong vu" w:date="2018-11-23T13:48:00Z">
                <w:pPr>
                  <w:spacing w:line="276" w:lineRule="auto"/>
                </w:pPr>
              </w:pPrChange>
            </w:pPr>
            <w:del w:id="3220" w:author="phuong vu" w:date="2018-11-21T21:13:00Z">
              <w:r w:rsidDel="003743EA">
                <w:rPr>
                  <w:lang w:val="en-US"/>
                </w:rPr>
                <w:delText>Phân công loại hai:</w:delText>
              </w:r>
              <w:bookmarkStart w:id="3221" w:name="_Toc530658473"/>
              <w:bookmarkStart w:id="3222" w:name="_Toc530662197"/>
              <w:bookmarkStart w:id="3223" w:name="_Toc530662664"/>
              <w:bookmarkEnd w:id="3221"/>
              <w:bookmarkEnd w:id="3222"/>
              <w:bookmarkEnd w:id="3223"/>
            </w:del>
          </w:p>
          <w:p w14:paraId="7F4FA206" w14:textId="72BDA554" w:rsidR="00DF1465" w:rsidDel="003743EA" w:rsidRDefault="00DF1465" w:rsidP="00E6227B">
            <w:pPr>
              <w:spacing w:line="276" w:lineRule="auto"/>
              <w:rPr>
                <w:del w:id="3224" w:author="phuong vu" w:date="2018-11-21T21:13:00Z"/>
                <w:lang w:val="en-US"/>
              </w:rPr>
              <w:pPrChange w:id="3225" w:author="phuong vu" w:date="2018-11-23T13:48:00Z">
                <w:pPr>
                  <w:spacing w:line="276" w:lineRule="auto"/>
                  <w:ind w:left="720"/>
                </w:pPr>
              </w:pPrChange>
            </w:pPr>
            <w:del w:id="3226" w:author="phuong vu" w:date="2018-11-21T21:13:00Z">
              <w:r w:rsidDel="003743EA">
                <w:rPr>
                  <w:lang w:val="en-US"/>
                </w:rPr>
                <w:delText>Bước 1: Tương tự bước 1 của phân công loại một.</w:delText>
              </w:r>
              <w:bookmarkStart w:id="3227" w:name="_Toc530658474"/>
              <w:bookmarkStart w:id="3228" w:name="_Toc530662198"/>
              <w:bookmarkStart w:id="3229" w:name="_Toc530662665"/>
              <w:bookmarkEnd w:id="3227"/>
              <w:bookmarkEnd w:id="3228"/>
              <w:bookmarkEnd w:id="3229"/>
            </w:del>
          </w:p>
          <w:p w14:paraId="0A73FE1C" w14:textId="21A17653" w:rsidR="00080487" w:rsidRPr="00DF1465" w:rsidDel="00C774DC" w:rsidRDefault="00DF1465" w:rsidP="00E6227B">
            <w:pPr>
              <w:spacing w:line="276" w:lineRule="auto"/>
              <w:ind w:left="720"/>
              <w:rPr>
                <w:del w:id="3230" w:author="phuong vu" w:date="2018-11-22T13:51:00Z"/>
                <w:lang w:val="en-US"/>
              </w:rPr>
              <w:pPrChange w:id="3231" w:author="phuong vu" w:date="2018-11-23T13:48:00Z">
                <w:pPr>
                  <w:spacing w:line="276" w:lineRule="auto"/>
                  <w:ind w:left="720"/>
                </w:pPr>
              </w:pPrChange>
            </w:pPr>
            <w:del w:id="3232" w:author="phuong vu" w:date="2018-11-21T21:13:00Z">
              <w:r w:rsidDel="003743EA">
                <w:rPr>
                  <w:lang w:val="en-US"/>
                </w:rPr>
                <w:delText>Bước 2:</w:delText>
              </w:r>
            </w:del>
            <w:del w:id="3233" w:author="phuong vu" w:date="2018-11-22T13:51:00Z">
              <w:r w:rsidDel="00C774DC">
                <w:rPr>
                  <w:lang w:val="en-US"/>
                </w:rPr>
                <w:delText xml:space="preserve"> </w:delText>
              </w:r>
              <w:bookmarkStart w:id="3234" w:name="_Toc530658475"/>
              <w:bookmarkStart w:id="3235" w:name="_Toc530662199"/>
              <w:bookmarkStart w:id="3236" w:name="_Toc530662666"/>
              <w:bookmarkEnd w:id="3234"/>
              <w:bookmarkEnd w:id="3235"/>
              <w:bookmarkEnd w:id="3236"/>
            </w:del>
          </w:p>
        </w:tc>
        <w:bookmarkStart w:id="3237" w:name="_Toc530658476"/>
        <w:bookmarkStart w:id="3238" w:name="_Toc530662200"/>
        <w:bookmarkStart w:id="3239" w:name="_Toc530662667"/>
        <w:bookmarkEnd w:id="3237"/>
        <w:bookmarkEnd w:id="3238"/>
        <w:bookmarkEnd w:id="3239"/>
      </w:tr>
      <w:tr w:rsidR="009B0E96" w:rsidDel="00C774DC" w14:paraId="07708509" w14:textId="67D469CD" w:rsidTr="00225404">
        <w:trPr>
          <w:del w:id="3240" w:author="phuong vu" w:date="2018-11-22T13:51:00Z"/>
        </w:trPr>
        <w:tc>
          <w:tcPr>
            <w:tcW w:w="2425" w:type="dxa"/>
          </w:tcPr>
          <w:p w14:paraId="4BD3D17E" w14:textId="05F45E22" w:rsidR="009B0E96" w:rsidRPr="00B808BD" w:rsidDel="00C774DC" w:rsidRDefault="009B0E96" w:rsidP="00E6227B">
            <w:pPr>
              <w:spacing w:line="276" w:lineRule="auto"/>
              <w:rPr>
                <w:del w:id="3241" w:author="phuong vu" w:date="2018-11-22T13:51:00Z"/>
                <w:b/>
              </w:rPr>
              <w:pPrChange w:id="3242" w:author="phuong vu" w:date="2018-11-23T13:48:00Z">
                <w:pPr>
                  <w:spacing w:line="276" w:lineRule="auto"/>
                </w:pPr>
              </w:pPrChange>
            </w:pPr>
            <w:del w:id="3243" w:author="phuong vu" w:date="2018-11-22T13:51:00Z">
              <w:r w:rsidRPr="00B808BD" w:rsidDel="00C774DC">
                <w:rPr>
                  <w:b/>
                </w:rPr>
                <w:delText>Kết quả</w:delText>
              </w:r>
              <w:bookmarkStart w:id="3244" w:name="_Toc530658477"/>
              <w:bookmarkStart w:id="3245" w:name="_Toc530662201"/>
              <w:bookmarkStart w:id="3246" w:name="_Toc530662668"/>
              <w:bookmarkEnd w:id="3244"/>
              <w:bookmarkEnd w:id="3245"/>
              <w:bookmarkEnd w:id="3246"/>
            </w:del>
          </w:p>
        </w:tc>
        <w:tc>
          <w:tcPr>
            <w:tcW w:w="6686" w:type="dxa"/>
          </w:tcPr>
          <w:p w14:paraId="1818B8A6" w14:textId="38386DAD" w:rsidR="009B0E96" w:rsidRPr="002947C2" w:rsidDel="00C774DC" w:rsidRDefault="00DF1465" w:rsidP="00E6227B">
            <w:pPr>
              <w:spacing w:line="276" w:lineRule="auto"/>
              <w:rPr>
                <w:del w:id="3247" w:author="phuong vu" w:date="2018-11-22T13:51:00Z"/>
                <w:lang w:val="en-US"/>
              </w:rPr>
              <w:pPrChange w:id="3248" w:author="phuong vu" w:date="2018-11-23T13:48:00Z">
                <w:pPr>
                  <w:spacing w:line="276" w:lineRule="auto"/>
                </w:pPr>
              </w:pPrChange>
            </w:pPr>
            <w:del w:id="3249" w:author="phuong vu" w:date="2018-11-22T13:51:00Z">
              <w:r w:rsidDel="00C774DC">
                <w:rPr>
                  <w:lang w:val="en-US"/>
                </w:rPr>
                <w:delText>Hiển thị được bảng phân công bao gồm các thông tin: mã máy giặt + số thứ tự xử lí, tên khách hàng + mã số đơn hàng, mã biên nhận, trạng thái đơn hàng.</w:delText>
              </w:r>
              <w:bookmarkStart w:id="3250" w:name="_Toc530658478"/>
              <w:bookmarkStart w:id="3251" w:name="_Toc530662202"/>
              <w:bookmarkStart w:id="3252" w:name="_Toc530662669"/>
              <w:bookmarkEnd w:id="3250"/>
              <w:bookmarkEnd w:id="3251"/>
              <w:bookmarkEnd w:id="3252"/>
            </w:del>
          </w:p>
        </w:tc>
        <w:bookmarkStart w:id="3253" w:name="_Toc530658479"/>
        <w:bookmarkStart w:id="3254" w:name="_Toc530662203"/>
        <w:bookmarkStart w:id="3255" w:name="_Toc530662670"/>
        <w:bookmarkEnd w:id="3253"/>
        <w:bookmarkEnd w:id="3254"/>
        <w:bookmarkEnd w:id="3255"/>
      </w:tr>
      <w:tr w:rsidR="009B0E96" w:rsidDel="00C774DC" w14:paraId="5CE12AD7" w14:textId="1B9AB3A5" w:rsidTr="00225404">
        <w:trPr>
          <w:del w:id="3256" w:author="phuong vu" w:date="2018-11-22T13:51:00Z"/>
        </w:trPr>
        <w:tc>
          <w:tcPr>
            <w:tcW w:w="2425" w:type="dxa"/>
          </w:tcPr>
          <w:p w14:paraId="02AC5DC0" w14:textId="21AA754E" w:rsidR="009B0E96" w:rsidRPr="00B808BD" w:rsidDel="00C774DC" w:rsidRDefault="009B0E96" w:rsidP="00E6227B">
            <w:pPr>
              <w:spacing w:line="276" w:lineRule="auto"/>
              <w:rPr>
                <w:del w:id="3257" w:author="phuong vu" w:date="2018-11-22T13:51:00Z"/>
                <w:b/>
              </w:rPr>
              <w:pPrChange w:id="3258" w:author="phuong vu" w:date="2018-11-23T13:48:00Z">
                <w:pPr>
                  <w:spacing w:line="276" w:lineRule="auto"/>
                </w:pPr>
              </w:pPrChange>
            </w:pPr>
            <w:del w:id="3259" w:author="phuong vu" w:date="2018-11-22T13:51:00Z">
              <w:r w:rsidRPr="00B808BD" w:rsidDel="00C774DC">
                <w:rPr>
                  <w:b/>
                </w:rPr>
                <w:delText>Ghi chú</w:delText>
              </w:r>
              <w:bookmarkStart w:id="3260" w:name="_Toc530658480"/>
              <w:bookmarkStart w:id="3261" w:name="_Toc530662204"/>
              <w:bookmarkStart w:id="3262" w:name="_Toc530662671"/>
              <w:bookmarkEnd w:id="3260"/>
              <w:bookmarkEnd w:id="3261"/>
              <w:bookmarkEnd w:id="3262"/>
            </w:del>
          </w:p>
        </w:tc>
        <w:tc>
          <w:tcPr>
            <w:tcW w:w="6686" w:type="dxa"/>
          </w:tcPr>
          <w:p w14:paraId="29953A0F" w14:textId="26D384CF" w:rsidR="009B0E96" w:rsidRPr="00E4365A" w:rsidDel="00C774DC" w:rsidRDefault="00B43068" w:rsidP="00E6227B">
            <w:pPr>
              <w:keepNext/>
              <w:spacing w:line="276" w:lineRule="auto"/>
              <w:rPr>
                <w:del w:id="3263" w:author="phuong vu" w:date="2018-11-22T13:51:00Z"/>
                <w:lang w:val="en-US"/>
              </w:rPr>
              <w:pPrChange w:id="3264" w:author="phuong vu" w:date="2018-11-23T13:48:00Z">
                <w:pPr>
                  <w:keepNext/>
                  <w:spacing w:line="276" w:lineRule="auto"/>
                </w:pPr>
              </w:pPrChange>
            </w:pPr>
            <w:del w:id="3265" w:author="phuong vu" w:date="2018-11-22T13:51:00Z">
              <w:r w:rsidDel="00C774DC">
                <w:rPr>
                  <w:lang w:val="en-US"/>
                </w:rPr>
                <w:delText>Một đơn hàng có thể có một hoặc nhiều túi giặt khác nhau dựa trên phân loại.</w:delText>
              </w:r>
              <w:bookmarkStart w:id="3266" w:name="_Toc530658481"/>
              <w:bookmarkStart w:id="3267" w:name="_Toc530662205"/>
              <w:bookmarkStart w:id="3268" w:name="_Toc530662672"/>
              <w:bookmarkEnd w:id="3266"/>
              <w:bookmarkEnd w:id="3267"/>
              <w:bookmarkEnd w:id="3268"/>
            </w:del>
          </w:p>
        </w:tc>
        <w:bookmarkStart w:id="3269" w:name="_Toc530658482"/>
        <w:bookmarkStart w:id="3270" w:name="_Toc530662206"/>
        <w:bookmarkStart w:id="3271" w:name="_Toc530662673"/>
        <w:bookmarkEnd w:id="3269"/>
        <w:bookmarkEnd w:id="3270"/>
        <w:bookmarkEnd w:id="3271"/>
      </w:tr>
    </w:tbl>
    <w:p w14:paraId="358681A1" w14:textId="6D23ECB5" w:rsidR="00D41CA7" w:rsidRPr="00D41CA7" w:rsidDel="00D41CA7" w:rsidRDefault="00D41CA7" w:rsidP="00E6227B">
      <w:pPr>
        <w:spacing w:line="276" w:lineRule="auto"/>
        <w:rPr>
          <w:del w:id="3272" w:author="phuong vu" w:date="2018-11-21T20:43:00Z"/>
          <w:lang w:val="en-US"/>
          <w:rPrChange w:id="3273" w:author="phuong vu" w:date="2018-11-21T20:41:00Z">
            <w:rPr>
              <w:del w:id="3274" w:author="phuong vu" w:date="2018-11-21T20:43:00Z"/>
            </w:rPr>
          </w:rPrChange>
        </w:rPr>
        <w:pPrChange w:id="3275" w:author="phuong vu" w:date="2018-11-23T13:48:00Z">
          <w:pPr/>
        </w:pPrChange>
      </w:pPr>
      <w:bookmarkStart w:id="3276" w:name="_Toc530605662"/>
      <w:bookmarkStart w:id="3277" w:name="_Toc530657368"/>
      <w:bookmarkStart w:id="3278" w:name="_Toc530658483"/>
      <w:bookmarkStart w:id="3279" w:name="_Toc530662207"/>
      <w:bookmarkStart w:id="3280" w:name="_Toc530662674"/>
      <w:bookmarkEnd w:id="3276"/>
      <w:bookmarkEnd w:id="3277"/>
      <w:bookmarkEnd w:id="3278"/>
      <w:bookmarkEnd w:id="3279"/>
      <w:bookmarkEnd w:id="3280"/>
    </w:p>
    <w:p w14:paraId="3AACDB7A" w14:textId="2788A7CB" w:rsidR="00730F28" w:rsidDel="00C774DC" w:rsidRDefault="00730F28" w:rsidP="00E6227B">
      <w:pPr>
        <w:pStyle w:val="Heading4"/>
        <w:spacing w:line="276" w:lineRule="auto"/>
        <w:rPr>
          <w:del w:id="3281" w:author="phuong vu" w:date="2018-11-22T13:51:00Z"/>
        </w:rPr>
        <w:pPrChange w:id="3282" w:author="phuong vu" w:date="2018-11-23T13:48:00Z">
          <w:pPr>
            <w:pStyle w:val="Heading4"/>
          </w:pPr>
        </w:pPrChange>
      </w:pPr>
      <w:del w:id="3283" w:author="phuong vu" w:date="2018-11-22T13:51:00Z">
        <w:r w:rsidDel="00C774DC">
          <w:delText>Tạo đơn hàng</w:delText>
        </w:r>
        <w:bookmarkStart w:id="3284" w:name="_Toc530658484"/>
        <w:bookmarkStart w:id="3285" w:name="_Toc530662208"/>
        <w:bookmarkStart w:id="3286" w:name="_Toc530662675"/>
        <w:bookmarkEnd w:id="3284"/>
        <w:bookmarkEnd w:id="3285"/>
        <w:bookmarkEnd w:id="3286"/>
      </w:del>
    </w:p>
    <w:tbl>
      <w:tblPr>
        <w:tblStyle w:val="TableGrid"/>
        <w:tblW w:w="0" w:type="auto"/>
        <w:tblLook w:val="04A0" w:firstRow="1" w:lastRow="0" w:firstColumn="1" w:lastColumn="0" w:noHBand="0" w:noVBand="1"/>
      </w:tblPr>
      <w:tblGrid>
        <w:gridCol w:w="2342"/>
        <w:gridCol w:w="6435"/>
      </w:tblGrid>
      <w:tr w:rsidR="00225404" w:rsidDel="00C774DC" w14:paraId="1EFDCBF7" w14:textId="3CDCB628" w:rsidTr="00225404">
        <w:trPr>
          <w:del w:id="3287" w:author="phuong vu" w:date="2018-11-22T13:51:00Z"/>
        </w:trPr>
        <w:tc>
          <w:tcPr>
            <w:tcW w:w="2425" w:type="dxa"/>
          </w:tcPr>
          <w:p w14:paraId="6F46BA12" w14:textId="42AF582C" w:rsidR="009B0E96" w:rsidRPr="00B808BD" w:rsidDel="00C774DC" w:rsidRDefault="009B0E96" w:rsidP="00E6227B">
            <w:pPr>
              <w:spacing w:line="276" w:lineRule="auto"/>
              <w:rPr>
                <w:del w:id="3288" w:author="phuong vu" w:date="2018-11-22T13:51:00Z"/>
                <w:b/>
              </w:rPr>
              <w:pPrChange w:id="3289" w:author="phuong vu" w:date="2018-11-23T13:48:00Z">
                <w:pPr>
                  <w:spacing w:line="276" w:lineRule="auto"/>
                </w:pPr>
              </w:pPrChange>
            </w:pPr>
            <w:del w:id="3290" w:author="phuong vu" w:date="2018-11-22T13:51:00Z">
              <w:r w:rsidRPr="00B808BD" w:rsidDel="00C774DC">
                <w:rPr>
                  <w:b/>
                </w:rPr>
                <w:delText>Mã yêu cầu</w:delText>
              </w:r>
              <w:bookmarkStart w:id="3291" w:name="_Toc530658485"/>
              <w:bookmarkStart w:id="3292" w:name="_Toc530662209"/>
              <w:bookmarkStart w:id="3293" w:name="_Toc530662676"/>
              <w:bookmarkEnd w:id="3291"/>
              <w:bookmarkEnd w:id="3292"/>
              <w:bookmarkEnd w:id="3293"/>
            </w:del>
          </w:p>
        </w:tc>
        <w:tc>
          <w:tcPr>
            <w:tcW w:w="6686" w:type="dxa"/>
          </w:tcPr>
          <w:p w14:paraId="075D3D1A" w14:textId="4CB7A90A" w:rsidR="009B0E96" w:rsidRPr="002947C2" w:rsidDel="00C774DC" w:rsidRDefault="009B0E96" w:rsidP="00E6227B">
            <w:pPr>
              <w:spacing w:line="276" w:lineRule="auto"/>
              <w:rPr>
                <w:del w:id="3294" w:author="phuong vu" w:date="2018-11-22T13:51:00Z"/>
                <w:lang w:val="en-US"/>
              </w:rPr>
              <w:pPrChange w:id="3295" w:author="phuong vu" w:date="2018-11-23T13:48:00Z">
                <w:pPr>
                  <w:spacing w:line="276" w:lineRule="auto"/>
                </w:pPr>
              </w:pPrChange>
            </w:pPr>
            <w:del w:id="3296" w:author="phuong vu" w:date="2018-11-22T13:51:00Z">
              <w:r w:rsidDel="00C774DC">
                <w:rPr>
                  <w:lang w:val="en-US"/>
                </w:rPr>
                <w:delText>GU_04</w:delText>
              </w:r>
              <w:bookmarkStart w:id="3297" w:name="_Toc530658486"/>
              <w:bookmarkStart w:id="3298" w:name="_Toc530662210"/>
              <w:bookmarkStart w:id="3299" w:name="_Toc530662677"/>
              <w:bookmarkEnd w:id="3297"/>
              <w:bookmarkEnd w:id="3298"/>
              <w:bookmarkEnd w:id="3299"/>
            </w:del>
          </w:p>
        </w:tc>
        <w:bookmarkStart w:id="3300" w:name="_Toc530658487"/>
        <w:bookmarkStart w:id="3301" w:name="_Toc530662211"/>
        <w:bookmarkStart w:id="3302" w:name="_Toc530662678"/>
        <w:bookmarkEnd w:id="3300"/>
        <w:bookmarkEnd w:id="3301"/>
        <w:bookmarkEnd w:id="3302"/>
      </w:tr>
      <w:tr w:rsidR="00225404" w:rsidDel="00C774DC" w14:paraId="50186061" w14:textId="0B6743D2" w:rsidTr="00225404">
        <w:trPr>
          <w:del w:id="3303" w:author="phuong vu" w:date="2018-11-22T13:51:00Z"/>
        </w:trPr>
        <w:tc>
          <w:tcPr>
            <w:tcW w:w="2425" w:type="dxa"/>
          </w:tcPr>
          <w:p w14:paraId="09867B15" w14:textId="790CF830" w:rsidR="009B0E96" w:rsidRPr="00B808BD" w:rsidDel="00C774DC" w:rsidRDefault="009B0E96" w:rsidP="00E6227B">
            <w:pPr>
              <w:spacing w:line="276" w:lineRule="auto"/>
              <w:rPr>
                <w:del w:id="3304" w:author="phuong vu" w:date="2018-11-22T13:51:00Z"/>
                <w:b/>
              </w:rPr>
              <w:pPrChange w:id="3305" w:author="phuong vu" w:date="2018-11-23T13:48:00Z">
                <w:pPr>
                  <w:spacing w:line="276" w:lineRule="auto"/>
                </w:pPr>
              </w:pPrChange>
            </w:pPr>
            <w:del w:id="3306" w:author="phuong vu" w:date="2018-11-22T13:51:00Z">
              <w:r w:rsidRPr="00B808BD" w:rsidDel="00C774DC">
                <w:rPr>
                  <w:b/>
                </w:rPr>
                <w:delText>Tên chức năng</w:delText>
              </w:r>
              <w:bookmarkStart w:id="3307" w:name="_Toc530658488"/>
              <w:bookmarkStart w:id="3308" w:name="_Toc530662212"/>
              <w:bookmarkStart w:id="3309" w:name="_Toc530662679"/>
              <w:bookmarkEnd w:id="3307"/>
              <w:bookmarkEnd w:id="3308"/>
              <w:bookmarkEnd w:id="3309"/>
            </w:del>
          </w:p>
        </w:tc>
        <w:tc>
          <w:tcPr>
            <w:tcW w:w="6686" w:type="dxa"/>
          </w:tcPr>
          <w:p w14:paraId="072C7886" w14:textId="5BCE10CC" w:rsidR="009B0E96" w:rsidRPr="00A06DD8" w:rsidDel="00C774DC" w:rsidRDefault="009B0E96" w:rsidP="00E6227B">
            <w:pPr>
              <w:spacing w:line="276" w:lineRule="auto"/>
              <w:rPr>
                <w:del w:id="3310" w:author="phuong vu" w:date="2018-11-22T13:51:00Z"/>
                <w:lang w:val="en-US"/>
              </w:rPr>
              <w:pPrChange w:id="3311" w:author="phuong vu" w:date="2018-11-23T13:48:00Z">
                <w:pPr>
                  <w:spacing w:line="276" w:lineRule="auto"/>
                </w:pPr>
              </w:pPrChange>
            </w:pPr>
            <w:del w:id="3312" w:author="phuong vu" w:date="2018-11-22T13:51:00Z">
              <w:r w:rsidDel="00C774DC">
                <w:delText>Tạo đơn hàng</w:delText>
              </w:r>
              <w:bookmarkStart w:id="3313" w:name="_Toc530658489"/>
              <w:bookmarkStart w:id="3314" w:name="_Toc530662213"/>
              <w:bookmarkStart w:id="3315" w:name="_Toc530662680"/>
              <w:bookmarkEnd w:id="3313"/>
              <w:bookmarkEnd w:id="3314"/>
              <w:bookmarkEnd w:id="3315"/>
            </w:del>
          </w:p>
        </w:tc>
        <w:bookmarkStart w:id="3316" w:name="_Toc530658490"/>
        <w:bookmarkStart w:id="3317" w:name="_Toc530662214"/>
        <w:bookmarkStart w:id="3318" w:name="_Toc530662681"/>
        <w:bookmarkEnd w:id="3316"/>
        <w:bookmarkEnd w:id="3317"/>
        <w:bookmarkEnd w:id="3318"/>
      </w:tr>
      <w:tr w:rsidR="00225404" w:rsidDel="00C774DC" w14:paraId="1CA34CFE" w14:textId="2E566646" w:rsidTr="00225404">
        <w:trPr>
          <w:del w:id="3319" w:author="phuong vu" w:date="2018-11-22T13:51:00Z"/>
        </w:trPr>
        <w:tc>
          <w:tcPr>
            <w:tcW w:w="2425" w:type="dxa"/>
          </w:tcPr>
          <w:p w14:paraId="52364FD0" w14:textId="4C67B74D" w:rsidR="009B0E96" w:rsidRPr="00B808BD" w:rsidDel="00C774DC" w:rsidRDefault="009B0E96" w:rsidP="00E6227B">
            <w:pPr>
              <w:spacing w:line="276" w:lineRule="auto"/>
              <w:rPr>
                <w:del w:id="3320" w:author="phuong vu" w:date="2018-11-22T13:51:00Z"/>
                <w:b/>
              </w:rPr>
              <w:pPrChange w:id="3321" w:author="phuong vu" w:date="2018-11-23T13:48:00Z">
                <w:pPr>
                  <w:spacing w:line="276" w:lineRule="auto"/>
                </w:pPr>
              </w:pPrChange>
            </w:pPr>
            <w:del w:id="3322" w:author="phuong vu" w:date="2018-11-22T13:51:00Z">
              <w:r w:rsidRPr="00B808BD" w:rsidDel="00C774DC">
                <w:rPr>
                  <w:b/>
                </w:rPr>
                <w:delText>Đối tượng sử dụng</w:delText>
              </w:r>
              <w:bookmarkStart w:id="3323" w:name="_Toc530658491"/>
              <w:bookmarkStart w:id="3324" w:name="_Toc530662215"/>
              <w:bookmarkStart w:id="3325" w:name="_Toc530662682"/>
              <w:bookmarkEnd w:id="3323"/>
              <w:bookmarkEnd w:id="3324"/>
              <w:bookmarkEnd w:id="3325"/>
            </w:del>
          </w:p>
        </w:tc>
        <w:tc>
          <w:tcPr>
            <w:tcW w:w="6686" w:type="dxa"/>
          </w:tcPr>
          <w:p w14:paraId="08A0D1F5" w14:textId="43B26841" w:rsidR="009B0E96" w:rsidRPr="002947C2" w:rsidDel="00C774DC" w:rsidRDefault="009B0E96" w:rsidP="00E6227B">
            <w:pPr>
              <w:spacing w:line="276" w:lineRule="auto"/>
              <w:rPr>
                <w:del w:id="3326" w:author="phuong vu" w:date="2018-11-22T13:51:00Z"/>
                <w:lang w:val="en-US"/>
              </w:rPr>
              <w:pPrChange w:id="3327" w:author="phuong vu" w:date="2018-11-23T13:48:00Z">
                <w:pPr>
                  <w:spacing w:line="276" w:lineRule="auto"/>
                </w:pPr>
              </w:pPrChange>
            </w:pPr>
            <w:del w:id="3328" w:author="phuong vu" w:date="2018-11-22T13:51:00Z">
              <w:r w:rsidRPr="009B0E96" w:rsidDel="00C774DC">
                <w:rPr>
                  <w:lang w:val="en-US"/>
                </w:rPr>
                <w:delText>Nhân viên cửa hàng</w:delText>
              </w:r>
              <w:r w:rsidDel="00C774DC">
                <w:rPr>
                  <w:lang w:val="en-US"/>
                </w:rPr>
                <w:delText xml:space="preserve"> (Nhân viên quản lí cửa hàng), khách hàng</w:delText>
              </w:r>
              <w:bookmarkStart w:id="3329" w:name="_Toc530658492"/>
              <w:bookmarkStart w:id="3330" w:name="_Toc530662216"/>
              <w:bookmarkStart w:id="3331" w:name="_Toc530662683"/>
              <w:bookmarkEnd w:id="3329"/>
              <w:bookmarkEnd w:id="3330"/>
              <w:bookmarkEnd w:id="3331"/>
            </w:del>
          </w:p>
        </w:tc>
        <w:bookmarkStart w:id="3332" w:name="_Toc530658493"/>
        <w:bookmarkStart w:id="3333" w:name="_Toc530662217"/>
        <w:bookmarkStart w:id="3334" w:name="_Toc530662684"/>
        <w:bookmarkEnd w:id="3332"/>
        <w:bookmarkEnd w:id="3333"/>
        <w:bookmarkEnd w:id="3334"/>
      </w:tr>
      <w:tr w:rsidR="00225404" w:rsidDel="00C774DC" w14:paraId="125B2C9E" w14:textId="5381002F" w:rsidTr="00225404">
        <w:trPr>
          <w:del w:id="3335" w:author="phuong vu" w:date="2018-11-22T13:51:00Z"/>
        </w:trPr>
        <w:tc>
          <w:tcPr>
            <w:tcW w:w="2425" w:type="dxa"/>
          </w:tcPr>
          <w:p w14:paraId="3FCD6D76" w14:textId="76776A42" w:rsidR="009B0E96" w:rsidRPr="00B808BD" w:rsidDel="00C774DC" w:rsidRDefault="009B0E96" w:rsidP="00E6227B">
            <w:pPr>
              <w:spacing w:line="276" w:lineRule="auto"/>
              <w:rPr>
                <w:del w:id="3336" w:author="phuong vu" w:date="2018-11-22T13:51:00Z"/>
                <w:b/>
              </w:rPr>
              <w:pPrChange w:id="3337" w:author="phuong vu" w:date="2018-11-23T13:48:00Z">
                <w:pPr>
                  <w:spacing w:line="276" w:lineRule="auto"/>
                </w:pPr>
              </w:pPrChange>
            </w:pPr>
            <w:del w:id="3338" w:author="phuong vu" w:date="2018-11-22T13:51:00Z">
              <w:r w:rsidRPr="00B808BD" w:rsidDel="00C774DC">
                <w:rPr>
                  <w:b/>
                </w:rPr>
                <w:delText>Tiền điều kiện</w:delText>
              </w:r>
              <w:bookmarkStart w:id="3339" w:name="_Toc530658494"/>
              <w:bookmarkStart w:id="3340" w:name="_Toc530662218"/>
              <w:bookmarkStart w:id="3341" w:name="_Toc530662685"/>
              <w:bookmarkEnd w:id="3339"/>
              <w:bookmarkEnd w:id="3340"/>
              <w:bookmarkEnd w:id="3341"/>
            </w:del>
          </w:p>
        </w:tc>
        <w:tc>
          <w:tcPr>
            <w:tcW w:w="6686" w:type="dxa"/>
          </w:tcPr>
          <w:p w14:paraId="46ED22C1" w14:textId="50471F1A" w:rsidR="009B0E96" w:rsidRPr="002947C2" w:rsidDel="00C774DC" w:rsidRDefault="009B0E96" w:rsidP="00E6227B">
            <w:pPr>
              <w:spacing w:line="276" w:lineRule="auto"/>
              <w:rPr>
                <w:del w:id="3342" w:author="phuong vu" w:date="2018-11-22T13:51:00Z"/>
                <w:lang w:val="en-US"/>
              </w:rPr>
              <w:pPrChange w:id="3343" w:author="phuong vu" w:date="2018-11-23T13:48:00Z">
                <w:pPr>
                  <w:spacing w:line="276" w:lineRule="auto"/>
                </w:pPr>
              </w:pPrChange>
            </w:pPr>
            <w:del w:id="3344" w:author="phuong vu" w:date="2018-11-22T13:51:00Z">
              <w:r w:rsidDel="00C774DC">
                <w:rPr>
                  <w:lang w:val="en-US"/>
                </w:rPr>
                <w:delText>Truy cập được trang web quản lí đối với nhân viên cửa hàng và ứng dụng điện thoại đối với khách hàng và đăng nhập thành công.</w:delText>
              </w:r>
              <w:bookmarkStart w:id="3345" w:name="_Toc530658495"/>
              <w:bookmarkStart w:id="3346" w:name="_Toc530662219"/>
              <w:bookmarkStart w:id="3347" w:name="_Toc530662686"/>
              <w:bookmarkEnd w:id="3345"/>
              <w:bookmarkEnd w:id="3346"/>
              <w:bookmarkEnd w:id="3347"/>
            </w:del>
          </w:p>
        </w:tc>
        <w:bookmarkStart w:id="3348" w:name="_Toc530658496"/>
        <w:bookmarkStart w:id="3349" w:name="_Toc530662220"/>
        <w:bookmarkStart w:id="3350" w:name="_Toc530662687"/>
        <w:bookmarkEnd w:id="3348"/>
        <w:bookmarkEnd w:id="3349"/>
        <w:bookmarkEnd w:id="3350"/>
      </w:tr>
      <w:tr w:rsidR="00225404" w:rsidDel="00C774DC" w14:paraId="56686DA2" w14:textId="7342240F" w:rsidTr="00225404">
        <w:trPr>
          <w:del w:id="3351" w:author="phuong vu" w:date="2018-11-22T13:51:00Z"/>
        </w:trPr>
        <w:tc>
          <w:tcPr>
            <w:tcW w:w="2425" w:type="dxa"/>
          </w:tcPr>
          <w:p w14:paraId="4ECB6F75" w14:textId="14E75D36" w:rsidR="009B0E96" w:rsidRPr="00B808BD" w:rsidDel="00C774DC" w:rsidRDefault="009B0E96" w:rsidP="00E6227B">
            <w:pPr>
              <w:spacing w:line="276" w:lineRule="auto"/>
              <w:rPr>
                <w:del w:id="3352" w:author="phuong vu" w:date="2018-11-22T13:51:00Z"/>
                <w:b/>
              </w:rPr>
              <w:pPrChange w:id="3353" w:author="phuong vu" w:date="2018-11-23T13:48:00Z">
                <w:pPr>
                  <w:spacing w:line="276" w:lineRule="auto"/>
                </w:pPr>
              </w:pPrChange>
            </w:pPr>
            <w:del w:id="3354" w:author="phuong vu" w:date="2018-11-22T13:51:00Z">
              <w:r w:rsidRPr="00B808BD" w:rsidDel="00C774DC">
                <w:rPr>
                  <w:b/>
                </w:rPr>
                <w:delText>Cách xử lí</w:delText>
              </w:r>
              <w:bookmarkStart w:id="3355" w:name="_Toc530658497"/>
              <w:bookmarkStart w:id="3356" w:name="_Toc530662221"/>
              <w:bookmarkStart w:id="3357" w:name="_Toc530662688"/>
              <w:bookmarkEnd w:id="3355"/>
              <w:bookmarkEnd w:id="3356"/>
              <w:bookmarkEnd w:id="3357"/>
            </w:del>
          </w:p>
        </w:tc>
        <w:tc>
          <w:tcPr>
            <w:tcW w:w="6686" w:type="dxa"/>
          </w:tcPr>
          <w:p w14:paraId="248C92A1" w14:textId="66D908AF" w:rsidR="009B0E96" w:rsidDel="00C774DC" w:rsidRDefault="00225404" w:rsidP="00E6227B">
            <w:pPr>
              <w:spacing w:line="276" w:lineRule="auto"/>
              <w:rPr>
                <w:del w:id="3358" w:author="phuong vu" w:date="2018-11-22T13:51:00Z"/>
                <w:lang w:val="en-US"/>
              </w:rPr>
              <w:pPrChange w:id="3359" w:author="phuong vu" w:date="2018-11-23T13:48:00Z">
                <w:pPr>
                  <w:spacing w:line="276" w:lineRule="auto"/>
                </w:pPr>
              </w:pPrChange>
            </w:pPr>
            <w:del w:id="3360" w:author="phuong vu" w:date="2018-11-22T13:51:00Z">
              <w:r w:rsidDel="00C774DC">
                <w:rPr>
                  <w:lang w:val="en-US"/>
                </w:rPr>
                <w:delText xml:space="preserve">Đối với </w:delText>
              </w:r>
              <w:r w:rsidR="00261DD6" w:rsidDel="00C774DC">
                <w:rPr>
                  <w:lang w:val="en-US"/>
                </w:rPr>
                <w:delText>đặt đơn hàng từ trang quản lí</w:delText>
              </w:r>
              <w:r w:rsidR="004F2566" w:rsidDel="00C774DC">
                <w:rPr>
                  <w:lang w:val="en-US"/>
                </w:rPr>
                <w:delText xml:space="preserve"> (Nhân viên quản lí cửa hàng)</w:delText>
              </w:r>
              <w:r w:rsidR="00261DD6" w:rsidDel="00C774DC">
                <w:rPr>
                  <w:lang w:val="en-US"/>
                </w:rPr>
                <w:delText>:</w:delText>
              </w:r>
              <w:bookmarkStart w:id="3361" w:name="_Toc530658498"/>
              <w:bookmarkStart w:id="3362" w:name="_Toc530662222"/>
              <w:bookmarkStart w:id="3363" w:name="_Toc530662689"/>
              <w:bookmarkEnd w:id="3361"/>
              <w:bookmarkEnd w:id="3362"/>
              <w:bookmarkEnd w:id="3363"/>
            </w:del>
          </w:p>
          <w:p w14:paraId="4EAF689E" w14:textId="67723667" w:rsidR="00225404" w:rsidDel="00C774DC" w:rsidRDefault="00225404" w:rsidP="00E6227B">
            <w:pPr>
              <w:spacing w:line="276" w:lineRule="auto"/>
              <w:ind w:left="498"/>
              <w:rPr>
                <w:del w:id="3364" w:author="phuong vu" w:date="2018-11-22T13:51:00Z"/>
                <w:lang w:val="en-US"/>
              </w:rPr>
              <w:pPrChange w:id="3365" w:author="phuong vu" w:date="2018-11-23T13:48:00Z">
                <w:pPr>
                  <w:spacing w:line="276" w:lineRule="auto"/>
                  <w:ind w:left="498"/>
                </w:pPr>
              </w:pPrChange>
            </w:pPr>
            <w:del w:id="3366" w:author="phuong vu" w:date="2018-11-22T13:51:00Z">
              <w:r w:rsidDel="00C774DC">
                <w:rPr>
                  <w:lang w:val="en-US"/>
                </w:rPr>
                <w:delText xml:space="preserve">Bước 1: Nhấn vào </w:delText>
              </w:r>
              <w:r w:rsidDel="00C774DC">
                <w:rPr>
                  <w:i/>
                  <w:lang w:val="en-US"/>
                </w:rPr>
                <w:delText>“tạo đơn hàng”</w:delText>
              </w:r>
              <w:r w:rsidDel="00C774DC">
                <w:rPr>
                  <w:lang w:val="en-US"/>
                </w:rPr>
                <w:delText xml:space="preserve"> ở thanh danh mục</w:delText>
              </w:r>
              <w:bookmarkStart w:id="3367" w:name="_Toc530658499"/>
              <w:bookmarkStart w:id="3368" w:name="_Toc530662223"/>
              <w:bookmarkStart w:id="3369" w:name="_Toc530662690"/>
              <w:bookmarkEnd w:id="3367"/>
              <w:bookmarkEnd w:id="3368"/>
              <w:bookmarkEnd w:id="3369"/>
            </w:del>
          </w:p>
          <w:p w14:paraId="02B56390" w14:textId="7CE5B353" w:rsidR="00225404" w:rsidDel="00C774DC" w:rsidRDefault="00225404" w:rsidP="00E6227B">
            <w:pPr>
              <w:spacing w:line="276" w:lineRule="auto"/>
              <w:ind w:left="499"/>
              <w:rPr>
                <w:del w:id="3370" w:author="phuong vu" w:date="2018-11-22T13:51:00Z"/>
                <w:lang w:val="en-US"/>
              </w:rPr>
              <w:pPrChange w:id="3371" w:author="phuong vu" w:date="2018-11-23T13:48:00Z">
                <w:pPr>
                  <w:spacing w:line="276" w:lineRule="auto"/>
                  <w:ind w:left="499"/>
                </w:pPr>
              </w:pPrChange>
            </w:pPr>
            <w:del w:id="3372" w:author="phuong vu" w:date="2018-11-22T13:51:00Z">
              <w:r w:rsidDel="00C774DC">
                <w:rPr>
                  <w:lang w:val="en-US"/>
                </w:rPr>
                <w:delText xml:space="preserve">bên trái màn hình. </w:delText>
              </w:r>
              <w:bookmarkStart w:id="3373" w:name="_Toc530658500"/>
              <w:bookmarkStart w:id="3374" w:name="_Toc530662224"/>
              <w:bookmarkStart w:id="3375" w:name="_Toc530662691"/>
              <w:bookmarkEnd w:id="3373"/>
              <w:bookmarkEnd w:id="3374"/>
              <w:bookmarkEnd w:id="3375"/>
            </w:del>
          </w:p>
          <w:p w14:paraId="4AE63DCA" w14:textId="10322DB9" w:rsidR="00225404" w:rsidDel="00C774DC" w:rsidRDefault="00225404" w:rsidP="00E6227B">
            <w:pPr>
              <w:spacing w:line="276" w:lineRule="auto"/>
              <w:ind w:left="499"/>
              <w:rPr>
                <w:del w:id="3376" w:author="phuong vu" w:date="2018-11-22T13:51:00Z"/>
                <w:lang w:val="en-US"/>
              </w:rPr>
              <w:pPrChange w:id="3377" w:author="phuong vu" w:date="2018-11-23T13:48:00Z">
                <w:pPr>
                  <w:spacing w:line="276" w:lineRule="auto"/>
                  <w:ind w:left="499"/>
                </w:pPr>
              </w:pPrChange>
            </w:pPr>
            <w:del w:id="3378" w:author="phuong vu" w:date="2018-11-22T13:51:00Z">
              <w:r w:rsidDel="00C774DC">
                <w:rPr>
                  <w:lang w:val="en-US"/>
                </w:rPr>
                <w:delText>Bước 2: Những thông tin được mặc định sẵn: Thông tin chi nhánh, danh sách loại dịch vụ theo chi nhánh.</w:delText>
              </w:r>
              <w:bookmarkStart w:id="3379" w:name="_Toc530658501"/>
              <w:bookmarkStart w:id="3380" w:name="_Toc530662225"/>
              <w:bookmarkStart w:id="3381" w:name="_Toc530662692"/>
              <w:bookmarkEnd w:id="3379"/>
              <w:bookmarkEnd w:id="3380"/>
              <w:bookmarkEnd w:id="3381"/>
            </w:del>
          </w:p>
          <w:p w14:paraId="0CAB0434" w14:textId="26DA2C05" w:rsidR="00225404" w:rsidDel="00C774DC" w:rsidRDefault="00225404" w:rsidP="00E6227B">
            <w:pPr>
              <w:spacing w:line="276" w:lineRule="auto"/>
              <w:ind w:left="499"/>
              <w:rPr>
                <w:del w:id="3382" w:author="phuong vu" w:date="2018-11-22T13:51:00Z"/>
                <w:lang w:val="en-US"/>
              </w:rPr>
              <w:pPrChange w:id="3383" w:author="phuong vu" w:date="2018-11-23T13:48:00Z">
                <w:pPr>
                  <w:spacing w:line="276" w:lineRule="auto"/>
                  <w:ind w:left="499"/>
                </w:pPr>
              </w:pPrChange>
            </w:pPr>
            <w:del w:id="3384" w:author="phuong vu" w:date="2018-11-22T13:51:00Z">
              <w:r w:rsidDel="00C774DC">
                <w:rPr>
                  <w:lang w:val="en-US"/>
                </w:rPr>
                <w:delText>Bước 3: Người dùng nhập các thông tin khách hàng,</w:delText>
              </w:r>
              <w:r w:rsidR="00261DD6" w:rsidDel="00C774DC">
                <w:rPr>
                  <w:lang w:val="en-US"/>
                </w:rPr>
                <w:delText xml:space="preserve"> địa chỉ lấy và trả đồ,</w:delText>
              </w:r>
              <w:r w:rsidDel="00C774DC">
                <w:rPr>
                  <w:lang w:val="en-US"/>
                </w:rPr>
                <w:delText xml:space="preserve"> ngày lấy và trả đồ cho khách, chọn khung giờ lấy và trả đồ. Nếu ngày lấy và trả đồ cùng một ngày, thì khung giờ lấy và trả đồ cách ít nhất là 1 khung giờ.</w:delText>
              </w:r>
              <w:r w:rsidR="00261DD6" w:rsidDel="00C774DC">
                <w:rPr>
                  <w:lang w:val="en-US"/>
                </w:rPr>
                <w:delText xml:space="preserve"> </w:delText>
              </w:r>
              <w:bookmarkStart w:id="3385" w:name="_Toc530658502"/>
              <w:bookmarkStart w:id="3386" w:name="_Toc530662226"/>
              <w:bookmarkStart w:id="3387" w:name="_Toc530662693"/>
              <w:bookmarkEnd w:id="3385"/>
              <w:bookmarkEnd w:id="3386"/>
              <w:bookmarkEnd w:id="3387"/>
            </w:del>
          </w:p>
          <w:p w14:paraId="769CFD04" w14:textId="62F88DEC" w:rsidR="00261DD6" w:rsidDel="00C774DC" w:rsidRDefault="00261DD6" w:rsidP="00E6227B">
            <w:pPr>
              <w:spacing w:line="276" w:lineRule="auto"/>
              <w:ind w:left="499"/>
              <w:rPr>
                <w:del w:id="3388" w:author="phuong vu" w:date="2018-11-22T13:51:00Z"/>
                <w:lang w:val="en-US"/>
              </w:rPr>
              <w:pPrChange w:id="3389" w:author="phuong vu" w:date="2018-11-23T13:48:00Z">
                <w:pPr>
                  <w:spacing w:line="276" w:lineRule="auto"/>
                  <w:ind w:left="499"/>
                </w:pPr>
              </w:pPrChange>
            </w:pPr>
            <w:del w:id="3390" w:author="phuong vu" w:date="2018-11-22T13:51:00Z">
              <w:r w:rsidDel="00C774DC">
                <w:rPr>
                  <w:lang w:val="en-US"/>
                </w:rPr>
                <w:delText>Bước 4: Nhập thông tin từng quần áo bao gồm: loại dịch vụ, loại quần áo, đơn vị tính, số lượng, màu sắc, …. Ít nhất phải tồn tại một quần áo trong đơn hàng. Nếu rỗng báo lỗi.</w:delText>
              </w:r>
              <w:bookmarkStart w:id="3391" w:name="_Toc530658503"/>
              <w:bookmarkStart w:id="3392" w:name="_Toc530662227"/>
              <w:bookmarkStart w:id="3393" w:name="_Toc530662694"/>
              <w:bookmarkEnd w:id="3391"/>
              <w:bookmarkEnd w:id="3392"/>
              <w:bookmarkEnd w:id="3393"/>
            </w:del>
          </w:p>
          <w:p w14:paraId="45386B67" w14:textId="185EF74A" w:rsidR="00261DD6" w:rsidDel="00C774DC" w:rsidRDefault="00261DD6" w:rsidP="00E6227B">
            <w:pPr>
              <w:spacing w:line="276" w:lineRule="auto"/>
              <w:ind w:left="499"/>
              <w:rPr>
                <w:del w:id="3394" w:author="phuong vu" w:date="2018-11-22T13:51:00Z"/>
                <w:lang w:val="en-US"/>
              </w:rPr>
              <w:pPrChange w:id="3395" w:author="phuong vu" w:date="2018-11-23T13:48:00Z">
                <w:pPr>
                  <w:spacing w:line="276" w:lineRule="auto"/>
                  <w:ind w:left="499"/>
                </w:pPr>
              </w:pPrChange>
            </w:pPr>
            <w:del w:id="3396" w:author="phuong vu" w:date="2018-11-22T13:51:00Z">
              <w:r w:rsidDel="00C774DC">
                <w:rPr>
                  <w:lang w:val="en-US"/>
                </w:rPr>
                <w:delText xml:space="preserve">Bước 5: Nhấn nút </w:delText>
              </w:r>
              <w:r w:rsidDel="00C774DC">
                <w:rPr>
                  <w:i/>
                  <w:lang w:val="en-US"/>
                </w:rPr>
                <w:delText>“đặt hàng”.</w:delText>
              </w:r>
              <w:r w:rsidDel="00C774DC">
                <w:rPr>
                  <w:lang w:val="en-US"/>
                </w:rPr>
                <w:delText xml:space="preserve"> Đơn hàng được lưu vào cơ sở dữ liệu với trạng thái là </w:delText>
              </w:r>
              <w:r w:rsidDel="00C774DC">
                <w:rPr>
                  <w:i/>
                  <w:lang w:val="en-US"/>
                </w:rPr>
                <w:delText xml:space="preserve">“nháp”. </w:delText>
              </w:r>
              <w:r w:rsidDel="00C774DC">
                <w:rPr>
                  <w:lang w:val="en-US"/>
                </w:rPr>
                <w:delText>Và chuyển sang trang xác nhận đơn hàng với thông tin chi tiết và tổng giá tiền đối với đơn hàng.</w:delText>
              </w:r>
              <w:bookmarkStart w:id="3397" w:name="_Toc530658504"/>
              <w:bookmarkStart w:id="3398" w:name="_Toc530662228"/>
              <w:bookmarkStart w:id="3399" w:name="_Toc530662695"/>
              <w:bookmarkEnd w:id="3397"/>
              <w:bookmarkEnd w:id="3398"/>
              <w:bookmarkEnd w:id="3399"/>
            </w:del>
          </w:p>
          <w:p w14:paraId="5CBFFDC8" w14:textId="6337B03A" w:rsidR="00225404" w:rsidRPr="007C127C" w:rsidDel="00C774DC" w:rsidRDefault="00261DD6" w:rsidP="00E6227B">
            <w:pPr>
              <w:spacing w:line="276" w:lineRule="auto"/>
              <w:ind w:left="499"/>
              <w:rPr>
                <w:del w:id="3400" w:author="phuong vu" w:date="2018-11-22T13:51:00Z"/>
              </w:rPr>
              <w:pPrChange w:id="3401" w:author="phuong vu" w:date="2018-11-23T13:48:00Z">
                <w:pPr>
                  <w:spacing w:line="276" w:lineRule="auto"/>
                  <w:ind w:left="499"/>
                </w:pPr>
              </w:pPrChange>
            </w:pPr>
            <w:del w:id="3402" w:author="phuong vu" w:date="2018-11-22T13:51:00Z">
              <w:r w:rsidDel="00C774DC">
                <w:rPr>
                  <w:lang w:val="en-US"/>
                </w:rPr>
                <w:delText>Bước 6: Nhấn nút “</w:delText>
              </w:r>
              <w:r w:rsidRPr="007C127C" w:rsidDel="00C774DC">
                <w:rPr>
                  <w:i/>
                  <w:lang w:val="en-US"/>
                </w:rPr>
                <w:delText>đặt hàng</w:delText>
              </w:r>
              <w:r w:rsidDel="00C774DC">
                <w:rPr>
                  <w:lang w:val="en-US"/>
                </w:rPr>
                <w:delText xml:space="preserve">” một lần nữa để xác nhận đơn hàng. Đơn hàng được cập nhật với trạng thái </w:delText>
              </w:r>
              <w:r w:rsidDel="00C774DC">
                <w:rPr>
                  <w:i/>
                  <w:lang w:val="en-US"/>
                </w:rPr>
                <w:delText>“đang chờ”.</w:delText>
              </w:r>
              <w:bookmarkStart w:id="3403" w:name="_Toc530658505"/>
              <w:bookmarkStart w:id="3404" w:name="_Toc530662229"/>
              <w:bookmarkStart w:id="3405" w:name="_Toc530662696"/>
              <w:bookmarkEnd w:id="3403"/>
              <w:bookmarkEnd w:id="3404"/>
              <w:bookmarkEnd w:id="3405"/>
            </w:del>
          </w:p>
          <w:p w14:paraId="7A79ACA5" w14:textId="52BC254A" w:rsidR="00225404" w:rsidDel="00C774DC" w:rsidRDefault="00261DD6" w:rsidP="00E6227B">
            <w:pPr>
              <w:spacing w:line="276" w:lineRule="auto"/>
              <w:rPr>
                <w:del w:id="3406" w:author="phuong vu" w:date="2018-11-22T13:51:00Z"/>
                <w:lang w:val="en-US"/>
              </w:rPr>
              <w:pPrChange w:id="3407" w:author="phuong vu" w:date="2018-11-23T13:48:00Z">
                <w:pPr>
                  <w:spacing w:line="276" w:lineRule="auto"/>
                </w:pPr>
              </w:pPrChange>
            </w:pPr>
            <w:del w:id="3408" w:author="phuong vu" w:date="2018-11-22T13:51:00Z">
              <w:r w:rsidDel="00C774DC">
                <w:rPr>
                  <w:lang w:val="en-US"/>
                </w:rPr>
                <w:delText>Đối với đặt đơn hàng tử ứng dụng điện thoại</w:delText>
              </w:r>
              <w:r w:rsidR="004F2566" w:rsidDel="00C774DC">
                <w:rPr>
                  <w:lang w:val="en-US"/>
                </w:rPr>
                <w:delText xml:space="preserve"> (khách hàng)</w:delText>
              </w:r>
              <w:r w:rsidDel="00C774DC">
                <w:rPr>
                  <w:lang w:val="en-US"/>
                </w:rPr>
                <w:delText>:</w:delText>
              </w:r>
              <w:bookmarkStart w:id="3409" w:name="_Toc530658506"/>
              <w:bookmarkStart w:id="3410" w:name="_Toc530662230"/>
              <w:bookmarkStart w:id="3411" w:name="_Toc530662697"/>
              <w:bookmarkEnd w:id="3409"/>
              <w:bookmarkEnd w:id="3410"/>
              <w:bookmarkEnd w:id="3411"/>
            </w:del>
          </w:p>
          <w:p w14:paraId="728A849F" w14:textId="586F7EC1" w:rsidR="00261DD6" w:rsidDel="00C774DC" w:rsidRDefault="00261DD6" w:rsidP="00E6227B">
            <w:pPr>
              <w:spacing w:line="276" w:lineRule="auto"/>
              <w:ind w:left="516"/>
              <w:rPr>
                <w:del w:id="3412" w:author="phuong vu" w:date="2018-11-22T13:51:00Z"/>
                <w:lang w:val="en-US"/>
              </w:rPr>
              <w:pPrChange w:id="3413" w:author="phuong vu" w:date="2018-11-23T13:48:00Z">
                <w:pPr>
                  <w:spacing w:line="276" w:lineRule="auto"/>
                  <w:ind w:left="516"/>
                </w:pPr>
              </w:pPrChange>
            </w:pPr>
            <w:del w:id="3414" w:author="phuong vu" w:date="2018-11-22T13:51:00Z">
              <w:r w:rsidDel="00C774DC">
                <w:rPr>
                  <w:lang w:val="en-US"/>
                </w:rPr>
                <w:delText>Bước 1: Người dùng chọn loại dịch vụ mong muốn. Kế tiếp chọn đơn vị tính là cái hay kilogram.</w:delText>
              </w:r>
              <w:bookmarkStart w:id="3415" w:name="_Toc530658507"/>
              <w:bookmarkStart w:id="3416" w:name="_Toc530662231"/>
              <w:bookmarkStart w:id="3417" w:name="_Toc530662698"/>
              <w:bookmarkEnd w:id="3415"/>
              <w:bookmarkEnd w:id="3416"/>
              <w:bookmarkEnd w:id="3417"/>
            </w:del>
          </w:p>
          <w:p w14:paraId="4491EAF6" w14:textId="331C6FD3" w:rsidR="004F2566" w:rsidDel="00C774DC" w:rsidRDefault="00261DD6" w:rsidP="00E6227B">
            <w:pPr>
              <w:spacing w:line="276" w:lineRule="auto"/>
              <w:ind w:left="516"/>
              <w:rPr>
                <w:del w:id="3418" w:author="phuong vu" w:date="2018-11-22T13:51:00Z"/>
                <w:lang w:val="en-US"/>
              </w:rPr>
              <w:pPrChange w:id="3419" w:author="phuong vu" w:date="2018-11-23T13:48:00Z">
                <w:pPr>
                  <w:spacing w:line="276" w:lineRule="auto"/>
                  <w:ind w:left="516"/>
                </w:pPr>
              </w:pPrChange>
            </w:pPr>
            <w:del w:id="3420" w:author="phuong vu" w:date="2018-11-22T13:51:00Z">
              <w:r w:rsidDel="00C774DC">
                <w:rPr>
                  <w:lang w:val="en-US"/>
                </w:rPr>
                <w:delText>Bước 2: Người dùng chọn những quần áo dành cho loại dịch vụ này. Ở đây người dùng có thể dùng chức năng “</w:delText>
              </w:r>
              <w:r w:rsidDel="00C774DC">
                <w:rPr>
                  <w:i/>
                  <w:lang w:val="en-US"/>
                </w:rPr>
                <w:delText>GU_06</w:delText>
              </w:r>
              <w:r w:rsidDel="00C774DC">
                <w:rPr>
                  <w:lang w:val="en-US"/>
                </w:rPr>
                <w:delText xml:space="preserve">” để giúp thêm quần áo nhanh chóng. </w:delText>
              </w:r>
              <w:r w:rsidR="004F2566" w:rsidDel="00C774DC">
                <w:rPr>
                  <w:lang w:val="en-US"/>
                </w:rPr>
                <w:delText>Khi người dùng chọn một quần áo, thông tin về số lượng là bắt buộc. Mọi thông tin đơn hàng được giữ tạm thời vào trong giỏ hàng.</w:delText>
              </w:r>
              <w:bookmarkStart w:id="3421" w:name="_Toc530658508"/>
              <w:bookmarkStart w:id="3422" w:name="_Toc530662232"/>
              <w:bookmarkStart w:id="3423" w:name="_Toc530662699"/>
              <w:bookmarkEnd w:id="3421"/>
              <w:bookmarkEnd w:id="3422"/>
              <w:bookmarkEnd w:id="3423"/>
            </w:del>
          </w:p>
          <w:p w14:paraId="501B26AC" w14:textId="163FA477" w:rsidR="004F2566" w:rsidDel="00C774DC" w:rsidRDefault="004F2566" w:rsidP="00E6227B">
            <w:pPr>
              <w:spacing w:line="276" w:lineRule="auto"/>
              <w:ind w:left="516"/>
              <w:rPr>
                <w:del w:id="3424" w:author="phuong vu" w:date="2018-11-22T13:51:00Z"/>
                <w:lang w:val="en-US"/>
              </w:rPr>
              <w:pPrChange w:id="3425" w:author="phuong vu" w:date="2018-11-23T13:48:00Z">
                <w:pPr>
                  <w:spacing w:line="276" w:lineRule="auto"/>
                  <w:ind w:left="516"/>
                </w:pPr>
              </w:pPrChange>
            </w:pPr>
            <w:del w:id="3426" w:author="phuong vu" w:date="2018-11-22T13:51:00Z">
              <w:r w:rsidDel="00C774DC">
                <w:rPr>
                  <w:lang w:val="en-US"/>
                </w:rPr>
                <w:delText xml:space="preserve">Bước 3: Nếu người dùng có nhu cầu đặt thêm dịch vụ, quay lại trang chọn dịch vụ và thực lại tuần tự các bước 1, 2. </w:delText>
              </w:r>
              <w:bookmarkStart w:id="3427" w:name="_Toc530658509"/>
              <w:bookmarkStart w:id="3428" w:name="_Toc530662233"/>
              <w:bookmarkStart w:id="3429" w:name="_Toc530662700"/>
              <w:bookmarkEnd w:id="3427"/>
              <w:bookmarkEnd w:id="3428"/>
              <w:bookmarkEnd w:id="3429"/>
            </w:del>
          </w:p>
          <w:p w14:paraId="0BFEB936" w14:textId="37217CBA" w:rsidR="004F2566" w:rsidDel="00C774DC" w:rsidRDefault="004F2566" w:rsidP="00E6227B">
            <w:pPr>
              <w:spacing w:line="276" w:lineRule="auto"/>
              <w:ind w:left="516"/>
              <w:rPr>
                <w:del w:id="3430" w:author="phuong vu" w:date="2018-11-22T13:51:00Z"/>
                <w:lang w:val="en-US"/>
              </w:rPr>
              <w:pPrChange w:id="3431" w:author="phuong vu" w:date="2018-11-23T13:48:00Z">
                <w:pPr>
                  <w:spacing w:line="276" w:lineRule="auto"/>
                  <w:ind w:left="516"/>
                </w:pPr>
              </w:pPrChange>
            </w:pPr>
            <w:del w:id="3432" w:author="phuong vu" w:date="2018-11-22T13:51:00Z">
              <w:r w:rsidDel="00C774DC">
                <w:rPr>
                  <w:lang w:val="en-US"/>
                </w:rPr>
                <w:delText>Bước 4: Người dùng truy cập vào màn hình giỏ hàng và xác nhận đặt đơn hàng. Sau đó chuyển sang màn hình thực hiện chức “</w:delText>
              </w:r>
              <w:r w:rsidDel="00C774DC">
                <w:rPr>
                  <w:i/>
                  <w:lang w:val="en-US"/>
                </w:rPr>
                <w:delText>GU_05</w:delText>
              </w:r>
              <w:r w:rsidDel="00C774DC">
                <w:rPr>
                  <w:lang w:val="en-US"/>
                </w:rPr>
                <w:delText xml:space="preserve">”. Người dùng chọn chi nhánh mong muốn. </w:delText>
              </w:r>
              <w:bookmarkStart w:id="3433" w:name="_Toc530658510"/>
              <w:bookmarkStart w:id="3434" w:name="_Toc530662234"/>
              <w:bookmarkStart w:id="3435" w:name="_Toc530662701"/>
              <w:bookmarkEnd w:id="3433"/>
              <w:bookmarkEnd w:id="3434"/>
              <w:bookmarkEnd w:id="3435"/>
            </w:del>
          </w:p>
          <w:p w14:paraId="45A52B4F" w14:textId="2AD61848" w:rsidR="004F2566" w:rsidDel="00C774DC" w:rsidRDefault="004F2566" w:rsidP="00E6227B">
            <w:pPr>
              <w:spacing w:line="276" w:lineRule="auto"/>
              <w:ind w:left="516"/>
              <w:rPr>
                <w:del w:id="3436" w:author="phuong vu" w:date="2018-11-22T13:51:00Z"/>
                <w:lang w:val="en-US"/>
              </w:rPr>
              <w:pPrChange w:id="3437" w:author="phuong vu" w:date="2018-11-23T13:48:00Z">
                <w:pPr>
                  <w:spacing w:line="276" w:lineRule="auto"/>
                  <w:ind w:left="516"/>
                </w:pPr>
              </w:pPrChange>
            </w:pPr>
            <w:del w:id="3438" w:author="phuong vu" w:date="2018-11-22T13:51:00Z">
              <w:r w:rsidDel="00C774DC">
                <w:rPr>
                  <w:lang w:val="en-US"/>
                </w:rPr>
                <w:delText>Bước 5: Chuyển sang màn hình xác nhận đặt hàng, người dùng xem được thông tin đơn hàng của mình và phí phải trả cho đơn hàng này. Người dùng nhập ngày lấy và trả đồ cho khách, chọn khung giờ lấy và trả đồ. Nếu ngày lấy và trả đồ cùng một ngày, thì khung giờ lấy và trả đồ cách ít nhất là 1 khung giờ.</w:delText>
              </w:r>
              <w:bookmarkStart w:id="3439" w:name="_Toc530658511"/>
              <w:bookmarkStart w:id="3440" w:name="_Toc530662235"/>
              <w:bookmarkStart w:id="3441" w:name="_Toc530662702"/>
              <w:bookmarkEnd w:id="3439"/>
              <w:bookmarkEnd w:id="3440"/>
              <w:bookmarkEnd w:id="3441"/>
            </w:del>
          </w:p>
          <w:p w14:paraId="479A1632" w14:textId="6C737F52" w:rsidR="004F2566" w:rsidDel="00C774DC" w:rsidRDefault="004F2566" w:rsidP="00E6227B">
            <w:pPr>
              <w:spacing w:line="276" w:lineRule="auto"/>
              <w:ind w:left="516"/>
              <w:rPr>
                <w:del w:id="3442" w:author="phuong vu" w:date="2018-11-22T13:51:00Z"/>
                <w:i/>
                <w:lang w:val="en-US"/>
              </w:rPr>
              <w:pPrChange w:id="3443" w:author="phuong vu" w:date="2018-11-23T13:48:00Z">
                <w:pPr>
                  <w:spacing w:line="276" w:lineRule="auto"/>
                  <w:ind w:left="516"/>
                </w:pPr>
              </w:pPrChange>
            </w:pPr>
            <w:del w:id="3444" w:author="phuong vu" w:date="2018-11-22T13:51:00Z">
              <w:r w:rsidDel="00C774DC">
                <w:rPr>
                  <w:lang w:val="en-US"/>
                </w:rPr>
                <w:delText xml:space="preserve">Bước 6: Người dùng nhấn </w:delText>
              </w:r>
              <w:r w:rsidDel="00C774DC">
                <w:rPr>
                  <w:i/>
                  <w:lang w:val="en-US"/>
                </w:rPr>
                <w:delText xml:space="preserve">“xác nhận” </w:delText>
              </w:r>
              <w:r w:rsidDel="00C774DC">
                <w:rPr>
                  <w:lang w:val="en-US"/>
                </w:rPr>
                <w:delText xml:space="preserve">lần cuối. Đơn hàng được gửi lên server và lưu lại vào cơ sở dữ liệu với trạng thái </w:delText>
              </w:r>
              <w:r w:rsidDel="00C774DC">
                <w:rPr>
                  <w:i/>
                  <w:lang w:val="en-US"/>
                </w:rPr>
                <w:delText>“đang chờ”.</w:delText>
              </w:r>
              <w:r w:rsidDel="00C774DC">
                <w:rPr>
                  <w:lang w:val="en-US"/>
                </w:rPr>
                <w:delText xml:space="preserve"> Không lưu trạng thái là </w:delText>
              </w:r>
              <w:r w:rsidDel="00C774DC">
                <w:rPr>
                  <w:i/>
                  <w:lang w:val="en-US"/>
                </w:rPr>
                <w:delText>“nháp”.</w:delText>
              </w:r>
              <w:bookmarkStart w:id="3445" w:name="_Toc530658512"/>
              <w:bookmarkStart w:id="3446" w:name="_Toc530662236"/>
              <w:bookmarkStart w:id="3447" w:name="_Toc530662703"/>
              <w:bookmarkEnd w:id="3445"/>
              <w:bookmarkEnd w:id="3446"/>
              <w:bookmarkEnd w:id="3447"/>
            </w:del>
          </w:p>
          <w:p w14:paraId="6D7FAEF9" w14:textId="09ADFFFC" w:rsidR="001A372D" w:rsidRPr="007C127C" w:rsidDel="00C774DC" w:rsidRDefault="004F2566" w:rsidP="00E6227B">
            <w:pPr>
              <w:spacing w:line="276" w:lineRule="auto"/>
              <w:ind w:left="516"/>
              <w:rPr>
                <w:del w:id="3448" w:author="phuong vu" w:date="2018-11-22T13:51:00Z"/>
                <w:lang w:val="en-US"/>
              </w:rPr>
              <w:pPrChange w:id="3449" w:author="phuong vu" w:date="2018-11-23T13:48:00Z">
                <w:pPr>
                  <w:spacing w:line="276" w:lineRule="auto"/>
                  <w:ind w:left="516"/>
                </w:pPr>
              </w:pPrChange>
            </w:pPr>
            <w:del w:id="3450" w:author="phuong vu" w:date="2018-11-22T13:51:00Z">
              <w:r w:rsidDel="00C774DC">
                <w:rPr>
                  <w:lang w:val="en-US"/>
                </w:rPr>
                <w:delText>Bước 7: Người dùng sẽ được chuyển sang màn hình cảm ơn cùng với mã QR Code ứng với đơn hàng</w:delText>
              </w:r>
              <w:r w:rsidR="001A372D" w:rsidDel="00C774DC">
                <w:rPr>
                  <w:lang w:val="en-US"/>
                </w:rPr>
                <w:delText>.</w:delText>
              </w:r>
              <w:bookmarkStart w:id="3451" w:name="_Toc530658513"/>
              <w:bookmarkStart w:id="3452" w:name="_Toc530662237"/>
              <w:bookmarkStart w:id="3453" w:name="_Toc530662704"/>
              <w:bookmarkEnd w:id="3451"/>
              <w:bookmarkEnd w:id="3452"/>
              <w:bookmarkEnd w:id="3453"/>
            </w:del>
          </w:p>
        </w:tc>
        <w:bookmarkStart w:id="3454" w:name="_Toc530658514"/>
        <w:bookmarkStart w:id="3455" w:name="_Toc530662238"/>
        <w:bookmarkStart w:id="3456" w:name="_Toc530662705"/>
        <w:bookmarkEnd w:id="3454"/>
        <w:bookmarkEnd w:id="3455"/>
        <w:bookmarkEnd w:id="3456"/>
      </w:tr>
      <w:tr w:rsidR="00225404" w:rsidDel="00C774DC" w14:paraId="396CAB11" w14:textId="4FD0F187" w:rsidTr="00225404">
        <w:trPr>
          <w:del w:id="3457" w:author="phuong vu" w:date="2018-11-22T13:51:00Z"/>
        </w:trPr>
        <w:tc>
          <w:tcPr>
            <w:tcW w:w="2425" w:type="dxa"/>
          </w:tcPr>
          <w:p w14:paraId="7F42BE55" w14:textId="38457A06" w:rsidR="009B0E96" w:rsidRPr="00B808BD" w:rsidDel="00C774DC" w:rsidRDefault="009B0E96" w:rsidP="00E6227B">
            <w:pPr>
              <w:spacing w:line="276" w:lineRule="auto"/>
              <w:rPr>
                <w:del w:id="3458" w:author="phuong vu" w:date="2018-11-22T13:51:00Z"/>
                <w:b/>
              </w:rPr>
              <w:pPrChange w:id="3459" w:author="phuong vu" w:date="2018-11-23T13:48:00Z">
                <w:pPr>
                  <w:spacing w:line="276" w:lineRule="auto"/>
                </w:pPr>
              </w:pPrChange>
            </w:pPr>
            <w:del w:id="3460" w:author="phuong vu" w:date="2018-11-22T13:51:00Z">
              <w:r w:rsidRPr="00B808BD" w:rsidDel="00C774DC">
                <w:rPr>
                  <w:b/>
                </w:rPr>
                <w:delText>Kết quả</w:delText>
              </w:r>
              <w:bookmarkStart w:id="3461" w:name="_Toc530658515"/>
              <w:bookmarkStart w:id="3462" w:name="_Toc530662239"/>
              <w:bookmarkStart w:id="3463" w:name="_Toc530662706"/>
              <w:bookmarkEnd w:id="3461"/>
              <w:bookmarkEnd w:id="3462"/>
              <w:bookmarkEnd w:id="3463"/>
            </w:del>
          </w:p>
        </w:tc>
        <w:tc>
          <w:tcPr>
            <w:tcW w:w="6686" w:type="dxa"/>
          </w:tcPr>
          <w:p w14:paraId="3E8CC4F4" w14:textId="2F970614" w:rsidR="009B0E96" w:rsidRPr="007C127C" w:rsidDel="00C774DC" w:rsidRDefault="006D4DBC" w:rsidP="00E6227B">
            <w:pPr>
              <w:spacing w:line="276" w:lineRule="auto"/>
              <w:rPr>
                <w:del w:id="3464" w:author="phuong vu" w:date="2018-11-22T13:51:00Z"/>
                <w:i/>
                <w:lang w:val="en-US"/>
              </w:rPr>
              <w:pPrChange w:id="3465" w:author="phuong vu" w:date="2018-11-23T13:48:00Z">
                <w:pPr>
                  <w:spacing w:line="276" w:lineRule="auto"/>
                </w:pPr>
              </w:pPrChange>
            </w:pPr>
            <w:del w:id="3466" w:author="phuong vu" w:date="2018-11-22T13:51:00Z">
              <w:r w:rsidDel="00C774DC">
                <w:rPr>
                  <w:lang w:val="en-US"/>
                </w:rPr>
                <w:delText xml:space="preserve">Lưu đơn hàng </w:delText>
              </w:r>
              <w:r w:rsidR="006327EB" w:rsidDel="00C774DC">
                <w:rPr>
                  <w:lang w:val="en-US"/>
                </w:rPr>
                <w:delText xml:space="preserve">vào cơ sở dữ liệu với trạng thái </w:delText>
              </w:r>
              <w:r w:rsidR="006327EB" w:rsidDel="00C774DC">
                <w:rPr>
                  <w:i/>
                  <w:lang w:val="en-US"/>
                </w:rPr>
                <w:delText>“đang chờ”.</w:delText>
              </w:r>
              <w:bookmarkStart w:id="3467" w:name="_Toc530658516"/>
              <w:bookmarkStart w:id="3468" w:name="_Toc530662240"/>
              <w:bookmarkStart w:id="3469" w:name="_Toc530662707"/>
              <w:bookmarkEnd w:id="3467"/>
              <w:bookmarkEnd w:id="3468"/>
              <w:bookmarkEnd w:id="3469"/>
            </w:del>
          </w:p>
        </w:tc>
        <w:bookmarkStart w:id="3470" w:name="_Toc530658517"/>
        <w:bookmarkStart w:id="3471" w:name="_Toc530662241"/>
        <w:bookmarkStart w:id="3472" w:name="_Toc530662708"/>
        <w:bookmarkEnd w:id="3470"/>
        <w:bookmarkEnd w:id="3471"/>
        <w:bookmarkEnd w:id="3472"/>
      </w:tr>
      <w:tr w:rsidR="00225404" w:rsidDel="00C774DC" w14:paraId="5E920E11" w14:textId="7627E0B3" w:rsidTr="00225404">
        <w:trPr>
          <w:del w:id="3473" w:author="phuong vu" w:date="2018-11-22T13:51:00Z"/>
        </w:trPr>
        <w:tc>
          <w:tcPr>
            <w:tcW w:w="2425" w:type="dxa"/>
          </w:tcPr>
          <w:p w14:paraId="18EB90A2" w14:textId="1B9267DD" w:rsidR="009B0E96" w:rsidRPr="00B808BD" w:rsidDel="00C774DC" w:rsidRDefault="009B0E96" w:rsidP="00E6227B">
            <w:pPr>
              <w:spacing w:line="276" w:lineRule="auto"/>
              <w:rPr>
                <w:del w:id="3474" w:author="phuong vu" w:date="2018-11-22T13:51:00Z"/>
                <w:b/>
              </w:rPr>
              <w:pPrChange w:id="3475" w:author="phuong vu" w:date="2018-11-23T13:48:00Z">
                <w:pPr>
                  <w:spacing w:line="276" w:lineRule="auto"/>
                </w:pPr>
              </w:pPrChange>
            </w:pPr>
            <w:del w:id="3476" w:author="phuong vu" w:date="2018-11-22T13:51:00Z">
              <w:r w:rsidRPr="00B808BD" w:rsidDel="00C774DC">
                <w:rPr>
                  <w:b/>
                </w:rPr>
                <w:delText>Ghi chú</w:delText>
              </w:r>
              <w:bookmarkStart w:id="3477" w:name="_Toc530658518"/>
              <w:bookmarkStart w:id="3478" w:name="_Toc530662242"/>
              <w:bookmarkStart w:id="3479" w:name="_Toc530662709"/>
              <w:bookmarkEnd w:id="3477"/>
              <w:bookmarkEnd w:id="3478"/>
              <w:bookmarkEnd w:id="3479"/>
            </w:del>
          </w:p>
        </w:tc>
        <w:tc>
          <w:tcPr>
            <w:tcW w:w="6686" w:type="dxa"/>
          </w:tcPr>
          <w:p w14:paraId="7C1A2E18" w14:textId="7970B0FF" w:rsidR="009B0E96" w:rsidDel="00C774DC" w:rsidRDefault="006327EB" w:rsidP="00E6227B">
            <w:pPr>
              <w:keepNext/>
              <w:spacing w:line="276" w:lineRule="auto"/>
              <w:rPr>
                <w:del w:id="3480" w:author="phuong vu" w:date="2018-11-22T13:51:00Z"/>
                <w:lang w:val="en-US"/>
              </w:rPr>
              <w:pPrChange w:id="3481" w:author="phuong vu" w:date="2018-11-23T13:48:00Z">
                <w:pPr>
                  <w:keepNext/>
                  <w:spacing w:line="276" w:lineRule="auto"/>
                </w:pPr>
              </w:pPrChange>
            </w:pPr>
            <w:del w:id="3482" w:author="phuong vu" w:date="2018-11-22T13:51:00Z">
              <w:r w:rsidDel="00C774DC">
                <w:rPr>
                  <w:lang w:val="en-US"/>
                </w:rPr>
                <w:delText>Toàn bộ thông tin ở chức năng tạo đơn hàng là bắt buộc. Nếu không được nhập sẽ báo lỗi.</w:delText>
              </w:r>
              <w:bookmarkStart w:id="3483" w:name="_Toc530658519"/>
              <w:bookmarkStart w:id="3484" w:name="_Toc530662243"/>
              <w:bookmarkStart w:id="3485" w:name="_Toc530662710"/>
              <w:bookmarkEnd w:id="3483"/>
              <w:bookmarkEnd w:id="3484"/>
              <w:bookmarkEnd w:id="3485"/>
            </w:del>
          </w:p>
          <w:p w14:paraId="7FCB8DBB" w14:textId="7FD49CCD" w:rsidR="004F2566" w:rsidDel="00C774DC" w:rsidRDefault="004F2566" w:rsidP="00E6227B">
            <w:pPr>
              <w:keepNext/>
              <w:spacing w:line="276" w:lineRule="auto"/>
              <w:rPr>
                <w:del w:id="3486" w:author="phuong vu" w:date="2018-11-22T13:51:00Z"/>
                <w:lang w:val="en-US"/>
              </w:rPr>
              <w:pPrChange w:id="3487" w:author="phuong vu" w:date="2018-11-23T13:48:00Z">
                <w:pPr>
                  <w:keepNext/>
                  <w:spacing w:line="276" w:lineRule="auto"/>
                </w:pPr>
              </w:pPrChange>
            </w:pPr>
            <w:del w:id="3488" w:author="phuong vu" w:date="2018-11-22T13:51:00Z">
              <w:r w:rsidDel="00C774DC">
                <w:rPr>
                  <w:lang w:val="en-US"/>
                </w:rPr>
                <w:delText>Thông tin đơn hàng sẽ được lưu lại trong SharePreferences của ứng dụng khi chưa được người dùng đặt đơn hàng</w:delText>
              </w:r>
              <w:r w:rsidR="001A372D" w:rsidDel="00C774DC">
                <w:rPr>
                  <w:lang w:val="en-US"/>
                </w:rPr>
                <w:delText>.</w:delText>
              </w:r>
              <w:bookmarkStart w:id="3489" w:name="_Toc530658520"/>
              <w:bookmarkStart w:id="3490" w:name="_Toc530662244"/>
              <w:bookmarkStart w:id="3491" w:name="_Toc530662711"/>
              <w:bookmarkEnd w:id="3489"/>
              <w:bookmarkEnd w:id="3490"/>
              <w:bookmarkEnd w:id="3491"/>
            </w:del>
          </w:p>
          <w:p w14:paraId="20184815" w14:textId="5819F063" w:rsidR="001A372D" w:rsidRPr="007C127C" w:rsidDel="00C774DC" w:rsidRDefault="001A372D" w:rsidP="00E6227B">
            <w:pPr>
              <w:keepNext/>
              <w:spacing w:line="276" w:lineRule="auto"/>
              <w:rPr>
                <w:del w:id="3492" w:author="phuong vu" w:date="2018-11-22T13:51:00Z"/>
                <w:lang w:val="en-US"/>
              </w:rPr>
              <w:pPrChange w:id="3493" w:author="phuong vu" w:date="2018-11-23T13:48:00Z">
                <w:pPr>
                  <w:keepNext/>
                  <w:spacing w:line="276" w:lineRule="auto"/>
                </w:pPr>
              </w:pPrChange>
            </w:pPr>
            <w:del w:id="3494" w:author="phuong vu" w:date="2018-11-22T13:51:00Z">
              <w:r w:rsidDel="00C774DC">
                <w:rPr>
                  <w:lang w:val="en-US"/>
                </w:rPr>
                <w:delText>Mã QR Code được tạo ra bởi ID đơn hàng + ngày đặt đơn hàng</w:delText>
              </w:r>
              <w:r w:rsidR="00A00487" w:rsidDel="00C774DC">
                <w:rPr>
                  <w:lang w:val="en-US"/>
                </w:rPr>
                <w:delText xml:space="preserve"> </w:delText>
              </w:r>
              <w:r w:rsidDel="00C774DC">
                <w:rPr>
                  <w:lang w:val="en-US"/>
                </w:rPr>
                <w:delText>+ tên khách hàng.</w:delText>
              </w:r>
              <w:bookmarkStart w:id="3495" w:name="_Toc530658521"/>
              <w:bookmarkStart w:id="3496" w:name="_Toc530662245"/>
              <w:bookmarkStart w:id="3497" w:name="_Toc530662712"/>
              <w:bookmarkEnd w:id="3495"/>
              <w:bookmarkEnd w:id="3496"/>
              <w:bookmarkEnd w:id="3497"/>
            </w:del>
          </w:p>
        </w:tc>
        <w:bookmarkStart w:id="3498" w:name="_Toc530658522"/>
        <w:bookmarkStart w:id="3499" w:name="_Toc530662246"/>
        <w:bookmarkStart w:id="3500" w:name="_Toc530662713"/>
        <w:bookmarkEnd w:id="3498"/>
        <w:bookmarkEnd w:id="3499"/>
        <w:bookmarkEnd w:id="3500"/>
      </w:tr>
    </w:tbl>
    <w:p w14:paraId="10D8FBF6" w14:textId="77777777" w:rsidR="009B0E96" w:rsidRPr="007C127C" w:rsidDel="005A4BEF" w:rsidRDefault="009B0E96" w:rsidP="00E6227B">
      <w:pPr>
        <w:spacing w:line="276" w:lineRule="auto"/>
        <w:rPr>
          <w:del w:id="3501" w:author="phuong vu" w:date="2018-11-16T10:03:00Z"/>
        </w:rPr>
        <w:pPrChange w:id="3502" w:author="phuong vu" w:date="2018-11-23T13:48:00Z">
          <w:pPr/>
        </w:pPrChange>
      </w:pPr>
      <w:bookmarkStart w:id="3503" w:name="_Toc530658523"/>
      <w:bookmarkStart w:id="3504" w:name="_Toc530662247"/>
      <w:bookmarkStart w:id="3505" w:name="_Toc530662714"/>
      <w:bookmarkEnd w:id="3503"/>
      <w:bookmarkEnd w:id="3504"/>
      <w:bookmarkEnd w:id="3505"/>
    </w:p>
    <w:p w14:paraId="146CB00A" w14:textId="72E431F4" w:rsidR="00730F28" w:rsidDel="00C774DC" w:rsidRDefault="00730F28" w:rsidP="00E6227B">
      <w:pPr>
        <w:spacing w:line="276" w:lineRule="auto"/>
        <w:rPr>
          <w:del w:id="3506" w:author="phuong vu" w:date="2018-11-22T13:51:00Z"/>
        </w:rPr>
        <w:pPrChange w:id="3507" w:author="phuong vu" w:date="2018-11-23T13:48:00Z">
          <w:pPr>
            <w:pStyle w:val="Heading4"/>
          </w:pPr>
        </w:pPrChange>
      </w:pPr>
      <w:del w:id="3508" w:author="phuong vu" w:date="2018-11-16T10:03:00Z">
        <w:r w:rsidDel="005A4BEF">
          <w:delText>Tìm kiếm chi nhánh gần nhất, có đủ các dịch vụ theo yêu cầu</w:delText>
        </w:r>
      </w:del>
      <w:bookmarkStart w:id="3509" w:name="_Toc530658524"/>
      <w:bookmarkStart w:id="3510" w:name="_Toc530662248"/>
      <w:bookmarkStart w:id="3511" w:name="_Toc530662715"/>
      <w:bookmarkEnd w:id="3509"/>
      <w:bookmarkEnd w:id="3510"/>
      <w:bookmarkEnd w:id="3511"/>
    </w:p>
    <w:tbl>
      <w:tblPr>
        <w:tblStyle w:val="TableGrid"/>
        <w:tblW w:w="0" w:type="auto"/>
        <w:tblLook w:val="04A0" w:firstRow="1" w:lastRow="0" w:firstColumn="1" w:lastColumn="0" w:noHBand="0" w:noVBand="1"/>
      </w:tblPr>
      <w:tblGrid>
        <w:gridCol w:w="2354"/>
        <w:gridCol w:w="6423"/>
      </w:tblGrid>
      <w:tr w:rsidR="009B0E96" w:rsidDel="005A4BEF" w14:paraId="70F9B51C" w14:textId="198DFE47" w:rsidTr="00D41CA7">
        <w:trPr>
          <w:del w:id="3512" w:author="phuong vu" w:date="2018-11-16T10:03:00Z"/>
        </w:trPr>
        <w:tc>
          <w:tcPr>
            <w:tcW w:w="2354" w:type="dxa"/>
          </w:tcPr>
          <w:p w14:paraId="3B051247" w14:textId="2B7A8291" w:rsidR="009B0E96" w:rsidRPr="00B808BD" w:rsidDel="005A4BEF" w:rsidRDefault="009B0E96" w:rsidP="00E6227B">
            <w:pPr>
              <w:spacing w:line="276" w:lineRule="auto"/>
              <w:rPr>
                <w:del w:id="3513" w:author="phuong vu" w:date="2018-11-16T10:03:00Z"/>
                <w:b/>
              </w:rPr>
              <w:pPrChange w:id="3514" w:author="phuong vu" w:date="2018-11-23T13:48:00Z">
                <w:pPr>
                  <w:spacing w:line="276" w:lineRule="auto"/>
                </w:pPr>
              </w:pPrChange>
            </w:pPr>
            <w:del w:id="3515" w:author="phuong vu" w:date="2018-11-16T10:03:00Z">
              <w:r w:rsidRPr="00B808BD" w:rsidDel="005A4BEF">
                <w:rPr>
                  <w:b/>
                </w:rPr>
                <w:delText>Mã yêu cầu</w:delText>
              </w:r>
              <w:bookmarkStart w:id="3516" w:name="_Toc530605664"/>
              <w:bookmarkStart w:id="3517" w:name="_Toc530657370"/>
              <w:bookmarkStart w:id="3518" w:name="_Toc530658525"/>
              <w:bookmarkStart w:id="3519" w:name="_Toc530662249"/>
              <w:bookmarkStart w:id="3520" w:name="_Toc530662716"/>
              <w:bookmarkEnd w:id="3516"/>
              <w:bookmarkEnd w:id="3517"/>
              <w:bookmarkEnd w:id="3518"/>
              <w:bookmarkEnd w:id="3519"/>
              <w:bookmarkEnd w:id="3520"/>
            </w:del>
          </w:p>
        </w:tc>
        <w:tc>
          <w:tcPr>
            <w:tcW w:w="6423" w:type="dxa"/>
          </w:tcPr>
          <w:p w14:paraId="4C9AFD71" w14:textId="29D2DDA6" w:rsidR="009B0E96" w:rsidRPr="002947C2" w:rsidDel="005A4BEF" w:rsidRDefault="009B0E96" w:rsidP="00E6227B">
            <w:pPr>
              <w:spacing w:line="276" w:lineRule="auto"/>
              <w:rPr>
                <w:del w:id="3521" w:author="phuong vu" w:date="2018-11-16T10:03:00Z"/>
                <w:lang w:val="en-US"/>
              </w:rPr>
              <w:pPrChange w:id="3522" w:author="phuong vu" w:date="2018-11-23T13:48:00Z">
                <w:pPr>
                  <w:spacing w:line="276" w:lineRule="auto"/>
                </w:pPr>
              </w:pPrChange>
            </w:pPr>
            <w:del w:id="3523" w:author="phuong vu" w:date="2018-11-16T10:03:00Z">
              <w:r w:rsidDel="005A4BEF">
                <w:rPr>
                  <w:lang w:val="en-US"/>
                </w:rPr>
                <w:delText>GU_05</w:delText>
              </w:r>
              <w:bookmarkStart w:id="3524" w:name="_Toc530605665"/>
              <w:bookmarkStart w:id="3525" w:name="_Toc530657371"/>
              <w:bookmarkStart w:id="3526" w:name="_Toc530658526"/>
              <w:bookmarkStart w:id="3527" w:name="_Toc530662250"/>
              <w:bookmarkStart w:id="3528" w:name="_Toc530662717"/>
              <w:bookmarkEnd w:id="3524"/>
              <w:bookmarkEnd w:id="3525"/>
              <w:bookmarkEnd w:id="3526"/>
              <w:bookmarkEnd w:id="3527"/>
              <w:bookmarkEnd w:id="3528"/>
            </w:del>
          </w:p>
        </w:tc>
        <w:bookmarkStart w:id="3529" w:name="_Toc530605666"/>
        <w:bookmarkStart w:id="3530" w:name="_Toc530657372"/>
        <w:bookmarkStart w:id="3531" w:name="_Toc530658527"/>
        <w:bookmarkStart w:id="3532" w:name="_Toc530662251"/>
        <w:bookmarkStart w:id="3533" w:name="_Toc530662718"/>
        <w:bookmarkEnd w:id="3529"/>
        <w:bookmarkEnd w:id="3530"/>
        <w:bookmarkEnd w:id="3531"/>
        <w:bookmarkEnd w:id="3532"/>
        <w:bookmarkEnd w:id="3533"/>
      </w:tr>
      <w:tr w:rsidR="009B0E96" w:rsidDel="005A4BEF" w14:paraId="7AC82DA4" w14:textId="3C99C78C" w:rsidTr="00D41CA7">
        <w:trPr>
          <w:del w:id="3534" w:author="phuong vu" w:date="2018-11-16T10:03:00Z"/>
        </w:trPr>
        <w:tc>
          <w:tcPr>
            <w:tcW w:w="2354" w:type="dxa"/>
          </w:tcPr>
          <w:p w14:paraId="36A5E3F1" w14:textId="60D213EB" w:rsidR="009B0E96" w:rsidRPr="00B808BD" w:rsidDel="005A4BEF" w:rsidRDefault="009B0E96" w:rsidP="00E6227B">
            <w:pPr>
              <w:spacing w:line="276" w:lineRule="auto"/>
              <w:rPr>
                <w:del w:id="3535" w:author="phuong vu" w:date="2018-11-16T10:03:00Z"/>
                <w:b/>
              </w:rPr>
              <w:pPrChange w:id="3536" w:author="phuong vu" w:date="2018-11-23T13:48:00Z">
                <w:pPr>
                  <w:spacing w:line="276" w:lineRule="auto"/>
                </w:pPr>
              </w:pPrChange>
            </w:pPr>
            <w:del w:id="3537" w:author="phuong vu" w:date="2018-11-16T10:03:00Z">
              <w:r w:rsidRPr="00B808BD" w:rsidDel="005A4BEF">
                <w:rPr>
                  <w:b/>
                </w:rPr>
                <w:delText>Tên chức năng</w:delText>
              </w:r>
              <w:bookmarkStart w:id="3538" w:name="_Toc530605667"/>
              <w:bookmarkStart w:id="3539" w:name="_Toc530657373"/>
              <w:bookmarkStart w:id="3540" w:name="_Toc530658528"/>
              <w:bookmarkStart w:id="3541" w:name="_Toc530662252"/>
              <w:bookmarkStart w:id="3542" w:name="_Toc530662719"/>
              <w:bookmarkEnd w:id="3538"/>
              <w:bookmarkEnd w:id="3539"/>
              <w:bookmarkEnd w:id="3540"/>
              <w:bookmarkEnd w:id="3541"/>
              <w:bookmarkEnd w:id="3542"/>
            </w:del>
          </w:p>
        </w:tc>
        <w:tc>
          <w:tcPr>
            <w:tcW w:w="6423" w:type="dxa"/>
          </w:tcPr>
          <w:p w14:paraId="15265644" w14:textId="5A48F988" w:rsidR="009B0E96" w:rsidRPr="00A06DD8" w:rsidDel="005A4BEF" w:rsidRDefault="009B0E96" w:rsidP="00E6227B">
            <w:pPr>
              <w:spacing w:line="276" w:lineRule="auto"/>
              <w:rPr>
                <w:del w:id="3543" w:author="phuong vu" w:date="2018-11-16T10:03:00Z"/>
                <w:lang w:val="en-US"/>
              </w:rPr>
              <w:pPrChange w:id="3544" w:author="phuong vu" w:date="2018-11-23T13:48:00Z">
                <w:pPr>
                  <w:spacing w:line="276" w:lineRule="auto"/>
                </w:pPr>
              </w:pPrChange>
            </w:pPr>
            <w:del w:id="3545" w:author="phuong vu" w:date="2018-11-16T10:03:00Z">
              <w:r w:rsidDel="005A4BEF">
                <w:delText>Tìm kiếm chi nhánh gần nhất, có đủ các dịch vụ theo yêu cầu</w:delText>
              </w:r>
              <w:bookmarkStart w:id="3546" w:name="_Toc530605668"/>
              <w:bookmarkStart w:id="3547" w:name="_Toc530657374"/>
              <w:bookmarkStart w:id="3548" w:name="_Toc530658529"/>
              <w:bookmarkStart w:id="3549" w:name="_Toc530662253"/>
              <w:bookmarkStart w:id="3550" w:name="_Toc530662720"/>
              <w:bookmarkEnd w:id="3546"/>
              <w:bookmarkEnd w:id="3547"/>
              <w:bookmarkEnd w:id="3548"/>
              <w:bookmarkEnd w:id="3549"/>
              <w:bookmarkEnd w:id="3550"/>
            </w:del>
          </w:p>
        </w:tc>
        <w:bookmarkStart w:id="3551" w:name="_Toc530605669"/>
        <w:bookmarkStart w:id="3552" w:name="_Toc530657375"/>
        <w:bookmarkStart w:id="3553" w:name="_Toc530658530"/>
        <w:bookmarkStart w:id="3554" w:name="_Toc530662254"/>
        <w:bookmarkStart w:id="3555" w:name="_Toc530662721"/>
        <w:bookmarkEnd w:id="3551"/>
        <w:bookmarkEnd w:id="3552"/>
        <w:bookmarkEnd w:id="3553"/>
        <w:bookmarkEnd w:id="3554"/>
        <w:bookmarkEnd w:id="3555"/>
      </w:tr>
      <w:tr w:rsidR="009B0E96" w:rsidDel="005A4BEF" w14:paraId="6352A577" w14:textId="3A31879D" w:rsidTr="00D41CA7">
        <w:trPr>
          <w:del w:id="3556" w:author="phuong vu" w:date="2018-11-16T10:03:00Z"/>
        </w:trPr>
        <w:tc>
          <w:tcPr>
            <w:tcW w:w="2354" w:type="dxa"/>
          </w:tcPr>
          <w:p w14:paraId="6C8BDC98" w14:textId="67C18296" w:rsidR="009B0E96" w:rsidRPr="00B808BD" w:rsidDel="005A4BEF" w:rsidRDefault="009B0E96" w:rsidP="00E6227B">
            <w:pPr>
              <w:spacing w:line="276" w:lineRule="auto"/>
              <w:rPr>
                <w:del w:id="3557" w:author="phuong vu" w:date="2018-11-16T10:03:00Z"/>
                <w:b/>
              </w:rPr>
              <w:pPrChange w:id="3558" w:author="phuong vu" w:date="2018-11-23T13:48:00Z">
                <w:pPr>
                  <w:spacing w:line="276" w:lineRule="auto"/>
                </w:pPr>
              </w:pPrChange>
            </w:pPr>
            <w:del w:id="3559" w:author="phuong vu" w:date="2018-11-16T10:03:00Z">
              <w:r w:rsidRPr="00B808BD" w:rsidDel="005A4BEF">
                <w:rPr>
                  <w:b/>
                </w:rPr>
                <w:delText>Đối tượng sử dụng</w:delText>
              </w:r>
              <w:bookmarkStart w:id="3560" w:name="_Toc530605670"/>
              <w:bookmarkStart w:id="3561" w:name="_Toc530657376"/>
              <w:bookmarkStart w:id="3562" w:name="_Toc530658531"/>
              <w:bookmarkStart w:id="3563" w:name="_Toc530662255"/>
              <w:bookmarkStart w:id="3564" w:name="_Toc530662722"/>
              <w:bookmarkEnd w:id="3560"/>
              <w:bookmarkEnd w:id="3561"/>
              <w:bookmarkEnd w:id="3562"/>
              <w:bookmarkEnd w:id="3563"/>
              <w:bookmarkEnd w:id="3564"/>
            </w:del>
          </w:p>
        </w:tc>
        <w:tc>
          <w:tcPr>
            <w:tcW w:w="6423" w:type="dxa"/>
          </w:tcPr>
          <w:p w14:paraId="4C9AA256" w14:textId="08081C47" w:rsidR="009B0E96" w:rsidRPr="002947C2" w:rsidDel="005A4BEF" w:rsidRDefault="009B0E96" w:rsidP="00E6227B">
            <w:pPr>
              <w:spacing w:line="276" w:lineRule="auto"/>
              <w:rPr>
                <w:del w:id="3565" w:author="phuong vu" w:date="2018-11-16T10:03:00Z"/>
                <w:lang w:val="en-US"/>
              </w:rPr>
              <w:pPrChange w:id="3566" w:author="phuong vu" w:date="2018-11-23T13:48:00Z">
                <w:pPr>
                  <w:spacing w:line="276" w:lineRule="auto"/>
                </w:pPr>
              </w:pPrChange>
            </w:pPr>
            <w:del w:id="3567" w:author="phuong vu" w:date="2018-11-16T10:03:00Z">
              <w:r w:rsidDel="005A4BEF">
                <w:rPr>
                  <w:lang w:val="en-US"/>
                </w:rPr>
                <w:delText>Khách hàng</w:delText>
              </w:r>
              <w:bookmarkStart w:id="3568" w:name="_Toc530605671"/>
              <w:bookmarkStart w:id="3569" w:name="_Toc530657377"/>
              <w:bookmarkStart w:id="3570" w:name="_Toc530658532"/>
              <w:bookmarkStart w:id="3571" w:name="_Toc530662256"/>
              <w:bookmarkStart w:id="3572" w:name="_Toc530662723"/>
              <w:bookmarkEnd w:id="3568"/>
              <w:bookmarkEnd w:id="3569"/>
              <w:bookmarkEnd w:id="3570"/>
              <w:bookmarkEnd w:id="3571"/>
              <w:bookmarkEnd w:id="3572"/>
            </w:del>
          </w:p>
        </w:tc>
        <w:bookmarkStart w:id="3573" w:name="_Toc530605672"/>
        <w:bookmarkStart w:id="3574" w:name="_Toc530657378"/>
        <w:bookmarkStart w:id="3575" w:name="_Toc530658533"/>
        <w:bookmarkStart w:id="3576" w:name="_Toc530662257"/>
        <w:bookmarkStart w:id="3577" w:name="_Toc530662724"/>
        <w:bookmarkEnd w:id="3573"/>
        <w:bookmarkEnd w:id="3574"/>
        <w:bookmarkEnd w:id="3575"/>
        <w:bookmarkEnd w:id="3576"/>
        <w:bookmarkEnd w:id="3577"/>
      </w:tr>
      <w:tr w:rsidR="009B0E96" w:rsidDel="005A4BEF" w14:paraId="485DBE04" w14:textId="6B952346" w:rsidTr="00D41CA7">
        <w:trPr>
          <w:del w:id="3578" w:author="phuong vu" w:date="2018-11-16T10:03:00Z"/>
        </w:trPr>
        <w:tc>
          <w:tcPr>
            <w:tcW w:w="2354" w:type="dxa"/>
          </w:tcPr>
          <w:p w14:paraId="74A2B978" w14:textId="50F99B18" w:rsidR="009B0E96" w:rsidRPr="00B808BD" w:rsidDel="005A4BEF" w:rsidRDefault="009B0E96" w:rsidP="00E6227B">
            <w:pPr>
              <w:spacing w:line="276" w:lineRule="auto"/>
              <w:rPr>
                <w:del w:id="3579" w:author="phuong vu" w:date="2018-11-16T10:03:00Z"/>
                <w:b/>
              </w:rPr>
              <w:pPrChange w:id="3580" w:author="phuong vu" w:date="2018-11-23T13:48:00Z">
                <w:pPr>
                  <w:spacing w:line="276" w:lineRule="auto"/>
                </w:pPr>
              </w:pPrChange>
            </w:pPr>
            <w:del w:id="3581" w:author="phuong vu" w:date="2018-11-16T10:03:00Z">
              <w:r w:rsidRPr="00B808BD" w:rsidDel="005A4BEF">
                <w:rPr>
                  <w:b/>
                </w:rPr>
                <w:delText>Tiền điều kiện</w:delText>
              </w:r>
              <w:bookmarkStart w:id="3582" w:name="_Toc530605673"/>
              <w:bookmarkStart w:id="3583" w:name="_Toc530657379"/>
              <w:bookmarkStart w:id="3584" w:name="_Toc530658534"/>
              <w:bookmarkStart w:id="3585" w:name="_Toc530662258"/>
              <w:bookmarkStart w:id="3586" w:name="_Toc530662725"/>
              <w:bookmarkEnd w:id="3582"/>
              <w:bookmarkEnd w:id="3583"/>
              <w:bookmarkEnd w:id="3584"/>
              <w:bookmarkEnd w:id="3585"/>
              <w:bookmarkEnd w:id="3586"/>
            </w:del>
          </w:p>
        </w:tc>
        <w:tc>
          <w:tcPr>
            <w:tcW w:w="6423" w:type="dxa"/>
          </w:tcPr>
          <w:p w14:paraId="21B2185F" w14:textId="4AB06164" w:rsidR="009B0E96" w:rsidRPr="002947C2" w:rsidDel="005A4BEF" w:rsidRDefault="009B0E96" w:rsidP="00E6227B">
            <w:pPr>
              <w:spacing w:line="276" w:lineRule="auto"/>
              <w:rPr>
                <w:del w:id="3587" w:author="phuong vu" w:date="2018-11-16T10:03:00Z"/>
                <w:lang w:val="en-US"/>
              </w:rPr>
              <w:pPrChange w:id="3588" w:author="phuong vu" w:date="2018-11-23T13:48:00Z">
                <w:pPr>
                  <w:spacing w:line="276" w:lineRule="auto"/>
                </w:pPr>
              </w:pPrChange>
            </w:pPr>
            <w:del w:id="3589" w:author="phuong vu" w:date="2018-11-16T10:03:00Z">
              <w:r w:rsidDel="005A4BEF">
                <w:rPr>
                  <w:lang w:val="en-US"/>
                </w:rPr>
                <w:delText>Truy cập được ứng dụng điện thoại và đăng nhập thành công vào hệ thống.</w:delText>
              </w:r>
              <w:r w:rsidR="00211CD4" w:rsidDel="005A4BEF">
                <w:rPr>
                  <w:lang w:val="en-US"/>
                </w:rPr>
                <w:delText xml:space="preserve"> Người dùng đang ở bước</w:delText>
              </w:r>
              <w:r w:rsidR="00EC36EE" w:rsidDel="005A4BEF">
                <w:rPr>
                  <w:lang w:val="en-US"/>
                </w:rPr>
                <w:delText xml:space="preserve"> nhập thông tin địa chỉ nơi lấy, trả đồ và chọn chi nhánh để đặt đơn hàng.</w:delText>
              </w:r>
              <w:bookmarkStart w:id="3590" w:name="_Toc530605674"/>
              <w:bookmarkStart w:id="3591" w:name="_Toc530657380"/>
              <w:bookmarkStart w:id="3592" w:name="_Toc530658535"/>
              <w:bookmarkStart w:id="3593" w:name="_Toc530662259"/>
              <w:bookmarkStart w:id="3594" w:name="_Toc530662726"/>
              <w:bookmarkEnd w:id="3590"/>
              <w:bookmarkEnd w:id="3591"/>
              <w:bookmarkEnd w:id="3592"/>
              <w:bookmarkEnd w:id="3593"/>
              <w:bookmarkEnd w:id="3594"/>
            </w:del>
          </w:p>
        </w:tc>
        <w:bookmarkStart w:id="3595" w:name="_Toc530605675"/>
        <w:bookmarkStart w:id="3596" w:name="_Toc530657381"/>
        <w:bookmarkStart w:id="3597" w:name="_Toc530658536"/>
        <w:bookmarkStart w:id="3598" w:name="_Toc530662260"/>
        <w:bookmarkStart w:id="3599" w:name="_Toc530662727"/>
        <w:bookmarkEnd w:id="3595"/>
        <w:bookmarkEnd w:id="3596"/>
        <w:bookmarkEnd w:id="3597"/>
        <w:bookmarkEnd w:id="3598"/>
        <w:bookmarkEnd w:id="3599"/>
      </w:tr>
      <w:tr w:rsidR="009B0E96" w:rsidDel="005A4BEF" w14:paraId="066A4729" w14:textId="608D95D0" w:rsidTr="00D41CA7">
        <w:trPr>
          <w:del w:id="3600" w:author="phuong vu" w:date="2018-11-16T10:03:00Z"/>
        </w:trPr>
        <w:tc>
          <w:tcPr>
            <w:tcW w:w="2354" w:type="dxa"/>
          </w:tcPr>
          <w:p w14:paraId="4F4F808F" w14:textId="71FA8C06" w:rsidR="009B0E96" w:rsidRPr="00B808BD" w:rsidDel="005A4BEF" w:rsidRDefault="009B0E96" w:rsidP="00E6227B">
            <w:pPr>
              <w:spacing w:line="276" w:lineRule="auto"/>
              <w:rPr>
                <w:del w:id="3601" w:author="phuong vu" w:date="2018-11-16T10:03:00Z"/>
                <w:b/>
              </w:rPr>
              <w:pPrChange w:id="3602" w:author="phuong vu" w:date="2018-11-23T13:48:00Z">
                <w:pPr>
                  <w:spacing w:line="276" w:lineRule="auto"/>
                </w:pPr>
              </w:pPrChange>
            </w:pPr>
            <w:del w:id="3603" w:author="phuong vu" w:date="2018-11-16T10:03:00Z">
              <w:r w:rsidRPr="00B808BD" w:rsidDel="005A4BEF">
                <w:rPr>
                  <w:b/>
                </w:rPr>
                <w:delText>Cách xử lí</w:delText>
              </w:r>
              <w:bookmarkStart w:id="3604" w:name="_Toc530605676"/>
              <w:bookmarkStart w:id="3605" w:name="_Toc530657382"/>
              <w:bookmarkStart w:id="3606" w:name="_Toc530658537"/>
              <w:bookmarkStart w:id="3607" w:name="_Toc530662261"/>
              <w:bookmarkStart w:id="3608" w:name="_Toc530662728"/>
              <w:bookmarkEnd w:id="3604"/>
              <w:bookmarkEnd w:id="3605"/>
              <w:bookmarkEnd w:id="3606"/>
              <w:bookmarkEnd w:id="3607"/>
              <w:bookmarkEnd w:id="3608"/>
            </w:del>
          </w:p>
        </w:tc>
        <w:tc>
          <w:tcPr>
            <w:tcW w:w="6423" w:type="dxa"/>
          </w:tcPr>
          <w:p w14:paraId="7BDB200E" w14:textId="63A005F4" w:rsidR="009B0E96" w:rsidDel="005A4BEF" w:rsidRDefault="00EC36EE" w:rsidP="00E6227B">
            <w:pPr>
              <w:spacing w:line="276" w:lineRule="auto"/>
              <w:rPr>
                <w:del w:id="3609" w:author="phuong vu" w:date="2018-11-16T10:03:00Z"/>
                <w:lang w:val="en-US"/>
              </w:rPr>
              <w:pPrChange w:id="3610" w:author="phuong vu" w:date="2018-11-23T13:48:00Z">
                <w:pPr>
                  <w:spacing w:line="276" w:lineRule="auto"/>
                </w:pPr>
              </w:pPrChange>
            </w:pPr>
            <w:del w:id="3611" w:author="phuong vu" w:date="2018-11-16T10:03:00Z">
              <w:r w:rsidDel="005A4BEF">
                <w:rPr>
                  <w:lang w:val="en-US"/>
                </w:rPr>
                <w:delText xml:space="preserve">Bước 1: </w:delText>
              </w:r>
              <w:r w:rsidR="00DF5931" w:rsidDel="005A4BEF">
                <w:rPr>
                  <w:lang w:val="en-US"/>
                </w:rPr>
                <w:delText>Dựa trên vị trí người dùng ứng dụng sẽ trả về các chi nhánh gần người dùng nhất trong phạm vi mặc định trước.</w:delText>
              </w:r>
              <w:bookmarkStart w:id="3612" w:name="_Toc530605677"/>
              <w:bookmarkStart w:id="3613" w:name="_Toc530657383"/>
              <w:bookmarkStart w:id="3614" w:name="_Toc530658538"/>
              <w:bookmarkStart w:id="3615" w:name="_Toc530662262"/>
              <w:bookmarkStart w:id="3616" w:name="_Toc530662729"/>
              <w:bookmarkEnd w:id="3612"/>
              <w:bookmarkEnd w:id="3613"/>
              <w:bookmarkEnd w:id="3614"/>
              <w:bookmarkEnd w:id="3615"/>
              <w:bookmarkEnd w:id="3616"/>
            </w:del>
          </w:p>
          <w:p w14:paraId="19B90582" w14:textId="52918834" w:rsidR="00DF5931" w:rsidDel="005A4BEF" w:rsidRDefault="00DF5931" w:rsidP="00E6227B">
            <w:pPr>
              <w:spacing w:line="276" w:lineRule="auto"/>
              <w:rPr>
                <w:del w:id="3617" w:author="phuong vu" w:date="2018-11-16T10:03:00Z"/>
                <w:lang w:val="en-US"/>
              </w:rPr>
              <w:pPrChange w:id="3618" w:author="phuong vu" w:date="2018-11-23T13:48:00Z">
                <w:pPr>
                  <w:spacing w:line="276" w:lineRule="auto"/>
                </w:pPr>
              </w:pPrChange>
            </w:pPr>
            <w:del w:id="3619" w:author="phuong vu" w:date="2018-11-16T10:03:00Z">
              <w:r w:rsidDel="005A4BEF">
                <w:rPr>
                  <w:lang w:val="en-US"/>
                </w:rPr>
                <w:delText>Bước 2: Kiểm tra các chi nhánh có hỗ trợ đầy đủ các dịch vụ người dùng yêu cầu hay không? Nếu có sẽ hiển thị lên màn hình.</w:delText>
              </w:r>
              <w:bookmarkStart w:id="3620" w:name="_Toc530605678"/>
              <w:bookmarkStart w:id="3621" w:name="_Toc530657384"/>
              <w:bookmarkStart w:id="3622" w:name="_Toc530658539"/>
              <w:bookmarkStart w:id="3623" w:name="_Toc530662263"/>
              <w:bookmarkStart w:id="3624" w:name="_Toc530662730"/>
              <w:bookmarkEnd w:id="3620"/>
              <w:bookmarkEnd w:id="3621"/>
              <w:bookmarkEnd w:id="3622"/>
              <w:bookmarkEnd w:id="3623"/>
              <w:bookmarkEnd w:id="3624"/>
            </w:del>
          </w:p>
          <w:p w14:paraId="3803D760" w14:textId="673B147B" w:rsidR="00DF5931" w:rsidRPr="002947C2" w:rsidDel="005A4BEF" w:rsidRDefault="00DF5931" w:rsidP="00E6227B">
            <w:pPr>
              <w:spacing w:line="276" w:lineRule="auto"/>
              <w:rPr>
                <w:del w:id="3625" w:author="phuong vu" w:date="2018-11-16T10:03:00Z"/>
                <w:lang w:val="en-US"/>
              </w:rPr>
              <w:pPrChange w:id="3626" w:author="phuong vu" w:date="2018-11-23T13:48:00Z">
                <w:pPr>
                  <w:spacing w:line="276" w:lineRule="auto"/>
                </w:pPr>
              </w:pPrChange>
            </w:pPr>
            <w:del w:id="3627" w:author="phuong vu" w:date="2018-11-16T10:03:00Z">
              <w:r w:rsidDel="005A4BEF">
                <w:rPr>
                  <w:lang w:val="en-US"/>
                </w:rPr>
                <w:delText>Bước 3: Sử dụng vị trí người dùng làm vị lấy và trả đồ cho khách hàng nếu người dùng không thay đổi.</w:delText>
              </w:r>
              <w:bookmarkStart w:id="3628" w:name="_Toc530605679"/>
              <w:bookmarkStart w:id="3629" w:name="_Toc530657385"/>
              <w:bookmarkStart w:id="3630" w:name="_Toc530658540"/>
              <w:bookmarkStart w:id="3631" w:name="_Toc530662264"/>
              <w:bookmarkStart w:id="3632" w:name="_Toc530662731"/>
              <w:bookmarkEnd w:id="3628"/>
              <w:bookmarkEnd w:id="3629"/>
              <w:bookmarkEnd w:id="3630"/>
              <w:bookmarkEnd w:id="3631"/>
              <w:bookmarkEnd w:id="3632"/>
            </w:del>
          </w:p>
        </w:tc>
        <w:bookmarkStart w:id="3633" w:name="_Toc530605680"/>
        <w:bookmarkStart w:id="3634" w:name="_Toc530657386"/>
        <w:bookmarkStart w:id="3635" w:name="_Toc530658541"/>
        <w:bookmarkStart w:id="3636" w:name="_Toc530662265"/>
        <w:bookmarkStart w:id="3637" w:name="_Toc530662732"/>
        <w:bookmarkEnd w:id="3633"/>
        <w:bookmarkEnd w:id="3634"/>
        <w:bookmarkEnd w:id="3635"/>
        <w:bookmarkEnd w:id="3636"/>
        <w:bookmarkEnd w:id="3637"/>
      </w:tr>
      <w:tr w:rsidR="009B0E96" w:rsidDel="005A4BEF" w14:paraId="11BBAD5E" w14:textId="4D919649" w:rsidTr="00D41CA7">
        <w:trPr>
          <w:del w:id="3638" w:author="phuong vu" w:date="2018-11-16T10:03:00Z"/>
        </w:trPr>
        <w:tc>
          <w:tcPr>
            <w:tcW w:w="2354" w:type="dxa"/>
          </w:tcPr>
          <w:p w14:paraId="363895BC" w14:textId="4E35DD76" w:rsidR="009B0E96" w:rsidRPr="00B808BD" w:rsidDel="005A4BEF" w:rsidRDefault="009B0E96" w:rsidP="00E6227B">
            <w:pPr>
              <w:spacing w:line="276" w:lineRule="auto"/>
              <w:rPr>
                <w:del w:id="3639" w:author="phuong vu" w:date="2018-11-16T10:03:00Z"/>
                <w:b/>
              </w:rPr>
              <w:pPrChange w:id="3640" w:author="phuong vu" w:date="2018-11-23T13:48:00Z">
                <w:pPr>
                  <w:spacing w:line="276" w:lineRule="auto"/>
                </w:pPr>
              </w:pPrChange>
            </w:pPr>
            <w:del w:id="3641" w:author="phuong vu" w:date="2018-11-16T10:03:00Z">
              <w:r w:rsidRPr="00B808BD" w:rsidDel="005A4BEF">
                <w:rPr>
                  <w:b/>
                </w:rPr>
                <w:delText>Kết quả</w:delText>
              </w:r>
              <w:bookmarkStart w:id="3642" w:name="_Toc530605681"/>
              <w:bookmarkStart w:id="3643" w:name="_Toc530657387"/>
              <w:bookmarkStart w:id="3644" w:name="_Toc530658542"/>
              <w:bookmarkStart w:id="3645" w:name="_Toc530662266"/>
              <w:bookmarkStart w:id="3646" w:name="_Toc530662733"/>
              <w:bookmarkEnd w:id="3642"/>
              <w:bookmarkEnd w:id="3643"/>
              <w:bookmarkEnd w:id="3644"/>
              <w:bookmarkEnd w:id="3645"/>
              <w:bookmarkEnd w:id="3646"/>
            </w:del>
          </w:p>
        </w:tc>
        <w:tc>
          <w:tcPr>
            <w:tcW w:w="6423" w:type="dxa"/>
          </w:tcPr>
          <w:p w14:paraId="33D51CB9" w14:textId="1517CFF5" w:rsidR="009B0E96" w:rsidRPr="002947C2" w:rsidDel="005A4BEF" w:rsidRDefault="00DF5931" w:rsidP="00E6227B">
            <w:pPr>
              <w:spacing w:line="276" w:lineRule="auto"/>
              <w:rPr>
                <w:del w:id="3647" w:author="phuong vu" w:date="2018-11-16T10:03:00Z"/>
                <w:lang w:val="en-US"/>
              </w:rPr>
              <w:pPrChange w:id="3648" w:author="phuong vu" w:date="2018-11-23T13:48:00Z">
                <w:pPr>
                  <w:spacing w:line="276" w:lineRule="auto"/>
                </w:pPr>
              </w:pPrChange>
            </w:pPr>
            <w:del w:id="3649" w:author="phuong vu" w:date="2018-11-16T10:03:00Z">
              <w:r w:rsidDel="005A4BEF">
                <w:rPr>
                  <w:lang w:val="en-US"/>
                </w:rPr>
                <w:delText>Hiển thị tất cả các chi nhánh trong phạm vi cho trước mà có hỗ trợ đầy đủ các dịch vụ người dùng đã chọn lên màn hình.</w:delText>
              </w:r>
              <w:bookmarkStart w:id="3650" w:name="_Toc530605682"/>
              <w:bookmarkStart w:id="3651" w:name="_Toc530657388"/>
              <w:bookmarkStart w:id="3652" w:name="_Toc530658543"/>
              <w:bookmarkStart w:id="3653" w:name="_Toc530662267"/>
              <w:bookmarkStart w:id="3654" w:name="_Toc530662734"/>
              <w:bookmarkEnd w:id="3650"/>
              <w:bookmarkEnd w:id="3651"/>
              <w:bookmarkEnd w:id="3652"/>
              <w:bookmarkEnd w:id="3653"/>
              <w:bookmarkEnd w:id="3654"/>
            </w:del>
          </w:p>
        </w:tc>
        <w:bookmarkStart w:id="3655" w:name="_Toc530605683"/>
        <w:bookmarkStart w:id="3656" w:name="_Toc530657389"/>
        <w:bookmarkStart w:id="3657" w:name="_Toc530658544"/>
        <w:bookmarkStart w:id="3658" w:name="_Toc530662268"/>
        <w:bookmarkStart w:id="3659" w:name="_Toc530662735"/>
        <w:bookmarkEnd w:id="3655"/>
        <w:bookmarkEnd w:id="3656"/>
        <w:bookmarkEnd w:id="3657"/>
        <w:bookmarkEnd w:id="3658"/>
        <w:bookmarkEnd w:id="3659"/>
      </w:tr>
      <w:tr w:rsidR="009B0E96" w:rsidDel="005A4BEF" w14:paraId="58A366FB" w14:textId="7B6600B9" w:rsidTr="00D41CA7">
        <w:trPr>
          <w:del w:id="3660" w:author="phuong vu" w:date="2018-11-16T10:03:00Z"/>
        </w:trPr>
        <w:tc>
          <w:tcPr>
            <w:tcW w:w="2354" w:type="dxa"/>
          </w:tcPr>
          <w:p w14:paraId="67F69F8D" w14:textId="49CA4BF2" w:rsidR="009B0E96" w:rsidRPr="00B808BD" w:rsidDel="005A4BEF" w:rsidRDefault="009B0E96" w:rsidP="00E6227B">
            <w:pPr>
              <w:spacing w:line="276" w:lineRule="auto"/>
              <w:rPr>
                <w:del w:id="3661" w:author="phuong vu" w:date="2018-11-16T10:03:00Z"/>
                <w:b/>
              </w:rPr>
              <w:pPrChange w:id="3662" w:author="phuong vu" w:date="2018-11-23T13:48:00Z">
                <w:pPr>
                  <w:spacing w:line="276" w:lineRule="auto"/>
                </w:pPr>
              </w:pPrChange>
            </w:pPr>
            <w:del w:id="3663" w:author="phuong vu" w:date="2018-11-16T10:03:00Z">
              <w:r w:rsidRPr="00B808BD" w:rsidDel="005A4BEF">
                <w:rPr>
                  <w:b/>
                </w:rPr>
                <w:delText>Ghi chú</w:delText>
              </w:r>
              <w:bookmarkStart w:id="3664" w:name="_Toc530605684"/>
              <w:bookmarkStart w:id="3665" w:name="_Toc530657390"/>
              <w:bookmarkStart w:id="3666" w:name="_Toc530658545"/>
              <w:bookmarkStart w:id="3667" w:name="_Toc530662269"/>
              <w:bookmarkStart w:id="3668" w:name="_Toc530662736"/>
              <w:bookmarkEnd w:id="3664"/>
              <w:bookmarkEnd w:id="3665"/>
              <w:bookmarkEnd w:id="3666"/>
              <w:bookmarkEnd w:id="3667"/>
              <w:bookmarkEnd w:id="3668"/>
            </w:del>
          </w:p>
        </w:tc>
        <w:tc>
          <w:tcPr>
            <w:tcW w:w="6423" w:type="dxa"/>
          </w:tcPr>
          <w:p w14:paraId="6C6E4CFE" w14:textId="595E22FD" w:rsidR="009B0E96" w:rsidDel="005A4BEF" w:rsidRDefault="00EC36EE" w:rsidP="00E6227B">
            <w:pPr>
              <w:keepNext/>
              <w:spacing w:line="276" w:lineRule="auto"/>
              <w:rPr>
                <w:del w:id="3669" w:author="phuong vu" w:date="2018-11-16T10:03:00Z"/>
                <w:lang w:val="en-US"/>
              </w:rPr>
              <w:pPrChange w:id="3670" w:author="phuong vu" w:date="2018-11-23T13:48:00Z">
                <w:pPr>
                  <w:keepNext/>
                  <w:spacing w:line="276" w:lineRule="auto"/>
                </w:pPr>
              </w:pPrChange>
            </w:pPr>
            <w:del w:id="3671" w:author="phuong vu" w:date="2018-11-16T10:03:00Z">
              <w:r w:rsidDel="005A4BEF">
                <w:rPr>
                  <w:lang w:val="en-US"/>
                </w:rPr>
                <w:delText>Yêu cầu người dùng phải bật GPS và cho phép truy cập vị trí người dùng.</w:delText>
              </w:r>
              <w:bookmarkStart w:id="3672" w:name="_Toc530605685"/>
              <w:bookmarkStart w:id="3673" w:name="_Toc530657391"/>
              <w:bookmarkStart w:id="3674" w:name="_Toc530658546"/>
              <w:bookmarkStart w:id="3675" w:name="_Toc530662270"/>
              <w:bookmarkStart w:id="3676" w:name="_Toc530662737"/>
              <w:bookmarkEnd w:id="3672"/>
              <w:bookmarkEnd w:id="3673"/>
              <w:bookmarkEnd w:id="3674"/>
              <w:bookmarkEnd w:id="3675"/>
              <w:bookmarkEnd w:id="3676"/>
            </w:del>
          </w:p>
          <w:p w14:paraId="7B53CB19" w14:textId="5917A6C7" w:rsidR="00DF5931" w:rsidRPr="007C127C" w:rsidDel="005A4BEF" w:rsidRDefault="00DF5931" w:rsidP="00E6227B">
            <w:pPr>
              <w:keepNext/>
              <w:spacing w:line="276" w:lineRule="auto"/>
              <w:rPr>
                <w:del w:id="3677" w:author="phuong vu" w:date="2018-11-16T10:03:00Z"/>
                <w:lang w:val="en-US"/>
              </w:rPr>
              <w:pPrChange w:id="3678" w:author="phuong vu" w:date="2018-11-23T13:48:00Z">
                <w:pPr>
                  <w:keepNext/>
                  <w:spacing w:line="276" w:lineRule="auto"/>
                </w:pPr>
              </w:pPrChange>
            </w:pPr>
            <w:del w:id="3679" w:author="phuong vu" w:date="2018-11-16T10:03:00Z">
              <w:r w:rsidDel="005A4BEF">
                <w:rPr>
                  <w:lang w:val="en-US"/>
                </w:rPr>
                <w:delText>Khi có vị trí người dùng, hiển thị vị trí người dùng ở trung tâm màn hình.</w:delText>
              </w:r>
              <w:bookmarkStart w:id="3680" w:name="_Toc530605686"/>
              <w:bookmarkStart w:id="3681" w:name="_Toc530657392"/>
              <w:bookmarkStart w:id="3682" w:name="_Toc530658547"/>
              <w:bookmarkStart w:id="3683" w:name="_Toc530662271"/>
              <w:bookmarkStart w:id="3684" w:name="_Toc530662738"/>
              <w:bookmarkEnd w:id="3680"/>
              <w:bookmarkEnd w:id="3681"/>
              <w:bookmarkEnd w:id="3682"/>
              <w:bookmarkEnd w:id="3683"/>
              <w:bookmarkEnd w:id="3684"/>
            </w:del>
          </w:p>
        </w:tc>
        <w:bookmarkStart w:id="3685" w:name="_Toc530605687"/>
        <w:bookmarkStart w:id="3686" w:name="_Toc530657393"/>
        <w:bookmarkStart w:id="3687" w:name="_Toc530658548"/>
        <w:bookmarkStart w:id="3688" w:name="_Toc530662272"/>
        <w:bookmarkStart w:id="3689" w:name="_Toc530662739"/>
        <w:bookmarkEnd w:id="3685"/>
        <w:bookmarkEnd w:id="3686"/>
        <w:bookmarkEnd w:id="3687"/>
        <w:bookmarkEnd w:id="3688"/>
        <w:bookmarkEnd w:id="3689"/>
      </w:tr>
    </w:tbl>
    <w:p w14:paraId="08653020" w14:textId="123DB4AA" w:rsidR="00730F28" w:rsidDel="00C774DC" w:rsidRDefault="00730F28" w:rsidP="00E6227B">
      <w:pPr>
        <w:pStyle w:val="Heading4"/>
        <w:spacing w:line="276" w:lineRule="auto"/>
        <w:rPr>
          <w:del w:id="3690" w:author="phuong vu" w:date="2018-11-22T13:51:00Z"/>
        </w:rPr>
        <w:pPrChange w:id="3691" w:author="phuong vu" w:date="2018-11-23T13:48:00Z">
          <w:pPr>
            <w:pStyle w:val="Heading4"/>
          </w:pPr>
        </w:pPrChange>
      </w:pPr>
      <w:del w:id="3692" w:author="phuong vu" w:date="2018-11-22T13:51:00Z">
        <w:r w:rsidDel="00C774DC">
          <w:delText>Tìm kiếm và lọc quần áo theo loại có sẵn</w:delText>
        </w:r>
        <w:bookmarkStart w:id="3693" w:name="_Toc530658549"/>
        <w:bookmarkStart w:id="3694" w:name="_Toc530662273"/>
        <w:bookmarkStart w:id="3695" w:name="_Toc530662740"/>
        <w:bookmarkEnd w:id="3693"/>
        <w:bookmarkEnd w:id="3694"/>
        <w:bookmarkEnd w:id="3695"/>
      </w:del>
    </w:p>
    <w:tbl>
      <w:tblPr>
        <w:tblStyle w:val="TableGrid"/>
        <w:tblW w:w="0" w:type="auto"/>
        <w:tblLook w:val="04A0" w:firstRow="1" w:lastRow="0" w:firstColumn="1" w:lastColumn="0" w:noHBand="0" w:noVBand="1"/>
      </w:tblPr>
      <w:tblGrid>
        <w:gridCol w:w="2354"/>
        <w:gridCol w:w="6423"/>
      </w:tblGrid>
      <w:tr w:rsidR="009B0E96" w:rsidDel="00C774DC" w14:paraId="12D443F6" w14:textId="760EF8F5" w:rsidTr="00225404">
        <w:trPr>
          <w:del w:id="3696" w:author="phuong vu" w:date="2018-11-22T13:51:00Z"/>
        </w:trPr>
        <w:tc>
          <w:tcPr>
            <w:tcW w:w="2425" w:type="dxa"/>
          </w:tcPr>
          <w:p w14:paraId="057ECCCE" w14:textId="2916B435" w:rsidR="009B0E96" w:rsidRPr="00B808BD" w:rsidDel="00C774DC" w:rsidRDefault="009B0E96" w:rsidP="00E6227B">
            <w:pPr>
              <w:spacing w:line="276" w:lineRule="auto"/>
              <w:rPr>
                <w:del w:id="3697" w:author="phuong vu" w:date="2018-11-22T13:51:00Z"/>
                <w:b/>
              </w:rPr>
              <w:pPrChange w:id="3698" w:author="phuong vu" w:date="2018-11-23T13:48:00Z">
                <w:pPr>
                  <w:spacing w:line="276" w:lineRule="auto"/>
                </w:pPr>
              </w:pPrChange>
            </w:pPr>
            <w:del w:id="3699" w:author="phuong vu" w:date="2018-11-22T13:51:00Z">
              <w:r w:rsidRPr="00B808BD" w:rsidDel="00C774DC">
                <w:rPr>
                  <w:b/>
                </w:rPr>
                <w:delText>Mã yêu cầu</w:delText>
              </w:r>
              <w:bookmarkStart w:id="3700" w:name="_Toc530658550"/>
              <w:bookmarkStart w:id="3701" w:name="_Toc530662274"/>
              <w:bookmarkStart w:id="3702" w:name="_Toc530662741"/>
              <w:bookmarkEnd w:id="3700"/>
              <w:bookmarkEnd w:id="3701"/>
              <w:bookmarkEnd w:id="3702"/>
            </w:del>
          </w:p>
        </w:tc>
        <w:tc>
          <w:tcPr>
            <w:tcW w:w="6686" w:type="dxa"/>
          </w:tcPr>
          <w:p w14:paraId="6C83AEC2" w14:textId="56C59C6D" w:rsidR="009B0E96" w:rsidRPr="002947C2" w:rsidDel="00C774DC" w:rsidRDefault="009B0E96" w:rsidP="00E6227B">
            <w:pPr>
              <w:spacing w:line="276" w:lineRule="auto"/>
              <w:rPr>
                <w:del w:id="3703" w:author="phuong vu" w:date="2018-11-22T13:51:00Z"/>
                <w:lang w:val="en-US"/>
              </w:rPr>
              <w:pPrChange w:id="3704" w:author="phuong vu" w:date="2018-11-23T13:48:00Z">
                <w:pPr>
                  <w:spacing w:line="276" w:lineRule="auto"/>
                </w:pPr>
              </w:pPrChange>
            </w:pPr>
            <w:del w:id="3705" w:author="phuong vu" w:date="2018-11-22T13:51:00Z">
              <w:r w:rsidDel="00C774DC">
                <w:rPr>
                  <w:lang w:val="en-US"/>
                </w:rPr>
                <w:delText>GU_06</w:delText>
              </w:r>
              <w:bookmarkStart w:id="3706" w:name="_Toc530658551"/>
              <w:bookmarkStart w:id="3707" w:name="_Toc530662275"/>
              <w:bookmarkStart w:id="3708" w:name="_Toc530662742"/>
              <w:bookmarkEnd w:id="3706"/>
              <w:bookmarkEnd w:id="3707"/>
              <w:bookmarkEnd w:id="3708"/>
            </w:del>
          </w:p>
        </w:tc>
        <w:bookmarkStart w:id="3709" w:name="_Toc530658552"/>
        <w:bookmarkStart w:id="3710" w:name="_Toc530662276"/>
        <w:bookmarkStart w:id="3711" w:name="_Toc530662743"/>
        <w:bookmarkEnd w:id="3709"/>
        <w:bookmarkEnd w:id="3710"/>
        <w:bookmarkEnd w:id="3711"/>
      </w:tr>
      <w:tr w:rsidR="009B0E96" w:rsidDel="00C774DC" w14:paraId="4CBCDA60" w14:textId="0DA1AFFB" w:rsidTr="00225404">
        <w:trPr>
          <w:del w:id="3712" w:author="phuong vu" w:date="2018-11-22T13:51:00Z"/>
        </w:trPr>
        <w:tc>
          <w:tcPr>
            <w:tcW w:w="2425" w:type="dxa"/>
          </w:tcPr>
          <w:p w14:paraId="743FF507" w14:textId="564AFC85" w:rsidR="009B0E96" w:rsidRPr="00B808BD" w:rsidDel="00C774DC" w:rsidRDefault="009B0E96" w:rsidP="00E6227B">
            <w:pPr>
              <w:spacing w:line="276" w:lineRule="auto"/>
              <w:rPr>
                <w:del w:id="3713" w:author="phuong vu" w:date="2018-11-22T13:51:00Z"/>
                <w:b/>
              </w:rPr>
              <w:pPrChange w:id="3714" w:author="phuong vu" w:date="2018-11-23T13:48:00Z">
                <w:pPr>
                  <w:spacing w:line="276" w:lineRule="auto"/>
                </w:pPr>
              </w:pPrChange>
            </w:pPr>
            <w:del w:id="3715" w:author="phuong vu" w:date="2018-11-22T13:51:00Z">
              <w:r w:rsidRPr="00B808BD" w:rsidDel="00C774DC">
                <w:rPr>
                  <w:b/>
                </w:rPr>
                <w:delText>Tên chức năng</w:delText>
              </w:r>
              <w:bookmarkStart w:id="3716" w:name="_Toc530658553"/>
              <w:bookmarkStart w:id="3717" w:name="_Toc530662277"/>
              <w:bookmarkStart w:id="3718" w:name="_Toc530662744"/>
              <w:bookmarkEnd w:id="3716"/>
              <w:bookmarkEnd w:id="3717"/>
              <w:bookmarkEnd w:id="3718"/>
            </w:del>
          </w:p>
        </w:tc>
        <w:tc>
          <w:tcPr>
            <w:tcW w:w="6686" w:type="dxa"/>
          </w:tcPr>
          <w:p w14:paraId="54A80461" w14:textId="24F6081B" w:rsidR="009B0E96" w:rsidRPr="00A06DD8" w:rsidDel="00C774DC" w:rsidRDefault="009B0E96" w:rsidP="00E6227B">
            <w:pPr>
              <w:spacing w:line="276" w:lineRule="auto"/>
              <w:rPr>
                <w:del w:id="3719" w:author="phuong vu" w:date="2018-11-22T13:51:00Z"/>
                <w:lang w:val="en-US"/>
              </w:rPr>
              <w:pPrChange w:id="3720" w:author="phuong vu" w:date="2018-11-23T13:48:00Z">
                <w:pPr>
                  <w:spacing w:line="276" w:lineRule="auto"/>
                </w:pPr>
              </w:pPrChange>
            </w:pPr>
            <w:del w:id="3721" w:author="phuong vu" w:date="2018-11-22T13:51:00Z">
              <w:r w:rsidDel="00C774DC">
                <w:delText>Tìm kiếm và lọc quần áo theo loại có sẵn</w:delText>
              </w:r>
              <w:bookmarkStart w:id="3722" w:name="_Toc530658554"/>
              <w:bookmarkStart w:id="3723" w:name="_Toc530662278"/>
              <w:bookmarkStart w:id="3724" w:name="_Toc530662745"/>
              <w:bookmarkEnd w:id="3722"/>
              <w:bookmarkEnd w:id="3723"/>
              <w:bookmarkEnd w:id="3724"/>
            </w:del>
          </w:p>
        </w:tc>
        <w:bookmarkStart w:id="3725" w:name="_Toc530658555"/>
        <w:bookmarkStart w:id="3726" w:name="_Toc530662279"/>
        <w:bookmarkStart w:id="3727" w:name="_Toc530662746"/>
        <w:bookmarkEnd w:id="3725"/>
        <w:bookmarkEnd w:id="3726"/>
        <w:bookmarkEnd w:id="3727"/>
      </w:tr>
      <w:tr w:rsidR="009B0E96" w:rsidDel="00C774DC" w14:paraId="247ED7EA" w14:textId="1AB49593" w:rsidTr="00225404">
        <w:trPr>
          <w:del w:id="3728" w:author="phuong vu" w:date="2018-11-22T13:51:00Z"/>
        </w:trPr>
        <w:tc>
          <w:tcPr>
            <w:tcW w:w="2425" w:type="dxa"/>
          </w:tcPr>
          <w:p w14:paraId="04126640" w14:textId="2B5787A4" w:rsidR="009B0E96" w:rsidRPr="00B808BD" w:rsidDel="00C774DC" w:rsidRDefault="009B0E96" w:rsidP="00E6227B">
            <w:pPr>
              <w:spacing w:line="276" w:lineRule="auto"/>
              <w:rPr>
                <w:del w:id="3729" w:author="phuong vu" w:date="2018-11-22T13:51:00Z"/>
                <w:b/>
              </w:rPr>
              <w:pPrChange w:id="3730" w:author="phuong vu" w:date="2018-11-23T13:48:00Z">
                <w:pPr>
                  <w:spacing w:line="276" w:lineRule="auto"/>
                </w:pPr>
              </w:pPrChange>
            </w:pPr>
            <w:del w:id="3731" w:author="phuong vu" w:date="2018-11-22T13:51:00Z">
              <w:r w:rsidRPr="00B808BD" w:rsidDel="00C774DC">
                <w:rPr>
                  <w:b/>
                </w:rPr>
                <w:delText>Đối tượng sử dụng</w:delText>
              </w:r>
              <w:bookmarkStart w:id="3732" w:name="_Toc530658556"/>
              <w:bookmarkStart w:id="3733" w:name="_Toc530662280"/>
              <w:bookmarkStart w:id="3734" w:name="_Toc530662747"/>
              <w:bookmarkEnd w:id="3732"/>
              <w:bookmarkEnd w:id="3733"/>
              <w:bookmarkEnd w:id="3734"/>
            </w:del>
          </w:p>
        </w:tc>
        <w:tc>
          <w:tcPr>
            <w:tcW w:w="6686" w:type="dxa"/>
          </w:tcPr>
          <w:p w14:paraId="50E962C4" w14:textId="64B1F944" w:rsidR="009B0E96" w:rsidRPr="002947C2" w:rsidDel="00C774DC" w:rsidRDefault="009B0E96" w:rsidP="00E6227B">
            <w:pPr>
              <w:spacing w:line="276" w:lineRule="auto"/>
              <w:rPr>
                <w:del w:id="3735" w:author="phuong vu" w:date="2018-11-22T13:51:00Z"/>
                <w:lang w:val="en-US"/>
              </w:rPr>
              <w:pPrChange w:id="3736" w:author="phuong vu" w:date="2018-11-23T13:48:00Z">
                <w:pPr>
                  <w:spacing w:line="276" w:lineRule="auto"/>
                </w:pPr>
              </w:pPrChange>
            </w:pPr>
            <w:del w:id="3737" w:author="phuong vu" w:date="2018-11-22T13:51:00Z">
              <w:r w:rsidDel="00C774DC">
                <w:rPr>
                  <w:lang w:val="en-US"/>
                </w:rPr>
                <w:delText>Khách hàng</w:delText>
              </w:r>
              <w:bookmarkStart w:id="3738" w:name="_Toc530658557"/>
              <w:bookmarkStart w:id="3739" w:name="_Toc530662281"/>
              <w:bookmarkStart w:id="3740" w:name="_Toc530662748"/>
              <w:bookmarkEnd w:id="3738"/>
              <w:bookmarkEnd w:id="3739"/>
              <w:bookmarkEnd w:id="3740"/>
            </w:del>
          </w:p>
        </w:tc>
        <w:bookmarkStart w:id="3741" w:name="_Toc530658558"/>
        <w:bookmarkStart w:id="3742" w:name="_Toc530662282"/>
        <w:bookmarkStart w:id="3743" w:name="_Toc530662749"/>
        <w:bookmarkEnd w:id="3741"/>
        <w:bookmarkEnd w:id="3742"/>
        <w:bookmarkEnd w:id="3743"/>
      </w:tr>
      <w:tr w:rsidR="009B0E96" w:rsidDel="00C774DC" w14:paraId="6DF94FFE" w14:textId="0BABD23E" w:rsidTr="00225404">
        <w:trPr>
          <w:del w:id="3744" w:author="phuong vu" w:date="2018-11-22T13:51:00Z"/>
        </w:trPr>
        <w:tc>
          <w:tcPr>
            <w:tcW w:w="2425" w:type="dxa"/>
          </w:tcPr>
          <w:p w14:paraId="312DF643" w14:textId="2C2F2B68" w:rsidR="009B0E96" w:rsidRPr="00B808BD" w:rsidDel="00C774DC" w:rsidRDefault="009B0E96" w:rsidP="00E6227B">
            <w:pPr>
              <w:spacing w:line="276" w:lineRule="auto"/>
              <w:rPr>
                <w:del w:id="3745" w:author="phuong vu" w:date="2018-11-22T13:51:00Z"/>
                <w:b/>
              </w:rPr>
              <w:pPrChange w:id="3746" w:author="phuong vu" w:date="2018-11-23T13:48:00Z">
                <w:pPr>
                  <w:spacing w:line="276" w:lineRule="auto"/>
                </w:pPr>
              </w:pPrChange>
            </w:pPr>
            <w:del w:id="3747" w:author="phuong vu" w:date="2018-11-22T13:51:00Z">
              <w:r w:rsidRPr="00B808BD" w:rsidDel="00C774DC">
                <w:rPr>
                  <w:b/>
                </w:rPr>
                <w:delText>Tiền điều kiện</w:delText>
              </w:r>
              <w:bookmarkStart w:id="3748" w:name="_Toc530658559"/>
              <w:bookmarkStart w:id="3749" w:name="_Toc530662283"/>
              <w:bookmarkStart w:id="3750" w:name="_Toc530662750"/>
              <w:bookmarkEnd w:id="3748"/>
              <w:bookmarkEnd w:id="3749"/>
              <w:bookmarkEnd w:id="3750"/>
            </w:del>
          </w:p>
        </w:tc>
        <w:tc>
          <w:tcPr>
            <w:tcW w:w="6686" w:type="dxa"/>
          </w:tcPr>
          <w:p w14:paraId="4B4D4267" w14:textId="60E6A744" w:rsidR="009B0E96" w:rsidRPr="002947C2" w:rsidDel="00C774DC" w:rsidRDefault="009B0E96" w:rsidP="00E6227B">
            <w:pPr>
              <w:spacing w:line="276" w:lineRule="auto"/>
              <w:rPr>
                <w:del w:id="3751" w:author="phuong vu" w:date="2018-11-22T13:51:00Z"/>
                <w:lang w:val="en-US"/>
              </w:rPr>
              <w:pPrChange w:id="3752" w:author="phuong vu" w:date="2018-11-23T13:48:00Z">
                <w:pPr>
                  <w:spacing w:line="276" w:lineRule="auto"/>
                </w:pPr>
              </w:pPrChange>
            </w:pPr>
            <w:del w:id="3753" w:author="phuong vu" w:date="2018-11-22T13:51:00Z">
              <w:r w:rsidDel="00C774DC">
                <w:rPr>
                  <w:lang w:val="en-US"/>
                </w:rPr>
                <w:delText>Truy cập được ứng dụng điện thoại và đăng nhập thành công vào hệ thống</w:delText>
              </w:r>
              <w:r w:rsidR="007D4551" w:rsidDel="00C774DC">
                <w:rPr>
                  <w:lang w:val="en-US"/>
                </w:rPr>
                <w:delText>. Đang ở bước chọn quần áo thêm vào giỏ.</w:delText>
              </w:r>
              <w:bookmarkStart w:id="3754" w:name="_Toc530658560"/>
              <w:bookmarkStart w:id="3755" w:name="_Toc530662284"/>
              <w:bookmarkStart w:id="3756" w:name="_Toc530662751"/>
              <w:bookmarkEnd w:id="3754"/>
              <w:bookmarkEnd w:id="3755"/>
              <w:bookmarkEnd w:id="3756"/>
            </w:del>
          </w:p>
        </w:tc>
        <w:bookmarkStart w:id="3757" w:name="_Toc530658561"/>
        <w:bookmarkStart w:id="3758" w:name="_Toc530662285"/>
        <w:bookmarkStart w:id="3759" w:name="_Toc530662752"/>
        <w:bookmarkEnd w:id="3757"/>
        <w:bookmarkEnd w:id="3758"/>
        <w:bookmarkEnd w:id="3759"/>
      </w:tr>
      <w:tr w:rsidR="009B0E96" w:rsidDel="00C774DC" w14:paraId="47481F47" w14:textId="3DFA01F2" w:rsidTr="00225404">
        <w:trPr>
          <w:del w:id="3760" w:author="phuong vu" w:date="2018-11-22T13:51:00Z"/>
        </w:trPr>
        <w:tc>
          <w:tcPr>
            <w:tcW w:w="2425" w:type="dxa"/>
          </w:tcPr>
          <w:p w14:paraId="107EB6AB" w14:textId="2710A881" w:rsidR="009B0E96" w:rsidRPr="00B808BD" w:rsidDel="00C774DC" w:rsidRDefault="009B0E96" w:rsidP="00E6227B">
            <w:pPr>
              <w:spacing w:line="276" w:lineRule="auto"/>
              <w:rPr>
                <w:del w:id="3761" w:author="phuong vu" w:date="2018-11-22T13:51:00Z"/>
                <w:b/>
              </w:rPr>
              <w:pPrChange w:id="3762" w:author="phuong vu" w:date="2018-11-23T13:48:00Z">
                <w:pPr>
                  <w:spacing w:line="276" w:lineRule="auto"/>
                </w:pPr>
              </w:pPrChange>
            </w:pPr>
            <w:del w:id="3763" w:author="phuong vu" w:date="2018-11-22T13:51:00Z">
              <w:r w:rsidRPr="00B808BD" w:rsidDel="00C774DC">
                <w:rPr>
                  <w:b/>
                </w:rPr>
                <w:delText>Cách xử lí</w:delText>
              </w:r>
              <w:bookmarkStart w:id="3764" w:name="_Toc530658562"/>
              <w:bookmarkStart w:id="3765" w:name="_Toc530662286"/>
              <w:bookmarkStart w:id="3766" w:name="_Toc530662753"/>
              <w:bookmarkEnd w:id="3764"/>
              <w:bookmarkEnd w:id="3765"/>
              <w:bookmarkEnd w:id="3766"/>
            </w:del>
          </w:p>
        </w:tc>
        <w:tc>
          <w:tcPr>
            <w:tcW w:w="6686" w:type="dxa"/>
          </w:tcPr>
          <w:p w14:paraId="7CEA31D5" w14:textId="7FED459B" w:rsidR="007D4551" w:rsidDel="00C774DC" w:rsidRDefault="007D4551" w:rsidP="00E6227B">
            <w:pPr>
              <w:spacing w:line="276" w:lineRule="auto"/>
              <w:rPr>
                <w:del w:id="3767" w:author="phuong vu" w:date="2018-11-22T13:51:00Z"/>
                <w:lang w:val="en-US"/>
              </w:rPr>
              <w:pPrChange w:id="3768" w:author="phuong vu" w:date="2018-11-23T13:48:00Z">
                <w:pPr>
                  <w:spacing w:line="276" w:lineRule="auto"/>
                </w:pPr>
              </w:pPrChange>
            </w:pPr>
            <w:del w:id="3769" w:author="phuong vu" w:date="2018-11-22T13:51:00Z">
              <w:r w:rsidDel="00C774DC">
                <w:rPr>
                  <w:lang w:val="en-US"/>
                </w:rPr>
                <w:delText>Bước 1: Người dùng nhấn vào</w:delText>
              </w:r>
              <w:r w:rsidDel="00C774DC">
                <w:rPr>
                  <w:i/>
                  <w:lang w:val="en-US"/>
                </w:rPr>
                <w:delText xml:space="preserve"> “loại quần áo”. </w:delText>
              </w:r>
              <w:r w:rsidDel="00C774DC">
                <w:rPr>
                  <w:lang w:val="en-US"/>
                </w:rPr>
                <w:delText>Và chọn một loại quần áo muốn lọc. Hoặc nhấn vào biểu tượng tìm kiếm và nhập tên quần áo tìm kiếm.</w:delText>
              </w:r>
              <w:bookmarkStart w:id="3770" w:name="_Toc530658563"/>
              <w:bookmarkStart w:id="3771" w:name="_Toc530662287"/>
              <w:bookmarkStart w:id="3772" w:name="_Toc530662754"/>
              <w:bookmarkEnd w:id="3770"/>
              <w:bookmarkEnd w:id="3771"/>
              <w:bookmarkEnd w:id="3772"/>
            </w:del>
          </w:p>
          <w:p w14:paraId="52F2CA4F" w14:textId="7968A11E" w:rsidR="007D4551" w:rsidRPr="007C127C" w:rsidDel="00C774DC" w:rsidRDefault="007D4551" w:rsidP="00E6227B">
            <w:pPr>
              <w:spacing w:line="276" w:lineRule="auto"/>
              <w:rPr>
                <w:del w:id="3773" w:author="phuong vu" w:date="2018-11-22T13:51:00Z"/>
                <w:lang w:val="en-US"/>
              </w:rPr>
              <w:pPrChange w:id="3774" w:author="phuong vu" w:date="2018-11-23T13:48:00Z">
                <w:pPr>
                  <w:spacing w:line="276" w:lineRule="auto"/>
                </w:pPr>
              </w:pPrChange>
            </w:pPr>
            <w:del w:id="3775" w:author="phuong vu" w:date="2018-11-22T13:51:00Z">
              <w:r w:rsidDel="00C774DC">
                <w:rPr>
                  <w:lang w:val="en-US"/>
                </w:rPr>
                <w:delText>Bước 2: Ứng dụng dựa trên thông tin người dùng chọn hoặc nhập vào để lọc các quần áo và hiển thị lại cho người dùng chọn.</w:delText>
              </w:r>
              <w:bookmarkStart w:id="3776" w:name="_Toc530658564"/>
              <w:bookmarkStart w:id="3777" w:name="_Toc530662288"/>
              <w:bookmarkStart w:id="3778" w:name="_Toc530662755"/>
              <w:bookmarkEnd w:id="3776"/>
              <w:bookmarkEnd w:id="3777"/>
              <w:bookmarkEnd w:id="3778"/>
            </w:del>
          </w:p>
        </w:tc>
        <w:bookmarkStart w:id="3779" w:name="_Toc530658565"/>
        <w:bookmarkStart w:id="3780" w:name="_Toc530662289"/>
        <w:bookmarkStart w:id="3781" w:name="_Toc530662756"/>
        <w:bookmarkEnd w:id="3779"/>
        <w:bookmarkEnd w:id="3780"/>
        <w:bookmarkEnd w:id="3781"/>
      </w:tr>
      <w:tr w:rsidR="009B0E96" w:rsidDel="00C774DC" w14:paraId="1641878C" w14:textId="38612FA2" w:rsidTr="00225404">
        <w:trPr>
          <w:del w:id="3782" w:author="phuong vu" w:date="2018-11-22T13:51:00Z"/>
        </w:trPr>
        <w:tc>
          <w:tcPr>
            <w:tcW w:w="2425" w:type="dxa"/>
          </w:tcPr>
          <w:p w14:paraId="34E4B3D2" w14:textId="5C62AB25" w:rsidR="009B0E96" w:rsidRPr="00B808BD" w:rsidDel="00C774DC" w:rsidRDefault="009B0E96" w:rsidP="00E6227B">
            <w:pPr>
              <w:spacing w:line="276" w:lineRule="auto"/>
              <w:rPr>
                <w:del w:id="3783" w:author="phuong vu" w:date="2018-11-22T13:51:00Z"/>
                <w:b/>
              </w:rPr>
              <w:pPrChange w:id="3784" w:author="phuong vu" w:date="2018-11-23T13:48:00Z">
                <w:pPr>
                  <w:spacing w:line="276" w:lineRule="auto"/>
                </w:pPr>
              </w:pPrChange>
            </w:pPr>
            <w:del w:id="3785" w:author="phuong vu" w:date="2018-11-22T13:51:00Z">
              <w:r w:rsidRPr="00B808BD" w:rsidDel="00C774DC">
                <w:rPr>
                  <w:b/>
                </w:rPr>
                <w:delText>Kết quả</w:delText>
              </w:r>
              <w:bookmarkStart w:id="3786" w:name="_Toc530658566"/>
              <w:bookmarkStart w:id="3787" w:name="_Toc530662290"/>
              <w:bookmarkStart w:id="3788" w:name="_Toc530662757"/>
              <w:bookmarkEnd w:id="3786"/>
              <w:bookmarkEnd w:id="3787"/>
              <w:bookmarkEnd w:id="3788"/>
            </w:del>
          </w:p>
        </w:tc>
        <w:tc>
          <w:tcPr>
            <w:tcW w:w="6686" w:type="dxa"/>
          </w:tcPr>
          <w:p w14:paraId="140D58A9" w14:textId="7B02FD1B" w:rsidR="009B0E96" w:rsidDel="00C774DC" w:rsidRDefault="007D4551" w:rsidP="00E6227B">
            <w:pPr>
              <w:spacing w:line="276" w:lineRule="auto"/>
              <w:rPr>
                <w:del w:id="3789" w:author="phuong vu" w:date="2018-11-22T13:51:00Z"/>
                <w:lang w:val="en-US"/>
              </w:rPr>
              <w:pPrChange w:id="3790" w:author="phuong vu" w:date="2018-11-23T13:48:00Z">
                <w:pPr>
                  <w:spacing w:line="276" w:lineRule="auto"/>
                </w:pPr>
              </w:pPrChange>
            </w:pPr>
            <w:del w:id="3791" w:author="phuong vu" w:date="2018-11-22T13:51:00Z">
              <w:r w:rsidDel="00C774DC">
                <w:rPr>
                  <w:lang w:val="en-US"/>
                </w:rPr>
                <w:delText>Nếu tồn tại có kết quả sẽ hiển thị theo dạng danh sách cho người dùng.</w:delText>
              </w:r>
              <w:bookmarkStart w:id="3792" w:name="_Toc530658567"/>
              <w:bookmarkStart w:id="3793" w:name="_Toc530662291"/>
              <w:bookmarkStart w:id="3794" w:name="_Toc530662758"/>
              <w:bookmarkEnd w:id="3792"/>
              <w:bookmarkEnd w:id="3793"/>
              <w:bookmarkEnd w:id="3794"/>
            </w:del>
          </w:p>
          <w:p w14:paraId="066971DB" w14:textId="38BCA70B" w:rsidR="007D4551" w:rsidRPr="007C127C" w:rsidDel="00C774DC" w:rsidRDefault="007D4551" w:rsidP="00E6227B">
            <w:pPr>
              <w:spacing w:line="276" w:lineRule="auto"/>
              <w:rPr>
                <w:del w:id="3795" w:author="phuong vu" w:date="2018-11-22T13:51:00Z"/>
                <w:lang w:val="en-US"/>
              </w:rPr>
              <w:pPrChange w:id="3796" w:author="phuong vu" w:date="2018-11-23T13:48:00Z">
                <w:pPr>
                  <w:spacing w:line="276" w:lineRule="auto"/>
                </w:pPr>
              </w:pPrChange>
            </w:pPr>
            <w:del w:id="3797" w:author="phuong vu" w:date="2018-11-22T13:51:00Z">
              <w:r w:rsidDel="00C774DC">
                <w:rPr>
                  <w:lang w:val="en-US"/>
                </w:rPr>
                <w:delText>Nếu không có kết quả sẽ hiển thị rỗng.</w:delText>
              </w:r>
              <w:bookmarkStart w:id="3798" w:name="_Toc530658568"/>
              <w:bookmarkStart w:id="3799" w:name="_Toc530662292"/>
              <w:bookmarkStart w:id="3800" w:name="_Toc530662759"/>
              <w:bookmarkEnd w:id="3798"/>
              <w:bookmarkEnd w:id="3799"/>
              <w:bookmarkEnd w:id="3800"/>
            </w:del>
          </w:p>
        </w:tc>
        <w:bookmarkStart w:id="3801" w:name="_Toc530658569"/>
        <w:bookmarkStart w:id="3802" w:name="_Toc530662293"/>
        <w:bookmarkStart w:id="3803" w:name="_Toc530662760"/>
        <w:bookmarkEnd w:id="3801"/>
        <w:bookmarkEnd w:id="3802"/>
        <w:bookmarkEnd w:id="3803"/>
      </w:tr>
      <w:tr w:rsidR="009B0E96" w:rsidDel="00C774DC" w14:paraId="65034098" w14:textId="48A8377D" w:rsidTr="00225404">
        <w:trPr>
          <w:del w:id="3804" w:author="phuong vu" w:date="2018-11-22T13:51:00Z"/>
        </w:trPr>
        <w:tc>
          <w:tcPr>
            <w:tcW w:w="2425" w:type="dxa"/>
          </w:tcPr>
          <w:p w14:paraId="6AF9D56B" w14:textId="03004EC3" w:rsidR="009B0E96" w:rsidRPr="00B808BD" w:rsidDel="00C774DC" w:rsidRDefault="009B0E96" w:rsidP="00E6227B">
            <w:pPr>
              <w:spacing w:line="276" w:lineRule="auto"/>
              <w:rPr>
                <w:del w:id="3805" w:author="phuong vu" w:date="2018-11-22T13:51:00Z"/>
                <w:b/>
              </w:rPr>
              <w:pPrChange w:id="3806" w:author="phuong vu" w:date="2018-11-23T13:48:00Z">
                <w:pPr>
                  <w:spacing w:line="276" w:lineRule="auto"/>
                </w:pPr>
              </w:pPrChange>
            </w:pPr>
            <w:del w:id="3807" w:author="phuong vu" w:date="2018-11-22T13:51:00Z">
              <w:r w:rsidRPr="00B808BD" w:rsidDel="00C774DC">
                <w:rPr>
                  <w:b/>
                </w:rPr>
                <w:delText>Ghi chú</w:delText>
              </w:r>
              <w:bookmarkStart w:id="3808" w:name="_Toc530658570"/>
              <w:bookmarkStart w:id="3809" w:name="_Toc530662294"/>
              <w:bookmarkStart w:id="3810" w:name="_Toc530662761"/>
              <w:bookmarkEnd w:id="3808"/>
              <w:bookmarkEnd w:id="3809"/>
              <w:bookmarkEnd w:id="3810"/>
            </w:del>
          </w:p>
        </w:tc>
        <w:tc>
          <w:tcPr>
            <w:tcW w:w="6686" w:type="dxa"/>
          </w:tcPr>
          <w:p w14:paraId="1B5D4A97" w14:textId="74890C42" w:rsidR="007D4551" w:rsidRPr="007C127C" w:rsidDel="00C774DC" w:rsidRDefault="007D4551" w:rsidP="00E6227B">
            <w:pPr>
              <w:keepNext/>
              <w:spacing w:line="276" w:lineRule="auto"/>
              <w:rPr>
                <w:del w:id="3811" w:author="phuong vu" w:date="2018-11-22T13:51:00Z"/>
                <w:lang w:val="en-US"/>
              </w:rPr>
              <w:pPrChange w:id="3812" w:author="phuong vu" w:date="2018-11-23T13:48:00Z">
                <w:pPr>
                  <w:keepNext/>
                  <w:spacing w:line="276" w:lineRule="auto"/>
                </w:pPr>
              </w:pPrChange>
            </w:pPr>
            <w:del w:id="3813" w:author="phuong vu" w:date="2018-11-22T13:51:00Z">
              <w:r w:rsidDel="00C774DC">
                <w:rPr>
                  <w:lang w:val="en-US"/>
                </w:rPr>
                <w:delText>Để tìm kiếm hay lọc, người dùng bắt buộc phải chọn hoặc nhập thông tin tìm kiếm.</w:delText>
              </w:r>
              <w:bookmarkStart w:id="3814" w:name="_Toc530658571"/>
              <w:bookmarkStart w:id="3815" w:name="_Toc530662295"/>
              <w:bookmarkStart w:id="3816" w:name="_Toc530662762"/>
              <w:bookmarkEnd w:id="3814"/>
              <w:bookmarkEnd w:id="3815"/>
              <w:bookmarkEnd w:id="3816"/>
            </w:del>
          </w:p>
        </w:tc>
        <w:bookmarkStart w:id="3817" w:name="_Toc530658572"/>
        <w:bookmarkStart w:id="3818" w:name="_Toc530662296"/>
        <w:bookmarkStart w:id="3819" w:name="_Toc530662763"/>
        <w:bookmarkEnd w:id="3817"/>
        <w:bookmarkEnd w:id="3818"/>
        <w:bookmarkEnd w:id="3819"/>
      </w:tr>
    </w:tbl>
    <w:p w14:paraId="55D91EC8" w14:textId="78658575" w:rsidR="009B0E96" w:rsidRPr="007C127C" w:rsidDel="00C774DC" w:rsidRDefault="009B0E96" w:rsidP="00E6227B">
      <w:pPr>
        <w:spacing w:line="276" w:lineRule="auto"/>
        <w:rPr>
          <w:del w:id="3820" w:author="phuong vu" w:date="2018-11-22T13:51:00Z"/>
        </w:rPr>
        <w:pPrChange w:id="3821" w:author="phuong vu" w:date="2018-11-23T13:48:00Z">
          <w:pPr/>
        </w:pPrChange>
      </w:pPr>
      <w:bookmarkStart w:id="3822" w:name="_Toc530658573"/>
      <w:bookmarkStart w:id="3823" w:name="_Toc530662297"/>
      <w:bookmarkStart w:id="3824" w:name="_Toc530662764"/>
      <w:bookmarkEnd w:id="3822"/>
      <w:bookmarkEnd w:id="3823"/>
      <w:bookmarkEnd w:id="3824"/>
    </w:p>
    <w:p w14:paraId="226DB6B5" w14:textId="560A919C" w:rsidR="00730F28" w:rsidDel="00C774DC" w:rsidRDefault="00730F28" w:rsidP="00E6227B">
      <w:pPr>
        <w:pStyle w:val="Heading4"/>
        <w:spacing w:line="276" w:lineRule="auto"/>
        <w:rPr>
          <w:del w:id="3825" w:author="phuong vu" w:date="2018-11-22T13:51:00Z"/>
        </w:rPr>
        <w:pPrChange w:id="3826" w:author="phuong vu" w:date="2018-11-23T13:48:00Z">
          <w:pPr>
            <w:pStyle w:val="Heading4"/>
          </w:pPr>
        </w:pPrChange>
      </w:pPr>
      <w:del w:id="3827" w:author="phuong vu" w:date="2018-11-22T13:51:00Z">
        <w:r w:rsidDel="00C774DC">
          <w:delText>Tìm kiếm đơn hàng</w:delText>
        </w:r>
        <w:bookmarkStart w:id="3828" w:name="_Toc530658574"/>
        <w:bookmarkStart w:id="3829" w:name="_Toc530662298"/>
        <w:bookmarkStart w:id="3830" w:name="_Toc530662765"/>
        <w:bookmarkEnd w:id="3828"/>
        <w:bookmarkEnd w:id="3829"/>
        <w:bookmarkEnd w:id="3830"/>
      </w:del>
    </w:p>
    <w:tbl>
      <w:tblPr>
        <w:tblStyle w:val="TableGrid"/>
        <w:tblW w:w="0" w:type="auto"/>
        <w:tblLook w:val="04A0" w:firstRow="1" w:lastRow="0" w:firstColumn="1" w:lastColumn="0" w:noHBand="0" w:noVBand="1"/>
      </w:tblPr>
      <w:tblGrid>
        <w:gridCol w:w="2347"/>
        <w:gridCol w:w="6430"/>
      </w:tblGrid>
      <w:tr w:rsidR="007554F4" w:rsidDel="00C774DC" w14:paraId="1EB27E69" w14:textId="3172C2EF" w:rsidTr="00225404">
        <w:trPr>
          <w:del w:id="3831" w:author="phuong vu" w:date="2018-11-22T13:51:00Z"/>
        </w:trPr>
        <w:tc>
          <w:tcPr>
            <w:tcW w:w="2425" w:type="dxa"/>
          </w:tcPr>
          <w:p w14:paraId="1E97EF23" w14:textId="3359B10C" w:rsidR="007554F4" w:rsidRPr="00B808BD" w:rsidDel="00C774DC" w:rsidRDefault="007554F4" w:rsidP="00E6227B">
            <w:pPr>
              <w:spacing w:line="276" w:lineRule="auto"/>
              <w:rPr>
                <w:del w:id="3832" w:author="phuong vu" w:date="2018-11-22T13:51:00Z"/>
                <w:b/>
              </w:rPr>
              <w:pPrChange w:id="3833" w:author="phuong vu" w:date="2018-11-23T13:48:00Z">
                <w:pPr>
                  <w:spacing w:line="276" w:lineRule="auto"/>
                </w:pPr>
              </w:pPrChange>
            </w:pPr>
            <w:del w:id="3834" w:author="phuong vu" w:date="2018-11-22T13:51:00Z">
              <w:r w:rsidRPr="00B808BD" w:rsidDel="00C774DC">
                <w:rPr>
                  <w:b/>
                </w:rPr>
                <w:delText>Mã yêu cầu</w:delText>
              </w:r>
              <w:bookmarkStart w:id="3835" w:name="_Toc530658575"/>
              <w:bookmarkStart w:id="3836" w:name="_Toc530662299"/>
              <w:bookmarkStart w:id="3837" w:name="_Toc530662766"/>
              <w:bookmarkEnd w:id="3835"/>
              <w:bookmarkEnd w:id="3836"/>
              <w:bookmarkEnd w:id="3837"/>
            </w:del>
          </w:p>
        </w:tc>
        <w:tc>
          <w:tcPr>
            <w:tcW w:w="6686" w:type="dxa"/>
          </w:tcPr>
          <w:p w14:paraId="45BDD573" w14:textId="3007AC89" w:rsidR="007554F4" w:rsidRPr="002947C2" w:rsidDel="00C774DC" w:rsidRDefault="007554F4" w:rsidP="00E6227B">
            <w:pPr>
              <w:spacing w:line="276" w:lineRule="auto"/>
              <w:rPr>
                <w:del w:id="3838" w:author="phuong vu" w:date="2018-11-22T13:51:00Z"/>
                <w:lang w:val="en-US"/>
              </w:rPr>
              <w:pPrChange w:id="3839" w:author="phuong vu" w:date="2018-11-23T13:48:00Z">
                <w:pPr>
                  <w:spacing w:line="276" w:lineRule="auto"/>
                </w:pPr>
              </w:pPrChange>
            </w:pPr>
            <w:del w:id="3840" w:author="phuong vu" w:date="2018-11-22T13:51:00Z">
              <w:r w:rsidDel="00C774DC">
                <w:rPr>
                  <w:lang w:val="en-US"/>
                </w:rPr>
                <w:delText>GU_07</w:delText>
              </w:r>
              <w:bookmarkStart w:id="3841" w:name="_Toc530658576"/>
              <w:bookmarkStart w:id="3842" w:name="_Toc530662300"/>
              <w:bookmarkStart w:id="3843" w:name="_Toc530662767"/>
              <w:bookmarkEnd w:id="3841"/>
              <w:bookmarkEnd w:id="3842"/>
              <w:bookmarkEnd w:id="3843"/>
            </w:del>
          </w:p>
        </w:tc>
        <w:bookmarkStart w:id="3844" w:name="_Toc530658577"/>
        <w:bookmarkStart w:id="3845" w:name="_Toc530662301"/>
        <w:bookmarkStart w:id="3846" w:name="_Toc530662768"/>
        <w:bookmarkEnd w:id="3844"/>
        <w:bookmarkEnd w:id="3845"/>
        <w:bookmarkEnd w:id="3846"/>
      </w:tr>
      <w:tr w:rsidR="007554F4" w:rsidDel="00C774DC" w14:paraId="5F8F91C6" w14:textId="5CCEC520" w:rsidTr="00225404">
        <w:trPr>
          <w:del w:id="3847" w:author="phuong vu" w:date="2018-11-22T13:51:00Z"/>
        </w:trPr>
        <w:tc>
          <w:tcPr>
            <w:tcW w:w="2425" w:type="dxa"/>
          </w:tcPr>
          <w:p w14:paraId="40A84F9F" w14:textId="20197FB3" w:rsidR="007554F4" w:rsidRPr="00B808BD" w:rsidDel="00C774DC" w:rsidRDefault="007554F4" w:rsidP="00E6227B">
            <w:pPr>
              <w:spacing w:line="276" w:lineRule="auto"/>
              <w:rPr>
                <w:del w:id="3848" w:author="phuong vu" w:date="2018-11-22T13:51:00Z"/>
                <w:b/>
              </w:rPr>
              <w:pPrChange w:id="3849" w:author="phuong vu" w:date="2018-11-23T13:48:00Z">
                <w:pPr>
                  <w:spacing w:line="276" w:lineRule="auto"/>
                </w:pPr>
              </w:pPrChange>
            </w:pPr>
            <w:del w:id="3850" w:author="phuong vu" w:date="2018-11-22T13:51:00Z">
              <w:r w:rsidRPr="00B808BD" w:rsidDel="00C774DC">
                <w:rPr>
                  <w:b/>
                </w:rPr>
                <w:delText>Tên chức năng</w:delText>
              </w:r>
              <w:bookmarkStart w:id="3851" w:name="_Toc530658578"/>
              <w:bookmarkStart w:id="3852" w:name="_Toc530662302"/>
              <w:bookmarkStart w:id="3853" w:name="_Toc530662769"/>
              <w:bookmarkEnd w:id="3851"/>
              <w:bookmarkEnd w:id="3852"/>
              <w:bookmarkEnd w:id="3853"/>
            </w:del>
          </w:p>
        </w:tc>
        <w:tc>
          <w:tcPr>
            <w:tcW w:w="6686" w:type="dxa"/>
          </w:tcPr>
          <w:p w14:paraId="1403598F" w14:textId="5BDD889D" w:rsidR="007554F4" w:rsidRPr="00A06DD8" w:rsidDel="00C774DC" w:rsidRDefault="007554F4" w:rsidP="00E6227B">
            <w:pPr>
              <w:spacing w:line="276" w:lineRule="auto"/>
              <w:rPr>
                <w:del w:id="3854" w:author="phuong vu" w:date="2018-11-22T13:51:00Z"/>
                <w:lang w:val="en-US"/>
              </w:rPr>
              <w:pPrChange w:id="3855" w:author="phuong vu" w:date="2018-11-23T13:48:00Z">
                <w:pPr>
                  <w:spacing w:line="276" w:lineRule="auto"/>
                </w:pPr>
              </w:pPrChange>
            </w:pPr>
            <w:del w:id="3856" w:author="phuong vu" w:date="2018-11-22T13:51:00Z">
              <w:r w:rsidDel="00C774DC">
                <w:delText>Tìm kiếm đơn hàng</w:delText>
              </w:r>
              <w:bookmarkStart w:id="3857" w:name="_Toc530658579"/>
              <w:bookmarkStart w:id="3858" w:name="_Toc530662303"/>
              <w:bookmarkStart w:id="3859" w:name="_Toc530662770"/>
              <w:bookmarkEnd w:id="3857"/>
              <w:bookmarkEnd w:id="3858"/>
              <w:bookmarkEnd w:id="3859"/>
            </w:del>
          </w:p>
        </w:tc>
        <w:bookmarkStart w:id="3860" w:name="_Toc530658580"/>
        <w:bookmarkStart w:id="3861" w:name="_Toc530662304"/>
        <w:bookmarkStart w:id="3862" w:name="_Toc530662771"/>
        <w:bookmarkEnd w:id="3860"/>
        <w:bookmarkEnd w:id="3861"/>
        <w:bookmarkEnd w:id="3862"/>
      </w:tr>
      <w:tr w:rsidR="007554F4" w:rsidDel="00C774DC" w14:paraId="34250DBD" w14:textId="4CB7ACB0" w:rsidTr="00225404">
        <w:trPr>
          <w:del w:id="3863" w:author="phuong vu" w:date="2018-11-22T13:51:00Z"/>
        </w:trPr>
        <w:tc>
          <w:tcPr>
            <w:tcW w:w="2425" w:type="dxa"/>
          </w:tcPr>
          <w:p w14:paraId="21D83611" w14:textId="731BCC59" w:rsidR="007554F4" w:rsidRPr="00B808BD" w:rsidDel="00C774DC" w:rsidRDefault="007554F4" w:rsidP="00E6227B">
            <w:pPr>
              <w:spacing w:line="276" w:lineRule="auto"/>
              <w:rPr>
                <w:del w:id="3864" w:author="phuong vu" w:date="2018-11-22T13:51:00Z"/>
                <w:b/>
              </w:rPr>
              <w:pPrChange w:id="3865" w:author="phuong vu" w:date="2018-11-23T13:48:00Z">
                <w:pPr>
                  <w:spacing w:line="276" w:lineRule="auto"/>
                </w:pPr>
              </w:pPrChange>
            </w:pPr>
            <w:del w:id="3866" w:author="phuong vu" w:date="2018-11-22T13:51:00Z">
              <w:r w:rsidRPr="00B808BD" w:rsidDel="00C774DC">
                <w:rPr>
                  <w:b/>
                </w:rPr>
                <w:delText>Đối tượng sử dụng</w:delText>
              </w:r>
              <w:bookmarkStart w:id="3867" w:name="_Toc530658581"/>
              <w:bookmarkStart w:id="3868" w:name="_Toc530662305"/>
              <w:bookmarkStart w:id="3869" w:name="_Toc530662772"/>
              <w:bookmarkEnd w:id="3867"/>
              <w:bookmarkEnd w:id="3868"/>
              <w:bookmarkEnd w:id="3869"/>
            </w:del>
          </w:p>
        </w:tc>
        <w:tc>
          <w:tcPr>
            <w:tcW w:w="6686" w:type="dxa"/>
          </w:tcPr>
          <w:p w14:paraId="7E9EFB8B" w14:textId="3A3CE205" w:rsidR="007554F4" w:rsidRPr="002947C2" w:rsidDel="00C774DC" w:rsidRDefault="007554F4" w:rsidP="00E6227B">
            <w:pPr>
              <w:spacing w:line="276" w:lineRule="auto"/>
              <w:rPr>
                <w:del w:id="3870" w:author="phuong vu" w:date="2018-11-22T13:51:00Z"/>
                <w:lang w:val="en-US"/>
              </w:rPr>
              <w:pPrChange w:id="3871" w:author="phuong vu" w:date="2018-11-23T13:48:00Z">
                <w:pPr>
                  <w:spacing w:line="276" w:lineRule="auto"/>
                </w:pPr>
              </w:pPrChange>
            </w:pPr>
            <w:del w:id="3872" w:author="phuong vu" w:date="2018-11-22T13:51:00Z">
              <w:r w:rsidRPr="00730F28" w:rsidDel="00C774DC">
                <w:rPr>
                  <w:lang w:val="en-US"/>
                </w:rPr>
                <w:delText>Nhân viên cửa hàng</w:delText>
              </w:r>
              <w:bookmarkStart w:id="3873" w:name="_Toc530658582"/>
              <w:bookmarkStart w:id="3874" w:name="_Toc530662306"/>
              <w:bookmarkStart w:id="3875" w:name="_Toc530662773"/>
              <w:bookmarkEnd w:id="3873"/>
              <w:bookmarkEnd w:id="3874"/>
              <w:bookmarkEnd w:id="3875"/>
            </w:del>
          </w:p>
        </w:tc>
        <w:bookmarkStart w:id="3876" w:name="_Toc530658583"/>
        <w:bookmarkStart w:id="3877" w:name="_Toc530662307"/>
        <w:bookmarkStart w:id="3878" w:name="_Toc530662774"/>
        <w:bookmarkEnd w:id="3876"/>
        <w:bookmarkEnd w:id="3877"/>
        <w:bookmarkEnd w:id="3878"/>
      </w:tr>
      <w:tr w:rsidR="007554F4" w:rsidDel="00C774DC" w14:paraId="5E8B8B28" w14:textId="67BB79C1" w:rsidTr="00225404">
        <w:trPr>
          <w:del w:id="3879" w:author="phuong vu" w:date="2018-11-22T13:51:00Z"/>
        </w:trPr>
        <w:tc>
          <w:tcPr>
            <w:tcW w:w="2425" w:type="dxa"/>
          </w:tcPr>
          <w:p w14:paraId="0C8CEA73" w14:textId="2771DD41" w:rsidR="007554F4" w:rsidRPr="00B808BD" w:rsidDel="00C774DC" w:rsidRDefault="007554F4" w:rsidP="00E6227B">
            <w:pPr>
              <w:spacing w:line="276" w:lineRule="auto"/>
              <w:rPr>
                <w:del w:id="3880" w:author="phuong vu" w:date="2018-11-22T13:51:00Z"/>
                <w:b/>
              </w:rPr>
              <w:pPrChange w:id="3881" w:author="phuong vu" w:date="2018-11-23T13:48:00Z">
                <w:pPr>
                  <w:spacing w:line="276" w:lineRule="auto"/>
                </w:pPr>
              </w:pPrChange>
            </w:pPr>
            <w:del w:id="3882" w:author="phuong vu" w:date="2018-11-22T13:51:00Z">
              <w:r w:rsidRPr="00B808BD" w:rsidDel="00C774DC">
                <w:rPr>
                  <w:b/>
                </w:rPr>
                <w:delText>Tiền điều kiện</w:delText>
              </w:r>
              <w:bookmarkStart w:id="3883" w:name="_Toc530658584"/>
              <w:bookmarkStart w:id="3884" w:name="_Toc530662308"/>
              <w:bookmarkStart w:id="3885" w:name="_Toc530662775"/>
              <w:bookmarkEnd w:id="3883"/>
              <w:bookmarkEnd w:id="3884"/>
              <w:bookmarkEnd w:id="3885"/>
            </w:del>
          </w:p>
        </w:tc>
        <w:tc>
          <w:tcPr>
            <w:tcW w:w="6686" w:type="dxa"/>
          </w:tcPr>
          <w:p w14:paraId="150AE8A4" w14:textId="5B0847E8" w:rsidR="007554F4" w:rsidRPr="002947C2" w:rsidDel="00C774DC" w:rsidRDefault="007554F4" w:rsidP="00E6227B">
            <w:pPr>
              <w:spacing w:line="276" w:lineRule="auto"/>
              <w:rPr>
                <w:del w:id="3886" w:author="phuong vu" w:date="2018-11-22T13:51:00Z"/>
                <w:lang w:val="en-US"/>
              </w:rPr>
              <w:pPrChange w:id="3887" w:author="phuong vu" w:date="2018-11-23T13:48:00Z">
                <w:pPr>
                  <w:spacing w:line="276" w:lineRule="auto"/>
                </w:pPr>
              </w:pPrChange>
            </w:pPr>
            <w:del w:id="3888" w:author="phuong vu" w:date="2018-11-22T13:51:00Z">
              <w:r w:rsidDel="00C774DC">
                <w:rPr>
                  <w:lang w:val="en-US"/>
                </w:rPr>
                <w:delText>Truy cập được trang web quản lí và đăng nhập thành công vào hệ thống.</w:delText>
              </w:r>
              <w:bookmarkStart w:id="3889" w:name="_Toc530658585"/>
              <w:bookmarkStart w:id="3890" w:name="_Toc530662309"/>
              <w:bookmarkStart w:id="3891" w:name="_Toc530662776"/>
              <w:bookmarkEnd w:id="3889"/>
              <w:bookmarkEnd w:id="3890"/>
              <w:bookmarkEnd w:id="3891"/>
            </w:del>
          </w:p>
        </w:tc>
        <w:bookmarkStart w:id="3892" w:name="_Toc530658586"/>
        <w:bookmarkStart w:id="3893" w:name="_Toc530662310"/>
        <w:bookmarkStart w:id="3894" w:name="_Toc530662777"/>
        <w:bookmarkEnd w:id="3892"/>
        <w:bookmarkEnd w:id="3893"/>
        <w:bookmarkEnd w:id="3894"/>
      </w:tr>
      <w:tr w:rsidR="007554F4" w:rsidDel="00C774DC" w14:paraId="765C15D4" w14:textId="6A3AC48A" w:rsidTr="00225404">
        <w:trPr>
          <w:del w:id="3895" w:author="phuong vu" w:date="2018-11-22T13:51:00Z"/>
        </w:trPr>
        <w:tc>
          <w:tcPr>
            <w:tcW w:w="2425" w:type="dxa"/>
          </w:tcPr>
          <w:p w14:paraId="2A66647C" w14:textId="0B174CF3" w:rsidR="007554F4" w:rsidRPr="00B808BD" w:rsidDel="00C774DC" w:rsidRDefault="007554F4" w:rsidP="00E6227B">
            <w:pPr>
              <w:spacing w:line="276" w:lineRule="auto"/>
              <w:rPr>
                <w:del w:id="3896" w:author="phuong vu" w:date="2018-11-22T13:51:00Z"/>
                <w:b/>
              </w:rPr>
              <w:pPrChange w:id="3897" w:author="phuong vu" w:date="2018-11-23T13:48:00Z">
                <w:pPr>
                  <w:spacing w:line="276" w:lineRule="auto"/>
                </w:pPr>
              </w:pPrChange>
            </w:pPr>
            <w:del w:id="3898" w:author="phuong vu" w:date="2018-11-22T13:51:00Z">
              <w:r w:rsidRPr="00B808BD" w:rsidDel="00C774DC">
                <w:rPr>
                  <w:b/>
                </w:rPr>
                <w:delText>Cách xử lí</w:delText>
              </w:r>
              <w:bookmarkStart w:id="3899" w:name="_Toc530658587"/>
              <w:bookmarkStart w:id="3900" w:name="_Toc530662311"/>
              <w:bookmarkStart w:id="3901" w:name="_Toc530662778"/>
              <w:bookmarkEnd w:id="3899"/>
              <w:bookmarkEnd w:id="3900"/>
              <w:bookmarkEnd w:id="3901"/>
            </w:del>
          </w:p>
        </w:tc>
        <w:tc>
          <w:tcPr>
            <w:tcW w:w="6686" w:type="dxa"/>
          </w:tcPr>
          <w:p w14:paraId="3529B28D" w14:textId="1821344E" w:rsidR="007554F4" w:rsidDel="00C774DC" w:rsidRDefault="007554F4" w:rsidP="00E6227B">
            <w:pPr>
              <w:spacing w:line="276" w:lineRule="auto"/>
              <w:rPr>
                <w:del w:id="3902" w:author="phuong vu" w:date="2018-11-22T13:51:00Z"/>
                <w:lang w:val="en-US"/>
              </w:rPr>
              <w:pPrChange w:id="3903" w:author="phuong vu" w:date="2018-11-23T13:48:00Z">
                <w:pPr>
                  <w:spacing w:line="276" w:lineRule="auto"/>
                </w:pPr>
              </w:pPrChange>
            </w:pPr>
            <w:del w:id="3904" w:author="phuong vu" w:date="2018-11-22T13:51:00Z">
              <w:r w:rsidDel="00C774DC">
                <w:rPr>
                  <w:lang w:val="en-US"/>
                </w:rPr>
                <w:delText xml:space="preserve">Bước 1: Chọn một trong ba hình thức để tìm kiếm: Quét mã QR – Code, tên khách hàng hoặc mã đơn hàng. </w:delText>
              </w:r>
              <w:bookmarkStart w:id="3905" w:name="_Toc530658588"/>
              <w:bookmarkStart w:id="3906" w:name="_Toc530662312"/>
              <w:bookmarkStart w:id="3907" w:name="_Toc530662779"/>
              <w:bookmarkEnd w:id="3905"/>
              <w:bookmarkEnd w:id="3906"/>
              <w:bookmarkEnd w:id="3907"/>
            </w:del>
          </w:p>
          <w:p w14:paraId="6A7BEBCB" w14:textId="7CDAA2BE" w:rsidR="007554F4" w:rsidDel="00C774DC" w:rsidRDefault="007554F4" w:rsidP="00E6227B">
            <w:pPr>
              <w:spacing w:line="276" w:lineRule="auto"/>
              <w:rPr>
                <w:del w:id="3908" w:author="phuong vu" w:date="2018-11-22T13:51:00Z"/>
                <w:lang w:val="en-US"/>
              </w:rPr>
              <w:pPrChange w:id="3909" w:author="phuong vu" w:date="2018-11-23T13:48:00Z">
                <w:pPr>
                  <w:spacing w:line="276" w:lineRule="auto"/>
                </w:pPr>
              </w:pPrChange>
            </w:pPr>
            <w:del w:id="3910" w:author="phuong vu" w:date="2018-11-22T13:51:00Z">
              <w:r w:rsidDel="00C774DC">
                <w:rPr>
                  <w:lang w:val="en-US"/>
                </w:rPr>
                <w:delText>Bước 2: Nhập các thông tin yêu cầu.</w:delText>
              </w:r>
              <w:bookmarkStart w:id="3911" w:name="_Toc530658589"/>
              <w:bookmarkStart w:id="3912" w:name="_Toc530662313"/>
              <w:bookmarkStart w:id="3913" w:name="_Toc530662780"/>
              <w:bookmarkEnd w:id="3911"/>
              <w:bookmarkEnd w:id="3912"/>
              <w:bookmarkEnd w:id="3913"/>
            </w:del>
          </w:p>
          <w:p w14:paraId="56E6FBF0" w14:textId="2C984FD1" w:rsidR="007554F4" w:rsidRPr="007C127C" w:rsidDel="00C774DC" w:rsidRDefault="007554F4" w:rsidP="00E6227B">
            <w:pPr>
              <w:spacing w:line="276" w:lineRule="auto"/>
              <w:rPr>
                <w:del w:id="3914" w:author="phuong vu" w:date="2018-11-22T13:51:00Z"/>
                <w:lang w:val="en-US"/>
              </w:rPr>
              <w:pPrChange w:id="3915" w:author="phuong vu" w:date="2018-11-23T13:48:00Z">
                <w:pPr>
                  <w:spacing w:line="276" w:lineRule="auto"/>
                </w:pPr>
              </w:pPrChange>
            </w:pPr>
            <w:del w:id="3916" w:author="phuong vu" w:date="2018-11-22T13:51:00Z">
              <w:r w:rsidDel="00C774DC">
                <w:rPr>
                  <w:lang w:val="en-US"/>
                </w:rPr>
                <w:delText xml:space="preserve">Bước 3: Nhấn nút </w:delText>
              </w:r>
              <w:r w:rsidDel="00C774DC">
                <w:rPr>
                  <w:i/>
                  <w:lang w:val="en-US"/>
                </w:rPr>
                <w:delText>“tìm kiếm”.</w:delText>
              </w:r>
              <w:bookmarkStart w:id="3917" w:name="_Toc530658590"/>
              <w:bookmarkStart w:id="3918" w:name="_Toc530662314"/>
              <w:bookmarkStart w:id="3919" w:name="_Toc530662781"/>
              <w:bookmarkEnd w:id="3917"/>
              <w:bookmarkEnd w:id="3918"/>
              <w:bookmarkEnd w:id="3919"/>
            </w:del>
          </w:p>
        </w:tc>
        <w:bookmarkStart w:id="3920" w:name="_Toc530658591"/>
        <w:bookmarkStart w:id="3921" w:name="_Toc530662315"/>
        <w:bookmarkStart w:id="3922" w:name="_Toc530662782"/>
        <w:bookmarkEnd w:id="3920"/>
        <w:bookmarkEnd w:id="3921"/>
        <w:bookmarkEnd w:id="3922"/>
      </w:tr>
      <w:tr w:rsidR="007554F4" w:rsidDel="00C774DC" w14:paraId="1F85BE9D" w14:textId="0EC7F3CA" w:rsidTr="00225404">
        <w:trPr>
          <w:del w:id="3923" w:author="phuong vu" w:date="2018-11-22T13:51:00Z"/>
        </w:trPr>
        <w:tc>
          <w:tcPr>
            <w:tcW w:w="2425" w:type="dxa"/>
          </w:tcPr>
          <w:p w14:paraId="45BE5895" w14:textId="1125F0F8" w:rsidR="007554F4" w:rsidRPr="00B808BD" w:rsidDel="00C774DC" w:rsidRDefault="007554F4" w:rsidP="00E6227B">
            <w:pPr>
              <w:spacing w:line="276" w:lineRule="auto"/>
              <w:rPr>
                <w:del w:id="3924" w:author="phuong vu" w:date="2018-11-22T13:51:00Z"/>
                <w:b/>
              </w:rPr>
              <w:pPrChange w:id="3925" w:author="phuong vu" w:date="2018-11-23T13:48:00Z">
                <w:pPr>
                  <w:spacing w:line="276" w:lineRule="auto"/>
                </w:pPr>
              </w:pPrChange>
            </w:pPr>
            <w:del w:id="3926" w:author="phuong vu" w:date="2018-11-22T13:51:00Z">
              <w:r w:rsidRPr="00B808BD" w:rsidDel="00C774DC">
                <w:rPr>
                  <w:b/>
                </w:rPr>
                <w:delText>Kết quả</w:delText>
              </w:r>
              <w:bookmarkStart w:id="3927" w:name="_Toc530658592"/>
              <w:bookmarkStart w:id="3928" w:name="_Toc530662316"/>
              <w:bookmarkStart w:id="3929" w:name="_Toc530662783"/>
              <w:bookmarkEnd w:id="3927"/>
              <w:bookmarkEnd w:id="3928"/>
              <w:bookmarkEnd w:id="3929"/>
            </w:del>
          </w:p>
        </w:tc>
        <w:tc>
          <w:tcPr>
            <w:tcW w:w="6686" w:type="dxa"/>
          </w:tcPr>
          <w:p w14:paraId="0B41E976" w14:textId="1574B33A" w:rsidR="007554F4" w:rsidDel="00C774DC" w:rsidRDefault="007554F4" w:rsidP="00E6227B">
            <w:pPr>
              <w:spacing w:line="276" w:lineRule="auto"/>
              <w:rPr>
                <w:del w:id="3930" w:author="phuong vu" w:date="2018-11-22T13:51:00Z"/>
                <w:lang w:val="en-US"/>
              </w:rPr>
              <w:pPrChange w:id="3931" w:author="phuong vu" w:date="2018-11-23T13:48:00Z">
                <w:pPr>
                  <w:spacing w:line="276" w:lineRule="auto"/>
                </w:pPr>
              </w:pPrChange>
            </w:pPr>
            <w:del w:id="3932" w:author="phuong vu" w:date="2018-11-22T13:51:00Z">
              <w:r w:rsidDel="00C774DC">
                <w:rPr>
                  <w:lang w:val="en-US"/>
                </w:rPr>
                <w:delText>Hiển thị kết quả mởi khung kế bên khung tìm kiếm.</w:delText>
              </w:r>
              <w:bookmarkStart w:id="3933" w:name="_Toc530658593"/>
              <w:bookmarkStart w:id="3934" w:name="_Toc530662317"/>
              <w:bookmarkStart w:id="3935" w:name="_Toc530662784"/>
              <w:bookmarkEnd w:id="3933"/>
              <w:bookmarkEnd w:id="3934"/>
              <w:bookmarkEnd w:id="3935"/>
            </w:del>
          </w:p>
          <w:p w14:paraId="621ED5D3" w14:textId="1CF78E6D" w:rsidR="007554F4" w:rsidDel="00C774DC" w:rsidRDefault="007554F4" w:rsidP="00E6227B">
            <w:pPr>
              <w:spacing w:line="276" w:lineRule="auto"/>
              <w:rPr>
                <w:del w:id="3936" w:author="phuong vu" w:date="2018-11-22T13:51:00Z"/>
                <w:lang w:val="en-US"/>
              </w:rPr>
              <w:pPrChange w:id="3937" w:author="phuong vu" w:date="2018-11-23T13:48:00Z">
                <w:pPr>
                  <w:spacing w:line="276" w:lineRule="auto"/>
                </w:pPr>
              </w:pPrChange>
            </w:pPr>
            <w:del w:id="3938" w:author="phuong vu" w:date="2018-11-22T13:51:00Z">
              <w:r w:rsidDel="00C774DC">
                <w:rPr>
                  <w:lang w:val="en-US"/>
                </w:rPr>
                <w:delText>Kết quả tìm kiếm bao gồm:</w:delText>
              </w:r>
              <w:bookmarkStart w:id="3939" w:name="_Toc530658594"/>
              <w:bookmarkStart w:id="3940" w:name="_Toc530662318"/>
              <w:bookmarkStart w:id="3941" w:name="_Toc530662785"/>
              <w:bookmarkEnd w:id="3939"/>
              <w:bookmarkEnd w:id="3940"/>
              <w:bookmarkEnd w:id="3941"/>
            </w:del>
          </w:p>
          <w:p w14:paraId="4AC4E43F" w14:textId="1466CFE3" w:rsidR="007554F4" w:rsidDel="00C774DC" w:rsidRDefault="007554F4" w:rsidP="00E6227B">
            <w:pPr>
              <w:pStyle w:val="ListParagraph"/>
              <w:numPr>
                <w:ilvl w:val="0"/>
                <w:numId w:val="31"/>
              </w:numPr>
              <w:spacing w:line="276" w:lineRule="auto"/>
              <w:rPr>
                <w:del w:id="3942" w:author="phuong vu" w:date="2018-11-22T13:51:00Z"/>
                <w:lang w:val="en-US"/>
              </w:rPr>
              <w:pPrChange w:id="3943" w:author="phuong vu" w:date="2018-11-23T13:48:00Z">
                <w:pPr>
                  <w:pStyle w:val="ListParagraph"/>
                  <w:numPr>
                    <w:numId w:val="31"/>
                  </w:numPr>
                  <w:spacing w:line="276" w:lineRule="auto"/>
                  <w:ind w:hanging="360"/>
                </w:pPr>
              </w:pPrChange>
            </w:pPr>
            <w:del w:id="3944" w:author="phuong vu" w:date="2018-11-22T13:51:00Z">
              <w:r w:rsidDel="00C774DC">
                <w:rPr>
                  <w:lang w:val="en-US"/>
                </w:rPr>
                <w:delText>Tên khách hàng</w:delText>
              </w:r>
              <w:r w:rsidR="009B0E96" w:rsidDel="00C774DC">
                <w:rPr>
                  <w:lang w:val="en-US"/>
                </w:rPr>
                <w:delText xml:space="preserve"> (liên kết với trang xem thông tin chi tiết đơn hàng).</w:delText>
              </w:r>
              <w:bookmarkStart w:id="3945" w:name="_Toc530658595"/>
              <w:bookmarkStart w:id="3946" w:name="_Toc530662319"/>
              <w:bookmarkStart w:id="3947" w:name="_Toc530662786"/>
              <w:bookmarkEnd w:id="3945"/>
              <w:bookmarkEnd w:id="3946"/>
              <w:bookmarkEnd w:id="3947"/>
            </w:del>
          </w:p>
          <w:p w14:paraId="5B9AE780" w14:textId="60D70198" w:rsidR="007554F4" w:rsidDel="00C774DC" w:rsidRDefault="007554F4" w:rsidP="00E6227B">
            <w:pPr>
              <w:pStyle w:val="ListParagraph"/>
              <w:numPr>
                <w:ilvl w:val="0"/>
                <w:numId w:val="31"/>
              </w:numPr>
              <w:spacing w:line="276" w:lineRule="auto"/>
              <w:rPr>
                <w:del w:id="3948" w:author="phuong vu" w:date="2018-11-22T13:51:00Z"/>
                <w:lang w:val="en-US"/>
              </w:rPr>
              <w:pPrChange w:id="3949" w:author="phuong vu" w:date="2018-11-23T13:48:00Z">
                <w:pPr>
                  <w:pStyle w:val="ListParagraph"/>
                  <w:numPr>
                    <w:numId w:val="31"/>
                  </w:numPr>
                  <w:spacing w:line="276" w:lineRule="auto"/>
                  <w:ind w:hanging="360"/>
                </w:pPr>
              </w:pPrChange>
            </w:pPr>
            <w:del w:id="3950" w:author="phuong vu" w:date="2018-11-22T13:51:00Z">
              <w:r w:rsidDel="00C774DC">
                <w:rPr>
                  <w:lang w:val="en-US"/>
                </w:rPr>
                <w:delText>Số điện thoại, email</w:delText>
              </w:r>
              <w:bookmarkStart w:id="3951" w:name="_Toc530658596"/>
              <w:bookmarkStart w:id="3952" w:name="_Toc530662320"/>
              <w:bookmarkStart w:id="3953" w:name="_Toc530662787"/>
              <w:bookmarkEnd w:id="3951"/>
              <w:bookmarkEnd w:id="3952"/>
              <w:bookmarkEnd w:id="3953"/>
            </w:del>
          </w:p>
          <w:p w14:paraId="32591BA1" w14:textId="664561DB" w:rsidR="007554F4" w:rsidRPr="007C127C" w:rsidDel="00C774DC" w:rsidRDefault="007554F4" w:rsidP="00E6227B">
            <w:pPr>
              <w:pStyle w:val="ListParagraph"/>
              <w:numPr>
                <w:ilvl w:val="0"/>
                <w:numId w:val="31"/>
              </w:numPr>
              <w:spacing w:line="276" w:lineRule="auto"/>
              <w:rPr>
                <w:del w:id="3954" w:author="phuong vu" w:date="2018-11-22T13:51:00Z"/>
                <w:lang w:val="en-US"/>
              </w:rPr>
              <w:pPrChange w:id="3955" w:author="phuong vu" w:date="2018-11-23T13:48:00Z">
                <w:pPr>
                  <w:pStyle w:val="ListParagraph"/>
                  <w:numPr>
                    <w:numId w:val="31"/>
                  </w:numPr>
                  <w:spacing w:line="276" w:lineRule="auto"/>
                  <w:ind w:hanging="360"/>
                </w:pPr>
              </w:pPrChange>
            </w:pPr>
            <w:del w:id="3956" w:author="phuong vu" w:date="2018-11-22T13:51:00Z">
              <w:r w:rsidDel="00C774DC">
                <w:rPr>
                  <w:lang w:val="en-US"/>
                </w:rPr>
                <w:delText>Trạng thái đơn hàng</w:delText>
              </w:r>
              <w:bookmarkStart w:id="3957" w:name="_Toc530658597"/>
              <w:bookmarkStart w:id="3958" w:name="_Toc530662321"/>
              <w:bookmarkStart w:id="3959" w:name="_Toc530662788"/>
              <w:bookmarkEnd w:id="3957"/>
              <w:bookmarkEnd w:id="3958"/>
              <w:bookmarkEnd w:id="3959"/>
            </w:del>
          </w:p>
        </w:tc>
        <w:bookmarkStart w:id="3960" w:name="_Toc530658598"/>
        <w:bookmarkStart w:id="3961" w:name="_Toc530662322"/>
        <w:bookmarkStart w:id="3962" w:name="_Toc530662789"/>
        <w:bookmarkEnd w:id="3960"/>
        <w:bookmarkEnd w:id="3961"/>
        <w:bookmarkEnd w:id="3962"/>
      </w:tr>
      <w:tr w:rsidR="007554F4" w:rsidDel="00C774DC" w14:paraId="31362A83" w14:textId="1A4AD22D" w:rsidTr="00225404">
        <w:trPr>
          <w:del w:id="3963" w:author="phuong vu" w:date="2018-11-22T13:51:00Z"/>
        </w:trPr>
        <w:tc>
          <w:tcPr>
            <w:tcW w:w="2425" w:type="dxa"/>
          </w:tcPr>
          <w:p w14:paraId="68EE5FAE" w14:textId="63463257" w:rsidR="007554F4" w:rsidRPr="00B808BD" w:rsidDel="00C774DC" w:rsidRDefault="007554F4" w:rsidP="00E6227B">
            <w:pPr>
              <w:spacing w:line="276" w:lineRule="auto"/>
              <w:rPr>
                <w:del w:id="3964" w:author="phuong vu" w:date="2018-11-22T13:51:00Z"/>
                <w:b/>
              </w:rPr>
              <w:pPrChange w:id="3965" w:author="phuong vu" w:date="2018-11-23T13:48:00Z">
                <w:pPr>
                  <w:spacing w:line="276" w:lineRule="auto"/>
                </w:pPr>
              </w:pPrChange>
            </w:pPr>
            <w:del w:id="3966" w:author="phuong vu" w:date="2018-11-22T13:51:00Z">
              <w:r w:rsidRPr="00B808BD" w:rsidDel="00C774DC">
                <w:rPr>
                  <w:b/>
                </w:rPr>
                <w:delText>Ghi chú</w:delText>
              </w:r>
              <w:bookmarkStart w:id="3967" w:name="_Toc530658599"/>
              <w:bookmarkStart w:id="3968" w:name="_Toc530662323"/>
              <w:bookmarkStart w:id="3969" w:name="_Toc530662790"/>
              <w:bookmarkEnd w:id="3967"/>
              <w:bookmarkEnd w:id="3968"/>
              <w:bookmarkEnd w:id="3969"/>
            </w:del>
          </w:p>
        </w:tc>
        <w:tc>
          <w:tcPr>
            <w:tcW w:w="6686" w:type="dxa"/>
          </w:tcPr>
          <w:p w14:paraId="3FD86AEE" w14:textId="058C5B0D" w:rsidR="007554F4" w:rsidDel="00C774DC" w:rsidRDefault="007554F4" w:rsidP="00E6227B">
            <w:pPr>
              <w:keepNext/>
              <w:spacing w:line="276" w:lineRule="auto"/>
              <w:rPr>
                <w:del w:id="3970" w:author="phuong vu" w:date="2018-11-22T13:51:00Z"/>
                <w:lang w:val="en-US"/>
              </w:rPr>
              <w:pPrChange w:id="3971" w:author="phuong vu" w:date="2018-11-23T13:48:00Z">
                <w:pPr>
                  <w:keepNext/>
                  <w:spacing w:line="276" w:lineRule="auto"/>
                </w:pPr>
              </w:pPrChange>
            </w:pPr>
            <w:del w:id="3972" w:author="phuong vu" w:date="2018-11-22T13:51:00Z">
              <w:r w:rsidDel="00C774DC">
                <w:rPr>
                  <w:lang w:val="en-US"/>
                </w:rPr>
                <w:delText>Nếu không có thông tin nào nhập, Khi người dùng nhấn tìm kiếm, kết quả sẽ hiển thị tất cả.</w:delText>
              </w:r>
              <w:bookmarkStart w:id="3973" w:name="_Toc530658600"/>
              <w:bookmarkStart w:id="3974" w:name="_Toc530662324"/>
              <w:bookmarkStart w:id="3975" w:name="_Toc530662791"/>
              <w:bookmarkEnd w:id="3973"/>
              <w:bookmarkEnd w:id="3974"/>
              <w:bookmarkEnd w:id="3975"/>
            </w:del>
          </w:p>
          <w:p w14:paraId="01AEFD40" w14:textId="594A812F" w:rsidR="007554F4" w:rsidRPr="007C127C" w:rsidDel="00C774DC" w:rsidRDefault="007554F4" w:rsidP="00E6227B">
            <w:pPr>
              <w:keepNext/>
              <w:spacing w:line="276" w:lineRule="auto"/>
              <w:rPr>
                <w:del w:id="3976" w:author="phuong vu" w:date="2018-11-22T13:51:00Z"/>
                <w:i/>
                <w:lang w:val="en-US"/>
              </w:rPr>
              <w:pPrChange w:id="3977" w:author="phuong vu" w:date="2018-11-23T13:48:00Z">
                <w:pPr>
                  <w:keepNext/>
                  <w:spacing w:line="276" w:lineRule="auto"/>
                </w:pPr>
              </w:pPrChange>
            </w:pPr>
            <w:del w:id="3978" w:author="phuong vu" w:date="2018-11-22T13:51:00Z">
              <w:r w:rsidDel="00C774DC">
                <w:rPr>
                  <w:lang w:val="en-US"/>
                </w:rPr>
                <w:delText xml:space="preserve">Mặc định và nếu không có kết quả sẽ hiển thị </w:delText>
              </w:r>
              <w:r w:rsidDel="00C774DC">
                <w:rPr>
                  <w:i/>
                  <w:lang w:val="en-US"/>
                </w:rPr>
                <w:delText>“không có kết quả nào”.</w:delText>
              </w:r>
              <w:bookmarkStart w:id="3979" w:name="_Toc530658601"/>
              <w:bookmarkStart w:id="3980" w:name="_Toc530662325"/>
              <w:bookmarkStart w:id="3981" w:name="_Toc530662792"/>
              <w:bookmarkEnd w:id="3979"/>
              <w:bookmarkEnd w:id="3980"/>
              <w:bookmarkEnd w:id="3981"/>
            </w:del>
          </w:p>
        </w:tc>
        <w:bookmarkStart w:id="3982" w:name="_Toc530658602"/>
        <w:bookmarkStart w:id="3983" w:name="_Toc530662326"/>
        <w:bookmarkStart w:id="3984" w:name="_Toc530662793"/>
        <w:bookmarkEnd w:id="3982"/>
        <w:bookmarkEnd w:id="3983"/>
        <w:bookmarkEnd w:id="3984"/>
      </w:tr>
    </w:tbl>
    <w:p w14:paraId="44D0F01A" w14:textId="436DC39E" w:rsidR="007554F4" w:rsidRPr="007C127C" w:rsidDel="00C774DC" w:rsidRDefault="007554F4" w:rsidP="00E6227B">
      <w:pPr>
        <w:spacing w:line="276" w:lineRule="auto"/>
        <w:rPr>
          <w:del w:id="3985" w:author="phuong vu" w:date="2018-11-22T13:51:00Z"/>
        </w:rPr>
        <w:pPrChange w:id="3986" w:author="phuong vu" w:date="2018-11-23T13:48:00Z">
          <w:pPr/>
        </w:pPrChange>
      </w:pPr>
      <w:bookmarkStart w:id="3987" w:name="_Toc530658603"/>
      <w:bookmarkStart w:id="3988" w:name="_Toc530662327"/>
      <w:bookmarkStart w:id="3989" w:name="_Toc530662794"/>
      <w:bookmarkEnd w:id="3987"/>
      <w:bookmarkEnd w:id="3988"/>
      <w:bookmarkEnd w:id="3989"/>
    </w:p>
    <w:p w14:paraId="67313BEA" w14:textId="1FAD4247" w:rsidR="00730F28" w:rsidDel="00C774DC" w:rsidRDefault="00730F28" w:rsidP="00E6227B">
      <w:pPr>
        <w:pStyle w:val="Heading4"/>
        <w:spacing w:line="276" w:lineRule="auto"/>
        <w:rPr>
          <w:del w:id="3990" w:author="phuong vu" w:date="2018-11-22T13:51:00Z"/>
          <w:lang w:val="en-US"/>
        </w:rPr>
        <w:pPrChange w:id="3991" w:author="phuong vu" w:date="2018-11-23T13:48:00Z">
          <w:pPr>
            <w:pStyle w:val="Heading4"/>
          </w:pPr>
        </w:pPrChange>
      </w:pPr>
      <w:del w:id="3992" w:author="phuong vu" w:date="2018-11-22T13:51:00Z">
        <w:r w:rsidDel="00C774DC">
          <w:delText>Đăng nhập</w:delText>
        </w:r>
        <w:r w:rsidDel="00C774DC">
          <w:rPr>
            <w:lang w:val="en-US"/>
          </w:rPr>
          <w:delText xml:space="preserve"> hệ thống</w:delText>
        </w:r>
        <w:bookmarkStart w:id="3993" w:name="_Toc530658604"/>
        <w:bookmarkStart w:id="3994" w:name="_Toc530662328"/>
        <w:bookmarkStart w:id="3995" w:name="_Toc530662795"/>
        <w:bookmarkEnd w:id="3993"/>
        <w:bookmarkEnd w:id="3994"/>
        <w:bookmarkEnd w:id="3995"/>
      </w:del>
    </w:p>
    <w:tbl>
      <w:tblPr>
        <w:tblStyle w:val="TableGrid"/>
        <w:tblW w:w="0" w:type="auto"/>
        <w:tblLook w:val="04A0" w:firstRow="1" w:lastRow="0" w:firstColumn="1" w:lastColumn="0" w:noHBand="0" w:noVBand="1"/>
      </w:tblPr>
      <w:tblGrid>
        <w:gridCol w:w="2342"/>
        <w:gridCol w:w="6435"/>
      </w:tblGrid>
      <w:tr w:rsidR="00366807" w:rsidDel="00C774DC" w14:paraId="4586475D" w14:textId="7FB45D73" w:rsidTr="00A06DD8">
        <w:trPr>
          <w:del w:id="3996" w:author="phuong vu" w:date="2018-11-22T13:51:00Z"/>
        </w:trPr>
        <w:tc>
          <w:tcPr>
            <w:tcW w:w="2425" w:type="dxa"/>
          </w:tcPr>
          <w:p w14:paraId="76F328FC" w14:textId="601F4621" w:rsidR="005E4157" w:rsidRPr="00B808BD" w:rsidDel="00C774DC" w:rsidRDefault="005E4157" w:rsidP="00E6227B">
            <w:pPr>
              <w:spacing w:line="276" w:lineRule="auto"/>
              <w:rPr>
                <w:del w:id="3997" w:author="phuong vu" w:date="2018-11-22T13:51:00Z"/>
                <w:b/>
              </w:rPr>
              <w:pPrChange w:id="3998" w:author="phuong vu" w:date="2018-11-23T13:48:00Z">
                <w:pPr>
                  <w:spacing w:line="276" w:lineRule="auto"/>
                </w:pPr>
              </w:pPrChange>
            </w:pPr>
            <w:del w:id="3999" w:author="phuong vu" w:date="2018-11-22T13:51:00Z">
              <w:r w:rsidRPr="00B808BD" w:rsidDel="00C774DC">
                <w:rPr>
                  <w:b/>
                </w:rPr>
                <w:delText>Mã yêu cầu</w:delText>
              </w:r>
              <w:bookmarkStart w:id="4000" w:name="_Toc530658605"/>
              <w:bookmarkStart w:id="4001" w:name="_Toc530662329"/>
              <w:bookmarkStart w:id="4002" w:name="_Toc530662796"/>
              <w:bookmarkEnd w:id="4000"/>
              <w:bookmarkEnd w:id="4001"/>
              <w:bookmarkEnd w:id="4002"/>
            </w:del>
          </w:p>
        </w:tc>
        <w:tc>
          <w:tcPr>
            <w:tcW w:w="6686" w:type="dxa"/>
          </w:tcPr>
          <w:p w14:paraId="697841EE" w14:textId="630631E1" w:rsidR="005E4157" w:rsidRPr="002947C2" w:rsidDel="00C774DC" w:rsidRDefault="005E4157" w:rsidP="00E6227B">
            <w:pPr>
              <w:spacing w:line="276" w:lineRule="auto"/>
              <w:rPr>
                <w:del w:id="4003" w:author="phuong vu" w:date="2018-11-22T13:51:00Z"/>
                <w:lang w:val="en-US"/>
              </w:rPr>
              <w:pPrChange w:id="4004" w:author="phuong vu" w:date="2018-11-23T13:48:00Z">
                <w:pPr>
                  <w:spacing w:line="276" w:lineRule="auto"/>
                </w:pPr>
              </w:pPrChange>
            </w:pPr>
            <w:del w:id="4005" w:author="phuong vu" w:date="2018-11-22T13:51:00Z">
              <w:r w:rsidDel="00C774DC">
                <w:rPr>
                  <w:lang w:val="en-US"/>
                </w:rPr>
                <w:delText>GU_08</w:delText>
              </w:r>
              <w:bookmarkStart w:id="4006" w:name="_Toc530658606"/>
              <w:bookmarkStart w:id="4007" w:name="_Toc530662330"/>
              <w:bookmarkStart w:id="4008" w:name="_Toc530662797"/>
              <w:bookmarkEnd w:id="4006"/>
              <w:bookmarkEnd w:id="4007"/>
              <w:bookmarkEnd w:id="4008"/>
            </w:del>
          </w:p>
        </w:tc>
        <w:bookmarkStart w:id="4009" w:name="_Toc530658607"/>
        <w:bookmarkStart w:id="4010" w:name="_Toc530662331"/>
        <w:bookmarkStart w:id="4011" w:name="_Toc530662798"/>
        <w:bookmarkEnd w:id="4009"/>
        <w:bookmarkEnd w:id="4010"/>
        <w:bookmarkEnd w:id="4011"/>
      </w:tr>
      <w:tr w:rsidR="00366807" w:rsidDel="00C774DC" w14:paraId="15B6311D" w14:textId="4ED00822" w:rsidTr="00A06DD8">
        <w:trPr>
          <w:del w:id="4012" w:author="phuong vu" w:date="2018-11-22T13:51:00Z"/>
        </w:trPr>
        <w:tc>
          <w:tcPr>
            <w:tcW w:w="2425" w:type="dxa"/>
          </w:tcPr>
          <w:p w14:paraId="4B6C96F2" w14:textId="7BFCDCE1" w:rsidR="005E4157" w:rsidRPr="00B808BD" w:rsidDel="00C774DC" w:rsidRDefault="005E4157" w:rsidP="00E6227B">
            <w:pPr>
              <w:spacing w:line="276" w:lineRule="auto"/>
              <w:rPr>
                <w:del w:id="4013" w:author="phuong vu" w:date="2018-11-22T13:51:00Z"/>
                <w:b/>
              </w:rPr>
              <w:pPrChange w:id="4014" w:author="phuong vu" w:date="2018-11-23T13:48:00Z">
                <w:pPr>
                  <w:spacing w:line="276" w:lineRule="auto"/>
                </w:pPr>
              </w:pPrChange>
            </w:pPr>
            <w:del w:id="4015" w:author="phuong vu" w:date="2018-11-22T13:51:00Z">
              <w:r w:rsidRPr="00B808BD" w:rsidDel="00C774DC">
                <w:rPr>
                  <w:b/>
                </w:rPr>
                <w:delText>Tên chức năng</w:delText>
              </w:r>
              <w:bookmarkStart w:id="4016" w:name="_Toc530658608"/>
              <w:bookmarkStart w:id="4017" w:name="_Toc530662332"/>
              <w:bookmarkStart w:id="4018" w:name="_Toc530662799"/>
              <w:bookmarkEnd w:id="4016"/>
              <w:bookmarkEnd w:id="4017"/>
              <w:bookmarkEnd w:id="4018"/>
            </w:del>
          </w:p>
        </w:tc>
        <w:tc>
          <w:tcPr>
            <w:tcW w:w="6686" w:type="dxa"/>
          </w:tcPr>
          <w:p w14:paraId="1FE7ABCA" w14:textId="3921553E" w:rsidR="005E4157" w:rsidRPr="00A06DD8" w:rsidDel="00C774DC" w:rsidRDefault="005E4157" w:rsidP="00E6227B">
            <w:pPr>
              <w:spacing w:line="276" w:lineRule="auto"/>
              <w:rPr>
                <w:del w:id="4019" w:author="phuong vu" w:date="2018-11-22T13:51:00Z"/>
                <w:lang w:val="en-US"/>
              </w:rPr>
              <w:pPrChange w:id="4020" w:author="phuong vu" w:date="2018-11-23T13:48:00Z">
                <w:pPr>
                  <w:spacing w:line="276" w:lineRule="auto"/>
                </w:pPr>
              </w:pPrChange>
            </w:pPr>
            <w:del w:id="4021" w:author="phuong vu" w:date="2018-11-22T13:51:00Z">
              <w:r w:rsidDel="00C774DC">
                <w:rPr>
                  <w:lang w:val="en-US"/>
                </w:rPr>
                <w:delText>Đăng nhập hệ thống</w:delText>
              </w:r>
              <w:bookmarkStart w:id="4022" w:name="_Toc530658609"/>
              <w:bookmarkStart w:id="4023" w:name="_Toc530662333"/>
              <w:bookmarkStart w:id="4024" w:name="_Toc530662800"/>
              <w:bookmarkEnd w:id="4022"/>
              <w:bookmarkEnd w:id="4023"/>
              <w:bookmarkEnd w:id="4024"/>
            </w:del>
          </w:p>
        </w:tc>
        <w:bookmarkStart w:id="4025" w:name="_Toc530658610"/>
        <w:bookmarkStart w:id="4026" w:name="_Toc530662334"/>
        <w:bookmarkStart w:id="4027" w:name="_Toc530662801"/>
        <w:bookmarkEnd w:id="4025"/>
        <w:bookmarkEnd w:id="4026"/>
        <w:bookmarkEnd w:id="4027"/>
      </w:tr>
      <w:tr w:rsidR="00366807" w:rsidDel="00C774DC" w14:paraId="5729273A" w14:textId="5FE1A60F" w:rsidTr="00A06DD8">
        <w:trPr>
          <w:del w:id="4028" w:author="phuong vu" w:date="2018-11-22T13:51:00Z"/>
        </w:trPr>
        <w:tc>
          <w:tcPr>
            <w:tcW w:w="2425" w:type="dxa"/>
          </w:tcPr>
          <w:p w14:paraId="0986D904" w14:textId="79B0A235" w:rsidR="005E4157" w:rsidRPr="00B808BD" w:rsidDel="00C774DC" w:rsidRDefault="005E4157" w:rsidP="00E6227B">
            <w:pPr>
              <w:spacing w:line="276" w:lineRule="auto"/>
              <w:rPr>
                <w:del w:id="4029" w:author="phuong vu" w:date="2018-11-22T13:51:00Z"/>
                <w:b/>
              </w:rPr>
              <w:pPrChange w:id="4030" w:author="phuong vu" w:date="2018-11-23T13:48:00Z">
                <w:pPr>
                  <w:spacing w:line="276" w:lineRule="auto"/>
                </w:pPr>
              </w:pPrChange>
            </w:pPr>
            <w:del w:id="4031" w:author="phuong vu" w:date="2018-11-22T13:51:00Z">
              <w:r w:rsidRPr="00B808BD" w:rsidDel="00C774DC">
                <w:rPr>
                  <w:b/>
                </w:rPr>
                <w:delText>Đối tượng sử dụng</w:delText>
              </w:r>
              <w:bookmarkStart w:id="4032" w:name="_Toc530658611"/>
              <w:bookmarkStart w:id="4033" w:name="_Toc530662335"/>
              <w:bookmarkStart w:id="4034" w:name="_Toc530662802"/>
              <w:bookmarkEnd w:id="4032"/>
              <w:bookmarkEnd w:id="4033"/>
              <w:bookmarkEnd w:id="4034"/>
            </w:del>
          </w:p>
        </w:tc>
        <w:tc>
          <w:tcPr>
            <w:tcW w:w="6686" w:type="dxa"/>
          </w:tcPr>
          <w:p w14:paraId="154019C4" w14:textId="141AB6C0" w:rsidR="005E4157" w:rsidRPr="002947C2" w:rsidDel="00C774DC" w:rsidRDefault="005E4157" w:rsidP="00E6227B">
            <w:pPr>
              <w:spacing w:line="276" w:lineRule="auto"/>
              <w:rPr>
                <w:del w:id="4035" w:author="phuong vu" w:date="2018-11-22T13:51:00Z"/>
                <w:lang w:val="en-US"/>
              </w:rPr>
              <w:pPrChange w:id="4036" w:author="phuong vu" w:date="2018-11-23T13:48:00Z">
                <w:pPr>
                  <w:spacing w:line="276" w:lineRule="auto"/>
                </w:pPr>
              </w:pPrChange>
            </w:pPr>
            <w:del w:id="4037" w:author="phuong vu" w:date="2018-11-22T13:51:00Z">
              <w:r w:rsidRPr="00730F28" w:rsidDel="00C774DC">
                <w:rPr>
                  <w:lang w:val="en-US"/>
                </w:rPr>
                <w:delText>Nhân viên cửa hàng</w:delText>
              </w:r>
              <w:r w:rsidDel="00C774DC">
                <w:rPr>
                  <w:lang w:val="en-US"/>
                </w:rPr>
                <w:delText>, khách hàng</w:delText>
              </w:r>
              <w:bookmarkStart w:id="4038" w:name="_Toc530658612"/>
              <w:bookmarkStart w:id="4039" w:name="_Toc530662336"/>
              <w:bookmarkStart w:id="4040" w:name="_Toc530662803"/>
              <w:bookmarkEnd w:id="4038"/>
              <w:bookmarkEnd w:id="4039"/>
              <w:bookmarkEnd w:id="4040"/>
            </w:del>
          </w:p>
        </w:tc>
        <w:bookmarkStart w:id="4041" w:name="_Toc530658613"/>
        <w:bookmarkStart w:id="4042" w:name="_Toc530662337"/>
        <w:bookmarkStart w:id="4043" w:name="_Toc530662804"/>
        <w:bookmarkEnd w:id="4041"/>
        <w:bookmarkEnd w:id="4042"/>
        <w:bookmarkEnd w:id="4043"/>
      </w:tr>
      <w:tr w:rsidR="00366807" w:rsidDel="00C774DC" w14:paraId="799B10C7" w14:textId="1F5FD8F6" w:rsidTr="00A06DD8">
        <w:trPr>
          <w:del w:id="4044" w:author="phuong vu" w:date="2018-11-22T13:51:00Z"/>
        </w:trPr>
        <w:tc>
          <w:tcPr>
            <w:tcW w:w="2425" w:type="dxa"/>
          </w:tcPr>
          <w:p w14:paraId="60D2D0A8" w14:textId="528EA625" w:rsidR="005E4157" w:rsidRPr="00B808BD" w:rsidDel="00C774DC" w:rsidRDefault="005E4157" w:rsidP="00E6227B">
            <w:pPr>
              <w:spacing w:line="276" w:lineRule="auto"/>
              <w:rPr>
                <w:del w:id="4045" w:author="phuong vu" w:date="2018-11-22T13:51:00Z"/>
                <w:b/>
              </w:rPr>
              <w:pPrChange w:id="4046" w:author="phuong vu" w:date="2018-11-23T13:48:00Z">
                <w:pPr>
                  <w:spacing w:line="276" w:lineRule="auto"/>
                </w:pPr>
              </w:pPrChange>
            </w:pPr>
            <w:del w:id="4047" w:author="phuong vu" w:date="2018-11-22T13:51:00Z">
              <w:r w:rsidRPr="00B808BD" w:rsidDel="00C774DC">
                <w:rPr>
                  <w:b/>
                </w:rPr>
                <w:delText>Tiền điều kiện</w:delText>
              </w:r>
              <w:bookmarkStart w:id="4048" w:name="_Toc530658614"/>
              <w:bookmarkStart w:id="4049" w:name="_Toc530662338"/>
              <w:bookmarkStart w:id="4050" w:name="_Toc530662805"/>
              <w:bookmarkEnd w:id="4048"/>
              <w:bookmarkEnd w:id="4049"/>
              <w:bookmarkEnd w:id="4050"/>
            </w:del>
          </w:p>
        </w:tc>
        <w:tc>
          <w:tcPr>
            <w:tcW w:w="6686" w:type="dxa"/>
          </w:tcPr>
          <w:p w14:paraId="129BAF26" w14:textId="58B12832" w:rsidR="005E4157" w:rsidRPr="002947C2" w:rsidDel="00C774DC" w:rsidRDefault="005E4157" w:rsidP="00E6227B">
            <w:pPr>
              <w:spacing w:line="276" w:lineRule="auto"/>
              <w:rPr>
                <w:del w:id="4051" w:author="phuong vu" w:date="2018-11-22T13:51:00Z"/>
                <w:lang w:val="en-US"/>
              </w:rPr>
              <w:pPrChange w:id="4052" w:author="phuong vu" w:date="2018-11-23T13:48:00Z">
                <w:pPr>
                  <w:spacing w:line="276" w:lineRule="auto"/>
                </w:pPr>
              </w:pPrChange>
            </w:pPr>
            <w:del w:id="4053" w:author="phuong vu" w:date="2018-11-22T13:51:00Z">
              <w:r w:rsidDel="00C774DC">
                <w:rPr>
                  <w:lang w:val="en-US"/>
                </w:rPr>
                <w:delText>Truy cập được trang web quản lí đối với nhân viên cửa hàng và ứng dụng điện thoại đối với khách hàng.</w:delText>
              </w:r>
              <w:bookmarkStart w:id="4054" w:name="_Toc530658615"/>
              <w:bookmarkStart w:id="4055" w:name="_Toc530662339"/>
              <w:bookmarkStart w:id="4056" w:name="_Toc530662806"/>
              <w:bookmarkEnd w:id="4054"/>
              <w:bookmarkEnd w:id="4055"/>
              <w:bookmarkEnd w:id="4056"/>
            </w:del>
          </w:p>
        </w:tc>
        <w:bookmarkStart w:id="4057" w:name="_Toc530658616"/>
        <w:bookmarkStart w:id="4058" w:name="_Toc530662340"/>
        <w:bookmarkStart w:id="4059" w:name="_Toc530662807"/>
        <w:bookmarkEnd w:id="4057"/>
        <w:bookmarkEnd w:id="4058"/>
        <w:bookmarkEnd w:id="4059"/>
      </w:tr>
      <w:tr w:rsidR="00366807" w:rsidDel="00C774DC" w14:paraId="08A25A9E" w14:textId="1325D1CB" w:rsidTr="00A06DD8">
        <w:trPr>
          <w:del w:id="4060" w:author="phuong vu" w:date="2018-11-22T13:51:00Z"/>
        </w:trPr>
        <w:tc>
          <w:tcPr>
            <w:tcW w:w="2425" w:type="dxa"/>
          </w:tcPr>
          <w:p w14:paraId="4CDFA98A" w14:textId="7A4B81D3" w:rsidR="005E4157" w:rsidRPr="00B808BD" w:rsidDel="00C774DC" w:rsidRDefault="005E4157" w:rsidP="00E6227B">
            <w:pPr>
              <w:spacing w:line="276" w:lineRule="auto"/>
              <w:rPr>
                <w:del w:id="4061" w:author="phuong vu" w:date="2018-11-22T13:51:00Z"/>
                <w:b/>
              </w:rPr>
              <w:pPrChange w:id="4062" w:author="phuong vu" w:date="2018-11-23T13:48:00Z">
                <w:pPr>
                  <w:spacing w:line="276" w:lineRule="auto"/>
                </w:pPr>
              </w:pPrChange>
            </w:pPr>
            <w:del w:id="4063" w:author="phuong vu" w:date="2018-11-22T13:51:00Z">
              <w:r w:rsidRPr="00B808BD" w:rsidDel="00C774DC">
                <w:rPr>
                  <w:b/>
                </w:rPr>
                <w:delText>Cách xử lí</w:delText>
              </w:r>
              <w:bookmarkStart w:id="4064" w:name="_Toc530658617"/>
              <w:bookmarkStart w:id="4065" w:name="_Toc530662341"/>
              <w:bookmarkStart w:id="4066" w:name="_Toc530662808"/>
              <w:bookmarkEnd w:id="4064"/>
              <w:bookmarkEnd w:id="4065"/>
              <w:bookmarkEnd w:id="4066"/>
            </w:del>
          </w:p>
        </w:tc>
        <w:tc>
          <w:tcPr>
            <w:tcW w:w="6686" w:type="dxa"/>
          </w:tcPr>
          <w:p w14:paraId="5CFAEAF4" w14:textId="79039474" w:rsidR="005E4157" w:rsidDel="00C774DC" w:rsidRDefault="005E4157" w:rsidP="00E6227B">
            <w:pPr>
              <w:spacing w:line="276" w:lineRule="auto"/>
              <w:rPr>
                <w:del w:id="4067" w:author="phuong vu" w:date="2018-11-22T13:51:00Z"/>
                <w:lang w:val="en-US"/>
              </w:rPr>
              <w:pPrChange w:id="4068" w:author="phuong vu" w:date="2018-11-23T13:48:00Z">
                <w:pPr>
                  <w:spacing w:line="276" w:lineRule="auto"/>
                </w:pPr>
              </w:pPrChange>
            </w:pPr>
            <w:del w:id="4069" w:author="phuong vu" w:date="2018-11-22T13:51:00Z">
              <w:r w:rsidDel="00C774DC">
                <w:rPr>
                  <w:lang w:val="en-US"/>
                </w:rPr>
                <w:delText>Bước 1: Người dùng cần nhập email và mật khẩu.</w:delText>
              </w:r>
              <w:bookmarkStart w:id="4070" w:name="_Toc530658618"/>
              <w:bookmarkStart w:id="4071" w:name="_Toc530662342"/>
              <w:bookmarkStart w:id="4072" w:name="_Toc530662809"/>
              <w:bookmarkEnd w:id="4070"/>
              <w:bookmarkEnd w:id="4071"/>
              <w:bookmarkEnd w:id="4072"/>
            </w:del>
          </w:p>
          <w:p w14:paraId="372AEA4F" w14:textId="491BEAD2" w:rsidR="005E4157" w:rsidDel="00C774DC" w:rsidRDefault="005E4157" w:rsidP="00E6227B">
            <w:pPr>
              <w:spacing w:line="276" w:lineRule="auto"/>
              <w:rPr>
                <w:del w:id="4073" w:author="phuong vu" w:date="2018-11-22T13:51:00Z"/>
                <w:i/>
                <w:lang w:val="en-US"/>
              </w:rPr>
              <w:pPrChange w:id="4074" w:author="phuong vu" w:date="2018-11-23T13:48:00Z">
                <w:pPr>
                  <w:spacing w:line="276" w:lineRule="auto"/>
                </w:pPr>
              </w:pPrChange>
            </w:pPr>
            <w:del w:id="4075" w:author="phuong vu" w:date="2018-11-22T13:51:00Z">
              <w:r w:rsidDel="00C774DC">
                <w:rPr>
                  <w:lang w:val="en-US"/>
                </w:rPr>
                <w:delText xml:space="preserve">Bước 2: Nhấn nút </w:delText>
              </w:r>
              <w:r w:rsidDel="00C774DC">
                <w:rPr>
                  <w:i/>
                  <w:lang w:val="en-US"/>
                </w:rPr>
                <w:delText>“Đăng nhập”</w:delText>
              </w:r>
              <w:r w:rsidR="00BF764C" w:rsidDel="00C774DC">
                <w:rPr>
                  <w:i/>
                  <w:lang w:val="en-US"/>
                </w:rPr>
                <w:delText>.</w:delText>
              </w:r>
              <w:bookmarkStart w:id="4076" w:name="_Toc530658619"/>
              <w:bookmarkStart w:id="4077" w:name="_Toc530662343"/>
              <w:bookmarkStart w:id="4078" w:name="_Toc530662810"/>
              <w:bookmarkEnd w:id="4076"/>
              <w:bookmarkEnd w:id="4077"/>
              <w:bookmarkEnd w:id="4078"/>
            </w:del>
          </w:p>
          <w:p w14:paraId="0B34EE30" w14:textId="56AF037E" w:rsidR="00CE6578" w:rsidRPr="00A06DD8" w:rsidDel="00C774DC" w:rsidRDefault="00BF764C" w:rsidP="00E6227B">
            <w:pPr>
              <w:spacing w:line="276" w:lineRule="auto"/>
              <w:rPr>
                <w:del w:id="4079" w:author="phuong vu" w:date="2018-11-22T13:51:00Z"/>
                <w:lang w:val="en-US"/>
              </w:rPr>
              <w:pPrChange w:id="4080" w:author="phuong vu" w:date="2018-11-23T13:48:00Z">
                <w:pPr>
                  <w:spacing w:line="276" w:lineRule="auto"/>
                </w:pPr>
              </w:pPrChange>
            </w:pPr>
            <w:del w:id="4081" w:author="phuong vu" w:date="2018-11-22T13:51:00Z">
              <w:r w:rsidDel="00C774DC">
                <w:rPr>
                  <w:lang w:val="en-US"/>
                </w:rPr>
                <w:delText xml:space="preserve">Bước 3: Hệ thống </w:delText>
              </w:r>
              <w:r w:rsidR="00CE6578" w:rsidDel="00C774DC">
                <w:rPr>
                  <w:lang w:val="en-US"/>
                </w:rPr>
                <w:delText xml:space="preserve">server </w:delText>
              </w:r>
              <w:r w:rsidDel="00C774DC">
                <w:rPr>
                  <w:lang w:val="en-US"/>
                </w:rPr>
                <w:delText>API kiểm trả tài khoản vừa nhập đúng hay sai. Nếu đúng trả về một chuỗi token để người dùng gửi kèm mỗi khi muốn truy xuất dữ liệu</w:delText>
              </w:r>
              <w:r w:rsidR="00366807" w:rsidDel="00C774DC">
                <w:rPr>
                  <w:lang w:val="en-US"/>
                </w:rPr>
                <w:delText xml:space="preserve"> và được lưu lại tạm thời trên ứng dụng điện thoại thông qua SharePreferences và Local Storage đối với trang web</w:delText>
              </w:r>
              <w:r w:rsidDel="00C774DC">
                <w:rPr>
                  <w:lang w:val="en-US"/>
                </w:rPr>
                <w:delText>. Ngược lại, thông báo lỗi.</w:delText>
              </w:r>
              <w:bookmarkStart w:id="4082" w:name="_Toc530658620"/>
              <w:bookmarkStart w:id="4083" w:name="_Toc530662344"/>
              <w:bookmarkStart w:id="4084" w:name="_Toc530662811"/>
              <w:bookmarkEnd w:id="4082"/>
              <w:bookmarkEnd w:id="4083"/>
              <w:bookmarkEnd w:id="4084"/>
            </w:del>
          </w:p>
        </w:tc>
        <w:bookmarkStart w:id="4085" w:name="_Toc530658621"/>
        <w:bookmarkStart w:id="4086" w:name="_Toc530662345"/>
        <w:bookmarkStart w:id="4087" w:name="_Toc530662812"/>
        <w:bookmarkEnd w:id="4085"/>
        <w:bookmarkEnd w:id="4086"/>
        <w:bookmarkEnd w:id="4087"/>
      </w:tr>
      <w:tr w:rsidR="00366807" w:rsidDel="00C774DC" w14:paraId="27315043" w14:textId="2E0B0F1E" w:rsidTr="00A06DD8">
        <w:trPr>
          <w:del w:id="4088" w:author="phuong vu" w:date="2018-11-22T13:51:00Z"/>
        </w:trPr>
        <w:tc>
          <w:tcPr>
            <w:tcW w:w="2425" w:type="dxa"/>
          </w:tcPr>
          <w:p w14:paraId="577B1532" w14:textId="455C5C62" w:rsidR="005E4157" w:rsidRPr="00B808BD" w:rsidDel="00C774DC" w:rsidRDefault="005E4157" w:rsidP="00E6227B">
            <w:pPr>
              <w:spacing w:line="276" w:lineRule="auto"/>
              <w:rPr>
                <w:del w:id="4089" w:author="phuong vu" w:date="2018-11-22T13:51:00Z"/>
                <w:b/>
              </w:rPr>
              <w:pPrChange w:id="4090" w:author="phuong vu" w:date="2018-11-23T13:48:00Z">
                <w:pPr>
                  <w:spacing w:line="276" w:lineRule="auto"/>
                </w:pPr>
              </w:pPrChange>
            </w:pPr>
            <w:del w:id="4091" w:author="phuong vu" w:date="2018-11-22T13:51:00Z">
              <w:r w:rsidRPr="00B808BD" w:rsidDel="00C774DC">
                <w:rPr>
                  <w:b/>
                </w:rPr>
                <w:delText>Kết quả</w:delText>
              </w:r>
              <w:bookmarkStart w:id="4092" w:name="_Toc530658622"/>
              <w:bookmarkStart w:id="4093" w:name="_Toc530662346"/>
              <w:bookmarkStart w:id="4094" w:name="_Toc530662813"/>
              <w:bookmarkEnd w:id="4092"/>
              <w:bookmarkEnd w:id="4093"/>
              <w:bookmarkEnd w:id="4094"/>
            </w:del>
          </w:p>
        </w:tc>
        <w:tc>
          <w:tcPr>
            <w:tcW w:w="6686" w:type="dxa"/>
          </w:tcPr>
          <w:p w14:paraId="320C915C" w14:textId="447094D9" w:rsidR="00CE6578" w:rsidRPr="002947C2" w:rsidDel="00C774DC" w:rsidRDefault="00CE6578" w:rsidP="00E6227B">
            <w:pPr>
              <w:spacing w:line="276" w:lineRule="auto"/>
              <w:rPr>
                <w:del w:id="4095" w:author="phuong vu" w:date="2018-11-22T13:51:00Z"/>
                <w:lang w:val="en-US"/>
              </w:rPr>
              <w:pPrChange w:id="4096" w:author="phuong vu" w:date="2018-11-23T13:48:00Z">
                <w:pPr>
                  <w:spacing w:line="276" w:lineRule="auto"/>
                </w:pPr>
              </w:pPrChange>
            </w:pPr>
            <w:del w:id="4097" w:author="phuong vu" w:date="2018-11-22T13:51:00Z">
              <w:r w:rsidDel="00C774DC">
                <w:rPr>
                  <w:lang w:val="en-US"/>
                </w:rPr>
                <w:delText>Người dùng sẽ chuyển vào trang chính đối với người dùng là nhân viên cửa hàng. Đối với người dùng khách hàng chuyển vào màn hình chính của ứng dụng điện thoại.</w:delText>
              </w:r>
              <w:bookmarkStart w:id="4098" w:name="_Toc530658623"/>
              <w:bookmarkStart w:id="4099" w:name="_Toc530662347"/>
              <w:bookmarkStart w:id="4100" w:name="_Toc530662814"/>
              <w:bookmarkEnd w:id="4098"/>
              <w:bookmarkEnd w:id="4099"/>
              <w:bookmarkEnd w:id="4100"/>
            </w:del>
          </w:p>
        </w:tc>
        <w:bookmarkStart w:id="4101" w:name="_Toc530658624"/>
        <w:bookmarkStart w:id="4102" w:name="_Toc530662348"/>
        <w:bookmarkStart w:id="4103" w:name="_Toc530662815"/>
        <w:bookmarkEnd w:id="4101"/>
        <w:bookmarkEnd w:id="4102"/>
        <w:bookmarkEnd w:id="4103"/>
      </w:tr>
      <w:tr w:rsidR="00366807" w:rsidDel="00C774DC" w14:paraId="6C1124E8" w14:textId="01BEC85D" w:rsidTr="00A06DD8">
        <w:trPr>
          <w:del w:id="4104" w:author="phuong vu" w:date="2018-11-22T13:51:00Z"/>
        </w:trPr>
        <w:tc>
          <w:tcPr>
            <w:tcW w:w="2425" w:type="dxa"/>
          </w:tcPr>
          <w:p w14:paraId="29E0EC03" w14:textId="01B5CC76" w:rsidR="005E4157" w:rsidRPr="00B808BD" w:rsidDel="00C774DC" w:rsidRDefault="005E4157" w:rsidP="00E6227B">
            <w:pPr>
              <w:spacing w:line="276" w:lineRule="auto"/>
              <w:rPr>
                <w:del w:id="4105" w:author="phuong vu" w:date="2018-11-22T13:51:00Z"/>
                <w:b/>
              </w:rPr>
              <w:pPrChange w:id="4106" w:author="phuong vu" w:date="2018-11-23T13:48:00Z">
                <w:pPr>
                  <w:spacing w:line="276" w:lineRule="auto"/>
                </w:pPr>
              </w:pPrChange>
            </w:pPr>
            <w:del w:id="4107" w:author="phuong vu" w:date="2018-11-22T13:51:00Z">
              <w:r w:rsidRPr="00B808BD" w:rsidDel="00C774DC">
                <w:rPr>
                  <w:b/>
                </w:rPr>
                <w:delText>Ghi chú</w:delText>
              </w:r>
              <w:bookmarkStart w:id="4108" w:name="_Toc530658625"/>
              <w:bookmarkStart w:id="4109" w:name="_Toc530662349"/>
              <w:bookmarkStart w:id="4110" w:name="_Toc530662816"/>
              <w:bookmarkEnd w:id="4108"/>
              <w:bookmarkEnd w:id="4109"/>
              <w:bookmarkEnd w:id="4110"/>
            </w:del>
          </w:p>
        </w:tc>
        <w:tc>
          <w:tcPr>
            <w:tcW w:w="6686" w:type="dxa"/>
          </w:tcPr>
          <w:p w14:paraId="53F3333C" w14:textId="1DB061C9" w:rsidR="005E4157" w:rsidDel="00C774DC" w:rsidRDefault="00CE6578" w:rsidP="00E6227B">
            <w:pPr>
              <w:keepNext/>
              <w:spacing w:line="276" w:lineRule="auto"/>
              <w:rPr>
                <w:del w:id="4111" w:author="phuong vu" w:date="2018-11-22T13:51:00Z"/>
                <w:lang w:val="en-US"/>
              </w:rPr>
              <w:pPrChange w:id="4112" w:author="phuong vu" w:date="2018-11-23T13:48:00Z">
                <w:pPr>
                  <w:keepNext/>
                  <w:spacing w:line="276" w:lineRule="auto"/>
                </w:pPr>
              </w:pPrChange>
            </w:pPr>
            <w:del w:id="4113" w:author="phuong vu" w:date="2018-11-22T13:51:00Z">
              <w:r w:rsidDel="00C774DC">
                <w:rPr>
                  <w:lang w:val="en-US"/>
                </w:rPr>
                <w:delText>Các thông tin email và mật khẩu là yêu cầu bắt buộc.</w:delText>
              </w:r>
              <w:bookmarkStart w:id="4114" w:name="_Toc530658626"/>
              <w:bookmarkStart w:id="4115" w:name="_Toc530662350"/>
              <w:bookmarkStart w:id="4116" w:name="_Toc530662817"/>
              <w:bookmarkEnd w:id="4114"/>
              <w:bookmarkEnd w:id="4115"/>
              <w:bookmarkEnd w:id="4116"/>
            </w:del>
          </w:p>
          <w:p w14:paraId="34CB087B" w14:textId="235EAA7A" w:rsidR="00CE6578" w:rsidRPr="007C127C" w:rsidDel="00C774DC" w:rsidRDefault="00CE6578" w:rsidP="00E6227B">
            <w:pPr>
              <w:keepNext/>
              <w:spacing w:line="276" w:lineRule="auto"/>
              <w:rPr>
                <w:del w:id="4117" w:author="phuong vu" w:date="2018-11-22T13:51:00Z"/>
                <w:lang w:val="en-US"/>
              </w:rPr>
              <w:pPrChange w:id="4118" w:author="phuong vu" w:date="2018-11-23T13:48:00Z">
                <w:pPr>
                  <w:keepNext/>
                  <w:spacing w:line="276" w:lineRule="auto"/>
                </w:pPr>
              </w:pPrChange>
            </w:pPr>
            <w:del w:id="4119" w:author="phuong vu" w:date="2018-11-22T13:51:00Z">
              <w:r w:rsidDel="00C774DC">
                <w:rPr>
                  <w:lang w:val="en-US"/>
                </w:rPr>
                <w:delText xml:space="preserve">Nếu đường truyền mạng lỗi, thì thông báo lỗi cho người dùng. </w:delText>
              </w:r>
              <w:bookmarkStart w:id="4120" w:name="_Toc530658627"/>
              <w:bookmarkStart w:id="4121" w:name="_Toc530662351"/>
              <w:bookmarkStart w:id="4122" w:name="_Toc530662818"/>
              <w:bookmarkEnd w:id="4120"/>
              <w:bookmarkEnd w:id="4121"/>
              <w:bookmarkEnd w:id="4122"/>
            </w:del>
          </w:p>
        </w:tc>
        <w:bookmarkStart w:id="4123" w:name="_Toc530658628"/>
        <w:bookmarkStart w:id="4124" w:name="_Toc530662352"/>
        <w:bookmarkStart w:id="4125" w:name="_Toc530662819"/>
        <w:bookmarkEnd w:id="4123"/>
        <w:bookmarkEnd w:id="4124"/>
        <w:bookmarkEnd w:id="4125"/>
      </w:tr>
    </w:tbl>
    <w:p w14:paraId="2288D8D5" w14:textId="0F195A8D" w:rsidR="005E4157" w:rsidRPr="007C127C" w:rsidDel="00C774DC" w:rsidRDefault="005E4157" w:rsidP="00E6227B">
      <w:pPr>
        <w:spacing w:line="276" w:lineRule="auto"/>
        <w:rPr>
          <w:del w:id="4126" w:author="phuong vu" w:date="2018-11-22T13:51:00Z"/>
          <w:lang w:val="en-US"/>
        </w:rPr>
        <w:pPrChange w:id="4127" w:author="phuong vu" w:date="2018-11-23T13:48:00Z">
          <w:pPr/>
        </w:pPrChange>
      </w:pPr>
      <w:bookmarkStart w:id="4128" w:name="_Toc530658629"/>
      <w:bookmarkStart w:id="4129" w:name="_Toc530662353"/>
      <w:bookmarkStart w:id="4130" w:name="_Toc530662820"/>
      <w:bookmarkEnd w:id="4128"/>
      <w:bookmarkEnd w:id="4129"/>
      <w:bookmarkEnd w:id="4130"/>
    </w:p>
    <w:p w14:paraId="6607065C" w14:textId="79A6A146" w:rsidR="00730F28" w:rsidDel="00C774DC" w:rsidRDefault="00730F28" w:rsidP="00E6227B">
      <w:pPr>
        <w:pStyle w:val="Heading4"/>
        <w:spacing w:line="276" w:lineRule="auto"/>
        <w:rPr>
          <w:del w:id="4131" w:author="phuong vu" w:date="2018-11-22T13:51:00Z"/>
        </w:rPr>
        <w:pPrChange w:id="4132" w:author="phuong vu" w:date="2018-11-23T13:48:00Z">
          <w:pPr>
            <w:pStyle w:val="Heading4"/>
          </w:pPr>
        </w:pPrChange>
      </w:pPr>
      <w:del w:id="4133" w:author="phuong vu" w:date="2018-11-22T13:51:00Z">
        <w:r w:rsidDel="00C774DC">
          <w:rPr>
            <w:lang w:val="en-US"/>
          </w:rPr>
          <w:delText>Đ</w:delText>
        </w:r>
        <w:r w:rsidDel="00C774DC">
          <w:delText>ăng xuất hệ thống</w:delText>
        </w:r>
        <w:bookmarkStart w:id="4134" w:name="_Toc530658630"/>
        <w:bookmarkStart w:id="4135" w:name="_Toc530662354"/>
        <w:bookmarkStart w:id="4136" w:name="_Toc530662821"/>
        <w:bookmarkEnd w:id="4134"/>
        <w:bookmarkEnd w:id="4135"/>
        <w:bookmarkEnd w:id="4136"/>
      </w:del>
    </w:p>
    <w:tbl>
      <w:tblPr>
        <w:tblStyle w:val="TableGrid"/>
        <w:tblW w:w="0" w:type="auto"/>
        <w:tblLook w:val="04A0" w:firstRow="1" w:lastRow="0" w:firstColumn="1" w:lastColumn="0" w:noHBand="0" w:noVBand="1"/>
      </w:tblPr>
      <w:tblGrid>
        <w:gridCol w:w="2341"/>
        <w:gridCol w:w="6436"/>
      </w:tblGrid>
      <w:tr w:rsidR="00366807" w:rsidDel="00C774DC" w14:paraId="16538079" w14:textId="6B54D291" w:rsidTr="00A06DD8">
        <w:trPr>
          <w:del w:id="4137" w:author="phuong vu" w:date="2018-11-22T13:51:00Z"/>
        </w:trPr>
        <w:tc>
          <w:tcPr>
            <w:tcW w:w="2425" w:type="dxa"/>
          </w:tcPr>
          <w:p w14:paraId="48AAB748" w14:textId="158D9F86" w:rsidR="00366807" w:rsidRPr="00B808BD" w:rsidDel="00C774DC" w:rsidRDefault="00366807" w:rsidP="00E6227B">
            <w:pPr>
              <w:spacing w:line="276" w:lineRule="auto"/>
              <w:rPr>
                <w:del w:id="4138" w:author="phuong vu" w:date="2018-11-22T13:51:00Z"/>
                <w:b/>
              </w:rPr>
              <w:pPrChange w:id="4139" w:author="phuong vu" w:date="2018-11-23T13:48:00Z">
                <w:pPr>
                  <w:spacing w:line="276" w:lineRule="auto"/>
                </w:pPr>
              </w:pPrChange>
            </w:pPr>
            <w:del w:id="4140" w:author="phuong vu" w:date="2018-11-22T13:51:00Z">
              <w:r w:rsidRPr="00B808BD" w:rsidDel="00C774DC">
                <w:rPr>
                  <w:b/>
                </w:rPr>
                <w:delText>Mã yêu cầu</w:delText>
              </w:r>
              <w:bookmarkStart w:id="4141" w:name="_Toc530658631"/>
              <w:bookmarkStart w:id="4142" w:name="_Toc530662355"/>
              <w:bookmarkStart w:id="4143" w:name="_Toc530662822"/>
              <w:bookmarkEnd w:id="4141"/>
              <w:bookmarkEnd w:id="4142"/>
              <w:bookmarkEnd w:id="4143"/>
            </w:del>
          </w:p>
        </w:tc>
        <w:tc>
          <w:tcPr>
            <w:tcW w:w="6686" w:type="dxa"/>
          </w:tcPr>
          <w:p w14:paraId="58462703" w14:textId="71C9F1F9" w:rsidR="00366807" w:rsidRPr="002947C2" w:rsidDel="00C774DC" w:rsidRDefault="00366807" w:rsidP="00E6227B">
            <w:pPr>
              <w:spacing w:line="276" w:lineRule="auto"/>
              <w:rPr>
                <w:del w:id="4144" w:author="phuong vu" w:date="2018-11-22T13:51:00Z"/>
                <w:lang w:val="en-US"/>
              </w:rPr>
              <w:pPrChange w:id="4145" w:author="phuong vu" w:date="2018-11-23T13:48:00Z">
                <w:pPr>
                  <w:spacing w:line="276" w:lineRule="auto"/>
                </w:pPr>
              </w:pPrChange>
            </w:pPr>
            <w:del w:id="4146" w:author="phuong vu" w:date="2018-11-22T13:51:00Z">
              <w:r w:rsidDel="00C774DC">
                <w:rPr>
                  <w:lang w:val="en-US"/>
                </w:rPr>
                <w:delText>GU_09</w:delText>
              </w:r>
              <w:bookmarkStart w:id="4147" w:name="_Toc530658632"/>
              <w:bookmarkStart w:id="4148" w:name="_Toc530662356"/>
              <w:bookmarkStart w:id="4149" w:name="_Toc530662823"/>
              <w:bookmarkEnd w:id="4147"/>
              <w:bookmarkEnd w:id="4148"/>
              <w:bookmarkEnd w:id="4149"/>
            </w:del>
          </w:p>
        </w:tc>
        <w:bookmarkStart w:id="4150" w:name="_Toc530658633"/>
        <w:bookmarkStart w:id="4151" w:name="_Toc530662357"/>
        <w:bookmarkStart w:id="4152" w:name="_Toc530662824"/>
        <w:bookmarkEnd w:id="4150"/>
        <w:bookmarkEnd w:id="4151"/>
        <w:bookmarkEnd w:id="4152"/>
      </w:tr>
      <w:tr w:rsidR="00366807" w:rsidDel="00C774DC" w14:paraId="74A63A5C" w14:textId="5F9F245E" w:rsidTr="00A06DD8">
        <w:trPr>
          <w:del w:id="4153" w:author="phuong vu" w:date="2018-11-22T13:51:00Z"/>
        </w:trPr>
        <w:tc>
          <w:tcPr>
            <w:tcW w:w="2425" w:type="dxa"/>
          </w:tcPr>
          <w:p w14:paraId="1C746864" w14:textId="64027C27" w:rsidR="00366807" w:rsidRPr="00B808BD" w:rsidDel="00C774DC" w:rsidRDefault="00366807" w:rsidP="00E6227B">
            <w:pPr>
              <w:spacing w:line="276" w:lineRule="auto"/>
              <w:rPr>
                <w:del w:id="4154" w:author="phuong vu" w:date="2018-11-22T13:51:00Z"/>
                <w:b/>
              </w:rPr>
              <w:pPrChange w:id="4155" w:author="phuong vu" w:date="2018-11-23T13:48:00Z">
                <w:pPr>
                  <w:spacing w:line="276" w:lineRule="auto"/>
                </w:pPr>
              </w:pPrChange>
            </w:pPr>
            <w:del w:id="4156" w:author="phuong vu" w:date="2018-11-22T13:51:00Z">
              <w:r w:rsidRPr="00B808BD" w:rsidDel="00C774DC">
                <w:rPr>
                  <w:b/>
                </w:rPr>
                <w:delText>Tên chức năng</w:delText>
              </w:r>
              <w:bookmarkStart w:id="4157" w:name="_Toc530658634"/>
              <w:bookmarkStart w:id="4158" w:name="_Toc530662358"/>
              <w:bookmarkStart w:id="4159" w:name="_Toc530662825"/>
              <w:bookmarkEnd w:id="4157"/>
              <w:bookmarkEnd w:id="4158"/>
              <w:bookmarkEnd w:id="4159"/>
            </w:del>
          </w:p>
        </w:tc>
        <w:tc>
          <w:tcPr>
            <w:tcW w:w="6686" w:type="dxa"/>
          </w:tcPr>
          <w:p w14:paraId="38D59447" w14:textId="191F44CD" w:rsidR="00366807" w:rsidRPr="002947C2" w:rsidDel="00C774DC" w:rsidRDefault="00366807" w:rsidP="00E6227B">
            <w:pPr>
              <w:spacing w:line="276" w:lineRule="auto"/>
              <w:rPr>
                <w:del w:id="4160" w:author="phuong vu" w:date="2018-11-22T13:51:00Z"/>
                <w:lang w:val="en-US"/>
              </w:rPr>
              <w:pPrChange w:id="4161" w:author="phuong vu" w:date="2018-11-23T13:48:00Z">
                <w:pPr>
                  <w:spacing w:line="276" w:lineRule="auto"/>
                </w:pPr>
              </w:pPrChange>
            </w:pPr>
            <w:del w:id="4162" w:author="phuong vu" w:date="2018-11-22T13:51:00Z">
              <w:r w:rsidDel="00C774DC">
                <w:rPr>
                  <w:lang w:val="en-US"/>
                </w:rPr>
                <w:delText>Đăng xuất hệ thống</w:delText>
              </w:r>
              <w:bookmarkStart w:id="4163" w:name="_Toc530658635"/>
              <w:bookmarkStart w:id="4164" w:name="_Toc530662359"/>
              <w:bookmarkStart w:id="4165" w:name="_Toc530662826"/>
              <w:bookmarkEnd w:id="4163"/>
              <w:bookmarkEnd w:id="4164"/>
              <w:bookmarkEnd w:id="4165"/>
            </w:del>
          </w:p>
        </w:tc>
        <w:bookmarkStart w:id="4166" w:name="_Toc530658636"/>
        <w:bookmarkStart w:id="4167" w:name="_Toc530662360"/>
        <w:bookmarkStart w:id="4168" w:name="_Toc530662827"/>
        <w:bookmarkEnd w:id="4166"/>
        <w:bookmarkEnd w:id="4167"/>
        <w:bookmarkEnd w:id="4168"/>
      </w:tr>
      <w:tr w:rsidR="00366807" w:rsidDel="00C774DC" w14:paraId="71518FF7" w14:textId="540052A1" w:rsidTr="00A06DD8">
        <w:trPr>
          <w:del w:id="4169" w:author="phuong vu" w:date="2018-11-22T13:51:00Z"/>
        </w:trPr>
        <w:tc>
          <w:tcPr>
            <w:tcW w:w="2425" w:type="dxa"/>
          </w:tcPr>
          <w:p w14:paraId="2819E212" w14:textId="6311B494" w:rsidR="00366807" w:rsidRPr="00B808BD" w:rsidDel="00C774DC" w:rsidRDefault="00366807" w:rsidP="00E6227B">
            <w:pPr>
              <w:spacing w:line="276" w:lineRule="auto"/>
              <w:rPr>
                <w:del w:id="4170" w:author="phuong vu" w:date="2018-11-22T13:51:00Z"/>
                <w:b/>
              </w:rPr>
              <w:pPrChange w:id="4171" w:author="phuong vu" w:date="2018-11-23T13:48:00Z">
                <w:pPr>
                  <w:spacing w:line="276" w:lineRule="auto"/>
                </w:pPr>
              </w:pPrChange>
            </w:pPr>
            <w:del w:id="4172" w:author="phuong vu" w:date="2018-11-22T13:51:00Z">
              <w:r w:rsidRPr="00B808BD" w:rsidDel="00C774DC">
                <w:rPr>
                  <w:b/>
                </w:rPr>
                <w:delText>Đối tượng sử dụng</w:delText>
              </w:r>
              <w:bookmarkStart w:id="4173" w:name="_Toc530658637"/>
              <w:bookmarkStart w:id="4174" w:name="_Toc530662361"/>
              <w:bookmarkStart w:id="4175" w:name="_Toc530662828"/>
              <w:bookmarkEnd w:id="4173"/>
              <w:bookmarkEnd w:id="4174"/>
              <w:bookmarkEnd w:id="4175"/>
            </w:del>
          </w:p>
        </w:tc>
        <w:tc>
          <w:tcPr>
            <w:tcW w:w="6686" w:type="dxa"/>
          </w:tcPr>
          <w:p w14:paraId="04028FC1" w14:textId="2A7134B8" w:rsidR="00366807" w:rsidRPr="002947C2" w:rsidDel="00C774DC" w:rsidRDefault="00366807" w:rsidP="00E6227B">
            <w:pPr>
              <w:spacing w:line="276" w:lineRule="auto"/>
              <w:rPr>
                <w:del w:id="4176" w:author="phuong vu" w:date="2018-11-22T13:51:00Z"/>
                <w:lang w:val="en-US"/>
              </w:rPr>
              <w:pPrChange w:id="4177" w:author="phuong vu" w:date="2018-11-23T13:48:00Z">
                <w:pPr>
                  <w:spacing w:line="276" w:lineRule="auto"/>
                </w:pPr>
              </w:pPrChange>
            </w:pPr>
            <w:del w:id="4178" w:author="phuong vu" w:date="2018-11-22T13:51:00Z">
              <w:r w:rsidRPr="00730F28" w:rsidDel="00C774DC">
                <w:rPr>
                  <w:lang w:val="en-US"/>
                </w:rPr>
                <w:delText>Nhân viên cửa hàng</w:delText>
              </w:r>
              <w:r w:rsidDel="00C774DC">
                <w:rPr>
                  <w:lang w:val="en-US"/>
                </w:rPr>
                <w:delText>, khách hàng</w:delText>
              </w:r>
              <w:bookmarkStart w:id="4179" w:name="_Toc530658638"/>
              <w:bookmarkStart w:id="4180" w:name="_Toc530662362"/>
              <w:bookmarkStart w:id="4181" w:name="_Toc530662829"/>
              <w:bookmarkEnd w:id="4179"/>
              <w:bookmarkEnd w:id="4180"/>
              <w:bookmarkEnd w:id="4181"/>
            </w:del>
          </w:p>
        </w:tc>
        <w:bookmarkStart w:id="4182" w:name="_Toc530658639"/>
        <w:bookmarkStart w:id="4183" w:name="_Toc530662363"/>
        <w:bookmarkStart w:id="4184" w:name="_Toc530662830"/>
        <w:bookmarkEnd w:id="4182"/>
        <w:bookmarkEnd w:id="4183"/>
        <w:bookmarkEnd w:id="4184"/>
      </w:tr>
      <w:tr w:rsidR="00366807" w:rsidDel="00C774DC" w14:paraId="3A53F953" w14:textId="246229A6" w:rsidTr="00A06DD8">
        <w:trPr>
          <w:del w:id="4185" w:author="phuong vu" w:date="2018-11-22T13:51:00Z"/>
        </w:trPr>
        <w:tc>
          <w:tcPr>
            <w:tcW w:w="2425" w:type="dxa"/>
          </w:tcPr>
          <w:p w14:paraId="610CE10D" w14:textId="3D9A6119" w:rsidR="00366807" w:rsidRPr="00B808BD" w:rsidDel="00C774DC" w:rsidRDefault="00366807" w:rsidP="00E6227B">
            <w:pPr>
              <w:spacing w:line="276" w:lineRule="auto"/>
              <w:rPr>
                <w:del w:id="4186" w:author="phuong vu" w:date="2018-11-22T13:51:00Z"/>
                <w:b/>
              </w:rPr>
              <w:pPrChange w:id="4187" w:author="phuong vu" w:date="2018-11-23T13:48:00Z">
                <w:pPr>
                  <w:spacing w:line="276" w:lineRule="auto"/>
                </w:pPr>
              </w:pPrChange>
            </w:pPr>
            <w:del w:id="4188" w:author="phuong vu" w:date="2018-11-22T13:51:00Z">
              <w:r w:rsidRPr="00B808BD" w:rsidDel="00C774DC">
                <w:rPr>
                  <w:b/>
                </w:rPr>
                <w:delText>Tiền điều kiện</w:delText>
              </w:r>
              <w:bookmarkStart w:id="4189" w:name="_Toc530658640"/>
              <w:bookmarkStart w:id="4190" w:name="_Toc530662364"/>
              <w:bookmarkStart w:id="4191" w:name="_Toc530662831"/>
              <w:bookmarkEnd w:id="4189"/>
              <w:bookmarkEnd w:id="4190"/>
              <w:bookmarkEnd w:id="4191"/>
            </w:del>
          </w:p>
        </w:tc>
        <w:tc>
          <w:tcPr>
            <w:tcW w:w="6686" w:type="dxa"/>
          </w:tcPr>
          <w:p w14:paraId="4622A656" w14:textId="298D14C2" w:rsidR="00366807" w:rsidRPr="002947C2" w:rsidDel="00C774DC" w:rsidRDefault="00366807" w:rsidP="00E6227B">
            <w:pPr>
              <w:spacing w:line="276" w:lineRule="auto"/>
              <w:rPr>
                <w:del w:id="4192" w:author="phuong vu" w:date="2018-11-22T13:51:00Z"/>
                <w:lang w:val="en-US"/>
              </w:rPr>
              <w:pPrChange w:id="4193" w:author="phuong vu" w:date="2018-11-23T13:48:00Z">
                <w:pPr>
                  <w:spacing w:line="276" w:lineRule="auto"/>
                </w:pPr>
              </w:pPrChange>
            </w:pPr>
            <w:del w:id="4194" w:author="phuong vu" w:date="2018-11-22T13:51:00Z">
              <w:r w:rsidDel="00C774DC">
                <w:rPr>
                  <w:lang w:val="en-US"/>
                </w:rPr>
                <w:delText xml:space="preserve">Truy cập được trang web quản lí đối với nhân viên cửa hàng và ứng dụng điện thoại đối với khách hàng và </w:delText>
              </w:r>
              <w:r w:rsidR="009B0E96" w:rsidDel="00C774DC">
                <w:rPr>
                  <w:lang w:val="en-US"/>
                </w:rPr>
                <w:delText>đăng nhập</w:delText>
              </w:r>
              <w:r w:rsidDel="00C774DC">
                <w:rPr>
                  <w:lang w:val="en-US"/>
                </w:rPr>
                <w:delText xml:space="preserve"> thành công</w:delText>
              </w:r>
              <w:bookmarkStart w:id="4195" w:name="_Toc530658641"/>
              <w:bookmarkStart w:id="4196" w:name="_Toc530662365"/>
              <w:bookmarkStart w:id="4197" w:name="_Toc530662832"/>
              <w:bookmarkEnd w:id="4195"/>
              <w:bookmarkEnd w:id="4196"/>
              <w:bookmarkEnd w:id="4197"/>
            </w:del>
          </w:p>
        </w:tc>
        <w:bookmarkStart w:id="4198" w:name="_Toc530658642"/>
        <w:bookmarkStart w:id="4199" w:name="_Toc530662366"/>
        <w:bookmarkStart w:id="4200" w:name="_Toc530662833"/>
        <w:bookmarkEnd w:id="4198"/>
        <w:bookmarkEnd w:id="4199"/>
        <w:bookmarkEnd w:id="4200"/>
      </w:tr>
      <w:tr w:rsidR="00366807" w:rsidDel="00C774DC" w14:paraId="6BE7B29E" w14:textId="068CC2B3" w:rsidTr="00A06DD8">
        <w:trPr>
          <w:del w:id="4201" w:author="phuong vu" w:date="2018-11-22T13:51:00Z"/>
        </w:trPr>
        <w:tc>
          <w:tcPr>
            <w:tcW w:w="2425" w:type="dxa"/>
          </w:tcPr>
          <w:p w14:paraId="4290B4F3" w14:textId="52A377FC" w:rsidR="00366807" w:rsidRPr="00B808BD" w:rsidDel="00C774DC" w:rsidRDefault="00366807" w:rsidP="00E6227B">
            <w:pPr>
              <w:spacing w:line="276" w:lineRule="auto"/>
              <w:rPr>
                <w:del w:id="4202" w:author="phuong vu" w:date="2018-11-22T13:51:00Z"/>
                <w:b/>
              </w:rPr>
              <w:pPrChange w:id="4203" w:author="phuong vu" w:date="2018-11-23T13:48:00Z">
                <w:pPr>
                  <w:spacing w:line="276" w:lineRule="auto"/>
                </w:pPr>
              </w:pPrChange>
            </w:pPr>
            <w:del w:id="4204" w:author="phuong vu" w:date="2018-11-22T13:51:00Z">
              <w:r w:rsidRPr="00B808BD" w:rsidDel="00C774DC">
                <w:rPr>
                  <w:b/>
                </w:rPr>
                <w:delText>Cách xử lí</w:delText>
              </w:r>
              <w:bookmarkStart w:id="4205" w:name="_Toc530658643"/>
              <w:bookmarkStart w:id="4206" w:name="_Toc530662367"/>
              <w:bookmarkStart w:id="4207" w:name="_Toc530662834"/>
              <w:bookmarkEnd w:id="4205"/>
              <w:bookmarkEnd w:id="4206"/>
              <w:bookmarkEnd w:id="4207"/>
            </w:del>
          </w:p>
        </w:tc>
        <w:tc>
          <w:tcPr>
            <w:tcW w:w="6686" w:type="dxa"/>
          </w:tcPr>
          <w:p w14:paraId="447AB946" w14:textId="2784697B" w:rsidR="00366807" w:rsidDel="00C774DC" w:rsidRDefault="00366807" w:rsidP="00E6227B">
            <w:pPr>
              <w:spacing w:line="276" w:lineRule="auto"/>
              <w:rPr>
                <w:del w:id="4208" w:author="phuong vu" w:date="2018-11-22T13:51:00Z"/>
                <w:lang w:val="en-US"/>
              </w:rPr>
              <w:pPrChange w:id="4209" w:author="phuong vu" w:date="2018-11-23T13:48:00Z">
                <w:pPr>
                  <w:spacing w:line="276" w:lineRule="auto"/>
                </w:pPr>
              </w:pPrChange>
            </w:pPr>
            <w:del w:id="4210" w:author="phuong vu" w:date="2018-11-22T13:51:00Z">
              <w:r w:rsidDel="00C774DC">
                <w:rPr>
                  <w:lang w:val="en-US"/>
                </w:rPr>
                <w:delText>Bước 1: Click vào Đăng xuất ở góc phải trên đối với trang web và Tài khoản -&gt; Đăng xuất đối với ứng dụng điện thoại</w:delText>
              </w:r>
              <w:bookmarkStart w:id="4211" w:name="_Toc530658644"/>
              <w:bookmarkStart w:id="4212" w:name="_Toc530662368"/>
              <w:bookmarkStart w:id="4213" w:name="_Toc530662835"/>
              <w:bookmarkEnd w:id="4211"/>
              <w:bookmarkEnd w:id="4212"/>
              <w:bookmarkEnd w:id="4213"/>
            </w:del>
          </w:p>
          <w:p w14:paraId="4178C9BC" w14:textId="14BE1823" w:rsidR="00D04C7C" w:rsidRPr="007C127C" w:rsidDel="00C774DC" w:rsidRDefault="00366807" w:rsidP="00E6227B">
            <w:pPr>
              <w:spacing w:line="276" w:lineRule="auto"/>
              <w:rPr>
                <w:del w:id="4214" w:author="phuong vu" w:date="2018-11-22T13:51:00Z"/>
                <w:lang w:val="en-US"/>
              </w:rPr>
              <w:pPrChange w:id="4215" w:author="phuong vu" w:date="2018-11-23T13:48:00Z">
                <w:pPr>
                  <w:spacing w:line="276" w:lineRule="auto"/>
                </w:pPr>
              </w:pPrChange>
            </w:pPr>
            <w:del w:id="4216" w:author="phuong vu" w:date="2018-11-22T13:51:00Z">
              <w:r w:rsidDel="00C774DC">
                <w:rPr>
                  <w:lang w:val="en-US"/>
                </w:rPr>
                <w:delText xml:space="preserve">Bước 2: Ứng dụng cũng như trang web sẽ xóa toàn bộ thông tin để </w:delText>
              </w:r>
              <w:r w:rsidR="009B0E96" w:rsidDel="00C774DC">
                <w:rPr>
                  <w:lang w:val="en-US"/>
                </w:rPr>
                <w:delText>đăng nhập</w:delText>
              </w:r>
              <w:r w:rsidDel="00C774DC">
                <w:rPr>
                  <w:lang w:val="en-US"/>
                </w:rPr>
                <w:delText xml:space="preserve"> và thông tin lưu tạm thời ra khỏi SharePreferences</w:delText>
              </w:r>
              <w:r w:rsidR="00D04C7C" w:rsidDel="00C774DC">
                <w:rPr>
                  <w:lang w:val="en-US"/>
                </w:rPr>
                <w:delText>, Local Storage.</w:delText>
              </w:r>
              <w:bookmarkStart w:id="4217" w:name="_Toc530658645"/>
              <w:bookmarkStart w:id="4218" w:name="_Toc530662369"/>
              <w:bookmarkStart w:id="4219" w:name="_Toc530662836"/>
              <w:bookmarkEnd w:id="4217"/>
              <w:bookmarkEnd w:id="4218"/>
              <w:bookmarkEnd w:id="4219"/>
            </w:del>
          </w:p>
          <w:p w14:paraId="519F6B64" w14:textId="6746147C" w:rsidR="00366807" w:rsidRPr="002947C2" w:rsidDel="00C774DC" w:rsidRDefault="00366807" w:rsidP="00E6227B">
            <w:pPr>
              <w:spacing w:line="276" w:lineRule="auto"/>
              <w:rPr>
                <w:del w:id="4220" w:author="phuong vu" w:date="2018-11-22T13:51:00Z"/>
                <w:lang w:val="en-US"/>
              </w:rPr>
              <w:pPrChange w:id="4221" w:author="phuong vu" w:date="2018-11-23T13:48:00Z">
                <w:pPr>
                  <w:spacing w:line="276" w:lineRule="auto"/>
                </w:pPr>
              </w:pPrChange>
            </w:pPr>
            <w:del w:id="4222" w:author="phuong vu" w:date="2018-11-22T13:51:00Z">
              <w:r w:rsidDel="00C774DC">
                <w:rPr>
                  <w:lang w:val="en-US"/>
                </w:rPr>
                <w:delText>Bước 3:</w:delText>
              </w:r>
              <w:r w:rsidR="00D04C7C" w:rsidDel="00C774DC">
                <w:rPr>
                  <w:lang w:val="en-US"/>
                </w:rPr>
                <w:delText xml:space="preserve"> Tự động chuyển về trang đăng nhập</w:delText>
              </w:r>
              <w:r w:rsidDel="00C774DC">
                <w:rPr>
                  <w:lang w:val="en-US"/>
                </w:rPr>
                <w:delText>.</w:delText>
              </w:r>
              <w:bookmarkStart w:id="4223" w:name="_Toc530658646"/>
              <w:bookmarkStart w:id="4224" w:name="_Toc530662370"/>
              <w:bookmarkStart w:id="4225" w:name="_Toc530662837"/>
              <w:bookmarkEnd w:id="4223"/>
              <w:bookmarkEnd w:id="4224"/>
              <w:bookmarkEnd w:id="4225"/>
            </w:del>
          </w:p>
        </w:tc>
        <w:bookmarkStart w:id="4226" w:name="_Toc530658647"/>
        <w:bookmarkStart w:id="4227" w:name="_Toc530662371"/>
        <w:bookmarkStart w:id="4228" w:name="_Toc530662838"/>
        <w:bookmarkEnd w:id="4226"/>
        <w:bookmarkEnd w:id="4227"/>
        <w:bookmarkEnd w:id="4228"/>
      </w:tr>
      <w:tr w:rsidR="00366807" w:rsidDel="00C774DC" w14:paraId="5D8BB68B" w14:textId="621644B7" w:rsidTr="00A06DD8">
        <w:trPr>
          <w:del w:id="4229" w:author="phuong vu" w:date="2018-11-22T13:51:00Z"/>
        </w:trPr>
        <w:tc>
          <w:tcPr>
            <w:tcW w:w="2425" w:type="dxa"/>
          </w:tcPr>
          <w:p w14:paraId="32BC48B1" w14:textId="268F6A6B" w:rsidR="00366807" w:rsidRPr="00B808BD" w:rsidDel="00C774DC" w:rsidRDefault="00366807" w:rsidP="00E6227B">
            <w:pPr>
              <w:spacing w:line="276" w:lineRule="auto"/>
              <w:rPr>
                <w:del w:id="4230" w:author="phuong vu" w:date="2018-11-22T13:51:00Z"/>
                <w:b/>
              </w:rPr>
              <w:pPrChange w:id="4231" w:author="phuong vu" w:date="2018-11-23T13:48:00Z">
                <w:pPr>
                  <w:spacing w:line="276" w:lineRule="auto"/>
                </w:pPr>
              </w:pPrChange>
            </w:pPr>
            <w:del w:id="4232" w:author="phuong vu" w:date="2018-11-22T13:51:00Z">
              <w:r w:rsidRPr="00B808BD" w:rsidDel="00C774DC">
                <w:rPr>
                  <w:b/>
                </w:rPr>
                <w:delText>Kết quả</w:delText>
              </w:r>
              <w:bookmarkStart w:id="4233" w:name="_Toc530658648"/>
              <w:bookmarkStart w:id="4234" w:name="_Toc530662372"/>
              <w:bookmarkStart w:id="4235" w:name="_Toc530662839"/>
              <w:bookmarkEnd w:id="4233"/>
              <w:bookmarkEnd w:id="4234"/>
              <w:bookmarkEnd w:id="4235"/>
            </w:del>
          </w:p>
        </w:tc>
        <w:tc>
          <w:tcPr>
            <w:tcW w:w="6686" w:type="dxa"/>
          </w:tcPr>
          <w:p w14:paraId="7C3D7A5A" w14:textId="5FF200D1" w:rsidR="00366807" w:rsidRPr="002947C2" w:rsidDel="00C774DC" w:rsidRDefault="00D04C7C" w:rsidP="00E6227B">
            <w:pPr>
              <w:spacing w:line="276" w:lineRule="auto"/>
              <w:rPr>
                <w:del w:id="4236" w:author="phuong vu" w:date="2018-11-22T13:51:00Z"/>
                <w:lang w:val="en-US"/>
              </w:rPr>
              <w:pPrChange w:id="4237" w:author="phuong vu" w:date="2018-11-23T13:48:00Z">
                <w:pPr>
                  <w:spacing w:line="276" w:lineRule="auto"/>
                </w:pPr>
              </w:pPrChange>
            </w:pPr>
            <w:del w:id="4238" w:author="phuong vu" w:date="2018-11-22T13:51:00Z">
              <w:r w:rsidDel="00C774DC">
                <w:rPr>
                  <w:lang w:val="en-US"/>
                </w:rPr>
                <w:delText>Người dùng quay lại trang đ</w:delText>
              </w:r>
              <w:r w:rsidR="00155CEA" w:rsidDel="00C774DC">
                <w:rPr>
                  <w:lang w:val="en-US"/>
                </w:rPr>
                <w:delText>ă</w:delText>
              </w:r>
              <w:r w:rsidDel="00C774DC">
                <w:rPr>
                  <w:lang w:val="en-US"/>
                </w:rPr>
                <w:delText>ng nhập</w:delText>
              </w:r>
              <w:bookmarkStart w:id="4239" w:name="_Toc530658649"/>
              <w:bookmarkStart w:id="4240" w:name="_Toc530662373"/>
              <w:bookmarkStart w:id="4241" w:name="_Toc530662840"/>
              <w:bookmarkEnd w:id="4239"/>
              <w:bookmarkEnd w:id="4240"/>
              <w:bookmarkEnd w:id="4241"/>
            </w:del>
          </w:p>
        </w:tc>
        <w:bookmarkStart w:id="4242" w:name="_Toc530658650"/>
        <w:bookmarkStart w:id="4243" w:name="_Toc530662374"/>
        <w:bookmarkStart w:id="4244" w:name="_Toc530662841"/>
        <w:bookmarkEnd w:id="4242"/>
        <w:bookmarkEnd w:id="4243"/>
        <w:bookmarkEnd w:id="4244"/>
      </w:tr>
      <w:tr w:rsidR="00366807" w:rsidDel="00C774DC" w14:paraId="3BDDF7F4" w14:textId="404DBB81" w:rsidTr="00A06DD8">
        <w:trPr>
          <w:del w:id="4245" w:author="phuong vu" w:date="2018-11-22T13:51:00Z"/>
        </w:trPr>
        <w:tc>
          <w:tcPr>
            <w:tcW w:w="2425" w:type="dxa"/>
          </w:tcPr>
          <w:p w14:paraId="53E6E968" w14:textId="24605B5B" w:rsidR="00366807" w:rsidRPr="00B808BD" w:rsidDel="00C774DC" w:rsidRDefault="00366807" w:rsidP="00E6227B">
            <w:pPr>
              <w:spacing w:line="276" w:lineRule="auto"/>
              <w:rPr>
                <w:del w:id="4246" w:author="phuong vu" w:date="2018-11-22T13:51:00Z"/>
                <w:b/>
              </w:rPr>
              <w:pPrChange w:id="4247" w:author="phuong vu" w:date="2018-11-23T13:48:00Z">
                <w:pPr>
                  <w:spacing w:line="276" w:lineRule="auto"/>
                </w:pPr>
              </w:pPrChange>
            </w:pPr>
            <w:del w:id="4248" w:author="phuong vu" w:date="2018-11-22T13:51:00Z">
              <w:r w:rsidRPr="00B808BD" w:rsidDel="00C774DC">
                <w:rPr>
                  <w:b/>
                </w:rPr>
                <w:delText>Ghi chú</w:delText>
              </w:r>
              <w:bookmarkStart w:id="4249" w:name="_Toc530658651"/>
              <w:bookmarkStart w:id="4250" w:name="_Toc530662375"/>
              <w:bookmarkStart w:id="4251" w:name="_Toc530662842"/>
              <w:bookmarkEnd w:id="4249"/>
              <w:bookmarkEnd w:id="4250"/>
              <w:bookmarkEnd w:id="4251"/>
            </w:del>
          </w:p>
        </w:tc>
        <w:tc>
          <w:tcPr>
            <w:tcW w:w="6686" w:type="dxa"/>
          </w:tcPr>
          <w:p w14:paraId="5FC8F7F9" w14:textId="321DE7AE" w:rsidR="00366807" w:rsidRPr="002947C2" w:rsidDel="00C774DC" w:rsidRDefault="00D04C7C" w:rsidP="00E6227B">
            <w:pPr>
              <w:keepNext/>
              <w:spacing w:line="276" w:lineRule="auto"/>
              <w:rPr>
                <w:del w:id="4252" w:author="phuong vu" w:date="2018-11-22T13:51:00Z"/>
                <w:lang w:val="en-US"/>
              </w:rPr>
              <w:pPrChange w:id="4253" w:author="phuong vu" w:date="2018-11-23T13:48:00Z">
                <w:pPr>
                  <w:keepNext/>
                  <w:spacing w:line="276" w:lineRule="auto"/>
                </w:pPr>
              </w:pPrChange>
            </w:pPr>
            <w:del w:id="4254" w:author="phuong vu" w:date="2018-11-22T13:51:00Z">
              <w:r w:rsidDel="00C774DC">
                <w:rPr>
                  <w:lang w:val="en-US"/>
                </w:rPr>
                <w:delText>Bắt buộc mọi thông tin, dữ liệu lưu tạm thời phải được xóa sạch.</w:delText>
              </w:r>
              <w:r w:rsidR="00366807" w:rsidDel="00C774DC">
                <w:rPr>
                  <w:lang w:val="en-US"/>
                </w:rPr>
                <w:delText xml:space="preserve"> </w:delText>
              </w:r>
              <w:bookmarkStart w:id="4255" w:name="_Toc530658652"/>
              <w:bookmarkStart w:id="4256" w:name="_Toc530662376"/>
              <w:bookmarkStart w:id="4257" w:name="_Toc530662843"/>
              <w:bookmarkEnd w:id="4255"/>
              <w:bookmarkEnd w:id="4256"/>
              <w:bookmarkEnd w:id="4257"/>
            </w:del>
          </w:p>
        </w:tc>
        <w:bookmarkStart w:id="4258" w:name="_Toc530658653"/>
        <w:bookmarkStart w:id="4259" w:name="_Toc530662377"/>
        <w:bookmarkStart w:id="4260" w:name="_Toc530662844"/>
        <w:bookmarkEnd w:id="4258"/>
        <w:bookmarkEnd w:id="4259"/>
        <w:bookmarkEnd w:id="4260"/>
      </w:tr>
    </w:tbl>
    <w:p w14:paraId="5EF3C3C8" w14:textId="011F0DAC" w:rsidR="00366807" w:rsidRPr="00A06DD8" w:rsidDel="00C774DC" w:rsidRDefault="00366807" w:rsidP="00E6227B">
      <w:pPr>
        <w:spacing w:line="276" w:lineRule="auto"/>
        <w:rPr>
          <w:del w:id="4261" w:author="phuong vu" w:date="2018-11-22T13:51:00Z"/>
        </w:rPr>
        <w:pPrChange w:id="4262" w:author="phuong vu" w:date="2018-11-23T13:48:00Z">
          <w:pPr/>
        </w:pPrChange>
      </w:pPr>
      <w:bookmarkStart w:id="4263" w:name="_Toc530658654"/>
      <w:bookmarkStart w:id="4264" w:name="_Toc530662378"/>
      <w:bookmarkStart w:id="4265" w:name="_Toc530662845"/>
      <w:bookmarkEnd w:id="4263"/>
      <w:bookmarkEnd w:id="4264"/>
      <w:bookmarkEnd w:id="4265"/>
    </w:p>
    <w:p w14:paraId="461925F9" w14:textId="32CC0BA1" w:rsidR="00F5523F" w:rsidRPr="007C127C" w:rsidDel="00C774DC" w:rsidRDefault="008D1D84" w:rsidP="00E6227B">
      <w:pPr>
        <w:pStyle w:val="Heading4"/>
        <w:spacing w:line="276" w:lineRule="auto"/>
        <w:rPr>
          <w:del w:id="4266" w:author="phuong vu" w:date="2018-11-22T13:51:00Z"/>
          <w:lang w:val="en-US"/>
        </w:rPr>
        <w:pPrChange w:id="4267" w:author="phuong vu" w:date="2018-11-23T13:48:00Z">
          <w:pPr>
            <w:pStyle w:val="Heading4"/>
          </w:pPr>
        </w:pPrChange>
      </w:pPr>
      <w:del w:id="4268" w:author="phuong vu" w:date="2018-11-22T13:51:00Z">
        <w:r w:rsidDel="00C774DC">
          <w:rPr>
            <w:lang w:val="en-US"/>
          </w:rPr>
          <w:delText xml:space="preserve"> </w:delText>
        </w:r>
        <w:r w:rsidR="00F5523F" w:rsidDel="00C774DC">
          <w:rPr>
            <w:lang w:val="en-US"/>
          </w:rPr>
          <w:delText>Đăng kí tài khoản khách hàng</w:delText>
        </w:r>
        <w:bookmarkStart w:id="4269" w:name="_Toc530658655"/>
        <w:bookmarkStart w:id="4270" w:name="_Toc530662379"/>
        <w:bookmarkStart w:id="4271" w:name="_Toc530662846"/>
        <w:bookmarkEnd w:id="4269"/>
        <w:bookmarkEnd w:id="4270"/>
        <w:bookmarkEnd w:id="4271"/>
      </w:del>
    </w:p>
    <w:tbl>
      <w:tblPr>
        <w:tblStyle w:val="TableGrid"/>
        <w:tblW w:w="0" w:type="auto"/>
        <w:tblLook w:val="04A0" w:firstRow="1" w:lastRow="0" w:firstColumn="1" w:lastColumn="0" w:noHBand="0" w:noVBand="1"/>
      </w:tblPr>
      <w:tblGrid>
        <w:gridCol w:w="2351"/>
        <w:gridCol w:w="6426"/>
      </w:tblGrid>
      <w:tr w:rsidR="00A06DD8" w:rsidDel="00C774DC" w14:paraId="337EEFB9" w14:textId="559A8A97" w:rsidTr="00A06DD8">
        <w:trPr>
          <w:del w:id="4272" w:author="phuong vu" w:date="2018-11-22T13:51:00Z"/>
        </w:trPr>
        <w:tc>
          <w:tcPr>
            <w:tcW w:w="2425" w:type="dxa"/>
          </w:tcPr>
          <w:p w14:paraId="3E6AE330" w14:textId="0D975C3C" w:rsidR="00D04C7C" w:rsidRPr="00B808BD" w:rsidDel="00C774DC" w:rsidRDefault="00D04C7C" w:rsidP="00E6227B">
            <w:pPr>
              <w:spacing w:line="276" w:lineRule="auto"/>
              <w:rPr>
                <w:del w:id="4273" w:author="phuong vu" w:date="2018-11-22T13:51:00Z"/>
                <w:b/>
              </w:rPr>
              <w:pPrChange w:id="4274" w:author="phuong vu" w:date="2018-11-23T13:48:00Z">
                <w:pPr>
                  <w:spacing w:line="276" w:lineRule="auto"/>
                </w:pPr>
              </w:pPrChange>
            </w:pPr>
            <w:del w:id="4275" w:author="phuong vu" w:date="2018-11-22T13:51:00Z">
              <w:r w:rsidRPr="00B808BD" w:rsidDel="00C774DC">
                <w:rPr>
                  <w:b/>
                </w:rPr>
                <w:delText>Mã yêu cầu</w:delText>
              </w:r>
              <w:bookmarkStart w:id="4276" w:name="_Toc530658656"/>
              <w:bookmarkStart w:id="4277" w:name="_Toc530662380"/>
              <w:bookmarkStart w:id="4278" w:name="_Toc530662847"/>
              <w:bookmarkEnd w:id="4276"/>
              <w:bookmarkEnd w:id="4277"/>
              <w:bookmarkEnd w:id="4278"/>
            </w:del>
          </w:p>
        </w:tc>
        <w:tc>
          <w:tcPr>
            <w:tcW w:w="6686" w:type="dxa"/>
          </w:tcPr>
          <w:p w14:paraId="259A8221" w14:textId="3A43C99E" w:rsidR="00D04C7C" w:rsidRPr="002947C2" w:rsidDel="00C774DC" w:rsidRDefault="00D04C7C" w:rsidP="00E6227B">
            <w:pPr>
              <w:spacing w:line="276" w:lineRule="auto"/>
              <w:rPr>
                <w:del w:id="4279" w:author="phuong vu" w:date="2018-11-22T13:51:00Z"/>
                <w:lang w:val="en-US"/>
              </w:rPr>
              <w:pPrChange w:id="4280" w:author="phuong vu" w:date="2018-11-23T13:48:00Z">
                <w:pPr>
                  <w:spacing w:line="276" w:lineRule="auto"/>
                </w:pPr>
              </w:pPrChange>
            </w:pPr>
            <w:del w:id="4281" w:author="phuong vu" w:date="2018-11-22T13:51:00Z">
              <w:r w:rsidDel="00C774DC">
                <w:rPr>
                  <w:lang w:val="en-US"/>
                </w:rPr>
                <w:delText>GU_10</w:delText>
              </w:r>
              <w:bookmarkStart w:id="4282" w:name="_Toc530658657"/>
              <w:bookmarkStart w:id="4283" w:name="_Toc530662381"/>
              <w:bookmarkStart w:id="4284" w:name="_Toc530662848"/>
              <w:bookmarkEnd w:id="4282"/>
              <w:bookmarkEnd w:id="4283"/>
              <w:bookmarkEnd w:id="4284"/>
            </w:del>
          </w:p>
        </w:tc>
        <w:bookmarkStart w:id="4285" w:name="_Toc530658658"/>
        <w:bookmarkStart w:id="4286" w:name="_Toc530662382"/>
        <w:bookmarkStart w:id="4287" w:name="_Toc530662849"/>
        <w:bookmarkEnd w:id="4285"/>
        <w:bookmarkEnd w:id="4286"/>
        <w:bookmarkEnd w:id="4287"/>
      </w:tr>
      <w:tr w:rsidR="00A06DD8" w:rsidDel="00C774DC" w14:paraId="05018CEE" w14:textId="681FA361" w:rsidTr="00A06DD8">
        <w:trPr>
          <w:del w:id="4288" w:author="phuong vu" w:date="2018-11-22T13:51:00Z"/>
        </w:trPr>
        <w:tc>
          <w:tcPr>
            <w:tcW w:w="2425" w:type="dxa"/>
          </w:tcPr>
          <w:p w14:paraId="27BF6DD7" w14:textId="72BF03A1" w:rsidR="00D04C7C" w:rsidRPr="00B808BD" w:rsidDel="00C774DC" w:rsidRDefault="00D04C7C" w:rsidP="00E6227B">
            <w:pPr>
              <w:spacing w:line="276" w:lineRule="auto"/>
              <w:rPr>
                <w:del w:id="4289" w:author="phuong vu" w:date="2018-11-22T13:51:00Z"/>
                <w:b/>
              </w:rPr>
              <w:pPrChange w:id="4290" w:author="phuong vu" w:date="2018-11-23T13:48:00Z">
                <w:pPr>
                  <w:spacing w:line="276" w:lineRule="auto"/>
                </w:pPr>
              </w:pPrChange>
            </w:pPr>
            <w:del w:id="4291" w:author="phuong vu" w:date="2018-11-22T13:51:00Z">
              <w:r w:rsidRPr="00B808BD" w:rsidDel="00C774DC">
                <w:rPr>
                  <w:b/>
                </w:rPr>
                <w:delText>Tên chức năng</w:delText>
              </w:r>
              <w:bookmarkStart w:id="4292" w:name="_Toc530658659"/>
              <w:bookmarkStart w:id="4293" w:name="_Toc530662383"/>
              <w:bookmarkStart w:id="4294" w:name="_Toc530662850"/>
              <w:bookmarkEnd w:id="4292"/>
              <w:bookmarkEnd w:id="4293"/>
              <w:bookmarkEnd w:id="4294"/>
            </w:del>
          </w:p>
        </w:tc>
        <w:tc>
          <w:tcPr>
            <w:tcW w:w="6686" w:type="dxa"/>
          </w:tcPr>
          <w:p w14:paraId="75E59E94" w14:textId="1A41C497" w:rsidR="00D04C7C" w:rsidRPr="002947C2" w:rsidDel="00C774DC" w:rsidRDefault="00D04C7C" w:rsidP="00E6227B">
            <w:pPr>
              <w:spacing w:line="276" w:lineRule="auto"/>
              <w:rPr>
                <w:del w:id="4295" w:author="phuong vu" w:date="2018-11-22T13:51:00Z"/>
                <w:lang w:val="en-US"/>
              </w:rPr>
              <w:pPrChange w:id="4296" w:author="phuong vu" w:date="2018-11-23T13:48:00Z">
                <w:pPr>
                  <w:spacing w:line="276" w:lineRule="auto"/>
                </w:pPr>
              </w:pPrChange>
            </w:pPr>
            <w:del w:id="4297" w:author="phuong vu" w:date="2018-11-22T13:51:00Z">
              <w:r w:rsidDel="00C774DC">
                <w:rPr>
                  <w:lang w:val="en-US"/>
                </w:rPr>
                <w:delText>Đăng kí tài khoản khách hàng</w:delText>
              </w:r>
              <w:bookmarkStart w:id="4298" w:name="_Toc530658660"/>
              <w:bookmarkStart w:id="4299" w:name="_Toc530662384"/>
              <w:bookmarkStart w:id="4300" w:name="_Toc530662851"/>
              <w:bookmarkEnd w:id="4298"/>
              <w:bookmarkEnd w:id="4299"/>
              <w:bookmarkEnd w:id="4300"/>
            </w:del>
          </w:p>
        </w:tc>
        <w:bookmarkStart w:id="4301" w:name="_Toc530658661"/>
        <w:bookmarkStart w:id="4302" w:name="_Toc530662385"/>
        <w:bookmarkStart w:id="4303" w:name="_Toc530662852"/>
        <w:bookmarkEnd w:id="4301"/>
        <w:bookmarkEnd w:id="4302"/>
        <w:bookmarkEnd w:id="4303"/>
      </w:tr>
      <w:tr w:rsidR="00A06DD8" w:rsidDel="00C774DC" w14:paraId="7877D645" w14:textId="1942E352" w:rsidTr="00A06DD8">
        <w:trPr>
          <w:del w:id="4304" w:author="phuong vu" w:date="2018-11-22T13:51:00Z"/>
        </w:trPr>
        <w:tc>
          <w:tcPr>
            <w:tcW w:w="2425" w:type="dxa"/>
          </w:tcPr>
          <w:p w14:paraId="27882F00" w14:textId="6FBDAE32" w:rsidR="00D04C7C" w:rsidRPr="00B808BD" w:rsidDel="00C774DC" w:rsidRDefault="00D04C7C" w:rsidP="00E6227B">
            <w:pPr>
              <w:spacing w:line="276" w:lineRule="auto"/>
              <w:rPr>
                <w:del w:id="4305" w:author="phuong vu" w:date="2018-11-22T13:51:00Z"/>
                <w:b/>
              </w:rPr>
              <w:pPrChange w:id="4306" w:author="phuong vu" w:date="2018-11-23T13:48:00Z">
                <w:pPr>
                  <w:spacing w:line="276" w:lineRule="auto"/>
                </w:pPr>
              </w:pPrChange>
            </w:pPr>
            <w:del w:id="4307" w:author="phuong vu" w:date="2018-11-22T13:51:00Z">
              <w:r w:rsidRPr="00B808BD" w:rsidDel="00C774DC">
                <w:rPr>
                  <w:b/>
                </w:rPr>
                <w:delText>Đối tượng sử dụng</w:delText>
              </w:r>
              <w:bookmarkStart w:id="4308" w:name="_Toc530658662"/>
              <w:bookmarkStart w:id="4309" w:name="_Toc530662386"/>
              <w:bookmarkStart w:id="4310" w:name="_Toc530662853"/>
              <w:bookmarkEnd w:id="4308"/>
              <w:bookmarkEnd w:id="4309"/>
              <w:bookmarkEnd w:id="4310"/>
            </w:del>
          </w:p>
        </w:tc>
        <w:tc>
          <w:tcPr>
            <w:tcW w:w="6686" w:type="dxa"/>
          </w:tcPr>
          <w:p w14:paraId="2E7FD0BE" w14:textId="12C1360A" w:rsidR="00D04C7C" w:rsidRPr="002947C2" w:rsidDel="00C774DC" w:rsidRDefault="00D04C7C" w:rsidP="00E6227B">
            <w:pPr>
              <w:spacing w:line="276" w:lineRule="auto"/>
              <w:rPr>
                <w:del w:id="4311" w:author="phuong vu" w:date="2018-11-22T13:51:00Z"/>
                <w:lang w:val="en-US"/>
              </w:rPr>
              <w:pPrChange w:id="4312" w:author="phuong vu" w:date="2018-11-23T13:48:00Z">
                <w:pPr>
                  <w:spacing w:line="276" w:lineRule="auto"/>
                </w:pPr>
              </w:pPrChange>
            </w:pPr>
            <w:del w:id="4313" w:author="phuong vu" w:date="2018-11-22T13:51:00Z">
              <w:r w:rsidDel="00C774DC">
                <w:rPr>
                  <w:lang w:val="en-US"/>
                </w:rPr>
                <w:delText>Khách hàng</w:delText>
              </w:r>
              <w:bookmarkStart w:id="4314" w:name="_Toc530658663"/>
              <w:bookmarkStart w:id="4315" w:name="_Toc530662387"/>
              <w:bookmarkStart w:id="4316" w:name="_Toc530662854"/>
              <w:bookmarkEnd w:id="4314"/>
              <w:bookmarkEnd w:id="4315"/>
              <w:bookmarkEnd w:id="4316"/>
            </w:del>
          </w:p>
        </w:tc>
        <w:bookmarkStart w:id="4317" w:name="_Toc530658664"/>
        <w:bookmarkStart w:id="4318" w:name="_Toc530662388"/>
        <w:bookmarkStart w:id="4319" w:name="_Toc530662855"/>
        <w:bookmarkEnd w:id="4317"/>
        <w:bookmarkEnd w:id="4318"/>
        <w:bookmarkEnd w:id="4319"/>
      </w:tr>
      <w:tr w:rsidR="00A06DD8" w:rsidDel="00C774DC" w14:paraId="07D96F99" w14:textId="1AF37EF9" w:rsidTr="00A06DD8">
        <w:trPr>
          <w:del w:id="4320" w:author="phuong vu" w:date="2018-11-22T13:51:00Z"/>
        </w:trPr>
        <w:tc>
          <w:tcPr>
            <w:tcW w:w="2425" w:type="dxa"/>
          </w:tcPr>
          <w:p w14:paraId="28641FAF" w14:textId="686A07E7" w:rsidR="00D04C7C" w:rsidRPr="00B808BD" w:rsidDel="00C774DC" w:rsidRDefault="00D04C7C" w:rsidP="00E6227B">
            <w:pPr>
              <w:spacing w:line="276" w:lineRule="auto"/>
              <w:rPr>
                <w:del w:id="4321" w:author="phuong vu" w:date="2018-11-22T13:51:00Z"/>
                <w:b/>
              </w:rPr>
              <w:pPrChange w:id="4322" w:author="phuong vu" w:date="2018-11-23T13:48:00Z">
                <w:pPr>
                  <w:spacing w:line="276" w:lineRule="auto"/>
                </w:pPr>
              </w:pPrChange>
            </w:pPr>
            <w:del w:id="4323" w:author="phuong vu" w:date="2018-11-22T13:51:00Z">
              <w:r w:rsidRPr="00B808BD" w:rsidDel="00C774DC">
                <w:rPr>
                  <w:b/>
                </w:rPr>
                <w:delText>Tiền điều kiện</w:delText>
              </w:r>
              <w:bookmarkStart w:id="4324" w:name="_Toc530658665"/>
              <w:bookmarkStart w:id="4325" w:name="_Toc530662389"/>
              <w:bookmarkStart w:id="4326" w:name="_Toc530662856"/>
              <w:bookmarkEnd w:id="4324"/>
              <w:bookmarkEnd w:id="4325"/>
              <w:bookmarkEnd w:id="4326"/>
            </w:del>
          </w:p>
        </w:tc>
        <w:tc>
          <w:tcPr>
            <w:tcW w:w="6686" w:type="dxa"/>
          </w:tcPr>
          <w:p w14:paraId="242057EA" w14:textId="6CD0A269" w:rsidR="00D04C7C" w:rsidRPr="002947C2" w:rsidDel="00C774DC" w:rsidRDefault="00D04C7C" w:rsidP="00E6227B">
            <w:pPr>
              <w:spacing w:line="276" w:lineRule="auto"/>
              <w:rPr>
                <w:del w:id="4327" w:author="phuong vu" w:date="2018-11-22T13:51:00Z"/>
                <w:lang w:val="en-US"/>
              </w:rPr>
              <w:pPrChange w:id="4328" w:author="phuong vu" w:date="2018-11-23T13:48:00Z">
                <w:pPr>
                  <w:spacing w:line="276" w:lineRule="auto"/>
                </w:pPr>
              </w:pPrChange>
            </w:pPr>
            <w:del w:id="4329" w:author="phuong vu" w:date="2018-11-22T13:51:00Z">
              <w:r w:rsidDel="00C774DC">
                <w:rPr>
                  <w:lang w:val="en-US"/>
                </w:rPr>
                <w:delText>Truy cập ứng dụng điện thoại đối với khách hàng</w:delText>
              </w:r>
              <w:r w:rsidR="00A06DD8" w:rsidDel="00C774DC">
                <w:rPr>
                  <w:lang w:val="en-US"/>
                </w:rPr>
                <w:delText>.</w:delText>
              </w:r>
              <w:bookmarkStart w:id="4330" w:name="_Toc530658666"/>
              <w:bookmarkStart w:id="4331" w:name="_Toc530662390"/>
              <w:bookmarkStart w:id="4332" w:name="_Toc530662857"/>
              <w:bookmarkEnd w:id="4330"/>
              <w:bookmarkEnd w:id="4331"/>
              <w:bookmarkEnd w:id="4332"/>
            </w:del>
          </w:p>
        </w:tc>
        <w:bookmarkStart w:id="4333" w:name="_Toc530658667"/>
        <w:bookmarkStart w:id="4334" w:name="_Toc530662391"/>
        <w:bookmarkStart w:id="4335" w:name="_Toc530662858"/>
        <w:bookmarkEnd w:id="4333"/>
        <w:bookmarkEnd w:id="4334"/>
        <w:bookmarkEnd w:id="4335"/>
      </w:tr>
      <w:tr w:rsidR="00A06DD8" w:rsidDel="00C774DC" w14:paraId="73E29BAF" w14:textId="4CC39BF9" w:rsidTr="00A06DD8">
        <w:trPr>
          <w:del w:id="4336" w:author="phuong vu" w:date="2018-11-22T13:51:00Z"/>
        </w:trPr>
        <w:tc>
          <w:tcPr>
            <w:tcW w:w="2425" w:type="dxa"/>
          </w:tcPr>
          <w:p w14:paraId="3B9AEDEA" w14:textId="6195B16F" w:rsidR="00D04C7C" w:rsidRPr="00B808BD" w:rsidDel="00C774DC" w:rsidRDefault="00D04C7C" w:rsidP="00E6227B">
            <w:pPr>
              <w:spacing w:line="276" w:lineRule="auto"/>
              <w:rPr>
                <w:del w:id="4337" w:author="phuong vu" w:date="2018-11-22T13:51:00Z"/>
                <w:b/>
              </w:rPr>
              <w:pPrChange w:id="4338" w:author="phuong vu" w:date="2018-11-23T13:48:00Z">
                <w:pPr>
                  <w:spacing w:line="276" w:lineRule="auto"/>
                </w:pPr>
              </w:pPrChange>
            </w:pPr>
            <w:del w:id="4339" w:author="phuong vu" w:date="2018-11-22T13:51:00Z">
              <w:r w:rsidRPr="00B808BD" w:rsidDel="00C774DC">
                <w:rPr>
                  <w:b/>
                </w:rPr>
                <w:delText>Cách xử lí</w:delText>
              </w:r>
              <w:bookmarkStart w:id="4340" w:name="_Toc530658668"/>
              <w:bookmarkStart w:id="4341" w:name="_Toc530662392"/>
              <w:bookmarkStart w:id="4342" w:name="_Toc530662859"/>
              <w:bookmarkEnd w:id="4340"/>
              <w:bookmarkEnd w:id="4341"/>
              <w:bookmarkEnd w:id="4342"/>
            </w:del>
          </w:p>
        </w:tc>
        <w:tc>
          <w:tcPr>
            <w:tcW w:w="6686" w:type="dxa"/>
          </w:tcPr>
          <w:p w14:paraId="7422CF83" w14:textId="01ED40DC" w:rsidR="00D04C7C" w:rsidDel="00C774DC" w:rsidRDefault="00D04C7C" w:rsidP="00E6227B">
            <w:pPr>
              <w:spacing w:line="276" w:lineRule="auto"/>
              <w:rPr>
                <w:del w:id="4343" w:author="phuong vu" w:date="2018-11-22T13:51:00Z"/>
                <w:i/>
                <w:lang w:val="en-US"/>
              </w:rPr>
              <w:pPrChange w:id="4344" w:author="phuong vu" w:date="2018-11-23T13:48:00Z">
                <w:pPr>
                  <w:spacing w:line="276" w:lineRule="auto"/>
                </w:pPr>
              </w:pPrChange>
            </w:pPr>
            <w:del w:id="4345" w:author="phuong vu" w:date="2018-11-22T13:51:00Z">
              <w:r w:rsidDel="00C774DC">
                <w:rPr>
                  <w:lang w:val="en-US"/>
                </w:rPr>
                <w:delText xml:space="preserve">Bước 1: </w:delText>
              </w:r>
              <w:r w:rsidR="00A06DD8" w:rsidDel="00C774DC">
                <w:rPr>
                  <w:lang w:val="en-US"/>
                </w:rPr>
                <w:delText xml:space="preserve">Tại màn hình đăng nhập, nhấn vào </w:delText>
              </w:r>
              <w:r w:rsidR="00A06DD8" w:rsidDel="00C774DC">
                <w:rPr>
                  <w:i/>
                  <w:lang w:val="en-US"/>
                </w:rPr>
                <w:delText>“Tạo tài khoản mới”.</w:delText>
              </w:r>
              <w:bookmarkStart w:id="4346" w:name="_Toc530658669"/>
              <w:bookmarkStart w:id="4347" w:name="_Toc530662393"/>
              <w:bookmarkStart w:id="4348" w:name="_Toc530662860"/>
              <w:bookmarkEnd w:id="4346"/>
              <w:bookmarkEnd w:id="4347"/>
              <w:bookmarkEnd w:id="4348"/>
            </w:del>
          </w:p>
          <w:p w14:paraId="6FA75551" w14:textId="6A46F007" w:rsidR="00A06DD8" w:rsidDel="00C774DC" w:rsidRDefault="00A06DD8" w:rsidP="00E6227B">
            <w:pPr>
              <w:spacing w:line="276" w:lineRule="auto"/>
              <w:rPr>
                <w:del w:id="4349" w:author="phuong vu" w:date="2018-11-22T13:51:00Z"/>
                <w:lang w:val="en-US"/>
              </w:rPr>
              <w:pPrChange w:id="4350" w:author="phuong vu" w:date="2018-11-23T13:48:00Z">
                <w:pPr>
                  <w:spacing w:line="276" w:lineRule="auto"/>
                </w:pPr>
              </w:pPrChange>
            </w:pPr>
            <w:del w:id="4351" w:author="phuong vu" w:date="2018-11-22T13:51:00Z">
              <w:r w:rsidDel="00C774DC">
                <w:rPr>
                  <w:lang w:val="en-US"/>
                </w:rPr>
                <w:delText>Bước 2: Nhập các thông tin bắt buộc bao gồm: Họ và tên, email và mật khẩu mong muốn. Sau đó, nhấn vào nút “Đăng kí”.</w:delText>
              </w:r>
              <w:bookmarkStart w:id="4352" w:name="_Toc530658670"/>
              <w:bookmarkStart w:id="4353" w:name="_Toc530662394"/>
              <w:bookmarkStart w:id="4354" w:name="_Toc530662861"/>
              <w:bookmarkEnd w:id="4352"/>
              <w:bookmarkEnd w:id="4353"/>
              <w:bookmarkEnd w:id="4354"/>
            </w:del>
          </w:p>
          <w:p w14:paraId="485AFE69" w14:textId="2BB86E50" w:rsidR="00A06DD8" w:rsidDel="00C774DC" w:rsidRDefault="00A06DD8" w:rsidP="00E6227B">
            <w:pPr>
              <w:spacing w:line="276" w:lineRule="auto"/>
              <w:rPr>
                <w:del w:id="4355" w:author="phuong vu" w:date="2018-11-22T13:51:00Z"/>
                <w:lang w:val="en-US"/>
              </w:rPr>
              <w:pPrChange w:id="4356" w:author="phuong vu" w:date="2018-11-23T13:48:00Z">
                <w:pPr>
                  <w:spacing w:line="276" w:lineRule="auto"/>
                </w:pPr>
              </w:pPrChange>
            </w:pPr>
            <w:del w:id="4357" w:author="phuong vu" w:date="2018-11-22T13:51:00Z">
              <w:r w:rsidDel="00C774DC">
                <w:rPr>
                  <w:lang w:val="en-US"/>
                </w:rPr>
                <w:delText xml:space="preserve">Bước 3: Hệ thống sẽ dựa trên email người dùng đã </w:delText>
              </w:r>
              <w:r w:rsidR="00155CEA" w:rsidDel="00C774DC">
                <w:rPr>
                  <w:lang w:val="en-US"/>
                </w:rPr>
                <w:delText>nhập kiểm tra email đã tồn tại trong hệ thống chưa? Nếu đã tồn tại, thông báo lỗi tài khoản đã tồn tại. Nếu không, hệ thống tạo tài khoản mới cho người dùng.</w:delText>
              </w:r>
              <w:bookmarkStart w:id="4358" w:name="_Toc530658671"/>
              <w:bookmarkStart w:id="4359" w:name="_Toc530662395"/>
              <w:bookmarkStart w:id="4360" w:name="_Toc530662862"/>
              <w:bookmarkEnd w:id="4358"/>
              <w:bookmarkEnd w:id="4359"/>
              <w:bookmarkEnd w:id="4360"/>
            </w:del>
          </w:p>
          <w:p w14:paraId="50889C40" w14:textId="7ED45A82" w:rsidR="00155CEA" w:rsidDel="00C774DC" w:rsidRDefault="00155CEA" w:rsidP="00E6227B">
            <w:pPr>
              <w:spacing w:line="276" w:lineRule="auto"/>
              <w:rPr>
                <w:del w:id="4361" w:author="phuong vu" w:date="2018-11-22T13:51:00Z"/>
                <w:lang w:val="en-US"/>
              </w:rPr>
              <w:pPrChange w:id="4362" w:author="phuong vu" w:date="2018-11-23T13:48:00Z">
                <w:pPr>
                  <w:spacing w:line="276" w:lineRule="auto"/>
                </w:pPr>
              </w:pPrChange>
            </w:pPr>
            <w:del w:id="4363" w:author="phuong vu" w:date="2018-11-22T13:51:00Z">
              <w:r w:rsidDel="00C774DC">
                <w:rPr>
                  <w:lang w:val="en-US"/>
                </w:rPr>
                <w:delText xml:space="preserve">Bước 4: Chuyển về trang đăng nhập. Với email và password đã được điền trước. Nếu người dùng mới nhấn </w:delText>
              </w:r>
              <w:r w:rsidDel="00C774DC">
                <w:rPr>
                  <w:i/>
                  <w:lang w:val="en-US"/>
                </w:rPr>
                <w:delText xml:space="preserve">“đăng nhập”, </w:delText>
              </w:r>
              <w:r w:rsidDel="00C774DC">
                <w:rPr>
                  <w:lang w:val="en-US"/>
                </w:rPr>
                <w:delText>hệ thống thực hiên đăng nhập theo “</w:delText>
              </w:r>
              <w:r w:rsidRPr="007C127C" w:rsidDel="00C774DC">
                <w:rPr>
                  <w:i/>
                  <w:lang w:val="en-US"/>
                </w:rPr>
                <w:delText>GU_08</w:delText>
              </w:r>
              <w:r w:rsidDel="00C774DC">
                <w:rPr>
                  <w:lang w:val="en-US"/>
                </w:rPr>
                <w:delText>” và chuyển vào màn hình “</w:delText>
              </w:r>
              <w:r w:rsidDel="00C774DC">
                <w:rPr>
                  <w:i/>
                  <w:lang w:val="en-US"/>
                </w:rPr>
                <w:delText>cập nhật thông tin</w:delText>
              </w:r>
              <w:r w:rsidDel="00C774DC">
                <w:rPr>
                  <w:lang w:val="en-US"/>
                </w:rPr>
                <w:delText>”.</w:delText>
              </w:r>
              <w:bookmarkStart w:id="4364" w:name="_Toc530658672"/>
              <w:bookmarkStart w:id="4365" w:name="_Toc530662396"/>
              <w:bookmarkStart w:id="4366" w:name="_Toc530662863"/>
              <w:bookmarkEnd w:id="4364"/>
              <w:bookmarkEnd w:id="4365"/>
              <w:bookmarkEnd w:id="4366"/>
            </w:del>
          </w:p>
          <w:p w14:paraId="5CCB0744" w14:textId="7ADB5E75" w:rsidR="00155CEA" w:rsidRPr="007C127C" w:rsidDel="00C774DC" w:rsidRDefault="00155CEA" w:rsidP="00E6227B">
            <w:pPr>
              <w:spacing w:line="276" w:lineRule="auto"/>
              <w:rPr>
                <w:del w:id="4367" w:author="phuong vu" w:date="2018-11-22T13:51:00Z"/>
                <w:lang w:val="en-US"/>
              </w:rPr>
              <w:pPrChange w:id="4368" w:author="phuong vu" w:date="2018-11-23T13:48:00Z">
                <w:pPr>
                  <w:spacing w:line="276" w:lineRule="auto"/>
                </w:pPr>
              </w:pPrChange>
            </w:pPr>
            <w:del w:id="4369" w:author="phuong vu" w:date="2018-11-22T13:51:00Z">
              <w:r w:rsidDel="00C774DC">
                <w:rPr>
                  <w:lang w:val="en-US"/>
                </w:rPr>
                <w:delText>Bước 5: Tại màn hình “</w:delText>
              </w:r>
              <w:r w:rsidDel="00C774DC">
                <w:rPr>
                  <w:i/>
                  <w:lang w:val="en-US"/>
                </w:rPr>
                <w:delText>cập nhật thông tin</w:delText>
              </w:r>
              <w:r w:rsidDel="00C774DC">
                <w:rPr>
                  <w:lang w:val="en-US"/>
                </w:rPr>
                <w:delText xml:space="preserve">”, người dùng mới phải nhập đầy đủ các thông tin yêu cầu. Sau đó nhấn </w:delText>
              </w:r>
              <w:r w:rsidDel="00C774DC">
                <w:rPr>
                  <w:i/>
                  <w:lang w:val="en-US"/>
                </w:rPr>
                <w:delText>“cập nhật”.</w:delText>
              </w:r>
              <w:r w:rsidDel="00C774DC">
                <w:rPr>
                  <w:lang w:val="en-US"/>
                </w:rPr>
                <w:delText xml:space="preserve"> Người dùng mới được chuyển sang màn hình chính.</w:delText>
              </w:r>
              <w:bookmarkStart w:id="4370" w:name="_Toc530658673"/>
              <w:bookmarkStart w:id="4371" w:name="_Toc530662397"/>
              <w:bookmarkStart w:id="4372" w:name="_Toc530662864"/>
              <w:bookmarkEnd w:id="4370"/>
              <w:bookmarkEnd w:id="4371"/>
              <w:bookmarkEnd w:id="4372"/>
            </w:del>
          </w:p>
        </w:tc>
        <w:bookmarkStart w:id="4373" w:name="_Toc530658674"/>
        <w:bookmarkStart w:id="4374" w:name="_Toc530662398"/>
        <w:bookmarkStart w:id="4375" w:name="_Toc530662865"/>
        <w:bookmarkEnd w:id="4373"/>
        <w:bookmarkEnd w:id="4374"/>
        <w:bookmarkEnd w:id="4375"/>
      </w:tr>
      <w:tr w:rsidR="00A06DD8" w:rsidDel="00C774DC" w14:paraId="72716FF0" w14:textId="4E4AC24B" w:rsidTr="00A06DD8">
        <w:trPr>
          <w:del w:id="4376" w:author="phuong vu" w:date="2018-11-22T13:51:00Z"/>
        </w:trPr>
        <w:tc>
          <w:tcPr>
            <w:tcW w:w="2425" w:type="dxa"/>
          </w:tcPr>
          <w:p w14:paraId="577B7C90" w14:textId="299B1F55" w:rsidR="00D04C7C" w:rsidRPr="00B808BD" w:rsidDel="00C774DC" w:rsidRDefault="00D04C7C" w:rsidP="00E6227B">
            <w:pPr>
              <w:spacing w:line="276" w:lineRule="auto"/>
              <w:rPr>
                <w:del w:id="4377" w:author="phuong vu" w:date="2018-11-22T13:51:00Z"/>
                <w:b/>
              </w:rPr>
              <w:pPrChange w:id="4378" w:author="phuong vu" w:date="2018-11-23T13:48:00Z">
                <w:pPr>
                  <w:spacing w:line="276" w:lineRule="auto"/>
                </w:pPr>
              </w:pPrChange>
            </w:pPr>
            <w:del w:id="4379" w:author="phuong vu" w:date="2018-11-22T13:51:00Z">
              <w:r w:rsidRPr="00B808BD" w:rsidDel="00C774DC">
                <w:rPr>
                  <w:b/>
                </w:rPr>
                <w:delText>Kết quả</w:delText>
              </w:r>
              <w:bookmarkStart w:id="4380" w:name="_Toc530658675"/>
              <w:bookmarkStart w:id="4381" w:name="_Toc530662399"/>
              <w:bookmarkStart w:id="4382" w:name="_Toc530662866"/>
              <w:bookmarkEnd w:id="4380"/>
              <w:bookmarkEnd w:id="4381"/>
              <w:bookmarkEnd w:id="4382"/>
            </w:del>
          </w:p>
        </w:tc>
        <w:tc>
          <w:tcPr>
            <w:tcW w:w="6686" w:type="dxa"/>
          </w:tcPr>
          <w:p w14:paraId="3766810C" w14:textId="22130244" w:rsidR="00155CEA" w:rsidRPr="002947C2" w:rsidDel="00C774DC" w:rsidRDefault="00D04C7C" w:rsidP="00E6227B">
            <w:pPr>
              <w:spacing w:line="276" w:lineRule="auto"/>
              <w:rPr>
                <w:del w:id="4383" w:author="phuong vu" w:date="2018-11-22T13:51:00Z"/>
                <w:lang w:val="en-US"/>
              </w:rPr>
              <w:pPrChange w:id="4384" w:author="phuong vu" w:date="2018-11-23T13:48:00Z">
                <w:pPr>
                  <w:spacing w:line="276" w:lineRule="auto"/>
                </w:pPr>
              </w:pPrChange>
            </w:pPr>
            <w:del w:id="4385" w:author="phuong vu" w:date="2018-11-22T13:51:00Z">
              <w:r w:rsidDel="00C774DC">
                <w:rPr>
                  <w:lang w:val="en-US"/>
                </w:rPr>
                <w:delText xml:space="preserve">Người dùng </w:delText>
              </w:r>
              <w:r w:rsidR="00155CEA" w:rsidDel="00C774DC">
                <w:rPr>
                  <w:lang w:val="en-US"/>
                </w:rPr>
                <w:delText>truy cập vào màn hình chính và có đủ các chức năng của người dùng khách hàng</w:delText>
              </w:r>
              <w:bookmarkStart w:id="4386" w:name="_Toc530658676"/>
              <w:bookmarkStart w:id="4387" w:name="_Toc530662400"/>
              <w:bookmarkStart w:id="4388" w:name="_Toc530662867"/>
              <w:bookmarkEnd w:id="4386"/>
              <w:bookmarkEnd w:id="4387"/>
              <w:bookmarkEnd w:id="4388"/>
            </w:del>
          </w:p>
        </w:tc>
        <w:bookmarkStart w:id="4389" w:name="_Toc530658677"/>
        <w:bookmarkStart w:id="4390" w:name="_Toc530662401"/>
        <w:bookmarkStart w:id="4391" w:name="_Toc530662868"/>
        <w:bookmarkEnd w:id="4389"/>
        <w:bookmarkEnd w:id="4390"/>
        <w:bookmarkEnd w:id="4391"/>
      </w:tr>
      <w:tr w:rsidR="00A06DD8" w:rsidDel="00C774DC" w14:paraId="7853FF5A" w14:textId="265F22D5" w:rsidTr="00A06DD8">
        <w:trPr>
          <w:del w:id="4392" w:author="phuong vu" w:date="2018-11-22T13:51:00Z"/>
        </w:trPr>
        <w:tc>
          <w:tcPr>
            <w:tcW w:w="2425" w:type="dxa"/>
          </w:tcPr>
          <w:p w14:paraId="04E04E71" w14:textId="7018144A" w:rsidR="00D04C7C" w:rsidRPr="00B808BD" w:rsidDel="00C774DC" w:rsidRDefault="00D04C7C" w:rsidP="00E6227B">
            <w:pPr>
              <w:spacing w:line="276" w:lineRule="auto"/>
              <w:rPr>
                <w:del w:id="4393" w:author="phuong vu" w:date="2018-11-22T13:51:00Z"/>
                <w:b/>
              </w:rPr>
              <w:pPrChange w:id="4394" w:author="phuong vu" w:date="2018-11-23T13:48:00Z">
                <w:pPr>
                  <w:spacing w:line="276" w:lineRule="auto"/>
                </w:pPr>
              </w:pPrChange>
            </w:pPr>
            <w:del w:id="4395" w:author="phuong vu" w:date="2018-11-22T13:51:00Z">
              <w:r w:rsidRPr="00B808BD" w:rsidDel="00C774DC">
                <w:rPr>
                  <w:b/>
                </w:rPr>
                <w:delText>Ghi chú</w:delText>
              </w:r>
              <w:bookmarkStart w:id="4396" w:name="_Toc530658678"/>
              <w:bookmarkStart w:id="4397" w:name="_Toc530662402"/>
              <w:bookmarkStart w:id="4398" w:name="_Toc530662869"/>
              <w:bookmarkEnd w:id="4396"/>
              <w:bookmarkEnd w:id="4397"/>
              <w:bookmarkEnd w:id="4398"/>
            </w:del>
          </w:p>
        </w:tc>
        <w:tc>
          <w:tcPr>
            <w:tcW w:w="6686" w:type="dxa"/>
          </w:tcPr>
          <w:p w14:paraId="2C2DE918" w14:textId="4B08A999" w:rsidR="00155CEA" w:rsidRPr="002947C2" w:rsidDel="00C774DC" w:rsidRDefault="00155CEA" w:rsidP="00E6227B">
            <w:pPr>
              <w:keepNext/>
              <w:spacing w:line="276" w:lineRule="auto"/>
              <w:rPr>
                <w:del w:id="4399" w:author="phuong vu" w:date="2018-11-22T13:51:00Z"/>
                <w:lang w:val="en-US"/>
              </w:rPr>
              <w:pPrChange w:id="4400" w:author="phuong vu" w:date="2018-11-23T13:48:00Z">
                <w:pPr>
                  <w:keepNext/>
                  <w:spacing w:line="276" w:lineRule="auto"/>
                </w:pPr>
              </w:pPrChange>
            </w:pPr>
            <w:del w:id="4401" w:author="phuong vu" w:date="2018-11-22T13:51:00Z">
              <w:r w:rsidDel="00C774DC">
                <w:rPr>
                  <w:lang w:val="en-US"/>
                </w:rPr>
                <w:delText>Mọi thông tin yêu cầu nhập đều là bắt buộc. Nếu chưa nhập vào sẽ thông báo lỗi yêu cầu nhập.</w:delText>
              </w:r>
              <w:bookmarkStart w:id="4402" w:name="_Toc530658679"/>
              <w:bookmarkStart w:id="4403" w:name="_Toc530662403"/>
              <w:bookmarkStart w:id="4404" w:name="_Toc530662870"/>
              <w:bookmarkEnd w:id="4402"/>
              <w:bookmarkEnd w:id="4403"/>
              <w:bookmarkEnd w:id="4404"/>
            </w:del>
          </w:p>
        </w:tc>
        <w:bookmarkStart w:id="4405" w:name="_Toc530658680"/>
        <w:bookmarkStart w:id="4406" w:name="_Toc530662404"/>
        <w:bookmarkStart w:id="4407" w:name="_Toc530662871"/>
        <w:bookmarkEnd w:id="4405"/>
        <w:bookmarkEnd w:id="4406"/>
        <w:bookmarkEnd w:id="4407"/>
      </w:tr>
    </w:tbl>
    <w:p w14:paraId="0C3AE22B" w14:textId="2AC80D76" w:rsidR="00B22780" w:rsidDel="00C774DC" w:rsidRDefault="00B22780" w:rsidP="00E6227B">
      <w:pPr>
        <w:spacing w:line="276" w:lineRule="auto"/>
        <w:rPr>
          <w:del w:id="4408" w:author="phuong vu" w:date="2018-11-22T13:51:00Z"/>
          <w:lang w:val="en-US"/>
        </w:rPr>
        <w:pPrChange w:id="4409" w:author="phuong vu" w:date="2018-11-23T13:48:00Z">
          <w:pPr/>
        </w:pPrChange>
      </w:pPr>
      <w:bookmarkStart w:id="4410" w:name="_Toc530658681"/>
      <w:bookmarkStart w:id="4411" w:name="_Toc530662405"/>
      <w:bookmarkStart w:id="4412" w:name="_Toc530662872"/>
      <w:bookmarkEnd w:id="4410"/>
      <w:bookmarkEnd w:id="4411"/>
      <w:bookmarkEnd w:id="4412"/>
    </w:p>
    <w:p w14:paraId="34F5A561" w14:textId="77995FC1" w:rsidR="00B22780" w:rsidDel="00C774DC" w:rsidRDefault="00B22780" w:rsidP="00E6227B">
      <w:pPr>
        <w:spacing w:line="276" w:lineRule="auto"/>
        <w:jc w:val="left"/>
        <w:rPr>
          <w:del w:id="4413" w:author="phuong vu" w:date="2018-11-22T13:51:00Z"/>
          <w:lang w:val="en-US"/>
        </w:rPr>
        <w:pPrChange w:id="4414" w:author="phuong vu" w:date="2018-11-23T13:48:00Z">
          <w:pPr>
            <w:jc w:val="left"/>
          </w:pPr>
        </w:pPrChange>
      </w:pPr>
      <w:del w:id="4415" w:author="phuong vu" w:date="2018-11-22T13:51:00Z">
        <w:r w:rsidDel="00C774DC">
          <w:rPr>
            <w:lang w:val="en-US"/>
          </w:rPr>
          <w:br w:type="page"/>
        </w:r>
      </w:del>
    </w:p>
    <w:p w14:paraId="2023766E" w14:textId="450C5D61" w:rsidR="00EC1917" w:rsidDel="00C774DC" w:rsidRDefault="00EC1917" w:rsidP="00E6227B">
      <w:pPr>
        <w:pStyle w:val="Heading3"/>
        <w:spacing w:line="276" w:lineRule="auto"/>
        <w:rPr>
          <w:del w:id="4416" w:author="phuong vu" w:date="2018-11-22T13:51:00Z"/>
        </w:rPr>
        <w:pPrChange w:id="4417" w:author="phuong vu" w:date="2018-11-23T13:48:00Z">
          <w:pPr>
            <w:pStyle w:val="Heading3"/>
          </w:pPr>
        </w:pPrChange>
      </w:pPr>
      <w:bookmarkStart w:id="4418" w:name="_Toc529231143"/>
      <w:bookmarkStart w:id="4419" w:name="_Toc529231530"/>
      <w:bookmarkEnd w:id="4418"/>
      <w:bookmarkEnd w:id="4419"/>
      <w:del w:id="4420" w:author="phuong vu" w:date="2018-11-22T13:51:00Z">
        <w:r w:rsidDel="00C774DC">
          <w:delText>Yêu cầu phi chức năng</w:delText>
        </w:r>
        <w:bookmarkStart w:id="4421" w:name="_Toc530658682"/>
        <w:bookmarkStart w:id="4422" w:name="_Toc530662406"/>
        <w:bookmarkStart w:id="4423" w:name="_Toc530662873"/>
        <w:bookmarkEnd w:id="4421"/>
        <w:bookmarkEnd w:id="4422"/>
        <w:bookmarkEnd w:id="4423"/>
      </w:del>
    </w:p>
    <w:p w14:paraId="55534234" w14:textId="43D3B668" w:rsidR="00EC1917" w:rsidDel="00C774DC" w:rsidRDefault="00EC1917" w:rsidP="00E6227B">
      <w:pPr>
        <w:pStyle w:val="Heading3"/>
        <w:spacing w:line="276" w:lineRule="auto"/>
        <w:rPr>
          <w:del w:id="4424" w:author="phuong vu" w:date="2018-11-22T13:51:00Z"/>
        </w:rPr>
        <w:pPrChange w:id="4425" w:author="phuong vu" w:date="2018-11-23T13:48:00Z">
          <w:pPr>
            <w:pStyle w:val="Heading3"/>
          </w:pPr>
        </w:pPrChange>
      </w:pPr>
      <w:del w:id="4426" w:author="phuong vu" w:date="2018-11-22T13:51:00Z">
        <w:r w:rsidDel="00C774DC">
          <w:delText>Yêu cầu thực thi</w:delText>
        </w:r>
        <w:bookmarkStart w:id="4427" w:name="_Toc530658683"/>
        <w:bookmarkStart w:id="4428" w:name="_Toc530662407"/>
        <w:bookmarkStart w:id="4429" w:name="_Toc530662874"/>
        <w:bookmarkEnd w:id="4427"/>
        <w:bookmarkEnd w:id="4428"/>
        <w:bookmarkEnd w:id="4429"/>
      </w:del>
    </w:p>
    <w:p w14:paraId="21BFCD60" w14:textId="16780803" w:rsidR="00B22780" w:rsidRPr="007C127C" w:rsidDel="00C774DC" w:rsidRDefault="00B22780" w:rsidP="00E6227B">
      <w:pPr>
        <w:spacing w:line="276" w:lineRule="auto"/>
        <w:rPr>
          <w:del w:id="4430" w:author="phuong vu" w:date="2018-11-22T13:51:00Z"/>
          <w:lang w:val="en-US"/>
        </w:rPr>
        <w:pPrChange w:id="4431" w:author="phuong vu" w:date="2018-11-23T13:48:00Z">
          <w:pPr/>
        </w:pPrChange>
      </w:pPr>
      <w:del w:id="4432" w:author="phuong vu" w:date="2018-11-22T13:51:00Z">
        <w:r w:rsidDel="00C774DC">
          <w:rPr>
            <w:lang w:val="en-US"/>
          </w:rPr>
          <w:tab/>
          <w:delText>Giao diện đồng nhất đối với cả ứng dụng điện thoại và trang web. Sử dụng tông màu đơn giản hài hòa tạo thiện cảm khi sử dụng.</w:delText>
        </w:r>
        <w:bookmarkStart w:id="4433" w:name="_Toc530658684"/>
        <w:bookmarkStart w:id="4434" w:name="_Toc530662408"/>
        <w:bookmarkStart w:id="4435" w:name="_Toc530662875"/>
        <w:bookmarkEnd w:id="4433"/>
        <w:bookmarkEnd w:id="4434"/>
        <w:bookmarkEnd w:id="4435"/>
      </w:del>
    </w:p>
    <w:p w14:paraId="6E74B1FD" w14:textId="753B4640" w:rsidR="00B22780" w:rsidRPr="007C127C" w:rsidDel="00C774DC" w:rsidRDefault="00B22780" w:rsidP="00E6227B">
      <w:pPr>
        <w:spacing w:line="276" w:lineRule="auto"/>
        <w:rPr>
          <w:del w:id="4436" w:author="phuong vu" w:date="2018-11-22T13:51:00Z"/>
          <w:lang w:val="en-US"/>
        </w:rPr>
        <w:pPrChange w:id="4437" w:author="phuong vu" w:date="2018-11-23T13:48:00Z">
          <w:pPr/>
        </w:pPrChange>
      </w:pPr>
      <w:del w:id="4438" w:author="phuong vu" w:date="2018-11-22T13:51:00Z">
        <w:r w:rsidDel="00C774DC">
          <w:tab/>
        </w:r>
        <w:r w:rsidDel="00C774DC">
          <w:rPr>
            <w:lang w:val="en-US"/>
          </w:rPr>
          <w:delText>Đối với ứng dụng điện thoại, mọi dữ liệu điều được truy xuất lại từ server mỗi lần sử dụng ứng dụng.</w:delText>
        </w:r>
        <w:bookmarkStart w:id="4439" w:name="_Toc530658685"/>
        <w:bookmarkStart w:id="4440" w:name="_Toc530662409"/>
        <w:bookmarkStart w:id="4441" w:name="_Toc530662876"/>
        <w:bookmarkEnd w:id="4439"/>
        <w:bookmarkEnd w:id="4440"/>
        <w:bookmarkEnd w:id="4441"/>
      </w:del>
    </w:p>
    <w:p w14:paraId="7A1434A4" w14:textId="76C8E9EA" w:rsidR="00EC1917" w:rsidDel="00C774DC" w:rsidRDefault="00EC1917" w:rsidP="00E6227B">
      <w:pPr>
        <w:pStyle w:val="Heading3"/>
        <w:spacing w:line="276" w:lineRule="auto"/>
        <w:rPr>
          <w:del w:id="4442" w:author="phuong vu" w:date="2018-11-22T13:51:00Z"/>
        </w:rPr>
        <w:pPrChange w:id="4443" w:author="phuong vu" w:date="2018-11-23T13:48:00Z">
          <w:pPr>
            <w:pStyle w:val="Heading3"/>
          </w:pPr>
        </w:pPrChange>
      </w:pPr>
      <w:del w:id="4444" w:author="phuong vu" w:date="2018-11-22T13:51:00Z">
        <w:r w:rsidDel="00C774DC">
          <w:delText>Yêu cầu chất lượng phần mềm</w:delText>
        </w:r>
        <w:bookmarkStart w:id="4445" w:name="_Toc530658686"/>
        <w:bookmarkStart w:id="4446" w:name="_Toc530662410"/>
        <w:bookmarkStart w:id="4447" w:name="_Toc530662877"/>
        <w:bookmarkEnd w:id="4445"/>
        <w:bookmarkEnd w:id="4446"/>
        <w:bookmarkEnd w:id="4447"/>
      </w:del>
    </w:p>
    <w:p w14:paraId="407C4F30" w14:textId="579B386B" w:rsidR="00B22780" w:rsidRPr="007C127C" w:rsidDel="00C774DC" w:rsidRDefault="00B22780" w:rsidP="00E6227B">
      <w:pPr>
        <w:spacing w:line="276" w:lineRule="auto"/>
        <w:ind w:firstLine="720"/>
        <w:rPr>
          <w:del w:id="4448" w:author="phuong vu" w:date="2018-11-22T13:51:00Z"/>
          <w:lang w:val="en-US"/>
        </w:rPr>
        <w:pPrChange w:id="4449" w:author="phuong vu" w:date="2018-11-23T13:48:00Z">
          <w:pPr>
            <w:ind w:firstLine="720"/>
          </w:pPr>
        </w:pPrChange>
      </w:pPr>
      <w:del w:id="4450" w:author="phuong vu" w:date="2018-11-22T13:51:00Z">
        <w:r w:rsidRPr="007C127C" w:rsidDel="00C774DC">
          <w:rPr>
            <w:lang w:val="en-US"/>
          </w:rPr>
          <w:delText xml:space="preserve">Tính đúng đắn: các chức năng của hệ thống hoạt động đúng theo yêu cầu. </w:delText>
        </w:r>
        <w:bookmarkStart w:id="4451" w:name="_Toc530658687"/>
        <w:bookmarkStart w:id="4452" w:name="_Toc530662411"/>
        <w:bookmarkStart w:id="4453" w:name="_Toc530662878"/>
        <w:bookmarkEnd w:id="4451"/>
        <w:bookmarkEnd w:id="4452"/>
        <w:bookmarkEnd w:id="4453"/>
      </w:del>
    </w:p>
    <w:p w14:paraId="7BF6C936" w14:textId="7C8BCEBC" w:rsidR="00B22780" w:rsidRPr="007C127C" w:rsidDel="00C774DC" w:rsidRDefault="00B22780" w:rsidP="00E6227B">
      <w:pPr>
        <w:spacing w:line="276" w:lineRule="auto"/>
        <w:ind w:firstLine="720"/>
        <w:rPr>
          <w:del w:id="4454" w:author="phuong vu" w:date="2018-11-22T13:51:00Z"/>
          <w:lang w:val="en-US"/>
        </w:rPr>
        <w:pPrChange w:id="4455" w:author="phuong vu" w:date="2018-11-23T13:48:00Z">
          <w:pPr>
            <w:ind w:firstLine="720"/>
          </w:pPr>
        </w:pPrChange>
      </w:pPr>
      <w:del w:id="4456" w:author="phuong vu" w:date="2018-11-22T13:51:00Z">
        <w:r w:rsidRPr="007C127C" w:rsidDel="00C774DC">
          <w:rPr>
            <w:lang w:val="en-US"/>
          </w:rPr>
          <w:delText xml:space="preserve">Tính khả chuyển: ứng dụng dễ dàng cài đặt và chạy tốt trên </w:delText>
        </w:r>
        <w:r w:rsidR="002F05BD" w:rsidDel="00C774DC">
          <w:rPr>
            <w:lang w:val="en-US"/>
          </w:rPr>
          <w:delText xml:space="preserve">mọi </w:delText>
        </w:r>
        <w:r w:rsidRPr="007C127C" w:rsidDel="00C774DC">
          <w:rPr>
            <w:lang w:val="en-US"/>
          </w:rPr>
          <w:delText>phiên bản</w:delText>
        </w:r>
        <w:r w:rsidR="002F05BD" w:rsidDel="00C774DC">
          <w:rPr>
            <w:lang w:val="en-US"/>
          </w:rPr>
          <w:delText xml:space="preserve"> từ 5.0 trở lên và nhiều</w:delText>
        </w:r>
        <w:r w:rsidRPr="007C127C" w:rsidDel="00C774DC">
          <w:rPr>
            <w:lang w:val="en-US"/>
          </w:rPr>
          <w:delText xml:space="preserve"> loại thiết bị Android</w:delText>
        </w:r>
        <w:r w:rsidR="002F05BD" w:rsidDel="00C774DC">
          <w:rPr>
            <w:lang w:val="en-US"/>
          </w:rPr>
          <w:delText xml:space="preserve"> khác nhau</w:delText>
        </w:r>
        <w:r w:rsidRPr="007C127C" w:rsidDel="00C774DC">
          <w:rPr>
            <w:lang w:val="en-US"/>
          </w:rPr>
          <w:delText>.</w:delText>
        </w:r>
        <w:bookmarkStart w:id="4457" w:name="_Toc530658688"/>
        <w:bookmarkStart w:id="4458" w:name="_Toc530662412"/>
        <w:bookmarkStart w:id="4459" w:name="_Toc530662879"/>
        <w:bookmarkEnd w:id="4457"/>
        <w:bookmarkEnd w:id="4458"/>
        <w:bookmarkEnd w:id="4459"/>
      </w:del>
    </w:p>
    <w:p w14:paraId="45922895" w14:textId="2B6E1E95" w:rsidR="00B22780" w:rsidRPr="007C127C" w:rsidDel="00C774DC" w:rsidRDefault="00B22780" w:rsidP="00E6227B">
      <w:pPr>
        <w:spacing w:line="276" w:lineRule="auto"/>
        <w:ind w:firstLine="720"/>
        <w:rPr>
          <w:del w:id="4460" w:author="phuong vu" w:date="2018-11-22T13:51:00Z"/>
          <w:lang w:val="en-US"/>
        </w:rPr>
        <w:pPrChange w:id="4461" w:author="phuong vu" w:date="2018-11-23T13:48:00Z">
          <w:pPr>
            <w:ind w:firstLine="720"/>
          </w:pPr>
        </w:pPrChange>
      </w:pPr>
      <w:del w:id="4462" w:author="phuong vu" w:date="2018-11-22T13:51:00Z">
        <w:r w:rsidRPr="007C127C" w:rsidDel="00C774DC">
          <w:rPr>
            <w:lang w:val="en-US"/>
          </w:rPr>
          <w:delText>Tính có thể bảo trì: mã nguồn được viết rõ ràng, dễ đọc, dễ bảo trì</w:delText>
        </w:r>
        <w:r w:rsidR="002F05BD" w:rsidDel="00C774DC">
          <w:rPr>
            <w:lang w:val="en-US"/>
          </w:rPr>
          <w:delText>, cung cấp tài liệu cài đặt phần mềm.</w:delText>
        </w:r>
        <w:bookmarkStart w:id="4463" w:name="_Toc530658689"/>
        <w:bookmarkStart w:id="4464" w:name="_Toc530662413"/>
        <w:bookmarkStart w:id="4465" w:name="_Toc530662880"/>
        <w:bookmarkEnd w:id="4463"/>
        <w:bookmarkEnd w:id="4464"/>
        <w:bookmarkEnd w:id="4465"/>
      </w:del>
    </w:p>
    <w:p w14:paraId="2B19C28A" w14:textId="70BD2068" w:rsidR="002F05BD" w:rsidRPr="007C127C" w:rsidDel="00C774DC" w:rsidRDefault="00B22780" w:rsidP="00E6227B">
      <w:pPr>
        <w:spacing w:line="276" w:lineRule="auto"/>
        <w:ind w:firstLine="720"/>
        <w:rPr>
          <w:del w:id="4466" w:author="phuong vu" w:date="2018-11-22T13:51:00Z"/>
          <w:lang w:val="en-US"/>
        </w:rPr>
        <w:pPrChange w:id="4467" w:author="phuong vu" w:date="2018-11-23T13:48:00Z">
          <w:pPr>
            <w:ind w:firstLine="720"/>
          </w:pPr>
        </w:pPrChange>
      </w:pPr>
      <w:del w:id="4468" w:author="phuong vu" w:date="2018-11-22T13:51:00Z">
        <w:r w:rsidRPr="007C127C" w:rsidDel="00C774DC">
          <w:rPr>
            <w:lang w:val="en-US"/>
          </w:rPr>
          <w:delText>Khả năng chịu lỗi: ứng dụng có khả năng xử lý lỗi khi gặp sự cố, đưa ra thông báo khi gặp lỗi.</w:delText>
        </w:r>
        <w:bookmarkStart w:id="4469" w:name="_Toc530658690"/>
        <w:bookmarkStart w:id="4470" w:name="_Toc530662414"/>
        <w:bookmarkStart w:id="4471" w:name="_Toc530662881"/>
        <w:bookmarkEnd w:id="4469"/>
        <w:bookmarkEnd w:id="4470"/>
        <w:bookmarkEnd w:id="4471"/>
      </w:del>
    </w:p>
    <w:p w14:paraId="311ED7B4" w14:textId="0FD9F243" w:rsidR="002F05BD" w:rsidDel="004F472B" w:rsidRDefault="002F05BD" w:rsidP="00E6227B">
      <w:pPr>
        <w:pStyle w:val="Heading4"/>
        <w:spacing w:line="276" w:lineRule="auto"/>
        <w:rPr>
          <w:del w:id="4472" w:author="phuong vu" w:date="2018-11-16T10:04:00Z"/>
        </w:rPr>
        <w:pPrChange w:id="4473" w:author="phuong vu" w:date="2018-11-23T13:48:00Z">
          <w:pPr>
            <w:pStyle w:val="Heading4"/>
            <w:spacing w:line="360" w:lineRule="auto"/>
          </w:pPr>
        </w:pPrChange>
      </w:pPr>
      <w:del w:id="4474" w:author="phuong vu" w:date="2018-11-16T10:04:00Z">
        <w:r w:rsidDel="004F472B">
          <w:delText>Các quy tắc nghiệp vụ</w:delText>
        </w:r>
        <w:bookmarkStart w:id="4475" w:name="_Toc530605697"/>
        <w:bookmarkStart w:id="4476" w:name="_Toc530657403"/>
        <w:bookmarkStart w:id="4477" w:name="_Toc530658691"/>
        <w:bookmarkStart w:id="4478" w:name="_Toc530662415"/>
        <w:bookmarkStart w:id="4479" w:name="_Toc530662882"/>
        <w:bookmarkEnd w:id="4475"/>
        <w:bookmarkEnd w:id="4476"/>
        <w:bookmarkEnd w:id="4477"/>
        <w:bookmarkEnd w:id="4478"/>
        <w:bookmarkEnd w:id="4479"/>
      </w:del>
    </w:p>
    <w:p w14:paraId="0745E206" w14:textId="6096C06B" w:rsidR="002F05BD" w:rsidDel="004F472B" w:rsidRDefault="002F05BD" w:rsidP="00E6227B">
      <w:pPr>
        <w:spacing w:line="276" w:lineRule="auto"/>
        <w:ind w:firstLine="720"/>
        <w:rPr>
          <w:del w:id="4480" w:author="phuong vu" w:date="2018-11-16T10:04:00Z"/>
        </w:rPr>
        <w:pPrChange w:id="4481" w:author="phuong vu" w:date="2018-11-23T13:48:00Z">
          <w:pPr>
            <w:ind w:firstLine="720"/>
          </w:pPr>
        </w:pPrChange>
      </w:pPr>
      <w:del w:id="4482" w:author="phuong vu" w:date="2018-11-16T10:04:00Z">
        <w:r w:rsidDel="004F472B">
          <w:delText>Trong quá trình phát triển ứng dụng, không sử dụng các phần mềm lậu để phân tích, đặc tả, thiết kế, cài đặt, kiểm thử và triển khai.</w:delText>
        </w:r>
        <w:bookmarkStart w:id="4483" w:name="_Toc530605698"/>
        <w:bookmarkStart w:id="4484" w:name="_Toc530657404"/>
        <w:bookmarkStart w:id="4485" w:name="_Toc530658692"/>
        <w:bookmarkStart w:id="4486" w:name="_Toc530662416"/>
        <w:bookmarkStart w:id="4487" w:name="_Toc530662883"/>
        <w:bookmarkEnd w:id="4483"/>
        <w:bookmarkEnd w:id="4484"/>
        <w:bookmarkEnd w:id="4485"/>
        <w:bookmarkEnd w:id="4486"/>
        <w:bookmarkEnd w:id="4487"/>
      </w:del>
    </w:p>
    <w:p w14:paraId="52F5A647" w14:textId="5BEE0B21" w:rsidR="002F05BD" w:rsidRPr="007C127C" w:rsidDel="004F472B" w:rsidRDefault="002F05BD" w:rsidP="00E6227B">
      <w:pPr>
        <w:spacing w:line="276" w:lineRule="auto"/>
        <w:ind w:firstLine="720"/>
        <w:rPr>
          <w:del w:id="4488" w:author="phuong vu" w:date="2018-11-16T10:04:00Z"/>
        </w:rPr>
        <w:pPrChange w:id="4489" w:author="phuong vu" w:date="2018-11-23T13:48:00Z">
          <w:pPr>
            <w:ind w:firstLine="720"/>
          </w:pPr>
        </w:pPrChange>
      </w:pPr>
      <w:del w:id="4490" w:author="phuong vu" w:date="2018-11-16T10:04:00Z">
        <w:r w:rsidDel="004F472B">
          <w:delText>Ứng dụng không chứa các thông tin sai lệch, không vi phạm các quy định của pháp luật.</w:delText>
        </w:r>
        <w:bookmarkStart w:id="4491" w:name="_Toc530605699"/>
        <w:bookmarkStart w:id="4492" w:name="_Toc530657405"/>
        <w:bookmarkStart w:id="4493" w:name="_Toc530658693"/>
        <w:bookmarkStart w:id="4494" w:name="_Toc530662417"/>
        <w:bookmarkStart w:id="4495" w:name="_Toc530662884"/>
        <w:bookmarkEnd w:id="4491"/>
        <w:bookmarkEnd w:id="4492"/>
        <w:bookmarkEnd w:id="4493"/>
        <w:bookmarkEnd w:id="4494"/>
        <w:bookmarkEnd w:id="4495"/>
      </w:del>
    </w:p>
    <w:p w14:paraId="568271F3" w14:textId="2AD19F26" w:rsidR="00F05D3D" w:rsidRPr="00A14218" w:rsidRDefault="00C774DC" w:rsidP="00E6227B">
      <w:pPr>
        <w:pStyle w:val="Heading1"/>
        <w:spacing w:line="276" w:lineRule="auto"/>
        <w:ind w:left="360"/>
        <w:pPrChange w:id="4496" w:author="phuong vu" w:date="2018-11-23T13:48:00Z">
          <w:pPr>
            <w:pStyle w:val="Heading2"/>
          </w:pPr>
        </w:pPrChange>
      </w:pPr>
      <w:bookmarkStart w:id="4497" w:name="_Toc530662885"/>
      <w:r>
        <w:t>THIẾT KẾ VÀ CÀI ĐẶT</w:t>
      </w:r>
      <w:bookmarkEnd w:id="4497"/>
    </w:p>
    <w:p w14:paraId="11721B01" w14:textId="4C802CAA" w:rsidR="00EC1917" w:rsidRDefault="00EC1917" w:rsidP="00E6227B">
      <w:pPr>
        <w:pStyle w:val="Heading3"/>
        <w:spacing w:line="276" w:lineRule="auto"/>
        <w:pPrChange w:id="4498" w:author="phuong vu" w:date="2018-11-23T13:48:00Z">
          <w:pPr>
            <w:pStyle w:val="Heading3"/>
          </w:pPr>
        </w:pPrChange>
      </w:pPr>
      <w:bookmarkStart w:id="4499" w:name="_Toc530662886"/>
      <w:r>
        <w:t>Kiến tr</w:t>
      </w:r>
      <w:r w:rsidR="006327EB">
        <w:t>ú</w:t>
      </w:r>
      <w:r>
        <w:t>c hệ thống</w:t>
      </w:r>
      <w:bookmarkEnd w:id="4499"/>
    </w:p>
    <w:p w14:paraId="6C3E4ED8" w14:textId="77777777" w:rsidR="00E23E74" w:rsidRPr="006A2C8A" w:rsidRDefault="00E23E74" w:rsidP="00E6227B">
      <w:pPr>
        <w:spacing w:line="276" w:lineRule="auto"/>
        <w:pPrChange w:id="4500" w:author="phuong vu" w:date="2018-11-23T13:48:00Z">
          <w:pPr/>
        </w:pPrChange>
      </w:pPr>
    </w:p>
    <w:p w14:paraId="3FF87DEF" w14:textId="77777777" w:rsidR="00E23E74" w:rsidRDefault="00E23E74" w:rsidP="00E6227B">
      <w:pPr>
        <w:keepNext/>
        <w:spacing w:line="276" w:lineRule="auto"/>
        <w:pPrChange w:id="4501" w:author="phuong vu" w:date="2018-11-23T13:48:00Z">
          <w:pPr>
            <w:keepNext/>
          </w:pPr>
        </w:pPrChange>
      </w:pPr>
      <w:r>
        <w:rPr>
          <w:noProof/>
        </w:rPr>
        <w:drawing>
          <wp:inline distT="0" distB="0" distL="0" distR="0" wp14:anchorId="1818B09C" wp14:editId="208E7473">
            <wp:extent cx="5579745" cy="2105025"/>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2105025"/>
                    </a:xfrm>
                    <a:prstGeom prst="rect">
                      <a:avLst/>
                    </a:prstGeom>
                    <a:noFill/>
                    <a:ln>
                      <a:noFill/>
                    </a:ln>
                  </pic:spPr>
                </pic:pic>
              </a:graphicData>
            </a:graphic>
          </wp:inline>
        </w:drawing>
      </w:r>
    </w:p>
    <w:p w14:paraId="7B94E412" w14:textId="1141C728" w:rsidR="00A14218" w:rsidDel="00C774DC" w:rsidRDefault="00E23E74" w:rsidP="00E6227B">
      <w:pPr>
        <w:pStyle w:val="Caption"/>
        <w:spacing w:line="276" w:lineRule="auto"/>
        <w:rPr>
          <w:del w:id="4502" w:author="phuong vu" w:date="2018-11-22T13:51:00Z"/>
          <w:szCs w:val="26"/>
          <w:lang w:val="en-US"/>
        </w:rPr>
        <w:pPrChange w:id="4503" w:author="phuong vu" w:date="2018-11-23T13:48:00Z">
          <w:pPr>
            <w:pStyle w:val="Caption"/>
          </w:pPr>
        </w:pPrChange>
      </w:pPr>
      <w:bookmarkStart w:id="4504" w:name="_Toc530662928"/>
      <w:r w:rsidRPr="00E4365A">
        <w:rPr>
          <w:szCs w:val="26"/>
        </w:rPr>
        <w:t xml:space="preserve">Hình </w:t>
      </w:r>
      <w:ins w:id="4505"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4506"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4507" w:author="phuong vu" w:date="2018-11-22T18:14:00Z">
        <w:r w:rsidR="00627671">
          <w:rPr>
            <w:noProof/>
            <w:szCs w:val="26"/>
          </w:rPr>
          <w:t>1</w:t>
        </w:r>
        <w:r w:rsidR="00627671">
          <w:rPr>
            <w:szCs w:val="26"/>
          </w:rPr>
          <w:fldChar w:fldCharType="end"/>
        </w:r>
      </w:ins>
      <w:del w:id="4508"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w:delText>
        </w:r>
        <w:r w:rsidR="006C103E" w:rsidDel="00EC5005">
          <w:rPr>
            <w:szCs w:val="26"/>
          </w:rPr>
          <w:fldChar w:fldCharType="end"/>
        </w:r>
      </w:del>
      <w:r w:rsidRPr="00E4365A">
        <w:rPr>
          <w:szCs w:val="26"/>
          <w:lang w:val="en-US"/>
        </w:rPr>
        <w:t xml:space="preserve">: </w:t>
      </w:r>
      <w:del w:id="4509" w:author="phuong vu" w:date="2018-11-18T19:51:00Z">
        <w:r w:rsidRPr="00E4365A" w:rsidDel="000C3B2E">
          <w:rPr>
            <w:szCs w:val="26"/>
            <w:lang w:val="en-US"/>
          </w:rPr>
          <w:delText>Mô hình kiến trúc hệ thống</w:delText>
        </w:r>
      </w:del>
      <w:ins w:id="4510" w:author="phuong vu" w:date="2018-11-18T19:51:00Z">
        <w:r w:rsidR="000C3B2E">
          <w:rPr>
            <w:szCs w:val="26"/>
            <w:lang w:val="en-US"/>
          </w:rPr>
          <w:t>Các thành phần xây dựng hệ thống</w:t>
        </w:r>
      </w:ins>
      <w:bookmarkEnd w:id="4504"/>
    </w:p>
    <w:p w14:paraId="64EBDE18" w14:textId="4E57F5C0" w:rsidR="00E23E74" w:rsidRDefault="00E23E74" w:rsidP="00E6227B">
      <w:pPr>
        <w:pStyle w:val="Caption"/>
        <w:spacing w:line="276" w:lineRule="auto"/>
        <w:rPr>
          <w:lang w:val="en-US"/>
        </w:rPr>
        <w:pPrChange w:id="4511" w:author="phuong vu" w:date="2018-11-23T13:48:00Z">
          <w:pPr/>
        </w:pPrChange>
      </w:pPr>
    </w:p>
    <w:p w14:paraId="343AF6FD" w14:textId="742039A4" w:rsidR="00AD52C9" w:rsidRPr="006A2C8A" w:rsidRDefault="003B08E2" w:rsidP="00E6227B">
      <w:pPr>
        <w:spacing w:line="276" w:lineRule="auto"/>
        <w:pPrChange w:id="4512" w:author="phuong vu" w:date="2018-11-23T13:48:00Z">
          <w:pPr/>
        </w:pPrChange>
      </w:pPr>
      <w:r>
        <w:rPr>
          <w:noProof/>
        </w:rPr>
        <w:lastRenderedPageBreak/>
        <mc:AlternateContent>
          <mc:Choice Requires="wps">
            <w:drawing>
              <wp:anchor distT="0" distB="0" distL="114300" distR="114300" simplePos="0" relativeHeight="251672576" behindDoc="0" locked="0" layoutInCell="1" allowOverlap="1" wp14:anchorId="6F89E235" wp14:editId="497460F7">
                <wp:simplePos x="0" y="0"/>
                <wp:positionH relativeFrom="column">
                  <wp:posOffset>-356870</wp:posOffset>
                </wp:positionH>
                <wp:positionV relativeFrom="paragraph">
                  <wp:posOffset>8046085</wp:posOffset>
                </wp:positionV>
                <wp:extent cx="629412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45C2493C" w14:textId="206F7D4E" w:rsidR="009613AB" w:rsidRPr="00277F44" w:rsidRDefault="009613AB" w:rsidP="00277F44">
                            <w:pPr>
                              <w:pStyle w:val="Caption"/>
                              <w:rPr>
                                <w:noProof/>
                                <w:szCs w:val="26"/>
                              </w:rPr>
                            </w:pPr>
                            <w:bookmarkStart w:id="4513" w:name="_Toc530662929"/>
                            <w:r w:rsidRPr="00277F44">
                              <w:rPr>
                                <w:szCs w:val="26"/>
                              </w:rPr>
                              <w:t xml:space="preserve">Hình </w:t>
                            </w:r>
                            <w:ins w:id="4514" w:author="phuong vu" w:date="2018-11-22T18:14:00Z">
                              <w:r>
                                <w:rPr>
                                  <w:szCs w:val="26"/>
                                </w:rPr>
                                <w:fldChar w:fldCharType="begin"/>
                              </w:r>
                              <w:r>
                                <w:rPr>
                                  <w:szCs w:val="26"/>
                                </w:rPr>
                                <w:instrText xml:space="preserve"> STYLEREF 1 \s </w:instrText>
                              </w:r>
                            </w:ins>
                            <w:r>
                              <w:rPr>
                                <w:szCs w:val="26"/>
                              </w:rPr>
                              <w:fldChar w:fldCharType="separate"/>
                            </w:r>
                            <w:r>
                              <w:rPr>
                                <w:noProof/>
                                <w:szCs w:val="26"/>
                              </w:rPr>
                              <w:t>3</w:t>
                            </w:r>
                            <w:ins w:id="4515" w:author="phuong vu" w:date="2018-11-22T18:14: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4516" w:author="phuong vu" w:date="2018-11-22T18:14:00Z">
                              <w:r>
                                <w:rPr>
                                  <w:noProof/>
                                  <w:szCs w:val="26"/>
                                </w:rPr>
                                <w:t>2</w:t>
                              </w:r>
                              <w:r>
                                <w:rPr>
                                  <w:szCs w:val="26"/>
                                </w:rPr>
                                <w:fldChar w:fldCharType="end"/>
                              </w:r>
                            </w:ins>
                            <w:del w:id="4517"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w:delText>
                              </w:r>
                              <w:r w:rsidDel="00EC5005">
                                <w:rPr>
                                  <w:szCs w:val="26"/>
                                </w:rPr>
                                <w:fldChar w:fldCharType="end"/>
                              </w:r>
                            </w:del>
                            <w:r w:rsidRPr="00277F44">
                              <w:rPr>
                                <w:szCs w:val="26"/>
                                <w:lang w:val="en-US"/>
                              </w:rPr>
                              <w:t xml:space="preserve"> </w:t>
                            </w:r>
                            <w:r w:rsidRPr="00814A06">
                              <w:rPr>
                                <w:szCs w:val="26"/>
                                <w:lang w:val="en-US"/>
                              </w:rPr>
                              <w:t>Sơ đồ phân rã chức năng</w:t>
                            </w:r>
                            <w:bookmarkEnd w:id="45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89E235" id="_x0000_t202" coordsize="21600,21600" o:spt="202" path="m,l,21600r21600,l21600,xe">
                <v:stroke joinstyle="miter"/>
                <v:path gradientshapeok="t" o:connecttype="rect"/>
              </v:shapetype>
              <v:shape id="Text Box 22" o:spid="_x0000_s1026" type="#_x0000_t202" style="position:absolute;left:0;text-align:left;margin-left:-28.1pt;margin-top:633.55pt;width:495.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" stroked="f">
                <v:textbox style="mso-fit-shape-to-text:t" inset="0,0,0,0">
                  <w:txbxContent>
                    <w:p w14:paraId="45C2493C" w14:textId="206F7D4E" w:rsidR="009613AB" w:rsidRPr="00277F44" w:rsidRDefault="009613AB" w:rsidP="00277F44">
                      <w:pPr>
                        <w:pStyle w:val="Caption"/>
                        <w:rPr>
                          <w:noProof/>
                          <w:szCs w:val="26"/>
                        </w:rPr>
                      </w:pPr>
                      <w:bookmarkStart w:id="4518" w:name="_Toc530662929"/>
                      <w:r w:rsidRPr="00277F44">
                        <w:rPr>
                          <w:szCs w:val="26"/>
                        </w:rPr>
                        <w:t xml:space="preserve">Hình </w:t>
                      </w:r>
                      <w:ins w:id="4519" w:author="phuong vu" w:date="2018-11-22T18:14:00Z">
                        <w:r>
                          <w:rPr>
                            <w:szCs w:val="26"/>
                          </w:rPr>
                          <w:fldChar w:fldCharType="begin"/>
                        </w:r>
                        <w:r>
                          <w:rPr>
                            <w:szCs w:val="26"/>
                          </w:rPr>
                          <w:instrText xml:space="preserve"> STYLEREF 1 \s </w:instrText>
                        </w:r>
                      </w:ins>
                      <w:r>
                        <w:rPr>
                          <w:szCs w:val="26"/>
                        </w:rPr>
                        <w:fldChar w:fldCharType="separate"/>
                      </w:r>
                      <w:r>
                        <w:rPr>
                          <w:noProof/>
                          <w:szCs w:val="26"/>
                        </w:rPr>
                        <w:t>3</w:t>
                      </w:r>
                      <w:ins w:id="4520" w:author="phuong vu" w:date="2018-11-22T18:14: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4521" w:author="phuong vu" w:date="2018-11-22T18:14:00Z">
                        <w:r>
                          <w:rPr>
                            <w:noProof/>
                            <w:szCs w:val="26"/>
                          </w:rPr>
                          <w:t>2</w:t>
                        </w:r>
                        <w:r>
                          <w:rPr>
                            <w:szCs w:val="26"/>
                          </w:rPr>
                          <w:fldChar w:fldCharType="end"/>
                        </w:r>
                      </w:ins>
                      <w:del w:id="4522"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w:delText>
                        </w:r>
                        <w:r w:rsidDel="00EC5005">
                          <w:rPr>
                            <w:szCs w:val="26"/>
                          </w:rPr>
                          <w:fldChar w:fldCharType="end"/>
                        </w:r>
                      </w:del>
                      <w:r w:rsidRPr="00277F44">
                        <w:rPr>
                          <w:szCs w:val="26"/>
                          <w:lang w:val="en-US"/>
                        </w:rPr>
                        <w:t xml:space="preserve"> </w:t>
                      </w:r>
                      <w:r w:rsidRPr="00814A06">
                        <w:rPr>
                          <w:szCs w:val="26"/>
                          <w:lang w:val="en-US"/>
                        </w:rPr>
                        <w:t>Sơ đồ phân rã chức năng</w:t>
                      </w:r>
                      <w:bookmarkEnd w:id="4518"/>
                    </w:p>
                  </w:txbxContent>
                </v:textbox>
                <w10:wrap type="topAndBottom"/>
              </v:shape>
            </w:pict>
          </mc:Fallback>
        </mc:AlternateContent>
      </w:r>
      <w:r w:rsidR="0084493D">
        <w:rPr>
          <w:noProof/>
          <w:lang w:val="en-US"/>
        </w:rPr>
        <w:drawing>
          <wp:anchor distT="0" distB="0" distL="114300" distR="114300" simplePos="0" relativeHeight="251670528" behindDoc="0" locked="0" layoutInCell="1" allowOverlap="1" wp14:anchorId="4368A376" wp14:editId="10B8CF2E">
            <wp:simplePos x="0" y="0"/>
            <wp:positionH relativeFrom="margin">
              <wp:align>center</wp:align>
            </wp:positionH>
            <wp:positionV relativeFrom="paragraph">
              <wp:posOffset>908050</wp:posOffset>
            </wp:positionV>
            <wp:extent cx="6294120" cy="7080885"/>
            <wp:effectExtent l="0" t="19050" r="0" b="24765"/>
            <wp:wrapTopAndBottom/>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margin">
              <wp14:pctWidth>0</wp14:pctWidth>
            </wp14:sizeRelH>
            <wp14:sizeRelV relativeFrom="margin">
              <wp14:pctHeight>0</wp14:pctHeight>
            </wp14:sizeRelV>
          </wp:anchor>
        </w:drawing>
      </w:r>
      <w:r w:rsidR="00E23E74">
        <w:rPr>
          <w:lang w:val="en-US"/>
        </w:rPr>
        <w:tab/>
        <w:t xml:space="preserve">Hệ thống được xây dựng theo mô hình </w:t>
      </w:r>
      <w:r w:rsidR="00B548E3">
        <w:rPr>
          <w:lang w:val="en-US"/>
        </w:rPr>
        <w:t>Web Service APIs</w:t>
      </w:r>
      <w:r w:rsidR="00130308">
        <w:rPr>
          <w:lang w:val="en-US"/>
        </w:rPr>
        <w:t>. Với server</w:t>
      </w:r>
      <w:r w:rsidR="00B548E3">
        <w:rPr>
          <w:lang w:val="en-US"/>
        </w:rPr>
        <w:t xml:space="preserve"> API</w:t>
      </w:r>
      <w:r w:rsidR="00130308">
        <w:rPr>
          <w:lang w:val="en-US"/>
        </w:rPr>
        <w:t xml:space="preserve"> được xây dựng dựa trên GraphQL và Postgrahile với nhiệm vụ chính là cung cấp các chức năng thêm, sửa, xóa dữ liệu</w:t>
      </w:r>
      <w:r w:rsidR="00B548E3">
        <w:rPr>
          <w:lang w:val="en-US"/>
        </w:rPr>
        <w:t xml:space="preserve"> và các chức năng xử lí khác</w:t>
      </w:r>
      <w:r w:rsidR="00130308">
        <w:rPr>
          <w:lang w:val="en-US"/>
        </w:rPr>
        <w:t xml:space="preserve"> cho client</w:t>
      </w:r>
      <w:r w:rsidR="00BD1DD9">
        <w:rPr>
          <w:lang w:val="en-US"/>
        </w:rPr>
        <w:t>. Client thực hiện các chức năng cung cấp dữ liệu chuẩn cho server xử lí</w:t>
      </w:r>
      <w:r w:rsidR="00B548E3">
        <w:rPr>
          <w:lang w:val="en-US"/>
        </w:rPr>
        <w:t>.</w:t>
      </w:r>
    </w:p>
    <w:p w14:paraId="2E79B060" w14:textId="137080AE" w:rsidR="00EC1917" w:rsidDel="0039662E" w:rsidRDefault="00EC1917" w:rsidP="00E6227B">
      <w:pPr>
        <w:pStyle w:val="Heading3"/>
        <w:spacing w:line="276" w:lineRule="auto"/>
        <w:rPr>
          <w:del w:id="4523" w:author="phuong vu" w:date="2018-11-21T23:16:00Z"/>
        </w:rPr>
        <w:pPrChange w:id="4524" w:author="phuong vu" w:date="2018-11-23T13:48:00Z">
          <w:pPr>
            <w:pStyle w:val="Heading3"/>
          </w:pPr>
        </w:pPrChange>
      </w:pPr>
      <w:del w:id="4525" w:author="phuong vu" w:date="2018-11-21T23:16:00Z">
        <w:r w:rsidDel="0039662E">
          <w:lastRenderedPageBreak/>
          <w:delText>Sơ đồ USE CASE</w:delText>
        </w:r>
        <w:bookmarkStart w:id="4526" w:name="_Toc530605702"/>
        <w:bookmarkStart w:id="4527" w:name="_Toc530657408"/>
        <w:bookmarkStart w:id="4528" w:name="_Toc530658696"/>
        <w:bookmarkStart w:id="4529" w:name="_Toc530662420"/>
        <w:bookmarkStart w:id="4530" w:name="_Toc530662887"/>
        <w:bookmarkEnd w:id="4526"/>
        <w:bookmarkEnd w:id="4527"/>
        <w:bookmarkEnd w:id="4528"/>
        <w:bookmarkEnd w:id="4529"/>
        <w:bookmarkEnd w:id="4530"/>
      </w:del>
    </w:p>
    <w:p w14:paraId="09ACBA31" w14:textId="0CDF9B8E" w:rsidR="00176856" w:rsidDel="0039662E" w:rsidRDefault="005E7E83" w:rsidP="00E6227B">
      <w:pPr>
        <w:spacing w:line="276" w:lineRule="auto"/>
        <w:jc w:val="center"/>
        <w:rPr>
          <w:del w:id="4531" w:author="phuong vu" w:date="2018-11-21T23:16:00Z"/>
        </w:rPr>
        <w:pPrChange w:id="4532" w:author="phuong vu" w:date="2018-11-23T13:48:00Z">
          <w:pPr>
            <w:pStyle w:val="Heading3"/>
          </w:pPr>
        </w:pPrChange>
      </w:pPr>
      <w:del w:id="4533" w:author="phuong vu" w:date="2018-11-16T10:23:00Z">
        <w:r w:rsidRPr="005E7E83" w:rsidDel="00646D15">
          <w:rPr>
            <w:noProof/>
          </w:rPr>
          <w:drawing>
            <wp:inline distT="0" distB="0" distL="0" distR="0" wp14:anchorId="738E28B4" wp14:editId="5F6762D0">
              <wp:extent cx="5855148" cy="6549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6992" cy="6562638"/>
                      </a:xfrm>
                      <a:prstGeom prst="rect">
                        <a:avLst/>
                      </a:prstGeom>
                      <a:noFill/>
                      <a:ln>
                        <a:noFill/>
                      </a:ln>
                    </pic:spPr>
                  </pic:pic>
                </a:graphicData>
              </a:graphic>
            </wp:inline>
          </w:drawing>
        </w:r>
      </w:del>
      <w:bookmarkStart w:id="4534" w:name="_Toc530605703"/>
      <w:bookmarkStart w:id="4535" w:name="_Toc530657409"/>
      <w:bookmarkStart w:id="4536" w:name="_Toc530658697"/>
      <w:bookmarkStart w:id="4537" w:name="_Toc530662421"/>
      <w:bookmarkStart w:id="4538" w:name="_Toc530662888"/>
      <w:bookmarkEnd w:id="4534"/>
      <w:bookmarkEnd w:id="4535"/>
      <w:bookmarkEnd w:id="4536"/>
      <w:bookmarkEnd w:id="4537"/>
      <w:bookmarkEnd w:id="4538"/>
    </w:p>
    <w:p w14:paraId="2E305A58" w14:textId="79C6F3C7" w:rsidR="00BD1DD9" w:rsidRPr="006A2C8A" w:rsidDel="0039662E" w:rsidRDefault="00176856" w:rsidP="00E6227B">
      <w:pPr>
        <w:pStyle w:val="Caption"/>
        <w:spacing w:line="276" w:lineRule="auto"/>
        <w:rPr>
          <w:del w:id="4539" w:author="phuong vu" w:date="2018-11-21T23:16:00Z"/>
        </w:rPr>
        <w:pPrChange w:id="4540" w:author="phuong vu" w:date="2018-11-23T13:48:00Z">
          <w:pPr>
            <w:pStyle w:val="Caption"/>
          </w:pPr>
        </w:pPrChange>
      </w:pPr>
      <w:del w:id="4541" w:author="phuong vu" w:date="2018-11-21T23:16:00Z">
        <w:r w:rsidRPr="00E4365A" w:rsidDel="0039662E">
          <w:rPr>
            <w:szCs w:val="26"/>
          </w:rPr>
          <w:delText xml:space="preserve">Hình </w:delText>
        </w:r>
      </w:del>
      <w:del w:id="4542" w:author="phuong vu" w:date="2018-11-16T11:28:00Z">
        <w:r w:rsidR="006C103E" w:rsidDel="00EC5005">
          <w:rPr>
            <w:i w:val="0"/>
            <w:iCs w:val="0"/>
          </w:rPr>
          <w:fldChar w:fldCharType="begin"/>
        </w:r>
        <w:r w:rsidR="006C103E" w:rsidDel="00EC5005">
          <w:rPr>
            <w:szCs w:val="26"/>
          </w:rPr>
          <w:delInstrText xml:space="preserve"> STYLEREF 1 \s </w:delInstrText>
        </w:r>
        <w:r w:rsidR="006C103E" w:rsidDel="00EC5005">
          <w:rPr>
            <w:i w:val="0"/>
            <w:iCs w:val="0"/>
          </w:rPr>
          <w:fldChar w:fldCharType="separate"/>
        </w:r>
        <w:r w:rsidR="006C103E" w:rsidDel="00EC5005">
          <w:rPr>
            <w:noProof/>
            <w:szCs w:val="26"/>
          </w:rPr>
          <w:delText>3</w:delText>
        </w:r>
        <w:r w:rsidR="006C103E" w:rsidDel="00EC5005">
          <w:rPr>
            <w:i w:val="0"/>
            <w:iCs w:val="0"/>
          </w:rPr>
          <w:fldChar w:fldCharType="end"/>
        </w:r>
        <w:r w:rsidR="006C103E" w:rsidDel="00EC5005">
          <w:rPr>
            <w:szCs w:val="26"/>
          </w:rPr>
          <w:delText>.</w:delText>
        </w:r>
        <w:r w:rsidR="006C103E" w:rsidDel="00EC5005">
          <w:rPr>
            <w:i w:val="0"/>
            <w:iCs w:val="0"/>
          </w:rPr>
          <w:fldChar w:fldCharType="begin"/>
        </w:r>
        <w:r w:rsidR="006C103E" w:rsidDel="00EC5005">
          <w:rPr>
            <w:szCs w:val="26"/>
          </w:rPr>
          <w:delInstrText xml:space="preserve"> SEQ Hình \* ARABIC \s 1 </w:delInstrText>
        </w:r>
        <w:r w:rsidR="006C103E" w:rsidDel="00EC5005">
          <w:rPr>
            <w:i w:val="0"/>
            <w:iCs w:val="0"/>
          </w:rPr>
          <w:fldChar w:fldCharType="separate"/>
        </w:r>
        <w:r w:rsidR="006C103E" w:rsidDel="00EC5005">
          <w:rPr>
            <w:noProof/>
            <w:szCs w:val="26"/>
          </w:rPr>
          <w:delText>3</w:delText>
        </w:r>
        <w:r w:rsidR="006C103E" w:rsidDel="00EC5005">
          <w:rPr>
            <w:i w:val="0"/>
            <w:iCs w:val="0"/>
          </w:rPr>
          <w:fldChar w:fldCharType="end"/>
        </w:r>
      </w:del>
      <w:del w:id="4543" w:author="phuong vu" w:date="2018-11-21T23:16:00Z">
        <w:r w:rsidRPr="00E4365A" w:rsidDel="0039662E">
          <w:rPr>
            <w:szCs w:val="26"/>
            <w:lang w:val="en-US"/>
          </w:rPr>
          <w:delText xml:space="preserve"> Sơ đồ USE CASE</w:delText>
        </w:r>
        <w:bookmarkStart w:id="4544" w:name="_Toc530605704"/>
        <w:bookmarkStart w:id="4545" w:name="_Toc530657410"/>
        <w:bookmarkStart w:id="4546" w:name="_Toc530658698"/>
        <w:bookmarkStart w:id="4547" w:name="_Toc530662422"/>
        <w:bookmarkStart w:id="4548" w:name="_Toc530662889"/>
        <w:bookmarkEnd w:id="4544"/>
        <w:bookmarkEnd w:id="4545"/>
        <w:bookmarkEnd w:id="4546"/>
        <w:bookmarkEnd w:id="4547"/>
        <w:bookmarkEnd w:id="4548"/>
      </w:del>
    </w:p>
    <w:p w14:paraId="3E178335" w14:textId="3E6F13E8" w:rsidR="004A77C2" w:rsidDel="007625B6" w:rsidRDefault="004A77C2" w:rsidP="00E6227B">
      <w:pPr>
        <w:pStyle w:val="Heading3"/>
        <w:spacing w:line="276" w:lineRule="auto"/>
        <w:rPr>
          <w:del w:id="4549" w:author="phuong vu" w:date="2018-11-16T10:35:00Z"/>
        </w:rPr>
        <w:pPrChange w:id="4550" w:author="phuong vu" w:date="2018-11-23T13:48:00Z">
          <w:pPr>
            <w:pStyle w:val="Heading3"/>
          </w:pPr>
        </w:pPrChange>
      </w:pPr>
      <w:del w:id="4551" w:author="phuong vu" w:date="2018-11-16T10:35:00Z">
        <w:r w:rsidDel="007625B6">
          <w:delText>Sơ đồ phân rã USE CASE</w:delText>
        </w:r>
        <w:bookmarkStart w:id="4552" w:name="_Toc530605705"/>
        <w:bookmarkStart w:id="4553" w:name="_Toc530657411"/>
        <w:bookmarkStart w:id="4554" w:name="_Toc530658699"/>
        <w:bookmarkStart w:id="4555" w:name="_Toc530662423"/>
        <w:bookmarkStart w:id="4556" w:name="_Toc530662890"/>
        <w:bookmarkEnd w:id="4552"/>
        <w:bookmarkEnd w:id="4553"/>
        <w:bookmarkEnd w:id="4554"/>
        <w:bookmarkEnd w:id="4555"/>
        <w:bookmarkEnd w:id="4556"/>
      </w:del>
    </w:p>
    <w:p w14:paraId="6F5A1A58" w14:textId="465B7D54" w:rsidR="00C84B71" w:rsidRDefault="00C84B71" w:rsidP="00E6227B">
      <w:pPr>
        <w:pStyle w:val="Heading3"/>
        <w:spacing w:line="276" w:lineRule="auto"/>
        <w:rPr>
          <w:ins w:id="4557" w:author="phuong vu" w:date="2018-11-16T10:35:00Z"/>
        </w:rPr>
        <w:pPrChange w:id="4558" w:author="phuong vu" w:date="2018-11-23T13:48:00Z">
          <w:pPr>
            <w:pStyle w:val="Heading3"/>
          </w:pPr>
        </w:pPrChange>
      </w:pPr>
      <w:bookmarkStart w:id="4559" w:name="_Toc530662891"/>
      <w:r>
        <w:t xml:space="preserve">Sơ đồ </w:t>
      </w:r>
      <w:r w:rsidR="001A6E15">
        <w:t>C</w:t>
      </w:r>
      <w:r>
        <w:t>DM</w:t>
      </w:r>
      <w:bookmarkEnd w:id="4559"/>
    </w:p>
    <w:p w14:paraId="45E5156B" w14:textId="77777777" w:rsidR="00EC5005" w:rsidRDefault="00EC5005" w:rsidP="00E6227B">
      <w:pPr>
        <w:keepNext/>
        <w:spacing w:line="276" w:lineRule="auto"/>
        <w:rPr>
          <w:ins w:id="4560" w:author="phuong vu" w:date="2018-11-16T11:28:00Z"/>
        </w:rPr>
        <w:pPrChange w:id="4561" w:author="phuong vu" w:date="2018-11-23T13:48:00Z">
          <w:pPr/>
        </w:pPrChange>
      </w:pPr>
      <w:ins w:id="4562" w:author="phuong vu" w:date="2018-11-16T11:27:00Z">
        <w:r w:rsidRPr="00EC5005">
          <w:rPr>
            <w:noProof/>
            <w:lang w:val="en-US"/>
          </w:rPr>
          <w:drawing>
            <wp:inline distT="0" distB="0" distL="0" distR="0" wp14:anchorId="094C753B" wp14:editId="1C469F1B">
              <wp:extent cx="5905500" cy="78200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05500" cy="7820025"/>
                      </a:xfrm>
                      <a:prstGeom prst="rect">
                        <a:avLst/>
                      </a:prstGeom>
                      <a:noFill/>
                      <a:ln>
                        <a:noFill/>
                      </a:ln>
                    </pic:spPr>
                  </pic:pic>
                </a:graphicData>
              </a:graphic>
            </wp:inline>
          </w:drawing>
        </w:r>
      </w:ins>
    </w:p>
    <w:p w14:paraId="3EE3D562" w14:textId="783BAAD8" w:rsidR="007625B6" w:rsidRPr="00891537" w:rsidRDefault="00EC5005" w:rsidP="00E6227B">
      <w:pPr>
        <w:pStyle w:val="Caption"/>
        <w:spacing w:line="276" w:lineRule="auto"/>
        <w:pPrChange w:id="4563" w:author="phuong vu" w:date="2018-11-23T13:48:00Z">
          <w:pPr>
            <w:pStyle w:val="Heading3"/>
          </w:pPr>
        </w:pPrChange>
      </w:pPr>
      <w:bookmarkStart w:id="4564" w:name="_Toc530662930"/>
      <w:ins w:id="4565" w:author="phuong vu" w:date="2018-11-16T11:28:00Z">
        <w:r w:rsidRPr="00891537">
          <w:rPr>
            <w:szCs w:val="26"/>
          </w:rPr>
          <w:t xml:space="preserve">Hình </w:t>
        </w:r>
      </w:ins>
      <w:ins w:id="4566"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4567"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4568" w:author="phuong vu" w:date="2018-11-22T18:14:00Z">
        <w:r w:rsidR="00627671">
          <w:rPr>
            <w:noProof/>
            <w:szCs w:val="26"/>
          </w:rPr>
          <w:t>3</w:t>
        </w:r>
        <w:r w:rsidR="00627671">
          <w:rPr>
            <w:szCs w:val="26"/>
          </w:rPr>
          <w:fldChar w:fldCharType="end"/>
        </w:r>
      </w:ins>
      <w:ins w:id="4569" w:author="phuong vu" w:date="2018-11-16T11:28:00Z">
        <w:r w:rsidRPr="00EC5005">
          <w:rPr>
            <w:szCs w:val="26"/>
            <w:lang w:val="en-US"/>
            <w:rPrChange w:id="4570" w:author="phuong vu" w:date="2018-11-16T11:28:00Z">
              <w:rPr>
                <w:b w:val="0"/>
                <w:i/>
                <w:iCs/>
              </w:rPr>
            </w:rPrChange>
          </w:rPr>
          <w:t xml:space="preserve"> Sơ </w:t>
        </w:r>
        <w:r>
          <w:rPr>
            <w:szCs w:val="26"/>
            <w:lang w:val="en-US"/>
          </w:rPr>
          <w:t>đ</w:t>
        </w:r>
        <w:r w:rsidRPr="00EC5005">
          <w:rPr>
            <w:szCs w:val="26"/>
            <w:lang w:val="en-US"/>
            <w:rPrChange w:id="4571" w:author="phuong vu" w:date="2018-11-16T11:28:00Z">
              <w:rPr>
                <w:b w:val="0"/>
                <w:i/>
                <w:iCs/>
              </w:rPr>
            </w:rPrChange>
          </w:rPr>
          <w:t>ồ mô hình quan hệ thực thể ở mức luận lý</w:t>
        </w:r>
      </w:ins>
      <w:bookmarkEnd w:id="4564"/>
    </w:p>
    <w:p w14:paraId="27AB324E" w14:textId="07457F3A" w:rsidR="001A6E15" w:rsidRDefault="001A6E15" w:rsidP="00E6227B">
      <w:pPr>
        <w:pStyle w:val="Heading3"/>
        <w:spacing w:line="276" w:lineRule="auto"/>
        <w:pPrChange w:id="4572" w:author="phuong vu" w:date="2018-11-23T13:48:00Z">
          <w:pPr>
            <w:pStyle w:val="Heading3"/>
          </w:pPr>
        </w:pPrChange>
      </w:pPr>
      <w:bookmarkStart w:id="4573" w:name="_Toc530662892"/>
      <w:r>
        <w:lastRenderedPageBreak/>
        <w:t>Sơ đồ LDM</w:t>
      </w:r>
      <w:bookmarkEnd w:id="4573"/>
    </w:p>
    <w:p w14:paraId="244D096B" w14:textId="54932051" w:rsidR="009E7EFF" w:rsidRPr="00277F44" w:rsidRDefault="008904F6" w:rsidP="00E6227B">
      <w:pPr>
        <w:spacing w:line="276" w:lineRule="auto"/>
        <w:ind w:left="720"/>
        <w:rPr>
          <w:lang w:val="en-US"/>
        </w:rPr>
        <w:pPrChange w:id="4574" w:author="phuong vu" w:date="2018-11-23T13:48:00Z">
          <w:pPr>
            <w:ind w:left="720"/>
          </w:pPr>
        </w:pPrChange>
      </w:pPr>
      <w:r>
        <w:rPr>
          <w:lang w:val="en-US"/>
        </w:rPr>
        <w:t xml:space="preserve">Xem phụ lục trang </w:t>
      </w:r>
      <w:r>
        <w:rPr>
          <w:lang w:val="en-US"/>
        </w:rPr>
        <w:fldChar w:fldCharType="begin"/>
      </w:r>
      <w:r>
        <w:rPr>
          <w:lang w:val="en-US"/>
        </w:rPr>
        <w:instrText xml:space="preserve"> PAGEREF _Ref530053515 \h </w:instrText>
      </w:r>
      <w:r>
        <w:rPr>
          <w:lang w:val="en-US"/>
        </w:rPr>
      </w:r>
      <w:r>
        <w:rPr>
          <w:lang w:val="en-US"/>
        </w:rPr>
        <w:fldChar w:fldCharType="separate"/>
      </w:r>
      <w:ins w:id="4575" w:author="phuong vu" w:date="2018-11-23T11:00:00Z">
        <w:r w:rsidR="00324D06">
          <w:rPr>
            <w:noProof/>
            <w:lang w:val="en-US"/>
          </w:rPr>
          <w:t>95</w:t>
        </w:r>
      </w:ins>
      <w:del w:id="4576" w:author="phuong vu" w:date="2018-11-16T10:05:00Z">
        <w:r w:rsidR="000536DA" w:rsidDel="0090723F">
          <w:rPr>
            <w:noProof/>
            <w:lang w:val="en-US"/>
          </w:rPr>
          <w:delText>71</w:delText>
        </w:r>
      </w:del>
      <w:r>
        <w:rPr>
          <w:lang w:val="en-US"/>
        </w:rPr>
        <w:fldChar w:fldCharType="end"/>
      </w:r>
    </w:p>
    <w:p w14:paraId="4FBF77B2" w14:textId="23EFAAF1" w:rsidR="00CB1F1C" w:rsidRDefault="00EC1917" w:rsidP="00E6227B">
      <w:pPr>
        <w:pStyle w:val="Heading3"/>
        <w:spacing w:line="276" w:lineRule="auto"/>
        <w:rPr>
          <w:ins w:id="4577" w:author="phuong vu" w:date="2018-11-16T12:09:00Z"/>
        </w:rPr>
        <w:pPrChange w:id="4578" w:author="phuong vu" w:date="2018-11-23T13:48:00Z">
          <w:pPr>
            <w:pStyle w:val="Heading3"/>
          </w:pPr>
        </w:pPrChange>
      </w:pPr>
      <w:bookmarkStart w:id="4579" w:name="_Toc530662893"/>
      <w:r>
        <w:t>Thiết kế dữ liệu</w:t>
      </w:r>
      <w:bookmarkEnd w:id="4579"/>
    </w:p>
    <w:tbl>
      <w:tblPr>
        <w:tblW w:w="8782" w:type="dxa"/>
        <w:tblInd w:w="-5" w:type="dxa"/>
        <w:tblLook w:val="04A0" w:firstRow="1" w:lastRow="0" w:firstColumn="1" w:lastColumn="0" w:noHBand="0" w:noVBand="1"/>
        <w:tblPrChange w:id="4580" w:author="phuong vu" w:date="2018-11-16T12:10:00Z">
          <w:tblPr>
            <w:tblW w:w="8923" w:type="dxa"/>
            <w:tblInd w:w="-5" w:type="dxa"/>
            <w:tblLook w:val="04A0" w:firstRow="1" w:lastRow="0" w:firstColumn="1" w:lastColumn="0" w:noHBand="0" w:noVBand="1"/>
          </w:tblPr>
        </w:tblPrChange>
      </w:tblPr>
      <w:tblGrid>
        <w:gridCol w:w="619"/>
        <w:gridCol w:w="3341"/>
        <w:gridCol w:w="4822"/>
        <w:tblGridChange w:id="4581">
          <w:tblGrid>
            <w:gridCol w:w="5"/>
            <w:gridCol w:w="538"/>
            <w:gridCol w:w="76"/>
            <w:gridCol w:w="3217"/>
            <w:gridCol w:w="124"/>
            <w:gridCol w:w="4822"/>
            <w:gridCol w:w="785"/>
            <w:gridCol w:w="681"/>
          </w:tblGrid>
        </w:tblGridChange>
      </w:tblGrid>
      <w:tr w:rsidR="0019031B" w:rsidRPr="0019031B" w14:paraId="5E833688" w14:textId="77777777" w:rsidTr="00A76F8C">
        <w:trPr>
          <w:trHeight w:val="292"/>
          <w:ins w:id="4582" w:author="phuong vu" w:date="2018-11-16T12:09:00Z"/>
          <w:trPrChange w:id="4583" w:author="phuong vu" w:date="2018-11-16T12:10:00Z">
            <w:trPr>
              <w:gridBefore w:val="1"/>
              <w:gridAfter w:val="0"/>
              <w:trHeight w:val="291"/>
            </w:trPr>
          </w:trPrChange>
        </w:trPr>
        <w:tc>
          <w:tcPr>
            <w:tcW w:w="619"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4584" w:author="phuong vu" w:date="2018-11-16T12:10:00Z">
              <w:tcPr>
                <w:tcW w:w="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03CD9382" w14:textId="77777777" w:rsidR="0019031B" w:rsidRPr="0019031B" w:rsidRDefault="0019031B" w:rsidP="00E6227B">
            <w:pPr>
              <w:spacing w:after="0" w:line="276" w:lineRule="auto"/>
              <w:jc w:val="center"/>
              <w:rPr>
                <w:ins w:id="4585" w:author="phuong vu" w:date="2018-11-16T12:09:00Z"/>
                <w:rFonts w:ascii="Calibri" w:eastAsia="Times New Roman" w:hAnsi="Calibri" w:cs="Calibri"/>
                <w:b/>
                <w:bCs/>
                <w:color w:val="000000"/>
                <w:sz w:val="22"/>
                <w:szCs w:val="22"/>
                <w:lang w:val="en-US"/>
              </w:rPr>
              <w:pPrChange w:id="4586" w:author="phuong vu" w:date="2018-11-23T13:48:00Z">
                <w:pPr>
                  <w:spacing w:after="0" w:line="240" w:lineRule="auto"/>
                  <w:jc w:val="center"/>
                </w:pPr>
              </w:pPrChange>
            </w:pPr>
            <w:ins w:id="4587" w:author="phuong vu" w:date="2018-11-16T12:09:00Z">
              <w:r w:rsidRPr="0019031B">
                <w:rPr>
                  <w:rFonts w:ascii="Calibri" w:eastAsia="Times New Roman" w:hAnsi="Calibri" w:cs="Calibri"/>
                  <w:b/>
                  <w:bCs/>
                  <w:color w:val="000000"/>
                  <w:sz w:val="22"/>
                  <w:szCs w:val="22"/>
                  <w:lang w:val="en-US"/>
                </w:rPr>
                <w:t>STT</w:t>
              </w:r>
            </w:ins>
          </w:p>
        </w:tc>
        <w:tc>
          <w:tcPr>
            <w:tcW w:w="3341" w:type="dxa"/>
            <w:tcBorders>
              <w:top w:val="single" w:sz="4" w:space="0" w:color="auto"/>
              <w:left w:val="nil"/>
              <w:bottom w:val="single" w:sz="4" w:space="0" w:color="auto"/>
              <w:right w:val="single" w:sz="4" w:space="0" w:color="auto"/>
            </w:tcBorders>
            <w:shd w:val="clear" w:color="auto" w:fill="auto"/>
            <w:noWrap/>
            <w:vAlign w:val="bottom"/>
            <w:hideMark/>
            <w:tcPrChange w:id="4588" w:author="phuong vu" w:date="2018-11-16T12:10:00Z">
              <w:tcPr>
                <w:tcW w:w="2744" w:type="dxa"/>
                <w:gridSpan w:val="2"/>
                <w:tcBorders>
                  <w:top w:val="single" w:sz="4" w:space="0" w:color="auto"/>
                  <w:left w:val="nil"/>
                  <w:bottom w:val="single" w:sz="4" w:space="0" w:color="auto"/>
                  <w:right w:val="single" w:sz="4" w:space="0" w:color="auto"/>
                </w:tcBorders>
                <w:shd w:val="clear" w:color="auto" w:fill="auto"/>
                <w:noWrap/>
                <w:vAlign w:val="bottom"/>
                <w:hideMark/>
              </w:tcPr>
            </w:tcPrChange>
          </w:tcPr>
          <w:p w14:paraId="00A09A47" w14:textId="77777777" w:rsidR="0019031B" w:rsidRPr="0019031B" w:rsidRDefault="0019031B" w:rsidP="00E6227B">
            <w:pPr>
              <w:spacing w:after="0" w:line="276" w:lineRule="auto"/>
              <w:jc w:val="center"/>
              <w:rPr>
                <w:ins w:id="4589" w:author="phuong vu" w:date="2018-11-16T12:09:00Z"/>
                <w:rFonts w:ascii="Calibri" w:eastAsia="Times New Roman" w:hAnsi="Calibri" w:cs="Calibri"/>
                <w:b/>
                <w:bCs/>
                <w:color w:val="000000"/>
                <w:sz w:val="22"/>
                <w:szCs w:val="22"/>
                <w:lang w:val="en-US"/>
              </w:rPr>
              <w:pPrChange w:id="4590" w:author="phuong vu" w:date="2018-11-23T13:48:00Z">
                <w:pPr>
                  <w:spacing w:after="0" w:line="240" w:lineRule="auto"/>
                  <w:jc w:val="center"/>
                </w:pPr>
              </w:pPrChange>
            </w:pPr>
            <w:ins w:id="4591" w:author="phuong vu" w:date="2018-11-16T12:09:00Z">
              <w:r w:rsidRPr="0019031B">
                <w:rPr>
                  <w:rFonts w:ascii="Calibri" w:eastAsia="Times New Roman" w:hAnsi="Calibri" w:cs="Calibri"/>
                  <w:b/>
                  <w:bCs/>
                  <w:color w:val="000000"/>
                  <w:sz w:val="22"/>
                  <w:szCs w:val="22"/>
                  <w:lang w:val="en-US"/>
                </w:rPr>
                <w:t>Tên bảng</w:t>
              </w:r>
            </w:ins>
          </w:p>
        </w:tc>
        <w:tc>
          <w:tcPr>
            <w:tcW w:w="4822" w:type="dxa"/>
            <w:tcBorders>
              <w:top w:val="single" w:sz="4" w:space="0" w:color="auto"/>
              <w:left w:val="nil"/>
              <w:bottom w:val="single" w:sz="4" w:space="0" w:color="auto"/>
              <w:right w:val="single" w:sz="4" w:space="0" w:color="auto"/>
            </w:tcBorders>
            <w:shd w:val="clear" w:color="auto" w:fill="auto"/>
            <w:noWrap/>
            <w:vAlign w:val="bottom"/>
            <w:hideMark/>
            <w:tcPrChange w:id="4592" w:author="phuong vu" w:date="2018-11-16T12:10:00Z">
              <w:tcPr>
                <w:tcW w:w="5731" w:type="dxa"/>
                <w:gridSpan w:val="3"/>
                <w:tcBorders>
                  <w:top w:val="single" w:sz="4" w:space="0" w:color="auto"/>
                  <w:left w:val="nil"/>
                  <w:bottom w:val="single" w:sz="4" w:space="0" w:color="auto"/>
                  <w:right w:val="single" w:sz="4" w:space="0" w:color="auto"/>
                </w:tcBorders>
                <w:shd w:val="clear" w:color="auto" w:fill="auto"/>
                <w:noWrap/>
                <w:vAlign w:val="bottom"/>
                <w:hideMark/>
              </w:tcPr>
            </w:tcPrChange>
          </w:tcPr>
          <w:p w14:paraId="2C4B442D" w14:textId="77777777" w:rsidR="0019031B" w:rsidRPr="0019031B" w:rsidRDefault="0019031B" w:rsidP="00E6227B">
            <w:pPr>
              <w:spacing w:after="0" w:line="276" w:lineRule="auto"/>
              <w:jc w:val="center"/>
              <w:rPr>
                <w:ins w:id="4593" w:author="phuong vu" w:date="2018-11-16T12:09:00Z"/>
                <w:rFonts w:ascii="Calibri" w:eastAsia="Times New Roman" w:hAnsi="Calibri" w:cs="Calibri"/>
                <w:b/>
                <w:bCs/>
                <w:color w:val="000000"/>
                <w:sz w:val="22"/>
                <w:szCs w:val="22"/>
                <w:lang w:val="en-US"/>
              </w:rPr>
              <w:pPrChange w:id="4594" w:author="phuong vu" w:date="2018-11-23T13:48:00Z">
                <w:pPr>
                  <w:spacing w:after="0" w:line="240" w:lineRule="auto"/>
                  <w:jc w:val="center"/>
                </w:pPr>
              </w:pPrChange>
            </w:pPr>
            <w:ins w:id="4595" w:author="phuong vu" w:date="2018-11-16T12:09:00Z">
              <w:r w:rsidRPr="0019031B">
                <w:rPr>
                  <w:rFonts w:ascii="Calibri" w:eastAsia="Times New Roman" w:hAnsi="Calibri" w:cs="Calibri"/>
                  <w:b/>
                  <w:bCs/>
                  <w:color w:val="000000"/>
                  <w:sz w:val="22"/>
                  <w:szCs w:val="22"/>
                  <w:lang w:val="en-US"/>
                </w:rPr>
                <w:t>Diễn giải</w:t>
              </w:r>
            </w:ins>
          </w:p>
        </w:tc>
      </w:tr>
      <w:tr w:rsidR="00CF0C7E" w:rsidRPr="0019031B" w14:paraId="30FEFC51" w14:textId="77777777" w:rsidTr="00A76F8C">
        <w:tblPrEx>
          <w:tblPrExChange w:id="4596" w:author="phuong vu" w:date="2018-11-16T12:10:00Z">
            <w:tblPrEx>
              <w:tblW w:w="9562" w:type="dxa"/>
            </w:tblPrEx>
          </w:tblPrExChange>
        </w:tblPrEx>
        <w:trPr>
          <w:trHeight w:val="322"/>
          <w:ins w:id="4597" w:author="phuong vu" w:date="2018-11-16T12:09:00Z"/>
          <w:trPrChange w:id="4598" w:author="phuong vu" w:date="2018-11-16T12:10: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599"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ACFEFFC" w14:textId="77777777" w:rsidR="00CF0C7E" w:rsidRPr="0019031B" w:rsidRDefault="00CF0C7E" w:rsidP="00E6227B">
            <w:pPr>
              <w:spacing w:after="0" w:line="276" w:lineRule="auto"/>
              <w:jc w:val="center"/>
              <w:rPr>
                <w:ins w:id="4600" w:author="phuong vu" w:date="2018-11-16T12:09:00Z"/>
                <w:rFonts w:ascii="Calibri" w:eastAsia="Times New Roman" w:hAnsi="Calibri" w:cs="Calibri"/>
                <w:color w:val="000000"/>
                <w:sz w:val="22"/>
                <w:szCs w:val="22"/>
                <w:lang w:val="en-US"/>
              </w:rPr>
              <w:pPrChange w:id="4601" w:author="phuong vu" w:date="2018-11-23T13:48:00Z">
                <w:pPr>
                  <w:spacing w:after="0" w:line="240" w:lineRule="auto"/>
                  <w:jc w:val="center"/>
                </w:pPr>
              </w:pPrChange>
            </w:pPr>
            <w:ins w:id="4602" w:author="phuong vu" w:date="2018-11-16T12:09:00Z">
              <w:r w:rsidRPr="0019031B">
                <w:rPr>
                  <w:rFonts w:ascii="Calibri" w:eastAsia="Times New Roman" w:hAnsi="Calibri" w:cs="Calibri"/>
                  <w:color w:val="000000"/>
                  <w:sz w:val="22"/>
                  <w:szCs w:val="22"/>
                </w:rPr>
                <w:t>1</w:t>
              </w:r>
            </w:ins>
          </w:p>
        </w:tc>
        <w:tc>
          <w:tcPr>
            <w:tcW w:w="3341" w:type="dxa"/>
            <w:tcBorders>
              <w:top w:val="nil"/>
              <w:left w:val="nil"/>
              <w:bottom w:val="single" w:sz="4" w:space="0" w:color="auto"/>
              <w:right w:val="single" w:sz="4" w:space="0" w:color="auto"/>
            </w:tcBorders>
            <w:shd w:val="clear" w:color="auto" w:fill="auto"/>
            <w:noWrap/>
            <w:vAlign w:val="center"/>
            <w:hideMark/>
            <w:tcPrChange w:id="4603" w:author="phuong vu" w:date="2018-11-16T12:10: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6368058" w14:textId="2D4BF2D0" w:rsidR="00CF0C7E" w:rsidRPr="0019031B" w:rsidRDefault="00CF0C7E" w:rsidP="00E6227B">
            <w:pPr>
              <w:spacing w:after="0" w:line="276" w:lineRule="auto"/>
              <w:rPr>
                <w:ins w:id="4604" w:author="phuong vu" w:date="2018-11-16T12:09:00Z"/>
                <w:rFonts w:ascii="Times New Roman" w:eastAsia="Times New Roman" w:hAnsi="Times New Roman" w:cs="Times New Roman"/>
                <w:color w:val="000000"/>
                <w:lang w:val="en-US"/>
              </w:rPr>
              <w:pPrChange w:id="4605" w:author="phuong vu" w:date="2018-11-23T13:48:00Z">
                <w:pPr>
                  <w:spacing w:after="0" w:line="240" w:lineRule="auto"/>
                </w:pPr>
              </w:pPrChange>
            </w:pPr>
            <w:ins w:id="4606" w:author="phuong vu" w:date="2018-11-16T12:32:00Z">
              <w:r>
                <w:rPr>
                  <w:color w:val="000000"/>
                </w:rPr>
                <w:t>BILL</w:t>
              </w:r>
            </w:ins>
          </w:p>
        </w:tc>
        <w:tc>
          <w:tcPr>
            <w:tcW w:w="4822" w:type="dxa"/>
            <w:tcBorders>
              <w:top w:val="nil"/>
              <w:left w:val="nil"/>
              <w:bottom w:val="single" w:sz="4" w:space="0" w:color="auto"/>
              <w:right w:val="single" w:sz="4" w:space="0" w:color="auto"/>
            </w:tcBorders>
            <w:shd w:val="clear" w:color="auto" w:fill="auto"/>
            <w:noWrap/>
            <w:vAlign w:val="center"/>
            <w:hideMark/>
            <w:tcPrChange w:id="4607" w:author="phuong vu" w:date="2018-11-16T12:10: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33E69C17" w14:textId="304BD4CF" w:rsidR="00CF0C7E" w:rsidRPr="0019031B" w:rsidRDefault="00CF0C7E" w:rsidP="00E6227B">
            <w:pPr>
              <w:spacing w:after="0" w:line="276" w:lineRule="auto"/>
              <w:rPr>
                <w:ins w:id="4608" w:author="phuong vu" w:date="2018-11-16T12:09:00Z"/>
                <w:rFonts w:ascii="Times New Roman" w:eastAsia="Times New Roman" w:hAnsi="Times New Roman" w:cs="Times New Roman"/>
                <w:color w:val="000000"/>
                <w:lang w:val="en-US"/>
              </w:rPr>
              <w:pPrChange w:id="4609" w:author="phuong vu" w:date="2018-11-23T13:48:00Z">
                <w:pPr>
                  <w:spacing w:after="0" w:line="240" w:lineRule="auto"/>
                </w:pPr>
              </w:pPrChange>
            </w:pPr>
            <w:ins w:id="4610" w:author="phuong vu" w:date="2018-11-16T12:32:00Z">
              <w:r>
                <w:rPr>
                  <w:color w:val="000000"/>
                </w:rPr>
                <w:t>Lưu trữ hóa đơn ứng với từng đơn hàng</w:t>
              </w:r>
            </w:ins>
          </w:p>
        </w:tc>
      </w:tr>
      <w:tr w:rsidR="00CF0C7E" w:rsidRPr="0019031B" w14:paraId="722752CF" w14:textId="77777777" w:rsidTr="00A76F8C">
        <w:tblPrEx>
          <w:tblPrExChange w:id="4611" w:author="phuong vu" w:date="2018-11-16T12:10:00Z">
            <w:tblPrEx>
              <w:tblW w:w="9562" w:type="dxa"/>
            </w:tblPrEx>
          </w:tblPrExChange>
        </w:tblPrEx>
        <w:trPr>
          <w:trHeight w:val="322"/>
          <w:ins w:id="4612" w:author="phuong vu" w:date="2018-11-16T12:09:00Z"/>
          <w:trPrChange w:id="4613" w:author="phuong vu" w:date="2018-11-16T12:10: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61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12280B9" w14:textId="77777777" w:rsidR="00CF0C7E" w:rsidRPr="0019031B" w:rsidRDefault="00CF0C7E" w:rsidP="00E6227B">
            <w:pPr>
              <w:spacing w:after="0" w:line="276" w:lineRule="auto"/>
              <w:jc w:val="center"/>
              <w:rPr>
                <w:ins w:id="4615" w:author="phuong vu" w:date="2018-11-16T12:09:00Z"/>
                <w:rFonts w:ascii="Calibri" w:eastAsia="Times New Roman" w:hAnsi="Calibri" w:cs="Calibri"/>
                <w:color w:val="000000"/>
                <w:sz w:val="22"/>
                <w:szCs w:val="22"/>
                <w:lang w:val="en-US"/>
              </w:rPr>
              <w:pPrChange w:id="4616" w:author="phuong vu" w:date="2018-11-23T13:48:00Z">
                <w:pPr>
                  <w:spacing w:after="0" w:line="240" w:lineRule="auto"/>
                  <w:jc w:val="center"/>
                </w:pPr>
              </w:pPrChange>
            </w:pPr>
            <w:ins w:id="4617" w:author="phuong vu" w:date="2018-11-16T12:09:00Z">
              <w:r w:rsidRPr="0019031B">
                <w:rPr>
                  <w:rFonts w:ascii="Calibri" w:eastAsia="Times New Roman" w:hAnsi="Calibri" w:cs="Calibri"/>
                  <w:color w:val="000000"/>
                  <w:sz w:val="22"/>
                  <w:szCs w:val="22"/>
                </w:rPr>
                <w:t>2</w:t>
              </w:r>
            </w:ins>
          </w:p>
        </w:tc>
        <w:tc>
          <w:tcPr>
            <w:tcW w:w="3341" w:type="dxa"/>
            <w:tcBorders>
              <w:top w:val="nil"/>
              <w:left w:val="nil"/>
              <w:bottom w:val="single" w:sz="4" w:space="0" w:color="auto"/>
              <w:right w:val="single" w:sz="4" w:space="0" w:color="auto"/>
            </w:tcBorders>
            <w:shd w:val="clear" w:color="auto" w:fill="auto"/>
            <w:noWrap/>
            <w:vAlign w:val="center"/>
            <w:hideMark/>
            <w:tcPrChange w:id="4618" w:author="phuong vu" w:date="2018-11-16T12:10: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63B1161E" w14:textId="111A1D51" w:rsidR="00CF0C7E" w:rsidRPr="0019031B" w:rsidRDefault="00CF0C7E" w:rsidP="00E6227B">
            <w:pPr>
              <w:spacing w:after="0" w:line="276" w:lineRule="auto"/>
              <w:rPr>
                <w:ins w:id="4619" w:author="phuong vu" w:date="2018-11-16T12:09:00Z"/>
                <w:rFonts w:ascii="Times New Roman" w:eastAsia="Times New Roman" w:hAnsi="Times New Roman" w:cs="Times New Roman"/>
                <w:color w:val="000000"/>
                <w:lang w:val="en-US"/>
              </w:rPr>
              <w:pPrChange w:id="4620" w:author="phuong vu" w:date="2018-11-23T13:48:00Z">
                <w:pPr>
                  <w:spacing w:after="0" w:line="240" w:lineRule="auto"/>
                </w:pPr>
              </w:pPrChange>
            </w:pPr>
            <w:ins w:id="4621" w:author="phuong vu" w:date="2018-11-16T12:32:00Z">
              <w:r>
                <w:rPr>
                  <w:color w:val="000000"/>
                </w:rPr>
                <w:t>BILL_DETAIL</w:t>
              </w:r>
            </w:ins>
          </w:p>
        </w:tc>
        <w:tc>
          <w:tcPr>
            <w:tcW w:w="4822" w:type="dxa"/>
            <w:tcBorders>
              <w:top w:val="nil"/>
              <w:left w:val="nil"/>
              <w:bottom w:val="single" w:sz="4" w:space="0" w:color="auto"/>
              <w:right w:val="single" w:sz="4" w:space="0" w:color="auto"/>
            </w:tcBorders>
            <w:shd w:val="clear" w:color="auto" w:fill="auto"/>
            <w:noWrap/>
            <w:vAlign w:val="center"/>
            <w:hideMark/>
            <w:tcPrChange w:id="4622" w:author="phuong vu" w:date="2018-11-16T12:10: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1BAA5FBB" w14:textId="7A111C07" w:rsidR="00CF0C7E" w:rsidRPr="0019031B" w:rsidRDefault="00CF0C7E" w:rsidP="00E6227B">
            <w:pPr>
              <w:spacing w:after="0" w:line="276" w:lineRule="auto"/>
              <w:rPr>
                <w:ins w:id="4623" w:author="phuong vu" w:date="2018-11-16T12:09:00Z"/>
                <w:rFonts w:ascii="Times New Roman" w:eastAsia="Times New Roman" w:hAnsi="Times New Roman" w:cs="Times New Roman"/>
                <w:color w:val="000000"/>
                <w:lang w:val="en-US"/>
              </w:rPr>
              <w:pPrChange w:id="4624" w:author="phuong vu" w:date="2018-11-23T13:48:00Z">
                <w:pPr>
                  <w:spacing w:after="0" w:line="240" w:lineRule="auto"/>
                </w:pPr>
              </w:pPrChange>
            </w:pPr>
            <w:ins w:id="4625" w:author="phuong vu" w:date="2018-11-16T12:32:00Z">
              <w:r>
                <w:rPr>
                  <w:color w:val="000000"/>
                </w:rPr>
                <w:t>Lưu trữ thông tin chi tiết của hóa đơn</w:t>
              </w:r>
            </w:ins>
          </w:p>
        </w:tc>
      </w:tr>
      <w:tr w:rsidR="00CF0C7E" w:rsidRPr="0019031B" w14:paraId="616CD4A4" w14:textId="77777777" w:rsidTr="00A76F8C">
        <w:tblPrEx>
          <w:tblPrExChange w:id="4626" w:author="phuong vu" w:date="2018-11-16T12:10:00Z">
            <w:tblPrEx>
              <w:tblW w:w="9562" w:type="dxa"/>
            </w:tblPrEx>
          </w:tblPrExChange>
        </w:tblPrEx>
        <w:trPr>
          <w:trHeight w:val="322"/>
          <w:ins w:id="4627" w:author="phuong vu" w:date="2018-11-16T12:09:00Z"/>
          <w:trPrChange w:id="4628" w:author="phuong vu" w:date="2018-11-16T12:10: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629"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9A0D325" w14:textId="77777777" w:rsidR="00CF0C7E" w:rsidRPr="0019031B" w:rsidRDefault="00CF0C7E" w:rsidP="00E6227B">
            <w:pPr>
              <w:spacing w:after="0" w:line="276" w:lineRule="auto"/>
              <w:jc w:val="center"/>
              <w:rPr>
                <w:ins w:id="4630" w:author="phuong vu" w:date="2018-11-16T12:09:00Z"/>
                <w:rFonts w:ascii="Calibri" w:eastAsia="Times New Roman" w:hAnsi="Calibri" w:cs="Calibri"/>
                <w:color w:val="000000"/>
                <w:sz w:val="22"/>
                <w:szCs w:val="22"/>
                <w:lang w:val="en-US"/>
              </w:rPr>
              <w:pPrChange w:id="4631" w:author="phuong vu" w:date="2018-11-23T13:48:00Z">
                <w:pPr>
                  <w:spacing w:after="0" w:line="240" w:lineRule="auto"/>
                  <w:jc w:val="center"/>
                </w:pPr>
              </w:pPrChange>
            </w:pPr>
            <w:ins w:id="4632" w:author="phuong vu" w:date="2018-11-16T12:09:00Z">
              <w:r w:rsidRPr="0019031B">
                <w:rPr>
                  <w:rFonts w:ascii="Calibri" w:eastAsia="Times New Roman" w:hAnsi="Calibri" w:cs="Calibri"/>
                  <w:color w:val="000000"/>
                  <w:sz w:val="22"/>
                  <w:szCs w:val="22"/>
                </w:rPr>
                <w:t>3</w:t>
              </w:r>
            </w:ins>
          </w:p>
        </w:tc>
        <w:tc>
          <w:tcPr>
            <w:tcW w:w="3341" w:type="dxa"/>
            <w:tcBorders>
              <w:top w:val="nil"/>
              <w:left w:val="nil"/>
              <w:bottom w:val="single" w:sz="4" w:space="0" w:color="auto"/>
              <w:right w:val="single" w:sz="4" w:space="0" w:color="auto"/>
            </w:tcBorders>
            <w:shd w:val="clear" w:color="auto" w:fill="auto"/>
            <w:noWrap/>
            <w:vAlign w:val="center"/>
            <w:hideMark/>
            <w:tcPrChange w:id="4633" w:author="phuong vu" w:date="2018-11-16T12:10: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59D12DB2" w14:textId="612CB44F" w:rsidR="00CF0C7E" w:rsidRPr="0019031B" w:rsidRDefault="00CF0C7E" w:rsidP="00E6227B">
            <w:pPr>
              <w:spacing w:after="0" w:line="276" w:lineRule="auto"/>
              <w:rPr>
                <w:ins w:id="4634" w:author="phuong vu" w:date="2018-11-16T12:09:00Z"/>
                <w:rFonts w:ascii="Times New Roman" w:eastAsia="Times New Roman" w:hAnsi="Times New Roman" w:cs="Times New Roman"/>
                <w:color w:val="000000"/>
                <w:lang w:val="en-US"/>
              </w:rPr>
              <w:pPrChange w:id="4635" w:author="phuong vu" w:date="2018-11-23T13:48:00Z">
                <w:pPr>
                  <w:spacing w:after="0" w:line="240" w:lineRule="auto"/>
                </w:pPr>
              </w:pPrChange>
            </w:pPr>
            <w:ins w:id="4636" w:author="phuong vu" w:date="2018-11-16T12:32:00Z">
              <w:r>
                <w:rPr>
                  <w:color w:val="000000"/>
                </w:rPr>
                <w:t>BRANCH</w:t>
              </w:r>
            </w:ins>
          </w:p>
        </w:tc>
        <w:tc>
          <w:tcPr>
            <w:tcW w:w="4822" w:type="dxa"/>
            <w:tcBorders>
              <w:top w:val="nil"/>
              <w:left w:val="nil"/>
              <w:bottom w:val="single" w:sz="4" w:space="0" w:color="auto"/>
              <w:right w:val="single" w:sz="4" w:space="0" w:color="auto"/>
            </w:tcBorders>
            <w:shd w:val="clear" w:color="auto" w:fill="auto"/>
            <w:noWrap/>
            <w:vAlign w:val="center"/>
            <w:hideMark/>
            <w:tcPrChange w:id="4637" w:author="phuong vu" w:date="2018-11-16T12:10: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8D2FE26" w14:textId="0551B46C" w:rsidR="00CF0C7E" w:rsidRPr="0019031B" w:rsidRDefault="00CF0C7E" w:rsidP="00E6227B">
            <w:pPr>
              <w:spacing w:after="0" w:line="276" w:lineRule="auto"/>
              <w:rPr>
                <w:ins w:id="4638" w:author="phuong vu" w:date="2018-11-16T12:09:00Z"/>
                <w:rFonts w:ascii="Times New Roman" w:eastAsia="Times New Roman" w:hAnsi="Times New Roman" w:cs="Times New Roman"/>
                <w:color w:val="000000"/>
                <w:lang w:val="en-US"/>
              </w:rPr>
              <w:pPrChange w:id="4639" w:author="phuong vu" w:date="2018-11-23T13:48:00Z">
                <w:pPr>
                  <w:spacing w:after="0" w:line="240" w:lineRule="auto"/>
                </w:pPr>
              </w:pPrChange>
            </w:pPr>
            <w:ins w:id="4640" w:author="phuong vu" w:date="2018-11-16T12:32:00Z">
              <w:r>
                <w:rPr>
                  <w:color w:val="000000"/>
                </w:rPr>
                <w:t>Lưu trữ thông tin chi nhánh</w:t>
              </w:r>
            </w:ins>
          </w:p>
        </w:tc>
      </w:tr>
      <w:tr w:rsidR="00CF0C7E" w:rsidRPr="0019031B" w14:paraId="7AC68029" w14:textId="77777777" w:rsidTr="00A76F8C">
        <w:tblPrEx>
          <w:tblPrExChange w:id="4641" w:author="phuong vu" w:date="2018-11-16T12:10:00Z">
            <w:tblPrEx>
              <w:tblW w:w="9562" w:type="dxa"/>
            </w:tblPrEx>
          </w:tblPrExChange>
        </w:tblPrEx>
        <w:trPr>
          <w:trHeight w:val="322"/>
          <w:ins w:id="4642" w:author="phuong vu" w:date="2018-11-16T12:09:00Z"/>
          <w:trPrChange w:id="4643" w:author="phuong vu" w:date="2018-11-16T12:10: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64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7267371" w14:textId="77777777" w:rsidR="00CF0C7E" w:rsidRPr="0019031B" w:rsidRDefault="00CF0C7E" w:rsidP="00E6227B">
            <w:pPr>
              <w:spacing w:after="0" w:line="276" w:lineRule="auto"/>
              <w:jc w:val="center"/>
              <w:rPr>
                <w:ins w:id="4645" w:author="phuong vu" w:date="2018-11-16T12:09:00Z"/>
                <w:rFonts w:ascii="Calibri" w:eastAsia="Times New Roman" w:hAnsi="Calibri" w:cs="Calibri"/>
                <w:color w:val="000000"/>
                <w:sz w:val="22"/>
                <w:szCs w:val="22"/>
                <w:lang w:val="en-US"/>
              </w:rPr>
              <w:pPrChange w:id="4646" w:author="phuong vu" w:date="2018-11-23T13:48:00Z">
                <w:pPr>
                  <w:spacing w:after="0" w:line="240" w:lineRule="auto"/>
                  <w:jc w:val="center"/>
                </w:pPr>
              </w:pPrChange>
            </w:pPr>
            <w:ins w:id="4647" w:author="phuong vu" w:date="2018-11-16T12:09:00Z">
              <w:r w:rsidRPr="0019031B">
                <w:rPr>
                  <w:rFonts w:ascii="Calibri" w:eastAsia="Times New Roman" w:hAnsi="Calibri" w:cs="Calibri"/>
                  <w:color w:val="000000"/>
                  <w:sz w:val="22"/>
                  <w:szCs w:val="22"/>
                </w:rPr>
                <w:t>4</w:t>
              </w:r>
            </w:ins>
          </w:p>
        </w:tc>
        <w:tc>
          <w:tcPr>
            <w:tcW w:w="3341" w:type="dxa"/>
            <w:tcBorders>
              <w:top w:val="nil"/>
              <w:left w:val="nil"/>
              <w:bottom w:val="single" w:sz="4" w:space="0" w:color="auto"/>
              <w:right w:val="single" w:sz="4" w:space="0" w:color="auto"/>
            </w:tcBorders>
            <w:shd w:val="clear" w:color="auto" w:fill="auto"/>
            <w:noWrap/>
            <w:vAlign w:val="center"/>
            <w:hideMark/>
            <w:tcPrChange w:id="4648" w:author="phuong vu" w:date="2018-11-16T12:10: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0927840E" w14:textId="0B674CD5" w:rsidR="00CF0C7E" w:rsidRPr="0019031B" w:rsidRDefault="00CF0C7E" w:rsidP="00E6227B">
            <w:pPr>
              <w:spacing w:after="0" w:line="276" w:lineRule="auto"/>
              <w:rPr>
                <w:ins w:id="4649" w:author="phuong vu" w:date="2018-11-16T12:09:00Z"/>
                <w:rFonts w:ascii="Times New Roman" w:eastAsia="Times New Roman" w:hAnsi="Times New Roman" w:cs="Times New Roman"/>
                <w:color w:val="000000"/>
                <w:lang w:val="en-US"/>
              </w:rPr>
              <w:pPrChange w:id="4650" w:author="phuong vu" w:date="2018-11-23T13:48:00Z">
                <w:pPr>
                  <w:spacing w:after="0" w:line="240" w:lineRule="auto"/>
                </w:pPr>
              </w:pPrChange>
            </w:pPr>
            <w:ins w:id="4651" w:author="phuong vu" w:date="2018-11-16T12:32:00Z">
              <w:r>
                <w:rPr>
                  <w:color w:val="000000"/>
                </w:rPr>
                <w:t>COLOR</w:t>
              </w:r>
            </w:ins>
          </w:p>
        </w:tc>
        <w:tc>
          <w:tcPr>
            <w:tcW w:w="4822" w:type="dxa"/>
            <w:tcBorders>
              <w:top w:val="nil"/>
              <w:left w:val="nil"/>
              <w:bottom w:val="single" w:sz="4" w:space="0" w:color="auto"/>
              <w:right w:val="single" w:sz="4" w:space="0" w:color="auto"/>
            </w:tcBorders>
            <w:shd w:val="clear" w:color="auto" w:fill="auto"/>
            <w:noWrap/>
            <w:vAlign w:val="center"/>
            <w:hideMark/>
            <w:tcPrChange w:id="4652" w:author="phuong vu" w:date="2018-11-16T12:10: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C01C3EF" w14:textId="0686444B" w:rsidR="00CF0C7E" w:rsidRPr="0019031B" w:rsidRDefault="00CF0C7E" w:rsidP="00E6227B">
            <w:pPr>
              <w:spacing w:after="0" w:line="276" w:lineRule="auto"/>
              <w:rPr>
                <w:ins w:id="4653" w:author="phuong vu" w:date="2018-11-16T12:09:00Z"/>
                <w:rFonts w:ascii="Times New Roman" w:eastAsia="Times New Roman" w:hAnsi="Times New Roman" w:cs="Times New Roman"/>
                <w:color w:val="000000"/>
                <w:lang w:val="en-US"/>
              </w:rPr>
              <w:pPrChange w:id="4654" w:author="phuong vu" w:date="2018-11-23T13:48:00Z">
                <w:pPr>
                  <w:spacing w:after="0" w:line="240" w:lineRule="auto"/>
                </w:pPr>
              </w:pPrChange>
            </w:pPr>
            <w:ins w:id="4655" w:author="phuong vu" w:date="2018-11-16T12:32:00Z">
              <w:r>
                <w:rPr>
                  <w:color w:val="000000"/>
                </w:rPr>
                <w:t>Lưu trữ màu sắc quần áo</w:t>
              </w:r>
            </w:ins>
          </w:p>
        </w:tc>
      </w:tr>
      <w:tr w:rsidR="00CF0C7E" w:rsidRPr="0019031B" w14:paraId="0CCB90E4" w14:textId="77777777" w:rsidTr="00A76F8C">
        <w:tblPrEx>
          <w:tblPrExChange w:id="4656" w:author="phuong vu" w:date="2018-11-16T12:10:00Z">
            <w:tblPrEx>
              <w:tblW w:w="9562" w:type="dxa"/>
            </w:tblPrEx>
          </w:tblPrExChange>
        </w:tblPrEx>
        <w:trPr>
          <w:trHeight w:val="322"/>
          <w:ins w:id="4657" w:author="phuong vu" w:date="2018-11-16T12:09:00Z"/>
          <w:trPrChange w:id="4658" w:author="phuong vu" w:date="2018-11-16T12:10: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659"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C2FAB05" w14:textId="77777777" w:rsidR="00CF0C7E" w:rsidRPr="0019031B" w:rsidRDefault="00CF0C7E" w:rsidP="00E6227B">
            <w:pPr>
              <w:spacing w:after="0" w:line="276" w:lineRule="auto"/>
              <w:jc w:val="center"/>
              <w:rPr>
                <w:ins w:id="4660" w:author="phuong vu" w:date="2018-11-16T12:09:00Z"/>
                <w:rFonts w:ascii="Calibri" w:eastAsia="Times New Roman" w:hAnsi="Calibri" w:cs="Calibri"/>
                <w:color w:val="000000"/>
                <w:sz w:val="22"/>
                <w:szCs w:val="22"/>
                <w:lang w:val="en-US"/>
              </w:rPr>
              <w:pPrChange w:id="4661" w:author="phuong vu" w:date="2018-11-23T13:48:00Z">
                <w:pPr>
                  <w:spacing w:after="0" w:line="240" w:lineRule="auto"/>
                  <w:jc w:val="center"/>
                </w:pPr>
              </w:pPrChange>
            </w:pPr>
            <w:ins w:id="4662" w:author="phuong vu" w:date="2018-11-16T12:09:00Z">
              <w:r w:rsidRPr="0019031B">
                <w:rPr>
                  <w:rFonts w:ascii="Calibri" w:eastAsia="Times New Roman" w:hAnsi="Calibri" w:cs="Calibri"/>
                  <w:color w:val="000000"/>
                  <w:sz w:val="22"/>
                  <w:szCs w:val="22"/>
                </w:rPr>
                <w:t>5</w:t>
              </w:r>
            </w:ins>
          </w:p>
        </w:tc>
        <w:tc>
          <w:tcPr>
            <w:tcW w:w="3341" w:type="dxa"/>
            <w:tcBorders>
              <w:top w:val="nil"/>
              <w:left w:val="nil"/>
              <w:bottom w:val="single" w:sz="4" w:space="0" w:color="auto"/>
              <w:right w:val="single" w:sz="4" w:space="0" w:color="auto"/>
            </w:tcBorders>
            <w:shd w:val="clear" w:color="auto" w:fill="auto"/>
            <w:noWrap/>
            <w:vAlign w:val="center"/>
            <w:hideMark/>
            <w:tcPrChange w:id="4663" w:author="phuong vu" w:date="2018-11-16T12:10: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3BC097B0" w14:textId="7B9E8470" w:rsidR="00CF0C7E" w:rsidRPr="0019031B" w:rsidRDefault="00CF0C7E" w:rsidP="00E6227B">
            <w:pPr>
              <w:spacing w:after="0" w:line="276" w:lineRule="auto"/>
              <w:rPr>
                <w:ins w:id="4664" w:author="phuong vu" w:date="2018-11-16T12:09:00Z"/>
                <w:rFonts w:ascii="Times New Roman" w:eastAsia="Times New Roman" w:hAnsi="Times New Roman" w:cs="Times New Roman"/>
                <w:color w:val="000000"/>
                <w:lang w:val="en-US"/>
              </w:rPr>
              <w:pPrChange w:id="4665" w:author="phuong vu" w:date="2018-11-23T13:48:00Z">
                <w:pPr>
                  <w:spacing w:after="0" w:line="240" w:lineRule="auto"/>
                </w:pPr>
              </w:pPrChange>
            </w:pPr>
            <w:ins w:id="4666" w:author="phuong vu" w:date="2018-11-16T12:32:00Z">
              <w:r>
                <w:rPr>
                  <w:color w:val="000000"/>
                </w:rPr>
                <w:t>COLOR_GROUP</w:t>
              </w:r>
            </w:ins>
          </w:p>
        </w:tc>
        <w:tc>
          <w:tcPr>
            <w:tcW w:w="4822" w:type="dxa"/>
            <w:tcBorders>
              <w:top w:val="nil"/>
              <w:left w:val="nil"/>
              <w:bottom w:val="single" w:sz="4" w:space="0" w:color="auto"/>
              <w:right w:val="single" w:sz="4" w:space="0" w:color="auto"/>
            </w:tcBorders>
            <w:shd w:val="clear" w:color="auto" w:fill="auto"/>
            <w:noWrap/>
            <w:vAlign w:val="center"/>
            <w:hideMark/>
            <w:tcPrChange w:id="4667" w:author="phuong vu" w:date="2018-11-16T12:10: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66880F9B" w14:textId="715882A4" w:rsidR="00CF0C7E" w:rsidRPr="0019031B" w:rsidRDefault="00CF0C7E" w:rsidP="00E6227B">
            <w:pPr>
              <w:spacing w:after="0" w:line="276" w:lineRule="auto"/>
              <w:rPr>
                <w:ins w:id="4668" w:author="phuong vu" w:date="2018-11-16T12:09:00Z"/>
                <w:rFonts w:ascii="Times New Roman" w:eastAsia="Times New Roman" w:hAnsi="Times New Roman" w:cs="Times New Roman"/>
                <w:color w:val="000000"/>
                <w:lang w:val="en-US"/>
              </w:rPr>
              <w:pPrChange w:id="4669" w:author="phuong vu" w:date="2018-11-23T13:48:00Z">
                <w:pPr>
                  <w:spacing w:after="0" w:line="240" w:lineRule="auto"/>
                </w:pPr>
              </w:pPrChange>
            </w:pPr>
            <w:ins w:id="4670" w:author="phuong vu" w:date="2018-11-16T12:32:00Z">
              <w:r>
                <w:rPr>
                  <w:color w:val="000000"/>
                </w:rPr>
                <w:t>Lưu trữ nhóm màu để phân loại quần áo</w:t>
              </w:r>
            </w:ins>
          </w:p>
        </w:tc>
      </w:tr>
      <w:tr w:rsidR="00CF0C7E" w:rsidRPr="0019031B" w14:paraId="5B4E2C8F" w14:textId="77777777" w:rsidTr="00A76F8C">
        <w:tblPrEx>
          <w:tblPrExChange w:id="4671" w:author="phuong vu" w:date="2018-11-16T12:10:00Z">
            <w:tblPrEx>
              <w:tblW w:w="9562" w:type="dxa"/>
            </w:tblPrEx>
          </w:tblPrExChange>
        </w:tblPrEx>
        <w:trPr>
          <w:trHeight w:val="322"/>
          <w:ins w:id="4672" w:author="phuong vu" w:date="2018-11-16T12:09:00Z"/>
          <w:trPrChange w:id="4673" w:author="phuong vu" w:date="2018-11-16T12:10: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67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78823DA9" w14:textId="77777777" w:rsidR="00CF0C7E" w:rsidRPr="0019031B" w:rsidRDefault="00CF0C7E" w:rsidP="00E6227B">
            <w:pPr>
              <w:spacing w:after="0" w:line="276" w:lineRule="auto"/>
              <w:jc w:val="center"/>
              <w:rPr>
                <w:ins w:id="4675" w:author="phuong vu" w:date="2018-11-16T12:09:00Z"/>
                <w:rFonts w:ascii="Calibri" w:eastAsia="Times New Roman" w:hAnsi="Calibri" w:cs="Calibri"/>
                <w:color w:val="000000"/>
                <w:sz w:val="22"/>
                <w:szCs w:val="22"/>
                <w:lang w:val="en-US"/>
              </w:rPr>
              <w:pPrChange w:id="4676" w:author="phuong vu" w:date="2018-11-23T13:48:00Z">
                <w:pPr>
                  <w:spacing w:after="0" w:line="240" w:lineRule="auto"/>
                  <w:jc w:val="center"/>
                </w:pPr>
              </w:pPrChange>
            </w:pPr>
            <w:ins w:id="4677" w:author="phuong vu" w:date="2018-11-16T12:09:00Z">
              <w:r w:rsidRPr="0019031B">
                <w:rPr>
                  <w:rFonts w:ascii="Calibri" w:eastAsia="Times New Roman" w:hAnsi="Calibri" w:cs="Calibri"/>
                  <w:color w:val="000000"/>
                  <w:sz w:val="22"/>
                  <w:szCs w:val="22"/>
                </w:rPr>
                <w:t>6</w:t>
              </w:r>
            </w:ins>
          </w:p>
        </w:tc>
        <w:tc>
          <w:tcPr>
            <w:tcW w:w="3341" w:type="dxa"/>
            <w:tcBorders>
              <w:top w:val="nil"/>
              <w:left w:val="nil"/>
              <w:bottom w:val="single" w:sz="4" w:space="0" w:color="auto"/>
              <w:right w:val="single" w:sz="4" w:space="0" w:color="auto"/>
            </w:tcBorders>
            <w:shd w:val="clear" w:color="auto" w:fill="auto"/>
            <w:noWrap/>
            <w:vAlign w:val="center"/>
            <w:hideMark/>
            <w:tcPrChange w:id="4678" w:author="phuong vu" w:date="2018-11-16T12:10: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37847D7F" w14:textId="5FC7E73A" w:rsidR="00CF0C7E" w:rsidRPr="0019031B" w:rsidRDefault="00CF0C7E" w:rsidP="00E6227B">
            <w:pPr>
              <w:spacing w:after="0" w:line="276" w:lineRule="auto"/>
              <w:rPr>
                <w:ins w:id="4679" w:author="phuong vu" w:date="2018-11-16T12:09:00Z"/>
                <w:rFonts w:ascii="Times New Roman" w:eastAsia="Times New Roman" w:hAnsi="Times New Roman" w:cs="Times New Roman"/>
                <w:color w:val="000000"/>
                <w:lang w:val="en-US"/>
              </w:rPr>
              <w:pPrChange w:id="4680" w:author="phuong vu" w:date="2018-11-23T13:48:00Z">
                <w:pPr>
                  <w:spacing w:after="0" w:line="240" w:lineRule="auto"/>
                </w:pPr>
              </w:pPrChange>
            </w:pPr>
            <w:ins w:id="4681" w:author="phuong vu" w:date="2018-11-16T12:32:00Z">
              <w:r>
                <w:rPr>
                  <w:color w:val="000000"/>
                </w:rPr>
                <w:t>CUSTOMER</w:t>
              </w:r>
            </w:ins>
          </w:p>
        </w:tc>
        <w:tc>
          <w:tcPr>
            <w:tcW w:w="4822" w:type="dxa"/>
            <w:tcBorders>
              <w:top w:val="nil"/>
              <w:left w:val="nil"/>
              <w:bottom w:val="single" w:sz="4" w:space="0" w:color="auto"/>
              <w:right w:val="single" w:sz="4" w:space="0" w:color="auto"/>
            </w:tcBorders>
            <w:shd w:val="clear" w:color="auto" w:fill="auto"/>
            <w:noWrap/>
            <w:vAlign w:val="center"/>
            <w:hideMark/>
            <w:tcPrChange w:id="4682" w:author="phuong vu" w:date="2018-11-16T12:10: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70CF49C6" w14:textId="49B01E47" w:rsidR="00CF0C7E" w:rsidRPr="0019031B" w:rsidRDefault="00CF0C7E" w:rsidP="00E6227B">
            <w:pPr>
              <w:spacing w:after="0" w:line="276" w:lineRule="auto"/>
              <w:rPr>
                <w:ins w:id="4683" w:author="phuong vu" w:date="2018-11-16T12:09:00Z"/>
                <w:rFonts w:ascii="Times New Roman" w:eastAsia="Times New Roman" w:hAnsi="Times New Roman" w:cs="Times New Roman"/>
                <w:color w:val="000000"/>
                <w:lang w:val="en-US"/>
              </w:rPr>
              <w:pPrChange w:id="4684" w:author="phuong vu" w:date="2018-11-23T13:48:00Z">
                <w:pPr>
                  <w:spacing w:after="0" w:line="240" w:lineRule="auto"/>
                </w:pPr>
              </w:pPrChange>
            </w:pPr>
            <w:ins w:id="4685" w:author="phuong vu" w:date="2018-11-16T12:32:00Z">
              <w:r>
                <w:rPr>
                  <w:color w:val="000000"/>
                </w:rPr>
                <w:t>Lưu trữ thông tin khách hàng</w:t>
              </w:r>
            </w:ins>
          </w:p>
        </w:tc>
      </w:tr>
      <w:tr w:rsidR="00CF0C7E" w:rsidRPr="0019031B" w14:paraId="78746859" w14:textId="77777777" w:rsidTr="00A76F8C">
        <w:tblPrEx>
          <w:tblPrExChange w:id="4686" w:author="phuong vu" w:date="2018-11-16T12:10:00Z">
            <w:tblPrEx>
              <w:tblW w:w="9562" w:type="dxa"/>
            </w:tblPrEx>
          </w:tblPrExChange>
        </w:tblPrEx>
        <w:trPr>
          <w:trHeight w:val="322"/>
          <w:ins w:id="4687" w:author="phuong vu" w:date="2018-11-16T12:09:00Z"/>
          <w:trPrChange w:id="4688" w:author="phuong vu" w:date="2018-11-16T12:10: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689"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1105F0F" w14:textId="77777777" w:rsidR="00CF0C7E" w:rsidRPr="0019031B" w:rsidRDefault="00CF0C7E" w:rsidP="00E6227B">
            <w:pPr>
              <w:spacing w:after="0" w:line="276" w:lineRule="auto"/>
              <w:jc w:val="center"/>
              <w:rPr>
                <w:ins w:id="4690" w:author="phuong vu" w:date="2018-11-16T12:09:00Z"/>
                <w:rFonts w:ascii="Calibri" w:eastAsia="Times New Roman" w:hAnsi="Calibri" w:cs="Calibri"/>
                <w:color w:val="000000"/>
                <w:sz w:val="22"/>
                <w:szCs w:val="22"/>
                <w:lang w:val="en-US"/>
              </w:rPr>
              <w:pPrChange w:id="4691" w:author="phuong vu" w:date="2018-11-23T13:48:00Z">
                <w:pPr>
                  <w:spacing w:after="0" w:line="240" w:lineRule="auto"/>
                  <w:jc w:val="center"/>
                </w:pPr>
              </w:pPrChange>
            </w:pPr>
            <w:ins w:id="4692" w:author="phuong vu" w:date="2018-11-16T12:09:00Z">
              <w:r w:rsidRPr="0019031B">
                <w:rPr>
                  <w:rFonts w:ascii="Calibri" w:eastAsia="Times New Roman" w:hAnsi="Calibri" w:cs="Calibri"/>
                  <w:color w:val="000000"/>
                  <w:sz w:val="22"/>
                  <w:szCs w:val="22"/>
                </w:rPr>
                <w:t>7</w:t>
              </w:r>
            </w:ins>
          </w:p>
        </w:tc>
        <w:tc>
          <w:tcPr>
            <w:tcW w:w="3341" w:type="dxa"/>
            <w:tcBorders>
              <w:top w:val="nil"/>
              <w:left w:val="nil"/>
              <w:bottom w:val="single" w:sz="4" w:space="0" w:color="auto"/>
              <w:right w:val="single" w:sz="4" w:space="0" w:color="auto"/>
            </w:tcBorders>
            <w:shd w:val="clear" w:color="auto" w:fill="auto"/>
            <w:noWrap/>
            <w:vAlign w:val="center"/>
            <w:hideMark/>
            <w:tcPrChange w:id="4693" w:author="phuong vu" w:date="2018-11-16T12:10: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C1BBEFB" w14:textId="33D9C1D1" w:rsidR="00CF0C7E" w:rsidRPr="0019031B" w:rsidRDefault="00CF0C7E" w:rsidP="00E6227B">
            <w:pPr>
              <w:spacing w:after="0" w:line="276" w:lineRule="auto"/>
              <w:rPr>
                <w:ins w:id="4694" w:author="phuong vu" w:date="2018-11-16T12:09:00Z"/>
                <w:rFonts w:ascii="Times New Roman" w:eastAsia="Times New Roman" w:hAnsi="Times New Roman" w:cs="Times New Roman"/>
                <w:color w:val="000000"/>
                <w:lang w:val="en-US"/>
              </w:rPr>
              <w:pPrChange w:id="4695" w:author="phuong vu" w:date="2018-11-23T13:48:00Z">
                <w:pPr>
                  <w:spacing w:after="0" w:line="240" w:lineRule="auto"/>
                </w:pPr>
              </w:pPrChange>
            </w:pPr>
            <w:ins w:id="4696" w:author="phuong vu" w:date="2018-11-16T12:32:00Z">
              <w:r>
                <w:rPr>
                  <w:color w:val="000000"/>
                </w:rPr>
                <w:t>CUSTOMER_ORDER</w:t>
              </w:r>
            </w:ins>
          </w:p>
        </w:tc>
        <w:tc>
          <w:tcPr>
            <w:tcW w:w="4822" w:type="dxa"/>
            <w:tcBorders>
              <w:top w:val="nil"/>
              <w:left w:val="nil"/>
              <w:bottom w:val="single" w:sz="4" w:space="0" w:color="auto"/>
              <w:right w:val="single" w:sz="4" w:space="0" w:color="auto"/>
            </w:tcBorders>
            <w:shd w:val="clear" w:color="auto" w:fill="auto"/>
            <w:noWrap/>
            <w:vAlign w:val="center"/>
            <w:hideMark/>
            <w:tcPrChange w:id="4697" w:author="phuong vu" w:date="2018-11-16T12:10: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5F7A78AD" w14:textId="7EC2F341" w:rsidR="00CF0C7E" w:rsidRPr="0019031B" w:rsidRDefault="00CF0C7E" w:rsidP="00E6227B">
            <w:pPr>
              <w:spacing w:after="0" w:line="276" w:lineRule="auto"/>
              <w:rPr>
                <w:ins w:id="4698" w:author="phuong vu" w:date="2018-11-16T12:09:00Z"/>
                <w:rFonts w:ascii="Times New Roman" w:eastAsia="Times New Roman" w:hAnsi="Times New Roman" w:cs="Times New Roman"/>
                <w:color w:val="000000"/>
                <w:lang w:val="en-US"/>
              </w:rPr>
              <w:pPrChange w:id="4699" w:author="phuong vu" w:date="2018-11-23T13:48:00Z">
                <w:pPr>
                  <w:spacing w:after="0" w:line="240" w:lineRule="auto"/>
                </w:pPr>
              </w:pPrChange>
            </w:pPr>
            <w:ins w:id="4700" w:author="phuong vu" w:date="2018-11-16T12:32:00Z">
              <w:r>
                <w:rPr>
                  <w:color w:val="000000"/>
                </w:rPr>
                <w:t>Lưu trữ thông tin đơn hàng</w:t>
              </w:r>
            </w:ins>
          </w:p>
        </w:tc>
      </w:tr>
      <w:tr w:rsidR="00CF0C7E" w:rsidRPr="0019031B" w14:paraId="3CC15D07" w14:textId="77777777" w:rsidTr="00A76F8C">
        <w:tblPrEx>
          <w:tblPrExChange w:id="4701" w:author="phuong vu" w:date="2018-11-16T12:10:00Z">
            <w:tblPrEx>
              <w:tblW w:w="9562" w:type="dxa"/>
            </w:tblPrEx>
          </w:tblPrExChange>
        </w:tblPrEx>
        <w:trPr>
          <w:trHeight w:val="322"/>
          <w:ins w:id="4702" w:author="phuong vu" w:date="2018-11-16T12:09:00Z"/>
          <w:trPrChange w:id="4703" w:author="phuong vu" w:date="2018-11-16T12:10: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70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4D426EE" w14:textId="77777777" w:rsidR="00CF0C7E" w:rsidRPr="0019031B" w:rsidRDefault="00CF0C7E" w:rsidP="00E6227B">
            <w:pPr>
              <w:spacing w:after="0" w:line="276" w:lineRule="auto"/>
              <w:jc w:val="center"/>
              <w:rPr>
                <w:ins w:id="4705" w:author="phuong vu" w:date="2018-11-16T12:09:00Z"/>
                <w:rFonts w:ascii="Calibri" w:eastAsia="Times New Roman" w:hAnsi="Calibri" w:cs="Calibri"/>
                <w:color w:val="000000"/>
                <w:sz w:val="22"/>
                <w:szCs w:val="22"/>
                <w:lang w:val="en-US"/>
              </w:rPr>
              <w:pPrChange w:id="4706" w:author="phuong vu" w:date="2018-11-23T13:48:00Z">
                <w:pPr>
                  <w:spacing w:after="0" w:line="240" w:lineRule="auto"/>
                  <w:jc w:val="center"/>
                </w:pPr>
              </w:pPrChange>
            </w:pPr>
            <w:ins w:id="4707" w:author="phuong vu" w:date="2018-11-16T12:09:00Z">
              <w:r w:rsidRPr="0019031B">
                <w:rPr>
                  <w:rFonts w:ascii="Calibri" w:eastAsia="Times New Roman" w:hAnsi="Calibri" w:cs="Calibri"/>
                  <w:color w:val="000000"/>
                  <w:sz w:val="22"/>
                  <w:szCs w:val="22"/>
                </w:rPr>
                <w:t>8</w:t>
              </w:r>
            </w:ins>
          </w:p>
        </w:tc>
        <w:tc>
          <w:tcPr>
            <w:tcW w:w="3341" w:type="dxa"/>
            <w:tcBorders>
              <w:top w:val="nil"/>
              <w:left w:val="nil"/>
              <w:bottom w:val="single" w:sz="4" w:space="0" w:color="auto"/>
              <w:right w:val="single" w:sz="4" w:space="0" w:color="auto"/>
            </w:tcBorders>
            <w:shd w:val="clear" w:color="auto" w:fill="auto"/>
            <w:noWrap/>
            <w:vAlign w:val="center"/>
            <w:hideMark/>
            <w:tcPrChange w:id="4708" w:author="phuong vu" w:date="2018-11-16T12:10: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79E63107" w14:textId="1364DE24" w:rsidR="00CF0C7E" w:rsidRPr="0019031B" w:rsidRDefault="00CF0C7E" w:rsidP="00E6227B">
            <w:pPr>
              <w:spacing w:after="0" w:line="276" w:lineRule="auto"/>
              <w:rPr>
                <w:ins w:id="4709" w:author="phuong vu" w:date="2018-11-16T12:09:00Z"/>
                <w:rFonts w:ascii="Times New Roman" w:eastAsia="Times New Roman" w:hAnsi="Times New Roman" w:cs="Times New Roman"/>
                <w:color w:val="000000"/>
                <w:lang w:val="en-US"/>
              </w:rPr>
              <w:pPrChange w:id="4710" w:author="phuong vu" w:date="2018-11-23T13:48:00Z">
                <w:pPr>
                  <w:spacing w:after="0" w:line="240" w:lineRule="auto"/>
                </w:pPr>
              </w:pPrChange>
            </w:pPr>
            <w:ins w:id="4711" w:author="phuong vu" w:date="2018-11-16T12:32:00Z">
              <w:r>
                <w:rPr>
                  <w:color w:val="000000"/>
                </w:rPr>
                <w:t>LABEL</w:t>
              </w:r>
            </w:ins>
          </w:p>
        </w:tc>
        <w:tc>
          <w:tcPr>
            <w:tcW w:w="4822" w:type="dxa"/>
            <w:tcBorders>
              <w:top w:val="nil"/>
              <w:left w:val="nil"/>
              <w:bottom w:val="single" w:sz="4" w:space="0" w:color="auto"/>
              <w:right w:val="single" w:sz="4" w:space="0" w:color="auto"/>
            </w:tcBorders>
            <w:shd w:val="clear" w:color="auto" w:fill="auto"/>
            <w:noWrap/>
            <w:vAlign w:val="center"/>
            <w:hideMark/>
            <w:tcPrChange w:id="4712" w:author="phuong vu" w:date="2018-11-16T12:10: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0EF3DF12" w14:textId="05B59415" w:rsidR="00CF0C7E" w:rsidRPr="0019031B" w:rsidRDefault="00CF0C7E" w:rsidP="00E6227B">
            <w:pPr>
              <w:spacing w:after="0" w:line="276" w:lineRule="auto"/>
              <w:rPr>
                <w:ins w:id="4713" w:author="phuong vu" w:date="2018-11-16T12:09:00Z"/>
                <w:rFonts w:ascii="Times New Roman" w:eastAsia="Times New Roman" w:hAnsi="Times New Roman" w:cs="Times New Roman"/>
                <w:color w:val="000000"/>
                <w:lang w:val="en-US"/>
              </w:rPr>
              <w:pPrChange w:id="4714" w:author="phuong vu" w:date="2018-11-23T13:48:00Z">
                <w:pPr>
                  <w:spacing w:after="0" w:line="240" w:lineRule="auto"/>
                </w:pPr>
              </w:pPrChange>
            </w:pPr>
            <w:ins w:id="4715" w:author="phuong vu" w:date="2018-11-16T12:32:00Z">
              <w:r>
                <w:rPr>
                  <w:color w:val="000000"/>
                </w:rPr>
                <w:t>Lưu trữ nhãn hiệu để nhận biết quần áo</w:t>
              </w:r>
            </w:ins>
          </w:p>
        </w:tc>
      </w:tr>
      <w:tr w:rsidR="00CF0C7E" w:rsidRPr="0019031B" w14:paraId="69750BEC" w14:textId="77777777" w:rsidTr="00A76F8C">
        <w:tblPrEx>
          <w:tblPrExChange w:id="4716" w:author="phuong vu" w:date="2018-11-16T12:10:00Z">
            <w:tblPrEx>
              <w:tblW w:w="9562" w:type="dxa"/>
            </w:tblPrEx>
          </w:tblPrExChange>
        </w:tblPrEx>
        <w:trPr>
          <w:trHeight w:val="322"/>
          <w:ins w:id="4717" w:author="phuong vu" w:date="2018-11-16T12:09:00Z"/>
          <w:trPrChange w:id="4718" w:author="phuong vu" w:date="2018-11-16T12:10: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719"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11AA4D1" w14:textId="77777777" w:rsidR="00CF0C7E" w:rsidRPr="0019031B" w:rsidRDefault="00CF0C7E" w:rsidP="00E6227B">
            <w:pPr>
              <w:spacing w:after="0" w:line="276" w:lineRule="auto"/>
              <w:jc w:val="center"/>
              <w:rPr>
                <w:ins w:id="4720" w:author="phuong vu" w:date="2018-11-16T12:09:00Z"/>
                <w:rFonts w:ascii="Calibri" w:eastAsia="Times New Roman" w:hAnsi="Calibri" w:cs="Calibri"/>
                <w:color w:val="000000"/>
                <w:sz w:val="22"/>
                <w:szCs w:val="22"/>
                <w:lang w:val="en-US"/>
              </w:rPr>
              <w:pPrChange w:id="4721" w:author="phuong vu" w:date="2018-11-23T13:48:00Z">
                <w:pPr>
                  <w:spacing w:after="0" w:line="240" w:lineRule="auto"/>
                  <w:jc w:val="center"/>
                </w:pPr>
              </w:pPrChange>
            </w:pPr>
            <w:ins w:id="4722" w:author="phuong vu" w:date="2018-11-16T12:09:00Z">
              <w:r w:rsidRPr="0019031B">
                <w:rPr>
                  <w:rFonts w:ascii="Calibri" w:eastAsia="Times New Roman" w:hAnsi="Calibri" w:cs="Calibri"/>
                  <w:color w:val="000000"/>
                  <w:sz w:val="22"/>
                  <w:szCs w:val="22"/>
                </w:rPr>
                <w:t>9</w:t>
              </w:r>
            </w:ins>
          </w:p>
        </w:tc>
        <w:tc>
          <w:tcPr>
            <w:tcW w:w="3341" w:type="dxa"/>
            <w:tcBorders>
              <w:top w:val="nil"/>
              <w:left w:val="nil"/>
              <w:bottom w:val="single" w:sz="4" w:space="0" w:color="auto"/>
              <w:right w:val="single" w:sz="4" w:space="0" w:color="auto"/>
            </w:tcBorders>
            <w:shd w:val="clear" w:color="auto" w:fill="auto"/>
            <w:noWrap/>
            <w:vAlign w:val="center"/>
            <w:hideMark/>
            <w:tcPrChange w:id="4723" w:author="phuong vu" w:date="2018-11-16T12:10: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5631C682" w14:textId="4233CB95" w:rsidR="00CF0C7E" w:rsidRPr="0019031B" w:rsidRDefault="00CF0C7E" w:rsidP="00E6227B">
            <w:pPr>
              <w:spacing w:after="0" w:line="276" w:lineRule="auto"/>
              <w:rPr>
                <w:ins w:id="4724" w:author="phuong vu" w:date="2018-11-16T12:09:00Z"/>
                <w:rFonts w:ascii="Times New Roman" w:eastAsia="Times New Roman" w:hAnsi="Times New Roman" w:cs="Times New Roman"/>
                <w:color w:val="000000"/>
                <w:lang w:val="en-US"/>
              </w:rPr>
              <w:pPrChange w:id="4725" w:author="phuong vu" w:date="2018-11-23T13:48:00Z">
                <w:pPr>
                  <w:spacing w:after="0" w:line="240" w:lineRule="auto"/>
                </w:pPr>
              </w:pPrChange>
            </w:pPr>
            <w:ins w:id="4726" w:author="phuong vu" w:date="2018-11-16T12:32:00Z">
              <w:r>
                <w:rPr>
                  <w:color w:val="000000"/>
                </w:rPr>
                <w:t>MATERIAL</w:t>
              </w:r>
            </w:ins>
          </w:p>
        </w:tc>
        <w:tc>
          <w:tcPr>
            <w:tcW w:w="4822" w:type="dxa"/>
            <w:tcBorders>
              <w:top w:val="nil"/>
              <w:left w:val="nil"/>
              <w:bottom w:val="single" w:sz="4" w:space="0" w:color="auto"/>
              <w:right w:val="single" w:sz="4" w:space="0" w:color="auto"/>
            </w:tcBorders>
            <w:shd w:val="clear" w:color="auto" w:fill="auto"/>
            <w:noWrap/>
            <w:vAlign w:val="center"/>
            <w:hideMark/>
            <w:tcPrChange w:id="4727" w:author="phuong vu" w:date="2018-11-16T12:10: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E99483C" w14:textId="5A258F4D" w:rsidR="00CF0C7E" w:rsidRPr="0019031B" w:rsidRDefault="00CF0C7E" w:rsidP="00E6227B">
            <w:pPr>
              <w:spacing w:after="0" w:line="276" w:lineRule="auto"/>
              <w:rPr>
                <w:ins w:id="4728" w:author="phuong vu" w:date="2018-11-16T12:09:00Z"/>
                <w:rFonts w:ascii="Times New Roman" w:eastAsia="Times New Roman" w:hAnsi="Times New Roman" w:cs="Times New Roman"/>
                <w:color w:val="000000"/>
                <w:lang w:val="en-US"/>
              </w:rPr>
              <w:pPrChange w:id="4729" w:author="phuong vu" w:date="2018-11-23T13:48:00Z">
                <w:pPr>
                  <w:spacing w:after="0" w:line="240" w:lineRule="auto"/>
                </w:pPr>
              </w:pPrChange>
            </w:pPr>
            <w:ins w:id="4730" w:author="phuong vu" w:date="2018-11-16T12:32:00Z">
              <w:r>
                <w:rPr>
                  <w:color w:val="000000"/>
                </w:rPr>
                <w:t>Lưu trữ chất liệu để nhận biết quần áo</w:t>
              </w:r>
            </w:ins>
          </w:p>
        </w:tc>
      </w:tr>
      <w:tr w:rsidR="00CF0C7E" w:rsidRPr="0019031B" w14:paraId="189D904A" w14:textId="77777777" w:rsidTr="00A76F8C">
        <w:tblPrEx>
          <w:tblPrExChange w:id="4731" w:author="phuong vu" w:date="2018-11-16T12:10:00Z">
            <w:tblPrEx>
              <w:tblW w:w="9562" w:type="dxa"/>
            </w:tblPrEx>
          </w:tblPrExChange>
        </w:tblPrEx>
        <w:trPr>
          <w:trHeight w:val="322"/>
          <w:ins w:id="4732" w:author="phuong vu" w:date="2018-11-16T12:09:00Z"/>
          <w:trPrChange w:id="4733" w:author="phuong vu" w:date="2018-11-16T12:10: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73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A574CAD" w14:textId="77777777" w:rsidR="00CF0C7E" w:rsidRPr="0019031B" w:rsidRDefault="00CF0C7E" w:rsidP="00E6227B">
            <w:pPr>
              <w:spacing w:after="0" w:line="276" w:lineRule="auto"/>
              <w:jc w:val="center"/>
              <w:rPr>
                <w:ins w:id="4735" w:author="phuong vu" w:date="2018-11-16T12:09:00Z"/>
                <w:rFonts w:ascii="Calibri" w:eastAsia="Times New Roman" w:hAnsi="Calibri" w:cs="Calibri"/>
                <w:color w:val="000000"/>
                <w:sz w:val="22"/>
                <w:szCs w:val="22"/>
                <w:lang w:val="en-US"/>
              </w:rPr>
              <w:pPrChange w:id="4736" w:author="phuong vu" w:date="2018-11-23T13:48:00Z">
                <w:pPr>
                  <w:spacing w:after="0" w:line="240" w:lineRule="auto"/>
                  <w:jc w:val="center"/>
                </w:pPr>
              </w:pPrChange>
            </w:pPr>
            <w:ins w:id="4737" w:author="phuong vu" w:date="2018-11-16T12:09:00Z">
              <w:r w:rsidRPr="0019031B">
                <w:rPr>
                  <w:rFonts w:ascii="Calibri" w:eastAsia="Times New Roman" w:hAnsi="Calibri" w:cs="Calibri"/>
                  <w:color w:val="000000"/>
                  <w:sz w:val="22"/>
                  <w:szCs w:val="22"/>
                </w:rPr>
                <w:t>10</w:t>
              </w:r>
            </w:ins>
          </w:p>
        </w:tc>
        <w:tc>
          <w:tcPr>
            <w:tcW w:w="3341" w:type="dxa"/>
            <w:tcBorders>
              <w:top w:val="nil"/>
              <w:left w:val="nil"/>
              <w:bottom w:val="single" w:sz="4" w:space="0" w:color="auto"/>
              <w:right w:val="single" w:sz="4" w:space="0" w:color="auto"/>
            </w:tcBorders>
            <w:shd w:val="clear" w:color="auto" w:fill="auto"/>
            <w:noWrap/>
            <w:vAlign w:val="center"/>
            <w:hideMark/>
            <w:tcPrChange w:id="4738" w:author="phuong vu" w:date="2018-11-16T12:10: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22570ED" w14:textId="47E3978A" w:rsidR="00CF0C7E" w:rsidRPr="0019031B" w:rsidRDefault="00CF0C7E" w:rsidP="00E6227B">
            <w:pPr>
              <w:spacing w:after="0" w:line="276" w:lineRule="auto"/>
              <w:rPr>
                <w:ins w:id="4739" w:author="phuong vu" w:date="2018-11-16T12:09:00Z"/>
                <w:rFonts w:ascii="Times New Roman" w:eastAsia="Times New Roman" w:hAnsi="Times New Roman" w:cs="Times New Roman"/>
                <w:color w:val="000000"/>
                <w:lang w:val="en-US"/>
              </w:rPr>
              <w:pPrChange w:id="4740" w:author="phuong vu" w:date="2018-11-23T13:48:00Z">
                <w:pPr>
                  <w:spacing w:after="0" w:line="240" w:lineRule="auto"/>
                </w:pPr>
              </w:pPrChange>
            </w:pPr>
            <w:ins w:id="4741" w:author="phuong vu" w:date="2018-11-16T12:32:00Z">
              <w:r>
                <w:rPr>
                  <w:color w:val="000000"/>
                </w:rPr>
                <w:t>ORDER_DETAIL</w:t>
              </w:r>
            </w:ins>
          </w:p>
        </w:tc>
        <w:tc>
          <w:tcPr>
            <w:tcW w:w="4822" w:type="dxa"/>
            <w:tcBorders>
              <w:top w:val="nil"/>
              <w:left w:val="nil"/>
              <w:bottom w:val="single" w:sz="4" w:space="0" w:color="auto"/>
              <w:right w:val="single" w:sz="4" w:space="0" w:color="auto"/>
            </w:tcBorders>
            <w:shd w:val="clear" w:color="auto" w:fill="auto"/>
            <w:noWrap/>
            <w:vAlign w:val="center"/>
            <w:hideMark/>
            <w:tcPrChange w:id="4742" w:author="phuong vu" w:date="2018-11-16T12:10: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169F30A" w14:textId="1390A55F" w:rsidR="00CF0C7E" w:rsidRPr="0019031B" w:rsidRDefault="00CF0C7E" w:rsidP="00E6227B">
            <w:pPr>
              <w:spacing w:after="0" w:line="276" w:lineRule="auto"/>
              <w:rPr>
                <w:ins w:id="4743" w:author="phuong vu" w:date="2018-11-16T12:09:00Z"/>
                <w:rFonts w:ascii="Times New Roman" w:eastAsia="Times New Roman" w:hAnsi="Times New Roman" w:cs="Times New Roman"/>
                <w:color w:val="000000"/>
                <w:lang w:val="en-US"/>
              </w:rPr>
              <w:pPrChange w:id="4744" w:author="phuong vu" w:date="2018-11-23T13:48:00Z">
                <w:pPr>
                  <w:spacing w:after="0" w:line="240" w:lineRule="auto"/>
                </w:pPr>
              </w:pPrChange>
            </w:pPr>
            <w:ins w:id="4745" w:author="phuong vu" w:date="2018-11-16T12:32:00Z">
              <w:r>
                <w:rPr>
                  <w:color w:val="000000"/>
                </w:rPr>
                <w:t>Lưu trữ thông tin chi tiết đơn hàng</w:t>
              </w:r>
            </w:ins>
          </w:p>
        </w:tc>
      </w:tr>
      <w:tr w:rsidR="00CF0C7E" w:rsidRPr="0019031B" w14:paraId="308228A7" w14:textId="77777777" w:rsidTr="00A76F8C">
        <w:tblPrEx>
          <w:tblPrExChange w:id="4746" w:author="phuong vu" w:date="2018-11-16T12:10:00Z">
            <w:tblPrEx>
              <w:tblW w:w="9562" w:type="dxa"/>
            </w:tblPrEx>
          </w:tblPrExChange>
        </w:tblPrEx>
        <w:trPr>
          <w:trHeight w:val="322"/>
          <w:ins w:id="4747" w:author="phuong vu" w:date="2018-11-16T12:09:00Z"/>
          <w:trPrChange w:id="4748" w:author="phuong vu" w:date="2018-11-16T12:10: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749"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FB52F90" w14:textId="77777777" w:rsidR="00CF0C7E" w:rsidRPr="0019031B" w:rsidRDefault="00CF0C7E" w:rsidP="00E6227B">
            <w:pPr>
              <w:spacing w:after="0" w:line="276" w:lineRule="auto"/>
              <w:jc w:val="center"/>
              <w:rPr>
                <w:ins w:id="4750" w:author="phuong vu" w:date="2018-11-16T12:09:00Z"/>
                <w:rFonts w:ascii="Calibri" w:eastAsia="Times New Roman" w:hAnsi="Calibri" w:cs="Calibri"/>
                <w:color w:val="000000"/>
                <w:sz w:val="22"/>
                <w:szCs w:val="22"/>
                <w:lang w:val="en-US"/>
              </w:rPr>
              <w:pPrChange w:id="4751" w:author="phuong vu" w:date="2018-11-23T13:48:00Z">
                <w:pPr>
                  <w:spacing w:after="0" w:line="240" w:lineRule="auto"/>
                  <w:jc w:val="center"/>
                </w:pPr>
              </w:pPrChange>
            </w:pPr>
            <w:ins w:id="4752" w:author="phuong vu" w:date="2018-11-16T12:09:00Z">
              <w:r w:rsidRPr="0019031B">
                <w:rPr>
                  <w:rFonts w:ascii="Calibri" w:eastAsia="Times New Roman" w:hAnsi="Calibri" w:cs="Calibri"/>
                  <w:color w:val="000000"/>
                  <w:sz w:val="22"/>
                  <w:szCs w:val="22"/>
                </w:rPr>
                <w:t>11</w:t>
              </w:r>
            </w:ins>
          </w:p>
        </w:tc>
        <w:tc>
          <w:tcPr>
            <w:tcW w:w="3341" w:type="dxa"/>
            <w:tcBorders>
              <w:top w:val="nil"/>
              <w:left w:val="nil"/>
              <w:bottom w:val="single" w:sz="4" w:space="0" w:color="auto"/>
              <w:right w:val="single" w:sz="4" w:space="0" w:color="auto"/>
            </w:tcBorders>
            <w:shd w:val="clear" w:color="auto" w:fill="auto"/>
            <w:noWrap/>
            <w:vAlign w:val="center"/>
            <w:hideMark/>
            <w:tcPrChange w:id="4753" w:author="phuong vu" w:date="2018-11-16T12:10: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4EE887F" w14:textId="3550E1A7" w:rsidR="00CF0C7E" w:rsidRPr="0019031B" w:rsidRDefault="00CF0C7E" w:rsidP="00E6227B">
            <w:pPr>
              <w:spacing w:after="0" w:line="276" w:lineRule="auto"/>
              <w:rPr>
                <w:ins w:id="4754" w:author="phuong vu" w:date="2018-11-16T12:09:00Z"/>
                <w:rFonts w:ascii="Times New Roman" w:eastAsia="Times New Roman" w:hAnsi="Times New Roman" w:cs="Times New Roman"/>
                <w:color w:val="000000"/>
                <w:lang w:val="en-US"/>
              </w:rPr>
              <w:pPrChange w:id="4755" w:author="phuong vu" w:date="2018-11-23T13:48:00Z">
                <w:pPr>
                  <w:spacing w:after="0" w:line="240" w:lineRule="auto"/>
                </w:pPr>
              </w:pPrChange>
            </w:pPr>
            <w:ins w:id="4756" w:author="phuong vu" w:date="2018-11-16T12:32:00Z">
              <w:r>
                <w:rPr>
                  <w:color w:val="000000"/>
                </w:rPr>
                <w:t>POST</w:t>
              </w:r>
            </w:ins>
          </w:p>
        </w:tc>
        <w:tc>
          <w:tcPr>
            <w:tcW w:w="4822" w:type="dxa"/>
            <w:tcBorders>
              <w:top w:val="nil"/>
              <w:left w:val="nil"/>
              <w:bottom w:val="single" w:sz="4" w:space="0" w:color="auto"/>
              <w:right w:val="single" w:sz="4" w:space="0" w:color="auto"/>
            </w:tcBorders>
            <w:shd w:val="clear" w:color="auto" w:fill="auto"/>
            <w:noWrap/>
            <w:vAlign w:val="center"/>
            <w:hideMark/>
            <w:tcPrChange w:id="4757" w:author="phuong vu" w:date="2018-11-16T12:10: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1DF73A3E" w14:textId="07EFEF47" w:rsidR="00CF0C7E" w:rsidRPr="0019031B" w:rsidRDefault="00CF0C7E" w:rsidP="00E6227B">
            <w:pPr>
              <w:spacing w:after="0" w:line="276" w:lineRule="auto"/>
              <w:rPr>
                <w:ins w:id="4758" w:author="phuong vu" w:date="2018-11-16T12:09:00Z"/>
                <w:rFonts w:ascii="Times New Roman" w:eastAsia="Times New Roman" w:hAnsi="Times New Roman" w:cs="Times New Roman"/>
                <w:color w:val="000000"/>
                <w:lang w:val="en-US"/>
              </w:rPr>
              <w:pPrChange w:id="4759" w:author="phuong vu" w:date="2018-11-23T13:48:00Z">
                <w:pPr>
                  <w:spacing w:after="0" w:line="240" w:lineRule="auto"/>
                </w:pPr>
              </w:pPrChange>
            </w:pPr>
            <w:ins w:id="4760" w:author="phuong vu" w:date="2018-11-16T12:32:00Z">
              <w:r>
                <w:rPr>
                  <w:color w:val="000000"/>
                </w:rPr>
                <w:t>Lưu trữ thông tin tất cả hình ảnh trong hệ thống</w:t>
              </w:r>
            </w:ins>
          </w:p>
        </w:tc>
      </w:tr>
      <w:tr w:rsidR="00CF0C7E" w:rsidRPr="0019031B" w14:paraId="13A8271A" w14:textId="77777777" w:rsidTr="00A76F8C">
        <w:tblPrEx>
          <w:tblPrExChange w:id="4761" w:author="phuong vu" w:date="2018-11-16T12:10:00Z">
            <w:tblPrEx>
              <w:tblW w:w="9562" w:type="dxa"/>
            </w:tblPrEx>
          </w:tblPrExChange>
        </w:tblPrEx>
        <w:trPr>
          <w:trHeight w:val="322"/>
          <w:ins w:id="4762" w:author="phuong vu" w:date="2018-11-16T12:09:00Z"/>
          <w:trPrChange w:id="4763" w:author="phuong vu" w:date="2018-11-16T12:10: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76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C5E5721" w14:textId="77777777" w:rsidR="00CF0C7E" w:rsidRPr="0019031B" w:rsidRDefault="00CF0C7E" w:rsidP="00E6227B">
            <w:pPr>
              <w:spacing w:after="0" w:line="276" w:lineRule="auto"/>
              <w:jc w:val="center"/>
              <w:rPr>
                <w:ins w:id="4765" w:author="phuong vu" w:date="2018-11-16T12:09:00Z"/>
                <w:rFonts w:ascii="Calibri" w:eastAsia="Times New Roman" w:hAnsi="Calibri" w:cs="Calibri"/>
                <w:color w:val="000000"/>
                <w:sz w:val="22"/>
                <w:szCs w:val="22"/>
                <w:lang w:val="en-US"/>
              </w:rPr>
              <w:pPrChange w:id="4766" w:author="phuong vu" w:date="2018-11-23T13:48:00Z">
                <w:pPr>
                  <w:spacing w:after="0" w:line="240" w:lineRule="auto"/>
                  <w:jc w:val="center"/>
                </w:pPr>
              </w:pPrChange>
            </w:pPr>
            <w:ins w:id="4767" w:author="phuong vu" w:date="2018-11-16T12:09:00Z">
              <w:r w:rsidRPr="0019031B">
                <w:rPr>
                  <w:rFonts w:ascii="Calibri" w:eastAsia="Times New Roman" w:hAnsi="Calibri" w:cs="Calibri"/>
                  <w:color w:val="000000"/>
                  <w:sz w:val="22"/>
                  <w:szCs w:val="22"/>
                </w:rPr>
                <w:t>12</w:t>
              </w:r>
            </w:ins>
          </w:p>
        </w:tc>
        <w:tc>
          <w:tcPr>
            <w:tcW w:w="3341" w:type="dxa"/>
            <w:tcBorders>
              <w:top w:val="nil"/>
              <w:left w:val="nil"/>
              <w:bottom w:val="single" w:sz="4" w:space="0" w:color="auto"/>
              <w:right w:val="single" w:sz="4" w:space="0" w:color="auto"/>
            </w:tcBorders>
            <w:shd w:val="clear" w:color="auto" w:fill="auto"/>
            <w:noWrap/>
            <w:vAlign w:val="center"/>
            <w:hideMark/>
            <w:tcPrChange w:id="4768" w:author="phuong vu" w:date="2018-11-16T12:10: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A4132E8" w14:textId="1AE99860" w:rsidR="00CF0C7E" w:rsidRPr="0019031B" w:rsidRDefault="00CF0C7E" w:rsidP="00E6227B">
            <w:pPr>
              <w:spacing w:after="0" w:line="276" w:lineRule="auto"/>
              <w:rPr>
                <w:ins w:id="4769" w:author="phuong vu" w:date="2018-11-16T12:09:00Z"/>
                <w:rFonts w:ascii="Times New Roman" w:eastAsia="Times New Roman" w:hAnsi="Times New Roman" w:cs="Times New Roman"/>
                <w:color w:val="000000"/>
                <w:lang w:val="en-US"/>
              </w:rPr>
              <w:pPrChange w:id="4770" w:author="phuong vu" w:date="2018-11-23T13:48:00Z">
                <w:pPr>
                  <w:spacing w:after="0" w:line="240" w:lineRule="auto"/>
                </w:pPr>
              </w:pPrChange>
            </w:pPr>
            <w:ins w:id="4771" w:author="phuong vu" w:date="2018-11-16T12:32:00Z">
              <w:r>
                <w:rPr>
                  <w:color w:val="000000"/>
                </w:rPr>
                <w:t>PRODUCT</w:t>
              </w:r>
            </w:ins>
          </w:p>
        </w:tc>
        <w:tc>
          <w:tcPr>
            <w:tcW w:w="4822" w:type="dxa"/>
            <w:tcBorders>
              <w:top w:val="nil"/>
              <w:left w:val="nil"/>
              <w:bottom w:val="single" w:sz="4" w:space="0" w:color="auto"/>
              <w:right w:val="single" w:sz="4" w:space="0" w:color="auto"/>
            </w:tcBorders>
            <w:shd w:val="clear" w:color="auto" w:fill="auto"/>
            <w:noWrap/>
            <w:vAlign w:val="center"/>
            <w:hideMark/>
            <w:tcPrChange w:id="4772" w:author="phuong vu" w:date="2018-11-16T12:10: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524A9E4F" w14:textId="7C0E73BD" w:rsidR="00CF0C7E" w:rsidRPr="0019031B" w:rsidRDefault="00CF0C7E" w:rsidP="00E6227B">
            <w:pPr>
              <w:spacing w:after="0" w:line="276" w:lineRule="auto"/>
              <w:rPr>
                <w:ins w:id="4773" w:author="phuong vu" w:date="2018-11-16T12:09:00Z"/>
                <w:rFonts w:ascii="Times New Roman" w:eastAsia="Times New Roman" w:hAnsi="Times New Roman" w:cs="Times New Roman"/>
                <w:color w:val="000000"/>
                <w:lang w:val="en-US"/>
              </w:rPr>
              <w:pPrChange w:id="4774" w:author="phuong vu" w:date="2018-11-23T13:48:00Z">
                <w:pPr>
                  <w:spacing w:after="0" w:line="240" w:lineRule="auto"/>
                </w:pPr>
              </w:pPrChange>
            </w:pPr>
            <w:ins w:id="4775" w:author="phuong vu" w:date="2018-11-16T12:32:00Z">
              <w:r>
                <w:rPr>
                  <w:color w:val="000000"/>
                </w:rPr>
                <w:t>Lưu trữ thông tin quần áo</w:t>
              </w:r>
            </w:ins>
          </w:p>
        </w:tc>
      </w:tr>
      <w:tr w:rsidR="00CF0C7E" w:rsidRPr="0019031B" w14:paraId="0CBA27EA" w14:textId="77777777" w:rsidTr="00A76F8C">
        <w:tblPrEx>
          <w:tblPrExChange w:id="4776" w:author="phuong vu" w:date="2018-11-16T12:10:00Z">
            <w:tblPrEx>
              <w:tblW w:w="9562" w:type="dxa"/>
            </w:tblPrEx>
          </w:tblPrExChange>
        </w:tblPrEx>
        <w:trPr>
          <w:trHeight w:val="322"/>
          <w:ins w:id="4777" w:author="phuong vu" w:date="2018-11-16T12:09:00Z"/>
          <w:trPrChange w:id="4778" w:author="phuong vu" w:date="2018-11-16T12:10: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779"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4F0C13A" w14:textId="77777777" w:rsidR="00CF0C7E" w:rsidRPr="0019031B" w:rsidRDefault="00CF0C7E" w:rsidP="00E6227B">
            <w:pPr>
              <w:spacing w:after="0" w:line="276" w:lineRule="auto"/>
              <w:jc w:val="center"/>
              <w:rPr>
                <w:ins w:id="4780" w:author="phuong vu" w:date="2018-11-16T12:09:00Z"/>
                <w:rFonts w:ascii="Calibri" w:eastAsia="Times New Roman" w:hAnsi="Calibri" w:cs="Calibri"/>
                <w:color w:val="000000"/>
                <w:sz w:val="22"/>
                <w:szCs w:val="22"/>
                <w:lang w:val="en-US"/>
              </w:rPr>
              <w:pPrChange w:id="4781" w:author="phuong vu" w:date="2018-11-23T13:48:00Z">
                <w:pPr>
                  <w:spacing w:after="0" w:line="240" w:lineRule="auto"/>
                  <w:jc w:val="center"/>
                </w:pPr>
              </w:pPrChange>
            </w:pPr>
            <w:ins w:id="4782" w:author="phuong vu" w:date="2018-11-16T12:09:00Z">
              <w:r w:rsidRPr="0019031B">
                <w:rPr>
                  <w:rFonts w:ascii="Calibri" w:eastAsia="Times New Roman" w:hAnsi="Calibri" w:cs="Calibri"/>
                  <w:color w:val="000000"/>
                  <w:sz w:val="22"/>
                  <w:szCs w:val="22"/>
                </w:rPr>
                <w:t>13</w:t>
              </w:r>
            </w:ins>
          </w:p>
        </w:tc>
        <w:tc>
          <w:tcPr>
            <w:tcW w:w="3341" w:type="dxa"/>
            <w:tcBorders>
              <w:top w:val="nil"/>
              <w:left w:val="nil"/>
              <w:bottom w:val="single" w:sz="4" w:space="0" w:color="auto"/>
              <w:right w:val="single" w:sz="4" w:space="0" w:color="auto"/>
            </w:tcBorders>
            <w:shd w:val="clear" w:color="auto" w:fill="auto"/>
            <w:noWrap/>
            <w:vAlign w:val="center"/>
            <w:hideMark/>
            <w:tcPrChange w:id="4783" w:author="phuong vu" w:date="2018-11-16T12:10: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3318B11" w14:textId="784BDFAC" w:rsidR="00CF0C7E" w:rsidRPr="0019031B" w:rsidRDefault="00CF0C7E" w:rsidP="00E6227B">
            <w:pPr>
              <w:spacing w:after="0" w:line="276" w:lineRule="auto"/>
              <w:rPr>
                <w:ins w:id="4784" w:author="phuong vu" w:date="2018-11-16T12:09:00Z"/>
                <w:rFonts w:ascii="Times New Roman" w:eastAsia="Times New Roman" w:hAnsi="Times New Roman" w:cs="Times New Roman"/>
                <w:color w:val="000000"/>
                <w:lang w:val="en-US"/>
              </w:rPr>
              <w:pPrChange w:id="4785" w:author="phuong vu" w:date="2018-11-23T13:48:00Z">
                <w:pPr>
                  <w:spacing w:after="0" w:line="240" w:lineRule="auto"/>
                </w:pPr>
              </w:pPrChange>
            </w:pPr>
            <w:ins w:id="4786" w:author="phuong vu" w:date="2018-11-16T12:32:00Z">
              <w:r>
                <w:rPr>
                  <w:color w:val="000000"/>
                </w:rPr>
                <w:t>PRODUCT_TYPE</w:t>
              </w:r>
            </w:ins>
          </w:p>
        </w:tc>
        <w:tc>
          <w:tcPr>
            <w:tcW w:w="4822" w:type="dxa"/>
            <w:tcBorders>
              <w:top w:val="nil"/>
              <w:left w:val="nil"/>
              <w:bottom w:val="single" w:sz="4" w:space="0" w:color="auto"/>
              <w:right w:val="single" w:sz="4" w:space="0" w:color="auto"/>
            </w:tcBorders>
            <w:shd w:val="clear" w:color="auto" w:fill="auto"/>
            <w:noWrap/>
            <w:vAlign w:val="center"/>
            <w:hideMark/>
            <w:tcPrChange w:id="4787" w:author="phuong vu" w:date="2018-11-16T12:10: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6EB0B91B" w14:textId="3D3B5950" w:rsidR="00CF0C7E" w:rsidRPr="0019031B" w:rsidRDefault="00CF0C7E" w:rsidP="00E6227B">
            <w:pPr>
              <w:spacing w:after="0" w:line="276" w:lineRule="auto"/>
              <w:rPr>
                <w:ins w:id="4788" w:author="phuong vu" w:date="2018-11-16T12:09:00Z"/>
                <w:rFonts w:ascii="Times New Roman" w:eastAsia="Times New Roman" w:hAnsi="Times New Roman" w:cs="Times New Roman"/>
                <w:color w:val="000000"/>
                <w:lang w:val="en-US"/>
              </w:rPr>
              <w:pPrChange w:id="4789" w:author="phuong vu" w:date="2018-11-23T13:48:00Z">
                <w:pPr>
                  <w:spacing w:after="0" w:line="240" w:lineRule="auto"/>
                </w:pPr>
              </w:pPrChange>
            </w:pPr>
            <w:ins w:id="4790" w:author="phuong vu" w:date="2018-11-16T12:32:00Z">
              <w:r>
                <w:rPr>
                  <w:color w:val="000000"/>
                </w:rPr>
                <w:t>Lưu trữ loại quần áo để lọc tìm kiếm quần áo</w:t>
              </w:r>
            </w:ins>
          </w:p>
        </w:tc>
      </w:tr>
      <w:tr w:rsidR="00CF0C7E" w:rsidRPr="0019031B" w14:paraId="31F1C289" w14:textId="77777777" w:rsidTr="00A76F8C">
        <w:tblPrEx>
          <w:tblPrExChange w:id="4791" w:author="phuong vu" w:date="2018-11-16T12:10:00Z">
            <w:tblPrEx>
              <w:tblW w:w="9562" w:type="dxa"/>
            </w:tblPrEx>
          </w:tblPrExChange>
        </w:tblPrEx>
        <w:trPr>
          <w:trHeight w:val="322"/>
          <w:ins w:id="4792" w:author="phuong vu" w:date="2018-11-16T12:09:00Z"/>
          <w:trPrChange w:id="4793" w:author="phuong vu" w:date="2018-11-16T12:10: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79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C99ED16" w14:textId="77777777" w:rsidR="00CF0C7E" w:rsidRPr="0019031B" w:rsidRDefault="00CF0C7E" w:rsidP="00E6227B">
            <w:pPr>
              <w:spacing w:after="0" w:line="276" w:lineRule="auto"/>
              <w:jc w:val="center"/>
              <w:rPr>
                <w:ins w:id="4795" w:author="phuong vu" w:date="2018-11-16T12:09:00Z"/>
                <w:rFonts w:ascii="Calibri" w:eastAsia="Times New Roman" w:hAnsi="Calibri" w:cs="Calibri"/>
                <w:color w:val="000000"/>
                <w:sz w:val="22"/>
                <w:szCs w:val="22"/>
                <w:lang w:val="en-US"/>
              </w:rPr>
              <w:pPrChange w:id="4796" w:author="phuong vu" w:date="2018-11-23T13:48:00Z">
                <w:pPr>
                  <w:spacing w:after="0" w:line="240" w:lineRule="auto"/>
                  <w:jc w:val="center"/>
                </w:pPr>
              </w:pPrChange>
            </w:pPr>
            <w:ins w:id="4797" w:author="phuong vu" w:date="2018-11-16T12:09:00Z">
              <w:r w:rsidRPr="0019031B">
                <w:rPr>
                  <w:rFonts w:ascii="Calibri" w:eastAsia="Times New Roman" w:hAnsi="Calibri" w:cs="Calibri"/>
                  <w:color w:val="000000"/>
                  <w:sz w:val="22"/>
                  <w:szCs w:val="22"/>
                </w:rPr>
                <w:t>14</w:t>
              </w:r>
            </w:ins>
          </w:p>
        </w:tc>
        <w:tc>
          <w:tcPr>
            <w:tcW w:w="3341" w:type="dxa"/>
            <w:tcBorders>
              <w:top w:val="nil"/>
              <w:left w:val="nil"/>
              <w:bottom w:val="single" w:sz="4" w:space="0" w:color="auto"/>
              <w:right w:val="single" w:sz="4" w:space="0" w:color="auto"/>
            </w:tcBorders>
            <w:shd w:val="clear" w:color="auto" w:fill="auto"/>
            <w:noWrap/>
            <w:vAlign w:val="center"/>
            <w:hideMark/>
            <w:tcPrChange w:id="4798" w:author="phuong vu" w:date="2018-11-16T12:10: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8293DDC" w14:textId="6F60C1EA" w:rsidR="00CF0C7E" w:rsidRPr="0019031B" w:rsidRDefault="00CF0C7E" w:rsidP="00E6227B">
            <w:pPr>
              <w:spacing w:after="0" w:line="276" w:lineRule="auto"/>
              <w:rPr>
                <w:ins w:id="4799" w:author="phuong vu" w:date="2018-11-16T12:09:00Z"/>
                <w:rFonts w:ascii="Times New Roman" w:eastAsia="Times New Roman" w:hAnsi="Times New Roman" w:cs="Times New Roman"/>
                <w:color w:val="000000"/>
                <w:lang w:val="en-US"/>
              </w:rPr>
              <w:pPrChange w:id="4800" w:author="phuong vu" w:date="2018-11-23T13:48:00Z">
                <w:pPr>
                  <w:spacing w:after="0" w:line="240" w:lineRule="auto"/>
                </w:pPr>
              </w:pPrChange>
            </w:pPr>
            <w:ins w:id="4801" w:author="phuong vu" w:date="2018-11-16T12:32:00Z">
              <w:r>
                <w:rPr>
                  <w:color w:val="000000"/>
                </w:rPr>
                <w:t>PROMOTION</w:t>
              </w:r>
            </w:ins>
          </w:p>
        </w:tc>
        <w:tc>
          <w:tcPr>
            <w:tcW w:w="4822" w:type="dxa"/>
            <w:tcBorders>
              <w:top w:val="nil"/>
              <w:left w:val="nil"/>
              <w:bottom w:val="single" w:sz="4" w:space="0" w:color="auto"/>
              <w:right w:val="single" w:sz="4" w:space="0" w:color="auto"/>
            </w:tcBorders>
            <w:shd w:val="clear" w:color="auto" w:fill="auto"/>
            <w:noWrap/>
            <w:vAlign w:val="center"/>
            <w:hideMark/>
            <w:tcPrChange w:id="4802" w:author="phuong vu" w:date="2018-11-16T12:10: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0136E4BC" w14:textId="7B6C430E" w:rsidR="00CF0C7E" w:rsidRPr="0019031B" w:rsidRDefault="00CF0C7E" w:rsidP="00E6227B">
            <w:pPr>
              <w:spacing w:after="0" w:line="276" w:lineRule="auto"/>
              <w:rPr>
                <w:ins w:id="4803" w:author="phuong vu" w:date="2018-11-16T12:09:00Z"/>
                <w:rFonts w:ascii="Times New Roman" w:eastAsia="Times New Roman" w:hAnsi="Times New Roman" w:cs="Times New Roman"/>
                <w:color w:val="000000"/>
                <w:lang w:val="en-US"/>
              </w:rPr>
              <w:pPrChange w:id="4804" w:author="phuong vu" w:date="2018-11-23T13:48:00Z">
                <w:pPr>
                  <w:spacing w:after="0" w:line="240" w:lineRule="auto"/>
                </w:pPr>
              </w:pPrChange>
            </w:pPr>
            <w:ins w:id="4805" w:author="phuong vu" w:date="2018-11-16T12:32:00Z">
              <w:r>
                <w:rPr>
                  <w:color w:val="000000"/>
                </w:rPr>
                <w:t>Lưu trữ các chương trình khuyến mãi</w:t>
              </w:r>
            </w:ins>
          </w:p>
        </w:tc>
      </w:tr>
      <w:tr w:rsidR="00CF0C7E" w:rsidRPr="0019031B" w14:paraId="4ABAF74B" w14:textId="77777777" w:rsidTr="00A76F8C">
        <w:tblPrEx>
          <w:tblPrExChange w:id="4806" w:author="phuong vu" w:date="2018-11-16T12:10:00Z">
            <w:tblPrEx>
              <w:tblW w:w="9562" w:type="dxa"/>
            </w:tblPrEx>
          </w:tblPrExChange>
        </w:tblPrEx>
        <w:trPr>
          <w:trHeight w:val="322"/>
          <w:ins w:id="4807" w:author="phuong vu" w:date="2018-11-16T12:09:00Z"/>
          <w:trPrChange w:id="4808" w:author="phuong vu" w:date="2018-11-16T12:10: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809"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2C0CB21" w14:textId="77777777" w:rsidR="00CF0C7E" w:rsidRPr="0019031B" w:rsidRDefault="00CF0C7E" w:rsidP="00E6227B">
            <w:pPr>
              <w:spacing w:after="0" w:line="276" w:lineRule="auto"/>
              <w:jc w:val="center"/>
              <w:rPr>
                <w:ins w:id="4810" w:author="phuong vu" w:date="2018-11-16T12:09:00Z"/>
                <w:rFonts w:ascii="Calibri" w:eastAsia="Times New Roman" w:hAnsi="Calibri" w:cs="Calibri"/>
                <w:color w:val="000000"/>
                <w:sz w:val="22"/>
                <w:szCs w:val="22"/>
                <w:lang w:val="en-US"/>
              </w:rPr>
              <w:pPrChange w:id="4811" w:author="phuong vu" w:date="2018-11-23T13:48:00Z">
                <w:pPr>
                  <w:spacing w:after="0" w:line="240" w:lineRule="auto"/>
                  <w:jc w:val="center"/>
                </w:pPr>
              </w:pPrChange>
            </w:pPr>
            <w:ins w:id="4812" w:author="phuong vu" w:date="2018-11-16T12:09:00Z">
              <w:r w:rsidRPr="0019031B">
                <w:rPr>
                  <w:rFonts w:ascii="Calibri" w:eastAsia="Times New Roman" w:hAnsi="Calibri" w:cs="Calibri"/>
                  <w:color w:val="000000"/>
                  <w:sz w:val="22"/>
                  <w:szCs w:val="22"/>
                </w:rPr>
                <w:t>15</w:t>
              </w:r>
            </w:ins>
          </w:p>
        </w:tc>
        <w:tc>
          <w:tcPr>
            <w:tcW w:w="3341" w:type="dxa"/>
            <w:tcBorders>
              <w:top w:val="nil"/>
              <w:left w:val="nil"/>
              <w:bottom w:val="single" w:sz="4" w:space="0" w:color="auto"/>
              <w:right w:val="single" w:sz="4" w:space="0" w:color="auto"/>
            </w:tcBorders>
            <w:shd w:val="clear" w:color="auto" w:fill="auto"/>
            <w:noWrap/>
            <w:vAlign w:val="center"/>
            <w:hideMark/>
            <w:tcPrChange w:id="4813" w:author="phuong vu" w:date="2018-11-16T12:10: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593D694C" w14:textId="7EB92486" w:rsidR="00CF0C7E" w:rsidRPr="0019031B" w:rsidRDefault="00CF0C7E" w:rsidP="00E6227B">
            <w:pPr>
              <w:spacing w:after="0" w:line="276" w:lineRule="auto"/>
              <w:rPr>
                <w:ins w:id="4814" w:author="phuong vu" w:date="2018-11-16T12:09:00Z"/>
                <w:rFonts w:ascii="Times New Roman" w:eastAsia="Times New Roman" w:hAnsi="Times New Roman" w:cs="Times New Roman"/>
                <w:color w:val="000000"/>
                <w:lang w:val="en-US"/>
              </w:rPr>
              <w:pPrChange w:id="4815" w:author="phuong vu" w:date="2018-11-23T13:48:00Z">
                <w:pPr>
                  <w:spacing w:after="0" w:line="240" w:lineRule="auto"/>
                </w:pPr>
              </w:pPrChange>
            </w:pPr>
            <w:ins w:id="4816" w:author="phuong vu" w:date="2018-11-16T12:32:00Z">
              <w:r>
                <w:rPr>
                  <w:color w:val="000000"/>
                </w:rPr>
                <w:t>PROMOTION_BRANCH</w:t>
              </w:r>
            </w:ins>
          </w:p>
        </w:tc>
        <w:tc>
          <w:tcPr>
            <w:tcW w:w="4822" w:type="dxa"/>
            <w:tcBorders>
              <w:top w:val="nil"/>
              <w:left w:val="nil"/>
              <w:bottom w:val="single" w:sz="4" w:space="0" w:color="auto"/>
              <w:right w:val="single" w:sz="4" w:space="0" w:color="auto"/>
            </w:tcBorders>
            <w:shd w:val="clear" w:color="auto" w:fill="auto"/>
            <w:noWrap/>
            <w:vAlign w:val="center"/>
            <w:hideMark/>
            <w:tcPrChange w:id="4817" w:author="phuong vu" w:date="2018-11-16T12:10: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23FD6290" w14:textId="6A69EB5B" w:rsidR="00CF0C7E" w:rsidRPr="0019031B" w:rsidRDefault="00CF0C7E" w:rsidP="00E6227B">
            <w:pPr>
              <w:spacing w:after="0" w:line="276" w:lineRule="auto"/>
              <w:rPr>
                <w:ins w:id="4818" w:author="phuong vu" w:date="2018-11-16T12:09:00Z"/>
                <w:rFonts w:ascii="Times New Roman" w:eastAsia="Times New Roman" w:hAnsi="Times New Roman" w:cs="Times New Roman"/>
                <w:color w:val="000000"/>
                <w:lang w:val="en-US"/>
              </w:rPr>
              <w:pPrChange w:id="4819" w:author="phuong vu" w:date="2018-11-23T13:48:00Z">
                <w:pPr>
                  <w:spacing w:after="0" w:line="240" w:lineRule="auto"/>
                </w:pPr>
              </w:pPrChange>
            </w:pPr>
            <w:ins w:id="4820" w:author="phuong vu" w:date="2018-11-16T12:32:00Z">
              <w:r>
                <w:rPr>
                  <w:color w:val="000000"/>
                </w:rPr>
                <w:t>Lưu trữ thông tin khuyến mãi ứng với từng chi nhánh</w:t>
              </w:r>
            </w:ins>
          </w:p>
        </w:tc>
      </w:tr>
      <w:tr w:rsidR="00CF0C7E" w:rsidRPr="0019031B" w14:paraId="50507482" w14:textId="77777777" w:rsidTr="00A76F8C">
        <w:tblPrEx>
          <w:tblPrExChange w:id="4821" w:author="phuong vu" w:date="2018-11-16T12:10:00Z">
            <w:tblPrEx>
              <w:tblW w:w="9562" w:type="dxa"/>
            </w:tblPrEx>
          </w:tblPrExChange>
        </w:tblPrEx>
        <w:trPr>
          <w:trHeight w:val="322"/>
          <w:ins w:id="4822" w:author="phuong vu" w:date="2018-11-16T12:09:00Z"/>
          <w:trPrChange w:id="4823" w:author="phuong vu" w:date="2018-11-16T12:10: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82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1ADCEF1" w14:textId="77777777" w:rsidR="00CF0C7E" w:rsidRPr="0019031B" w:rsidRDefault="00CF0C7E" w:rsidP="00E6227B">
            <w:pPr>
              <w:spacing w:after="0" w:line="276" w:lineRule="auto"/>
              <w:jc w:val="center"/>
              <w:rPr>
                <w:ins w:id="4825" w:author="phuong vu" w:date="2018-11-16T12:09:00Z"/>
                <w:rFonts w:ascii="Calibri" w:eastAsia="Times New Roman" w:hAnsi="Calibri" w:cs="Calibri"/>
                <w:color w:val="000000"/>
                <w:sz w:val="22"/>
                <w:szCs w:val="22"/>
                <w:lang w:val="en-US"/>
              </w:rPr>
              <w:pPrChange w:id="4826" w:author="phuong vu" w:date="2018-11-23T13:48:00Z">
                <w:pPr>
                  <w:spacing w:after="0" w:line="240" w:lineRule="auto"/>
                  <w:jc w:val="center"/>
                </w:pPr>
              </w:pPrChange>
            </w:pPr>
            <w:ins w:id="4827" w:author="phuong vu" w:date="2018-11-16T12:09:00Z">
              <w:r w:rsidRPr="0019031B">
                <w:rPr>
                  <w:rFonts w:ascii="Calibri" w:eastAsia="Times New Roman" w:hAnsi="Calibri" w:cs="Calibri"/>
                  <w:color w:val="000000"/>
                  <w:sz w:val="22"/>
                  <w:szCs w:val="22"/>
                </w:rPr>
                <w:t>16</w:t>
              </w:r>
            </w:ins>
          </w:p>
        </w:tc>
        <w:tc>
          <w:tcPr>
            <w:tcW w:w="3341" w:type="dxa"/>
            <w:tcBorders>
              <w:top w:val="nil"/>
              <w:left w:val="nil"/>
              <w:bottom w:val="single" w:sz="4" w:space="0" w:color="auto"/>
              <w:right w:val="single" w:sz="4" w:space="0" w:color="auto"/>
            </w:tcBorders>
            <w:shd w:val="clear" w:color="auto" w:fill="auto"/>
            <w:noWrap/>
            <w:vAlign w:val="center"/>
            <w:hideMark/>
            <w:tcPrChange w:id="4828" w:author="phuong vu" w:date="2018-11-16T12:10: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03E8AD1A" w14:textId="7CCF73CF" w:rsidR="00CF0C7E" w:rsidRPr="0019031B" w:rsidRDefault="00CF0C7E" w:rsidP="00E6227B">
            <w:pPr>
              <w:spacing w:after="0" w:line="276" w:lineRule="auto"/>
              <w:rPr>
                <w:ins w:id="4829" w:author="phuong vu" w:date="2018-11-16T12:09:00Z"/>
                <w:rFonts w:ascii="Times New Roman" w:eastAsia="Times New Roman" w:hAnsi="Times New Roman" w:cs="Times New Roman"/>
                <w:color w:val="000000"/>
                <w:lang w:val="en-US"/>
              </w:rPr>
              <w:pPrChange w:id="4830" w:author="phuong vu" w:date="2018-11-23T13:48:00Z">
                <w:pPr>
                  <w:spacing w:after="0" w:line="240" w:lineRule="auto"/>
                </w:pPr>
              </w:pPrChange>
            </w:pPr>
            <w:ins w:id="4831" w:author="phuong vu" w:date="2018-11-16T12:32:00Z">
              <w:r>
                <w:rPr>
                  <w:color w:val="000000"/>
                </w:rPr>
                <w:t>RECEIPT</w:t>
              </w:r>
            </w:ins>
          </w:p>
        </w:tc>
        <w:tc>
          <w:tcPr>
            <w:tcW w:w="4822" w:type="dxa"/>
            <w:tcBorders>
              <w:top w:val="nil"/>
              <w:left w:val="nil"/>
              <w:bottom w:val="single" w:sz="4" w:space="0" w:color="auto"/>
              <w:right w:val="single" w:sz="4" w:space="0" w:color="auto"/>
            </w:tcBorders>
            <w:shd w:val="clear" w:color="auto" w:fill="auto"/>
            <w:noWrap/>
            <w:vAlign w:val="center"/>
            <w:hideMark/>
            <w:tcPrChange w:id="4832" w:author="phuong vu" w:date="2018-11-16T12:10: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10455EBF" w14:textId="7791D24C" w:rsidR="00CF0C7E" w:rsidRPr="0019031B" w:rsidRDefault="00CF0C7E" w:rsidP="00E6227B">
            <w:pPr>
              <w:spacing w:after="0" w:line="276" w:lineRule="auto"/>
              <w:rPr>
                <w:ins w:id="4833" w:author="phuong vu" w:date="2018-11-16T12:09:00Z"/>
                <w:rFonts w:ascii="Times New Roman" w:eastAsia="Times New Roman" w:hAnsi="Times New Roman" w:cs="Times New Roman"/>
                <w:color w:val="000000"/>
                <w:lang w:val="en-US"/>
              </w:rPr>
              <w:pPrChange w:id="4834" w:author="phuong vu" w:date="2018-11-23T13:48:00Z">
                <w:pPr>
                  <w:spacing w:after="0" w:line="240" w:lineRule="auto"/>
                </w:pPr>
              </w:pPrChange>
            </w:pPr>
            <w:ins w:id="4835" w:author="phuong vu" w:date="2018-11-16T12:32:00Z">
              <w:r>
                <w:rPr>
                  <w:color w:val="000000"/>
                </w:rPr>
                <w:t>Lưu trữ thông tin biên nhận</w:t>
              </w:r>
            </w:ins>
          </w:p>
        </w:tc>
      </w:tr>
      <w:tr w:rsidR="00CF0C7E" w:rsidRPr="0019031B" w14:paraId="7B0FBEC5" w14:textId="77777777" w:rsidTr="00A76F8C">
        <w:tblPrEx>
          <w:tblPrExChange w:id="4836" w:author="phuong vu" w:date="2018-11-16T12:10:00Z">
            <w:tblPrEx>
              <w:tblW w:w="9562" w:type="dxa"/>
            </w:tblPrEx>
          </w:tblPrExChange>
        </w:tblPrEx>
        <w:trPr>
          <w:trHeight w:val="322"/>
          <w:ins w:id="4837" w:author="phuong vu" w:date="2018-11-16T12:09:00Z"/>
          <w:trPrChange w:id="4838" w:author="phuong vu" w:date="2018-11-16T12:10: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839"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992737C" w14:textId="77777777" w:rsidR="00CF0C7E" w:rsidRPr="0019031B" w:rsidRDefault="00CF0C7E" w:rsidP="00E6227B">
            <w:pPr>
              <w:spacing w:after="0" w:line="276" w:lineRule="auto"/>
              <w:jc w:val="center"/>
              <w:rPr>
                <w:ins w:id="4840" w:author="phuong vu" w:date="2018-11-16T12:09:00Z"/>
                <w:rFonts w:ascii="Calibri" w:eastAsia="Times New Roman" w:hAnsi="Calibri" w:cs="Calibri"/>
                <w:color w:val="000000"/>
                <w:sz w:val="22"/>
                <w:szCs w:val="22"/>
                <w:lang w:val="en-US"/>
              </w:rPr>
              <w:pPrChange w:id="4841" w:author="phuong vu" w:date="2018-11-23T13:48:00Z">
                <w:pPr>
                  <w:spacing w:after="0" w:line="240" w:lineRule="auto"/>
                  <w:jc w:val="center"/>
                </w:pPr>
              </w:pPrChange>
            </w:pPr>
            <w:ins w:id="4842" w:author="phuong vu" w:date="2018-11-16T12:09:00Z">
              <w:r w:rsidRPr="0019031B">
                <w:rPr>
                  <w:rFonts w:ascii="Calibri" w:eastAsia="Times New Roman" w:hAnsi="Calibri" w:cs="Calibri"/>
                  <w:color w:val="000000"/>
                  <w:sz w:val="22"/>
                  <w:szCs w:val="22"/>
                </w:rPr>
                <w:t>17</w:t>
              </w:r>
            </w:ins>
          </w:p>
        </w:tc>
        <w:tc>
          <w:tcPr>
            <w:tcW w:w="3341" w:type="dxa"/>
            <w:tcBorders>
              <w:top w:val="nil"/>
              <w:left w:val="nil"/>
              <w:bottom w:val="single" w:sz="4" w:space="0" w:color="auto"/>
              <w:right w:val="single" w:sz="4" w:space="0" w:color="auto"/>
            </w:tcBorders>
            <w:shd w:val="clear" w:color="auto" w:fill="auto"/>
            <w:noWrap/>
            <w:vAlign w:val="center"/>
            <w:hideMark/>
            <w:tcPrChange w:id="4843" w:author="phuong vu" w:date="2018-11-16T12:10: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2652C85" w14:textId="4A196CAF" w:rsidR="00CF0C7E" w:rsidRPr="0019031B" w:rsidRDefault="00CF0C7E" w:rsidP="00E6227B">
            <w:pPr>
              <w:spacing w:after="0" w:line="276" w:lineRule="auto"/>
              <w:rPr>
                <w:ins w:id="4844" w:author="phuong vu" w:date="2018-11-16T12:09:00Z"/>
                <w:rFonts w:ascii="Times New Roman" w:eastAsia="Times New Roman" w:hAnsi="Times New Roman" w:cs="Times New Roman"/>
                <w:color w:val="000000"/>
                <w:lang w:val="en-US"/>
              </w:rPr>
              <w:pPrChange w:id="4845" w:author="phuong vu" w:date="2018-11-23T13:48:00Z">
                <w:pPr>
                  <w:spacing w:after="0" w:line="240" w:lineRule="auto"/>
                </w:pPr>
              </w:pPrChange>
            </w:pPr>
            <w:ins w:id="4846" w:author="phuong vu" w:date="2018-11-16T12:32:00Z">
              <w:r>
                <w:rPr>
                  <w:color w:val="000000"/>
                </w:rPr>
                <w:t>RECEIPT_DETAIL</w:t>
              </w:r>
            </w:ins>
          </w:p>
        </w:tc>
        <w:tc>
          <w:tcPr>
            <w:tcW w:w="4822" w:type="dxa"/>
            <w:tcBorders>
              <w:top w:val="nil"/>
              <w:left w:val="nil"/>
              <w:bottom w:val="single" w:sz="4" w:space="0" w:color="auto"/>
              <w:right w:val="single" w:sz="4" w:space="0" w:color="auto"/>
            </w:tcBorders>
            <w:shd w:val="clear" w:color="auto" w:fill="auto"/>
            <w:noWrap/>
            <w:vAlign w:val="center"/>
            <w:hideMark/>
            <w:tcPrChange w:id="4847" w:author="phuong vu" w:date="2018-11-16T12:10: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3E69C74E" w14:textId="4D8473A7" w:rsidR="00CF0C7E" w:rsidRPr="0019031B" w:rsidRDefault="00CF0C7E" w:rsidP="00E6227B">
            <w:pPr>
              <w:spacing w:after="0" w:line="276" w:lineRule="auto"/>
              <w:rPr>
                <w:ins w:id="4848" w:author="phuong vu" w:date="2018-11-16T12:09:00Z"/>
                <w:rFonts w:ascii="Times New Roman" w:eastAsia="Times New Roman" w:hAnsi="Times New Roman" w:cs="Times New Roman"/>
                <w:color w:val="000000"/>
                <w:lang w:val="en-US"/>
              </w:rPr>
              <w:pPrChange w:id="4849" w:author="phuong vu" w:date="2018-11-23T13:48:00Z">
                <w:pPr>
                  <w:spacing w:after="0" w:line="240" w:lineRule="auto"/>
                </w:pPr>
              </w:pPrChange>
            </w:pPr>
            <w:ins w:id="4850" w:author="phuong vu" w:date="2018-11-16T12:32:00Z">
              <w:r>
                <w:rPr>
                  <w:color w:val="000000"/>
                </w:rPr>
                <w:t>Lưu trữ thông tin chi tiết của biên nhận</w:t>
              </w:r>
            </w:ins>
          </w:p>
        </w:tc>
      </w:tr>
      <w:tr w:rsidR="00FD2E65" w:rsidRPr="0019031B" w14:paraId="53DC59C7" w14:textId="77777777" w:rsidTr="00A76F8C">
        <w:trPr>
          <w:trHeight w:val="322"/>
          <w:ins w:id="4851" w:author="phuong vu" w:date="2018-11-23T14:13:00Z"/>
        </w:trPr>
        <w:tc>
          <w:tcPr>
            <w:tcW w:w="619" w:type="dxa"/>
            <w:tcBorders>
              <w:top w:val="nil"/>
              <w:left w:val="single" w:sz="4" w:space="0" w:color="auto"/>
              <w:bottom w:val="single" w:sz="4" w:space="0" w:color="auto"/>
              <w:right w:val="single" w:sz="4" w:space="0" w:color="auto"/>
            </w:tcBorders>
            <w:shd w:val="clear" w:color="auto" w:fill="auto"/>
            <w:noWrap/>
            <w:vAlign w:val="center"/>
          </w:tcPr>
          <w:p w14:paraId="40D95596" w14:textId="3AD17E00" w:rsidR="00FD2E65" w:rsidRPr="00FD2E65" w:rsidRDefault="00FD2E65" w:rsidP="00E6227B">
            <w:pPr>
              <w:spacing w:after="0" w:line="276" w:lineRule="auto"/>
              <w:jc w:val="center"/>
              <w:rPr>
                <w:ins w:id="4852" w:author="phuong vu" w:date="2018-11-23T14:13:00Z"/>
                <w:rFonts w:ascii="Calibri" w:eastAsia="Times New Roman" w:hAnsi="Calibri" w:cs="Calibri"/>
                <w:color w:val="000000"/>
                <w:sz w:val="22"/>
                <w:szCs w:val="22"/>
                <w:lang w:val="en-US"/>
                <w:rPrChange w:id="4853" w:author="phuong vu" w:date="2018-11-23T14:13:00Z">
                  <w:rPr>
                    <w:ins w:id="4854" w:author="phuong vu" w:date="2018-11-23T14:13:00Z"/>
                    <w:rFonts w:ascii="Calibri" w:eastAsia="Times New Roman" w:hAnsi="Calibri" w:cs="Calibri"/>
                    <w:color w:val="000000"/>
                    <w:sz w:val="22"/>
                    <w:szCs w:val="22"/>
                  </w:rPr>
                </w:rPrChange>
              </w:rPr>
            </w:pPr>
            <w:ins w:id="4855" w:author="phuong vu" w:date="2018-11-23T14:13:00Z">
              <w:r>
                <w:rPr>
                  <w:rFonts w:ascii="Calibri" w:eastAsia="Times New Roman" w:hAnsi="Calibri" w:cs="Calibri"/>
                  <w:color w:val="000000"/>
                  <w:sz w:val="22"/>
                  <w:szCs w:val="22"/>
                  <w:lang w:val="en-US"/>
                </w:rPr>
                <w:t>18</w:t>
              </w:r>
            </w:ins>
          </w:p>
        </w:tc>
        <w:tc>
          <w:tcPr>
            <w:tcW w:w="3341" w:type="dxa"/>
            <w:tcBorders>
              <w:top w:val="nil"/>
              <w:left w:val="nil"/>
              <w:bottom w:val="single" w:sz="4" w:space="0" w:color="auto"/>
              <w:right w:val="single" w:sz="4" w:space="0" w:color="auto"/>
            </w:tcBorders>
            <w:shd w:val="clear" w:color="auto" w:fill="auto"/>
            <w:noWrap/>
            <w:vAlign w:val="center"/>
          </w:tcPr>
          <w:p w14:paraId="6CB545AA" w14:textId="2BE3E112" w:rsidR="00FD2E65" w:rsidRPr="00FD2E65" w:rsidRDefault="00FD2E65" w:rsidP="00E6227B">
            <w:pPr>
              <w:spacing w:after="0" w:line="276" w:lineRule="auto"/>
              <w:rPr>
                <w:ins w:id="4856" w:author="phuong vu" w:date="2018-11-23T14:13:00Z"/>
                <w:color w:val="000000"/>
                <w:lang w:val="en-US"/>
                <w:rPrChange w:id="4857" w:author="phuong vu" w:date="2018-11-23T14:13:00Z">
                  <w:rPr>
                    <w:ins w:id="4858" w:author="phuong vu" w:date="2018-11-23T14:13:00Z"/>
                    <w:color w:val="000000"/>
                  </w:rPr>
                </w:rPrChange>
              </w:rPr>
            </w:pPr>
            <w:ins w:id="4859" w:author="phuong vu" w:date="2018-11-23T14:13:00Z">
              <w:r>
                <w:rPr>
                  <w:color w:val="000000"/>
                  <w:lang w:val="en-US"/>
                </w:rPr>
                <w:t>SERVICE_PRODUCT</w:t>
              </w:r>
            </w:ins>
          </w:p>
        </w:tc>
        <w:tc>
          <w:tcPr>
            <w:tcW w:w="4822" w:type="dxa"/>
            <w:tcBorders>
              <w:top w:val="nil"/>
              <w:left w:val="nil"/>
              <w:bottom w:val="single" w:sz="4" w:space="0" w:color="auto"/>
              <w:right w:val="single" w:sz="4" w:space="0" w:color="auto"/>
            </w:tcBorders>
            <w:shd w:val="clear" w:color="auto" w:fill="auto"/>
            <w:noWrap/>
            <w:vAlign w:val="center"/>
          </w:tcPr>
          <w:p w14:paraId="013E735D" w14:textId="3B173CC8" w:rsidR="00FD2E65" w:rsidRPr="00FD2E65" w:rsidRDefault="00FD2E65" w:rsidP="00E6227B">
            <w:pPr>
              <w:spacing w:after="0" w:line="276" w:lineRule="auto"/>
              <w:rPr>
                <w:ins w:id="4860" w:author="phuong vu" w:date="2018-11-23T14:13:00Z"/>
                <w:color w:val="000000"/>
                <w:lang w:val="en-US"/>
                <w:rPrChange w:id="4861" w:author="phuong vu" w:date="2018-11-23T14:13:00Z">
                  <w:rPr>
                    <w:ins w:id="4862" w:author="phuong vu" w:date="2018-11-23T14:13:00Z"/>
                    <w:color w:val="000000"/>
                  </w:rPr>
                </w:rPrChange>
              </w:rPr>
            </w:pPr>
            <w:ins w:id="4863" w:author="phuong vu" w:date="2018-11-23T14:13:00Z">
              <w:r>
                <w:rPr>
                  <w:color w:val="000000"/>
                  <w:lang w:val="en-US"/>
                </w:rPr>
                <w:t>Lưu trữ thông tin qu</w:t>
              </w:r>
            </w:ins>
            <w:ins w:id="4864" w:author="phuong vu" w:date="2018-11-23T14:14:00Z">
              <w:r>
                <w:rPr>
                  <w:color w:val="000000"/>
                  <w:lang w:val="en-US"/>
                </w:rPr>
                <w:t>ần áo ứng với dịch vụ</w:t>
              </w:r>
            </w:ins>
          </w:p>
        </w:tc>
      </w:tr>
      <w:tr w:rsidR="00CF0C7E" w:rsidRPr="0019031B" w14:paraId="1B915200" w14:textId="77777777" w:rsidTr="00A76F8C">
        <w:tblPrEx>
          <w:tblPrExChange w:id="4865" w:author="phuong vu" w:date="2018-11-16T12:10:00Z">
            <w:tblPrEx>
              <w:tblW w:w="9562" w:type="dxa"/>
            </w:tblPrEx>
          </w:tblPrExChange>
        </w:tblPrEx>
        <w:trPr>
          <w:trHeight w:val="322"/>
          <w:ins w:id="4866" w:author="phuong vu" w:date="2018-11-16T12:09:00Z"/>
          <w:trPrChange w:id="4867" w:author="phuong vu" w:date="2018-11-16T12:10: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86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61677B1" w14:textId="22E8FC64" w:rsidR="00CF0C7E" w:rsidRPr="00FD2E65" w:rsidRDefault="00CF0C7E" w:rsidP="00E6227B">
            <w:pPr>
              <w:spacing w:after="0" w:line="276" w:lineRule="auto"/>
              <w:jc w:val="center"/>
              <w:rPr>
                <w:ins w:id="4869" w:author="phuong vu" w:date="2018-11-16T12:09:00Z"/>
                <w:rFonts w:ascii="Calibri" w:eastAsia="Times New Roman" w:hAnsi="Calibri" w:cs="Calibri"/>
                <w:color w:val="000000"/>
                <w:sz w:val="22"/>
                <w:szCs w:val="22"/>
                <w:lang w:val="en-US"/>
                <w:rPrChange w:id="4870" w:author="phuong vu" w:date="2018-11-23T14:14:00Z">
                  <w:rPr>
                    <w:ins w:id="4871" w:author="phuong vu" w:date="2018-11-16T12:09:00Z"/>
                    <w:rFonts w:ascii="Calibri" w:eastAsia="Times New Roman" w:hAnsi="Calibri" w:cs="Calibri"/>
                    <w:color w:val="000000"/>
                    <w:sz w:val="22"/>
                    <w:szCs w:val="22"/>
                    <w:lang w:val="en-US"/>
                  </w:rPr>
                </w:rPrChange>
              </w:rPr>
              <w:pPrChange w:id="4872" w:author="phuong vu" w:date="2018-11-23T13:48:00Z">
                <w:pPr>
                  <w:spacing w:after="0" w:line="240" w:lineRule="auto"/>
                  <w:jc w:val="center"/>
                </w:pPr>
              </w:pPrChange>
            </w:pPr>
            <w:ins w:id="4873" w:author="phuong vu" w:date="2018-11-16T12:09:00Z">
              <w:r w:rsidRPr="0019031B">
                <w:rPr>
                  <w:rFonts w:ascii="Calibri" w:eastAsia="Times New Roman" w:hAnsi="Calibri" w:cs="Calibri"/>
                  <w:color w:val="000000"/>
                  <w:sz w:val="22"/>
                  <w:szCs w:val="22"/>
                </w:rPr>
                <w:t>1</w:t>
              </w:r>
            </w:ins>
            <w:ins w:id="4874" w:author="phuong vu" w:date="2018-11-23T14:14:00Z">
              <w:r w:rsidR="00FD2E65">
                <w:rPr>
                  <w:rFonts w:ascii="Calibri" w:eastAsia="Times New Roman" w:hAnsi="Calibri" w:cs="Calibri"/>
                  <w:color w:val="000000"/>
                  <w:sz w:val="22"/>
                  <w:szCs w:val="22"/>
                  <w:lang w:val="en-US"/>
                </w:rPr>
                <w:t>9</w:t>
              </w:r>
            </w:ins>
          </w:p>
        </w:tc>
        <w:tc>
          <w:tcPr>
            <w:tcW w:w="3341" w:type="dxa"/>
            <w:tcBorders>
              <w:top w:val="nil"/>
              <w:left w:val="nil"/>
              <w:bottom w:val="single" w:sz="4" w:space="0" w:color="auto"/>
              <w:right w:val="single" w:sz="4" w:space="0" w:color="auto"/>
            </w:tcBorders>
            <w:shd w:val="clear" w:color="auto" w:fill="auto"/>
            <w:noWrap/>
            <w:vAlign w:val="center"/>
            <w:hideMark/>
            <w:tcPrChange w:id="4875" w:author="phuong vu" w:date="2018-11-16T12:10: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6FA78F9" w14:textId="08B1E74B" w:rsidR="00CF0C7E" w:rsidRPr="0019031B" w:rsidRDefault="00CF0C7E" w:rsidP="00E6227B">
            <w:pPr>
              <w:spacing w:after="0" w:line="276" w:lineRule="auto"/>
              <w:rPr>
                <w:ins w:id="4876" w:author="phuong vu" w:date="2018-11-16T12:09:00Z"/>
                <w:rFonts w:ascii="Times New Roman" w:eastAsia="Times New Roman" w:hAnsi="Times New Roman" w:cs="Times New Roman"/>
                <w:color w:val="000000"/>
                <w:lang w:val="en-US"/>
              </w:rPr>
              <w:pPrChange w:id="4877" w:author="phuong vu" w:date="2018-11-23T13:48:00Z">
                <w:pPr>
                  <w:spacing w:after="0" w:line="240" w:lineRule="auto"/>
                </w:pPr>
              </w:pPrChange>
            </w:pPr>
            <w:ins w:id="4878" w:author="phuong vu" w:date="2018-11-16T12:32:00Z">
              <w:r>
                <w:rPr>
                  <w:color w:val="000000"/>
                </w:rPr>
                <w:t>SERVICE_TYPE</w:t>
              </w:r>
            </w:ins>
          </w:p>
        </w:tc>
        <w:tc>
          <w:tcPr>
            <w:tcW w:w="4822" w:type="dxa"/>
            <w:tcBorders>
              <w:top w:val="nil"/>
              <w:left w:val="nil"/>
              <w:bottom w:val="single" w:sz="4" w:space="0" w:color="auto"/>
              <w:right w:val="single" w:sz="4" w:space="0" w:color="auto"/>
            </w:tcBorders>
            <w:shd w:val="clear" w:color="auto" w:fill="auto"/>
            <w:noWrap/>
            <w:vAlign w:val="center"/>
            <w:hideMark/>
            <w:tcPrChange w:id="4879" w:author="phuong vu" w:date="2018-11-16T12:10: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11FFC0BA" w14:textId="1469AAD0" w:rsidR="00CF0C7E" w:rsidRPr="0019031B" w:rsidRDefault="00CF0C7E" w:rsidP="00E6227B">
            <w:pPr>
              <w:spacing w:after="0" w:line="276" w:lineRule="auto"/>
              <w:rPr>
                <w:ins w:id="4880" w:author="phuong vu" w:date="2018-11-16T12:09:00Z"/>
                <w:rFonts w:ascii="Times New Roman" w:eastAsia="Times New Roman" w:hAnsi="Times New Roman" w:cs="Times New Roman"/>
                <w:color w:val="000000"/>
                <w:lang w:val="en-US"/>
              </w:rPr>
              <w:pPrChange w:id="4881" w:author="phuong vu" w:date="2018-11-23T13:48:00Z">
                <w:pPr>
                  <w:spacing w:after="0" w:line="240" w:lineRule="auto"/>
                </w:pPr>
              </w:pPrChange>
            </w:pPr>
            <w:ins w:id="4882" w:author="phuong vu" w:date="2018-11-16T12:32:00Z">
              <w:r>
                <w:rPr>
                  <w:color w:val="000000"/>
                </w:rPr>
                <w:t>Lưu trữ loại dịch vụ</w:t>
              </w:r>
            </w:ins>
          </w:p>
        </w:tc>
      </w:tr>
      <w:tr w:rsidR="00CF0C7E" w:rsidRPr="0019031B" w14:paraId="4517287B" w14:textId="77777777" w:rsidTr="00A76F8C">
        <w:tblPrEx>
          <w:tblPrExChange w:id="4883" w:author="phuong vu" w:date="2018-11-16T12:10:00Z">
            <w:tblPrEx>
              <w:tblW w:w="9562" w:type="dxa"/>
            </w:tblPrEx>
          </w:tblPrExChange>
        </w:tblPrEx>
        <w:trPr>
          <w:trHeight w:val="322"/>
          <w:ins w:id="4884" w:author="phuong vu" w:date="2018-11-16T12:09:00Z"/>
          <w:trPrChange w:id="4885" w:author="phuong vu" w:date="2018-11-16T12:10: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88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10386D8" w14:textId="19A53242" w:rsidR="00CF0C7E" w:rsidRPr="00FD2E65" w:rsidRDefault="00FD2E65" w:rsidP="00E6227B">
            <w:pPr>
              <w:spacing w:after="0" w:line="276" w:lineRule="auto"/>
              <w:jc w:val="center"/>
              <w:rPr>
                <w:ins w:id="4887" w:author="phuong vu" w:date="2018-11-16T12:09:00Z"/>
                <w:rFonts w:ascii="Calibri" w:eastAsia="Times New Roman" w:hAnsi="Calibri" w:cs="Calibri"/>
                <w:color w:val="000000"/>
                <w:sz w:val="22"/>
                <w:szCs w:val="22"/>
                <w:lang w:val="en-US"/>
                <w:rPrChange w:id="4888" w:author="phuong vu" w:date="2018-11-23T14:14:00Z">
                  <w:rPr>
                    <w:ins w:id="4889" w:author="phuong vu" w:date="2018-11-16T12:09:00Z"/>
                    <w:rFonts w:ascii="Calibri" w:eastAsia="Times New Roman" w:hAnsi="Calibri" w:cs="Calibri"/>
                    <w:color w:val="000000"/>
                    <w:sz w:val="22"/>
                    <w:szCs w:val="22"/>
                    <w:lang w:val="en-US"/>
                  </w:rPr>
                </w:rPrChange>
              </w:rPr>
              <w:pPrChange w:id="4890" w:author="phuong vu" w:date="2018-11-23T13:48:00Z">
                <w:pPr>
                  <w:spacing w:after="0" w:line="240" w:lineRule="auto"/>
                  <w:jc w:val="center"/>
                </w:pPr>
              </w:pPrChange>
            </w:pPr>
            <w:ins w:id="4891" w:author="phuong vu" w:date="2018-11-23T14:14:00Z">
              <w:r>
                <w:rPr>
                  <w:rFonts w:ascii="Calibri" w:eastAsia="Times New Roman" w:hAnsi="Calibri" w:cs="Calibri"/>
                  <w:color w:val="000000"/>
                  <w:sz w:val="22"/>
                  <w:szCs w:val="22"/>
                  <w:lang w:val="en-US"/>
                </w:rPr>
                <w:t>20</w:t>
              </w:r>
            </w:ins>
          </w:p>
        </w:tc>
        <w:tc>
          <w:tcPr>
            <w:tcW w:w="3341" w:type="dxa"/>
            <w:tcBorders>
              <w:top w:val="nil"/>
              <w:left w:val="nil"/>
              <w:bottom w:val="single" w:sz="4" w:space="0" w:color="auto"/>
              <w:right w:val="single" w:sz="4" w:space="0" w:color="auto"/>
            </w:tcBorders>
            <w:shd w:val="clear" w:color="auto" w:fill="auto"/>
            <w:noWrap/>
            <w:vAlign w:val="center"/>
            <w:hideMark/>
            <w:tcPrChange w:id="4892" w:author="phuong vu" w:date="2018-11-16T12:10: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6F58D2D3" w14:textId="5FCF88EE" w:rsidR="00CF0C7E" w:rsidRPr="0019031B" w:rsidRDefault="00CF0C7E" w:rsidP="00E6227B">
            <w:pPr>
              <w:spacing w:after="0" w:line="276" w:lineRule="auto"/>
              <w:rPr>
                <w:ins w:id="4893" w:author="phuong vu" w:date="2018-11-16T12:09:00Z"/>
                <w:rFonts w:ascii="Times New Roman" w:eastAsia="Times New Roman" w:hAnsi="Times New Roman" w:cs="Times New Roman"/>
                <w:color w:val="000000"/>
                <w:lang w:val="en-US"/>
              </w:rPr>
              <w:pPrChange w:id="4894" w:author="phuong vu" w:date="2018-11-23T13:48:00Z">
                <w:pPr>
                  <w:spacing w:after="0" w:line="240" w:lineRule="auto"/>
                </w:pPr>
              </w:pPrChange>
            </w:pPr>
            <w:ins w:id="4895" w:author="phuong vu" w:date="2018-11-16T12:32:00Z">
              <w:r>
                <w:rPr>
                  <w:color w:val="000000"/>
                </w:rPr>
                <w:t>SERVICE_TYPE_BRANCH</w:t>
              </w:r>
            </w:ins>
          </w:p>
        </w:tc>
        <w:tc>
          <w:tcPr>
            <w:tcW w:w="4822" w:type="dxa"/>
            <w:tcBorders>
              <w:top w:val="nil"/>
              <w:left w:val="nil"/>
              <w:bottom w:val="single" w:sz="4" w:space="0" w:color="auto"/>
              <w:right w:val="single" w:sz="4" w:space="0" w:color="auto"/>
            </w:tcBorders>
            <w:shd w:val="clear" w:color="auto" w:fill="auto"/>
            <w:noWrap/>
            <w:vAlign w:val="center"/>
            <w:hideMark/>
            <w:tcPrChange w:id="4896" w:author="phuong vu" w:date="2018-11-16T12:10: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3D9CD7FF" w14:textId="1856BB66" w:rsidR="00CF0C7E" w:rsidRPr="0019031B" w:rsidRDefault="00CF0C7E" w:rsidP="00E6227B">
            <w:pPr>
              <w:spacing w:after="0" w:line="276" w:lineRule="auto"/>
              <w:rPr>
                <w:ins w:id="4897" w:author="phuong vu" w:date="2018-11-16T12:09:00Z"/>
                <w:rFonts w:ascii="Times New Roman" w:eastAsia="Times New Roman" w:hAnsi="Times New Roman" w:cs="Times New Roman"/>
                <w:color w:val="000000"/>
                <w:lang w:val="en-US"/>
              </w:rPr>
              <w:pPrChange w:id="4898" w:author="phuong vu" w:date="2018-11-23T13:48:00Z">
                <w:pPr>
                  <w:spacing w:after="0" w:line="240" w:lineRule="auto"/>
                </w:pPr>
              </w:pPrChange>
            </w:pPr>
            <w:ins w:id="4899" w:author="phuong vu" w:date="2018-11-16T12:32:00Z">
              <w:r>
                <w:rPr>
                  <w:color w:val="000000"/>
                </w:rPr>
                <w:t>Lưu trữ loại dịch vụ có ở mỗi chi nhánh</w:t>
              </w:r>
            </w:ins>
          </w:p>
        </w:tc>
      </w:tr>
      <w:tr w:rsidR="00CF0C7E" w:rsidRPr="0019031B" w14:paraId="6DDB3C89" w14:textId="77777777" w:rsidTr="00A76F8C">
        <w:tblPrEx>
          <w:tblPrExChange w:id="4900" w:author="phuong vu" w:date="2018-11-16T12:10:00Z">
            <w:tblPrEx>
              <w:tblW w:w="9562" w:type="dxa"/>
            </w:tblPrEx>
          </w:tblPrExChange>
        </w:tblPrEx>
        <w:trPr>
          <w:trHeight w:val="322"/>
          <w:ins w:id="4901" w:author="phuong vu" w:date="2018-11-16T12:09:00Z"/>
          <w:trPrChange w:id="4902" w:author="phuong vu" w:date="2018-11-16T12:10: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903"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478BE2B" w14:textId="359D16D2" w:rsidR="00CF0C7E" w:rsidRPr="00FD2E65" w:rsidRDefault="00CF0C7E" w:rsidP="00E6227B">
            <w:pPr>
              <w:spacing w:after="0" w:line="276" w:lineRule="auto"/>
              <w:jc w:val="center"/>
              <w:rPr>
                <w:ins w:id="4904" w:author="phuong vu" w:date="2018-11-16T12:09:00Z"/>
                <w:rFonts w:ascii="Calibri" w:eastAsia="Times New Roman" w:hAnsi="Calibri" w:cs="Calibri"/>
                <w:color w:val="000000"/>
                <w:sz w:val="22"/>
                <w:szCs w:val="22"/>
                <w:lang w:val="en-US"/>
                <w:rPrChange w:id="4905" w:author="phuong vu" w:date="2018-11-23T14:14:00Z">
                  <w:rPr>
                    <w:ins w:id="4906" w:author="phuong vu" w:date="2018-11-16T12:09:00Z"/>
                    <w:rFonts w:ascii="Calibri" w:eastAsia="Times New Roman" w:hAnsi="Calibri" w:cs="Calibri"/>
                    <w:color w:val="000000"/>
                    <w:sz w:val="22"/>
                    <w:szCs w:val="22"/>
                    <w:lang w:val="en-US"/>
                  </w:rPr>
                </w:rPrChange>
              </w:rPr>
              <w:pPrChange w:id="4907" w:author="phuong vu" w:date="2018-11-23T13:48:00Z">
                <w:pPr>
                  <w:spacing w:after="0" w:line="240" w:lineRule="auto"/>
                  <w:jc w:val="center"/>
                </w:pPr>
              </w:pPrChange>
            </w:pPr>
            <w:ins w:id="4908" w:author="phuong vu" w:date="2018-11-16T12:09:00Z">
              <w:r w:rsidRPr="0019031B">
                <w:rPr>
                  <w:rFonts w:ascii="Calibri" w:eastAsia="Times New Roman" w:hAnsi="Calibri" w:cs="Calibri"/>
                  <w:color w:val="000000"/>
                  <w:sz w:val="22"/>
                  <w:szCs w:val="22"/>
                </w:rPr>
                <w:t>2</w:t>
              </w:r>
            </w:ins>
            <w:ins w:id="4909" w:author="phuong vu" w:date="2018-11-23T14:14:00Z">
              <w:r w:rsidR="00FD2E65">
                <w:rPr>
                  <w:rFonts w:ascii="Calibri" w:eastAsia="Times New Roman" w:hAnsi="Calibri" w:cs="Calibri"/>
                  <w:color w:val="000000"/>
                  <w:sz w:val="22"/>
                  <w:szCs w:val="22"/>
                  <w:lang w:val="en-US"/>
                </w:rPr>
                <w:t>1</w:t>
              </w:r>
            </w:ins>
          </w:p>
        </w:tc>
        <w:tc>
          <w:tcPr>
            <w:tcW w:w="3341" w:type="dxa"/>
            <w:tcBorders>
              <w:top w:val="nil"/>
              <w:left w:val="nil"/>
              <w:bottom w:val="single" w:sz="4" w:space="0" w:color="auto"/>
              <w:right w:val="single" w:sz="4" w:space="0" w:color="auto"/>
            </w:tcBorders>
            <w:shd w:val="clear" w:color="auto" w:fill="auto"/>
            <w:noWrap/>
            <w:vAlign w:val="center"/>
            <w:hideMark/>
            <w:tcPrChange w:id="4910" w:author="phuong vu" w:date="2018-11-16T12:10: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7243609" w14:textId="4573EB39" w:rsidR="00CF0C7E" w:rsidRPr="0019031B" w:rsidRDefault="00CF0C7E" w:rsidP="00E6227B">
            <w:pPr>
              <w:spacing w:after="0" w:line="276" w:lineRule="auto"/>
              <w:rPr>
                <w:ins w:id="4911" w:author="phuong vu" w:date="2018-11-16T12:09:00Z"/>
                <w:rFonts w:ascii="Times New Roman" w:eastAsia="Times New Roman" w:hAnsi="Times New Roman" w:cs="Times New Roman"/>
                <w:color w:val="000000"/>
                <w:lang w:val="en-US"/>
              </w:rPr>
              <w:pPrChange w:id="4912" w:author="phuong vu" w:date="2018-11-23T13:48:00Z">
                <w:pPr>
                  <w:spacing w:after="0" w:line="240" w:lineRule="auto"/>
                </w:pPr>
              </w:pPrChange>
            </w:pPr>
            <w:ins w:id="4913" w:author="phuong vu" w:date="2018-11-16T12:32:00Z">
              <w:r>
                <w:rPr>
                  <w:color w:val="000000"/>
                </w:rPr>
                <w:t>STAFF</w:t>
              </w:r>
            </w:ins>
          </w:p>
        </w:tc>
        <w:tc>
          <w:tcPr>
            <w:tcW w:w="4822" w:type="dxa"/>
            <w:tcBorders>
              <w:top w:val="nil"/>
              <w:left w:val="nil"/>
              <w:bottom w:val="single" w:sz="4" w:space="0" w:color="auto"/>
              <w:right w:val="single" w:sz="4" w:space="0" w:color="auto"/>
            </w:tcBorders>
            <w:shd w:val="clear" w:color="auto" w:fill="auto"/>
            <w:noWrap/>
            <w:vAlign w:val="center"/>
            <w:hideMark/>
            <w:tcPrChange w:id="4914" w:author="phuong vu" w:date="2018-11-16T12:10: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5339DCDF" w14:textId="11F3B002" w:rsidR="00CF0C7E" w:rsidRPr="0019031B" w:rsidRDefault="00CF0C7E" w:rsidP="00E6227B">
            <w:pPr>
              <w:spacing w:after="0" w:line="276" w:lineRule="auto"/>
              <w:rPr>
                <w:ins w:id="4915" w:author="phuong vu" w:date="2018-11-16T12:09:00Z"/>
                <w:rFonts w:ascii="Times New Roman" w:eastAsia="Times New Roman" w:hAnsi="Times New Roman" w:cs="Times New Roman"/>
                <w:color w:val="000000"/>
                <w:lang w:val="en-US"/>
              </w:rPr>
              <w:pPrChange w:id="4916" w:author="phuong vu" w:date="2018-11-23T13:48:00Z">
                <w:pPr>
                  <w:spacing w:after="0" w:line="240" w:lineRule="auto"/>
                </w:pPr>
              </w:pPrChange>
            </w:pPr>
            <w:ins w:id="4917" w:author="phuong vu" w:date="2018-11-16T12:32:00Z">
              <w:r>
                <w:rPr>
                  <w:color w:val="000000"/>
                </w:rPr>
                <w:t>Lưu trữ thông tin nhân viên</w:t>
              </w:r>
            </w:ins>
          </w:p>
        </w:tc>
      </w:tr>
      <w:tr w:rsidR="00CF0C7E" w:rsidRPr="0019031B" w14:paraId="5FBEF804" w14:textId="77777777" w:rsidTr="00A76F8C">
        <w:tblPrEx>
          <w:tblPrExChange w:id="4918" w:author="phuong vu" w:date="2018-11-16T12:10:00Z">
            <w:tblPrEx>
              <w:tblW w:w="9562" w:type="dxa"/>
            </w:tblPrEx>
          </w:tblPrExChange>
        </w:tblPrEx>
        <w:trPr>
          <w:trHeight w:val="322"/>
          <w:ins w:id="4919" w:author="phuong vu" w:date="2018-11-16T12:09:00Z"/>
          <w:trPrChange w:id="4920" w:author="phuong vu" w:date="2018-11-16T12:10: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921"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EAE58B2" w14:textId="06767B7F" w:rsidR="00CF0C7E" w:rsidRPr="00FD2E65" w:rsidRDefault="00CF0C7E" w:rsidP="00E6227B">
            <w:pPr>
              <w:spacing w:after="0" w:line="276" w:lineRule="auto"/>
              <w:jc w:val="center"/>
              <w:rPr>
                <w:ins w:id="4922" w:author="phuong vu" w:date="2018-11-16T12:09:00Z"/>
                <w:rFonts w:ascii="Calibri" w:eastAsia="Times New Roman" w:hAnsi="Calibri" w:cs="Calibri"/>
                <w:color w:val="000000"/>
                <w:sz w:val="22"/>
                <w:szCs w:val="22"/>
                <w:lang w:val="en-US"/>
                <w:rPrChange w:id="4923" w:author="phuong vu" w:date="2018-11-23T14:14:00Z">
                  <w:rPr>
                    <w:ins w:id="4924" w:author="phuong vu" w:date="2018-11-16T12:09:00Z"/>
                    <w:rFonts w:ascii="Calibri" w:eastAsia="Times New Roman" w:hAnsi="Calibri" w:cs="Calibri"/>
                    <w:color w:val="000000"/>
                    <w:sz w:val="22"/>
                    <w:szCs w:val="22"/>
                    <w:lang w:val="en-US"/>
                  </w:rPr>
                </w:rPrChange>
              </w:rPr>
              <w:pPrChange w:id="4925" w:author="phuong vu" w:date="2018-11-23T13:48:00Z">
                <w:pPr>
                  <w:spacing w:after="0" w:line="240" w:lineRule="auto"/>
                  <w:jc w:val="center"/>
                </w:pPr>
              </w:pPrChange>
            </w:pPr>
            <w:ins w:id="4926" w:author="phuong vu" w:date="2018-11-16T12:09:00Z">
              <w:r w:rsidRPr="0019031B">
                <w:rPr>
                  <w:rFonts w:ascii="Calibri" w:eastAsia="Times New Roman" w:hAnsi="Calibri" w:cs="Calibri"/>
                  <w:color w:val="000000"/>
                  <w:sz w:val="22"/>
                  <w:szCs w:val="22"/>
                </w:rPr>
                <w:t>2</w:t>
              </w:r>
            </w:ins>
            <w:ins w:id="4927" w:author="phuong vu" w:date="2018-11-23T14:14:00Z">
              <w:r w:rsidR="00FD2E65">
                <w:rPr>
                  <w:rFonts w:ascii="Calibri" w:eastAsia="Times New Roman" w:hAnsi="Calibri" w:cs="Calibri"/>
                  <w:color w:val="000000"/>
                  <w:sz w:val="22"/>
                  <w:szCs w:val="22"/>
                  <w:lang w:val="en-US"/>
                </w:rPr>
                <w:t>2</w:t>
              </w:r>
            </w:ins>
          </w:p>
        </w:tc>
        <w:tc>
          <w:tcPr>
            <w:tcW w:w="3341" w:type="dxa"/>
            <w:tcBorders>
              <w:top w:val="nil"/>
              <w:left w:val="nil"/>
              <w:bottom w:val="single" w:sz="4" w:space="0" w:color="auto"/>
              <w:right w:val="single" w:sz="4" w:space="0" w:color="auto"/>
            </w:tcBorders>
            <w:shd w:val="clear" w:color="auto" w:fill="auto"/>
            <w:noWrap/>
            <w:vAlign w:val="center"/>
            <w:hideMark/>
            <w:tcPrChange w:id="4928" w:author="phuong vu" w:date="2018-11-16T12:10: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518D6121" w14:textId="2CBCBBF4" w:rsidR="00CF0C7E" w:rsidRPr="0019031B" w:rsidRDefault="00CF0C7E" w:rsidP="00E6227B">
            <w:pPr>
              <w:spacing w:after="0" w:line="276" w:lineRule="auto"/>
              <w:rPr>
                <w:ins w:id="4929" w:author="phuong vu" w:date="2018-11-16T12:09:00Z"/>
                <w:rFonts w:ascii="Times New Roman" w:eastAsia="Times New Roman" w:hAnsi="Times New Roman" w:cs="Times New Roman"/>
                <w:color w:val="000000"/>
                <w:lang w:val="en-US"/>
              </w:rPr>
              <w:pPrChange w:id="4930" w:author="phuong vu" w:date="2018-11-23T13:48:00Z">
                <w:pPr>
                  <w:spacing w:after="0" w:line="240" w:lineRule="auto"/>
                </w:pPr>
              </w:pPrChange>
            </w:pPr>
            <w:ins w:id="4931" w:author="phuong vu" w:date="2018-11-16T12:32:00Z">
              <w:r>
                <w:rPr>
                  <w:color w:val="000000"/>
                </w:rPr>
                <w:t>STAFF_TYPE</w:t>
              </w:r>
            </w:ins>
          </w:p>
        </w:tc>
        <w:tc>
          <w:tcPr>
            <w:tcW w:w="4822" w:type="dxa"/>
            <w:tcBorders>
              <w:top w:val="nil"/>
              <w:left w:val="nil"/>
              <w:bottom w:val="single" w:sz="4" w:space="0" w:color="auto"/>
              <w:right w:val="single" w:sz="4" w:space="0" w:color="auto"/>
            </w:tcBorders>
            <w:shd w:val="clear" w:color="auto" w:fill="auto"/>
            <w:noWrap/>
            <w:vAlign w:val="center"/>
            <w:hideMark/>
            <w:tcPrChange w:id="4932" w:author="phuong vu" w:date="2018-11-16T12:10: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37D41F3B" w14:textId="4BBC447C" w:rsidR="00CF0C7E" w:rsidRPr="0019031B" w:rsidRDefault="00CF0C7E" w:rsidP="00E6227B">
            <w:pPr>
              <w:spacing w:after="0" w:line="276" w:lineRule="auto"/>
              <w:rPr>
                <w:ins w:id="4933" w:author="phuong vu" w:date="2018-11-16T12:09:00Z"/>
                <w:rFonts w:ascii="Times New Roman" w:eastAsia="Times New Roman" w:hAnsi="Times New Roman" w:cs="Times New Roman"/>
                <w:color w:val="000000"/>
                <w:lang w:val="en-US"/>
              </w:rPr>
              <w:pPrChange w:id="4934" w:author="phuong vu" w:date="2018-11-23T13:48:00Z">
                <w:pPr>
                  <w:spacing w:after="0" w:line="240" w:lineRule="auto"/>
                </w:pPr>
              </w:pPrChange>
            </w:pPr>
            <w:ins w:id="4935" w:author="phuong vu" w:date="2018-11-16T12:32:00Z">
              <w:r>
                <w:rPr>
                  <w:color w:val="000000"/>
                </w:rPr>
                <w:t>Lưu trữ loại nhân viên</w:t>
              </w:r>
            </w:ins>
          </w:p>
        </w:tc>
      </w:tr>
      <w:tr w:rsidR="00CF0C7E" w:rsidRPr="0019031B" w14:paraId="26ABF64C" w14:textId="77777777" w:rsidTr="00A76F8C">
        <w:tblPrEx>
          <w:tblPrExChange w:id="4936" w:author="phuong vu" w:date="2018-11-16T12:10:00Z">
            <w:tblPrEx>
              <w:tblW w:w="9562" w:type="dxa"/>
            </w:tblPrEx>
          </w:tblPrExChange>
        </w:tblPrEx>
        <w:trPr>
          <w:trHeight w:val="322"/>
          <w:ins w:id="4937" w:author="phuong vu" w:date="2018-11-16T12:09:00Z"/>
          <w:trPrChange w:id="4938" w:author="phuong vu" w:date="2018-11-16T12:10: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939"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C3DACA3" w14:textId="7CB015CA" w:rsidR="00CF0C7E" w:rsidRPr="00FD2E65" w:rsidRDefault="00CF0C7E" w:rsidP="00E6227B">
            <w:pPr>
              <w:spacing w:after="0" w:line="276" w:lineRule="auto"/>
              <w:jc w:val="center"/>
              <w:rPr>
                <w:ins w:id="4940" w:author="phuong vu" w:date="2018-11-16T12:09:00Z"/>
                <w:rFonts w:ascii="Calibri" w:eastAsia="Times New Roman" w:hAnsi="Calibri" w:cs="Calibri"/>
                <w:color w:val="000000"/>
                <w:sz w:val="22"/>
                <w:szCs w:val="22"/>
                <w:lang w:val="en-US"/>
                <w:rPrChange w:id="4941" w:author="phuong vu" w:date="2018-11-23T14:14:00Z">
                  <w:rPr>
                    <w:ins w:id="4942" w:author="phuong vu" w:date="2018-11-16T12:09:00Z"/>
                    <w:rFonts w:ascii="Calibri" w:eastAsia="Times New Roman" w:hAnsi="Calibri" w:cs="Calibri"/>
                    <w:color w:val="000000"/>
                    <w:sz w:val="22"/>
                    <w:szCs w:val="22"/>
                    <w:lang w:val="en-US"/>
                  </w:rPr>
                </w:rPrChange>
              </w:rPr>
              <w:pPrChange w:id="4943" w:author="phuong vu" w:date="2018-11-23T13:48:00Z">
                <w:pPr>
                  <w:spacing w:after="0" w:line="240" w:lineRule="auto"/>
                  <w:jc w:val="center"/>
                </w:pPr>
              </w:pPrChange>
            </w:pPr>
            <w:ins w:id="4944" w:author="phuong vu" w:date="2018-11-16T12:09:00Z">
              <w:r w:rsidRPr="0019031B">
                <w:rPr>
                  <w:rFonts w:ascii="Calibri" w:eastAsia="Times New Roman" w:hAnsi="Calibri" w:cs="Calibri"/>
                  <w:color w:val="000000"/>
                  <w:sz w:val="22"/>
                  <w:szCs w:val="22"/>
                </w:rPr>
                <w:t>2</w:t>
              </w:r>
            </w:ins>
            <w:ins w:id="4945" w:author="phuong vu" w:date="2018-11-23T14:14:00Z">
              <w:r w:rsidR="00FD2E65">
                <w:rPr>
                  <w:rFonts w:ascii="Calibri" w:eastAsia="Times New Roman" w:hAnsi="Calibri" w:cs="Calibri"/>
                  <w:color w:val="000000"/>
                  <w:sz w:val="22"/>
                  <w:szCs w:val="22"/>
                  <w:lang w:val="en-US"/>
                </w:rPr>
                <w:t>3</w:t>
              </w:r>
            </w:ins>
          </w:p>
        </w:tc>
        <w:tc>
          <w:tcPr>
            <w:tcW w:w="3341" w:type="dxa"/>
            <w:tcBorders>
              <w:top w:val="nil"/>
              <w:left w:val="nil"/>
              <w:bottom w:val="single" w:sz="4" w:space="0" w:color="auto"/>
              <w:right w:val="single" w:sz="4" w:space="0" w:color="auto"/>
            </w:tcBorders>
            <w:shd w:val="clear" w:color="auto" w:fill="auto"/>
            <w:noWrap/>
            <w:vAlign w:val="center"/>
            <w:hideMark/>
            <w:tcPrChange w:id="4946" w:author="phuong vu" w:date="2018-11-16T12:10: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2514B45F" w14:textId="54266B47" w:rsidR="00CF0C7E" w:rsidRPr="0019031B" w:rsidRDefault="00CF0C7E" w:rsidP="00E6227B">
            <w:pPr>
              <w:spacing w:after="0" w:line="276" w:lineRule="auto"/>
              <w:rPr>
                <w:ins w:id="4947" w:author="phuong vu" w:date="2018-11-16T12:09:00Z"/>
                <w:rFonts w:ascii="Times New Roman" w:eastAsia="Times New Roman" w:hAnsi="Times New Roman" w:cs="Times New Roman"/>
                <w:color w:val="000000"/>
                <w:lang w:val="en-US"/>
              </w:rPr>
              <w:pPrChange w:id="4948" w:author="phuong vu" w:date="2018-11-23T13:48:00Z">
                <w:pPr>
                  <w:spacing w:after="0" w:line="240" w:lineRule="auto"/>
                </w:pPr>
              </w:pPrChange>
            </w:pPr>
            <w:ins w:id="4949" w:author="phuong vu" w:date="2018-11-16T12:32:00Z">
              <w:r>
                <w:rPr>
                  <w:color w:val="000000"/>
                </w:rPr>
                <w:t>TASK</w:t>
              </w:r>
            </w:ins>
          </w:p>
        </w:tc>
        <w:tc>
          <w:tcPr>
            <w:tcW w:w="4822" w:type="dxa"/>
            <w:tcBorders>
              <w:top w:val="nil"/>
              <w:left w:val="nil"/>
              <w:bottom w:val="single" w:sz="4" w:space="0" w:color="auto"/>
              <w:right w:val="single" w:sz="4" w:space="0" w:color="auto"/>
            </w:tcBorders>
            <w:shd w:val="clear" w:color="auto" w:fill="auto"/>
            <w:noWrap/>
            <w:vAlign w:val="center"/>
            <w:hideMark/>
            <w:tcPrChange w:id="4950" w:author="phuong vu" w:date="2018-11-16T12:10: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26585B1C" w14:textId="35898BD3" w:rsidR="00CF0C7E" w:rsidRPr="0019031B" w:rsidRDefault="00CF0C7E" w:rsidP="00E6227B">
            <w:pPr>
              <w:spacing w:after="0" w:line="276" w:lineRule="auto"/>
              <w:rPr>
                <w:ins w:id="4951" w:author="phuong vu" w:date="2018-11-16T12:09:00Z"/>
                <w:rFonts w:ascii="Times New Roman" w:eastAsia="Times New Roman" w:hAnsi="Times New Roman" w:cs="Times New Roman"/>
                <w:color w:val="000000"/>
                <w:lang w:val="en-US"/>
              </w:rPr>
              <w:pPrChange w:id="4952" w:author="phuong vu" w:date="2018-11-23T13:48:00Z">
                <w:pPr>
                  <w:spacing w:after="0" w:line="240" w:lineRule="auto"/>
                </w:pPr>
              </w:pPrChange>
            </w:pPr>
            <w:ins w:id="4953" w:author="phuong vu" w:date="2018-11-16T12:32:00Z">
              <w:r>
                <w:rPr>
                  <w:color w:val="000000"/>
                </w:rPr>
                <w:t>Lưu trữ thông tin công việc của nhân viên</w:t>
              </w:r>
            </w:ins>
          </w:p>
        </w:tc>
      </w:tr>
      <w:tr w:rsidR="00CF0C7E" w:rsidRPr="0019031B" w14:paraId="6BB85656" w14:textId="77777777" w:rsidTr="00A76F8C">
        <w:tblPrEx>
          <w:tblPrExChange w:id="4954" w:author="phuong vu" w:date="2018-11-16T12:10:00Z">
            <w:tblPrEx>
              <w:tblW w:w="9562" w:type="dxa"/>
            </w:tblPrEx>
          </w:tblPrExChange>
        </w:tblPrEx>
        <w:trPr>
          <w:trHeight w:val="322"/>
          <w:ins w:id="4955" w:author="phuong vu" w:date="2018-11-16T12:09:00Z"/>
          <w:trPrChange w:id="4956" w:author="phuong vu" w:date="2018-11-16T12:10: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957"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E149322" w14:textId="7650E072" w:rsidR="00CF0C7E" w:rsidRPr="00FD2E65" w:rsidRDefault="00CF0C7E" w:rsidP="00E6227B">
            <w:pPr>
              <w:spacing w:after="0" w:line="276" w:lineRule="auto"/>
              <w:jc w:val="center"/>
              <w:rPr>
                <w:ins w:id="4958" w:author="phuong vu" w:date="2018-11-16T12:09:00Z"/>
                <w:rFonts w:ascii="Calibri" w:eastAsia="Times New Roman" w:hAnsi="Calibri" w:cs="Calibri"/>
                <w:color w:val="000000"/>
                <w:sz w:val="22"/>
                <w:szCs w:val="22"/>
                <w:lang w:val="en-US"/>
                <w:rPrChange w:id="4959" w:author="phuong vu" w:date="2018-11-23T14:14:00Z">
                  <w:rPr>
                    <w:ins w:id="4960" w:author="phuong vu" w:date="2018-11-16T12:09:00Z"/>
                    <w:rFonts w:ascii="Calibri" w:eastAsia="Times New Roman" w:hAnsi="Calibri" w:cs="Calibri"/>
                    <w:color w:val="000000"/>
                    <w:sz w:val="22"/>
                    <w:szCs w:val="22"/>
                    <w:lang w:val="en-US"/>
                  </w:rPr>
                </w:rPrChange>
              </w:rPr>
              <w:pPrChange w:id="4961" w:author="phuong vu" w:date="2018-11-23T13:48:00Z">
                <w:pPr>
                  <w:spacing w:after="0" w:line="240" w:lineRule="auto"/>
                  <w:jc w:val="center"/>
                </w:pPr>
              </w:pPrChange>
            </w:pPr>
            <w:ins w:id="4962" w:author="phuong vu" w:date="2018-11-16T12:09:00Z">
              <w:r w:rsidRPr="0019031B">
                <w:rPr>
                  <w:rFonts w:ascii="Calibri" w:eastAsia="Times New Roman" w:hAnsi="Calibri" w:cs="Calibri"/>
                  <w:color w:val="000000"/>
                  <w:sz w:val="22"/>
                  <w:szCs w:val="22"/>
                </w:rPr>
                <w:t>2</w:t>
              </w:r>
            </w:ins>
            <w:ins w:id="4963" w:author="phuong vu" w:date="2018-11-23T14:14:00Z">
              <w:r w:rsidR="00FD2E65">
                <w:rPr>
                  <w:rFonts w:ascii="Calibri" w:eastAsia="Times New Roman" w:hAnsi="Calibri" w:cs="Calibri"/>
                  <w:color w:val="000000"/>
                  <w:sz w:val="22"/>
                  <w:szCs w:val="22"/>
                  <w:lang w:val="en-US"/>
                </w:rPr>
                <w:t>4</w:t>
              </w:r>
            </w:ins>
          </w:p>
        </w:tc>
        <w:tc>
          <w:tcPr>
            <w:tcW w:w="3341" w:type="dxa"/>
            <w:tcBorders>
              <w:top w:val="nil"/>
              <w:left w:val="nil"/>
              <w:bottom w:val="single" w:sz="4" w:space="0" w:color="auto"/>
              <w:right w:val="single" w:sz="4" w:space="0" w:color="auto"/>
            </w:tcBorders>
            <w:shd w:val="clear" w:color="auto" w:fill="auto"/>
            <w:noWrap/>
            <w:vAlign w:val="center"/>
            <w:hideMark/>
            <w:tcPrChange w:id="4964" w:author="phuong vu" w:date="2018-11-16T12:10: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665D4ACD" w14:textId="5AA9717E" w:rsidR="00CF0C7E" w:rsidRPr="0019031B" w:rsidRDefault="00CF0C7E" w:rsidP="00E6227B">
            <w:pPr>
              <w:spacing w:after="0" w:line="276" w:lineRule="auto"/>
              <w:rPr>
                <w:ins w:id="4965" w:author="phuong vu" w:date="2018-11-16T12:09:00Z"/>
                <w:rFonts w:ascii="Times New Roman" w:eastAsia="Times New Roman" w:hAnsi="Times New Roman" w:cs="Times New Roman"/>
                <w:color w:val="000000"/>
                <w:lang w:val="en-US"/>
              </w:rPr>
              <w:pPrChange w:id="4966" w:author="phuong vu" w:date="2018-11-23T13:48:00Z">
                <w:pPr>
                  <w:spacing w:after="0" w:line="240" w:lineRule="auto"/>
                </w:pPr>
              </w:pPrChange>
            </w:pPr>
            <w:ins w:id="4967" w:author="phuong vu" w:date="2018-11-16T12:32:00Z">
              <w:r>
                <w:rPr>
                  <w:color w:val="000000"/>
                </w:rPr>
                <w:t>TIME_SCHEDULE</w:t>
              </w:r>
            </w:ins>
          </w:p>
        </w:tc>
        <w:tc>
          <w:tcPr>
            <w:tcW w:w="4822" w:type="dxa"/>
            <w:tcBorders>
              <w:top w:val="nil"/>
              <w:left w:val="nil"/>
              <w:bottom w:val="single" w:sz="4" w:space="0" w:color="auto"/>
              <w:right w:val="single" w:sz="4" w:space="0" w:color="auto"/>
            </w:tcBorders>
            <w:shd w:val="clear" w:color="auto" w:fill="auto"/>
            <w:noWrap/>
            <w:vAlign w:val="center"/>
            <w:hideMark/>
            <w:tcPrChange w:id="4968" w:author="phuong vu" w:date="2018-11-16T12:10: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240B974E" w14:textId="49497B75" w:rsidR="00CF0C7E" w:rsidRPr="0019031B" w:rsidRDefault="00CF0C7E" w:rsidP="00E6227B">
            <w:pPr>
              <w:spacing w:after="0" w:line="276" w:lineRule="auto"/>
              <w:rPr>
                <w:ins w:id="4969" w:author="phuong vu" w:date="2018-11-16T12:09:00Z"/>
                <w:rFonts w:ascii="Times New Roman" w:eastAsia="Times New Roman" w:hAnsi="Times New Roman" w:cs="Times New Roman"/>
                <w:color w:val="000000"/>
                <w:lang w:val="en-US"/>
              </w:rPr>
              <w:pPrChange w:id="4970" w:author="phuong vu" w:date="2018-11-23T13:48:00Z">
                <w:pPr>
                  <w:spacing w:after="0" w:line="240" w:lineRule="auto"/>
                </w:pPr>
              </w:pPrChange>
            </w:pPr>
            <w:ins w:id="4971" w:author="phuong vu" w:date="2018-11-16T12:32:00Z">
              <w:r>
                <w:rPr>
                  <w:color w:val="000000"/>
                </w:rPr>
                <w:t>Lưu trữ khung giờ lấy và trả quần áo</w:t>
              </w:r>
            </w:ins>
          </w:p>
        </w:tc>
      </w:tr>
      <w:tr w:rsidR="00CF0C7E" w:rsidRPr="0019031B" w14:paraId="164D7061" w14:textId="77777777" w:rsidTr="00A76F8C">
        <w:tblPrEx>
          <w:tblPrExChange w:id="4972" w:author="phuong vu" w:date="2018-11-16T12:10:00Z">
            <w:tblPrEx>
              <w:tblW w:w="9562" w:type="dxa"/>
            </w:tblPrEx>
          </w:tblPrExChange>
        </w:tblPrEx>
        <w:trPr>
          <w:trHeight w:val="322"/>
          <w:ins w:id="4973" w:author="phuong vu" w:date="2018-11-16T12:09:00Z"/>
          <w:trPrChange w:id="4974" w:author="phuong vu" w:date="2018-11-16T12:10: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975"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19D51AA1" w14:textId="23304CD7" w:rsidR="00CF0C7E" w:rsidRPr="00FD2E65" w:rsidRDefault="00CF0C7E" w:rsidP="00E6227B">
            <w:pPr>
              <w:spacing w:after="0" w:line="276" w:lineRule="auto"/>
              <w:jc w:val="center"/>
              <w:rPr>
                <w:ins w:id="4976" w:author="phuong vu" w:date="2018-11-16T12:09:00Z"/>
                <w:rFonts w:ascii="Calibri" w:eastAsia="Times New Roman" w:hAnsi="Calibri" w:cs="Calibri"/>
                <w:color w:val="000000"/>
                <w:sz w:val="22"/>
                <w:szCs w:val="22"/>
                <w:lang w:val="en-US"/>
                <w:rPrChange w:id="4977" w:author="phuong vu" w:date="2018-11-23T14:14:00Z">
                  <w:rPr>
                    <w:ins w:id="4978" w:author="phuong vu" w:date="2018-11-16T12:09:00Z"/>
                    <w:rFonts w:ascii="Calibri" w:eastAsia="Times New Roman" w:hAnsi="Calibri" w:cs="Calibri"/>
                    <w:color w:val="000000"/>
                    <w:sz w:val="22"/>
                    <w:szCs w:val="22"/>
                    <w:lang w:val="en-US"/>
                  </w:rPr>
                </w:rPrChange>
              </w:rPr>
              <w:pPrChange w:id="4979" w:author="phuong vu" w:date="2018-11-23T13:48:00Z">
                <w:pPr>
                  <w:spacing w:after="0" w:line="240" w:lineRule="auto"/>
                  <w:jc w:val="center"/>
                </w:pPr>
              </w:pPrChange>
            </w:pPr>
            <w:ins w:id="4980" w:author="phuong vu" w:date="2018-11-16T12:09:00Z">
              <w:r w:rsidRPr="0019031B">
                <w:rPr>
                  <w:rFonts w:ascii="Calibri" w:eastAsia="Times New Roman" w:hAnsi="Calibri" w:cs="Calibri"/>
                  <w:color w:val="000000"/>
                  <w:sz w:val="22"/>
                  <w:szCs w:val="22"/>
                </w:rPr>
                <w:t>2</w:t>
              </w:r>
            </w:ins>
            <w:ins w:id="4981" w:author="phuong vu" w:date="2018-11-23T14:14:00Z">
              <w:r w:rsidR="00FD2E65">
                <w:rPr>
                  <w:rFonts w:ascii="Calibri" w:eastAsia="Times New Roman" w:hAnsi="Calibri" w:cs="Calibri"/>
                  <w:color w:val="000000"/>
                  <w:sz w:val="22"/>
                  <w:szCs w:val="22"/>
                  <w:lang w:val="en-US"/>
                </w:rPr>
                <w:t>5</w:t>
              </w:r>
            </w:ins>
          </w:p>
        </w:tc>
        <w:tc>
          <w:tcPr>
            <w:tcW w:w="3341" w:type="dxa"/>
            <w:tcBorders>
              <w:top w:val="nil"/>
              <w:left w:val="nil"/>
              <w:bottom w:val="single" w:sz="4" w:space="0" w:color="auto"/>
              <w:right w:val="single" w:sz="4" w:space="0" w:color="auto"/>
            </w:tcBorders>
            <w:shd w:val="clear" w:color="auto" w:fill="auto"/>
            <w:noWrap/>
            <w:vAlign w:val="center"/>
            <w:hideMark/>
            <w:tcPrChange w:id="4982" w:author="phuong vu" w:date="2018-11-16T12:10: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F6B4FDB" w14:textId="085E0111" w:rsidR="00CF0C7E" w:rsidRPr="0019031B" w:rsidRDefault="00CF0C7E" w:rsidP="00E6227B">
            <w:pPr>
              <w:spacing w:after="0" w:line="276" w:lineRule="auto"/>
              <w:rPr>
                <w:ins w:id="4983" w:author="phuong vu" w:date="2018-11-16T12:09:00Z"/>
                <w:rFonts w:ascii="Times New Roman" w:eastAsia="Times New Roman" w:hAnsi="Times New Roman" w:cs="Times New Roman"/>
                <w:color w:val="000000"/>
                <w:lang w:val="en-US"/>
              </w:rPr>
              <w:pPrChange w:id="4984" w:author="phuong vu" w:date="2018-11-23T13:48:00Z">
                <w:pPr>
                  <w:spacing w:after="0" w:line="240" w:lineRule="auto"/>
                </w:pPr>
              </w:pPrChange>
            </w:pPr>
            <w:ins w:id="4985" w:author="phuong vu" w:date="2018-11-16T12:32:00Z">
              <w:r>
                <w:rPr>
                  <w:color w:val="000000"/>
                </w:rPr>
                <w:t>UNIT</w:t>
              </w:r>
            </w:ins>
          </w:p>
        </w:tc>
        <w:tc>
          <w:tcPr>
            <w:tcW w:w="4822" w:type="dxa"/>
            <w:tcBorders>
              <w:top w:val="nil"/>
              <w:left w:val="nil"/>
              <w:bottom w:val="single" w:sz="4" w:space="0" w:color="auto"/>
              <w:right w:val="single" w:sz="4" w:space="0" w:color="auto"/>
            </w:tcBorders>
            <w:shd w:val="clear" w:color="auto" w:fill="auto"/>
            <w:noWrap/>
            <w:vAlign w:val="center"/>
            <w:hideMark/>
            <w:tcPrChange w:id="4986" w:author="phuong vu" w:date="2018-11-16T12:10: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72E35554" w14:textId="68E9379B" w:rsidR="00CF0C7E" w:rsidRPr="0019031B" w:rsidRDefault="00CF0C7E" w:rsidP="00E6227B">
            <w:pPr>
              <w:spacing w:after="0" w:line="276" w:lineRule="auto"/>
              <w:rPr>
                <w:ins w:id="4987" w:author="phuong vu" w:date="2018-11-16T12:09:00Z"/>
                <w:rFonts w:ascii="Times New Roman" w:eastAsia="Times New Roman" w:hAnsi="Times New Roman" w:cs="Times New Roman"/>
                <w:color w:val="000000"/>
                <w:lang w:val="en-US"/>
              </w:rPr>
              <w:pPrChange w:id="4988" w:author="phuong vu" w:date="2018-11-23T13:48:00Z">
                <w:pPr>
                  <w:spacing w:after="0" w:line="240" w:lineRule="auto"/>
                </w:pPr>
              </w:pPrChange>
            </w:pPr>
            <w:ins w:id="4989" w:author="phuong vu" w:date="2018-11-16T12:32:00Z">
              <w:r>
                <w:rPr>
                  <w:color w:val="000000"/>
                </w:rPr>
                <w:t>Lưu trữ đơn vị tính</w:t>
              </w:r>
            </w:ins>
          </w:p>
        </w:tc>
      </w:tr>
      <w:tr w:rsidR="00CF0C7E" w:rsidRPr="0019031B" w14:paraId="0D77F1F6" w14:textId="77777777" w:rsidTr="00A76F8C">
        <w:tblPrEx>
          <w:tblPrExChange w:id="4990" w:author="phuong vu" w:date="2018-11-16T12:10:00Z">
            <w:tblPrEx>
              <w:tblW w:w="9562" w:type="dxa"/>
            </w:tblPrEx>
          </w:tblPrExChange>
        </w:tblPrEx>
        <w:trPr>
          <w:trHeight w:val="322"/>
          <w:ins w:id="4991" w:author="phuong vu" w:date="2018-11-16T12:09:00Z"/>
          <w:trPrChange w:id="4992" w:author="phuong vu" w:date="2018-11-16T12:10: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993"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3DCEC44" w14:textId="24BCB584" w:rsidR="00CF0C7E" w:rsidRPr="00FD2E65" w:rsidRDefault="00CF0C7E" w:rsidP="00E6227B">
            <w:pPr>
              <w:spacing w:after="0" w:line="276" w:lineRule="auto"/>
              <w:jc w:val="center"/>
              <w:rPr>
                <w:ins w:id="4994" w:author="phuong vu" w:date="2018-11-16T12:09:00Z"/>
                <w:rFonts w:ascii="Calibri" w:eastAsia="Times New Roman" w:hAnsi="Calibri" w:cs="Calibri"/>
                <w:color w:val="000000"/>
                <w:sz w:val="22"/>
                <w:szCs w:val="22"/>
                <w:lang w:val="en-US"/>
                <w:rPrChange w:id="4995" w:author="phuong vu" w:date="2018-11-23T14:14:00Z">
                  <w:rPr>
                    <w:ins w:id="4996" w:author="phuong vu" w:date="2018-11-16T12:09:00Z"/>
                    <w:rFonts w:ascii="Calibri" w:eastAsia="Times New Roman" w:hAnsi="Calibri" w:cs="Calibri"/>
                    <w:color w:val="000000"/>
                    <w:sz w:val="22"/>
                    <w:szCs w:val="22"/>
                    <w:lang w:val="en-US"/>
                  </w:rPr>
                </w:rPrChange>
              </w:rPr>
              <w:pPrChange w:id="4997" w:author="phuong vu" w:date="2018-11-23T13:48:00Z">
                <w:pPr>
                  <w:spacing w:after="0" w:line="240" w:lineRule="auto"/>
                  <w:jc w:val="center"/>
                </w:pPr>
              </w:pPrChange>
            </w:pPr>
            <w:ins w:id="4998" w:author="phuong vu" w:date="2018-11-16T12:09:00Z">
              <w:r w:rsidRPr="0019031B">
                <w:rPr>
                  <w:rFonts w:ascii="Calibri" w:eastAsia="Times New Roman" w:hAnsi="Calibri" w:cs="Calibri"/>
                  <w:color w:val="000000"/>
                  <w:sz w:val="22"/>
                  <w:szCs w:val="22"/>
                </w:rPr>
                <w:t>2</w:t>
              </w:r>
            </w:ins>
            <w:ins w:id="4999" w:author="phuong vu" w:date="2018-11-23T14:14:00Z">
              <w:r w:rsidR="00FD2E65">
                <w:rPr>
                  <w:rFonts w:ascii="Calibri" w:eastAsia="Times New Roman" w:hAnsi="Calibri" w:cs="Calibri"/>
                  <w:color w:val="000000"/>
                  <w:sz w:val="22"/>
                  <w:szCs w:val="22"/>
                  <w:lang w:val="en-US"/>
                </w:rPr>
                <w:t>6</w:t>
              </w:r>
            </w:ins>
          </w:p>
        </w:tc>
        <w:tc>
          <w:tcPr>
            <w:tcW w:w="3341" w:type="dxa"/>
            <w:tcBorders>
              <w:top w:val="nil"/>
              <w:left w:val="nil"/>
              <w:bottom w:val="single" w:sz="4" w:space="0" w:color="auto"/>
              <w:right w:val="single" w:sz="4" w:space="0" w:color="auto"/>
            </w:tcBorders>
            <w:shd w:val="clear" w:color="auto" w:fill="auto"/>
            <w:noWrap/>
            <w:vAlign w:val="center"/>
            <w:hideMark/>
            <w:tcPrChange w:id="5000" w:author="phuong vu" w:date="2018-11-16T12:10: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3D60BAEE" w14:textId="6D9414A6" w:rsidR="00CF0C7E" w:rsidRPr="0019031B" w:rsidRDefault="00CF0C7E" w:rsidP="00E6227B">
            <w:pPr>
              <w:spacing w:after="0" w:line="276" w:lineRule="auto"/>
              <w:rPr>
                <w:ins w:id="5001" w:author="phuong vu" w:date="2018-11-16T12:09:00Z"/>
                <w:rFonts w:ascii="Times New Roman" w:eastAsia="Times New Roman" w:hAnsi="Times New Roman" w:cs="Times New Roman"/>
                <w:color w:val="000000"/>
                <w:lang w:val="en-US"/>
              </w:rPr>
              <w:pPrChange w:id="5002" w:author="phuong vu" w:date="2018-11-23T13:48:00Z">
                <w:pPr>
                  <w:spacing w:after="0" w:line="240" w:lineRule="auto"/>
                </w:pPr>
              </w:pPrChange>
            </w:pPr>
            <w:ins w:id="5003" w:author="phuong vu" w:date="2018-11-16T12:32:00Z">
              <w:r>
                <w:rPr>
                  <w:color w:val="000000"/>
                </w:rPr>
                <w:t>UNIT_PRICE</w:t>
              </w:r>
            </w:ins>
          </w:p>
        </w:tc>
        <w:tc>
          <w:tcPr>
            <w:tcW w:w="4822" w:type="dxa"/>
            <w:tcBorders>
              <w:top w:val="nil"/>
              <w:left w:val="nil"/>
              <w:bottom w:val="single" w:sz="4" w:space="0" w:color="auto"/>
              <w:right w:val="single" w:sz="4" w:space="0" w:color="auto"/>
            </w:tcBorders>
            <w:shd w:val="clear" w:color="auto" w:fill="auto"/>
            <w:noWrap/>
            <w:vAlign w:val="center"/>
            <w:hideMark/>
            <w:tcPrChange w:id="5004" w:author="phuong vu" w:date="2018-11-16T12:10: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2F00837" w14:textId="5B33AEB3" w:rsidR="00CF0C7E" w:rsidRPr="0019031B" w:rsidRDefault="00CF0C7E" w:rsidP="00E6227B">
            <w:pPr>
              <w:spacing w:after="0" w:line="276" w:lineRule="auto"/>
              <w:rPr>
                <w:ins w:id="5005" w:author="phuong vu" w:date="2018-11-16T12:09:00Z"/>
                <w:rFonts w:ascii="Times New Roman" w:eastAsia="Times New Roman" w:hAnsi="Times New Roman" w:cs="Times New Roman"/>
                <w:color w:val="000000"/>
                <w:lang w:val="en-US"/>
              </w:rPr>
              <w:pPrChange w:id="5006" w:author="phuong vu" w:date="2018-11-23T13:48:00Z">
                <w:pPr>
                  <w:spacing w:after="0" w:line="240" w:lineRule="auto"/>
                </w:pPr>
              </w:pPrChange>
            </w:pPr>
            <w:ins w:id="5007" w:author="phuong vu" w:date="2018-11-16T12:32:00Z">
              <w:r>
                <w:rPr>
                  <w:color w:val="000000"/>
                </w:rPr>
                <w:t>Lưu trữ đơn giá ứng với từng quần áo theo loại dịch vụ</w:t>
              </w:r>
            </w:ins>
          </w:p>
        </w:tc>
      </w:tr>
      <w:tr w:rsidR="00CF0C7E" w:rsidRPr="0019031B" w14:paraId="303E03E1" w14:textId="77777777" w:rsidTr="00A76F8C">
        <w:tblPrEx>
          <w:tblPrExChange w:id="5008" w:author="phuong vu" w:date="2018-11-16T12:10:00Z">
            <w:tblPrEx>
              <w:tblW w:w="9562" w:type="dxa"/>
            </w:tblPrEx>
          </w:tblPrExChange>
        </w:tblPrEx>
        <w:trPr>
          <w:trHeight w:val="322"/>
          <w:ins w:id="5009" w:author="phuong vu" w:date="2018-11-16T12:09:00Z"/>
          <w:trPrChange w:id="5010" w:author="phuong vu" w:date="2018-11-16T12:10: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5011"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D8A24E3" w14:textId="7ED1644A" w:rsidR="00CF0C7E" w:rsidRPr="00FD2E65" w:rsidRDefault="00CF0C7E" w:rsidP="00E6227B">
            <w:pPr>
              <w:spacing w:after="0" w:line="276" w:lineRule="auto"/>
              <w:jc w:val="center"/>
              <w:rPr>
                <w:ins w:id="5012" w:author="phuong vu" w:date="2018-11-16T12:09:00Z"/>
                <w:rFonts w:ascii="Calibri" w:eastAsia="Times New Roman" w:hAnsi="Calibri" w:cs="Calibri"/>
                <w:color w:val="000000"/>
                <w:sz w:val="22"/>
                <w:szCs w:val="22"/>
                <w:lang w:val="en-US"/>
                <w:rPrChange w:id="5013" w:author="phuong vu" w:date="2018-11-23T14:14:00Z">
                  <w:rPr>
                    <w:ins w:id="5014" w:author="phuong vu" w:date="2018-11-16T12:09:00Z"/>
                    <w:rFonts w:ascii="Calibri" w:eastAsia="Times New Roman" w:hAnsi="Calibri" w:cs="Calibri"/>
                    <w:color w:val="000000"/>
                    <w:sz w:val="22"/>
                    <w:szCs w:val="22"/>
                    <w:lang w:val="en-US"/>
                  </w:rPr>
                </w:rPrChange>
              </w:rPr>
              <w:pPrChange w:id="5015" w:author="phuong vu" w:date="2018-11-23T13:48:00Z">
                <w:pPr>
                  <w:spacing w:after="0" w:line="240" w:lineRule="auto"/>
                  <w:jc w:val="center"/>
                </w:pPr>
              </w:pPrChange>
            </w:pPr>
            <w:ins w:id="5016" w:author="phuong vu" w:date="2018-11-16T12:09:00Z">
              <w:r w:rsidRPr="0019031B">
                <w:rPr>
                  <w:rFonts w:ascii="Calibri" w:eastAsia="Times New Roman" w:hAnsi="Calibri" w:cs="Calibri"/>
                  <w:color w:val="000000"/>
                  <w:sz w:val="22"/>
                  <w:szCs w:val="22"/>
                </w:rPr>
                <w:t>2</w:t>
              </w:r>
            </w:ins>
            <w:ins w:id="5017" w:author="phuong vu" w:date="2018-11-23T14:14:00Z">
              <w:r w:rsidR="00FD2E65">
                <w:rPr>
                  <w:rFonts w:ascii="Calibri" w:eastAsia="Times New Roman" w:hAnsi="Calibri" w:cs="Calibri"/>
                  <w:color w:val="000000"/>
                  <w:sz w:val="22"/>
                  <w:szCs w:val="22"/>
                  <w:lang w:val="en-US"/>
                </w:rPr>
                <w:t>7</w:t>
              </w:r>
            </w:ins>
          </w:p>
        </w:tc>
        <w:tc>
          <w:tcPr>
            <w:tcW w:w="3341" w:type="dxa"/>
            <w:tcBorders>
              <w:top w:val="nil"/>
              <w:left w:val="nil"/>
              <w:bottom w:val="single" w:sz="4" w:space="0" w:color="auto"/>
              <w:right w:val="single" w:sz="4" w:space="0" w:color="auto"/>
            </w:tcBorders>
            <w:shd w:val="clear" w:color="auto" w:fill="auto"/>
            <w:noWrap/>
            <w:vAlign w:val="center"/>
            <w:hideMark/>
            <w:tcPrChange w:id="5018" w:author="phuong vu" w:date="2018-11-16T12:10: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7B5ECFC" w14:textId="72B8BE57" w:rsidR="00CF0C7E" w:rsidRPr="0019031B" w:rsidRDefault="00CF0C7E" w:rsidP="00E6227B">
            <w:pPr>
              <w:spacing w:after="0" w:line="276" w:lineRule="auto"/>
              <w:rPr>
                <w:ins w:id="5019" w:author="phuong vu" w:date="2018-11-16T12:09:00Z"/>
                <w:rFonts w:ascii="Times New Roman" w:eastAsia="Times New Roman" w:hAnsi="Times New Roman" w:cs="Times New Roman"/>
                <w:color w:val="000000"/>
                <w:lang w:val="en-US"/>
              </w:rPr>
              <w:pPrChange w:id="5020" w:author="phuong vu" w:date="2018-11-23T13:48:00Z">
                <w:pPr>
                  <w:spacing w:after="0" w:line="240" w:lineRule="auto"/>
                </w:pPr>
              </w:pPrChange>
            </w:pPr>
            <w:ins w:id="5021" w:author="phuong vu" w:date="2018-11-16T12:32:00Z">
              <w:r>
                <w:rPr>
                  <w:color w:val="000000"/>
                </w:rPr>
                <w:t>USER</w:t>
              </w:r>
            </w:ins>
          </w:p>
        </w:tc>
        <w:tc>
          <w:tcPr>
            <w:tcW w:w="4822" w:type="dxa"/>
            <w:tcBorders>
              <w:top w:val="nil"/>
              <w:left w:val="nil"/>
              <w:bottom w:val="single" w:sz="4" w:space="0" w:color="auto"/>
              <w:right w:val="single" w:sz="4" w:space="0" w:color="auto"/>
            </w:tcBorders>
            <w:shd w:val="clear" w:color="auto" w:fill="auto"/>
            <w:noWrap/>
            <w:vAlign w:val="center"/>
            <w:hideMark/>
            <w:tcPrChange w:id="5022" w:author="phuong vu" w:date="2018-11-16T12:10: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29515531" w14:textId="0A9DA620" w:rsidR="00CF0C7E" w:rsidRPr="0019031B" w:rsidRDefault="00CF0C7E" w:rsidP="00E6227B">
            <w:pPr>
              <w:spacing w:after="0" w:line="276" w:lineRule="auto"/>
              <w:rPr>
                <w:ins w:id="5023" w:author="phuong vu" w:date="2018-11-16T12:09:00Z"/>
                <w:rFonts w:ascii="Times New Roman" w:eastAsia="Times New Roman" w:hAnsi="Times New Roman" w:cs="Times New Roman"/>
                <w:color w:val="000000"/>
                <w:lang w:val="en-US"/>
              </w:rPr>
              <w:pPrChange w:id="5024" w:author="phuong vu" w:date="2018-11-23T13:48:00Z">
                <w:pPr>
                  <w:spacing w:after="0" w:line="240" w:lineRule="auto"/>
                </w:pPr>
              </w:pPrChange>
            </w:pPr>
            <w:ins w:id="5025" w:author="phuong vu" w:date="2018-11-16T12:32:00Z">
              <w:r>
                <w:rPr>
                  <w:color w:val="000000"/>
                </w:rPr>
                <w:t>Lưu trữ thông tin token</w:t>
              </w:r>
            </w:ins>
          </w:p>
        </w:tc>
      </w:tr>
      <w:tr w:rsidR="00CF0C7E" w:rsidRPr="0019031B" w14:paraId="693BC6E5" w14:textId="77777777" w:rsidTr="00A76F8C">
        <w:tblPrEx>
          <w:tblPrExChange w:id="5026" w:author="phuong vu" w:date="2018-11-16T12:10:00Z">
            <w:tblPrEx>
              <w:tblW w:w="9562" w:type="dxa"/>
            </w:tblPrEx>
          </w:tblPrExChange>
        </w:tblPrEx>
        <w:trPr>
          <w:trHeight w:val="322"/>
          <w:ins w:id="5027" w:author="phuong vu" w:date="2018-11-16T12:09:00Z"/>
          <w:trPrChange w:id="5028" w:author="phuong vu" w:date="2018-11-16T12:10: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5029"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627A8BA" w14:textId="4CFCEB26" w:rsidR="00CF0C7E" w:rsidRPr="00FD2E65" w:rsidRDefault="00CF0C7E" w:rsidP="00E6227B">
            <w:pPr>
              <w:spacing w:after="0" w:line="276" w:lineRule="auto"/>
              <w:jc w:val="center"/>
              <w:rPr>
                <w:ins w:id="5030" w:author="phuong vu" w:date="2018-11-16T12:09:00Z"/>
                <w:rFonts w:ascii="Calibri" w:eastAsia="Times New Roman" w:hAnsi="Calibri" w:cs="Calibri"/>
                <w:color w:val="000000"/>
                <w:sz w:val="22"/>
                <w:szCs w:val="22"/>
                <w:lang w:val="en-US"/>
                <w:rPrChange w:id="5031" w:author="phuong vu" w:date="2018-11-23T14:14:00Z">
                  <w:rPr>
                    <w:ins w:id="5032" w:author="phuong vu" w:date="2018-11-16T12:09:00Z"/>
                    <w:rFonts w:ascii="Calibri" w:eastAsia="Times New Roman" w:hAnsi="Calibri" w:cs="Calibri"/>
                    <w:color w:val="000000"/>
                    <w:sz w:val="22"/>
                    <w:szCs w:val="22"/>
                    <w:lang w:val="en-US"/>
                  </w:rPr>
                </w:rPrChange>
              </w:rPr>
              <w:pPrChange w:id="5033" w:author="phuong vu" w:date="2018-11-23T13:48:00Z">
                <w:pPr>
                  <w:spacing w:after="0" w:line="240" w:lineRule="auto"/>
                  <w:jc w:val="center"/>
                </w:pPr>
              </w:pPrChange>
            </w:pPr>
            <w:ins w:id="5034" w:author="phuong vu" w:date="2018-11-16T12:09:00Z">
              <w:r w:rsidRPr="0019031B">
                <w:rPr>
                  <w:rFonts w:ascii="Calibri" w:eastAsia="Times New Roman" w:hAnsi="Calibri" w:cs="Calibri"/>
                  <w:color w:val="000000"/>
                  <w:sz w:val="22"/>
                  <w:szCs w:val="22"/>
                </w:rPr>
                <w:t>2</w:t>
              </w:r>
            </w:ins>
            <w:ins w:id="5035" w:author="phuong vu" w:date="2018-11-23T14:14:00Z">
              <w:r w:rsidR="00FD2E65">
                <w:rPr>
                  <w:rFonts w:ascii="Calibri" w:eastAsia="Times New Roman" w:hAnsi="Calibri" w:cs="Calibri"/>
                  <w:color w:val="000000"/>
                  <w:sz w:val="22"/>
                  <w:szCs w:val="22"/>
                  <w:lang w:val="en-US"/>
                </w:rPr>
                <w:t>8</w:t>
              </w:r>
            </w:ins>
          </w:p>
        </w:tc>
        <w:tc>
          <w:tcPr>
            <w:tcW w:w="3341" w:type="dxa"/>
            <w:tcBorders>
              <w:top w:val="nil"/>
              <w:left w:val="nil"/>
              <w:bottom w:val="single" w:sz="4" w:space="0" w:color="auto"/>
              <w:right w:val="single" w:sz="4" w:space="0" w:color="auto"/>
            </w:tcBorders>
            <w:shd w:val="clear" w:color="auto" w:fill="auto"/>
            <w:noWrap/>
            <w:vAlign w:val="center"/>
            <w:hideMark/>
            <w:tcPrChange w:id="5036" w:author="phuong vu" w:date="2018-11-16T12:10: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A80C72E" w14:textId="1BE05887" w:rsidR="00CF0C7E" w:rsidRPr="0019031B" w:rsidRDefault="00CF0C7E" w:rsidP="00E6227B">
            <w:pPr>
              <w:spacing w:after="0" w:line="276" w:lineRule="auto"/>
              <w:rPr>
                <w:ins w:id="5037" w:author="phuong vu" w:date="2018-11-16T12:09:00Z"/>
                <w:rFonts w:ascii="Times New Roman" w:eastAsia="Times New Roman" w:hAnsi="Times New Roman" w:cs="Times New Roman"/>
                <w:color w:val="000000"/>
                <w:lang w:val="en-US"/>
              </w:rPr>
              <w:pPrChange w:id="5038" w:author="phuong vu" w:date="2018-11-23T13:48:00Z">
                <w:pPr>
                  <w:spacing w:after="0" w:line="240" w:lineRule="auto"/>
                </w:pPr>
              </w:pPrChange>
            </w:pPr>
            <w:ins w:id="5039" w:author="phuong vu" w:date="2018-11-16T12:32:00Z">
              <w:r>
                <w:rPr>
                  <w:color w:val="000000"/>
                </w:rPr>
                <w:t>WASH</w:t>
              </w:r>
            </w:ins>
          </w:p>
        </w:tc>
        <w:tc>
          <w:tcPr>
            <w:tcW w:w="4822" w:type="dxa"/>
            <w:tcBorders>
              <w:top w:val="nil"/>
              <w:left w:val="nil"/>
              <w:bottom w:val="single" w:sz="4" w:space="0" w:color="auto"/>
              <w:right w:val="single" w:sz="4" w:space="0" w:color="auto"/>
            </w:tcBorders>
            <w:shd w:val="clear" w:color="auto" w:fill="auto"/>
            <w:noWrap/>
            <w:vAlign w:val="center"/>
            <w:hideMark/>
            <w:tcPrChange w:id="5040" w:author="phuong vu" w:date="2018-11-16T12:10: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96600DC" w14:textId="630487F0" w:rsidR="00CF0C7E" w:rsidRPr="0019031B" w:rsidRDefault="00CF0C7E" w:rsidP="00E6227B">
            <w:pPr>
              <w:spacing w:after="0" w:line="276" w:lineRule="auto"/>
              <w:rPr>
                <w:ins w:id="5041" w:author="phuong vu" w:date="2018-11-16T12:09:00Z"/>
                <w:rFonts w:ascii="Times New Roman" w:eastAsia="Times New Roman" w:hAnsi="Times New Roman" w:cs="Times New Roman"/>
                <w:color w:val="000000"/>
                <w:lang w:val="en-US"/>
              </w:rPr>
              <w:pPrChange w:id="5042" w:author="phuong vu" w:date="2018-11-23T13:48:00Z">
                <w:pPr>
                  <w:spacing w:after="0" w:line="240" w:lineRule="auto"/>
                </w:pPr>
              </w:pPrChange>
            </w:pPr>
            <w:ins w:id="5043" w:author="phuong vu" w:date="2018-11-16T12:32:00Z">
              <w:r>
                <w:rPr>
                  <w:color w:val="000000"/>
                </w:rPr>
                <w:t>Lưu trữ thông tin xử lí đơn hàng</w:t>
              </w:r>
            </w:ins>
          </w:p>
        </w:tc>
      </w:tr>
      <w:tr w:rsidR="00CF0C7E" w:rsidRPr="0019031B" w14:paraId="3C560778" w14:textId="77777777" w:rsidTr="00A76F8C">
        <w:tblPrEx>
          <w:tblPrExChange w:id="5044" w:author="phuong vu" w:date="2018-11-16T12:10:00Z">
            <w:tblPrEx>
              <w:tblW w:w="9562" w:type="dxa"/>
            </w:tblPrEx>
          </w:tblPrExChange>
        </w:tblPrEx>
        <w:trPr>
          <w:trHeight w:val="322"/>
          <w:ins w:id="5045" w:author="phuong vu" w:date="2018-11-16T12:09:00Z"/>
          <w:trPrChange w:id="5046" w:author="phuong vu" w:date="2018-11-16T12:10: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5047"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54A2A44" w14:textId="35D0887F" w:rsidR="00CF0C7E" w:rsidRPr="00FD2E65" w:rsidRDefault="00CF0C7E" w:rsidP="00E6227B">
            <w:pPr>
              <w:spacing w:after="0" w:line="276" w:lineRule="auto"/>
              <w:jc w:val="center"/>
              <w:rPr>
                <w:ins w:id="5048" w:author="phuong vu" w:date="2018-11-16T12:09:00Z"/>
                <w:rFonts w:ascii="Calibri" w:eastAsia="Times New Roman" w:hAnsi="Calibri" w:cs="Calibri"/>
                <w:color w:val="000000"/>
                <w:sz w:val="22"/>
                <w:szCs w:val="22"/>
                <w:lang w:val="en-US"/>
                <w:rPrChange w:id="5049" w:author="phuong vu" w:date="2018-11-23T14:14:00Z">
                  <w:rPr>
                    <w:ins w:id="5050" w:author="phuong vu" w:date="2018-11-16T12:09:00Z"/>
                    <w:rFonts w:ascii="Calibri" w:eastAsia="Times New Roman" w:hAnsi="Calibri" w:cs="Calibri"/>
                    <w:color w:val="000000"/>
                    <w:sz w:val="22"/>
                    <w:szCs w:val="22"/>
                    <w:lang w:val="en-US"/>
                  </w:rPr>
                </w:rPrChange>
              </w:rPr>
              <w:pPrChange w:id="5051" w:author="phuong vu" w:date="2018-11-23T13:48:00Z">
                <w:pPr>
                  <w:spacing w:after="0" w:line="240" w:lineRule="auto"/>
                  <w:jc w:val="center"/>
                </w:pPr>
              </w:pPrChange>
            </w:pPr>
            <w:ins w:id="5052" w:author="phuong vu" w:date="2018-11-16T12:09:00Z">
              <w:r w:rsidRPr="0019031B">
                <w:rPr>
                  <w:rFonts w:ascii="Calibri" w:eastAsia="Times New Roman" w:hAnsi="Calibri" w:cs="Calibri"/>
                  <w:color w:val="000000"/>
                  <w:sz w:val="22"/>
                  <w:szCs w:val="22"/>
                </w:rPr>
                <w:t>2</w:t>
              </w:r>
            </w:ins>
            <w:ins w:id="5053" w:author="phuong vu" w:date="2018-11-23T14:14:00Z">
              <w:r w:rsidR="00FD2E65">
                <w:rPr>
                  <w:rFonts w:ascii="Calibri" w:eastAsia="Times New Roman" w:hAnsi="Calibri" w:cs="Calibri"/>
                  <w:color w:val="000000"/>
                  <w:sz w:val="22"/>
                  <w:szCs w:val="22"/>
                  <w:lang w:val="en-US"/>
                </w:rPr>
                <w:t>9</w:t>
              </w:r>
            </w:ins>
          </w:p>
        </w:tc>
        <w:tc>
          <w:tcPr>
            <w:tcW w:w="3341" w:type="dxa"/>
            <w:tcBorders>
              <w:top w:val="nil"/>
              <w:left w:val="nil"/>
              <w:bottom w:val="single" w:sz="4" w:space="0" w:color="auto"/>
              <w:right w:val="single" w:sz="4" w:space="0" w:color="auto"/>
            </w:tcBorders>
            <w:shd w:val="clear" w:color="auto" w:fill="auto"/>
            <w:noWrap/>
            <w:vAlign w:val="center"/>
            <w:hideMark/>
            <w:tcPrChange w:id="5054" w:author="phuong vu" w:date="2018-11-16T12:10: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79443BD4" w14:textId="0D3365C0" w:rsidR="00CF0C7E" w:rsidRPr="0019031B" w:rsidRDefault="00CF0C7E" w:rsidP="00E6227B">
            <w:pPr>
              <w:spacing w:after="0" w:line="276" w:lineRule="auto"/>
              <w:rPr>
                <w:ins w:id="5055" w:author="phuong vu" w:date="2018-11-16T12:09:00Z"/>
                <w:rFonts w:ascii="Times New Roman" w:eastAsia="Times New Roman" w:hAnsi="Times New Roman" w:cs="Times New Roman"/>
                <w:color w:val="000000"/>
                <w:lang w:val="en-US"/>
              </w:rPr>
              <w:pPrChange w:id="5056" w:author="phuong vu" w:date="2018-11-23T13:48:00Z">
                <w:pPr>
                  <w:spacing w:after="0" w:line="240" w:lineRule="auto"/>
                </w:pPr>
              </w:pPrChange>
            </w:pPr>
            <w:ins w:id="5057" w:author="phuong vu" w:date="2018-11-16T12:32:00Z">
              <w:r>
                <w:rPr>
                  <w:color w:val="000000"/>
                </w:rPr>
                <w:t>WASH_BAG</w:t>
              </w:r>
            </w:ins>
          </w:p>
        </w:tc>
        <w:tc>
          <w:tcPr>
            <w:tcW w:w="4822" w:type="dxa"/>
            <w:tcBorders>
              <w:top w:val="nil"/>
              <w:left w:val="nil"/>
              <w:bottom w:val="single" w:sz="4" w:space="0" w:color="auto"/>
              <w:right w:val="single" w:sz="4" w:space="0" w:color="auto"/>
            </w:tcBorders>
            <w:shd w:val="clear" w:color="auto" w:fill="auto"/>
            <w:noWrap/>
            <w:vAlign w:val="center"/>
            <w:hideMark/>
            <w:tcPrChange w:id="5058" w:author="phuong vu" w:date="2018-11-16T12:10: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9B83F02" w14:textId="494758EB" w:rsidR="00CF0C7E" w:rsidRPr="0019031B" w:rsidRDefault="00CF0C7E" w:rsidP="00E6227B">
            <w:pPr>
              <w:spacing w:after="0" w:line="276" w:lineRule="auto"/>
              <w:rPr>
                <w:ins w:id="5059" w:author="phuong vu" w:date="2018-11-16T12:09:00Z"/>
                <w:rFonts w:ascii="Times New Roman" w:eastAsia="Times New Roman" w:hAnsi="Times New Roman" w:cs="Times New Roman"/>
                <w:color w:val="000000"/>
                <w:lang w:val="en-US"/>
              </w:rPr>
              <w:pPrChange w:id="5060" w:author="phuong vu" w:date="2018-11-23T13:48:00Z">
                <w:pPr>
                  <w:spacing w:after="0" w:line="240" w:lineRule="auto"/>
                </w:pPr>
              </w:pPrChange>
            </w:pPr>
            <w:ins w:id="5061" w:author="phuong vu" w:date="2018-11-16T12:32:00Z">
              <w:r>
                <w:rPr>
                  <w:color w:val="000000"/>
                </w:rPr>
                <w:t>Lưu trữ thông tin túi giặt</w:t>
              </w:r>
            </w:ins>
          </w:p>
        </w:tc>
      </w:tr>
      <w:tr w:rsidR="00CF0C7E" w:rsidRPr="0019031B" w14:paraId="5973E6BE" w14:textId="77777777" w:rsidTr="00A76F8C">
        <w:trPr>
          <w:trHeight w:val="322"/>
          <w:ins w:id="5062" w:author="phuong vu" w:date="2018-11-16T12:09:00Z"/>
          <w:trPrChange w:id="5063" w:author="phuong vu" w:date="2018-11-16T12:10:00Z">
            <w:trPr>
              <w:gridBefore w:val="1"/>
              <w:gridAfter w:val="0"/>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5064" w:author="phuong vu" w:date="2018-11-16T12:10:00Z">
              <w:tcPr>
                <w:tcW w:w="44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B6954F8" w14:textId="20825DE9" w:rsidR="00CF0C7E" w:rsidRPr="00FD2E65" w:rsidRDefault="00FD2E65" w:rsidP="00E6227B">
            <w:pPr>
              <w:spacing w:after="0" w:line="276" w:lineRule="auto"/>
              <w:jc w:val="center"/>
              <w:rPr>
                <w:ins w:id="5065" w:author="phuong vu" w:date="2018-11-16T12:09:00Z"/>
                <w:rFonts w:ascii="Calibri" w:eastAsia="Times New Roman" w:hAnsi="Calibri" w:cs="Calibri"/>
                <w:color w:val="000000"/>
                <w:sz w:val="22"/>
                <w:szCs w:val="22"/>
                <w:lang w:val="en-US"/>
                <w:rPrChange w:id="5066" w:author="phuong vu" w:date="2018-11-23T14:14:00Z">
                  <w:rPr>
                    <w:ins w:id="5067" w:author="phuong vu" w:date="2018-11-16T12:09:00Z"/>
                    <w:rFonts w:ascii="Calibri" w:eastAsia="Times New Roman" w:hAnsi="Calibri" w:cs="Calibri"/>
                    <w:color w:val="000000"/>
                    <w:sz w:val="22"/>
                    <w:szCs w:val="22"/>
                    <w:lang w:val="en-US"/>
                  </w:rPr>
                </w:rPrChange>
              </w:rPr>
              <w:pPrChange w:id="5068" w:author="phuong vu" w:date="2018-11-23T13:48:00Z">
                <w:pPr>
                  <w:spacing w:after="0" w:line="240" w:lineRule="auto"/>
                  <w:jc w:val="center"/>
                </w:pPr>
              </w:pPrChange>
            </w:pPr>
            <w:ins w:id="5069" w:author="phuong vu" w:date="2018-11-23T14:14:00Z">
              <w:r>
                <w:rPr>
                  <w:rFonts w:ascii="Calibri" w:eastAsia="Times New Roman" w:hAnsi="Calibri" w:cs="Calibri"/>
                  <w:color w:val="000000"/>
                  <w:sz w:val="22"/>
                  <w:szCs w:val="22"/>
                  <w:lang w:val="en-US"/>
                </w:rPr>
                <w:t>30</w:t>
              </w:r>
            </w:ins>
          </w:p>
        </w:tc>
        <w:tc>
          <w:tcPr>
            <w:tcW w:w="3341" w:type="dxa"/>
            <w:tcBorders>
              <w:top w:val="nil"/>
              <w:left w:val="nil"/>
              <w:bottom w:val="single" w:sz="4" w:space="0" w:color="auto"/>
              <w:right w:val="single" w:sz="4" w:space="0" w:color="auto"/>
            </w:tcBorders>
            <w:shd w:val="clear" w:color="auto" w:fill="auto"/>
            <w:noWrap/>
            <w:vAlign w:val="center"/>
            <w:hideMark/>
            <w:tcPrChange w:id="5070" w:author="phuong vu" w:date="2018-11-16T12:10:00Z">
              <w:tcPr>
                <w:tcW w:w="2744" w:type="dxa"/>
                <w:gridSpan w:val="2"/>
                <w:tcBorders>
                  <w:top w:val="nil"/>
                  <w:left w:val="nil"/>
                  <w:bottom w:val="single" w:sz="4" w:space="0" w:color="auto"/>
                  <w:right w:val="single" w:sz="4" w:space="0" w:color="auto"/>
                </w:tcBorders>
                <w:shd w:val="clear" w:color="auto" w:fill="auto"/>
                <w:noWrap/>
                <w:vAlign w:val="center"/>
                <w:hideMark/>
              </w:tcPr>
            </w:tcPrChange>
          </w:tcPr>
          <w:p w14:paraId="22ED87C9" w14:textId="79977F19" w:rsidR="00CF0C7E" w:rsidRPr="0019031B" w:rsidRDefault="00CF0C7E" w:rsidP="00E6227B">
            <w:pPr>
              <w:spacing w:after="0" w:line="276" w:lineRule="auto"/>
              <w:rPr>
                <w:ins w:id="5071" w:author="phuong vu" w:date="2018-11-16T12:09:00Z"/>
                <w:rFonts w:ascii="Times New Roman" w:eastAsia="Times New Roman" w:hAnsi="Times New Roman" w:cs="Times New Roman"/>
                <w:color w:val="000000"/>
                <w:lang w:val="en-US"/>
              </w:rPr>
              <w:pPrChange w:id="5072" w:author="phuong vu" w:date="2018-11-23T13:48:00Z">
                <w:pPr>
                  <w:spacing w:after="0" w:line="240" w:lineRule="auto"/>
                </w:pPr>
              </w:pPrChange>
            </w:pPr>
            <w:ins w:id="5073" w:author="phuong vu" w:date="2018-11-16T12:32:00Z">
              <w:r>
                <w:rPr>
                  <w:color w:val="000000"/>
                </w:rPr>
                <w:t>WASH_BAG_DETAIL</w:t>
              </w:r>
            </w:ins>
          </w:p>
        </w:tc>
        <w:tc>
          <w:tcPr>
            <w:tcW w:w="4822" w:type="dxa"/>
            <w:tcBorders>
              <w:top w:val="nil"/>
              <w:left w:val="nil"/>
              <w:bottom w:val="single" w:sz="4" w:space="0" w:color="auto"/>
              <w:right w:val="single" w:sz="4" w:space="0" w:color="auto"/>
            </w:tcBorders>
            <w:shd w:val="clear" w:color="auto" w:fill="auto"/>
            <w:noWrap/>
            <w:vAlign w:val="center"/>
            <w:hideMark/>
            <w:tcPrChange w:id="5074" w:author="phuong vu" w:date="2018-11-16T12:10:00Z">
              <w:tcPr>
                <w:tcW w:w="5731" w:type="dxa"/>
                <w:gridSpan w:val="3"/>
                <w:tcBorders>
                  <w:top w:val="nil"/>
                  <w:left w:val="nil"/>
                  <w:bottom w:val="single" w:sz="4" w:space="0" w:color="auto"/>
                  <w:right w:val="single" w:sz="4" w:space="0" w:color="auto"/>
                </w:tcBorders>
                <w:shd w:val="clear" w:color="auto" w:fill="auto"/>
                <w:noWrap/>
                <w:vAlign w:val="center"/>
                <w:hideMark/>
              </w:tcPr>
            </w:tcPrChange>
          </w:tcPr>
          <w:p w14:paraId="0D7EEDC2" w14:textId="7DF7DF5E" w:rsidR="00CF0C7E" w:rsidRPr="0019031B" w:rsidRDefault="00CF0C7E" w:rsidP="00E6227B">
            <w:pPr>
              <w:spacing w:after="0" w:line="276" w:lineRule="auto"/>
              <w:rPr>
                <w:ins w:id="5075" w:author="phuong vu" w:date="2018-11-16T12:09:00Z"/>
                <w:rFonts w:ascii="Times New Roman" w:eastAsia="Times New Roman" w:hAnsi="Times New Roman" w:cs="Times New Roman"/>
                <w:color w:val="000000"/>
                <w:lang w:val="en-US"/>
              </w:rPr>
              <w:pPrChange w:id="5076" w:author="phuong vu" w:date="2018-11-23T13:48:00Z">
                <w:pPr>
                  <w:spacing w:after="0" w:line="240" w:lineRule="auto"/>
                </w:pPr>
              </w:pPrChange>
            </w:pPr>
            <w:ins w:id="5077" w:author="phuong vu" w:date="2018-11-16T12:32:00Z">
              <w:r>
                <w:rPr>
                  <w:color w:val="000000"/>
                </w:rPr>
                <w:t>Lưu trữ thông tin chi tiết túi giặt</w:t>
              </w:r>
            </w:ins>
          </w:p>
        </w:tc>
      </w:tr>
      <w:tr w:rsidR="00CF0C7E" w:rsidRPr="0019031B" w14:paraId="3078FE47" w14:textId="77777777" w:rsidTr="00A76F8C">
        <w:trPr>
          <w:trHeight w:val="322"/>
          <w:ins w:id="5078" w:author="phuong vu" w:date="2018-11-16T12:09:00Z"/>
          <w:trPrChange w:id="5079" w:author="phuong vu" w:date="2018-11-16T12:10:00Z">
            <w:trPr>
              <w:gridBefore w:val="1"/>
              <w:gridAfter w:val="0"/>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5080" w:author="phuong vu" w:date="2018-11-16T12:10:00Z">
              <w:tcPr>
                <w:tcW w:w="44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E67FADD" w14:textId="44251BAF" w:rsidR="00CF0C7E" w:rsidRPr="00FD2E65" w:rsidRDefault="00FD2E65" w:rsidP="00E6227B">
            <w:pPr>
              <w:spacing w:after="0" w:line="276" w:lineRule="auto"/>
              <w:jc w:val="center"/>
              <w:rPr>
                <w:ins w:id="5081" w:author="phuong vu" w:date="2018-11-16T12:09:00Z"/>
                <w:rFonts w:ascii="Calibri" w:eastAsia="Times New Roman" w:hAnsi="Calibri" w:cs="Calibri"/>
                <w:color w:val="000000"/>
                <w:sz w:val="22"/>
                <w:szCs w:val="22"/>
                <w:lang w:val="en-US"/>
                <w:rPrChange w:id="5082" w:author="phuong vu" w:date="2018-11-23T14:14:00Z">
                  <w:rPr>
                    <w:ins w:id="5083" w:author="phuong vu" w:date="2018-11-16T12:09:00Z"/>
                    <w:rFonts w:ascii="Calibri" w:eastAsia="Times New Roman" w:hAnsi="Calibri" w:cs="Calibri"/>
                    <w:color w:val="000000"/>
                    <w:sz w:val="22"/>
                    <w:szCs w:val="22"/>
                    <w:lang w:val="en-US"/>
                  </w:rPr>
                </w:rPrChange>
              </w:rPr>
              <w:pPrChange w:id="5084" w:author="phuong vu" w:date="2018-11-23T13:48:00Z">
                <w:pPr>
                  <w:spacing w:after="0" w:line="240" w:lineRule="auto"/>
                  <w:jc w:val="center"/>
                </w:pPr>
              </w:pPrChange>
            </w:pPr>
            <w:ins w:id="5085" w:author="phuong vu" w:date="2018-11-23T14:14:00Z">
              <w:r>
                <w:rPr>
                  <w:rFonts w:ascii="Calibri" w:eastAsia="Times New Roman" w:hAnsi="Calibri" w:cs="Calibri"/>
                  <w:color w:val="000000"/>
                  <w:sz w:val="22"/>
                  <w:szCs w:val="22"/>
                  <w:lang w:val="en-US"/>
                </w:rPr>
                <w:lastRenderedPageBreak/>
                <w:t>31</w:t>
              </w:r>
            </w:ins>
          </w:p>
        </w:tc>
        <w:tc>
          <w:tcPr>
            <w:tcW w:w="3341" w:type="dxa"/>
            <w:tcBorders>
              <w:top w:val="single" w:sz="4" w:space="0" w:color="auto"/>
              <w:left w:val="nil"/>
              <w:bottom w:val="single" w:sz="4" w:space="0" w:color="auto"/>
              <w:right w:val="single" w:sz="4" w:space="0" w:color="auto"/>
            </w:tcBorders>
            <w:shd w:val="clear" w:color="auto" w:fill="auto"/>
            <w:noWrap/>
            <w:vAlign w:val="center"/>
            <w:hideMark/>
            <w:tcPrChange w:id="5086" w:author="phuong vu" w:date="2018-11-16T12:10:00Z">
              <w:tcPr>
                <w:tcW w:w="2744" w:type="dxa"/>
                <w:gridSpan w:val="2"/>
                <w:tcBorders>
                  <w:top w:val="single" w:sz="4" w:space="0" w:color="auto"/>
                  <w:left w:val="nil"/>
                  <w:bottom w:val="single" w:sz="4" w:space="0" w:color="auto"/>
                  <w:right w:val="single" w:sz="4" w:space="0" w:color="auto"/>
                </w:tcBorders>
                <w:shd w:val="clear" w:color="auto" w:fill="auto"/>
                <w:noWrap/>
                <w:vAlign w:val="center"/>
                <w:hideMark/>
              </w:tcPr>
            </w:tcPrChange>
          </w:tcPr>
          <w:p w14:paraId="060FC316" w14:textId="40039433" w:rsidR="00CF0C7E" w:rsidRPr="0019031B" w:rsidRDefault="00CF0C7E" w:rsidP="00E6227B">
            <w:pPr>
              <w:spacing w:after="0" w:line="276" w:lineRule="auto"/>
              <w:rPr>
                <w:ins w:id="5087" w:author="phuong vu" w:date="2018-11-16T12:09:00Z"/>
                <w:rFonts w:ascii="Times New Roman" w:eastAsia="Times New Roman" w:hAnsi="Times New Roman" w:cs="Times New Roman"/>
                <w:color w:val="000000"/>
                <w:lang w:val="en-US"/>
              </w:rPr>
              <w:pPrChange w:id="5088" w:author="phuong vu" w:date="2018-11-23T13:48:00Z">
                <w:pPr>
                  <w:spacing w:after="0" w:line="240" w:lineRule="auto"/>
                </w:pPr>
              </w:pPrChange>
            </w:pPr>
            <w:ins w:id="5089" w:author="phuong vu" w:date="2018-11-16T12:32:00Z">
              <w:r>
                <w:rPr>
                  <w:color w:val="000000"/>
                </w:rPr>
                <w:t>WASHING_MACHINE</w:t>
              </w:r>
            </w:ins>
          </w:p>
        </w:tc>
        <w:tc>
          <w:tcPr>
            <w:tcW w:w="4822" w:type="dxa"/>
            <w:tcBorders>
              <w:top w:val="single" w:sz="4" w:space="0" w:color="auto"/>
              <w:left w:val="nil"/>
              <w:bottom w:val="single" w:sz="4" w:space="0" w:color="auto"/>
              <w:right w:val="single" w:sz="4" w:space="0" w:color="auto"/>
            </w:tcBorders>
            <w:shd w:val="clear" w:color="auto" w:fill="auto"/>
            <w:noWrap/>
            <w:vAlign w:val="center"/>
            <w:hideMark/>
            <w:tcPrChange w:id="5090" w:author="phuong vu" w:date="2018-11-16T12:10:00Z">
              <w:tcPr>
                <w:tcW w:w="5731" w:type="dxa"/>
                <w:gridSpan w:val="3"/>
                <w:tcBorders>
                  <w:top w:val="single" w:sz="4" w:space="0" w:color="auto"/>
                  <w:left w:val="nil"/>
                  <w:bottom w:val="single" w:sz="4" w:space="0" w:color="auto"/>
                  <w:right w:val="single" w:sz="4" w:space="0" w:color="auto"/>
                </w:tcBorders>
                <w:shd w:val="clear" w:color="auto" w:fill="auto"/>
                <w:noWrap/>
                <w:vAlign w:val="center"/>
                <w:hideMark/>
              </w:tcPr>
            </w:tcPrChange>
          </w:tcPr>
          <w:p w14:paraId="25BBCB75" w14:textId="508773FB" w:rsidR="00CF0C7E" w:rsidRPr="0019031B" w:rsidRDefault="00CF0C7E" w:rsidP="00E6227B">
            <w:pPr>
              <w:spacing w:after="0" w:line="276" w:lineRule="auto"/>
              <w:rPr>
                <w:ins w:id="5091" w:author="phuong vu" w:date="2018-11-16T12:09:00Z"/>
                <w:rFonts w:ascii="Times New Roman" w:eastAsia="Times New Roman" w:hAnsi="Times New Roman" w:cs="Times New Roman"/>
                <w:color w:val="000000"/>
                <w:lang w:val="en-US"/>
              </w:rPr>
              <w:pPrChange w:id="5092" w:author="phuong vu" w:date="2018-11-23T13:48:00Z">
                <w:pPr>
                  <w:spacing w:after="0" w:line="240" w:lineRule="auto"/>
                </w:pPr>
              </w:pPrChange>
            </w:pPr>
            <w:ins w:id="5093" w:author="phuong vu" w:date="2018-11-16T12:32:00Z">
              <w:r>
                <w:rPr>
                  <w:color w:val="000000"/>
                </w:rPr>
                <w:t>Lưu trữ thông tin của máy giặt</w:t>
              </w:r>
            </w:ins>
          </w:p>
        </w:tc>
      </w:tr>
    </w:tbl>
    <w:p w14:paraId="1CE332B4" w14:textId="03530080" w:rsidR="00FA543F" w:rsidRDefault="00FA543F" w:rsidP="00E6227B">
      <w:pPr>
        <w:pStyle w:val="Caption"/>
        <w:spacing w:line="276" w:lineRule="auto"/>
        <w:rPr>
          <w:ins w:id="5094" w:author="phuong vu" w:date="2018-11-16T12:12:00Z"/>
        </w:rPr>
        <w:pPrChange w:id="5095" w:author="phuong vu" w:date="2018-11-23T13:48:00Z">
          <w:pPr>
            <w:pStyle w:val="Caption"/>
          </w:pPr>
        </w:pPrChange>
      </w:pPr>
      <w:bookmarkStart w:id="5096" w:name="_Toc530525202"/>
      <w:ins w:id="5097" w:author="phuong vu" w:date="2018-11-16T11:50:00Z">
        <w:r>
          <w:t xml:space="preserve">Bảng </w:t>
        </w:r>
      </w:ins>
      <w:ins w:id="5098" w:author="phuong vu" w:date="2018-11-23T15:14:00Z">
        <w:r w:rsidR="00E95F1B">
          <w:fldChar w:fldCharType="begin"/>
        </w:r>
        <w:r w:rsidR="00E95F1B">
          <w:instrText xml:space="preserve"> STYLEREF 1 \s </w:instrText>
        </w:r>
      </w:ins>
      <w:r w:rsidR="00E95F1B">
        <w:fldChar w:fldCharType="separate"/>
      </w:r>
      <w:r w:rsidR="00E95F1B">
        <w:rPr>
          <w:noProof/>
        </w:rPr>
        <w:t>3</w:t>
      </w:r>
      <w:ins w:id="5099" w:author="phuong vu" w:date="2018-11-23T15:14:00Z">
        <w:r w:rsidR="00E95F1B">
          <w:fldChar w:fldCharType="end"/>
        </w:r>
        <w:r w:rsidR="00E95F1B">
          <w:t>.</w:t>
        </w:r>
        <w:r w:rsidR="00E95F1B">
          <w:fldChar w:fldCharType="begin"/>
        </w:r>
        <w:r w:rsidR="00E95F1B">
          <w:instrText xml:space="preserve"> SEQ Bảng \* ARABIC \s 1 </w:instrText>
        </w:r>
      </w:ins>
      <w:r w:rsidR="00E95F1B">
        <w:fldChar w:fldCharType="separate"/>
      </w:r>
      <w:ins w:id="5100" w:author="phuong vu" w:date="2018-11-23T15:14:00Z">
        <w:r w:rsidR="00E95F1B">
          <w:rPr>
            <w:noProof/>
          </w:rPr>
          <w:t>1</w:t>
        </w:r>
        <w:r w:rsidR="00E95F1B">
          <w:fldChar w:fldCharType="end"/>
        </w:r>
      </w:ins>
      <w:ins w:id="5101" w:author="phuong vu" w:date="2018-11-16T11:50:00Z">
        <w:r>
          <w:rPr>
            <w:lang w:val="en-US"/>
          </w:rPr>
          <w:t xml:space="preserve"> </w:t>
        </w:r>
        <w:r w:rsidRPr="00486272">
          <w:t>Tổng quan các bảng trong cơ sở dữ liệu</w:t>
        </w:r>
      </w:ins>
      <w:bookmarkEnd w:id="5096"/>
    </w:p>
    <w:p w14:paraId="6214BEAF" w14:textId="0BB2B50B" w:rsidR="00646D9D" w:rsidRDefault="00646D9D" w:rsidP="00E6227B">
      <w:pPr>
        <w:spacing w:line="276" w:lineRule="auto"/>
        <w:rPr>
          <w:ins w:id="5102" w:author="phuong vu" w:date="2018-11-16T12:27:00Z"/>
          <w:b/>
          <w:lang w:val="en-US"/>
        </w:rPr>
        <w:pPrChange w:id="5103" w:author="phuong vu" w:date="2018-11-23T13:48:00Z">
          <w:pPr/>
        </w:pPrChange>
      </w:pPr>
      <w:ins w:id="5104" w:author="phuong vu" w:date="2018-11-16T12:12:00Z">
        <w:r w:rsidRPr="00646D9D">
          <w:rPr>
            <w:b/>
            <w:lang w:val="en-US"/>
            <w:rPrChange w:id="5105" w:author="phuong vu" w:date="2018-11-16T12:12:00Z">
              <w:rPr>
                <w:lang w:val="en-US"/>
              </w:rPr>
            </w:rPrChange>
          </w:rPr>
          <w:t>BẢNG BILL</w:t>
        </w:r>
      </w:ins>
    </w:p>
    <w:tbl>
      <w:tblPr>
        <w:tblStyle w:val="TableGrid"/>
        <w:tblW w:w="9265" w:type="dxa"/>
        <w:tblLook w:val="04A0" w:firstRow="1" w:lastRow="0" w:firstColumn="1" w:lastColumn="0" w:noHBand="0" w:noVBand="1"/>
        <w:tblPrChange w:id="5106" w:author="phuong vu" w:date="2018-11-16T12:47:00Z">
          <w:tblPr>
            <w:tblStyle w:val="TableGrid"/>
            <w:tblW w:w="0" w:type="auto"/>
            <w:tblLook w:val="04A0" w:firstRow="1" w:lastRow="0" w:firstColumn="1" w:lastColumn="0" w:noHBand="0" w:noVBand="1"/>
          </w:tblPr>
        </w:tblPrChange>
      </w:tblPr>
      <w:tblGrid>
        <w:gridCol w:w="708"/>
        <w:gridCol w:w="1646"/>
        <w:gridCol w:w="1414"/>
        <w:gridCol w:w="1188"/>
        <w:gridCol w:w="838"/>
        <w:gridCol w:w="823"/>
        <w:gridCol w:w="2648"/>
        <w:tblGridChange w:id="5107">
          <w:tblGrid>
            <w:gridCol w:w="657"/>
            <w:gridCol w:w="1343"/>
            <w:gridCol w:w="1593"/>
            <w:gridCol w:w="1009"/>
            <w:gridCol w:w="773"/>
            <w:gridCol w:w="760"/>
            <w:gridCol w:w="2642"/>
          </w:tblGrid>
        </w:tblGridChange>
      </w:tblGrid>
      <w:tr w:rsidR="00CF0C7E" w:rsidRPr="00CF0C7E" w14:paraId="422BD999" w14:textId="77777777" w:rsidTr="00A94F02">
        <w:trPr>
          <w:trHeight w:val="300"/>
          <w:ins w:id="5108" w:author="phuong vu" w:date="2018-11-16T12:27:00Z"/>
          <w:trPrChange w:id="5109" w:author="phuong vu" w:date="2018-11-16T12:47:00Z">
            <w:trPr>
              <w:trHeight w:val="300"/>
            </w:trPr>
          </w:trPrChange>
        </w:trPr>
        <w:tc>
          <w:tcPr>
            <w:tcW w:w="708" w:type="dxa"/>
            <w:noWrap/>
            <w:vAlign w:val="center"/>
            <w:hideMark/>
            <w:tcPrChange w:id="5110" w:author="phuong vu" w:date="2018-11-16T12:47:00Z">
              <w:tcPr>
                <w:tcW w:w="512" w:type="dxa"/>
                <w:noWrap/>
                <w:hideMark/>
              </w:tcPr>
            </w:tcPrChange>
          </w:tcPr>
          <w:p w14:paraId="1F393308" w14:textId="77777777" w:rsidR="00CF0C7E" w:rsidRPr="00CF0C7E" w:rsidRDefault="00CF0C7E" w:rsidP="00E6227B">
            <w:pPr>
              <w:spacing w:line="276" w:lineRule="auto"/>
              <w:jc w:val="center"/>
              <w:rPr>
                <w:ins w:id="5111" w:author="phuong vu" w:date="2018-11-16T12:27:00Z"/>
                <w:b/>
                <w:bCs/>
              </w:rPr>
              <w:pPrChange w:id="5112" w:author="phuong vu" w:date="2018-11-23T13:48:00Z">
                <w:pPr/>
              </w:pPrChange>
            </w:pPr>
            <w:ins w:id="5113" w:author="phuong vu" w:date="2018-11-16T12:27:00Z">
              <w:r w:rsidRPr="00CF0C7E">
                <w:rPr>
                  <w:b/>
                  <w:bCs/>
                  <w:lang w:val="da-DK"/>
                </w:rPr>
                <w:t>STT</w:t>
              </w:r>
            </w:ins>
          </w:p>
        </w:tc>
        <w:tc>
          <w:tcPr>
            <w:tcW w:w="1646" w:type="dxa"/>
            <w:noWrap/>
            <w:vAlign w:val="center"/>
            <w:hideMark/>
            <w:tcPrChange w:id="5114" w:author="phuong vu" w:date="2018-11-16T12:47:00Z">
              <w:tcPr>
                <w:tcW w:w="971" w:type="dxa"/>
                <w:noWrap/>
                <w:hideMark/>
              </w:tcPr>
            </w:tcPrChange>
          </w:tcPr>
          <w:p w14:paraId="70676EBA" w14:textId="77777777" w:rsidR="00CF0C7E" w:rsidRPr="00CF0C7E" w:rsidRDefault="00CF0C7E" w:rsidP="00E6227B">
            <w:pPr>
              <w:spacing w:line="276" w:lineRule="auto"/>
              <w:jc w:val="center"/>
              <w:rPr>
                <w:ins w:id="5115" w:author="phuong vu" w:date="2018-11-16T12:27:00Z"/>
                <w:b/>
                <w:bCs/>
              </w:rPr>
              <w:pPrChange w:id="5116" w:author="phuong vu" w:date="2018-11-23T13:48:00Z">
                <w:pPr/>
              </w:pPrChange>
            </w:pPr>
            <w:ins w:id="5117" w:author="phuong vu" w:date="2018-11-16T12:27:00Z">
              <w:r w:rsidRPr="00CF0C7E">
                <w:rPr>
                  <w:b/>
                  <w:bCs/>
                  <w:lang w:val="da-DK"/>
                </w:rPr>
                <w:t>Tên trường</w:t>
              </w:r>
            </w:ins>
          </w:p>
        </w:tc>
        <w:tc>
          <w:tcPr>
            <w:tcW w:w="1414" w:type="dxa"/>
            <w:noWrap/>
            <w:vAlign w:val="center"/>
            <w:hideMark/>
            <w:tcPrChange w:id="5118" w:author="phuong vu" w:date="2018-11-16T12:47:00Z">
              <w:tcPr>
                <w:tcW w:w="1752" w:type="dxa"/>
                <w:noWrap/>
                <w:hideMark/>
              </w:tcPr>
            </w:tcPrChange>
          </w:tcPr>
          <w:p w14:paraId="4B0FD7F2" w14:textId="77777777" w:rsidR="00CF0C7E" w:rsidRPr="00CF0C7E" w:rsidRDefault="00CF0C7E" w:rsidP="00E6227B">
            <w:pPr>
              <w:spacing w:line="276" w:lineRule="auto"/>
              <w:jc w:val="center"/>
              <w:rPr>
                <w:ins w:id="5119" w:author="phuong vu" w:date="2018-11-16T12:27:00Z"/>
                <w:b/>
                <w:bCs/>
              </w:rPr>
              <w:pPrChange w:id="5120" w:author="phuong vu" w:date="2018-11-23T13:48:00Z">
                <w:pPr/>
              </w:pPrChange>
            </w:pPr>
            <w:ins w:id="5121" w:author="phuong vu" w:date="2018-11-16T12:27:00Z">
              <w:r w:rsidRPr="00CF0C7E">
                <w:rPr>
                  <w:b/>
                  <w:bCs/>
                  <w:lang w:val="da-DK"/>
                </w:rPr>
                <w:t>Kiểu</w:t>
              </w:r>
            </w:ins>
          </w:p>
        </w:tc>
        <w:tc>
          <w:tcPr>
            <w:tcW w:w="1188" w:type="dxa"/>
            <w:noWrap/>
            <w:vAlign w:val="center"/>
            <w:hideMark/>
            <w:tcPrChange w:id="5122" w:author="phuong vu" w:date="2018-11-16T12:47:00Z">
              <w:tcPr>
                <w:tcW w:w="1101" w:type="dxa"/>
                <w:noWrap/>
                <w:hideMark/>
              </w:tcPr>
            </w:tcPrChange>
          </w:tcPr>
          <w:p w14:paraId="39DC3ADA" w14:textId="77777777" w:rsidR="00CF0C7E" w:rsidRPr="00CF0C7E" w:rsidRDefault="00CF0C7E" w:rsidP="00E6227B">
            <w:pPr>
              <w:spacing w:line="276" w:lineRule="auto"/>
              <w:jc w:val="center"/>
              <w:rPr>
                <w:ins w:id="5123" w:author="phuong vu" w:date="2018-11-16T12:27:00Z"/>
                <w:b/>
                <w:bCs/>
              </w:rPr>
              <w:pPrChange w:id="5124" w:author="phuong vu" w:date="2018-11-23T13:48:00Z">
                <w:pPr/>
              </w:pPrChange>
            </w:pPr>
            <w:ins w:id="5125" w:author="phuong vu" w:date="2018-11-16T12:27:00Z">
              <w:r w:rsidRPr="00CF0C7E">
                <w:rPr>
                  <w:b/>
                  <w:bCs/>
                  <w:lang w:val="da-DK"/>
                </w:rPr>
                <w:t>Chấp nhận Null</w:t>
              </w:r>
            </w:ins>
          </w:p>
        </w:tc>
        <w:tc>
          <w:tcPr>
            <w:tcW w:w="838" w:type="dxa"/>
            <w:noWrap/>
            <w:vAlign w:val="center"/>
            <w:hideMark/>
            <w:tcPrChange w:id="5126" w:author="phuong vu" w:date="2018-11-16T12:47:00Z">
              <w:tcPr>
                <w:tcW w:w="759" w:type="dxa"/>
                <w:noWrap/>
                <w:hideMark/>
              </w:tcPr>
            </w:tcPrChange>
          </w:tcPr>
          <w:p w14:paraId="50CA922A" w14:textId="77777777" w:rsidR="00CF0C7E" w:rsidRPr="00CF0C7E" w:rsidRDefault="00CF0C7E" w:rsidP="00E6227B">
            <w:pPr>
              <w:spacing w:line="276" w:lineRule="auto"/>
              <w:jc w:val="center"/>
              <w:rPr>
                <w:ins w:id="5127" w:author="phuong vu" w:date="2018-11-16T12:27:00Z"/>
                <w:b/>
                <w:bCs/>
              </w:rPr>
              <w:pPrChange w:id="5128" w:author="phuong vu" w:date="2018-11-23T13:48:00Z">
                <w:pPr/>
              </w:pPrChange>
            </w:pPr>
            <w:ins w:id="5129" w:author="phuong vu" w:date="2018-11-16T12:27:00Z">
              <w:r w:rsidRPr="00CF0C7E">
                <w:rPr>
                  <w:b/>
                  <w:bCs/>
                  <w:lang w:val="da-DK"/>
                </w:rPr>
                <w:t>Khóa chính</w:t>
              </w:r>
            </w:ins>
          </w:p>
        </w:tc>
        <w:tc>
          <w:tcPr>
            <w:tcW w:w="823" w:type="dxa"/>
            <w:noWrap/>
            <w:vAlign w:val="center"/>
            <w:hideMark/>
            <w:tcPrChange w:id="5130" w:author="phuong vu" w:date="2018-11-16T12:47:00Z">
              <w:tcPr>
                <w:tcW w:w="759" w:type="dxa"/>
                <w:noWrap/>
                <w:hideMark/>
              </w:tcPr>
            </w:tcPrChange>
          </w:tcPr>
          <w:p w14:paraId="06562E5A" w14:textId="77777777" w:rsidR="00CF0C7E" w:rsidRPr="00CF0C7E" w:rsidRDefault="00CF0C7E" w:rsidP="00E6227B">
            <w:pPr>
              <w:spacing w:line="276" w:lineRule="auto"/>
              <w:jc w:val="center"/>
              <w:rPr>
                <w:ins w:id="5131" w:author="phuong vu" w:date="2018-11-16T12:27:00Z"/>
                <w:b/>
                <w:bCs/>
              </w:rPr>
              <w:pPrChange w:id="5132" w:author="phuong vu" w:date="2018-11-23T13:48:00Z">
                <w:pPr/>
              </w:pPrChange>
            </w:pPr>
            <w:ins w:id="5133" w:author="phuong vu" w:date="2018-11-16T12:27:00Z">
              <w:r w:rsidRPr="00CF0C7E">
                <w:rPr>
                  <w:b/>
                  <w:bCs/>
                  <w:lang w:val="da-DK"/>
                </w:rPr>
                <w:t>Khóa ngoại</w:t>
              </w:r>
            </w:ins>
          </w:p>
        </w:tc>
        <w:tc>
          <w:tcPr>
            <w:tcW w:w="2648" w:type="dxa"/>
            <w:noWrap/>
            <w:vAlign w:val="center"/>
            <w:hideMark/>
            <w:tcPrChange w:id="5134" w:author="phuong vu" w:date="2018-11-16T12:47:00Z">
              <w:tcPr>
                <w:tcW w:w="2923" w:type="dxa"/>
                <w:noWrap/>
                <w:hideMark/>
              </w:tcPr>
            </w:tcPrChange>
          </w:tcPr>
          <w:p w14:paraId="333CE50C" w14:textId="77777777" w:rsidR="00CF0C7E" w:rsidRPr="00CF0C7E" w:rsidRDefault="00CF0C7E" w:rsidP="00E6227B">
            <w:pPr>
              <w:spacing w:line="276" w:lineRule="auto"/>
              <w:jc w:val="center"/>
              <w:rPr>
                <w:ins w:id="5135" w:author="phuong vu" w:date="2018-11-16T12:27:00Z"/>
                <w:b/>
                <w:bCs/>
              </w:rPr>
              <w:pPrChange w:id="5136" w:author="phuong vu" w:date="2018-11-23T13:48:00Z">
                <w:pPr/>
              </w:pPrChange>
            </w:pPr>
            <w:ins w:id="5137" w:author="phuong vu" w:date="2018-11-16T12:27:00Z">
              <w:r w:rsidRPr="00CF0C7E">
                <w:rPr>
                  <w:b/>
                  <w:bCs/>
                  <w:lang w:val="da-DK"/>
                </w:rPr>
                <w:t>Mô tả</w:t>
              </w:r>
            </w:ins>
          </w:p>
        </w:tc>
      </w:tr>
      <w:tr w:rsidR="00CF0C7E" w:rsidRPr="00CF0C7E" w14:paraId="1287DD08" w14:textId="77777777" w:rsidTr="00A94F02">
        <w:trPr>
          <w:trHeight w:val="300"/>
          <w:ins w:id="5138" w:author="phuong vu" w:date="2018-11-16T12:27:00Z"/>
          <w:trPrChange w:id="5139" w:author="phuong vu" w:date="2018-11-16T12:47:00Z">
            <w:trPr>
              <w:trHeight w:val="300"/>
            </w:trPr>
          </w:trPrChange>
        </w:trPr>
        <w:tc>
          <w:tcPr>
            <w:tcW w:w="708" w:type="dxa"/>
            <w:noWrap/>
            <w:hideMark/>
            <w:tcPrChange w:id="5140" w:author="phuong vu" w:date="2018-11-16T12:47:00Z">
              <w:tcPr>
                <w:tcW w:w="512" w:type="dxa"/>
                <w:noWrap/>
                <w:hideMark/>
              </w:tcPr>
            </w:tcPrChange>
          </w:tcPr>
          <w:p w14:paraId="27478D10" w14:textId="77777777" w:rsidR="00CF0C7E" w:rsidRPr="00CF0C7E" w:rsidRDefault="00CF0C7E" w:rsidP="00E6227B">
            <w:pPr>
              <w:spacing w:line="276" w:lineRule="auto"/>
              <w:rPr>
                <w:ins w:id="5141" w:author="phuong vu" w:date="2018-11-16T12:27:00Z"/>
                <w:rPrChange w:id="5142" w:author="phuong vu" w:date="2018-11-16T12:28:00Z">
                  <w:rPr>
                    <w:ins w:id="5143" w:author="phuong vu" w:date="2018-11-16T12:27:00Z"/>
                    <w:b/>
                  </w:rPr>
                </w:rPrChange>
              </w:rPr>
              <w:pPrChange w:id="5144" w:author="phuong vu" w:date="2018-11-23T13:48:00Z">
                <w:pPr/>
              </w:pPrChange>
            </w:pPr>
            <w:ins w:id="5145" w:author="phuong vu" w:date="2018-11-16T12:27:00Z">
              <w:r w:rsidRPr="00CF0C7E">
                <w:rPr>
                  <w:rPrChange w:id="5146" w:author="phuong vu" w:date="2018-11-16T12:28:00Z">
                    <w:rPr>
                      <w:b/>
                    </w:rPr>
                  </w:rPrChange>
                </w:rPr>
                <w:t>1</w:t>
              </w:r>
            </w:ins>
          </w:p>
        </w:tc>
        <w:tc>
          <w:tcPr>
            <w:tcW w:w="1646" w:type="dxa"/>
            <w:noWrap/>
            <w:hideMark/>
            <w:tcPrChange w:id="5147" w:author="phuong vu" w:date="2018-11-16T12:47:00Z">
              <w:tcPr>
                <w:tcW w:w="971" w:type="dxa"/>
                <w:noWrap/>
                <w:hideMark/>
              </w:tcPr>
            </w:tcPrChange>
          </w:tcPr>
          <w:p w14:paraId="7EFB676A" w14:textId="77777777" w:rsidR="00CF0C7E" w:rsidRPr="00CF0C7E" w:rsidRDefault="00CF0C7E" w:rsidP="00E6227B">
            <w:pPr>
              <w:spacing w:line="276" w:lineRule="auto"/>
              <w:rPr>
                <w:ins w:id="5148" w:author="phuong vu" w:date="2018-11-16T12:27:00Z"/>
                <w:rPrChange w:id="5149" w:author="phuong vu" w:date="2018-11-16T12:28:00Z">
                  <w:rPr>
                    <w:ins w:id="5150" w:author="phuong vu" w:date="2018-11-16T12:27:00Z"/>
                    <w:b/>
                  </w:rPr>
                </w:rPrChange>
              </w:rPr>
              <w:pPrChange w:id="5151" w:author="phuong vu" w:date="2018-11-23T13:48:00Z">
                <w:pPr/>
              </w:pPrChange>
            </w:pPr>
            <w:ins w:id="5152" w:author="phuong vu" w:date="2018-11-16T12:27:00Z">
              <w:r w:rsidRPr="00CF0C7E">
                <w:rPr>
                  <w:rPrChange w:id="5153" w:author="phuong vu" w:date="2018-11-16T12:28:00Z">
                    <w:rPr>
                      <w:b/>
                    </w:rPr>
                  </w:rPrChange>
                </w:rPr>
                <w:t>id</w:t>
              </w:r>
            </w:ins>
          </w:p>
        </w:tc>
        <w:tc>
          <w:tcPr>
            <w:tcW w:w="1414" w:type="dxa"/>
            <w:noWrap/>
            <w:hideMark/>
            <w:tcPrChange w:id="5154" w:author="phuong vu" w:date="2018-11-16T12:47:00Z">
              <w:tcPr>
                <w:tcW w:w="1752" w:type="dxa"/>
                <w:noWrap/>
                <w:hideMark/>
              </w:tcPr>
            </w:tcPrChange>
          </w:tcPr>
          <w:p w14:paraId="0DBB4E17" w14:textId="77777777" w:rsidR="00CF0C7E" w:rsidRPr="00CF0C7E" w:rsidRDefault="00CF0C7E" w:rsidP="00E6227B">
            <w:pPr>
              <w:spacing w:line="276" w:lineRule="auto"/>
              <w:rPr>
                <w:ins w:id="5155" w:author="phuong vu" w:date="2018-11-16T12:27:00Z"/>
                <w:rPrChange w:id="5156" w:author="phuong vu" w:date="2018-11-16T12:28:00Z">
                  <w:rPr>
                    <w:ins w:id="5157" w:author="phuong vu" w:date="2018-11-16T12:27:00Z"/>
                    <w:b/>
                  </w:rPr>
                </w:rPrChange>
              </w:rPr>
              <w:pPrChange w:id="5158" w:author="phuong vu" w:date="2018-11-23T13:48:00Z">
                <w:pPr/>
              </w:pPrChange>
            </w:pPr>
            <w:ins w:id="5159" w:author="phuong vu" w:date="2018-11-16T12:27:00Z">
              <w:r w:rsidRPr="00CF0C7E">
                <w:rPr>
                  <w:rPrChange w:id="5160" w:author="phuong vu" w:date="2018-11-16T12:28:00Z">
                    <w:rPr>
                      <w:b/>
                    </w:rPr>
                  </w:rPrChange>
                </w:rPr>
                <w:t>numeric</w:t>
              </w:r>
            </w:ins>
          </w:p>
        </w:tc>
        <w:tc>
          <w:tcPr>
            <w:tcW w:w="1188" w:type="dxa"/>
            <w:noWrap/>
            <w:hideMark/>
            <w:tcPrChange w:id="5161" w:author="phuong vu" w:date="2018-11-16T12:47:00Z">
              <w:tcPr>
                <w:tcW w:w="1101" w:type="dxa"/>
                <w:noWrap/>
                <w:hideMark/>
              </w:tcPr>
            </w:tcPrChange>
          </w:tcPr>
          <w:p w14:paraId="65AF7024" w14:textId="10A8FD10" w:rsidR="00CF0C7E" w:rsidRPr="00CF0C7E" w:rsidRDefault="00CF0C7E" w:rsidP="00E6227B">
            <w:pPr>
              <w:spacing w:line="276" w:lineRule="auto"/>
              <w:jc w:val="center"/>
              <w:rPr>
                <w:ins w:id="5162" w:author="phuong vu" w:date="2018-11-16T12:27:00Z"/>
                <w:rPrChange w:id="5163" w:author="phuong vu" w:date="2018-11-16T12:28:00Z">
                  <w:rPr>
                    <w:ins w:id="5164" w:author="phuong vu" w:date="2018-11-16T12:27:00Z"/>
                    <w:b/>
                  </w:rPr>
                </w:rPrChange>
              </w:rPr>
              <w:pPrChange w:id="5165" w:author="phuong vu" w:date="2018-11-23T13:48:00Z">
                <w:pPr/>
              </w:pPrChange>
            </w:pPr>
          </w:p>
        </w:tc>
        <w:tc>
          <w:tcPr>
            <w:tcW w:w="838" w:type="dxa"/>
            <w:noWrap/>
            <w:hideMark/>
            <w:tcPrChange w:id="5166" w:author="phuong vu" w:date="2018-11-16T12:47:00Z">
              <w:tcPr>
                <w:tcW w:w="759" w:type="dxa"/>
                <w:noWrap/>
                <w:hideMark/>
              </w:tcPr>
            </w:tcPrChange>
          </w:tcPr>
          <w:p w14:paraId="166E003A" w14:textId="77777777" w:rsidR="00CF0C7E" w:rsidRPr="00CF0C7E" w:rsidRDefault="00CF0C7E" w:rsidP="00E6227B">
            <w:pPr>
              <w:spacing w:line="276" w:lineRule="auto"/>
              <w:jc w:val="center"/>
              <w:rPr>
                <w:ins w:id="5167" w:author="phuong vu" w:date="2018-11-16T12:27:00Z"/>
                <w:rPrChange w:id="5168" w:author="phuong vu" w:date="2018-11-16T12:28:00Z">
                  <w:rPr>
                    <w:ins w:id="5169" w:author="phuong vu" w:date="2018-11-16T12:27:00Z"/>
                    <w:b/>
                  </w:rPr>
                </w:rPrChange>
              </w:rPr>
              <w:pPrChange w:id="5170" w:author="phuong vu" w:date="2018-11-23T13:48:00Z">
                <w:pPr/>
              </w:pPrChange>
            </w:pPr>
            <w:ins w:id="5171" w:author="phuong vu" w:date="2018-11-16T12:27:00Z">
              <w:r w:rsidRPr="00CF0C7E">
                <w:rPr>
                  <w:rPrChange w:id="5172" w:author="phuong vu" w:date="2018-11-16T12:28:00Z">
                    <w:rPr>
                      <w:b/>
                    </w:rPr>
                  </w:rPrChange>
                </w:rPr>
                <w:t>X</w:t>
              </w:r>
            </w:ins>
          </w:p>
        </w:tc>
        <w:tc>
          <w:tcPr>
            <w:tcW w:w="823" w:type="dxa"/>
            <w:noWrap/>
            <w:hideMark/>
            <w:tcPrChange w:id="5173" w:author="phuong vu" w:date="2018-11-16T12:47:00Z">
              <w:tcPr>
                <w:tcW w:w="759" w:type="dxa"/>
                <w:noWrap/>
                <w:hideMark/>
              </w:tcPr>
            </w:tcPrChange>
          </w:tcPr>
          <w:p w14:paraId="150B812C" w14:textId="3E00FB29" w:rsidR="00CF0C7E" w:rsidRPr="00CF0C7E" w:rsidRDefault="00CF0C7E" w:rsidP="00E6227B">
            <w:pPr>
              <w:spacing w:line="276" w:lineRule="auto"/>
              <w:jc w:val="center"/>
              <w:rPr>
                <w:ins w:id="5174" w:author="phuong vu" w:date="2018-11-16T12:27:00Z"/>
                <w:rPrChange w:id="5175" w:author="phuong vu" w:date="2018-11-16T12:28:00Z">
                  <w:rPr>
                    <w:ins w:id="5176" w:author="phuong vu" w:date="2018-11-16T12:27:00Z"/>
                    <w:b/>
                  </w:rPr>
                </w:rPrChange>
              </w:rPr>
              <w:pPrChange w:id="5177" w:author="phuong vu" w:date="2018-11-23T13:48:00Z">
                <w:pPr/>
              </w:pPrChange>
            </w:pPr>
          </w:p>
        </w:tc>
        <w:tc>
          <w:tcPr>
            <w:tcW w:w="2648" w:type="dxa"/>
            <w:noWrap/>
            <w:hideMark/>
            <w:tcPrChange w:id="5178" w:author="phuong vu" w:date="2018-11-16T12:47:00Z">
              <w:tcPr>
                <w:tcW w:w="2923" w:type="dxa"/>
                <w:noWrap/>
                <w:hideMark/>
              </w:tcPr>
            </w:tcPrChange>
          </w:tcPr>
          <w:p w14:paraId="75672F20" w14:textId="77777777" w:rsidR="00CF0C7E" w:rsidRPr="00CF0C7E" w:rsidRDefault="00CF0C7E" w:rsidP="00E6227B">
            <w:pPr>
              <w:spacing w:line="276" w:lineRule="auto"/>
              <w:rPr>
                <w:ins w:id="5179" w:author="phuong vu" w:date="2018-11-16T12:27:00Z"/>
                <w:rPrChange w:id="5180" w:author="phuong vu" w:date="2018-11-16T12:28:00Z">
                  <w:rPr>
                    <w:ins w:id="5181" w:author="phuong vu" w:date="2018-11-16T12:27:00Z"/>
                    <w:b/>
                  </w:rPr>
                </w:rPrChange>
              </w:rPr>
              <w:pPrChange w:id="5182" w:author="phuong vu" w:date="2018-11-23T13:48:00Z">
                <w:pPr/>
              </w:pPrChange>
            </w:pPr>
            <w:ins w:id="5183" w:author="phuong vu" w:date="2018-11-16T12:27:00Z">
              <w:r w:rsidRPr="00CF0C7E">
                <w:rPr>
                  <w:rPrChange w:id="5184" w:author="phuong vu" w:date="2018-11-16T12:28:00Z">
                    <w:rPr>
                      <w:b/>
                    </w:rPr>
                  </w:rPrChange>
                </w:rPr>
                <w:t>ID hóa đơn</w:t>
              </w:r>
            </w:ins>
          </w:p>
        </w:tc>
      </w:tr>
      <w:tr w:rsidR="00CF0C7E" w:rsidRPr="00CF0C7E" w14:paraId="55AFA0FC" w14:textId="77777777" w:rsidTr="00A94F02">
        <w:trPr>
          <w:trHeight w:val="300"/>
          <w:ins w:id="5185" w:author="phuong vu" w:date="2018-11-16T12:27:00Z"/>
          <w:trPrChange w:id="5186" w:author="phuong vu" w:date="2018-11-16T12:47:00Z">
            <w:trPr>
              <w:trHeight w:val="300"/>
            </w:trPr>
          </w:trPrChange>
        </w:trPr>
        <w:tc>
          <w:tcPr>
            <w:tcW w:w="708" w:type="dxa"/>
            <w:noWrap/>
            <w:hideMark/>
            <w:tcPrChange w:id="5187" w:author="phuong vu" w:date="2018-11-16T12:47:00Z">
              <w:tcPr>
                <w:tcW w:w="512" w:type="dxa"/>
                <w:noWrap/>
                <w:hideMark/>
              </w:tcPr>
            </w:tcPrChange>
          </w:tcPr>
          <w:p w14:paraId="01373FDF" w14:textId="77777777" w:rsidR="00CF0C7E" w:rsidRPr="00CF0C7E" w:rsidRDefault="00CF0C7E" w:rsidP="00E6227B">
            <w:pPr>
              <w:spacing w:line="276" w:lineRule="auto"/>
              <w:rPr>
                <w:ins w:id="5188" w:author="phuong vu" w:date="2018-11-16T12:27:00Z"/>
                <w:rPrChange w:id="5189" w:author="phuong vu" w:date="2018-11-16T12:28:00Z">
                  <w:rPr>
                    <w:ins w:id="5190" w:author="phuong vu" w:date="2018-11-16T12:27:00Z"/>
                    <w:b/>
                  </w:rPr>
                </w:rPrChange>
              </w:rPr>
              <w:pPrChange w:id="5191" w:author="phuong vu" w:date="2018-11-23T13:48:00Z">
                <w:pPr/>
              </w:pPrChange>
            </w:pPr>
            <w:ins w:id="5192" w:author="phuong vu" w:date="2018-11-16T12:27:00Z">
              <w:r w:rsidRPr="00CF0C7E">
                <w:rPr>
                  <w:rPrChange w:id="5193" w:author="phuong vu" w:date="2018-11-16T12:28:00Z">
                    <w:rPr>
                      <w:b/>
                    </w:rPr>
                  </w:rPrChange>
                </w:rPr>
                <w:t>2</w:t>
              </w:r>
            </w:ins>
          </w:p>
        </w:tc>
        <w:tc>
          <w:tcPr>
            <w:tcW w:w="1646" w:type="dxa"/>
            <w:noWrap/>
            <w:hideMark/>
            <w:tcPrChange w:id="5194" w:author="phuong vu" w:date="2018-11-16T12:47:00Z">
              <w:tcPr>
                <w:tcW w:w="971" w:type="dxa"/>
                <w:noWrap/>
                <w:hideMark/>
              </w:tcPr>
            </w:tcPrChange>
          </w:tcPr>
          <w:p w14:paraId="3F99F7D2" w14:textId="77777777" w:rsidR="00CF0C7E" w:rsidRPr="00CF0C7E" w:rsidRDefault="00CF0C7E" w:rsidP="00E6227B">
            <w:pPr>
              <w:spacing w:line="276" w:lineRule="auto"/>
              <w:rPr>
                <w:ins w:id="5195" w:author="phuong vu" w:date="2018-11-16T12:27:00Z"/>
                <w:rPrChange w:id="5196" w:author="phuong vu" w:date="2018-11-16T12:28:00Z">
                  <w:rPr>
                    <w:ins w:id="5197" w:author="phuong vu" w:date="2018-11-16T12:27:00Z"/>
                    <w:b/>
                  </w:rPr>
                </w:rPrChange>
              </w:rPr>
              <w:pPrChange w:id="5198" w:author="phuong vu" w:date="2018-11-23T13:48:00Z">
                <w:pPr/>
              </w:pPrChange>
            </w:pPr>
            <w:ins w:id="5199" w:author="phuong vu" w:date="2018-11-16T12:27:00Z">
              <w:r w:rsidRPr="00CF0C7E">
                <w:rPr>
                  <w:rPrChange w:id="5200" w:author="phuong vu" w:date="2018-11-16T12:28:00Z">
                    <w:rPr>
                      <w:b/>
                    </w:rPr>
                  </w:rPrChange>
                </w:rPr>
                <w:t>receipt_id</w:t>
              </w:r>
            </w:ins>
          </w:p>
        </w:tc>
        <w:tc>
          <w:tcPr>
            <w:tcW w:w="1414" w:type="dxa"/>
            <w:noWrap/>
            <w:hideMark/>
            <w:tcPrChange w:id="5201" w:author="phuong vu" w:date="2018-11-16T12:47:00Z">
              <w:tcPr>
                <w:tcW w:w="1752" w:type="dxa"/>
                <w:noWrap/>
                <w:hideMark/>
              </w:tcPr>
            </w:tcPrChange>
          </w:tcPr>
          <w:p w14:paraId="10C51AC5" w14:textId="77777777" w:rsidR="00CF0C7E" w:rsidRPr="00CF0C7E" w:rsidRDefault="00CF0C7E" w:rsidP="00E6227B">
            <w:pPr>
              <w:spacing w:line="276" w:lineRule="auto"/>
              <w:rPr>
                <w:ins w:id="5202" w:author="phuong vu" w:date="2018-11-16T12:27:00Z"/>
                <w:rPrChange w:id="5203" w:author="phuong vu" w:date="2018-11-16T12:28:00Z">
                  <w:rPr>
                    <w:ins w:id="5204" w:author="phuong vu" w:date="2018-11-16T12:27:00Z"/>
                    <w:b/>
                  </w:rPr>
                </w:rPrChange>
              </w:rPr>
              <w:pPrChange w:id="5205" w:author="phuong vu" w:date="2018-11-23T13:48:00Z">
                <w:pPr/>
              </w:pPrChange>
            </w:pPr>
            <w:ins w:id="5206" w:author="phuong vu" w:date="2018-11-16T12:27:00Z">
              <w:r w:rsidRPr="00CF0C7E">
                <w:rPr>
                  <w:rPrChange w:id="5207" w:author="phuong vu" w:date="2018-11-16T12:28:00Z">
                    <w:rPr>
                      <w:b/>
                    </w:rPr>
                  </w:rPrChange>
                </w:rPr>
                <w:t>numeric</w:t>
              </w:r>
            </w:ins>
          </w:p>
        </w:tc>
        <w:tc>
          <w:tcPr>
            <w:tcW w:w="1188" w:type="dxa"/>
            <w:noWrap/>
            <w:hideMark/>
            <w:tcPrChange w:id="5208" w:author="phuong vu" w:date="2018-11-16T12:47:00Z">
              <w:tcPr>
                <w:tcW w:w="1101" w:type="dxa"/>
                <w:noWrap/>
                <w:hideMark/>
              </w:tcPr>
            </w:tcPrChange>
          </w:tcPr>
          <w:p w14:paraId="74A0B095" w14:textId="77777777" w:rsidR="00CF0C7E" w:rsidRPr="00CF0C7E" w:rsidRDefault="00CF0C7E" w:rsidP="00E6227B">
            <w:pPr>
              <w:spacing w:line="276" w:lineRule="auto"/>
              <w:jc w:val="center"/>
              <w:rPr>
                <w:ins w:id="5209" w:author="phuong vu" w:date="2018-11-16T12:27:00Z"/>
                <w:rPrChange w:id="5210" w:author="phuong vu" w:date="2018-11-16T12:28:00Z">
                  <w:rPr>
                    <w:ins w:id="5211" w:author="phuong vu" w:date="2018-11-16T12:27:00Z"/>
                    <w:b/>
                  </w:rPr>
                </w:rPrChange>
              </w:rPr>
              <w:pPrChange w:id="5212" w:author="phuong vu" w:date="2018-11-23T13:48:00Z">
                <w:pPr/>
              </w:pPrChange>
            </w:pPr>
            <w:ins w:id="5213" w:author="phuong vu" w:date="2018-11-16T12:27:00Z">
              <w:r w:rsidRPr="00CF0C7E">
                <w:rPr>
                  <w:rPrChange w:id="5214" w:author="phuong vu" w:date="2018-11-16T12:28:00Z">
                    <w:rPr>
                      <w:b/>
                    </w:rPr>
                  </w:rPrChange>
                </w:rPr>
                <w:t>X</w:t>
              </w:r>
            </w:ins>
          </w:p>
        </w:tc>
        <w:tc>
          <w:tcPr>
            <w:tcW w:w="838" w:type="dxa"/>
            <w:noWrap/>
            <w:hideMark/>
            <w:tcPrChange w:id="5215" w:author="phuong vu" w:date="2018-11-16T12:47:00Z">
              <w:tcPr>
                <w:tcW w:w="759" w:type="dxa"/>
                <w:noWrap/>
                <w:hideMark/>
              </w:tcPr>
            </w:tcPrChange>
          </w:tcPr>
          <w:p w14:paraId="53A34D19" w14:textId="46B01BDD" w:rsidR="00CF0C7E" w:rsidRPr="00CF0C7E" w:rsidRDefault="00CF0C7E" w:rsidP="00E6227B">
            <w:pPr>
              <w:spacing w:line="276" w:lineRule="auto"/>
              <w:jc w:val="center"/>
              <w:rPr>
                <w:ins w:id="5216" w:author="phuong vu" w:date="2018-11-16T12:27:00Z"/>
                <w:rPrChange w:id="5217" w:author="phuong vu" w:date="2018-11-16T12:28:00Z">
                  <w:rPr>
                    <w:ins w:id="5218" w:author="phuong vu" w:date="2018-11-16T12:27:00Z"/>
                    <w:b/>
                  </w:rPr>
                </w:rPrChange>
              </w:rPr>
              <w:pPrChange w:id="5219" w:author="phuong vu" w:date="2018-11-23T13:48:00Z">
                <w:pPr/>
              </w:pPrChange>
            </w:pPr>
          </w:p>
        </w:tc>
        <w:tc>
          <w:tcPr>
            <w:tcW w:w="823" w:type="dxa"/>
            <w:noWrap/>
            <w:hideMark/>
            <w:tcPrChange w:id="5220" w:author="phuong vu" w:date="2018-11-16T12:47:00Z">
              <w:tcPr>
                <w:tcW w:w="759" w:type="dxa"/>
                <w:noWrap/>
                <w:hideMark/>
              </w:tcPr>
            </w:tcPrChange>
          </w:tcPr>
          <w:p w14:paraId="3AD1936C" w14:textId="77777777" w:rsidR="00CF0C7E" w:rsidRPr="00CF0C7E" w:rsidRDefault="00CF0C7E" w:rsidP="00E6227B">
            <w:pPr>
              <w:spacing w:line="276" w:lineRule="auto"/>
              <w:jc w:val="center"/>
              <w:rPr>
                <w:ins w:id="5221" w:author="phuong vu" w:date="2018-11-16T12:27:00Z"/>
                <w:rPrChange w:id="5222" w:author="phuong vu" w:date="2018-11-16T12:28:00Z">
                  <w:rPr>
                    <w:ins w:id="5223" w:author="phuong vu" w:date="2018-11-16T12:27:00Z"/>
                    <w:b/>
                  </w:rPr>
                </w:rPrChange>
              </w:rPr>
              <w:pPrChange w:id="5224" w:author="phuong vu" w:date="2018-11-23T13:48:00Z">
                <w:pPr/>
              </w:pPrChange>
            </w:pPr>
            <w:ins w:id="5225" w:author="phuong vu" w:date="2018-11-16T12:27:00Z">
              <w:r w:rsidRPr="00CF0C7E">
                <w:rPr>
                  <w:rPrChange w:id="5226" w:author="phuong vu" w:date="2018-11-16T12:28:00Z">
                    <w:rPr>
                      <w:b/>
                    </w:rPr>
                  </w:rPrChange>
                </w:rPr>
                <w:t>X</w:t>
              </w:r>
            </w:ins>
          </w:p>
        </w:tc>
        <w:tc>
          <w:tcPr>
            <w:tcW w:w="2648" w:type="dxa"/>
            <w:noWrap/>
            <w:hideMark/>
            <w:tcPrChange w:id="5227" w:author="phuong vu" w:date="2018-11-16T12:47:00Z">
              <w:tcPr>
                <w:tcW w:w="2923" w:type="dxa"/>
                <w:noWrap/>
                <w:hideMark/>
              </w:tcPr>
            </w:tcPrChange>
          </w:tcPr>
          <w:p w14:paraId="151159D3" w14:textId="77777777" w:rsidR="00CF0C7E" w:rsidRPr="00CF0C7E" w:rsidRDefault="00CF0C7E" w:rsidP="00E6227B">
            <w:pPr>
              <w:spacing w:line="276" w:lineRule="auto"/>
              <w:rPr>
                <w:ins w:id="5228" w:author="phuong vu" w:date="2018-11-16T12:27:00Z"/>
                <w:rPrChange w:id="5229" w:author="phuong vu" w:date="2018-11-16T12:28:00Z">
                  <w:rPr>
                    <w:ins w:id="5230" w:author="phuong vu" w:date="2018-11-16T12:27:00Z"/>
                    <w:b/>
                  </w:rPr>
                </w:rPrChange>
              </w:rPr>
              <w:pPrChange w:id="5231" w:author="phuong vu" w:date="2018-11-23T13:48:00Z">
                <w:pPr/>
              </w:pPrChange>
            </w:pPr>
            <w:ins w:id="5232" w:author="phuong vu" w:date="2018-11-16T12:27:00Z">
              <w:r w:rsidRPr="00CF0C7E">
                <w:rPr>
                  <w:rPrChange w:id="5233" w:author="phuong vu" w:date="2018-11-16T12:28:00Z">
                    <w:rPr>
                      <w:b/>
                    </w:rPr>
                  </w:rPrChange>
                </w:rPr>
                <w:t>ID biên nhận. Liên kết với bảng RECEIPT</w:t>
              </w:r>
            </w:ins>
          </w:p>
        </w:tc>
      </w:tr>
      <w:tr w:rsidR="00CF0C7E" w:rsidRPr="00CF0C7E" w14:paraId="558A6D08" w14:textId="77777777" w:rsidTr="00A94F02">
        <w:trPr>
          <w:trHeight w:val="300"/>
          <w:ins w:id="5234" w:author="phuong vu" w:date="2018-11-16T12:27:00Z"/>
          <w:trPrChange w:id="5235" w:author="phuong vu" w:date="2018-11-16T12:47:00Z">
            <w:trPr>
              <w:trHeight w:val="300"/>
            </w:trPr>
          </w:trPrChange>
        </w:trPr>
        <w:tc>
          <w:tcPr>
            <w:tcW w:w="708" w:type="dxa"/>
            <w:noWrap/>
            <w:hideMark/>
            <w:tcPrChange w:id="5236" w:author="phuong vu" w:date="2018-11-16T12:47:00Z">
              <w:tcPr>
                <w:tcW w:w="512" w:type="dxa"/>
                <w:noWrap/>
                <w:hideMark/>
              </w:tcPr>
            </w:tcPrChange>
          </w:tcPr>
          <w:p w14:paraId="4DBFB944" w14:textId="77777777" w:rsidR="00CF0C7E" w:rsidRPr="00CF0C7E" w:rsidRDefault="00CF0C7E" w:rsidP="00E6227B">
            <w:pPr>
              <w:spacing w:line="276" w:lineRule="auto"/>
              <w:rPr>
                <w:ins w:id="5237" w:author="phuong vu" w:date="2018-11-16T12:27:00Z"/>
                <w:rPrChange w:id="5238" w:author="phuong vu" w:date="2018-11-16T12:28:00Z">
                  <w:rPr>
                    <w:ins w:id="5239" w:author="phuong vu" w:date="2018-11-16T12:27:00Z"/>
                    <w:b/>
                  </w:rPr>
                </w:rPrChange>
              </w:rPr>
              <w:pPrChange w:id="5240" w:author="phuong vu" w:date="2018-11-23T13:48:00Z">
                <w:pPr/>
              </w:pPrChange>
            </w:pPr>
            <w:ins w:id="5241" w:author="phuong vu" w:date="2018-11-16T12:27:00Z">
              <w:r w:rsidRPr="00CF0C7E">
                <w:rPr>
                  <w:rPrChange w:id="5242" w:author="phuong vu" w:date="2018-11-16T12:28:00Z">
                    <w:rPr>
                      <w:b/>
                    </w:rPr>
                  </w:rPrChange>
                </w:rPr>
                <w:t>3</w:t>
              </w:r>
            </w:ins>
          </w:p>
        </w:tc>
        <w:tc>
          <w:tcPr>
            <w:tcW w:w="1646" w:type="dxa"/>
            <w:noWrap/>
            <w:hideMark/>
            <w:tcPrChange w:id="5243" w:author="phuong vu" w:date="2018-11-16T12:47:00Z">
              <w:tcPr>
                <w:tcW w:w="971" w:type="dxa"/>
                <w:noWrap/>
                <w:hideMark/>
              </w:tcPr>
            </w:tcPrChange>
          </w:tcPr>
          <w:p w14:paraId="4F3337C0" w14:textId="77777777" w:rsidR="00CF0C7E" w:rsidRPr="00CF0C7E" w:rsidRDefault="00CF0C7E" w:rsidP="00E6227B">
            <w:pPr>
              <w:spacing w:line="276" w:lineRule="auto"/>
              <w:rPr>
                <w:ins w:id="5244" w:author="phuong vu" w:date="2018-11-16T12:27:00Z"/>
                <w:rPrChange w:id="5245" w:author="phuong vu" w:date="2018-11-16T12:28:00Z">
                  <w:rPr>
                    <w:ins w:id="5246" w:author="phuong vu" w:date="2018-11-16T12:27:00Z"/>
                    <w:b/>
                  </w:rPr>
                </w:rPrChange>
              </w:rPr>
              <w:pPrChange w:id="5247" w:author="phuong vu" w:date="2018-11-23T13:48:00Z">
                <w:pPr/>
              </w:pPrChange>
            </w:pPr>
            <w:ins w:id="5248" w:author="phuong vu" w:date="2018-11-16T12:27:00Z">
              <w:r w:rsidRPr="00CF0C7E">
                <w:rPr>
                  <w:rPrChange w:id="5249" w:author="phuong vu" w:date="2018-11-16T12:28:00Z">
                    <w:rPr>
                      <w:b/>
                    </w:rPr>
                  </w:rPrChange>
                </w:rPr>
                <w:t>create_by</w:t>
              </w:r>
            </w:ins>
          </w:p>
        </w:tc>
        <w:tc>
          <w:tcPr>
            <w:tcW w:w="1414" w:type="dxa"/>
            <w:noWrap/>
            <w:hideMark/>
            <w:tcPrChange w:id="5250" w:author="phuong vu" w:date="2018-11-16T12:47:00Z">
              <w:tcPr>
                <w:tcW w:w="1752" w:type="dxa"/>
                <w:noWrap/>
                <w:hideMark/>
              </w:tcPr>
            </w:tcPrChange>
          </w:tcPr>
          <w:p w14:paraId="7AEE969D" w14:textId="77777777" w:rsidR="00CF0C7E" w:rsidRPr="00CF0C7E" w:rsidRDefault="00CF0C7E" w:rsidP="00E6227B">
            <w:pPr>
              <w:spacing w:line="276" w:lineRule="auto"/>
              <w:rPr>
                <w:ins w:id="5251" w:author="phuong vu" w:date="2018-11-16T12:27:00Z"/>
                <w:rPrChange w:id="5252" w:author="phuong vu" w:date="2018-11-16T12:28:00Z">
                  <w:rPr>
                    <w:ins w:id="5253" w:author="phuong vu" w:date="2018-11-16T12:27:00Z"/>
                    <w:b/>
                  </w:rPr>
                </w:rPrChange>
              </w:rPr>
              <w:pPrChange w:id="5254" w:author="phuong vu" w:date="2018-11-23T13:48:00Z">
                <w:pPr/>
              </w:pPrChange>
            </w:pPr>
            <w:ins w:id="5255" w:author="phuong vu" w:date="2018-11-16T12:27:00Z">
              <w:r w:rsidRPr="00CF0C7E">
                <w:rPr>
                  <w:rPrChange w:id="5256" w:author="phuong vu" w:date="2018-11-16T12:28:00Z">
                    <w:rPr>
                      <w:b/>
                    </w:rPr>
                  </w:rPrChange>
                </w:rPr>
                <w:t>numeric</w:t>
              </w:r>
            </w:ins>
          </w:p>
        </w:tc>
        <w:tc>
          <w:tcPr>
            <w:tcW w:w="1188" w:type="dxa"/>
            <w:noWrap/>
            <w:hideMark/>
            <w:tcPrChange w:id="5257" w:author="phuong vu" w:date="2018-11-16T12:47:00Z">
              <w:tcPr>
                <w:tcW w:w="1101" w:type="dxa"/>
                <w:noWrap/>
                <w:hideMark/>
              </w:tcPr>
            </w:tcPrChange>
          </w:tcPr>
          <w:p w14:paraId="2E150B62" w14:textId="77777777" w:rsidR="00CF0C7E" w:rsidRPr="00CF0C7E" w:rsidRDefault="00CF0C7E" w:rsidP="00E6227B">
            <w:pPr>
              <w:spacing w:line="276" w:lineRule="auto"/>
              <w:rPr>
                <w:ins w:id="5258" w:author="phuong vu" w:date="2018-11-16T12:27:00Z"/>
                <w:rPrChange w:id="5259" w:author="phuong vu" w:date="2018-11-16T12:28:00Z">
                  <w:rPr>
                    <w:ins w:id="5260" w:author="phuong vu" w:date="2018-11-16T12:27:00Z"/>
                    <w:b/>
                  </w:rPr>
                </w:rPrChange>
              </w:rPr>
              <w:pPrChange w:id="5261" w:author="phuong vu" w:date="2018-11-23T13:48:00Z">
                <w:pPr/>
              </w:pPrChange>
            </w:pPr>
            <w:ins w:id="5262" w:author="phuong vu" w:date="2018-11-16T12:27:00Z">
              <w:r w:rsidRPr="00CF0C7E">
                <w:rPr>
                  <w:rPrChange w:id="5263" w:author="phuong vu" w:date="2018-11-16T12:28:00Z">
                    <w:rPr>
                      <w:b/>
                    </w:rPr>
                  </w:rPrChange>
                </w:rPr>
                <w:t>X</w:t>
              </w:r>
            </w:ins>
          </w:p>
        </w:tc>
        <w:tc>
          <w:tcPr>
            <w:tcW w:w="838" w:type="dxa"/>
            <w:noWrap/>
            <w:hideMark/>
            <w:tcPrChange w:id="5264" w:author="phuong vu" w:date="2018-11-16T12:47:00Z">
              <w:tcPr>
                <w:tcW w:w="759" w:type="dxa"/>
                <w:noWrap/>
                <w:hideMark/>
              </w:tcPr>
            </w:tcPrChange>
          </w:tcPr>
          <w:p w14:paraId="78627C4D" w14:textId="6D29C5D9" w:rsidR="00CF0C7E" w:rsidRPr="00CF0C7E" w:rsidRDefault="00CF0C7E" w:rsidP="00E6227B">
            <w:pPr>
              <w:spacing w:line="276" w:lineRule="auto"/>
              <w:rPr>
                <w:ins w:id="5265" w:author="phuong vu" w:date="2018-11-16T12:27:00Z"/>
                <w:rPrChange w:id="5266" w:author="phuong vu" w:date="2018-11-16T12:28:00Z">
                  <w:rPr>
                    <w:ins w:id="5267" w:author="phuong vu" w:date="2018-11-16T12:27:00Z"/>
                    <w:b/>
                  </w:rPr>
                </w:rPrChange>
              </w:rPr>
              <w:pPrChange w:id="5268" w:author="phuong vu" w:date="2018-11-23T13:48:00Z">
                <w:pPr/>
              </w:pPrChange>
            </w:pPr>
          </w:p>
        </w:tc>
        <w:tc>
          <w:tcPr>
            <w:tcW w:w="823" w:type="dxa"/>
            <w:noWrap/>
            <w:hideMark/>
            <w:tcPrChange w:id="5269" w:author="phuong vu" w:date="2018-11-16T12:47:00Z">
              <w:tcPr>
                <w:tcW w:w="759" w:type="dxa"/>
                <w:noWrap/>
                <w:hideMark/>
              </w:tcPr>
            </w:tcPrChange>
          </w:tcPr>
          <w:p w14:paraId="75477DAC" w14:textId="77777777" w:rsidR="00CF0C7E" w:rsidRPr="00CF0C7E" w:rsidRDefault="00CF0C7E" w:rsidP="00E6227B">
            <w:pPr>
              <w:spacing w:line="276" w:lineRule="auto"/>
              <w:rPr>
                <w:ins w:id="5270" w:author="phuong vu" w:date="2018-11-16T12:27:00Z"/>
                <w:rPrChange w:id="5271" w:author="phuong vu" w:date="2018-11-16T12:28:00Z">
                  <w:rPr>
                    <w:ins w:id="5272" w:author="phuong vu" w:date="2018-11-16T12:27:00Z"/>
                    <w:b/>
                  </w:rPr>
                </w:rPrChange>
              </w:rPr>
              <w:pPrChange w:id="5273" w:author="phuong vu" w:date="2018-11-23T13:48:00Z">
                <w:pPr/>
              </w:pPrChange>
            </w:pPr>
            <w:ins w:id="5274" w:author="phuong vu" w:date="2018-11-16T12:27:00Z">
              <w:r w:rsidRPr="00CF0C7E">
                <w:rPr>
                  <w:rPrChange w:id="5275" w:author="phuong vu" w:date="2018-11-16T12:28:00Z">
                    <w:rPr>
                      <w:b/>
                    </w:rPr>
                  </w:rPrChange>
                </w:rPr>
                <w:t>X</w:t>
              </w:r>
            </w:ins>
          </w:p>
        </w:tc>
        <w:tc>
          <w:tcPr>
            <w:tcW w:w="2648" w:type="dxa"/>
            <w:noWrap/>
            <w:hideMark/>
            <w:tcPrChange w:id="5276" w:author="phuong vu" w:date="2018-11-16T12:47:00Z">
              <w:tcPr>
                <w:tcW w:w="2923" w:type="dxa"/>
                <w:noWrap/>
                <w:hideMark/>
              </w:tcPr>
            </w:tcPrChange>
          </w:tcPr>
          <w:p w14:paraId="52AD184F" w14:textId="4218DE7A" w:rsidR="00CF0C7E" w:rsidRPr="00CF0C7E" w:rsidRDefault="00CF0C7E" w:rsidP="00E6227B">
            <w:pPr>
              <w:spacing w:line="276" w:lineRule="auto"/>
              <w:rPr>
                <w:ins w:id="5277" w:author="phuong vu" w:date="2018-11-16T12:27:00Z"/>
                <w:rPrChange w:id="5278" w:author="phuong vu" w:date="2018-11-16T12:28:00Z">
                  <w:rPr>
                    <w:ins w:id="5279" w:author="phuong vu" w:date="2018-11-16T12:27:00Z"/>
                    <w:b/>
                  </w:rPr>
                </w:rPrChange>
              </w:rPr>
              <w:pPrChange w:id="5280" w:author="phuong vu" w:date="2018-11-23T13:48:00Z">
                <w:pPr/>
              </w:pPrChange>
            </w:pPr>
            <w:ins w:id="5281" w:author="phuong vu" w:date="2018-11-16T12:27:00Z">
              <w:r w:rsidRPr="00CF0C7E">
                <w:rPr>
                  <w:rPrChange w:id="5282" w:author="phuong vu" w:date="2018-11-16T12:28:00Z">
                    <w:rPr>
                      <w:b/>
                    </w:rPr>
                  </w:rPrChange>
                </w:rPr>
                <w:t xml:space="preserve">Người tạo hóa đơn. </w:t>
              </w:r>
            </w:ins>
          </w:p>
        </w:tc>
      </w:tr>
      <w:tr w:rsidR="00CF0C7E" w:rsidRPr="00CF0C7E" w14:paraId="2297A2DE" w14:textId="77777777" w:rsidTr="00A94F02">
        <w:trPr>
          <w:trHeight w:val="300"/>
          <w:ins w:id="5283" w:author="phuong vu" w:date="2018-11-16T12:27:00Z"/>
          <w:trPrChange w:id="5284" w:author="phuong vu" w:date="2018-11-16T12:47:00Z">
            <w:trPr>
              <w:trHeight w:val="300"/>
            </w:trPr>
          </w:trPrChange>
        </w:trPr>
        <w:tc>
          <w:tcPr>
            <w:tcW w:w="708" w:type="dxa"/>
            <w:noWrap/>
            <w:hideMark/>
            <w:tcPrChange w:id="5285" w:author="phuong vu" w:date="2018-11-16T12:47:00Z">
              <w:tcPr>
                <w:tcW w:w="512" w:type="dxa"/>
                <w:noWrap/>
                <w:hideMark/>
              </w:tcPr>
            </w:tcPrChange>
          </w:tcPr>
          <w:p w14:paraId="3A85C00C" w14:textId="77777777" w:rsidR="00CF0C7E" w:rsidRPr="00CF0C7E" w:rsidRDefault="00CF0C7E" w:rsidP="00E6227B">
            <w:pPr>
              <w:spacing w:line="276" w:lineRule="auto"/>
              <w:rPr>
                <w:ins w:id="5286" w:author="phuong vu" w:date="2018-11-16T12:27:00Z"/>
                <w:rPrChange w:id="5287" w:author="phuong vu" w:date="2018-11-16T12:28:00Z">
                  <w:rPr>
                    <w:ins w:id="5288" w:author="phuong vu" w:date="2018-11-16T12:27:00Z"/>
                    <w:b/>
                  </w:rPr>
                </w:rPrChange>
              </w:rPr>
              <w:pPrChange w:id="5289" w:author="phuong vu" w:date="2018-11-23T13:48:00Z">
                <w:pPr/>
              </w:pPrChange>
            </w:pPr>
            <w:ins w:id="5290" w:author="phuong vu" w:date="2018-11-16T12:27:00Z">
              <w:r w:rsidRPr="00CF0C7E">
                <w:rPr>
                  <w:rPrChange w:id="5291" w:author="phuong vu" w:date="2018-11-16T12:28:00Z">
                    <w:rPr>
                      <w:b/>
                    </w:rPr>
                  </w:rPrChange>
                </w:rPr>
                <w:t>4</w:t>
              </w:r>
            </w:ins>
          </w:p>
        </w:tc>
        <w:tc>
          <w:tcPr>
            <w:tcW w:w="1646" w:type="dxa"/>
            <w:noWrap/>
            <w:hideMark/>
            <w:tcPrChange w:id="5292" w:author="phuong vu" w:date="2018-11-16T12:47:00Z">
              <w:tcPr>
                <w:tcW w:w="971" w:type="dxa"/>
                <w:noWrap/>
                <w:hideMark/>
              </w:tcPr>
            </w:tcPrChange>
          </w:tcPr>
          <w:p w14:paraId="382554AA" w14:textId="77777777" w:rsidR="00CF0C7E" w:rsidRPr="00CF0C7E" w:rsidRDefault="00CF0C7E" w:rsidP="00E6227B">
            <w:pPr>
              <w:spacing w:line="276" w:lineRule="auto"/>
              <w:rPr>
                <w:ins w:id="5293" w:author="phuong vu" w:date="2018-11-16T12:27:00Z"/>
                <w:rPrChange w:id="5294" w:author="phuong vu" w:date="2018-11-16T12:28:00Z">
                  <w:rPr>
                    <w:ins w:id="5295" w:author="phuong vu" w:date="2018-11-16T12:27:00Z"/>
                    <w:b/>
                  </w:rPr>
                </w:rPrChange>
              </w:rPr>
              <w:pPrChange w:id="5296" w:author="phuong vu" w:date="2018-11-23T13:48:00Z">
                <w:pPr/>
              </w:pPrChange>
            </w:pPr>
            <w:ins w:id="5297" w:author="phuong vu" w:date="2018-11-16T12:27:00Z">
              <w:r w:rsidRPr="00CF0C7E">
                <w:rPr>
                  <w:rPrChange w:id="5298" w:author="phuong vu" w:date="2018-11-16T12:28:00Z">
                    <w:rPr>
                      <w:b/>
                    </w:rPr>
                  </w:rPrChange>
                </w:rPr>
                <w:t>update_by</w:t>
              </w:r>
            </w:ins>
          </w:p>
        </w:tc>
        <w:tc>
          <w:tcPr>
            <w:tcW w:w="1414" w:type="dxa"/>
            <w:noWrap/>
            <w:hideMark/>
            <w:tcPrChange w:id="5299" w:author="phuong vu" w:date="2018-11-16T12:47:00Z">
              <w:tcPr>
                <w:tcW w:w="1752" w:type="dxa"/>
                <w:noWrap/>
                <w:hideMark/>
              </w:tcPr>
            </w:tcPrChange>
          </w:tcPr>
          <w:p w14:paraId="0B2DE277" w14:textId="77777777" w:rsidR="00CF0C7E" w:rsidRPr="00CF0C7E" w:rsidRDefault="00CF0C7E" w:rsidP="00E6227B">
            <w:pPr>
              <w:spacing w:line="276" w:lineRule="auto"/>
              <w:rPr>
                <w:ins w:id="5300" w:author="phuong vu" w:date="2018-11-16T12:27:00Z"/>
                <w:rPrChange w:id="5301" w:author="phuong vu" w:date="2018-11-16T12:28:00Z">
                  <w:rPr>
                    <w:ins w:id="5302" w:author="phuong vu" w:date="2018-11-16T12:27:00Z"/>
                    <w:b/>
                  </w:rPr>
                </w:rPrChange>
              </w:rPr>
              <w:pPrChange w:id="5303" w:author="phuong vu" w:date="2018-11-23T13:48:00Z">
                <w:pPr/>
              </w:pPrChange>
            </w:pPr>
            <w:ins w:id="5304" w:author="phuong vu" w:date="2018-11-16T12:27:00Z">
              <w:r w:rsidRPr="00CF0C7E">
                <w:rPr>
                  <w:rPrChange w:id="5305" w:author="phuong vu" w:date="2018-11-16T12:28:00Z">
                    <w:rPr>
                      <w:b/>
                    </w:rPr>
                  </w:rPrChange>
                </w:rPr>
                <w:t>numeric</w:t>
              </w:r>
            </w:ins>
          </w:p>
        </w:tc>
        <w:tc>
          <w:tcPr>
            <w:tcW w:w="1188" w:type="dxa"/>
            <w:noWrap/>
            <w:hideMark/>
            <w:tcPrChange w:id="5306" w:author="phuong vu" w:date="2018-11-16T12:47:00Z">
              <w:tcPr>
                <w:tcW w:w="1101" w:type="dxa"/>
                <w:noWrap/>
                <w:hideMark/>
              </w:tcPr>
            </w:tcPrChange>
          </w:tcPr>
          <w:p w14:paraId="7A55A780" w14:textId="77777777" w:rsidR="00CF0C7E" w:rsidRPr="00CF0C7E" w:rsidRDefault="00CF0C7E" w:rsidP="00E6227B">
            <w:pPr>
              <w:spacing w:line="276" w:lineRule="auto"/>
              <w:rPr>
                <w:ins w:id="5307" w:author="phuong vu" w:date="2018-11-16T12:27:00Z"/>
                <w:rPrChange w:id="5308" w:author="phuong vu" w:date="2018-11-16T12:28:00Z">
                  <w:rPr>
                    <w:ins w:id="5309" w:author="phuong vu" w:date="2018-11-16T12:27:00Z"/>
                    <w:b/>
                  </w:rPr>
                </w:rPrChange>
              </w:rPr>
              <w:pPrChange w:id="5310" w:author="phuong vu" w:date="2018-11-23T13:48:00Z">
                <w:pPr/>
              </w:pPrChange>
            </w:pPr>
            <w:ins w:id="5311" w:author="phuong vu" w:date="2018-11-16T12:27:00Z">
              <w:r w:rsidRPr="00CF0C7E">
                <w:rPr>
                  <w:rPrChange w:id="5312" w:author="phuong vu" w:date="2018-11-16T12:28:00Z">
                    <w:rPr>
                      <w:b/>
                    </w:rPr>
                  </w:rPrChange>
                </w:rPr>
                <w:t>X</w:t>
              </w:r>
            </w:ins>
          </w:p>
        </w:tc>
        <w:tc>
          <w:tcPr>
            <w:tcW w:w="838" w:type="dxa"/>
            <w:noWrap/>
            <w:hideMark/>
            <w:tcPrChange w:id="5313" w:author="phuong vu" w:date="2018-11-16T12:47:00Z">
              <w:tcPr>
                <w:tcW w:w="759" w:type="dxa"/>
                <w:noWrap/>
                <w:hideMark/>
              </w:tcPr>
            </w:tcPrChange>
          </w:tcPr>
          <w:p w14:paraId="4307C326" w14:textId="76980A7E" w:rsidR="00CF0C7E" w:rsidRPr="00CF0C7E" w:rsidRDefault="00CF0C7E" w:rsidP="00E6227B">
            <w:pPr>
              <w:spacing w:line="276" w:lineRule="auto"/>
              <w:rPr>
                <w:ins w:id="5314" w:author="phuong vu" w:date="2018-11-16T12:27:00Z"/>
                <w:rPrChange w:id="5315" w:author="phuong vu" w:date="2018-11-16T12:28:00Z">
                  <w:rPr>
                    <w:ins w:id="5316" w:author="phuong vu" w:date="2018-11-16T12:27:00Z"/>
                    <w:b/>
                  </w:rPr>
                </w:rPrChange>
              </w:rPr>
              <w:pPrChange w:id="5317" w:author="phuong vu" w:date="2018-11-23T13:48:00Z">
                <w:pPr/>
              </w:pPrChange>
            </w:pPr>
          </w:p>
        </w:tc>
        <w:tc>
          <w:tcPr>
            <w:tcW w:w="823" w:type="dxa"/>
            <w:noWrap/>
            <w:hideMark/>
            <w:tcPrChange w:id="5318" w:author="phuong vu" w:date="2018-11-16T12:47:00Z">
              <w:tcPr>
                <w:tcW w:w="759" w:type="dxa"/>
                <w:noWrap/>
                <w:hideMark/>
              </w:tcPr>
            </w:tcPrChange>
          </w:tcPr>
          <w:p w14:paraId="1BD66724" w14:textId="77777777" w:rsidR="00CF0C7E" w:rsidRPr="00CF0C7E" w:rsidRDefault="00CF0C7E" w:rsidP="00E6227B">
            <w:pPr>
              <w:spacing w:line="276" w:lineRule="auto"/>
              <w:rPr>
                <w:ins w:id="5319" w:author="phuong vu" w:date="2018-11-16T12:27:00Z"/>
                <w:rPrChange w:id="5320" w:author="phuong vu" w:date="2018-11-16T12:28:00Z">
                  <w:rPr>
                    <w:ins w:id="5321" w:author="phuong vu" w:date="2018-11-16T12:27:00Z"/>
                    <w:b/>
                  </w:rPr>
                </w:rPrChange>
              </w:rPr>
              <w:pPrChange w:id="5322" w:author="phuong vu" w:date="2018-11-23T13:48:00Z">
                <w:pPr/>
              </w:pPrChange>
            </w:pPr>
            <w:ins w:id="5323" w:author="phuong vu" w:date="2018-11-16T12:27:00Z">
              <w:r w:rsidRPr="00CF0C7E">
                <w:rPr>
                  <w:rPrChange w:id="5324" w:author="phuong vu" w:date="2018-11-16T12:28:00Z">
                    <w:rPr>
                      <w:b/>
                    </w:rPr>
                  </w:rPrChange>
                </w:rPr>
                <w:t>X</w:t>
              </w:r>
            </w:ins>
          </w:p>
        </w:tc>
        <w:tc>
          <w:tcPr>
            <w:tcW w:w="2648" w:type="dxa"/>
            <w:noWrap/>
            <w:hideMark/>
            <w:tcPrChange w:id="5325" w:author="phuong vu" w:date="2018-11-16T12:47:00Z">
              <w:tcPr>
                <w:tcW w:w="2923" w:type="dxa"/>
                <w:noWrap/>
                <w:hideMark/>
              </w:tcPr>
            </w:tcPrChange>
          </w:tcPr>
          <w:p w14:paraId="0B3F9DDB" w14:textId="2BE1FB6D" w:rsidR="00CF0C7E" w:rsidRPr="00CF0C7E" w:rsidRDefault="00CF0C7E" w:rsidP="00E6227B">
            <w:pPr>
              <w:spacing w:line="276" w:lineRule="auto"/>
              <w:rPr>
                <w:ins w:id="5326" w:author="phuong vu" w:date="2018-11-16T12:27:00Z"/>
                <w:rPrChange w:id="5327" w:author="phuong vu" w:date="2018-11-16T12:28:00Z">
                  <w:rPr>
                    <w:ins w:id="5328" w:author="phuong vu" w:date="2018-11-16T12:27:00Z"/>
                    <w:b/>
                  </w:rPr>
                </w:rPrChange>
              </w:rPr>
              <w:pPrChange w:id="5329" w:author="phuong vu" w:date="2018-11-23T13:48:00Z">
                <w:pPr/>
              </w:pPrChange>
            </w:pPr>
            <w:ins w:id="5330" w:author="phuong vu" w:date="2018-11-16T12:27:00Z">
              <w:r w:rsidRPr="00CF0C7E">
                <w:rPr>
                  <w:rPrChange w:id="5331" w:author="phuong vu" w:date="2018-11-16T12:28:00Z">
                    <w:rPr>
                      <w:b/>
                    </w:rPr>
                  </w:rPrChange>
                </w:rPr>
                <w:t>Người cập nhật hóa đơn.</w:t>
              </w:r>
            </w:ins>
          </w:p>
        </w:tc>
      </w:tr>
      <w:tr w:rsidR="00CF0C7E" w:rsidRPr="00CF0C7E" w14:paraId="7F818C14" w14:textId="77777777" w:rsidTr="00A94F02">
        <w:trPr>
          <w:trHeight w:val="300"/>
          <w:ins w:id="5332" w:author="phuong vu" w:date="2018-11-16T12:27:00Z"/>
          <w:trPrChange w:id="5333" w:author="phuong vu" w:date="2018-11-16T12:47:00Z">
            <w:trPr>
              <w:trHeight w:val="300"/>
            </w:trPr>
          </w:trPrChange>
        </w:trPr>
        <w:tc>
          <w:tcPr>
            <w:tcW w:w="708" w:type="dxa"/>
            <w:noWrap/>
            <w:hideMark/>
            <w:tcPrChange w:id="5334" w:author="phuong vu" w:date="2018-11-16T12:47:00Z">
              <w:tcPr>
                <w:tcW w:w="512" w:type="dxa"/>
                <w:noWrap/>
                <w:hideMark/>
              </w:tcPr>
            </w:tcPrChange>
          </w:tcPr>
          <w:p w14:paraId="2E4FDCFD" w14:textId="77777777" w:rsidR="00CF0C7E" w:rsidRPr="00CF0C7E" w:rsidRDefault="00CF0C7E" w:rsidP="00E6227B">
            <w:pPr>
              <w:spacing w:line="276" w:lineRule="auto"/>
              <w:rPr>
                <w:ins w:id="5335" w:author="phuong vu" w:date="2018-11-16T12:27:00Z"/>
                <w:rPrChange w:id="5336" w:author="phuong vu" w:date="2018-11-16T12:28:00Z">
                  <w:rPr>
                    <w:ins w:id="5337" w:author="phuong vu" w:date="2018-11-16T12:27:00Z"/>
                    <w:b/>
                  </w:rPr>
                </w:rPrChange>
              </w:rPr>
              <w:pPrChange w:id="5338" w:author="phuong vu" w:date="2018-11-23T13:48:00Z">
                <w:pPr/>
              </w:pPrChange>
            </w:pPr>
            <w:ins w:id="5339" w:author="phuong vu" w:date="2018-11-16T12:27:00Z">
              <w:r w:rsidRPr="00CF0C7E">
                <w:rPr>
                  <w:rPrChange w:id="5340" w:author="phuong vu" w:date="2018-11-16T12:28:00Z">
                    <w:rPr>
                      <w:b/>
                    </w:rPr>
                  </w:rPrChange>
                </w:rPr>
                <w:t>5</w:t>
              </w:r>
            </w:ins>
          </w:p>
        </w:tc>
        <w:tc>
          <w:tcPr>
            <w:tcW w:w="1646" w:type="dxa"/>
            <w:noWrap/>
            <w:hideMark/>
            <w:tcPrChange w:id="5341" w:author="phuong vu" w:date="2018-11-16T12:47:00Z">
              <w:tcPr>
                <w:tcW w:w="971" w:type="dxa"/>
                <w:noWrap/>
                <w:hideMark/>
              </w:tcPr>
            </w:tcPrChange>
          </w:tcPr>
          <w:p w14:paraId="48DDB48B" w14:textId="77777777" w:rsidR="00CF0C7E" w:rsidRPr="00CF0C7E" w:rsidRDefault="00CF0C7E" w:rsidP="00E6227B">
            <w:pPr>
              <w:spacing w:line="276" w:lineRule="auto"/>
              <w:rPr>
                <w:ins w:id="5342" w:author="phuong vu" w:date="2018-11-16T12:27:00Z"/>
                <w:rPrChange w:id="5343" w:author="phuong vu" w:date="2018-11-16T12:28:00Z">
                  <w:rPr>
                    <w:ins w:id="5344" w:author="phuong vu" w:date="2018-11-16T12:27:00Z"/>
                    <w:b/>
                  </w:rPr>
                </w:rPrChange>
              </w:rPr>
              <w:pPrChange w:id="5345" w:author="phuong vu" w:date="2018-11-23T13:48:00Z">
                <w:pPr/>
              </w:pPrChange>
            </w:pPr>
            <w:ins w:id="5346" w:author="phuong vu" w:date="2018-11-16T12:27:00Z">
              <w:r w:rsidRPr="00CF0C7E">
                <w:rPr>
                  <w:rPrChange w:id="5347" w:author="phuong vu" w:date="2018-11-16T12:28:00Z">
                    <w:rPr>
                      <w:b/>
                    </w:rPr>
                  </w:rPrChange>
                </w:rPr>
                <w:t>create_date</w:t>
              </w:r>
            </w:ins>
          </w:p>
        </w:tc>
        <w:tc>
          <w:tcPr>
            <w:tcW w:w="1414" w:type="dxa"/>
            <w:noWrap/>
            <w:hideMark/>
            <w:tcPrChange w:id="5348" w:author="phuong vu" w:date="2018-11-16T12:47:00Z">
              <w:tcPr>
                <w:tcW w:w="1752" w:type="dxa"/>
                <w:noWrap/>
                <w:hideMark/>
              </w:tcPr>
            </w:tcPrChange>
          </w:tcPr>
          <w:p w14:paraId="7C642224" w14:textId="777950FA" w:rsidR="00CF0C7E" w:rsidRPr="00CF0C7E" w:rsidRDefault="00CF0C7E" w:rsidP="00E6227B">
            <w:pPr>
              <w:spacing w:line="276" w:lineRule="auto"/>
              <w:rPr>
                <w:ins w:id="5349" w:author="phuong vu" w:date="2018-11-16T12:27:00Z"/>
                <w:rPrChange w:id="5350" w:author="phuong vu" w:date="2018-11-16T12:28:00Z">
                  <w:rPr>
                    <w:ins w:id="5351" w:author="phuong vu" w:date="2018-11-16T12:27:00Z"/>
                    <w:b/>
                  </w:rPr>
                </w:rPrChange>
              </w:rPr>
              <w:pPrChange w:id="5352" w:author="phuong vu" w:date="2018-11-23T13:48:00Z">
                <w:pPr/>
              </w:pPrChange>
            </w:pPr>
            <w:ins w:id="5353" w:author="phuong vu" w:date="2018-11-16T12:27:00Z">
              <w:r w:rsidRPr="00CF0C7E">
                <w:rPr>
                  <w:rPrChange w:id="5354" w:author="phuong vu" w:date="2018-11-16T12:28:00Z">
                    <w:rPr>
                      <w:b/>
                    </w:rPr>
                  </w:rPrChange>
                </w:rPr>
                <w:t xml:space="preserve">timestamp </w:t>
              </w:r>
            </w:ins>
          </w:p>
        </w:tc>
        <w:tc>
          <w:tcPr>
            <w:tcW w:w="1188" w:type="dxa"/>
            <w:noWrap/>
            <w:hideMark/>
            <w:tcPrChange w:id="5355" w:author="phuong vu" w:date="2018-11-16T12:47:00Z">
              <w:tcPr>
                <w:tcW w:w="1101" w:type="dxa"/>
                <w:noWrap/>
                <w:hideMark/>
              </w:tcPr>
            </w:tcPrChange>
          </w:tcPr>
          <w:p w14:paraId="287EC3A1" w14:textId="77777777" w:rsidR="00CF0C7E" w:rsidRPr="00CF0C7E" w:rsidRDefault="00CF0C7E" w:rsidP="00E6227B">
            <w:pPr>
              <w:spacing w:line="276" w:lineRule="auto"/>
              <w:rPr>
                <w:ins w:id="5356" w:author="phuong vu" w:date="2018-11-16T12:27:00Z"/>
                <w:rPrChange w:id="5357" w:author="phuong vu" w:date="2018-11-16T12:28:00Z">
                  <w:rPr>
                    <w:ins w:id="5358" w:author="phuong vu" w:date="2018-11-16T12:27:00Z"/>
                    <w:b/>
                  </w:rPr>
                </w:rPrChange>
              </w:rPr>
              <w:pPrChange w:id="5359" w:author="phuong vu" w:date="2018-11-23T13:48:00Z">
                <w:pPr/>
              </w:pPrChange>
            </w:pPr>
            <w:ins w:id="5360" w:author="phuong vu" w:date="2018-11-16T12:27:00Z">
              <w:r w:rsidRPr="00CF0C7E">
                <w:rPr>
                  <w:rPrChange w:id="5361" w:author="phuong vu" w:date="2018-11-16T12:28:00Z">
                    <w:rPr>
                      <w:b/>
                    </w:rPr>
                  </w:rPrChange>
                </w:rPr>
                <w:t>X</w:t>
              </w:r>
            </w:ins>
          </w:p>
        </w:tc>
        <w:tc>
          <w:tcPr>
            <w:tcW w:w="838" w:type="dxa"/>
            <w:noWrap/>
            <w:hideMark/>
            <w:tcPrChange w:id="5362" w:author="phuong vu" w:date="2018-11-16T12:47:00Z">
              <w:tcPr>
                <w:tcW w:w="759" w:type="dxa"/>
                <w:noWrap/>
                <w:hideMark/>
              </w:tcPr>
            </w:tcPrChange>
          </w:tcPr>
          <w:p w14:paraId="2223B767" w14:textId="41D77CEF" w:rsidR="00CF0C7E" w:rsidRPr="00CF0C7E" w:rsidRDefault="00CF0C7E" w:rsidP="00E6227B">
            <w:pPr>
              <w:spacing w:line="276" w:lineRule="auto"/>
              <w:rPr>
                <w:ins w:id="5363" w:author="phuong vu" w:date="2018-11-16T12:27:00Z"/>
                <w:rPrChange w:id="5364" w:author="phuong vu" w:date="2018-11-16T12:28:00Z">
                  <w:rPr>
                    <w:ins w:id="5365" w:author="phuong vu" w:date="2018-11-16T12:27:00Z"/>
                    <w:b/>
                  </w:rPr>
                </w:rPrChange>
              </w:rPr>
              <w:pPrChange w:id="5366" w:author="phuong vu" w:date="2018-11-23T13:48:00Z">
                <w:pPr/>
              </w:pPrChange>
            </w:pPr>
          </w:p>
        </w:tc>
        <w:tc>
          <w:tcPr>
            <w:tcW w:w="823" w:type="dxa"/>
            <w:noWrap/>
            <w:hideMark/>
            <w:tcPrChange w:id="5367" w:author="phuong vu" w:date="2018-11-16T12:47:00Z">
              <w:tcPr>
                <w:tcW w:w="759" w:type="dxa"/>
                <w:noWrap/>
                <w:hideMark/>
              </w:tcPr>
            </w:tcPrChange>
          </w:tcPr>
          <w:p w14:paraId="4F3FC1EF" w14:textId="02E0ABBA" w:rsidR="00CF0C7E" w:rsidRPr="00CF0C7E" w:rsidRDefault="00CF0C7E" w:rsidP="00E6227B">
            <w:pPr>
              <w:spacing w:line="276" w:lineRule="auto"/>
              <w:rPr>
                <w:ins w:id="5368" w:author="phuong vu" w:date="2018-11-16T12:27:00Z"/>
                <w:rPrChange w:id="5369" w:author="phuong vu" w:date="2018-11-16T12:28:00Z">
                  <w:rPr>
                    <w:ins w:id="5370" w:author="phuong vu" w:date="2018-11-16T12:27:00Z"/>
                    <w:b/>
                  </w:rPr>
                </w:rPrChange>
              </w:rPr>
              <w:pPrChange w:id="5371" w:author="phuong vu" w:date="2018-11-23T13:48:00Z">
                <w:pPr/>
              </w:pPrChange>
            </w:pPr>
          </w:p>
        </w:tc>
        <w:tc>
          <w:tcPr>
            <w:tcW w:w="2648" w:type="dxa"/>
            <w:noWrap/>
            <w:hideMark/>
            <w:tcPrChange w:id="5372" w:author="phuong vu" w:date="2018-11-16T12:47:00Z">
              <w:tcPr>
                <w:tcW w:w="2923" w:type="dxa"/>
                <w:noWrap/>
                <w:hideMark/>
              </w:tcPr>
            </w:tcPrChange>
          </w:tcPr>
          <w:p w14:paraId="5BFFCDA8" w14:textId="77777777" w:rsidR="00CF0C7E" w:rsidRPr="00CF0C7E" w:rsidRDefault="00CF0C7E" w:rsidP="00E6227B">
            <w:pPr>
              <w:spacing w:line="276" w:lineRule="auto"/>
              <w:rPr>
                <w:ins w:id="5373" w:author="phuong vu" w:date="2018-11-16T12:27:00Z"/>
                <w:rPrChange w:id="5374" w:author="phuong vu" w:date="2018-11-16T12:28:00Z">
                  <w:rPr>
                    <w:ins w:id="5375" w:author="phuong vu" w:date="2018-11-16T12:27:00Z"/>
                    <w:b/>
                  </w:rPr>
                </w:rPrChange>
              </w:rPr>
              <w:pPrChange w:id="5376" w:author="phuong vu" w:date="2018-11-23T13:48:00Z">
                <w:pPr/>
              </w:pPrChange>
            </w:pPr>
            <w:ins w:id="5377" w:author="phuong vu" w:date="2018-11-16T12:27:00Z">
              <w:r w:rsidRPr="00CF0C7E">
                <w:rPr>
                  <w:rPrChange w:id="5378" w:author="phuong vu" w:date="2018-11-16T12:28:00Z">
                    <w:rPr>
                      <w:b/>
                    </w:rPr>
                  </w:rPrChange>
                </w:rPr>
                <w:t>Ngày tạo hóa đơn</w:t>
              </w:r>
            </w:ins>
          </w:p>
        </w:tc>
      </w:tr>
      <w:tr w:rsidR="00CF0C7E" w:rsidRPr="00CF0C7E" w14:paraId="596EB913" w14:textId="77777777" w:rsidTr="00A94F02">
        <w:trPr>
          <w:trHeight w:val="300"/>
          <w:ins w:id="5379" w:author="phuong vu" w:date="2018-11-16T12:27:00Z"/>
          <w:trPrChange w:id="5380" w:author="phuong vu" w:date="2018-11-16T12:47:00Z">
            <w:trPr>
              <w:trHeight w:val="300"/>
            </w:trPr>
          </w:trPrChange>
        </w:trPr>
        <w:tc>
          <w:tcPr>
            <w:tcW w:w="708" w:type="dxa"/>
            <w:noWrap/>
            <w:hideMark/>
            <w:tcPrChange w:id="5381" w:author="phuong vu" w:date="2018-11-16T12:47:00Z">
              <w:tcPr>
                <w:tcW w:w="512" w:type="dxa"/>
                <w:noWrap/>
                <w:hideMark/>
              </w:tcPr>
            </w:tcPrChange>
          </w:tcPr>
          <w:p w14:paraId="27E7EA9B" w14:textId="77777777" w:rsidR="00CF0C7E" w:rsidRPr="00CF0C7E" w:rsidRDefault="00CF0C7E" w:rsidP="00E6227B">
            <w:pPr>
              <w:spacing w:line="276" w:lineRule="auto"/>
              <w:rPr>
                <w:ins w:id="5382" w:author="phuong vu" w:date="2018-11-16T12:27:00Z"/>
                <w:rPrChange w:id="5383" w:author="phuong vu" w:date="2018-11-16T12:28:00Z">
                  <w:rPr>
                    <w:ins w:id="5384" w:author="phuong vu" w:date="2018-11-16T12:27:00Z"/>
                    <w:b/>
                  </w:rPr>
                </w:rPrChange>
              </w:rPr>
              <w:pPrChange w:id="5385" w:author="phuong vu" w:date="2018-11-23T13:48:00Z">
                <w:pPr/>
              </w:pPrChange>
            </w:pPr>
            <w:ins w:id="5386" w:author="phuong vu" w:date="2018-11-16T12:27:00Z">
              <w:r w:rsidRPr="00CF0C7E">
                <w:rPr>
                  <w:rPrChange w:id="5387" w:author="phuong vu" w:date="2018-11-16T12:28:00Z">
                    <w:rPr>
                      <w:b/>
                    </w:rPr>
                  </w:rPrChange>
                </w:rPr>
                <w:t>6</w:t>
              </w:r>
            </w:ins>
          </w:p>
        </w:tc>
        <w:tc>
          <w:tcPr>
            <w:tcW w:w="1646" w:type="dxa"/>
            <w:noWrap/>
            <w:hideMark/>
            <w:tcPrChange w:id="5388" w:author="phuong vu" w:date="2018-11-16T12:47:00Z">
              <w:tcPr>
                <w:tcW w:w="971" w:type="dxa"/>
                <w:noWrap/>
                <w:hideMark/>
              </w:tcPr>
            </w:tcPrChange>
          </w:tcPr>
          <w:p w14:paraId="07200238" w14:textId="77777777" w:rsidR="00CF0C7E" w:rsidRPr="00CF0C7E" w:rsidRDefault="00CF0C7E" w:rsidP="00E6227B">
            <w:pPr>
              <w:spacing w:line="276" w:lineRule="auto"/>
              <w:rPr>
                <w:ins w:id="5389" w:author="phuong vu" w:date="2018-11-16T12:27:00Z"/>
                <w:rPrChange w:id="5390" w:author="phuong vu" w:date="2018-11-16T12:28:00Z">
                  <w:rPr>
                    <w:ins w:id="5391" w:author="phuong vu" w:date="2018-11-16T12:27:00Z"/>
                    <w:b/>
                  </w:rPr>
                </w:rPrChange>
              </w:rPr>
              <w:pPrChange w:id="5392" w:author="phuong vu" w:date="2018-11-23T13:48:00Z">
                <w:pPr/>
              </w:pPrChange>
            </w:pPr>
            <w:ins w:id="5393" w:author="phuong vu" w:date="2018-11-16T12:27:00Z">
              <w:r w:rsidRPr="00CF0C7E">
                <w:rPr>
                  <w:rPrChange w:id="5394" w:author="phuong vu" w:date="2018-11-16T12:28:00Z">
                    <w:rPr>
                      <w:b/>
                    </w:rPr>
                  </w:rPrChange>
                </w:rPr>
                <w:t>update_date</w:t>
              </w:r>
            </w:ins>
          </w:p>
        </w:tc>
        <w:tc>
          <w:tcPr>
            <w:tcW w:w="1414" w:type="dxa"/>
            <w:noWrap/>
            <w:hideMark/>
            <w:tcPrChange w:id="5395" w:author="phuong vu" w:date="2018-11-16T12:47:00Z">
              <w:tcPr>
                <w:tcW w:w="1752" w:type="dxa"/>
                <w:noWrap/>
                <w:hideMark/>
              </w:tcPr>
            </w:tcPrChange>
          </w:tcPr>
          <w:p w14:paraId="7201E3E0" w14:textId="04247D23" w:rsidR="00CF0C7E" w:rsidRPr="00CF0C7E" w:rsidRDefault="00CF0C7E" w:rsidP="00E6227B">
            <w:pPr>
              <w:spacing w:line="276" w:lineRule="auto"/>
              <w:rPr>
                <w:ins w:id="5396" w:author="phuong vu" w:date="2018-11-16T12:27:00Z"/>
                <w:rPrChange w:id="5397" w:author="phuong vu" w:date="2018-11-16T12:28:00Z">
                  <w:rPr>
                    <w:ins w:id="5398" w:author="phuong vu" w:date="2018-11-16T12:27:00Z"/>
                    <w:b/>
                  </w:rPr>
                </w:rPrChange>
              </w:rPr>
              <w:pPrChange w:id="5399" w:author="phuong vu" w:date="2018-11-23T13:48:00Z">
                <w:pPr/>
              </w:pPrChange>
            </w:pPr>
            <w:ins w:id="5400" w:author="phuong vu" w:date="2018-11-16T12:27:00Z">
              <w:r w:rsidRPr="00CF0C7E">
                <w:rPr>
                  <w:rPrChange w:id="5401" w:author="phuong vu" w:date="2018-11-16T12:28:00Z">
                    <w:rPr>
                      <w:b/>
                    </w:rPr>
                  </w:rPrChange>
                </w:rPr>
                <w:t xml:space="preserve">timestamp </w:t>
              </w:r>
            </w:ins>
          </w:p>
        </w:tc>
        <w:tc>
          <w:tcPr>
            <w:tcW w:w="1188" w:type="dxa"/>
            <w:noWrap/>
            <w:hideMark/>
            <w:tcPrChange w:id="5402" w:author="phuong vu" w:date="2018-11-16T12:47:00Z">
              <w:tcPr>
                <w:tcW w:w="1101" w:type="dxa"/>
                <w:noWrap/>
                <w:hideMark/>
              </w:tcPr>
            </w:tcPrChange>
          </w:tcPr>
          <w:p w14:paraId="4D8FF7CB" w14:textId="77777777" w:rsidR="00CF0C7E" w:rsidRPr="00CF0C7E" w:rsidRDefault="00CF0C7E" w:rsidP="00E6227B">
            <w:pPr>
              <w:spacing w:line="276" w:lineRule="auto"/>
              <w:rPr>
                <w:ins w:id="5403" w:author="phuong vu" w:date="2018-11-16T12:27:00Z"/>
                <w:rPrChange w:id="5404" w:author="phuong vu" w:date="2018-11-16T12:28:00Z">
                  <w:rPr>
                    <w:ins w:id="5405" w:author="phuong vu" w:date="2018-11-16T12:27:00Z"/>
                    <w:b/>
                  </w:rPr>
                </w:rPrChange>
              </w:rPr>
              <w:pPrChange w:id="5406" w:author="phuong vu" w:date="2018-11-23T13:48:00Z">
                <w:pPr/>
              </w:pPrChange>
            </w:pPr>
            <w:ins w:id="5407" w:author="phuong vu" w:date="2018-11-16T12:27:00Z">
              <w:r w:rsidRPr="00CF0C7E">
                <w:rPr>
                  <w:rPrChange w:id="5408" w:author="phuong vu" w:date="2018-11-16T12:28:00Z">
                    <w:rPr>
                      <w:b/>
                    </w:rPr>
                  </w:rPrChange>
                </w:rPr>
                <w:t>X</w:t>
              </w:r>
            </w:ins>
          </w:p>
        </w:tc>
        <w:tc>
          <w:tcPr>
            <w:tcW w:w="838" w:type="dxa"/>
            <w:noWrap/>
            <w:hideMark/>
            <w:tcPrChange w:id="5409" w:author="phuong vu" w:date="2018-11-16T12:47:00Z">
              <w:tcPr>
                <w:tcW w:w="759" w:type="dxa"/>
                <w:noWrap/>
                <w:hideMark/>
              </w:tcPr>
            </w:tcPrChange>
          </w:tcPr>
          <w:p w14:paraId="2722047C" w14:textId="0028BC51" w:rsidR="00CF0C7E" w:rsidRPr="00CF0C7E" w:rsidRDefault="00CF0C7E" w:rsidP="00E6227B">
            <w:pPr>
              <w:spacing w:line="276" w:lineRule="auto"/>
              <w:rPr>
                <w:ins w:id="5410" w:author="phuong vu" w:date="2018-11-16T12:27:00Z"/>
                <w:rPrChange w:id="5411" w:author="phuong vu" w:date="2018-11-16T12:28:00Z">
                  <w:rPr>
                    <w:ins w:id="5412" w:author="phuong vu" w:date="2018-11-16T12:27:00Z"/>
                    <w:b/>
                  </w:rPr>
                </w:rPrChange>
              </w:rPr>
              <w:pPrChange w:id="5413" w:author="phuong vu" w:date="2018-11-23T13:48:00Z">
                <w:pPr/>
              </w:pPrChange>
            </w:pPr>
          </w:p>
        </w:tc>
        <w:tc>
          <w:tcPr>
            <w:tcW w:w="823" w:type="dxa"/>
            <w:noWrap/>
            <w:hideMark/>
            <w:tcPrChange w:id="5414" w:author="phuong vu" w:date="2018-11-16T12:47:00Z">
              <w:tcPr>
                <w:tcW w:w="759" w:type="dxa"/>
                <w:noWrap/>
                <w:hideMark/>
              </w:tcPr>
            </w:tcPrChange>
          </w:tcPr>
          <w:p w14:paraId="5F12C570" w14:textId="35CD1651" w:rsidR="00CF0C7E" w:rsidRPr="00CF0C7E" w:rsidRDefault="00CF0C7E" w:rsidP="00E6227B">
            <w:pPr>
              <w:spacing w:line="276" w:lineRule="auto"/>
              <w:rPr>
                <w:ins w:id="5415" w:author="phuong vu" w:date="2018-11-16T12:27:00Z"/>
                <w:rPrChange w:id="5416" w:author="phuong vu" w:date="2018-11-16T12:28:00Z">
                  <w:rPr>
                    <w:ins w:id="5417" w:author="phuong vu" w:date="2018-11-16T12:27:00Z"/>
                    <w:b/>
                  </w:rPr>
                </w:rPrChange>
              </w:rPr>
              <w:pPrChange w:id="5418" w:author="phuong vu" w:date="2018-11-23T13:48:00Z">
                <w:pPr/>
              </w:pPrChange>
            </w:pPr>
          </w:p>
        </w:tc>
        <w:tc>
          <w:tcPr>
            <w:tcW w:w="2648" w:type="dxa"/>
            <w:noWrap/>
            <w:hideMark/>
            <w:tcPrChange w:id="5419" w:author="phuong vu" w:date="2018-11-16T12:47:00Z">
              <w:tcPr>
                <w:tcW w:w="2923" w:type="dxa"/>
                <w:noWrap/>
                <w:hideMark/>
              </w:tcPr>
            </w:tcPrChange>
          </w:tcPr>
          <w:p w14:paraId="6E2D42F6" w14:textId="77777777" w:rsidR="00CF0C7E" w:rsidRPr="00CF0C7E" w:rsidRDefault="00CF0C7E" w:rsidP="00E6227B">
            <w:pPr>
              <w:spacing w:line="276" w:lineRule="auto"/>
              <w:rPr>
                <w:ins w:id="5420" w:author="phuong vu" w:date="2018-11-16T12:27:00Z"/>
                <w:rPrChange w:id="5421" w:author="phuong vu" w:date="2018-11-16T12:28:00Z">
                  <w:rPr>
                    <w:ins w:id="5422" w:author="phuong vu" w:date="2018-11-16T12:27:00Z"/>
                    <w:b/>
                  </w:rPr>
                </w:rPrChange>
              </w:rPr>
              <w:pPrChange w:id="5423" w:author="phuong vu" w:date="2018-11-23T13:48:00Z">
                <w:pPr/>
              </w:pPrChange>
            </w:pPr>
            <w:ins w:id="5424" w:author="phuong vu" w:date="2018-11-16T12:27:00Z">
              <w:r w:rsidRPr="00CF0C7E">
                <w:rPr>
                  <w:rPrChange w:id="5425" w:author="phuong vu" w:date="2018-11-16T12:28:00Z">
                    <w:rPr>
                      <w:b/>
                    </w:rPr>
                  </w:rPrChange>
                </w:rPr>
                <w:t>Ngày cập nhật hóa đơn</w:t>
              </w:r>
            </w:ins>
          </w:p>
        </w:tc>
      </w:tr>
      <w:tr w:rsidR="00CF0C7E" w:rsidRPr="00CF0C7E" w14:paraId="16B42F88" w14:textId="77777777" w:rsidTr="00A94F02">
        <w:trPr>
          <w:trHeight w:val="300"/>
          <w:ins w:id="5426" w:author="phuong vu" w:date="2018-11-16T12:27:00Z"/>
          <w:trPrChange w:id="5427" w:author="phuong vu" w:date="2018-11-16T12:47:00Z">
            <w:trPr>
              <w:trHeight w:val="300"/>
            </w:trPr>
          </w:trPrChange>
        </w:trPr>
        <w:tc>
          <w:tcPr>
            <w:tcW w:w="708" w:type="dxa"/>
            <w:noWrap/>
            <w:hideMark/>
            <w:tcPrChange w:id="5428" w:author="phuong vu" w:date="2018-11-16T12:47:00Z">
              <w:tcPr>
                <w:tcW w:w="512" w:type="dxa"/>
                <w:noWrap/>
                <w:hideMark/>
              </w:tcPr>
            </w:tcPrChange>
          </w:tcPr>
          <w:p w14:paraId="07BEE25A" w14:textId="77777777" w:rsidR="00CF0C7E" w:rsidRPr="00CF0C7E" w:rsidRDefault="00CF0C7E" w:rsidP="00E6227B">
            <w:pPr>
              <w:spacing w:line="276" w:lineRule="auto"/>
              <w:rPr>
                <w:ins w:id="5429" w:author="phuong vu" w:date="2018-11-16T12:27:00Z"/>
                <w:rPrChange w:id="5430" w:author="phuong vu" w:date="2018-11-16T12:28:00Z">
                  <w:rPr>
                    <w:ins w:id="5431" w:author="phuong vu" w:date="2018-11-16T12:27:00Z"/>
                    <w:b/>
                  </w:rPr>
                </w:rPrChange>
              </w:rPr>
              <w:pPrChange w:id="5432" w:author="phuong vu" w:date="2018-11-23T13:48:00Z">
                <w:pPr/>
              </w:pPrChange>
            </w:pPr>
            <w:ins w:id="5433" w:author="phuong vu" w:date="2018-11-16T12:27:00Z">
              <w:r w:rsidRPr="00CF0C7E">
                <w:rPr>
                  <w:rPrChange w:id="5434" w:author="phuong vu" w:date="2018-11-16T12:28:00Z">
                    <w:rPr>
                      <w:b/>
                    </w:rPr>
                  </w:rPrChange>
                </w:rPr>
                <w:t>7</w:t>
              </w:r>
            </w:ins>
          </w:p>
        </w:tc>
        <w:tc>
          <w:tcPr>
            <w:tcW w:w="1646" w:type="dxa"/>
            <w:noWrap/>
            <w:hideMark/>
            <w:tcPrChange w:id="5435" w:author="phuong vu" w:date="2018-11-16T12:47:00Z">
              <w:tcPr>
                <w:tcW w:w="971" w:type="dxa"/>
                <w:noWrap/>
                <w:hideMark/>
              </w:tcPr>
            </w:tcPrChange>
          </w:tcPr>
          <w:p w14:paraId="40FE3F02" w14:textId="77777777" w:rsidR="00CF0C7E" w:rsidRPr="00CF0C7E" w:rsidRDefault="00CF0C7E" w:rsidP="00E6227B">
            <w:pPr>
              <w:spacing w:line="276" w:lineRule="auto"/>
              <w:rPr>
                <w:ins w:id="5436" w:author="phuong vu" w:date="2018-11-16T12:27:00Z"/>
                <w:rPrChange w:id="5437" w:author="phuong vu" w:date="2018-11-16T12:28:00Z">
                  <w:rPr>
                    <w:ins w:id="5438" w:author="phuong vu" w:date="2018-11-16T12:27:00Z"/>
                    <w:b/>
                  </w:rPr>
                </w:rPrChange>
              </w:rPr>
              <w:pPrChange w:id="5439" w:author="phuong vu" w:date="2018-11-23T13:48:00Z">
                <w:pPr/>
              </w:pPrChange>
            </w:pPr>
            <w:ins w:id="5440" w:author="phuong vu" w:date="2018-11-16T12:27:00Z">
              <w:r w:rsidRPr="00CF0C7E">
                <w:rPr>
                  <w:rPrChange w:id="5441" w:author="phuong vu" w:date="2018-11-16T12:28:00Z">
                    <w:rPr>
                      <w:b/>
                    </w:rPr>
                  </w:rPrChange>
                </w:rPr>
                <w:t>status</w:t>
              </w:r>
            </w:ins>
          </w:p>
        </w:tc>
        <w:tc>
          <w:tcPr>
            <w:tcW w:w="1414" w:type="dxa"/>
            <w:noWrap/>
            <w:hideMark/>
            <w:tcPrChange w:id="5442" w:author="phuong vu" w:date="2018-11-16T12:47:00Z">
              <w:tcPr>
                <w:tcW w:w="1752" w:type="dxa"/>
                <w:noWrap/>
                <w:hideMark/>
              </w:tcPr>
            </w:tcPrChange>
          </w:tcPr>
          <w:p w14:paraId="74C3FEEC" w14:textId="77777777" w:rsidR="00CF0C7E" w:rsidRPr="00CF0C7E" w:rsidRDefault="00CF0C7E" w:rsidP="00E6227B">
            <w:pPr>
              <w:spacing w:line="276" w:lineRule="auto"/>
              <w:rPr>
                <w:ins w:id="5443" w:author="phuong vu" w:date="2018-11-16T12:27:00Z"/>
                <w:lang w:val="en-US"/>
                <w:rPrChange w:id="5444" w:author="phuong vu" w:date="2018-11-16T12:34:00Z">
                  <w:rPr>
                    <w:ins w:id="5445" w:author="phuong vu" w:date="2018-11-16T12:27:00Z"/>
                    <w:b/>
                  </w:rPr>
                </w:rPrChange>
              </w:rPr>
              <w:pPrChange w:id="5446" w:author="phuong vu" w:date="2018-11-23T13:48:00Z">
                <w:pPr/>
              </w:pPrChange>
            </w:pPr>
            <w:ins w:id="5447" w:author="phuong vu" w:date="2018-11-16T12:27:00Z">
              <w:r w:rsidRPr="00CF0C7E">
                <w:rPr>
                  <w:rPrChange w:id="5448" w:author="phuong vu" w:date="2018-11-16T12:28:00Z">
                    <w:rPr>
                      <w:b/>
                    </w:rPr>
                  </w:rPrChange>
                </w:rPr>
                <w:t>character varying</w:t>
              </w:r>
            </w:ins>
          </w:p>
        </w:tc>
        <w:tc>
          <w:tcPr>
            <w:tcW w:w="1188" w:type="dxa"/>
            <w:noWrap/>
            <w:hideMark/>
            <w:tcPrChange w:id="5449" w:author="phuong vu" w:date="2018-11-16T12:47:00Z">
              <w:tcPr>
                <w:tcW w:w="1101" w:type="dxa"/>
                <w:noWrap/>
                <w:hideMark/>
              </w:tcPr>
            </w:tcPrChange>
          </w:tcPr>
          <w:p w14:paraId="1E17A3B7" w14:textId="77777777" w:rsidR="00CF0C7E" w:rsidRPr="00CF0C7E" w:rsidRDefault="00CF0C7E" w:rsidP="00E6227B">
            <w:pPr>
              <w:spacing w:line="276" w:lineRule="auto"/>
              <w:jc w:val="center"/>
              <w:rPr>
                <w:ins w:id="5450" w:author="phuong vu" w:date="2018-11-16T12:27:00Z"/>
                <w:rPrChange w:id="5451" w:author="phuong vu" w:date="2018-11-16T12:28:00Z">
                  <w:rPr>
                    <w:ins w:id="5452" w:author="phuong vu" w:date="2018-11-16T12:27:00Z"/>
                    <w:b/>
                  </w:rPr>
                </w:rPrChange>
              </w:rPr>
              <w:pPrChange w:id="5453" w:author="phuong vu" w:date="2018-11-23T13:48:00Z">
                <w:pPr/>
              </w:pPrChange>
            </w:pPr>
            <w:ins w:id="5454" w:author="phuong vu" w:date="2018-11-16T12:27:00Z">
              <w:r w:rsidRPr="00CF0C7E">
                <w:rPr>
                  <w:rPrChange w:id="5455" w:author="phuong vu" w:date="2018-11-16T12:28:00Z">
                    <w:rPr>
                      <w:b/>
                    </w:rPr>
                  </w:rPrChange>
                </w:rPr>
                <w:t>X</w:t>
              </w:r>
            </w:ins>
          </w:p>
        </w:tc>
        <w:tc>
          <w:tcPr>
            <w:tcW w:w="838" w:type="dxa"/>
            <w:noWrap/>
            <w:hideMark/>
            <w:tcPrChange w:id="5456" w:author="phuong vu" w:date="2018-11-16T12:47:00Z">
              <w:tcPr>
                <w:tcW w:w="759" w:type="dxa"/>
                <w:noWrap/>
                <w:hideMark/>
              </w:tcPr>
            </w:tcPrChange>
          </w:tcPr>
          <w:p w14:paraId="0BF06040" w14:textId="17DDF651" w:rsidR="00CF0C7E" w:rsidRPr="00CF0C7E" w:rsidRDefault="00CF0C7E" w:rsidP="00E6227B">
            <w:pPr>
              <w:spacing w:line="276" w:lineRule="auto"/>
              <w:jc w:val="center"/>
              <w:rPr>
                <w:ins w:id="5457" w:author="phuong vu" w:date="2018-11-16T12:27:00Z"/>
                <w:rPrChange w:id="5458" w:author="phuong vu" w:date="2018-11-16T12:28:00Z">
                  <w:rPr>
                    <w:ins w:id="5459" w:author="phuong vu" w:date="2018-11-16T12:27:00Z"/>
                    <w:b/>
                  </w:rPr>
                </w:rPrChange>
              </w:rPr>
              <w:pPrChange w:id="5460" w:author="phuong vu" w:date="2018-11-23T13:48:00Z">
                <w:pPr/>
              </w:pPrChange>
            </w:pPr>
          </w:p>
        </w:tc>
        <w:tc>
          <w:tcPr>
            <w:tcW w:w="823" w:type="dxa"/>
            <w:noWrap/>
            <w:hideMark/>
            <w:tcPrChange w:id="5461" w:author="phuong vu" w:date="2018-11-16T12:47:00Z">
              <w:tcPr>
                <w:tcW w:w="759" w:type="dxa"/>
                <w:noWrap/>
                <w:hideMark/>
              </w:tcPr>
            </w:tcPrChange>
          </w:tcPr>
          <w:p w14:paraId="1FA936A4" w14:textId="393F434A" w:rsidR="00CF0C7E" w:rsidRPr="00CF0C7E" w:rsidRDefault="00CF0C7E" w:rsidP="00E6227B">
            <w:pPr>
              <w:spacing w:line="276" w:lineRule="auto"/>
              <w:jc w:val="center"/>
              <w:rPr>
                <w:ins w:id="5462" w:author="phuong vu" w:date="2018-11-16T12:27:00Z"/>
                <w:rPrChange w:id="5463" w:author="phuong vu" w:date="2018-11-16T12:28:00Z">
                  <w:rPr>
                    <w:ins w:id="5464" w:author="phuong vu" w:date="2018-11-16T12:27:00Z"/>
                    <w:b/>
                  </w:rPr>
                </w:rPrChange>
              </w:rPr>
              <w:pPrChange w:id="5465" w:author="phuong vu" w:date="2018-11-23T13:48:00Z">
                <w:pPr/>
              </w:pPrChange>
            </w:pPr>
          </w:p>
        </w:tc>
        <w:tc>
          <w:tcPr>
            <w:tcW w:w="2648" w:type="dxa"/>
            <w:noWrap/>
            <w:hideMark/>
            <w:tcPrChange w:id="5466" w:author="phuong vu" w:date="2018-11-16T12:47:00Z">
              <w:tcPr>
                <w:tcW w:w="2923" w:type="dxa"/>
                <w:noWrap/>
                <w:hideMark/>
              </w:tcPr>
            </w:tcPrChange>
          </w:tcPr>
          <w:p w14:paraId="39A1FEAE" w14:textId="77777777" w:rsidR="00CF0C7E" w:rsidRPr="00CF0C7E" w:rsidRDefault="00CF0C7E" w:rsidP="00E6227B">
            <w:pPr>
              <w:keepNext/>
              <w:spacing w:line="276" w:lineRule="auto"/>
              <w:rPr>
                <w:ins w:id="5467" w:author="phuong vu" w:date="2018-11-16T12:27:00Z"/>
                <w:rPrChange w:id="5468" w:author="phuong vu" w:date="2018-11-16T12:28:00Z">
                  <w:rPr>
                    <w:ins w:id="5469" w:author="phuong vu" w:date="2018-11-16T12:27:00Z"/>
                    <w:b/>
                  </w:rPr>
                </w:rPrChange>
              </w:rPr>
              <w:pPrChange w:id="5470" w:author="phuong vu" w:date="2018-11-23T13:48:00Z">
                <w:pPr/>
              </w:pPrChange>
            </w:pPr>
            <w:ins w:id="5471" w:author="phuong vu" w:date="2018-11-16T12:27:00Z">
              <w:r w:rsidRPr="00CF0C7E">
                <w:rPr>
                  <w:rPrChange w:id="5472" w:author="phuong vu" w:date="2018-11-16T12:28:00Z">
                    <w:rPr>
                      <w:b/>
                    </w:rPr>
                  </w:rPrChange>
                </w:rPr>
                <w:t>Trạng thái hóa đơn</w:t>
              </w:r>
            </w:ins>
          </w:p>
        </w:tc>
      </w:tr>
    </w:tbl>
    <w:p w14:paraId="61D827CF" w14:textId="7B9CCF14" w:rsidR="00646D9D" w:rsidRDefault="00A67B10" w:rsidP="00E6227B">
      <w:pPr>
        <w:pStyle w:val="Caption"/>
        <w:spacing w:line="276" w:lineRule="auto"/>
        <w:rPr>
          <w:ins w:id="5473" w:author="phuong vu" w:date="2018-11-16T12:34:00Z"/>
          <w:b/>
          <w:lang w:val="en-US"/>
        </w:rPr>
        <w:pPrChange w:id="5474" w:author="phuong vu" w:date="2018-11-23T13:48:00Z">
          <w:pPr/>
        </w:pPrChange>
      </w:pPr>
      <w:bookmarkStart w:id="5475" w:name="_Toc530525203"/>
      <w:ins w:id="5476" w:author="phuong vu" w:date="2018-11-16T12:56:00Z">
        <w:r>
          <w:t xml:space="preserve">Bảng </w:t>
        </w:r>
      </w:ins>
      <w:ins w:id="5477" w:author="phuong vu" w:date="2018-11-23T15:14:00Z">
        <w:r w:rsidR="00E95F1B">
          <w:fldChar w:fldCharType="begin"/>
        </w:r>
        <w:r w:rsidR="00E95F1B">
          <w:instrText xml:space="preserve"> STYLEREF 1 \s </w:instrText>
        </w:r>
      </w:ins>
      <w:r w:rsidR="00E95F1B">
        <w:fldChar w:fldCharType="separate"/>
      </w:r>
      <w:r w:rsidR="00E95F1B">
        <w:rPr>
          <w:noProof/>
        </w:rPr>
        <w:t>3</w:t>
      </w:r>
      <w:ins w:id="5478" w:author="phuong vu" w:date="2018-11-23T15:14:00Z">
        <w:r w:rsidR="00E95F1B">
          <w:fldChar w:fldCharType="end"/>
        </w:r>
        <w:r w:rsidR="00E95F1B">
          <w:t>.</w:t>
        </w:r>
        <w:r w:rsidR="00E95F1B">
          <w:fldChar w:fldCharType="begin"/>
        </w:r>
        <w:r w:rsidR="00E95F1B">
          <w:instrText xml:space="preserve"> SEQ Bảng \* ARABIC \s 1 </w:instrText>
        </w:r>
      </w:ins>
      <w:r w:rsidR="00E95F1B">
        <w:fldChar w:fldCharType="separate"/>
      </w:r>
      <w:ins w:id="5479" w:author="phuong vu" w:date="2018-11-23T15:14:00Z">
        <w:r w:rsidR="00E95F1B">
          <w:rPr>
            <w:noProof/>
          </w:rPr>
          <w:t>2</w:t>
        </w:r>
        <w:r w:rsidR="00E95F1B">
          <w:fldChar w:fldCharType="end"/>
        </w:r>
      </w:ins>
      <w:ins w:id="5480" w:author="phuong vu" w:date="2018-11-16T12:56:00Z">
        <w:r>
          <w:rPr>
            <w:lang w:val="en-US"/>
          </w:rPr>
          <w:t xml:space="preserve"> </w:t>
        </w:r>
        <w:r>
          <w:rPr>
            <w:noProof/>
            <w:lang w:val="en-US"/>
          </w:rPr>
          <w:t>Bảng dữ liệu hóa đơn</w:t>
        </w:r>
      </w:ins>
      <w:bookmarkEnd w:id="5475"/>
    </w:p>
    <w:p w14:paraId="4FF4A42D" w14:textId="2FB499B9" w:rsidR="00CF0C7E" w:rsidRDefault="00CF0C7E" w:rsidP="00E6227B">
      <w:pPr>
        <w:spacing w:line="276" w:lineRule="auto"/>
        <w:rPr>
          <w:ins w:id="5481" w:author="phuong vu" w:date="2018-11-16T12:46:00Z"/>
          <w:b/>
          <w:lang w:val="en-US"/>
        </w:rPr>
        <w:pPrChange w:id="5482" w:author="phuong vu" w:date="2018-11-23T13:48:00Z">
          <w:pPr/>
        </w:pPrChange>
      </w:pPr>
      <w:ins w:id="5483" w:author="phuong vu" w:date="2018-11-16T12:34:00Z">
        <w:r>
          <w:rPr>
            <w:b/>
            <w:lang w:val="en-US"/>
          </w:rPr>
          <w:t xml:space="preserve">BẢNG </w:t>
        </w:r>
      </w:ins>
      <w:ins w:id="5484" w:author="phuong vu" w:date="2018-11-16T12:35:00Z">
        <w:r>
          <w:rPr>
            <w:b/>
            <w:lang w:val="en-US"/>
          </w:rPr>
          <w:t>BILL_DETAIL</w:t>
        </w:r>
      </w:ins>
    </w:p>
    <w:tbl>
      <w:tblPr>
        <w:tblStyle w:val="TableGrid"/>
        <w:tblW w:w="8725" w:type="dxa"/>
        <w:tblLook w:val="04A0" w:firstRow="1" w:lastRow="0" w:firstColumn="1" w:lastColumn="0" w:noHBand="0" w:noVBand="1"/>
        <w:tblPrChange w:id="5485" w:author="phuong vu" w:date="2018-11-23T13:38:00Z">
          <w:tblPr>
            <w:tblStyle w:val="TableGrid"/>
            <w:tblW w:w="0" w:type="auto"/>
            <w:tblLook w:val="04A0" w:firstRow="1" w:lastRow="0" w:firstColumn="1" w:lastColumn="0" w:noHBand="0" w:noVBand="1"/>
          </w:tblPr>
        </w:tblPrChange>
      </w:tblPr>
      <w:tblGrid>
        <w:gridCol w:w="708"/>
        <w:gridCol w:w="1863"/>
        <w:gridCol w:w="1300"/>
        <w:gridCol w:w="991"/>
        <w:gridCol w:w="838"/>
        <w:gridCol w:w="1414"/>
        <w:gridCol w:w="1611"/>
        <w:tblGridChange w:id="5486">
          <w:tblGrid>
            <w:gridCol w:w="654"/>
            <w:gridCol w:w="1686"/>
            <w:gridCol w:w="1183"/>
            <w:gridCol w:w="991"/>
            <w:gridCol w:w="771"/>
            <w:gridCol w:w="1414"/>
            <w:gridCol w:w="2078"/>
          </w:tblGrid>
        </w:tblGridChange>
      </w:tblGrid>
      <w:tr w:rsidR="00A94F02" w:rsidRPr="00CF0C7E" w14:paraId="449698C1" w14:textId="77777777" w:rsidTr="006B6330">
        <w:trPr>
          <w:trHeight w:val="300"/>
          <w:ins w:id="5487" w:author="phuong vu" w:date="2018-11-16T12:46:00Z"/>
          <w:trPrChange w:id="5488" w:author="phuong vu" w:date="2018-11-23T13:38:00Z">
            <w:trPr>
              <w:trHeight w:val="300"/>
            </w:trPr>
          </w:trPrChange>
        </w:trPr>
        <w:tc>
          <w:tcPr>
            <w:tcW w:w="708" w:type="dxa"/>
            <w:noWrap/>
            <w:vAlign w:val="center"/>
            <w:hideMark/>
            <w:tcPrChange w:id="5489" w:author="phuong vu" w:date="2018-11-23T13:38:00Z">
              <w:tcPr>
                <w:tcW w:w="539" w:type="dxa"/>
                <w:noWrap/>
                <w:hideMark/>
              </w:tcPr>
            </w:tcPrChange>
          </w:tcPr>
          <w:p w14:paraId="7FEA4863" w14:textId="77777777" w:rsidR="00CF0C7E" w:rsidRPr="00CF0C7E" w:rsidRDefault="00CF0C7E" w:rsidP="00E6227B">
            <w:pPr>
              <w:spacing w:line="276" w:lineRule="auto"/>
              <w:jc w:val="center"/>
              <w:rPr>
                <w:ins w:id="5490" w:author="phuong vu" w:date="2018-11-16T12:46:00Z"/>
                <w:b/>
                <w:bCs/>
              </w:rPr>
              <w:pPrChange w:id="5491" w:author="phuong vu" w:date="2018-11-23T13:48:00Z">
                <w:pPr/>
              </w:pPrChange>
            </w:pPr>
            <w:ins w:id="5492" w:author="phuong vu" w:date="2018-11-16T12:46:00Z">
              <w:r w:rsidRPr="00CF0C7E">
                <w:rPr>
                  <w:b/>
                  <w:bCs/>
                  <w:lang w:val="da-DK"/>
                </w:rPr>
                <w:t>STT</w:t>
              </w:r>
            </w:ins>
          </w:p>
        </w:tc>
        <w:tc>
          <w:tcPr>
            <w:tcW w:w="1863" w:type="dxa"/>
            <w:noWrap/>
            <w:vAlign w:val="center"/>
            <w:hideMark/>
            <w:tcPrChange w:id="5493" w:author="phuong vu" w:date="2018-11-23T13:38:00Z">
              <w:tcPr>
                <w:tcW w:w="1296" w:type="dxa"/>
                <w:noWrap/>
                <w:hideMark/>
              </w:tcPr>
            </w:tcPrChange>
          </w:tcPr>
          <w:p w14:paraId="59E80249" w14:textId="77777777" w:rsidR="00CF0C7E" w:rsidRPr="00CF0C7E" w:rsidRDefault="00CF0C7E" w:rsidP="00E6227B">
            <w:pPr>
              <w:spacing w:line="276" w:lineRule="auto"/>
              <w:jc w:val="center"/>
              <w:rPr>
                <w:ins w:id="5494" w:author="phuong vu" w:date="2018-11-16T12:46:00Z"/>
                <w:b/>
                <w:bCs/>
              </w:rPr>
              <w:pPrChange w:id="5495" w:author="phuong vu" w:date="2018-11-23T13:48:00Z">
                <w:pPr/>
              </w:pPrChange>
            </w:pPr>
            <w:ins w:id="5496" w:author="phuong vu" w:date="2018-11-16T12:46:00Z">
              <w:r w:rsidRPr="00CF0C7E">
                <w:rPr>
                  <w:b/>
                  <w:bCs/>
                  <w:lang w:val="da-DK"/>
                </w:rPr>
                <w:t>Tên trường</w:t>
              </w:r>
            </w:ins>
          </w:p>
        </w:tc>
        <w:tc>
          <w:tcPr>
            <w:tcW w:w="1300" w:type="dxa"/>
            <w:noWrap/>
            <w:vAlign w:val="center"/>
            <w:hideMark/>
            <w:tcPrChange w:id="5497" w:author="phuong vu" w:date="2018-11-23T13:38:00Z">
              <w:tcPr>
                <w:tcW w:w="1189" w:type="dxa"/>
                <w:noWrap/>
                <w:hideMark/>
              </w:tcPr>
            </w:tcPrChange>
          </w:tcPr>
          <w:p w14:paraId="34ACA255" w14:textId="77777777" w:rsidR="00CF0C7E" w:rsidRPr="00CF0C7E" w:rsidRDefault="00CF0C7E" w:rsidP="00E6227B">
            <w:pPr>
              <w:spacing w:line="276" w:lineRule="auto"/>
              <w:jc w:val="center"/>
              <w:rPr>
                <w:ins w:id="5498" w:author="phuong vu" w:date="2018-11-16T12:46:00Z"/>
                <w:b/>
                <w:bCs/>
              </w:rPr>
              <w:pPrChange w:id="5499" w:author="phuong vu" w:date="2018-11-23T13:48:00Z">
                <w:pPr/>
              </w:pPrChange>
            </w:pPr>
            <w:ins w:id="5500" w:author="phuong vu" w:date="2018-11-16T12:46:00Z">
              <w:r w:rsidRPr="00CF0C7E">
                <w:rPr>
                  <w:b/>
                  <w:bCs/>
                  <w:lang w:val="da-DK"/>
                </w:rPr>
                <w:t>Kiểu</w:t>
              </w:r>
            </w:ins>
          </w:p>
        </w:tc>
        <w:tc>
          <w:tcPr>
            <w:tcW w:w="991" w:type="dxa"/>
            <w:noWrap/>
            <w:vAlign w:val="center"/>
            <w:hideMark/>
            <w:tcPrChange w:id="5501" w:author="phuong vu" w:date="2018-11-23T13:38:00Z">
              <w:tcPr>
                <w:tcW w:w="1084" w:type="dxa"/>
                <w:noWrap/>
                <w:hideMark/>
              </w:tcPr>
            </w:tcPrChange>
          </w:tcPr>
          <w:p w14:paraId="5DDC5B5D" w14:textId="77777777" w:rsidR="00CF0C7E" w:rsidRPr="00CF0C7E" w:rsidRDefault="00CF0C7E" w:rsidP="00E6227B">
            <w:pPr>
              <w:spacing w:line="276" w:lineRule="auto"/>
              <w:jc w:val="center"/>
              <w:rPr>
                <w:ins w:id="5502" w:author="phuong vu" w:date="2018-11-16T12:46:00Z"/>
                <w:b/>
                <w:bCs/>
              </w:rPr>
              <w:pPrChange w:id="5503" w:author="phuong vu" w:date="2018-11-23T13:48:00Z">
                <w:pPr/>
              </w:pPrChange>
            </w:pPr>
            <w:ins w:id="5504" w:author="phuong vu" w:date="2018-11-16T12:46:00Z">
              <w:r w:rsidRPr="00CF0C7E">
                <w:rPr>
                  <w:b/>
                  <w:bCs/>
                  <w:lang w:val="da-DK"/>
                </w:rPr>
                <w:t>Chấp nhận Null</w:t>
              </w:r>
            </w:ins>
          </w:p>
        </w:tc>
        <w:tc>
          <w:tcPr>
            <w:tcW w:w="838" w:type="dxa"/>
            <w:noWrap/>
            <w:vAlign w:val="center"/>
            <w:hideMark/>
            <w:tcPrChange w:id="5505" w:author="phuong vu" w:date="2018-11-23T13:38:00Z">
              <w:tcPr>
                <w:tcW w:w="809" w:type="dxa"/>
                <w:noWrap/>
                <w:hideMark/>
              </w:tcPr>
            </w:tcPrChange>
          </w:tcPr>
          <w:p w14:paraId="69A9D95F" w14:textId="77777777" w:rsidR="00CF0C7E" w:rsidRPr="00CF0C7E" w:rsidRDefault="00CF0C7E" w:rsidP="00E6227B">
            <w:pPr>
              <w:spacing w:line="276" w:lineRule="auto"/>
              <w:jc w:val="center"/>
              <w:rPr>
                <w:ins w:id="5506" w:author="phuong vu" w:date="2018-11-16T12:46:00Z"/>
                <w:b/>
                <w:bCs/>
              </w:rPr>
              <w:pPrChange w:id="5507" w:author="phuong vu" w:date="2018-11-23T13:48:00Z">
                <w:pPr/>
              </w:pPrChange>
            </w:pPr>
            <w:ins w:id="5508" w:author="phuong vu" w:date="2018-11-16T12:46:00Z">
              <w:r w:rsidRPr="00CF0C7E">
                <w:rPr>
                  <w:b/>
                  <w:bCs/>
                  <w:lang w:val="da-DK"/>
                </w:rPr>
                <w:t>Khóa chính</w:t>
              </w:r>
            </w:ins>
          </w:p>
        </w:tc>
        <w:tc>
          <w:tcPr>
            <w:tcW w:w="1414" w:type="dxa"/>
            <w:noWrap/>
            <w:vAlign w:val="center"/>
            <w:hideMark/>
            <w:tcPrChange w:id="5509" w:author="phuong vu" w:date="2018-11-23T13:38:00Z">
              <w:tcPr>
                <w:tcW w:w="1558" w:type="dxa"/>
                <w:noWrap/>
                <w:hideMark/>
              </w:tcPr>
            </w:tcPrChange>
          </w:tcPr>
          <w:p w14:paraId="34050281" w14:textId="77777777" w:rsidR="00CF0C7E" w:rsidRPr="00CF0C7E" w:rsidRDefault="00CF0C7E" w:rsidP="00E6227B">
            <w:pPr>
              <w:spacing w:line="276" w:lineRule="auto"/>
              <w:jc w:val="center"/>
              <w:rPr>
                <w:ins w:id="5510" w:author="phuong vu" w:date="2018-11-16T12:46:00Z"/>
                <w:b/>
                <w:bCs/>
              </w:rPr>
              <w:pPrChange w:id="5511" w:author="phuong vu" w:date="2018-11-23T13:48:00Z">
                <w:pPr/>
              </w:pPrChange>
            </w:pPr>
            <w:ins w:id="5512" w:author="phuong vu" w:date="2018-11-16T12:46:00Z">
              <w:r w:rsidRPr="00CF0C7E">
                <w:rPr>
                  <w:b/>
                  <w:bCs/>
                  <w:lang w:val="da-DK"/>
                </w:rPr>
                <w:t>Khóa ngoại</w:t>
              </w:r>
            </w:ins>
          </w:p>
        </w:tc>
        <w:tc>
          <w:tcPr>
            <w:tcW w:w="1611" w:type="dxa"/>
            <w:noWrap/>
            <w:vAlign w:val="center"/>
            <w:hideMark/>
            <w:tcPrChange w:id="5513" w:author="phuong vu" w:date="2018-11-23T13:38:00Z">
              <w:tcPr>
                <w:tcW w:w="2302" w:type="dxa"/>
                <w:noWrap/>
                <w:hideMark/>
              </w:tcPr>
            </w:tcPrChange>
          </w:tcPr>
          <w:p w14:paraId="3F3DE568" w14:textId="77777777" w:rsidR="00CF0C7E" w:rsidRPr="00CF0C7E" w:rsidRDefault="00CF0C7E" w:rsidP="00E6227B">
            <w:pPr>
              <w:spacing w:line="276" w:lineRule="auto"/>
              <w:jc w:val="center"/>
              <w:rPr>
                <w:ins w:id="5514" w:author="phuong vu" w:date="2018-11-16T12:46:00Z"/>
                <w:b/>
                <w:bCs/>
              </w:rPr>
              <w:pPrChange w:id="5515" w:author="phuong vu" w:date="2018-11-23T13:48:00Z">
                <w:pPr/>
              </w:pPrChange>
            </w:pPr>
            <w:ins w:id="5516" w:author="phuong vu" w:date="2018-11-16T12:46:00Z">
              <w:r w:rsidRPr="00CF0C7E">
                <w:rPr>
                  <w:b/>
                  <w:bCs/>
                  <w:lang w:val="da-DK"/>
                </w:rPr>
                <w:t>Mô tả</w:t>
              </w:r>
            </w:ins>
          </w:p>
        </w:tc>
      </w:tr>
      <w:tr w:rsidR="00A94F02" w:rsidRPr="00CF0C7E" w14:paraId="4278AFB9" w14:textId="77777777" w:rsidTr="006B6330">
        <w:trPr>
          <w:trHeight w:val="300"/>
          <w:ins w:id="5517" w:author="phuong vu" w:date="2018-11-16T12:46:00Z"/>
          <w:trPrChange w:id="5518" w:author="phuong vu" w:date="2018-11-23T13:38:00Z">
            <w:trPr>
              <w:trHeight w:val="300"/>
            </w:trPr>
          </w:trPrChange>
        </w:trPr>
        <w:tc>
          <w:tcPr>
            <w:tcW w:w="708" w:type="dxa"/>
            <w:noWrap/>
            <w:hideMark/>
            <w:tcPrChange w:id="5519" w:author="phuong vu" w:date="2018-11-23T13:38:00Z">
              <w:tcPr>
                <w:tcW w:w="539" w:type="dxa"/>
                <w:noWrap/>
                <w:hideMark/>
              </w:tcPr>
            </w:tcPrChange>
          </w:tcPr>
          <w:p w14:paraId="606EF303" w14:textId="77777777" w:rsidR="00CF0C7E" w:rsidRPr="00CF0C7E" w:rsidRDefault="00CF0C7E" w:rsidP="00E6227B">
            <w:pPr>
              <w:spacing w:line="276" w:lineRule="auto"/>
              <w:rPr>
                <w:ins w:id="5520" w:author="phuong vu" w:date="2018-11-16T12:46:00Z"/>
                <w:rPrChange w:id="5521" w:author="phuong vu" w:date="2018-11-16T12:46:00Z">
                  <w:rPr>
                    <w:ins w:id="5522" w:author="phuong vu" w:date="2018-11-16T12:46:00Z"/>
                    <w:b/>
                  </w:rPr>
                </w:rPrChange>
              </w:rPr>
              <w:pPrChange w:id="5523" w:author="phuong vu" w:date="2018-11-23T13:48:00Z">
                <w:pPr/>
              </w:pPrChange>
            </w:pPr>
            <w:ins w:id="5524" w:author="phuong vu" w:date="2018-11-16T12:46:00Z">
              <w:r w:rsidRPr="00CF0C7E">
                <w:rPr>
                  <w:rPrChange w:id="5525" w:author="phuong vu" w:date="2018-11-16T12:46:00Z">
                    <w:rPr>
                      <w:b/>
                    </w:rPr>
                  </w:rPrChange>
                </w:rPr>
                <w:t>1</w:t>
              </w:r>
            </w:ins>
          </w:p>
        </w:tc>
        <w:tc>
          <w:tcPr>
            <w:tcW w:w="1863" w:type="dxa"/>
            <w:noWrap/>
            <w:hideMark/>
            <w:tcPrChange w:id="5526" w:author="phuong vu" w:date="2018-11-23T13:38:00Z">
              <w:tcPr>
                <w:tcW w:w="1296" w:type="dxa"/>
                <w:noWrap/>
                <w:hideMark/>
              </w:tcPr>
            </w:tcPrChange>
          </w:tcPr>
          <w:p w14:paraId="1B6D9E32" w14:textId="77777777" w:rsidR="00CF0C7E" w:rsidRPr="00CF0C7E" w:rsidRDefault="00CF0C7E" w:rsidP="00E6227B">
            <w:pPr>
              <w:spacing w:line="276" w:lineRule="auto"/>
              <w:rPr>
                <w:ins w:id="5527" w:author="phuong vu" w:date="2018-11-16T12:46:00Z"/>
                <w:rPrChange w:id="5528" w:author="phuong vu" w:date="2018-11-16T12:46:00Z">
                  <w:rPr>
                    <w:ins w:id="5529" w:author="phuong vu" w:date="2018-11-16T12:46:00Z"/>
                    <w:b/>
                  </w:rPr>
                </w:rPrChange>
              </w:rPr>
              <w:pPrChange w:id="5530" w:author="phuong vu" w:date="2018-11-23T13:48:00Z">
                <w:pPr/>
              </w:pPrChange>
            </w:pPr>
            <w:ins w:id="5531" w:author="phuong vu" w:date="2018-11-16T12:46:00Z">
              <w:r w:rsidRPr="00CF0C7E">
                <w:rPr>
                  <w:rPrChange w:id="5532" w:author="phuong vu" w:date="2018-11-16T12:46:00Z">
                    <w:rPr>
                      <w:b/>
                    </w:rPr>
                  </w:rPrChange>
                </w:rPr>
                <w:t>id</w:t>
              </w:r>
            </w:ins>
          </w:p>
        </w:tc>
        <w:tc>
          <w:tcPr>
            <w:tcW w:w="1300" w:type="dxa"/>
            <w:noWrap/>
            <w:hideMark/>
            <w:tcPrChange w:id="5533" w:author="phuong vu" w:date="2018-11-23T13:38:00Z">
              <w:tcPr>
                <w:tcW w:w="1189" w:type="dxa"/>
                <w:noWrap/>
                <w:hideMark/>
              </w:tcPr>
            </w:tcPrChange>
          </w:tcPr>
          <w:p w14:paraId="575AB16A" w14:textId="77777777" w:rsidR="00CF0C7E" w:rsidRPr="00CF0C7E" w:rsidRDefault="00CF0C7E" w:rsidP="00E6227B">
            <w:pPr>
              <w:spacing w:line="276" w:lineRule="auto"/>
              <w:rPr>
                <w:ins w:id="5534" w:author="phuong vu" w:date="2018-11-16T12:46:00Z"/>
                <w:rPrChange w:id="5535" w:author="phuong vu" w:date="2018-11-16T12:46:00Z">
                  <w:rPr>
                    <w:ins w:id="5536" w:author="phuong vu" w:date="2018-11-16T12:46:00Z"/>
                    <w:b/>
                  </w:rPr>
                </w:rPrChange>
              </w:rPr>
              <w:pPrChange w:id="5537" w:author="phuong vu" w:date="2018-11-23T13:48:00Z">
                <w:pPr/>
              </w:pPrChange>
            </w:pPr>
            <w:ins w:id="5538" w:author="phuong vu" w:date="2018-11-16T12:46:00Z">
              <w:r w:rsidRPr="00CF0C7E">
                <w:rPr>
                  <w:rPrChange w:id="5539" w:author="phuong vu" w:date="2018-11-16T12:46:00Z">
                    <w:rPr>
                      <w:b/>
                    </w:rPr>
                  </w:rPrChange>
                </w:rPr>
                <w:t>numeric</w:t>
              </w:r>
            </w:ins>
          </w:p>
        </w:tc>
        <w:tc>
          <w:tcPr>
            <w:tcW w:w="991" w:type="dxa"/>
            <w:noWrap/>
            <w:vAlign w:val="center"/>
            <w:hideMark/>
            <w:tcPrChange w:id="5540" w:author="phuong vu" w:date="2018-11-23T13:38:00Z">
              <w:tcPr>
                <w:tcW w:w="1084" w:type="dxa"/>
                <w:noWrap/>
                <w:hideMark/>
              </w:tcPr>
            </w:tcPrChange>
          </w:tcPr>
          <w:p w14:paraId="4D5513C3" w14:textId="6F810E65" w:rsidR="00CF0C7E" w:rsidRPr="00CF0C7E" w:rsidRDefault="00CF0C7E" w:rsidP="00E6227B">
            <w:pPr>
              <w:spacing w:line="276" w:lineRule="auto"/>
              <w:jc w:val="center"/>
              <w:rPr>
                <w:ins w:id="5541" w:author="phuong vu" w:date="2018-11-16T12:46:00Z"/>
                <w:rPrChange w:id="5542" w:author="phuong vu" w:date="2018-11-16T12:46:00Z">
                  <w:rPr>
                    <w:ins w:id="5543" w:author="phuong vu" w:date="2018-11-16T12:46:00Z"/>
                    <w:b/>
                  </w:rPr>
                </w:rPrChange>
              </w:rPr>
              <w:pPrChange w:id="5544" w:author="phuong vu" w:date="2018-11-23T13:48:00Z">
                <w:pPr/>
              </w:pPrChange>
            </w:pPr>
          </w:p>
        </w:tc>
        <w:tc>
          <w:tcPr>
            <w:tcW w:w="838" w:type="dxa"/>
            <w:noWrap/>
            <w:vAlign w:val="center"/>
            <w:hideMark/>
            <w:tcPrChange w:id="5545" w:author="phuong vu" w:date="2018-11-23T13:38:00Z">
              <w:tcPr>
                <w:tcW w:w="809" w:type="dxa"/>
                <w:noWrap/>
                <w:hideMark/>
              </w:tcPr>
            </w:tcPrChange>
          </w:tcPr>
          <w:p w14:paraId="53E3FB07" w14:textId="77777777" w:rsidR="00CF0C7E" w:rsidRPr="00CF0C7E" w:rsidRDefault="00CF0C7E" w:rsidP="00E6227B">
            <w:pPr>
              <w:spacing w:line="276" w:lineRule="auto"/>
              <w:jc w:val="center"/>
              <w:rPr>
                <w:ins w:id="5546" w:author="phuong vu" w:date="2018-11-16T12:46:00Z"/>
                <w:rPrChange w:id="5547" w:author="phuong vu" w:date="2018-11-16T12:46:00Z">
                  <w:rPr>
                    <w:ins w:id="5548" w:author="phuong vu" w:date="2018-11-16T12:46:00Z"/>
                    <w:b/>
                  </w:rPr>
                </w:rPrChange>
              </w:rPr>
              <w:pPrChange w:id="5549" w:author="phuong vu" w:date="2018-11-23T13:48:00Z">
                <w:pPr/>
              </w:pPrChange>
            </w:pPr>
            <w:ins w:id="5550" w:author="phuong vu" w:date="2018-11-16T12:46:00Z">
              <w:r w:rsidRPr="00CF0C7E">
                <w:rPr>
                  <w:rPrChange w:id="5551" w:author="phuong vu" w:date="2018-11-16T12:46:00Z">
                    <w:rPr>
                      <w:b/>
                    </w:rPr>
                  </w:rPrChange>
                </w:rPr>
                <w:t>X</w:t>
              </w:r>
            </w:ins>
          </w:p>
        </w:tc>
        <w:tc>
          <w:tcPr>
            <w:tcW w:w="1414" w:type="dxa"/>
            <w:noWrap/>
            <w:vAlign w:val="center"/>
            <w:hideMark/>
            <w:tcPrChange w:id="5552" w:author="phuong vu" w:date="2018-11-23T13:38:00Z">
              <w:tcPr>
                <w:tcW w:w="1558" w:type="dxa"/>
                <w:noWrap/>
                <w:hideMark/>
              </w:tcPr>
            </w:tcPrChange>
          </w:tcPr>
          <w:p w14:paraId="6C22178D" w14:textId="45121E5E" w:rsidR="00CF0C7E" w:rsidRPr="00CF0C7E" w:rsidRDefault="00CF0C7E" w:rsidP="00E6227B">
            <w:pPr>
              <w:spacing w:line="276" w:lineRule="auto"/>
              <w:jc w:val="center"/>
              <w:rPr>
                <w:ins w:id="5553" w:author="phuong vu" w:date="2018-11-16T12:46:00Z"/>
                <w:rPrChange w:id="5554" w:author="phuong vu" w:date="2018-11-16T12:46:00Z">
                  <w:rPr>
                    <w:ins w:id="5555" w:author="phuong vu" w:date="2018-11-16T12:46:00Z"/>
                    <w:b/>
                  </w:rPr>
                </w:rPrChange>
              </w:rPr>
              <w:pPrChange w:id="5556" w:author="phuong vu" w:date="2018-11-23T13:48:00Z">
                <w:pPr/>
              </w:pPrChange>
            </w:pPr>
          </w:p>
        </w:tc>
        <w:tc>
          <w:tcPr>
            <w:tcW w:w="1611" w:type="dxa"/>
            <w:noWrap/>
            <w:hideMark/>
            <w:tcPrChange w:id="5557" w:author="phuong vu" w:date="2018-11-23T13:38:00Z">
              <w:tcPr>
                <w:tcW w:w="2302" w:type="dxa"/>
                <w:noWrap/>
                <w:hideMark/>
              </w:tcPr>
            </w:tcPrChange>
          </w:tcPr>
          <w:p w14:paraId="72EE7E85" w14:textId="77777777" w:rsidR="00CF0C7E" w:rsidRPr="00CF0C7E" w:rsidRDefault="00CF0C7E" w:rsidP="00E6227B">
            <w:pPr>
              <w:spacing w:line="276" w:lineRule="auto"/>
              <w:rPr>
                <w:ins w:id="5558" w:author="phuong vu" w:date="2018-11-16T12:46:00Z"/>
                <w:rPrChange w:id="5559" w:author="phuong vu" w:date="2018-11-16T12:46:00Z">
                  <w:rPr>
                    <w:ins w:id="5560" w:author="phuong vu" w:date="2018-11-16T12:46:00Z"/>
                    <w:b/>
                  </w:rPr>
                </w:rPrChange>
              </w:rPr>
              <w:pPrChange w:id="5561" w:author="phuong vu" w:date="2018-11-23T13:48:00Z">
                <w:pPr/>
              </w:pPrChange>
            </w:pPr>
            <w:ins w:id="5562" w:author="phuong vu" w:date="2018-11-16T12:46:00Z">
              <w:r w:rsidRPr="00CF0C7E">
                <w:rPr>
                  <w:rPrChange w:id="5563" w:author="phuong vu" w:date="2018-11-16T12:46:00Z">
                    <w:rPr>
                      <w:b/>
                    </w:rPr>
                  </w:rPrChange>
                </w:rPr>
                <w:t>ID chi tiết hóa đơn</w:t>
              </w:r>
            </w:ins>
          </w:p>
        </w:tc>
      </w:tr>
      <w:tr w:rsidR="00A94F02" w:rsidRPr="00CF0C7E" w14:paraId="255D7DAD" w14:textId="77777777" w:rsidTr="006B6330">
        <w:trPr>
          <w:trHeight w:val="300"/>
          <w:ins w:id="5564" w:author="phuong vu" w:date="2018-11-16T12:46:00Z"/>
          <w:trPrChange w:id="5565" w:author="phuong vu" w:date="2018-11-23T13:38:00Z">
            <w:trPr>
              <w:trHeight w:val="300"/>
            </w:trPr>
          </w:trPrChange>
        </w:trPr>
        <w:tc>
          <w:tcPr>
            <w:tcW w:w="708" w:type="dxa"/>
            <w:noWrap/>
            <w:hideMark/>
            <w:tcPrChange w:id="5566" w:author="phuong vu" w:date="2018-11-23T13:38:00Z">
              <w:tcPr>
                <w:tcW w:w="539" w:type="dxa"/>
                <w:noWrap/>
                <w:hideMark/>
              </w:tcPr>
            </w:tcPrChange>
          </w:tcPr>
          <w:p w14:paraId="2AFA2C57" w14:textId="77777777" w:rsidR="00CF0C7E" w:rsidRPr="00CF0C7E" w:rsidRDefault="00CF0C7E" w:rsidP="00E6227B">
            <w:pPr>
              <w:spacing w:line="276" w:lineRule="auto"/>
              <w:rPr>
                <w:ins w:id="5567" w:author="phuong vu" w:date="2018-11-16T12:46:00Z"/>
                <w:rPrChange w:id="5568" w:author="phuong vu" w:date="2018-11-16T12:46:00Z">
                  <w:rPr>
                    <w:ins w:id="5569" w:author="phuong vu" w:date="2018-11-16T12:46:00Z"/>
                    <w:b/>
                  </w:rPr>
                </w:rPrChange>
              </w:rPr>
              <w:pPrChange w:id="5570" w:author="phuong vu" w:date="2018-11-23T13:48:00Z">
                <w:pPr/>
              </w:pPrChange>
            </w:pPr>
            <w:ins w:id="5571" w:author="phuong vu" w:date="2018-11-16T12:46:00Z">
              <w:r w:rsidRPr="00CF0C7E">
                <w:rPr>
                  <w:rPrChange w:id="5572" w:author="phuong vu" w:date="2018-11-16T12:46:00Z">
                    <w:rPr>
                      <w:b/>
                    </w:rPr>
                  </w:rPrChange>
                </w:rPr>
                <w:t>2</w:t>
              </w:r>
            </w:ins>
          </w:p>
        </w:tc>
        <w:tc>
          <w:tcPr>
            <w:tcW w:w="1863" w:type="dxa"/>
            <w:noWrap/>
            <w:hideMark/>
            <w:tcPrChange w:id="5573" w:author="phuong vu" w:date="2018-11-23T13:38:00Z">
              <w:tcPr>
                <w:tcW w:w="1296" w:type="dxa"/>
                <w:noWrap/>
                <w:hideMark/>
              </w:tcPr>
            </w:tcPrChange>
          </w:tcPr>
          <w:p w14:paraId="5A83E12B" w14:textId="77777777" w:rsidR="00CF0C7E" w:rsidRPr="00CF0C7E" w:rsidRDefault="00CF0C7E" w:rsidP="00E6227B">
            <w:pPr>
              <w:spacing w:line="276" w:lineRule="auto"/>
              <w:rPr>
                <w:ins w:id="5574" w:author="phuong vu" w:date="2018-11-16T12:46:00Z"/>
                <w:rPrChange w:id="5575" w:author="phuong vu" w:date="2018-11-16T12:46:00Z">
                  <w:rPr>
                    <w:ins w:id="5576" w:author="phuong vu" w:date="2018-11-16T12:46:00Z"/>
                    <w:b/>
                  </w:rPr>
                </w:rPrChange>
              </w:rPr>
              <w:pPrChange w:id="5577" w:author="phuong vu" w:date="2018-11-23T13:48:00Z">
                <w:pPr/>
              </w:pPrChange>
            </w:pPr>
            <w:ins w:id="5578" w:author="phuong vu" w:date="2018-11-16T12:46:00Z">
              <w:r w:rsidRPr="00CF0C7E">
                <w:rPr>
                  <w:rPrChange w:id="5579" w:author="phuong vu" w:date="2018-11-16T12:46:00Z">
                    <w:rPr>
                      <w:b/>
                    </w:rPr>
                  </w:rPrChange>
                </w:rPr>
                <w:t>bill_id</w:t>
              </w:r>
            </w:ins>
          </w:p>
        </w:tc>
        <w:tc>
          <w:tcPr>
            <w:tcW w:w="1300" w:type="dxa"/>
            <w:noWrap/>
            <w:hideMark/>
            <w:tcPrChange w:id="5580" w:author="phuong vu" w:date="2018-11-23T13:38:00Z">
              <w:tcPr>
                <w:tcW w:w="1189" w:type="dxa"/>
                <w:noWrap/>
                <w:hideMark/>
              </w:tcPr>
            </w:tcPrChange>
          </w:tcPr>
          <w:p w14:paraId="1062071D" w14:textId="77777777" w:rsidR="00CF0C7E" w:rsidRPr="00CF0C7E" w:rsidRDefault="00CF0C7E" w:rsidP="00E6227B">
            <w:pPr>
              <w:spacing w:line="276" w:lineRule="auto"/>
              <w:rPr>
                <w:ins w:id="5581" w:author="phuong vu" w:date="2018-11-16T12:46:00Z"/>
                <w:rPrChange w:id="5582" w:author="phuong vu" w:date="2018-11-16T12:46:00Z">
                  <w:rPr>
                    <w:ins w:id="5583" w:author="phuong vu" w:date="2018-11-16T12:46:00Z"/>
                    <w:b/>
                  </w:rPr>
                </w:rPrChange>
              </w:rPr>
              <w:pPrChange w:id="5584" w:author="phuong vu" w:date="2018-11-23T13:48:00Z">
                <w:pPr/>
              </w:pPrChange>
            </w:pPr>
            <w:ins w:id="5585" w:author="phuong vu" w:date="2018-11-16T12:46:00Z">
              <w:r w:rsidRPr="00CF0C7E">
                <w:rPr>
                  <w:rPrChange w:id="5586" w:author="phuong vu" w:date="2018-11-16T12:46:00Z">
                    <w:rPr>
                      <w:b/>
                    </w:rPr>
                  </w:rPrChange>
                </w:rPr>
                <w:t>numeric</w:t>
              </w:r>
            </w:ins>
          </w:p>
        </w:tc>
        <w:tc>
          <w:tcPr>
            <w:tcW w:w="991" w:type="dxa"/>
            <w:noWrap/>
            <w:vAlign w:val="center"/>
            <w:hideMark/>
            <w:tcPrChange w:id="5587" w:author="phuong vu" w:date="2018-11-23T13:38:00Z">
              <w:tcPr>
                <w:tcW w:w="1084" w:type="dxa"/>
                <w:noWrap/>
                <w:hideMark/>
              </w:tcPr>
            </w:tcPrChange>
          </w:tcPr>
          <w:p w14:paraId="1BB7AADF" w14:textId="6323E8B8" w:rsidR="00CF0C7E" w:rsidRPr="00CF0C7E" w:rsidRDefault="00CF0C7E" w:rsidP="00E6227B">
            <w:pPr>
              <w:spacing w:line="276" w:lineRule="auto"/>
              <w:jc w:val="center"/>
              <w:rPr>
                <w:ins w:id="5588" w:author="phuong vu" w:date="2018-11-16T12:46:00Z"/>
                <w:rPrChange w:id="5589" w:author="phuong vu" w:date="2018-11-16T12:46:00Z">
                  <w:rPr>
                    <w:ins w:id="5590" w:author="phuong vu" w:date="2018-11-16T12:46:00Z"/>
                    <w:b/>
                  </w:rPr>
                </w:rPrChange>
              </w:rPr>
              <w:pPrChange w:id="5591" w:author="phuong vu" w:date="2018-11-23T13:48:00Z">
                <w:pPr/>
              </w:pPrChange>
            </w:pPr>
          </w:p>
        </w:tc>
        <w:tc>
          <w:tcPr>
            <w:tcW w:w="838" w:type="dxa"/>
            <w:noWrap/>
            <w:vAlign w:val="center"/>
            <w:hideMark/>
            <w:tcPrChange w:id="5592" w:author="phuong vu" w:date="2018-11-23T13:38:00Z">
              <w:tcPr>
                <w:tcW w:w="809" w:type="dxa"/>
                <w:noWrap/>
                <w:hideMark/>
              </w:tcPr>
            </w:tcPrChange>
          </w:tcPr>
          <w:p w14:paraId="7022DD7D" w14:textId="73A3BC3F" w:rsidR="00CF0C7E" w:rsidRPr="00CF0C7E" w:rsidRDefault="00CF0C7E" w:rsidP="00E6227B">
            <w:pPr>
              <w:spacing w:line="276" w:lineRule="auto"/>
              <w:jc w:val="center"/>
              <w:rPr>
                <w:ins w:id="5593" w:author="phuong vu" w:date="2018-11-16T12:46:00Z"/>
                <w:rPrChange w:id="5594" w:author="phuong vu" w:date="2018-11-16T12:46:00Z">
                  <w:rPr>
                    <w:ins w:id="5595" w:author="phuong vu" w:date="2018-11-16T12:46:00Z"/>
                    <w:b/>
                  </w:rPr>
                </w:rPrChange>
              </w:rPr>
              <w:pPrChange w:id="5596" w:author="phuong vu" w:date="2018-11-23T13:48:00Z">
                <w:pPr/>
              </w:pPrChange>
            </w:pPr>
          </w:p>
        </w:tc>
        <w:tc>
          <w:tcPr>
            <w:tcW w:w="1414" w:type="dxa"/>
            <w:noWrap/>
            <w:vAlign w:val="center"/>
            <w:hideMark/>
            <w:tcPrChange w:id="5597" w:author="phuong vu" w:date="2018-11-23T13:38:00Z">
              <w:tcPr>
                <w:tcW w:w="1558" w:type="dxa"/>
                <w:noWrap/>
                <w:hideMark/>
              </w:tcPr>
            </w:tcPrChange>
          </w:tcPr>
          <w:p w14:paraId="0497F242" w14:textId="77777777" w:rsidR="00CF0C7E" w:rsidRPr="00CF0C7E" w:rsidRDefault="00CF0C7E" w:rsidP="00E6227B">
            <w:pPr>
              <w:spacing w:line="276" w:lineRule="auto"/>
              <w:jc w:val="center"/>
              <w:rPr>
                <w:ins w:id="5598" w:author="phuong vu" w:date="2018-11-16T12:46:00Z"/>
                <w:rPrChange w:id="5599" w:author="phuong vu" w:date="2018-11-16T12:46:00Z">
                  <w:rPr>
                    <w:ins w:id="5600" w:author="phuong vu" w:date="2018-11-16T12:46:00Z"/>
                    <w:b/>
                  </w:rPr>
                </w:rPrChange>
              </w:rPr>
              <w:pPrChange w:id="5601" w:author="phuong vu" w:date="2018-11-23T13:48:00Z">
                <w:pPr/>
              </w:pPrChange>
            </w:pPr>
            <w:ins w:id="5602" w:author="phuong vu" w:date="2018-11-16T12:46:00Z">
              <w:r w:rsidRPr="00CF0C7E">
                <w:rPr>
                  <w:rPrChange w:id="5603" w:author="phuong vu" w:date="2018-11-16T12:46:00Z">
                    <w:rPr>
                      <w:b/>
                    </w:rPr>
                  </w:rPrChange>
                </w:rPr>
                <w:t>X</w:t>
              </w:r>
            </w:ins>
          </w:p>
        </w:tc>
        <w:tc>
          <w:tcPr>
            <w:tcW w:w="1611" w:type="dxa"/>
            <w:noWrap/>
            <w:hideMark/>
            <w:tcPrChange w:id="5604" w:author="phuong vu" w:date="2018-11-23T13:38:00Z">
              <w:tcPr>
                <w:tcW w:w="2302" w:type="dxa"/>
                <w:noWrap/>
                <w:hideMark/>
              </w:tcPr>
            </w:tcPrChange>
          </w:tcPr>
          <w:p w14:paraId="54358C8A" w14:textId="6CDFCD45" w:rsidR="00CF0C7E" w:rsidRPr="00CF0C7E" w:rsidRDefault="00CF0C7E" w:rsidP="00E6227B">
            <w:pPr>
              <w:spacing w:line="276" w:lineRule="auto"/>
              <w:rPr>
                <w:ins w:id="5605" w:author="phuong vu" w:date="2018-11-16T12:46:00Z"/>
                <w:rPrChange w:id="5606" w:author="phuong vu" w:date="2018-11-16T12:46:00Z">
                  <w:rPr>
                    <w:ins w:id="5607" w:author="phuong vu" w:date="2018-11-16T12:46:00Z"/>
                    <w:b/>
                  </w:rPr>
                </w:rPrChange>
              </w:rPr>
              <w:pPrChange w:id="5608" w:author="phuong vu" w:date="2018-11-23T13:48:00Z">
                <w:pPr/>
              </w:pPrChange>
            </w:pPr>
            <w:ins w:id="5609" w:author="phuong vu" w:date="2018-11-16T12:46:00Z">
              <w:r w:rsidRPr="00CF0C7E">
                <w:rPr>
                  <w:rPrChange w:id="5610" w:author="phuong vu" w:date="2018-11-16T12:46:00Z">
                    <w:rPr>
                      <w:b/>
                    </w:rPr>
                  </w:rPrChange>
                </w:rPr>
                <w:t>ID hóa đơn</w:t>
              </w:r>
            </w:ins>
          </w:p>
        </w:tc>
      </w:tr>
      <w:tr w:rsidR="00A94F02" w:rsidRPr="00CF0C7E" w14:paraId="4729A0C1" w14:textId="77777777" w:rsidTr="006B6330">
        <w:trPr>
          <w:trHeight w:val="300"/>
          <w:ins w:id="5611" w:author="phuong vu" w:date="2018-11-16T12:46:00Z"/>
          <w:trPrChange w:id="5612" w:author="phuong vu" w:date="2018-11-23T13:38:00Z">
            <w:trPr>
              <w:trHeight w:val="300"/>
            </w:trPr>
          </w:trPrChange>
        </w:trPr>
        <w:tc>
          <w:tcPr>
            <w:tcW w:w="708" w:type="dxa"/>
            <w:noWrap/>
            <w:hideMark/>
            <w:tcPrChange w:id="5613" w:author="phuong vu" w:date="2018-11-23T13:38:00Z">
              <w:tcPr>
                <w:tcW w:w="539" w:type="dxa"/>
                <w:noWrap/>
                <w:hideMark/>
              </w:tcPr>
            </w:tcPrChange>
          </w:tcPr>
          <w:p w14:paraId="0EAB0CC6" w14:textId="77777777" w:rsidR="00CF0C7E" w:rsidRPr="00CF0C7E" w:rsidRDefault="00CF0C7E" w:rsidP="00E6227B">
            <w:pPr>
              <w:spacing w:line="276" w:lineRule="auto"/>
              <w:rPr>
                <w:ins w:id="5614" w:author="phuong vu" w:date="2018-11-16T12:46:00Z"/>
                <w:rPrChange w:id="5615" w:author="phuong vu" w:date="2018-11-16T12:46:00Z">
                  <w:rPr>
                    <w:ins w:id="5616" w:author="phuong vu" w:date="2018-11-16T12:46:00Z"/>
                    <w:b/>
                  </w:rPr>
                </w:rPrChange>
              </w:rPr>
              <w:pPrChange w:id="5617" w:author="phuong vu" w:date="2018-11-23T13:48:00Z">
                <w:pPr/>
              </w:pPrChange>
            </w:pPr>
            <w:ins w:id="5618" w:author="phuong vu" w:date="2018-11-16T12:46:00Z">
              <w:r w:rsidRPr="00CF0C7E">
                <w:rPr>
                  <w:rPrChange w:id="5619" w:author="phuong vu" w:date="2018-11-16T12:46:00Z">
                    <w:rPr>
                      <w:b/>
                    </w:rPr>
                  </w:rPrChange>
                </w:rPr>
                <w:t>3</w:t>
              </w:r>
            </w:ins>
          </w:p>
        </w:tc>
        <w:tc>
          <w:tcPr>
            <w:tcW w:w="1863" w:type="dxa"/>
            <w:noWrap/>
            <w:hideMark/>
            <w:tcPrChange w:id="5620" w:author="phuong vu" w:date="2018-11-23T13:38:00Z">
              <w:tcPr>
                <w:tcW w:w="1296" w:type="dxa"/>
                <w:noWrap/>
                <w:hideMark/>
              </w:tcPr>
            </w:tcPrChange>
          </w:tcPr>
          <w:p w14:paraId="5315C0E0" w14:textId="77777777" w:rsidR="00CF0C7E" w:rsidRPr="00CF0C7E" w:rsidRDefault="00CF0C7E" w:rsidP="00E6227B">
            <w:pPr>
              <w:spacing w:line="276" w:lineRule="auto"/>
              <w:rPr>
                <w:ins w:id="5621" w:author="phuong vu" w:date="2018-11-16T12:46:00Z"/>
                <w:rPrChange w:id="5622" w:author="phuong vu" w:date="2018-11-16T12:46:00Z">
                  <w:rPr>
                    <w:ins w:id="5623" w:author="phuong vu" w:date="2018-11-16T12:46:00Z"/>
                    <w:b/>
                  </w:rPr>
                </w:rPrChange>
              </w:rPr>
              <w:pPrChange w:id="5624" w:author="phuong vu" w:date="2018-11-23T13:48:00Z">
                <w:pPr/>
              </w:pPrChange>
            </w:pPr>
            <w:ins w:id="5625" w:author="phuong vu" w:date="2018-11-16T12:46:00Z">
              <w:r w:rsidRPr="00CF0C7E">
                <w:rPr>
                  <w:rPrChange w:id="5626" w:author="phuong vu" w:date="2018-11-16T12:46:00Z">
                    <w:rPr>
                      <w:b/>
                    </w:rPr>
                  </w:rPrChange>
                </w:rPr>
                <w:t>service_type_id</w:t>
              </w:r>
            </w:ins>
          </w:p>
        </w:tc>
        <w:tc>
          <w:tcPr>
            <w:tcW w:w="1300" w:type="dxa"/>
            <w:noWrap/>
            <w:hideMark/>
            <w:tcPrChange w:id="5627" w:author="phuong vu" w:date="2018-11-23T13:38:00Z">
              <w:tcPr>
                <w:tcW w:w="1189" w:type="dxa"/>
                <w:noWrap/>
                <w:hideMark/>
              </w:tcPr>
            </w:tcPrChange>
          </w:tcPr>
          <w:p w14:paraId="04952D04" w14:textId="77777777" w:rsidR="00CF0C7E" w:rsidRPr="00CF0C7E" w:rsidRDefault="00CF0C7E" w:rsidP="00E6227B">
            <w:pPr>
              <w:spacing w:line="276" w:lineRule="auto"/>
              <w:rPr>
                <w:ins w:id="5628" w:author="phuong vu" w:date="2018-11-16T12:46:00Z"/>
                <w:rPrChange w:id="5629" w:author="phuong vu" w:date="2018-11-16T12:46:00Z">
                  <w:rPr>
                    <w:ins w:id="5630" w:author="phuong vu" w:date="2018-11-16T12:46:00Z"/>
                    <w:b/>
                  </w:rPr>
                </w:rPrChange>
              </w:rPr>
              <w:pPrChange w:id="5631" w:author="phuong vu" w:date="2018-11-23T13:48:00Z">
                <w:pPr/>
              </w:pPrChange>
            </w:pPr>
            <w:ins w:id="5632" w:author="phuong vu" w:date="2018-11-16T12:46:00Z">
              <w:r w:rsidRPr="00CF0C7E">
                <w:rPr>
                  <w:rPrChange w:id="5633" w:author="phuong vu" w:date="2018-11-16T12:46:00Z">
                    <w:rPr>
                      <w:b/>
                    </w:rPr>
                  </w:rPrChange>
                </w:rPr>
                <w:t>numeric</w:t>
              </w:r>
            </w:ins>
          </w:p>
        </w:tc>
        <w:tc>
          <w:tcPr>
            <w:tcW w:w="991" w:type="dxa"/>
            <w:noWrap/>
            <w:vAlign w:val="center"/>
            <w:hideMark/>
            <w:tcPrChange w:id="5634" w:author="phuong vu" w:date="2018-11-23T13:38:00Z">
              <w:tcPr>
                <w:tcW w:w="1084" w:type="dxa"/>
                <w:noWrap/>
                <w:hideMark/>
              </w:tcPr>
            </w:tcPrChange>
          </w:tcPr>
          <w:p w14:paraId="69ECAB8C" w14:textId="6B79C22F" w:rsidR="00CF0C7E" w:rsidRPr="00CF0C7E" w:rsidRDefault="00CF0C7E" w:rsidP="00E6227B">
            <w:pPr>
              <w:spacing w:line="276" w:lineRule="auto"/>
              <w:jc w:val="center"/>
              <w:rPr>
                <w:ins w:id="5635" w:author="phuong vu" w:date="2018-11-16T12:46:00Z"/>
                <w:rPrChange w:id="5636" w:author="phuong vu" w:date="2018-11-16T12:46:00Z">
                  <w:rPr>
                    <w:ins w:id="5637" w:author="phuong vu" w:date="2018-11-16T12:46:00Z"/>
                    <w:b/>
                  </w:rPr>
                </w:rPrChange>
              </w:rPr>
              <w:pPrChange w:id="5638" w:author="phuong vu" w:date="2018-11-23T13:48:00Z">
                <w:pPr/>
              </w:pPrChange>
            </w:pPr>
          </w:p>
        </w:tc>
        <w:tc>
          <w:tcPr>
            <w:tcW w:w="838" w:type="dxa"/>
            <w:noWrap/>
            <w:vAlign w:val="center"/>
            <w:hideMark/>
            <w:tcPrChange w:id="5639" w:author="phuong vu" w:date="2018-11-23T13:38:00Z">
              <w:tcPr>
                <w:tcW w:w="809" w:type="dxa"/>
                <w:noWrap/>
                <w:hideMark/>
              </w:tcPr>
            </w:tcPrChange>
          </w:tcPr>
          <w:p w14:paraId="377E036F" w14:textId="391B644F" w:rsidR="00CF0C7E" w:rsidRPr="00CF0C7E" w:rsidRDefault="00CF0C7E" w:rsidP="00E6227B">
            <w:pPr>
              <w:spacing w:line="276" w:lineRule="auto"/>
              <w:jc w:val="center"/>
              <w:rPr>
                <w:ins w:id="5640" w:author="phuong vu" w:date="2018-11-16T12:46:00Z"/>
                <w:rPrChange w:id="5641" w:author="phuong vu" w:date="2018-11-16T12:46:00Z">
                  <w:rPr>
                    <w:ins w:id="5642" w:author="phuong vu" w:date="2018-11-16T12:46:00Z"/>
                    <w:b/>
                  </w:rPr>
                </w:rPrChange>
              </w:rPr>
              <w:pPrChange w:id="5643" w:author="phuong vu" w:date="2018-11-23T13:48:00Z">
                <w:pPr/>
              </w:pPrChange>
            </w:pPr>
          </w:p>
        </w:tc>
        <w:tc>
          <w:tcPr>
            <w:tcW w:w="1414" w:type="dxa"/>
            <w:noWrap/>
            <w:vAlign w:val="center"/>
            <w:hideMark/>
            <w:tcPrChange w:id="5644" w:author="phuong vu" w:date="2018-11-23T13:38:00Z">
              <w:tcPr>
                <w:tcW w:w="1558" w:type="dxa"/>
                <w:noWrap/>
                <w:hideMark/>
              </w:tcPr>
            </w:tcPrChange>
          </w:tcPr>
          <w:p w14:paraId="7856908A" w14:textId="77777777" w:rsidR="00CF0C7E" w:rsidRPr="00CF0C7E" w:rsidRDefault="00CF0C7E" w:rsidP="00E6227B">
            <w:pPr>
              <w:spacing w:line="276" w:lineRule="auto"/>
              <w:jc w:val="center"/>
              <w:rPr>
                <w:ins w:id="5645" w:author="phuong vu" w:date="2018-11-16T12:46:00Z"/>
                <w:rPrChange w:id="5646" w:author="phuong vu" w:date="2018-11-16T12:46:00Z">
                  <w:rPr>
                    <w:ins w:id="5647" w:author="phuong vu" w:date="2018-11-16T12:46:00Z"/>
                    <w:b/>
                  </w:rPr>
                </w:rPrChange>
              </w:rPr>
              <w:pPrChange w:id="5648" w:author="phuong vu" w:date="2018-11-23T13:48:00Z">
                <w:pPr/>
              </w:pPrChange>
            </w:pPr>
            <w:ins w:id="5649" w:author="phuong vu" w:date="2018-11-16T12:46:00Z">
              <w:r w:rsidRPr="00CF0C7E">
                <w:rPr>
                  <w:rPrChange w:id="5650" w:author="phuong vu" w:date="2018-11-16T12:46:00Z">
                    <w:rPr>
                      <w:b/>
                    </w:rPr>
                  </w:rPrChange>
                </w:rPr>
                <w:t>X</w:t>
              </w:r>
            </w:ins>
          </w:p>
        </w:tc>
        <w:tc>
          <w:tcPr>
            <w:tcW w:w="1611" w:type="dxa"/>
            <w:noWrap/>
            <w:hideMark/>
            <w:tcPrChange w:id="5651" w:author="phuong vu" w:date="2018-11-23T13:38:00Z">
              <w:tcPr>
                <w:tcW w:w="2302" w:type="dxa"/>
                <w:noWrap/>
                <w:hideMark/>
              </w:tcPr>
            </w:tcPrChange>
          </w:tcPr>
          <w:p w14:paraId="2BF3E875" w14:textId="404775CF" w:rsidR="00CF0C7E" w:rsidRPr="00CF0C7E" w:rsidRDefault="00CF0C7E" w:rsidP="00E6227B">
            <w:pPr>
              <w:spacing w:line="276" w:lineRule="auto"/>
              <w:rPr>
                <w:ins w:id="5652" w:author="phuong vu" w:date="2018-11-16T12:46:00Z"/>
                <w:rPrChange w:id="5653" w:author="phuong vu" w:date="2018-11-16T12:46:00Z">
                  <w:rPr>
                    <w:ins w:id="5654" w:author="phuong vu" w:date="2018-11-16T12:46:00Z"/>
                    <w:b/>
                  </w:rPr>
                </w:rPrChange>
              </w:rPr>
              <w:pPrChange w:id="5655" w:author="phuong vu" w:date="2018-11-23T13:48:00Z">
                <w:pPr/>
              </w:pPrChange>
            </w:pPr>
            <w:ins w:id="5656" w:author="phuong vu" w:date="2018-11-16T12:46:00Z">
              <w:r w:rsidRPr="00CF0C7E">
                <w:rPr>
                  <w:rPrChange w:id="5657" w:author="phuong vu" w:date="2018-11-16T12:46:00Z">
                    <w:rPr>
                      <w:b/>
                    </w:rPr>
                  </w:rPrChange>
                </w:rPr>
                <w:t xml:space="preserve">ID loại dịch vụ. </w:t>
              </w:r>
            </w:ins>
          </w:p>
        </w:tc>
      </w:tr>
      <w:tr w:rsidR="00A94F02" w:rsidRPr="00CF0C7E" w14:paraId="091E3FA6" w14:textId="77777777" w:rsidTr="006B6330">
        <w:trPr>
          <w:trHeight w:val="300"/>
          <w:ins w:id="5658" w:author="phuong vu" w:date="2018-11-16T12:46:00Z"/>
          <w:trPrChange w:id="5659" w:author="phuong vu" w:date="2018-11-23T13:38:00Z">
            <w:trPr>
              <w:trHeight w:val="300"/>
            </w:trPr>
          </w:trPrChange>
        </w:trPr>
        <w:tc>
          <w:tcPr>
            <w:tcW w:w="708" w:type="dxa"/>
            <w:noWrap/>
            <w:hideMark/>
            <w:tcPrChange w:id="5660" w:author="phuong vu" w:date="2018-11-23T13:38:00Z">
              <w:tcPr>
                <w:tcW w:w="539" w:type="dxa"/>
                <w:noWrap/>
                <w:hideMark/>
              </w:tcPr>
            </w:tcPrChange>
          </w:tcPr>
          <w:p w14:paraId="2308D432" w14:textId="77777777" w:rsidR="00CF0C7E" w:rsidRPr="00CF0C7E" w:rsidRDefault="00CF0C7E" w:rsidP="00E6227B">
            <w:pPr>
              <w:spacing w:line="276" w:lineRule="auto"/>
              <w:rPr>
                <w:ins w:id="5661" w:author="phuong vu" w:date="2018-11-16T12:46:00Z"/>
                <w:rPrChange w:id="5662" w:author="phuong vu" w:date="2018-11-16T12:46:00Z">
                  <w:rPr>
                    <w:ins w:id="5663" w:author="phuong vu" w:date="2018-11-16T12:46:00Z"/>
                    <w:b/>
                  </w:rPr>
                </w:rPrChange>
              </w:rPr>
              <w:pPrChange w:id="5664" w:author="phuong vu" w:date="2018-11-23T13:48:00Z">
                <w:pPr/>
              </w:pPrChange>
            </w:pPr>
            <w:ins w:id="5665" w:author="phuong vu" w:date="2018-11-16T12:46:00Z">
              <w:r w:rsidRPr="00CF0C7E">
                <w:rPr>
                  <w:rPrChange w:id="5666" w:author="phuong vu" w:date="2018-11-16T12:46:00Z">
                    <w:rPr>
                      <w:b/>
                    </w:rPr>
                  </w:rPrChange>
                </w:rPr>
                <w:t>4</w:t>
              </w:r>
            </w:ins>
          </w:p>
        </w:tc>
        <w:tc>
          <w:tcPr>
            <w:tcW w:w="1863" w:type="dxa"/>
            <w:noWrap/>
            <w:hideMark/>
            <w:tcPrChange w:id="5667" w:author="phuong vu" w:date="2018-11-23T13:38:00Z">
              <w:tcPr>
                <w:tcW w:w="1296" w:type="dxa"/>
                <w:noWrap/>
                <w:hideMark/>
              </w:tcPr>
            </w:tcPrChange>
          </w:tcPr>
          <w:p w14:paraId="24C151F7" w14:textId="77777777" w:rsidR="00CF0C7E" w:rsidRPr="00CF0C7E" w:rsidRDefault="00CF0C7E" w:rsidP="00E6227B">
            <w:pPr>
              <w:spacing w:line="276" w:lineRule="auto"/>
              <w:rPr>
                <w:ins w:id="5668" w:author="phuong vu" w:date="2018-11-16T12:46:00Z"/>
                <w:rPrChange w:id="5669" w:author="phuong vu" w:date="2018-11-16T12:46:00Z">
                  <w:rPr>
                    <w:ins w:id="5670" w:author="phuong vu" w:date="2018-11-16T12:46:00Z"/>
                    <w:b/>
                  </w:rPr>
                </w:rPrChange>
              </w:rPr>
              <w:pPrChange w:id="5671" w:author="phuong vu" w:date="2018-11-23T13:48:00Z">
                <w:pPr/>
              </w:pPrChange>
            </w:pPr>
            <w:ins w:id="5672" w:author="phuong vu" w:date="2018-11-16T12:46:00Z">
              <w:r w:rsidRPr="00CF0C7E">
                <w:rPr>
                  <w:rPrChange w:id="5673" w:author="phuong vu" w:date="2018-11-16T12:46:00Z">
                    <w:rPr>
                      <w:b/>
                    </w:rPr>
                  </w:rPrChange>
                </w:rPr>
                <w:t>unit_id</w:t>
              </w:r>
            </w:ins>
          </w:p>
        </w:tc>
        <w:tc>
          <w:tcPr>
            <w:tcW w:w="1300" w:type="dxa"/>
            <w:noWrap/>
            <w:hideMark/>
            <w:tcPrChange w:id="5674" w:author="phuong vu" w:date="2018-11-23T13:38:00Z">
              <w:tcPr>
                <w:tcW w:w="1189" w:type="dxa"/>
                <w:noWrap/>
                <w:hideMark/>
              </w:tcPr>
            </w:tcPrChange>
          </w:tcPr>
          <w:p w14:paraId="2772355E" w14:textId="77777777" w:rsidR="00CF0C7E" w:rsidRPr="00CF0C7E" w:rsidRDefault="00CF0C7E" w:rsidP="00E6227B">
            <w:pPr>
              <w:spacing w:line="276" w:lineRule="auto"/>
              <w:rPr>
                <w:ins w:id="5675" w:author="phuong vu" w:date="2018-11-16T12:46:00Z"/>
                <w:rPrChange w:id="5676" w:author="phuong vu" w:date="2018-11-16T12:46:00Z">
                  <w:rPr>
                    <w:ins w:id="5677" w:author="phuong vu" w:date="2018-11-16T12:46:00Z"/>
                    <w:b/>
                  </w:rPr>
                </w:rPrChange>
              </w:rPr>
              <w:pPrChange w:id="5678" w:author="phuong vu" w:date="2018-11-23T13:48:00Z">
                <w:pPr/>
              </w:pPrChange>
            </w:pPr>
            <w:ins w:id="5679" w:author="phuong vu" w:date="2018-11-16T12:46:00Z">
              <w:r w:rsidRPr="00CF0C7E">
                <w:rPr>
                  <w:rPrChange w:id="5680" w:author="phuong vu" w:date="2018-11-16T12:46:00Z">
                    <w:rPr>
                      <w:b/>
                    </w:rPr>
                  </w:rPrChange>
                </w:rPr>
                <w:t>numeric</w:t>
              </w:r>
            </w:ins>
          </w:p>
        </w:tc>
        <w:tc>
          <w:tcPr>
            <w:tcW w:w="991" w:type="dxa"/>
            <w:noWrap/>
            <w:vAlign w:val="center"/>
            <w:hideMark/>
            <w:tcPrChange w:id="5681" w:author="phuong vu" w:date="2018-11-23T13:38:00Z">
              <w:tcPr>
                <w:tcW w:w="1084" w:type="dxa"/>
                <w:noWrap/>
                <w:hideMark/>
              </w:tcPr>
            </w:tcPrChange>
          </w:tcPr>
          <w:p w14:paraId="6376194F" w14:textId="6AE3FF71" w:rsidR="00CF0C7E" w:rsidRPr="00CF0C7E" w:rsidRDefault="00CF0C7E" w:rsidP="00E6227B">
            <w:pPr>
              <w:spacing w:line="276" w:lineRule="auto"/>
              <w:jc w:val="center"/>
              <w:rPr>
                <w:ins w:id="5682" w:author="phuong vu" w:date="2018-11-16T12:46:00Z"/>
                <w:rPrChange w:id="5683" w:author="phuong vu" w:date="2018-11-16T12:46:00Z">
                  <w:rPr>
                    <w:ins w:id="5684" w:author="phuong vu" w:date="2018-11-16T12:46:00Z"/>
                    <w:b/>
                  </w:rPr>
                </w:rPrChange>
              </w:rPr>
              <w:pPrChange w:id="5685" w:author="phuong vu" w:date="2018-11-23T13:48:00Z">
                <w:pPr/>
              </w:pPrChange>
            </w:pPr>
          </w:p>
        </w:tc>
        <w:tc>
          <w:tcPr>
            <w:tcW w:w="838" w:type="dxa"/>
            <w:noWrap/>
            <w:vAlign w:val="center"/>
            <w:hideMark/>
            <w:tcPrChange w:id="5686" w:author="phuong vu" w:date="2018-11-23T13:38:00Z">
              <w:tcPr>
                <w:tcW w:w="809" w:type="dxa"/>
                <w:noWrap/>
                <w:hideMark/>
              </w:tcPr>
            </w:tcPrChange>
          </w:tcPr>
          <w:p w14:paraId="44B5D473" w14:textId="47CB7C99" w:rsidR="00CF0C7E" w:rsidRPr="00CF0C7E" w:rsidRDefault="00CF0C7E" w:rsidP="00E6227B">
            <w:pPr>
              <w:spacing w:line="276" w:lineRule="auto"/>
              <w:jc w:val="center"/>
              <w:rPr>
                <w:ins w:id="5687" w:author="phuong vu" w:date="2018-11-16T12:46:00Z"/>
                <w:rPrChange w:id="5688" w:author="phuong vu" w:date="2018-11-16T12:46:00Z">
                  <w:rPr>
                    <w:ins w:id="5689" w:author="phuong vu" w:date="2018-11-16T12:46:00Z"/>
                    <w:b/>
                  </w:rPr>
                </w:rPrChange>
              </w:rPr>
              <w:pPrChange w:id="5690" w:author="phuong vu" w:date="2018-11-23T13:48:00Z">
                <w:pPr/>
              </w:pPrChange>
            </w:pPr>
          </w:p>
        </w:tc>
        <w:tc>
          <w:tcPr>
            <w:tcW w:w="1414" w:type="dxa"/>
            <w:noWrap/>
            <w:vAlign w:val="center"/>
            <w:hideMark/>
            <w:tcPrChange w:id="5691" w:author="phuong vu" w:date="2018-11-23T13:38:00Z">
              <w:tcPr>
                <w:tcW w:w="1558" w:type="dxa"/>
                <w:noWrap/>
                <w:hideMark/>
              </w:tcPr>
            </w:tcPrChange>
          </w:tcPr>
          <w:p w14:paraId="0EA41712" w14:textId="77777777" w:rsidR="00CF0C7E" w:rsidRPr="00CF0C7E" w:rsidRDefault="00CF0C7E" w:rsidP="00E6227B">
            <w:pPr>
              <w:spacing w:line="276" w:lineRule="auto"/>
              <w:jc w:val="center"/>
              <w:rPr>
                <w:ins w:id="5692" w:author="phuong vu" w:date="2018-11-16T12:46:00Z"/>
                <w:rPrChange w:id="5693" w:author="phuong vu" w:date="2018-11-16T12:46:00Z">
                  <w:rPr>
                    <w:ins w:id="5694" w:author="phuong vu" w:date="2018-11-16T12:46:00Z"/>
                    <w:b/>
                  </w:rPr>
                </w:rPrChange>
              </w:rPr>
              <w:pPrChange w:id="5695" w:author="phuong vu" w:date="2018-11-23T13:48:00Z">
                <w:pPr/>
              </w:pPrChange>
            </w:pPr>
            <w:ins w:id="5696" w:author="phuong vu" w:date="2018-11-16T12:46:00Z">
              <w:r w:rsidRPr="00CF0C7E">
                <w:rPr>
                  <w:rPrChange w:id="5697" w:author="phuong vu" w:date="2018-11-16T12:46:00Z">
                    <w:rPr>
                      <w:b/>
                    </w:rPr>
                  </w:rPrChange>
                </w:rPr>
                <w:t>X</w:t>
              </w:r>
            </w:ins>
          </w:p>
        </w:tc>
        <w:tc>
          <w:tcPr>
            <w:tcW w:w="1611" w:type="dxa"/>
            <w:noWrap/>
            <w:hideMark/>
            <w:tcPrChange w:id="5698" w:author="phuong vu" w:date="2018-11-23T13:38:00Z">
              <w:tcPr>
                <w:tcW w:w="2302" w:type="dxa"/>
                <w:noWrap/>
                <w:hideMark/>
              </w:tcPr>
            </w:tcPrChange>
          </w:tcPr>
          <w:p w14:paraId="4815D878" w14:textId="4D7EC018" w:rsidR="00CF0C7E" w:rsidRPr="00CF0C7E" w:rsidRDefault="00CF0C7E" w:rsidP="00E6227B">
            <w:pPr>
              <w:spacing w:line="276" w:lineRule="auto"/>
              <w:rPr>
                <w:ins w:id="5699" w:author="phuong vu" w:date="2018-11-16T12:46:00Z"/>
                <w:rPrChange w:id="5700" w:author="phuong vu" w:date="2018-11-16T12:46:00Z">
                  <w:rPr>
                    <w:ins w:id="5701" w:author="phuong vu" w:date="2018-11-16T12:46:00Z"/>
                    <w:b/>
                  </w:rPr>
                </w:rPrChange>
              </w:rPr>
              <w:pPrChange w:id="5702" w:author="phuong vu" w:date="2018-11-23T13:48:00Z">
                <w:pPr/>
              </w:pPrChange>
            </w:pPr>
            <w:ins w:id="5703" w:author="phuong vu" w:date="2018-11-16T12:46:00Z">
              <w:r w:rsidRPr="00CF0C7E">
                <w:rPr>
                  <w:rPrChange w:id="5704" w:author="phuong vu" w:date="2018-11-16T12:46:00Z">
                    <w:rPr>
                      <w:b/>
                    </w:rPr>
                  </w:rPrChange>
                </w:rPr>
                <w:t xml:space="preserve">ID đơn vị tính. </w:t>
              </w:r>
            </w:ins>
          </w:p>
        </w:tc>
      </w:tr>
      <w:tr w:rsidR="00A94F02" w:rsidRPr="00CF0C7E" w14:paraId="1540F46F" w14:textId="77777777" w:rsidTr="006B6330">
        <w:trPr>
          <w:trHeight w:val="300"/>
          <w:ins w:id="5705" w:author="phuong vu" w:date="2018-11-16T12:46:00Z"/>
          <w:trPrChange w:id="5706" w:author="phuong vu" w:date="2018-11-23T13:38:00Z">
            <w:trPr>
              <w:trHeight w:val="300"/>
            </w:trPr>
          </w:trPrChange>
        </w:trPr>
        <w:tc>
          <w:tcPr>
            <w:tcW w:w="708" w:type="dxa"/>
            <w:noWrap/>
            <w:hideMark/>
            <w:tcPrChange w:id="5707" w:author="phuong vu" w:date="2018-11-23T13:38:00Z">
              <w:tcPr>
                <w:tcW w:w="539" w:type="dxa"/>
                <w:noWrap/>
                <w:hideMark/>
              </w:tcPr>
            </w:tcPrChange>
          </w:tcPr>
          <w:p w14:paraId="687C84CA" w14:textId="77777777" w:rsidR="00CF0C7E" w:rsidRPr="00CF0C7E" w:rsidRDefault="00CF0C7E" w:rsidP="00E6227B">
            <w:pPr>
              <w:spacing w:line="276" w:lineRule="auto"/>
              <w:rPr>
                <w:ins w:id="5708" w:author="phuong vu" w:date="2018-11-16T12:46:00Z"/>
                <w:rPrChange w:id="5709" w:author="phuong vu" w:date="2018-11-16T12:46:00Z">
                  <w:rPr>
                    <w:ins w:id="5710" w:author="phuong vu" w:date="2018-11-16T12:46:00Z"/>
                    <w:b/>
                  </w:rPr>
                </w:rPrChange>
              </w:rPr>
              <w:pPrChange w:id="5711" w:author="phuong vu" w:date="2018-11-23T13:48:00Z">
                <w:pPr/>
              </w:pPrChange>
            </w:pPr>
            <w:ins w:id="5712" w:author="phuong vu" w:date="2018-11-16T12:46:00Z">
              <w:r w:rsidRPr="00CF0C7E">
                <w:rPr>
                  <w:rPrChange w:id="5713" w:author="phuong vu" w:date="2018-11-16T12:46:00Z">
                    <w:rPr>
                      <w:b/>
                    </w:rPr>
                  </w:rPrChange>
                </w:rPr>
                <w:t>5</w:t>
              </w:r>
            </w:ins>
          </w:p>
        </w:tc>
        <w:tc>
          <w:tcPr>
            <w:tcW w:w="1863" w:type="dxa"/>
            <w:noWrap/>
            <w:hideMark/>
            <w:tcPrChange w:id="5714" w:author="phuong vu" w:date="2018-11-23T13:38:00Z">
              <w:tcPr>
                <w:tcW w:w="1296" w:type="dxa"/>
                <w:noWrap/>
                <w:hideMark/>
              </w:tcPr>
            </w:tcPrChange>
          </w:tcPr>
          <w:p w14:paraId="0BFF3026" w14:textId="77777777" w:rsidR="00CF0C7E" w:rsidRPr="00CF0C7E" w:rsidRDefault="00CF0C7E" w:rsidP="00E6227B">
            <w:pPr>
              <w:spacing w:line="276" w:lineRule="auto"/>
              <w:rPr>
                <w:ins w:id="5715" w:author="phuong vu" w:date="2018-11-16T12:46:00Z"/>
                <w:rPrChange w:id="5716" w:author="phuong vu" w:date="2018-11-16T12:46:00Z">
                  <w:rPr>
                    <w:ins w:id="5717" w:author="phuong vu" w:date="2018-11-16T12:46:00Z"/>
                    <w:b/>
                  </w:rPr>
                </w:rPrChange>
              </w:rPr>
              <w:pPrChange w:id="5718" w:author="phuong vu" w:date="2018-11-23T13:48:00Z">
                <w:pPr/>
              </w:pPrChange>
            </w:pPr>
            <w:ins w:id="5719" w:author="phuong vu" w:date="2018-11-16T12:46:00Z">
              <w:r w:rsidRPr="00CF0C7E">
                <w:rPr>
                  <w:rPrChange w:id="5720" w:author="phuong vu" w:date="2018-11-16T12:46:00Z">
                    <w:rPr>
                      <w:b/>
                    </w:rPr>
                  </w:rPrChange>
                </w:rPr>
                <w:t>label_id</w:t>
              </w:r>
            </w:ins>
          </w:p>
        </w:tc>
        <w:tc>
          <w:tcPr>
            <w:tcW w:w="1300" w:type="dxa"/>
            <w:noWrap/>
            <w:hideMark/>
            <w:tcPrChange w:id="5721" w:author="phuong vu" w:date="2018-11-23T13:38:00Z">
              <w:tcPr>
                <w:tcW w:w="1189" w:type="dxa"/>
                <w:noWrap/>
                <w:hideMark/>
              </w:tcPr>
            </w:tcPrChange>
          </w:tcPr>
          <w:p w14:paraId="57E6D175" w14:textId="77777777" w:rsidR="00CF0C7E" w:rsidRPr="00CF0C7E" w:rsidRDefault="00CF0C7E" w:rsidP="00E6227B">
            <w:pPr>
              <w:spacing w:line="276" w:lineRule="auto"/>
              <w:rPr>
                <w:ins w:id="5722" w:author="phuong vu" w:date="2018-11-16T12:46:00Z"/>
                <w:rPrChange w:id="5723" w:author="phuong vu" w:date="2018-11-16T12:46:00Z">
                  <w:rPr>
                    <w:ins w:id="5724" w:author="phuong vu" w:date="2018-11-16T12:46:00Z"/>
                    <w:b/>
                  </w:rPr>
                </w:rPrChange>
              </w:rPr>
              <w:pPrChange w:id="5725" w:author="phuong vu" w:date="2018-11-23T13:48:00Z">
                <w:pPr/>
              </w:pPrChange>
            </w:pPr>
            <w:ins w:id="5726" w:author="phuong vu" w:date="2018-11-16T12:46:00Z">
              <w:r w:rsidRPr="00CF0C7E">
                <w:rPr>
                  <w:rPrChange w:id="5727" w:author="phuong vu" w:date="2018-11-16T12:46:00Z">
                    <w:rPr>
                      <w:b/>
                    </w:rPr>
                  </w:rPrChange>
                </w:rPr>
                <w:t>numeric</w:t>
              </w:r>
            </w:ins>
          </w:p>
        </w:tc>
        <w:tc>
          <w:tcPr>
            <w:tcW w:w="991" w:type="dxa"/>
            <w:noWrap/>
            <w:vAlign w:val="center"/>
            <w:hideMark/>
            <w:tcPrChange w:id="5728" w:author="phuong vu" w:date="2018-11-23T13:38:00Z">
              <w:tcPr>
                <w:tcW w:w="1084" w:type="dxa"/>
                <w:noWrap/>
                <w:hideMark/>
              </w:tcPr>
            </w:tcPrChange>
          </w:tcPr>
          <w:p w14:paraId="4CFE636C" w14:textId="6477DECF" w:rsidR="00CF0C7E" w:rsidRPr="00CF0C7E" w:rsidRDefault="00CF0C7E" w:rsidP="00E6227B">
            <w:pPr>
              <w:spacing w:line="276" w:lineRule="auto"/>
              <w:jc w:val="center"/>
              <w:rPr>
                <w:ins w:id="5729" w:author="phuong vu" w:date="2018-11-16T12:46:00Z"/>
                <w:rPrChange w:id="5730" w:author="phuong vu" w:date="2018-11-16T12:46:00Z">
                  <w:rPr>
                    <w:ins w:id="5731" w:author="phuong vu" w:date="2018-11-16T12:46:00Z"/>
                    <w:b/>
                  </w:rPr>
                </w:rPrChange>
              </w:rPr>
              <w:pPrChange w:id="5732" w:author="phuong vu" w:date="2018-11-23T13:48:00Z">
                <w:pPr/>
              </w:pPrChange>
            </w:pPr>
          </w:p>
        </w:tc>
        <w:tc>
          <w:tcPr>
            <w:tcW w:w="838" w:type="dxa"/>
            <w:noWrap/>
            <w:vAlign w:val="center"/>
            <w:hideMark/>
            <w:tcPrChange w:id="5733" w:author="phuong vu" w:date="2018-11-23T13:38:00Z">
              <w:tcPr>
                <w:tcW w:w="809" w:type="dxa"/>
                <w:noWrap/>
                <w:hideMark/>
              </w:tcPr>
            </w:tcPrChange>
          </w:tcPr>
          <w:p w14:paraId="563911FB" w14:textId="65AB943F" w:rsidR="00CF0C7E" w:rsidRPr="00CF0C7E" w:rsidRDefault="00CF0C7E" w:rsidP="00E6227B">
            <w:pPr>
              <w:spacing w:line="276" w:lineRule="auto"/>
              <w:jc w:val="center"/>
              <w:rPr>
                <w:ins w:id="5734" w:author="phuong vu" w:date="2018-11-16T12:46:00Z"/>
                <w:rPrChange w:id="5735" w:author="phuong vu" w:date="2018-11-16T12:46:00Z">
                  <w:rPr>
                    <w:ins w:id="5736" w:author="phuong vu" w:date="2018-11-16T12:46:00Z"/>
                    <w:b/>
                  </w:rPr>
                </w:rPrChange>
              </w:rPr>
              <w:pPrChange w:id="5737" w:author="phuong vu" w:date="2018-11-23T13:48:00Z">
                <w:pPr/>
              </w:pPrChange>
            </w:pPr>
          </w:p>
        </w:tc>
        <w:tc>
          <w:tcPr>
            <w:tcW w:w="1414" w:type="dxa"/>
            <w:noWrap/>
            <w:vAlign w:val="center"/>
            <w:hideMark/>
            <w:tcPrChange w:id="5738" w:author="phuong vu" w:date="2018-11-23T13:38:00Z">
              <w:tcPr>
                <w:tcW w:w="1558" w:type="dxa"/>
                <w:noWrap/>
                <w:hideMark/>
              </w:tcPr>
            </w:tcPrChange>
          </w:tcPr>
          <w:p w14:paraId="6673ABAA" w14:textId="77777777" w:rsidR="00CF0C7E" w:rsidRPr="00CF0C7E" w:rsidRDefault="00CF0C7E" w:rsidP="00E6227B">
            <w:pPr>
              <w:spacing w:line="276" w:lineRule="auto"/>
              <w:jc w:val="center"/>
              <w:rPr>
                <w:ins w:id="5739" w:author="phuong vu" w:date="2018-11-16T12:46:00Z"/>
                <w:rPrChange w:id="5740" w:author="phuong vu" w:date="2018-11-16T12:46:00Z">
                  <w:rPr>
                    <w:ins w:id="5741" w:author="phuong vu" w:date="2018-11-16T12:46:00Z"/>
                    <w:b/>
                  </w:rPr>
                </w:rPrChange>
              </w:rPr>
              <w:pPrChange w:id="5742" w:author="phuong vu" w:date="2018-11-23T13:48:00Z">
                <w:pPr/>
              </w:pPrChange>
            </w:pPr>
            <w:ins w:id="5743" w:author="phuong vu" w:date="2018-11-16T12:46:00Z">
              <w:r w:rsidRPr="00CF0C7E">
                <w:rPr>
                  <w:rPrChange w:id="5744" w:author="phuong vu" w:date="2018-11-16T12:46:00Z">
                    <w:rPr>
                      <w:b/>
                    </w:rPr>
                  </w:rPrChange>
                </w:rPr>
                <w:t>X</w:t>
              </w:r>
            </w:ins>
          </w:p>
        </w:tc>
        <w:tc>
          <w:tcPr>
            <w:tcW w:w="1611" w:type="dxa"/>
            <w:noWrap/>
            <w:hideMark/>
            <w:tcPrChange w:id="5745" w:author="phuong vu" w:date="2018-11-23T13:38:00Z">
              <w:tcPr>
                <w:tcW w:w="2302" w:type="dxa"/>
                <w:noWrap/>
                <w:hideMark/>
              </w:tcPr>
            </w:tcPrChange>
          </w:tcPr>
          <w:p w14:paraId="7E8D7EA8" w14:textId="67D16359" w:rsidR="00CF0C7E" w:rsidRPr="00CF0C7E" w:rsidRDefault="00CF0C7E" w:rsidP="00E6227B">
            <w:pPr>
              <w:spacing w:line="276" w:lineRule="auto"/>
              <w:rPr>
                <w:ins w:id="5746" w:author="phuong vu" w:date="2018-11-16T12:46:00Z"/>
                <w:rPrChange w:id="5747" w:author="phuong vu" w:date="2018-11-16T12:46:00Z">
                  <w:rPr>
                    <w:ins w:id="5748" w:author="phuong vu" w:date="2018-11-16T12:46:00Z"/>
                    <w:b/>
                  </w:rPr>
                </w:rPrChange>
              </w:rPr>
              <w:pPrChange w:id="5749" w:author="phuong vu" w:date="2018-11-23T13:48:00Z">
                <w:pPr/>
              </w:pPrChange>
            </w:pPr>
            <w:ins w:id="5750" w:author="phuong vu" w:date="2018-11-16T12:46:00Z">
              <w:r w:rsidRPr="00CF0C7E">
                <w:rPr>
                  <w:rPrChange w:id="5751" w:author="phuong vu" w:date="2018-11-16T12:46:00Z">
                    <w:rPr>
                      <w:b/>
                    </w:rPr>
                  </w:rPrChange>
                </w:rPr>
                <w:t>ID nhãn hiệu.</w:t>
              </w:r>
            </w:ins>
          </w:p>
        </w:tc>
      </w:tr>
      <w:tr w:rsidR="00A94F02" w:rsidRPr="00CF0C7E" w14:paraId="553D8D11" w14:textId="77777777" w:rsidTr="006B6330">
        <w:trPr>
          <w:trHeight w:val="300"/>
          <w:ins w:id="5752" w:author="phuong vu" w:date="2018-11-16T12:46:00Z"/>
          <w:trPrChange w:id="5753" w:author="phuong vu" w:date="2018-11-23T13:38:00Z">
            <w:trPr>
              <w:trHeight w:val="300"/>
            </w:trPr>
          </w:trPrChange>
        </w:trPr>
        <w:tc>
          <w:tcPr>
            <w:tcW w:w="708" w:type="dxa"/>
            <w:noWrap/>
            <w:hideMark/>
            <w:tcPrChange w:id="5754" w:author="phuong vu" w:date="2018-11-23T13:38:00Z">
              <w:tcPr>
                <w:tcW w:w="539" w:type="dxa"/>
                <w:noWrap/>
                <w:hideMark/>
              </w:tcPr>
            </w:tcPrChange>
          </w:tcPr>
          <w:p w14:paraId="77EE1479" w14:textId="77777777" w:rsidR="00CF0C7E" w:rsidRPr="00CF0C7E" w:rsidRDefault="00CF0C7E" w:rsidP="00E6227B">
            <w:pPr>
              <w:spacing w:line="276" w:lineRule="auto"/>
              <w:rPr>
                <w:ins w:id="5755" w:author="phuong vu" w:date="2018-11-16T12:46:00Z"/>
                <w:rPrChange w:id="5756" w:author="phuong vu" w:date="2018-11-16T12:46:00Z">
                  <w:rPr>
                    <w:ins w:id="5757" w:author="phuong vu" w:date="2018-11-16T12:46:00Z"/>
                    <w:b/>
                  </w:rPr>
                </w:rPrChange>
              </w:rPr>
              <w:pPrChange w:id="5758" w:author="phuong vu" w:date="2018-11-23T13:48:00Z">
                <w:pPr/>
              </w:pPrChange>
            </w:pPr>
            <w:ins w:id="5759" w:author="phuong vu" w:date="2018-11-16T12:46:00Z">
              <w:r w:rsidRPr="00CF0C7E">
                <w:rPr>
                  <w:rPrChange w:id="5760" w:author="phuong vu" w:date="2018-11-16T12:46:00Z">
                    <w:rPr>
                      <w:b/>
                    </w:rPr>
                  </w:rPrChange>
                </w:rPr>
                <w:t>6</w:t>
              </w:r>
            </w:ins>
          </w:p>
        </w:tc>
        <w:tc>
          <w:tcPr>
            <w:tcW w:w="1863" w:type="dxa"/>
            <w:noWrap/>
            <w:hideMark/>
            <w:tcPrChange w:id="5761" w:author="phuong vu" w:date="2018-11-23T13:38:00Z">
              <w:tcPr>
                <w:tcW w:w="1296" w:type="dxa"/>
                <w:noWrap/>
                <w:hideMark/>
              </w:tcPr>
            </w:tcPrChange>
          </w:tcPr>
          <w:p w14:paraId="0394511C" w14:textId="77777777" w:rsidR="00CF0C7E" w:rsidRPr="00CF0C7E" w:rsidRDefault="00CF0C7E" w:rsidP="00E6227B">
            <w:pPr>
              <w:spacing w:line="276" w:lineRule="auto"/>
              <w:rPr>
                <w:ins w:id="5762" w:author="phuong vu" w:date="2018-11-16T12:46:00Z"/>
                <w:rPrChange w:id="5763" w:author="phuong vu" w:date="2018-11-16T12:46:00Z">
                  <w:rPr>
                    <w:ins w:id="5764" w:author="phuong vu" w:date="2018-11-16T12:46:00Z"/>
                    <w:b/>
                  </w:rPr>
                </w:rPrChange>
              </w:rPr>
              <w:pPrChange w:id="5765" w:author="phuong vu" w:date="2018-11-23T13:48:00Z">
                <w:pPr/>
              </w:pPrChange>
            </w:pPr>
            <w:ins w:id="5766" w:author="phuong vu" w:date="2018-11-16T12:46:00Z">
              <w:r w:rsidRPr="00CF0C7E">
                <w:rPr>
                  <w:rPrChange w:id="5767" w:author="phuong vu" w:date="2018-11-16T12:46:00Z">
                    <w:rPr>
                      <w:b/>
                    </w:rPr>
                  </w:rPrChange>
                </w:rPr>
                <w:t>color_id</w:t>
              </w:r>
            </w:ins>
          </w:p>
        </w:tc>
        <w:tc>
          <w:tcPr>
            <w:tcW w:w="1300" w:type="dxa"/>
            <w:noWrap/>
            <w:hideMark/>
            <w:tcPrChange w:id="5768" w:author="phuong vu" w:date="2018-11-23T13:38:00Z">
              <w:tcPr>
                <w:tcW w:w="1189" w:type="dxa"/>
                <w:noWrap/>
                <w:hideMark/>
              </w:tcPr>
            </w:tcPrChange>
          </w:tcPr>
          <w:p w14:paraId="6BF8490E" w14:textId="77777777" w:rsidR="00CF0C7E" w:rsidRPr="00CF0C7E" w:rsidRDefault="00CF0C7E" w:rsidP="00E6227B">
            <w:pPr>
              <w:spacing w:line="276" w:lineRule="auto"/>
              <w:rPr>
                <w:ins w:id="5769" w:author="phuong vu" w:date="2018-11-16T12:46:00Z"/>
                <w:rPrChange w:id="5770" w:author="phuong vu" w:date="2018-11-16T12:46:00Z">
                  <w:rPr>
                    <w:ins w:id="5771" w:author="phuong vu" w:date="2018-11-16T12:46:00Z"/>
                    <w:b/>
                  </w:rPr>
                </w:rPrChange>
              </w:rPr>
              <w:pPrChange w:id="5772" w:author="phuong vu" w:date="2018-11-23T13:48:00Z">
                <w:pPr/>
              </w:pPrChange>
            </w:pPr>
            <w:ins w:id="5773" w:author="phuong vu" w:date="2018-11-16T12:46:00Z">
              <w:r w:rsidRPr="00CF0C7E">
                <w:rPr>
                  <w:rPrChange w:id="5774" w:author="phuong vu" w:date="2018-11-16T12:46:00Z">
                    <w:rPr>
                      <w:b/>
                    </w:rPr>
                  </w:rPrChange>
                </w:rPr>
                <w:t>numeric</w:t>
              </w:r>
            </w:ins>
          </w:p>
        </w:tc>
        <w:tc>
          <w:tcPr>
            <w:tcW w:w="991" w:type="dxa"/>
            <w:noWrap/>
            <w:vAlign w:val="center"/>
            <w:hideMark/>
            <w:tcPrChange w:id="5775" w:author="phuong vu" w:date="2018-11-23T13:38:00Z">
              <w:tcPr>
                <w:tcW w:w="1084" w:type="dxa"/>
                <w:noWrap/>
                <w:hideMark/>
              </w:tcPr>
            </w:tcPrChange>
          </w:tcPr>
          <w:p w14:paraId="2F178C88" w14:textId="0263280E" w:rsidR="00CF0C7E" w:rsidRPr="00CF0C7E" w:rsidRDefault="00CF0C7E" w:rsidP="00E6227B">
            <w:pPr>
              <w:spacing w:line="276" w:lineRule="auto"/>
              <w:jc w:val="center"/>
              <w:rPr>
                <w:ins w:id="5776" w:author="phuong vu" w:date="2018-11-16T12:46:00Z"/>
                <w:rPrChange w:id="5777" w:author="phuong vu" w:date="2018-11-16T12:46:00Z">
                  <w:rPr>
                    <w:ins w:id="5778" w:author="phuong vu" w:date="2018-11-16T12:46:00Z"/>
                    <w:b/>
                  </w:rPr>
                </w:rPrChange>
              </w:rPr>
              <w:pPrChange w:id="5779" w:author="phuong vu" w:date="2018-11-23T13:48:00Z">
                <w:pPr/>
              </w:pPrChange>
            </w:pPr>
          </w:p>
        </w:tc>
        <w:tc>
          <w:tcPr>
            <w:tcW w:w="838" w:type="dxa"/>
            <w:noWrap/>
            <w:vAlign w:val="center"/>
            <w:hideMark/>
            <w:tcPrChange w:id="5780" w:author="phuong vu" w:date="2018-11-23T13:38:00Z">
              <w:tcPr>
                <w:tcW w:w="809" w:type="dxa"/>
                <w:noWrap/>
                <w:hideMark/>
              </w:tcPr>
            </w:tcPrChange>
          </w:tcPr>
          <w:p w14:paraId="35770D5B" w14:textId="31045B88" w:rsidR="00CF0C7E" w:rsidRPr="00CF0C7E" w:rsidRDefault="00CF0C7E" w:rsidP="00E6227B">
            <w:pPr>
              <w:spacing w:line="276" w:lineRule="auto"/>
              <w:jc w:val="center"/>
              <w:rPr>
                <w:ins w:id="5781" w:author="phuong vu" w:date="2018-11-16T12:46:00Z"/>
                <w:rPrChange w:id="5782" w:author="phuong vu" w:date="2018-11-16T12:46:00Z">
                  <w:rPr>
                    <w:ins w:id="5783" w:author="phuong vu" w:date="2018-11-16T12:46:00Z"/>
                    <w:b/>
                  </w:rPr>
                </w:rPrChange>
              </w:rPr>
              <w:pPrChange w:id="5784" w:author="phuong vu" w:date="2018-11-23T13:48:00Z">
                <w:pPr/>
              </w:pPrChange>
            </w:pPr>
          </w:p>
        </w:tc>
        <w:tc>
          <w:tcPr>
            <w:tcW w:w="1414" w:type="dxa"/>
            <w:noWrap/>
            <w:vAlign w:val="center"/>
            <w:hideMark/>
            <w:tcPrChange w:id="5785" w:author="phuong vu" w:date="2018-11-23T13:38:00Z">
              <w:tcPr>
                <w:tcW w:w="1558" w:type="dxa"/>
                <w:noWrap/>
                <w:hideMark/>
              </w:tcPr>
            </w:tcPrChange>
          </w:tcPr>
          <w:p w14:paraId="33482EA1" w14:textId="77777777" w:rsidR="00CF0C7E" w:rsidRPr="00CF0C7E" w:rsidRDefault="00CF0C7E" w:rsidP="00E6227B">
            <w:pPr>
              <w:spacing w:line="276" w:lineRule="auto"/>
              <w:jc w:val="center"/>
              <w:rPr>
                <w:ins w:id="5786" w:author="phuong vu" w:date="2018-11-16T12:46:00Z"/>
                <w:rPrChange w:id="5787" w:author="phuong vu" w:date="2018-11-16T12:46:00Z">
                  <w:rPr>
                    <w:ins w:id="5788" w:author="phuong vu" w:date="2018-11-16T12:46:00Z"/>
                    <w:b/>
                  </w:rPr>
                </w:rPrChange>
              </w:rPr>
              <w:pPrChange w:id="5789" w:author="phuong vu" w:date="2018-11-23T13:48:00Z">
                <w:pPr/>
              </w:pPrChange>
            </w:pPr>
            <w:ins w:id="5790" w:author="phuong vu" w:date="2018-11-16T12:46:00Z">
              <w:r w:rsidRPr="00CF0C7E">
                <w:rPr>
                  <w:rPrChange w:id="5791" w:author="phuong vu" w:date="2018-11-16T12:46:00Z">
                    <w:rPr>
                      <w:b/>
                    </w:rPr>
                  </w:rPrChange>
                </w:rPr>
                <w:t>X</w:t>
              </w:r>
            </w:ins>
          </w:p>
        </w:tc>
        <w:tc>
          <w:tcPr>
            <w:tcW w:w="1611" w:type="dxa"/>
            <w:noWrap/>
            <w:hideMark/>
            <w:tcPrChange w:id="5792" w:author="phuong vu" w:date="2018-11-23T13:38:00Z">
              <w:tcPr>
                <w:tcW w:w="2302" w:type="dxa"/>
                <w:noWrap/>
                <w:hideMark/>
              </w:tcPr>
            </w:tcPrChange>
          </w:tcPr>
          <w:p w14:paraId="7331B6C5" w14:textId="65A4BB33" w:rsidR="00CF0C7E" w:rsidRPr="00CF0C7E" w:rsidRDefault="00CF0C7E" w:rsidP="00E6227B">
            <w:pPr>
              <w:spacing w:line="276" w:lineRule="auto"/>
              <w:rPr>
                <w:ins w:id="5793" w:author="phuong vu" w:date="2018-11-16T12:46:00Z"/>
                <w:rPrChange w:id="5794" w:author="phuong vu" w:date="2018-11-16T12:46:00Z">
                  <w:rPr>
                    <w:ins w:id="5795" w:author="phuong vu" w:date="2018-11-16T12:46:00Z"/>
                    <w:b/>
                  </w:rPr>
                </w:rPrChange>
              </w:rPr>
              <w:pPrChange w:id="5796" w:author="phuong vu" w:date="2018-11-23T13:48:00Z">
                <w:pPr/>
              </w:pPrChange>
            </w:pPr>
            <w:ins w:id="5797" w:author="phuong vu" w:date="2018-11-16T12:46:00Z">
              <w:r w:rsidRPr="00CF0C7E">
                <w:rPr>
                  <w:rPrChange w:id="5798" w:author="phuong vu" w:date="2018-11-16T12:46:00Z">
                    <w:rPr>
                      <w:b/>
                    </w:rPr>
                  </w:rPrChange>
                </w:rPr>
                <w:t xml:space="preserve">ID màu sắc. </w:t>
              </w:r>
            </w:ins>
          </w:p>
        </w:tc>
      </w:tr>
      <w:tr w:rsidR="00A94F02" w:rsidRPr="00CF0C7E" w14:paraId="6ECC689D" w14:textId="77777777" w:rsidTr="006B6330">
        <w:trPr>
          <w:trHeight w:val="300"/>
          <w:ins w:id="5799" w:author="phuong vu" w:date="2018-11-16T12:46:00Z"/>
          <w:trPrChange w:id="5800" w:author="phuong vu" w:date="2018-11-23T13:38:00Z">
            <w:trPr>
              <w:trHeight w:val="300"/>
            </w:trPr>
          </w:trPrChange>
        </w:trPr>
        <w:tc>
          <w:tcPr>
            <w:tcW w:w="708" w:type="dxa"/>
            <w:noWrap/>
            <w:hideMark/>
            <w:tcPrChange w:id="5801" w:author="phuong vu" w:date="2018-11-23T13:38:00Z">
              <w:tcPr>
                <w:tcW w:w="539" w:type="dxa"/>
                <w:noWrap/>
                <w:hideMark/>
              </w:tcPr>
            </w:tcPrChange>
          </w:tcPr>
          <w:p w14:paraId="3559956D" w14:textId="77777777" w:rsidR="00CF0C7E" w:rsidRPr="00CF0C7E" w:rsidRDefault="00CF0C7E" w:rsidP="00E6227B">
            <w:pPr>
              <w:spacing w:line="276" w:lineRule="auto"/>
              <w:rPr>
                <w:ins w:id="5802" w:author="phuong vu" w:date="2018-11-16T12:46:00Z"/>
                <w:rPrChange w:id="5803" w:author="phuong vu" w:date="2018-11-16T12:46:00Z">
                  <w:rPr>
                    <w:ins w:id="5804" w:author="phuong vu" w:date="2018-11-16T12:46:00Z"/>
                    <w:b/>
                  </w:rPr>
                </w:rPrChange>
              </w:rPr>
              <w:pPrChange w:id="5805" w:author="phuong vu" w:date="2018-11-23T13:48:00Z">
                <w:pPr/>
              </w:pPrChange>
            </w:pPr>
            <w:ins w:id="5806" w:author="phuong vu" w:date="2018-11-16T12:46:00Z">
              <w:r w:rsidRPr="00CF0C7E">
                <w:rPr>
                  <w:rPrChange w:id="5807" w:author="phuong vu" w:date="2018-11-16T12:46:00Z">
                    <w:rPr>
                      <w:b/>
                    </w:rPr>
                  </w:rPrChange>
                </w:rPr>
                <w:t>7</w:t>
              </w:r>
            </w:ins>
          </w:p>
        </w:tc>
        <w:tc>
          <w:tcPr>
            <w:tcW w:w="1863" w:type="dxa"/>
            <w:noWrap/>
            <w:hideMark/>
            <w:tcPrChange w:id="5808" w:author="phuong vu" w:date="2018-11-23T13:38:00Z">
              <w:tcPr>
                <w:tcW w:w="1296" w:type="dxa"/>
                <w:noWrap/>
                <w:hideMark/>
              </w:tcPr>
            </w:tcPrChange>
          </w:tcPr>
          <w:p w14:paraId="48C63EAE" w14:textId="77777777" w:rsidR="00CF0C7E" w:rsidRPr="00CF0C7E" w:rsidRDefault="00CF0C7E" w:rsidP="00E6227B">
            <w:pPr>
              <w:spacing w:line="276" w:lineRule="auto"/>
              <w:rPr>
                <w:ins w:id="5809" w:author="phuong vu" w:date="2018-11-16T12:46:00Z"/>
                <w:rPrChange w:id="5810" w:author="phuong vu" w:date="2018-11-16T12:46:00Z">
                  <w:rPr>
                    <w:ins w:id="5811" w:author="phuong vu" w:date="2018-11-16T12:46:00Z"/>
                    <w:b/>
                  </w:rPr>
                </w:rPrChange>
              </w:rPr>
              <w:pPrChange w:id="5812" w:author="phuong vu" w:date="2018-11-23T13:48:00Z">
                <w:pPr/>
              </w:pPrChange>
            </w:pPr>
            <w:ins w:id="5813" w:author="phuong vu" w:date="2018-11-16T12:46:00Z">
              <w:r w:rsidRPr="00CF0C7E">
                <w:rPr>
                  <w:rPrChange w:id="5814" w:author="phuong vu" w:date="2018-11-16T12:46:00Z">
                    <w:rPr>
                      <w:b/>
                    </w:rPr>
                  </w:rPrChange>
                </w:rPr>
                <w:t>product_id</w:t>
              </w:r>
            </w:ins>
          </w:p>
        </w:tc>
        <w:tc>
          <w:tcPr>
            <w:tcW w:w="1300" w:type="dxa"/>
            <w:noWrap/>
            <w:hideMark/>
            <w:tcPrChange w:id="5815" w:author="phuong vu" w:date="2018-11-23T13:38:00Z">
              <w:tcPr>
                <w:tcW w:w="1189" w:type="dxa"/>
                <w:noWrap/>
                <w:hideMark/>
              </w:tcPr>
            </w:tcPrChange>
          </w:tcPr>
          <w:p w14:paraId="785F6902" w14:textId="77777777" w:rsidR="00CF0C7E" w:rsidRPr="00CF0C7E" w:rsidRDefault="00CF0C7E" w:rsidP="00E6227B">
            <w:pPr>
              <w:spacing w:line="276" w:lineRule="auto"/>
              <w:rPr>
                <w:ins w:id="5816" w:author="phuong vu" w:date="2018-11-16T12:46:00Z"/>
                <w:rPrChange w:id="5817" w:author="phuong vu" w:date="2018-11-16T12:46:00Z">
                  <w:rPr>
                    <w:ins w:id="5818" w:author="phuong vu" w:date="2018-11-16T12:46:00Z"/>
                    <w:b/>
                  </w:rPr>
                </w:rPrChange>
              </w:rPr>
              <w:pPrChange w:id="5819" w:author="phuong vu" w:date="2018-11-23T13:48:00Z">
                <w:pPr/>
              </w:pPrChange>
            </w:pPr>
            <w:ins w:id="5820" w:author="phuong vu" w:date="2018-11-16T12:46:00Z">
              <w:r w:rsidRPr="00CF0C7E">
                <w:rPr>
                  <w:rPrChange w:id="5821" w:author="phuong vu" w:date="2018-11-16T12:46:00Z">
                    <w:rPr>
                      <w:b/>
                    </w:rPr>
                  </w:rPrChange>
                </w:rPr>
                <w:t>numeric</w:t>
              </w:r>
            </w:ins>
          </w:p>
        </w:tc>
        <w:tc>
          <w:tcPr>
            <w:tcW w:w="991" w:type="dxa"/>
            <w:noWrap/>
            <w:vAlign w:val="center"/>
            <w:hideMark/>
            <w:tcPrChange w:id="5822" w:author="phuong vu" w:date="2018-11-23T13:38:00Z">
              <w:tcPr>
                <w:tcW w:w="1084" w:type="dxa"/>
                <w:noWrap/>
                <w:hideMark/>
              </w:tcPr>
            </w:tcPrChange>
          </w:tcPr>
          <w:p w14:paraId="7F4C5CB8" w14:textId="0F383DF6" w:rsidR="00CF0C7E" w:rsidRPr="00CF0C7E" w:rsidRDefault="00CF0C7E" w:rsidP="00E6227B">
            <w:pPr>
              <w:spacing w:line="276" w:lineRule="auto"/>
              <w:jc w:val="center"/>
              <w:rPr>
                <w:ins w:id="5823" w:author="phuong vu" w:date="2018-11-16T12:46:00Z"/>
                <w:rPrChange w:id="5824" w:author="phuong vu" w:date="2018-11-16T12:46:00Z">
                  <w:rPr>
                    <w:ins w:id="5825" w:author="phuong vu" w:date="2018-11-16T12:46:00Z"/>
                    <w:b/>
                  </w:rPr>
                </w:rPrChange>
              </w:rPr>
              <w:pPrChange w:id="5826" w:author="phuong vu" w:date="2018-11-23T13:48:00Z">
                <w:pPr/>
              </w:pPrChange>
            </w:pPr>
          </w:p>
        </w:tc>
        <w:tc>
          <w:tcPr>
            <w:tcW w:w="838" w:type="dxa"/>
            <w:noWrap/>
            <w:vAlign w:val="center"/>
            <w:hideMark/>
            <w:tcPrChange w:id="5827" w:author="phuong vu" w:date="2018-11-23T13:38:00Z">
              <w:tcPr>
                <w:tcW w:w="809" w:type="dxa"/>
                <w:noWrap/>
                <w:hideMark/>
              </w:tcPr>
            </w:tcPrChange>
          </w:tcPr>
          <w:p w14:paraId="2F8E0DBC" w14:textId="7BADD0C5" w:rsidR="00CF0C7E" w:rsidRPr="00CF0C7E" w:rsidRDefault="00CF0C7E" w:rsidP="00E6227B">
            <w:pPr>
              <w:spacing w:line="276" w:lineRule="auto"/>
              <w:jc w:val="center"/>
              <w:rPr>
                <w:ins w:id="5828" w:author="phuong vu" w:date="2018-11-16T12:46:00Z"/>
                <w:rPrChange w:id="5829" w:author="phuong vu" w:date="2018-11-16T12:46:00Z">
                  <w:rPr>
                    <w:ins w:id="5830" w:author="phuong vu" w:date="2018-11-16T12:46:00Z"/>
                    <w:b/>
                  </w:rPr>
                </w:rPrChange>
              </w:rPr>
              <w:pPrChange w:id="5831" w:author="phuong vu" w:date="2018-11-23T13:48:00Z">
                <w:pPr/>
              </w:pPrChange>
            </w:pPr>
          </w:p>
        </w:tc>
        <w:tc>
          <w:tcPr>
            <w:tcW w:w="1414" w:type="dxa"/>
            <w:noWrap/>
            <w:vAlign w:val="center"/>
            <w:hideMark/>
            <w:tcPrChange w:id="5832" w:author="phuong vu" w:date="2018-11-23T13:38:00Z">
              <w:tcPr>
                <w:tcW w:w="1558" w:type="dxa"/>
                <w:noWrap/>
                <w:hideMark/>
              </w:tcPr>
            </w:tcPrChange>
          </w:tcPr>
          <w:p w14:paraId="77B1A7C1" w14:textId="77777777" w:rsidR="00CF0C7E" w:rsidRPr="00CF0C7E" w:rsidRDefault="00CF0C7E" w:rsidP="00E6227B">
            <w:pPr>
              <w:spacing w:line="276" w:lineRule="auto"/>
              <w:jc w:val="center"/>
              <w:rPr>
                <w:ins w:id="5833" w:author="phuong vu" w:date="2018-11-16T12:46:00Z"/>
                <w:rPrChange w:id="5834" w:author="phuong vu" w:date="2018-11-16T12:46:00Z">
                  <w:rPr>
                    <w:ins w:id="5835" w:author="phuong vu" w:date="2018-11-16T12:46:00Z"/>
                    <w:b/>
                  </w:rPr>
                </w:rPrChange>
              </w:rPr>
              <w:pPrChange w:id="5836" w:author="phuong vu" w:date="2018-11-23T13:48:00Z">
                <w:pPr/>
              </w:pPrChange>
            </w:pPr>
            <w:ins w:id="5837" w:author="phuong vu" w:date="2018-11-16T12:46:00Z">
              <w:r w:rsidRPr="00CF0C7E">
                <w:rPr>
                  <w:rPrChange w:id="5838" w:author="phuong vu" w:date="2018-11-16T12:46:00Z">
                    <w:rPr>
                      <w:b/>
                    </w:rPr>
                  </w:rPrChange>
                </w:rPr>
                <w:t>X</w:t>
              </w:r>
            </w:ins>
          </w:p>
        </w:tc>
        <w:tc>
          <w:tcPr>
            <w:tcW w:w="1611" w:type="dxa"/>
            <w:noWrap/>
            <w:hideMark/>
            <w:tcPrChange w:id="5839" w:author="phuong vu" w:date="2018-11-23T13:38:00Z">
              <w:tcPr>
                <w:tcW w:w="2302" w:type="dxa"/>
                <w:noWrap/>
                <w:hideMark/>
              </w:tcPr>
            </w:tcPrChange>
          </w:tcPr>
          <w:p w14:paraId="757D9BBC" w14:textId="63075E8D" w:rsidR="00CF0C7E" w:rsidRPr="00CF0C7E" w:rsidRDefault="00CF0C7E" w:rsidP="00E6227B">
            <w:pPr>
              <w:spacing w:line="276" w:lineRule="auto"/>
              <w:rPr>
                <w:ins w:id="5840" w:author="phuong vu" w:date="2018-11-16T12:46:00Z"/>
                <w:rPrChange w:id="5841" w:author="phuong vu" w:date="2018-11-16T12:46:00Z">
                  <w:rPr>
                    <w:ins w:id="5842" w:author="phuong vu" w:date="2018-11-16T12:46:00Z"/>
                    <w:b/>
                  </w:rPr>
                </w:rPrChange>
              </w:rPr>
              <w:pPrChange w:id="5843" w:author="phuong vu" w:date="2018-11-23T13:48:00Z">
                <w:pPr/>
              </w:pPrChange>
            </w:pPr>
            <w:ins w:id="5844" w:author="phuong vu" w:date="2018-11-16T12:46:00Z">
              <w:r w:rsidRPr="00CF0C7E">
                <w:rPr>
                  <w:rPrChange w:id="5845" w:author="phuong vu" w:date="2018-11-16T12:46:00Z">
                    <w:rPr>
                      <w:b/>
                    </w:rPr>
                  </w:rPrChange>
                </w:rPr>
                <w:t>ID quần áo</w:t>
              </w:r>
            </w:ins>
          </w:p>
        </w:tc>
      </w:tr>
      <w:tr w:rsidR="00A94F02" w:rsidRPr="00CF0C7E" w14:paraId="5F0AA819" w14:textId="77777777" w:rsidTr="006B6330">
        <w:trPr>
          <w:trHeight w:val="300"/>
          <w:ins w:id="5846" w:author="phuong vu" w:date="2018-11-16T12:46:00Z"/>
          <w:trPrChange w:id="5847" w:author="phuong vu" w:date="2018-11-23T13:38:00Z">
            <w:trPr>
              <w:trHeight w:val="300"/>
            </w:trPr>
          </w:trPrChange>
        </w:trPr>
        <w:tc>
          <w:tcPr>
            <w:tcW w:w="708" w:type="dxa"/>
            <w:noWrap/>
            <w:hideMark/>
            <w:tcPrChange w:id="5848" w:author="phuong vu" w:date="2018-11-23T13:38:00Z">
              <w:tcPr>
                <w:tcW w:w="539" w:type="dxa"/>
                <w:noWrap/>
                <w:hideMark/>
              </w:tcPr>
            </w:tcPrChange>
          </w:tcPr>
          <w:p w14:paraId="32D64FD7" w14:textId="77777777" w:rsidR="00CF0C7E" w:rsidRPr="00CF0C7E" w:rsidRDefault="00CF0C7E" w:rsidP="00E6227B">
            <w:pPr>
              <w:spacing w:line="276" w:lineRule="auto"/>
              <w:rPr>
                <w:ins w:id="5849" w:author="phuong vu" w:date="2018-11-16T12:46:00Z"/>
                <w:rPrChange w:id="5850" w:author="phuong vu" w:date="2018-11-16T12:46:00Z">
                  <w:rPr>
                    <w:ins w:id="5851" w:author="phuong vu" w:date="2018-11-16T12:46:00Z"/>
                    <w:b/>
                  </w:rPr>
                </w:rPrChange>
              </w:rPr>
              <w:pPrChange w:id="5852" w:author="phuong vu" w:date="2018-11-23T13:48:00Z">
                <w:pPr/>
              </w:pPrChange>
            </w:pPr>
            <w:ins w:id="5853" w:author="phuong vu" w:date="2018-11-16T12:46:00Z">
              <w:r w:rsidRPr="00CF0C7E">
                <w:rPr>
                  <w:rPrChange w:id="5854" w:author="phuong vu" w:date="2018-11-16T12:46:00Z">
                    <w:rPr>
                      <w:b/>
                    </w:rPr>
                  </w:rPrChange>
                </w:rPr>
                <w:t>8</w:t>
              </w:r>
            </w:ins>
          </w:p>
        </w:tc>
        <w:tc>
          <w:tcPr>
            <w:tcW w:w="1863" w:type="dxa"/>
            <w:noWrap/>
            <w:hideMark/>
            <w:tcPrChange w:id="5855" w:author="phuong vu" w:date="2018-11-23T13:38:00Z">
              <w:tcPr>
                <w:tcW w:w="1296" w:type="dxa"/>
                <w:noWrap/>
                <w:hideMark/>
              </w:tcPr>
            </w:tcPrChange>
          </w:tcPr>
          <w:p w14:paraId="62C1A7DF" w14:textId="77777777" w:rsidR="00CF0C7E" w:rsidRPr="00CF0C7E" w:rsidRDefault="00CF0C7E" w:rsidP="00E6227B">
            <w:pPr>
              <w:spacing w:line="276" w:lineRule="auto"/>
              <w:rPr>
                <w:ins w:id="5856" w:author="phuong vu" w:date="2018-11-16T12:46:00Z"/>
                <w:rPrChange w:id="5857" w:author="phuong vu" w:date="2018-11-16T12:46:00Z">
                  <w:rPr>
                    <w:ins w:id="5858" w:author="phuong vu" w:date="2018-11-16T12:46:00Z"/>
                    <w:b/>
                  </w:rPr>
                </w:rPrChange>
              </w:rPr>
              <w:pPrChange w:id="5859" w:author="phuong vu" w:date="2018-11-23T13:48:00Z">
                <w:pPr/>
              </w:pPrChange>
            </w:pPr>
            <w:ins w:id="5860" w:author="phuong vu" w:date="2018-11-16T12:46:00Z">
              <w:r w:rsidRPr="00CF0C7E">
                <w:rPr>
                  <w:rPrChange w:id="5861" w:author="phuong vu" w:date="2018-11-16T12:46:00Z">
                    <w:rPr>
                      <w:b/>
                    </w:rPr>
                  </w:rPrChange>
                </w:rPr>
                <w:t>material_id</w:t>
              </w:r>
            </w:ins>
          </w:p>
        </w:tc>
        <w:tc>
          <w:tcPr>
            <w:tcW w:w="1300" w:type="dxa"/>
            <w:noWrap/>
            <w:hideMark/>
            <w:tcPrChange w:id="5862" w:author="phuong vu" w:date="2018-11-23T13:38:00Z">
              <w:tcPr>
                <w:tcW w:w="1189" w:type="dxa"/>
                <w:noWrap/>
                <w:hideMark/>
              </w:tcPr>
            </w:tcPrChange>
          </w:tcPr>
          <w:p w14:paraId="3A51FBC4" w14:textId="77777777" w:rsidR="00CF0C7E" w:rsidRPr="00CF0C7E" w:rsidRDefault="00CF0C7E" w:rsidP="00E6227B">
            <w:pPr>
              <w:spacing w:line="276" w:lineRule="auto"/>
              <w:rPr>
                <w:ins w:id="5863" w:author="phuong vu" w:date="2018-11-16T12:46:00Z"/>
                <w:rPrChange w:id="5864" w:author="phuong vu" w:date="2018-11-16T12:46:00Z">
                  <w:rPr>
                    <w:ins w:id="5865" w:author="phuong vu" w:date="2018-11-16T12:46:00Z"/>
                    <w:b/>
                  </w:rPr>
                </w:rPrChange>
              </w:rPr>
              <w:pPrChange w:id="5866" w:author="phuong vu" w:date="2018-11-23T13:48:00Z">
                <w:pPr/>
              </w:pPrChange>
            </w:pPr>
            <w:ins w:id="5867" w:author="phuong vu" w:date="2018-11-16T12:46:00Z">
              <w:r w:rsidRPr="00CF0C7E">
                <w:rPr>
                  <w:rPrChange w:id="5868" w:author="phuong vu" w:date="2018-11-16T12:46:00Z">
                    <w:rPr>
                      <w:b/>
                    </w:rPr>
                  </w:rPrChange>
                </w:rPr>
                <w:t>numeric</w:t>
              </w:r>
            </w:ins>
          </w:p>
        </w:tc>
        <w:tc>
          <w:tcPr>
            <w:tcW w:w="991" w:type="dxa"/>
            <w:noWrap/>
            <w:vAlign w:val="center"/>
            <w:hideMark/>
            <w:tcPrChange w:id="5869" w:author="phuong vu" w:date="2018-11-23T13:38:00Z">
              <w:tcPr>
                <w:tcW w:w="1084" w:type="dxa"/>
                <w:noWrap/>
                <w:hideMark/>
              </w:tcPr>
            </w:tcPrChange>
          </w:tcPr>
          <w:p w14:paraId="76345B4D" w14:textId="562EFD91" w:rsidR="00CF0C7E" w:rsidRPr="00CF0C7E" w:rsidRDefault="00CF0C7E" w:rsidP="00E6227B">
            <w:pPr>
              <w:spacing w:line="276" w:lineRule="auto"/>
              <w:jc w:val="center"/>
              <w:rPr>
                <w:ins w:id="5870" w:author="phuong vu" w:date="2018-11-16T12:46:00Z"/>
                <w:rPrChange w:id="5871" w:author="phuong vu" w:date="2018-11-16T12:46:00Z">
                  <w:rPr>
                    <w:ins w:id="5872" w:author="phuong vu" w:date="2018-11-16T12:46:00Z"/>
                    <w:b/>
                  </w:rPr>
                </w:rPrChange>
              </w:rPr>
              <w:pPrChange w:id="5873" w:author="phuong vu" w:date="2018-11-23T13:48:00Z">
                <w:pPr/>
              </w:pPrChange>
            </w:pPr>
          </w:p>
        </w:tc>
        <w:tc>
          <w:tcPr>
            <w:tcW w:w="838" w:type="dxa"/>
            <w:noWrap/>
            <w:vAlign w:val="center"/>
            <w:hideMark/>
            <w:tcPrChange w:id="5874" w:author="phuong vu" w:date="2018-11-23T13:38:00Z">
              <w:tcPr>
                <w:tcW w:w="809" w:type="dxa"/>
                <w:noWrap/>
                <w:hideMark/>
              </w:tcPr>
            </w:tcPrChange>
          </w:tcPr>
          <w:p w14:paraId="519F95A7" w14:textId="63C28202" w:rsidR="00CF0C7E" w:rsidRPr="00CF0C7E" w:rsidRDefault="00CF0C7E" w:rsidP="00E6227B">
            <w:pPr>
              <w:spacing w:line="276" w:lineRule="auto"/>
              <w:jc w:val="center"/>
              <w:rPr>
                <w:ins w:id="5875" w:author="phuong vu" w:date="2018-11-16T12:46:00Z"/>
                <w:rPrChange w:id="5876" w:author="phuong vu" w:date="2018-11-16T12:46:00Z">
                  <w:rPr>
                    <w:ins w:id="5877" w:author="phuong vu" w:date="2018-11-16T12:46:00Z"/>
                    <w:b/>
                  </w:rPr>
                </w:rPrChange>
              </w:rPr>
              <w:pPrChange w:id="5878" w:author="phuong vu" w:date="2018-11-23T13:48:00Z">
                <w:pPr/>
              </w:pPrChange>
            </w:pPr>
          </w:p>
        </w:tc>
        <w:tc>
          <w:tcPr>
            <w:tcW w:w="1414" w:type="dxa"/>
            <w:noWrap/>
            <w:vAlign w:val="center"/>
            <w:hideMark/>
            <w:tcPrChange w:id="5879" w:author="phuong vu" w:date="2018-11-23T13:38:00Z">
              <w:tcPr>
                <w:tcW w:w="1558" w:type="dxa"/>
                <w:noWrap/>
                <w:hideMark/>
              </w:tcPr>
            </w:tcPrChange>
          </w:tcPr>
          <w:p w14:paraId="723D0B18" w14:textId="77777777" w:rsidR="00CF0C7E" w:rsidRPr="00CF0C7E" w:rsidRDefault="00CF0C7E" w:rsidP="00E6227B">
            <w:pPr>
              <w:spacing w:line="276" w:lineRule="auto"/>
              <w:jc w:val="center"/>
              <w:rPr>
                <w:ins w:id="5880" w:author="phuong vu" w:date="2018-11-16T12:46:00Z"/>
                <w:rPrChange w:id="5881" w:author="phuong vu" w:date="2018-11-16T12:46:00Z">
                  <w:rPr>
                    <w:ins w:id="5882" w:author="phuong vu" w:date="2018-11-16T12:46:00Z"/>
                    <w:b/>
                  </w:rPr>
                </w:rPrChange>
              </w:rPr>
              <w:pPrChange w:id="5883" w:author="phuong vu" w:date="2018-11-23T13:48:00Z">
                <w:pPr/>
              </w:pPrChange>
            </w:pPr>
            <w:ins w:id="5884" w:author="phuong vu" w:date="2018-11-16T12:46:00Z">
              <w:r w:rsidRPr="00CF0C7E">
                <w:rPr>
                  <w:rPrChange w:id="5885" w:author="phuong vu" w:date="2018-11-16T12:46:00Z">
                    <w:rPr>
                      <w:b/>
                    </w:rPr>
                  </w:rPrChange>
                </w:rPr>
                <w:t>X</w:t>
              </w:r>
            </w:ins>
          </w:p>
        </w:tc>
        <w:tc>
          <w:tcPr>
            <w:tcW w:w="1611" w:type="dxa"/>
            <w:noWrap/>
            <w:hideMark/>
            <w:tcPrChange w:id="5886" w:author="phuong vu" w:date="2018-11-23T13:38:00Z">
              <w:tcPr>
                <w:tcW w:w="2302" w:type="dxa"/>
                <w:noWrap/>
                <w:hideMark/>
              </w:tcPr>
            </w:tcPrChange>
          </w:tcPr>
          <w:p w14:paraId="2ADF9959" w14:textId="3A35CC6A" w:rsidR="00CF0C7E" w:rsidRPr="00CF0C7E" w:rsidRDefault="00CF0C7E" w:rsidP="00E6227B">
            <w:pPr>
              <w:spacing w:line="276" w:lineRule="auto"/>
              <w:rPr>
                <w:ins w:id="5887" w:author="phuong vu" w:date="2018-11-16T12:46:00Z"/>
                <w:rPrChange w:id="5888" w:author="phuong vu" w:date="2018-11-16T12:46:00Z">
                  <w:rPr>
                    <w:ins w:id="5889" w:author="phuong vu" w:date="2018-11-16T12:46:00Z"/>
                    <w:b/>
                  </w:rPr>
                </w:rPrChange>
              </w:rPr>
              <w:pPrChange w:id="5890" w:author="phuong vu" w:date="2018-11-23T13:48:00Z">
                <w:pPr/>
              </w:pPrChange>
            </w:pPr>
            <w:ins w:id="5891" w:author="phuong vu" w:date="2018-11-16T12:46:00Z">
              <w:r w:rsidRPr="00CF0C7E">
                <w:rPr>
                  <w:rPrChange w:id="5892" w:author="phuong vu" w:date="2018-11-16T12:46:00Z">
                    <w:rPr>
                      <w:b/>
                    </w:rPr>
                  </w:rPrChange>
                </w:rPr>
                <w:t xml:space="preserve">ID chất liệu. </w:t>
              </w:r>
            </w:ins>
          </w:p>
        </w:tc>
      </w:tr>
      <w:tr w:rsidR="00A94F02" w:rsidRPr="00CF0C7E" w14:paraId="3DAD9B8A" w14:textId="77777777" w:rsidTr="006B6330">
        <w:trPr>
          <w:trHeight w:val="300"/>
          <w:ins w:id="5893" w:author="phuong vu" w:date="2018-11-16T12:46:00Z"/>
          <w:trPrChange w:id="5894" w:author="phuong vu" w:date="2018-11-23T13:38:00Z">
            <w:trPr>
              <w:trHeight w:val="300"/>
            </w:trPr>
          </w:trPrChange>
        </w:trPr>
        <w:tc>
          <w:tcPr>
            <w:tcW w:w="708" w:type="dxa"/>
            <w:noWrap/>
            <w:hideMark/>
            <w:tcPrChange w:id="5895" w:author="phuong vu" w:date="2018-11-23T13:38:00Z">
              <w:tcPr>
                <w:tcW w:w="539" w:type="dxa"/>
                <w:noWrap/>
                <w:hideMark/>
              </w:tcPr>
            </w:tcPrChange>
          </w:tcPr>
          <w:p w14:paraId="36DFACD6" w14:textId="77777777" w:rsidR="00CF0C7E" w:rsidRPr="00CF0C7E" w:rsidRDefault="00CF0C7E" w:rsidP="00E6227B">
            <w:pPr>
              <w:spacing w:line="276" w:lineRule="auto"/>
              <w:rPr>
                <w:ins w:id="5896" w:author="phuong vu" w:date="2018-11-16T12:46:00Z"/>
                <w:rPrChange w:id="5897" w:author="phuong vu" w:date="2018-11-16T12:46:00Z">
                  <w:rPr>
                    <w:ins w:id="5898" w:author="phuong vu" w:date="2018-11-16T12:46:00Z"/>
                    <w:b/>
                  </w:rPr>
                </w:rPrChange>
              </w:rPr>
              <w:pPrChange w:id="5899" w:author="phuong vu" w:date="2018-11-23T13:48:00Z">
                <w:pPr/>
              </w:pPrChange>
            </w:pPr>
            <w:ins w:id="5900" w:author="phuong vu" w:date="2018-11-16T12:46:00Z">
              <w:r w:rsidRPr="00CF0C7E">
                <w:rPr>
                  <w:rPrChange w:id="5901" w:author="phuong vu" w:date="2018-11-16T12:46:00Z">
                    <w:rPr>
                      <w:b/>
                    </w:rPr>
                  </w:rPrChange>
                </w:rPr>
                <w:t>9</w:t>
              </w:r>
            </w:ins>
          </w:p>
        </w:tc>
        <w:tc>
          <w:tcPr>
            <w:tcW w:w="1863" w:type="dxa"/>
            <w:noWrap/>
            <w:hideMark/>
            <w:tcPrChange w:id="5902" w:author="phuong vu" w:date="2018-11-23T13:38:00Z">
              <w:tcPr>
                <w:tcW w:w="1296" w:type="dxa"/>
                <w:noWrap/>
                <w:hideMark/>
              </w:tcPr>
            </w:tcPrChange>
          </w:tcPr>
          <w:p w14:paraId="3DF65AD8" w14:textId="77777777" w:rsidR="00CF0C7E" w:rsidRPr="00CF0C7E" w:rsidRDefault="00CF0C7E" w:rsidP="00E6227B">
            <w:pPr>
              <w:spacing w:line="276" w:lineRule="auto"/>
              <w:rPr>
                <w:ins w:id="5903" w:author="phuong vu" w:date="2018-11-16T12:46:00Z"/>
                <w:rPrChange w:id="5904" w:author="phuong vu" w:date="2018-11-16T12:46:00Z">
                  <w:rPr>
                    <w:ins w:id="5905" w:author="phuong vu" w:date="2018-11-16T12:46:00Z"/>
                    <w:b/>
                  </w:rPr>
                </w:rPrChange>
              </w:rPr>
              <w:pPrChange w:id="5906" w:author="phuong vu" w:date="2018-11-23T13:48:00Z">
                <w:pPr/>
              </w:pPrChange>
            </w:pPr>
            <w:ins w:id="5907" w:author="phuong vu" w:date="2018-11-16T12:46:00Z">
              <w:r w:rsidRPr="00CF0C7E">
                <w:rPr>
                  <w:rPrChange w:id="5908" w:author="phuong vu" w:date="2018-11-16T12:46:00Z">
                    <w:rPr>
                      <w:b/>
                    </w:rPr>
                  </w:rPrChange>
                </w:rPr>
                <w:t>amount</w:t>
              </w:r>
            </w:ins>
          </w:p>
        </w:tc>
        <w:tc>
          <w:tcPr>
            <w:tcW w:w="1300" w:type="dxa"/>
            <w:noWrap/>
            <w:hideMark/>
            <w:tcPrChange w:id="5909" w:author="phuong vu" w:date="2018-11-23T13:38:00Z">
              <w:tcPr>
                <w:tcW w:w="1189" w:type="dxa"/>
                <w:noWrap/>
                <w:hideMark/>
              </w:tcPr>
            </w:tcPrChange>
          </w:tcPr>
          <w:p w14:paraId="2F07E6CA" w14:textId="21B154EB" w:rsidR="00CF0C7E" w:rsidRPr="00CF0C7E" w:rsidRDefault="00F40B70" w:rsidP="00E6227B">
            <w:pPr>
              <w:spacing w:line="276" w:lineRule="auto"/>
              <w:rPr>
                <w:ins w:id="5910" w:author="phuong vu" w:date="2018-11-16T12:46:00Z"/>
                <w:rPrChange w:id="5911" w:author="phuong vu" w:date="2018-11-16T12:46:00Z">
                  <w:rPr>
                    <w:ins w:id="5912" w:author="phuong vu" w:date="2018-11-16T12:46:00Z"/>
                    <w:b/>
                  </w:rPr>
                </w:rPrChange>
              </w:rPr>
              <w:pPrChange w:id="5913" w:author="phuong vu" w:date="2018-11-23T13:48:00Z">
                <w:pPr/>
              </w:pPrChange>
            </w:pPr>
            <w:ins w:id="5914" w:author="phuong vu" w:date="2018-11-23T14:09:00Z">
              <w:r>
                <w:rPr>
                  <w:lang w:val="en-US"/>
                </w:rPr>
                <w:t>double</w:t>
              </w:r>
            </w:ins>
          </w:p>
        </w:tc>
        <w:tc>
          <w:tcPr>
            <w:tcW w:w="991" w:type="dxa"/>
            <w:noWrap/>
            <w:vAlign w:val="center"/>
            <w:hideMark/>
            <w:tcPrChange w:id="5915" w:author="phuong vu" w:date="2018-11-23T13:38:00Z">
              <w:tcPr>
                <w:tcW w:w="1084" w:type="dxa"/>
                <w:noWrap/>
                <w:hideMark/>
              </w:tcPr>
            </w:tcPrChange>
          </w:tcPr>
          <w:p w14:paraId="5D2D9073" w14:textId="38027ADE" w:rsidR="00CF0C7E" w:rsidRPr="00CF0C7E" w:rsidRDefault="00CF0C7E" w:rsidP="00E6227B">
            <w:pPr>
              <w:spacing w:line="276" w:lineRule="auto"/>
              <w:jc w:val="center"/>
              <w:rPr>
                <w:ins w:id="5916" w:author="phuong vu" w:date="2018-11-16T12:46:00Z"/>
                <w:rPrChange w:id="5917" w:author="phuong vu" w:date="2018-11-16T12:46:00Z">
                  <w:rPr>
                    <w:ins w:id="5918" w:author="phuong vu" w:date="2018-11-16T12:46:00Z"/>
                    <w:b/>
                  </w:rPr>
                </w:rPrChange>
              </w:rPr>
              <w:pPrChange w:id="5919" w:author="phuong vu" w:date="2018-11-23T13:48:00Z">
                <w:pPr/>
              </w:pPrChange>
            </w:pPr>
          </w:p>
        </w:tc>
        <w:tc>
          <w:tcPr>
            <w:tcW w:w="838" w:type="dxa"/>
            <w:noWrap/>
            <w:vAlign w:val="center"/>
            <w:hideMark/>
            <w:tcPrChange w:id="5920" w:author="phuong vu" w:date="2018-11-23T13:38:00Z">
              <w:tcPr>
                <w:tcW w:w="809" w:type="dxa"/>
                <w:noWrap/>
                <w:hideMark/>
              </w:tcPr>
            </w:tcPrChange>
          </w:tcPr>
          <w:p w14:paraId="380B670A" w14:textId="52305EF4" w:rsidR="00CF0C7E" w:rsidRPr="00CF0C7E" w:rsidRDefault="00CF0C7E" w:rsidP="00E6227B">
            <w:pPr>
              <w:spacing w:line="276" w:lineRule="auto"/>
              <w:jc w:val="center"/>
              <w:rPr>
                <w:ins w:id="5921" w:author="phuong vu" w:date="2018-11-16T12:46:00Z"/>
                <w:rPrChange w:id="5922" w:author="phuong vu" w:date="2018-11-16T12:46:00Z">
                  <w:rPr>
                    <w:ins w:id="5923" w:author="phuong vu" w:date="2018-11-16T12:46:00Z"/>
                    <w:b/>
                  </w:rPr>
                </w:rPrChange>
              </w:rPr>
              <w:pPrChange w:id="5924" w:author="phuong vu" w:date="2018-11-23T13:48:00Z">
                <w:pPr/>
              </w:pPrChange>
            </w:pPr>
          </w:p>
        </w:tc>
        <w:tc>
          <w:tcPr>
            <w:tcW w:w="1414" w:type="dxa"/>
            <w:noWrap/>
            <w:vAlign w:val="center"/>
            <w:hideMark/>
            <w:tcPrChange w:id="5925" w:author="phuong vu" w:date="2018-11-23T13:38:00Z">
              <w:tcPr>
                <w:tcW w:w="1558" w:type="dxa"/>
                <w:noWrap/>
                <w:hideMark/>
              </w:tcPr>
            </w:tcPrChange>
          </w:tcPr>
          <w:p w14:paraId="287CCD9D" w14:textId="24B79B59" w:rsidR="00CF0C7E" w:rsidRPr="00CF0C7E" w:rsidRDefault="00CF0C7E" w:rsidP="00E6227B">
            <w:pPr>
              <w:spacing w:line="276" w:lineRule="auto"/>
              <w:jc w:val="center"/>
              <w:rPr>
                <w:ins w:id="5926" w:author="phuong vu" w:date="2018-11-16T12:46:00Z"/>
                <w:rPrChange w:id="5927" w:author="phuong vu" w:date="2018-11-16T12:46:00Z">
                  <w:rPr>
                    <w:ins w:id="5928" w:author="phuong vu" w:date="2018-11-16T12:46:00Z"/>
                    <w:b/>
                  </w:rPr>
                </w:rPrChange>
              </w:rPr>
              <w:pPrChange w:id="5929" w:author="phuong vu" w:date="2018-11-23T13:48:00Z">
                <w:pPr/>
              </w:pPrChange>
            </w:pPr>
          </w:p>
        </w:tc>
        <w:tc>
          <w:tcPr>
            <w:tcW w:w="1611" w:type="dxa"/>
            <w:noWrap/>
            <w:hideMark/>
            <w:tcPrChange w:id="5930" w:author="phuong vu" w:date="2018-11-23T13:38:00Z">
              <w:tcPr>
                <w:tcW w:w="2302" w:type="dxa"/>
                <w:noWrap/>
                <w:hideMark/>
              </w:tcPr>
            </w:tcPrChange>
          </w:tcPr>
          <w:p w14:paraId="56E8D7DA" w14:textId="77777777" w:rsidR="00CF0C7E" w:rsidRPr="00CF0C7E" w:rsidRDefault="00CF0C7E" w:rsidP="00E6227B">
            <w:pPr>
              <w:spacing w:line="276" w:lineRule="auto"/>
              <w:rPr>
                <w:ins w:id="5931" w:author="phuong vu" w:date="2018-11-16T12:46:00Z"/>
                <w:rPrChange w:id="5932" w:author="phuong vu" w:date="2018-11-16T12:46:00Z">
                  <w:rPr>
                    <w:ins w:id="5933" w:author="phuong vu" w:date="2018-11-16T12:46:00Z"/>
                    <w:b/>
                  </w:rPr>
                </w:rPrChange>
              </w:rPr>
              <w:pPrChange w:id="5934" w:author="phuong vu" w:date="2018-11-23T13:48:00Z">
                <w:pPr/>
              </w:pPrChange>
            </w:pPr>
            <w:ins w:id="5935" w:author="phuong vu" w:date="2018-11-16T12:46:00Z">
              <w:r w:rsidRPr="00CF0C7E">
                <w:rPr>
                  <w:rPrChange w:id="5936" w:author="phuong vu" w:date="2018-11-16T12:46:00Z">
                    <w:rPr>
                      <w:b/>
                    </w:rPr>
                  </w:rPrChange>
                </w:rPr>
                <w:t>Số lượng quần</w:t>
              </w:r>
            </w:ins>
          </w:p>
        </w:tc>
      </w:tr>
      <w:tr w:rsidR="00A94F02" w:rsidRPr="00CF0C7E" w14:paraId="3B9F2637" w14:textId="77777777" w:rsidTr="006B6330">
        <w:trPr>
          <w:trHeight w:val="300"/>
          <w:ins w:id="5937" w:author="phuong vu" w:date="2018-11-16T12:46:00Z"/>
          <w:trPrChange w:id="5938" w:author="phuong vu" w:date="2018-11-23T13:38:00Z">
            <w:trPr>
              <w:trHeight w:val="300"/>
            </w:trPr>
          </w:trPrChange>
        </w:trPr>
        <w:tc>
          <w:tcPr>
            <w:tcW w:w="708" w:type="dxa"/>
            <w:noWrap/>
            <w:hideMark/>
            <w:tcPrChange w:id="5939" w:author="phuong vu" w:date="2018-11-23T13:38:00Z">
              <w:tcPr>
                <w:tcW w:w="539" w:type="dxa"/>
                <w:noWrap/>
                <w:hideMark/>
              </w:tcPr>
            </w:tcPrChange>
          </w:tcPr>
          <w:p w14:paraId="4834D2B3" w14:textId="77777777" w:rsidR="00CF0C7E" w:rsidRPr="00CF0C7E" w:rsidRDefault="00CF0C7E" w:rsidP="00E6227B">
            <w:pPr>
              <w:spacing w:line="276" w:lineRule="auto"/>
              <w:rPr>
                <w:ins w:id="5940" w:author="phuong vu" w:date="2018-11-16T12:46:00Z"/>
                <w:rPrChange w:id="5941" w:author="phuong vu" w:date="2018-11-16T12:46:00Z">
                  <w:rPr>
                    <w:ins w:id="5942" w:author="phuong vu" w:date="2018-11-16T12:46:00Z"/>
                    <w:b/>
                  </w:rPr>
                </w:rPrChange>
              </w:rPr>
              <w:pPrChange w:id="5943" w:author="phuong vu" w:date="2018-11-23T13:48:00Z">
                <w:pPr/>
              </w:pPrChange>
            </w:pPr>
            <w:ins w:id="5944" w:author="phuong vu" w:date="2018-11-16T12:46:00Z">
              <w:r w:rsidRPr="00CF0C7E">
                <w:rPr>
                  <w:rPrChange w:id="5945" w:author="phuong vu" w:date="2018-11-16T12:46:00Z">
                    <w:rPr>
                      <w:b/>
                    </w:rPr>
                  </w:rPrChange>
                </w:rPr>
                <w:lastRenderedPageBreak/>
                <w:t>10</w:t>
              </w:r>
            </w:ins>
          </w:p>
        </w:tc>
        <w:tc>
          <w:tcPr>
            <w:tcW w:w="1863" w:type="dxa"/>
            <w:noWrap/>
            <w:hideMark/>
            <w:tcPrChange w:id="5946" w:author="phuong vu" w:date="2018-11-23T13:38:00Z">
              <w:tcPr>
                <w:tcW w:w="1296" w:type="dxa"/>
                <w:noWrap/>
                <w:hideMark/>
              </w:tcPr>
            </w:tcPrChange>
          </w:tcPr>
          <w:p w14:paraId="2D840780" w14:textId="77777777" w:rsidR="00CF0C7E" w:rsidRPr="00CF0C7E" w:rsidRDefault="00CF0C7E" w:rsidP="00E6227B">
            <w:pPr>
              <w:spacing w:line="276" w:lineRule="auto"/>
              <w:rPr>
                <w:ins w:id="5947" w:author="phuong vu" w:date="2018-11-16T12:46:00Z"/>
                <w:rPrChange w:id="5948" w:author="phuong vu" w:date="2018-11-16T12:46:00Z">
                  <w:rPr>
                    <w:ins w:id="5949" w:author="phuong vu" w:date="2018-11-16T12:46:00Z"/>
                    <w:b/>
                  </w:rPr>
                </w:rPrChange>
              </w:rPr>
              <w:pPrChange w:id="5950" w:author="phuong vu" w:date="2018-11-23T13:48:00Z">
                <w:pPr/>
              </w:pPrChange>
            </w:pPr>
            <w:ins w:id="5951" w:author="phuong vu" w:date="2018-11-16T12:46:00Z">
              <w:r w:rsidRPr="00CF0C7E">
                <w:rPr>
                  <w:rPrChange w:id="5952" w:author="phuong vu" w:date="2018-11-16T12:46:00Z">
                    <w:rPr>
                      <w:b/>
                    </w:rPr>
                  </w:rPrChange>
                </w:rPr>
                <w:t>note</w:t>
              </w:r>
            </w:ins>
          </w:p>
        </w:tc>
        <w:tc>
          <w:tcPr>
            <w:tcW w:w="1300" w:type="dxa"/>
            <w:noWrap/>
            <w:hideMark/>
            <w:tcPrChange w:id="5953" w:author="phuong vu" w:date="2018-11-23T13:38:00Z">
              <w:tcPr>
                <w:tcW w:w="1189" w:type="dxa"/>
                <w:noWrap/>
                <w:hideMark/>
              </w:tcPr>
            </w:tcPrChange>
          </w:tcPr>
          <w:p w14:paraId="3D20979C" w14:textId="77777777" w:rsidR="00CF0C7E" w:rsidRPr="00CF0C7E" w:rsidRDefault="00CF0C7E" w:rsidP="00E6227B">
            <w:pPr>
              <w:spacing w:line="276" w:lineRule="auto"/>
              <w:rPr>
                <w:ins w:id="5954" w:author="phuong vu" w:date="2018-11-16T12:46:00Z"/>
                <w:rPrChange w:id="5955" w:author="phuong vu" w:date="2018-11-16T12:46:00Z">
                  <w:rPr>
                    <w:ins w:id="5956" w:author="phuong vu" w:date="2018-11-16T12:46:00Z"/>
                    <w:b/>
                  </w:rPr>
                </w:rPrChange>
              </w:rPr>
              <w:pPrChange w:id="5957" w:author="phuong vu" w:date="2018-11-23T13:48:00Z">
                <w:pPr/>
              </w:pPrChange>
            </w:pPr>
            <w:ins w:id="5958" w:author="phuong vu" w:date="2018-11-16T12:46:00Z">
              <w:r w:rsidRPr="00CF0C7E">
                <w:rPr>
                  <w:rPrChange w:id="5959" w:author="phuong vu" w:date="2018-11-16T12:46:00Z">
                    <w:rPr>
                      <w:b/>
                    </w:rPr>
                  </w:rPrChange>
                </w:rPr>
                <w:t>character varying</w:t>
              </w:r>
            </w:ins>
          </w:p>
        </w:tc>
        <w:tc>
          <w:tcPr>
            <w:tcW w:w="991" w:type="dxa"/>
            <w:noWrap/>
            <w:vAlign w:val="center"/>
            <w:hideMark/>
            <w:tcPrChange w:id="5960" w:author="phuong vu" w:date="2018-11-23T13:38:00Z">
              <w:tcPr>
                <w:tcW w:w="1084" w:type="dxa"/>
                <w:noWrap/>
                <w:hideMark/>
              </w:tcPr>
            </w:tcPrChange>
          </w:tcPr>
          <w:p w14:paraId="26651AE8" w14:textId="77777777" w:rsidR="00CF0C7E" w:rsidRPr="00CF0C7E" w:rsidRDefault="00CF0C7E" w:rsidP="00E6227B">
            <w:pPr>
              <w:spacing w:line="276" w:lineRule="auto"/>
              <w:jc w:val="center"/>
              <w:rPr>
                <w:ins w:id="5961" w:author="phuong vu" w:date="2018-11-16T12:46:00Z"/>
                <w:rPrChange w:id="5962" w:author="phuong vu" w:date="2018-11-16T12:46:00Z">
                  <w:rPr>
                    <w:ins w:id="5963" w:author="phuong vu" w:date="2018-11-16T12:46:00Z"/>
                    <w:b/>
                  </w:rPr>
                </w:rPrChange>
              </w:rPr>
              <w:pPrChange w:id="5964" w:author="phuong vu" w:date="2018-11-23T13:48:00Z">
                <w:pPr/>
              </w:pPrChange>
            </w:pPr>
            <w:ins w:id="5965" w:author="phuong vu" w:date="2018-11-16T12:46:00Z">
              <w:r w:rsidRPr="00CF0C7E">
                <w:rPr>
                  <w:rPrChange w:id="5966" w:author="phuong vu" w:date="2018-11-16T12:46:00Z">
                    <w:rPr>
                      <w:b/>
                    </w:rPr>
                  </w:rPrChange>
                </w:rPr>
                <w:t>X</w:t>
              </w:r>
            </w:ins>
          </w:p>
        </w:tc>
        <w:tc>
          <w:tcPr>
            <w:tcW w:w="838" w:type="dxa"/>
            <w:noWrap/>
            <w:vAlign w:val="center"/>
            <w:hideMark/>
            <w:tcPrChange w:id="5967" w:author="phuong vu" w:date="2018-11-23T13:38:00Z">
              <w:tcPr>
                <w:tcW w:w="809" w:type="dxa"/>
                <w:noWrap/>
                <w:hideMark/>
              </w:tcPr>
            </w:tcPrChange>
          </w:tcPr>
          <w:p w14:paraId="0FC60AF4" w14:textId="32CF5D9B" w:rsidR="00CF0C7E" w:rsidRPr="00CF0C7E" w:rsidRDefault="00CF0C7E" w:rsidP="00E6227B">
            <w:pPr>
              <w:spacing w:line="276" w:lineRule="auto"/>
              <w:jc w:val="center"/>
              <w:rPr>
                <w:ins w:id="5968" w:author="phuong vu" w:date="2018-11-16T12:46:00Z"/>
                <w:rPrChange w:id="5969" w:author="phuong vu" w:date="2018-11-16T12:46:00Z">
                  <w:rPr>
                    <w:ins w:id="5970" w:author="phuong vu" w:date="2018-11-16T12:46:00Z"/>
                    <w:b/>
                  </w:rPr>
                </w:rPrChange>
              </w:rPr>
              <w:pPrChange w:id="5971" w:author="phuong vu" w:date="2018-11-23T13:48:00Z">
                <w:pPr/>
              </w:pPrChange>
            </w:pPr>
          </w:p>
        </w:tc>
        <w:tc>
          <w:tcPr>
            <w:tcW w:w="1414" w:type="dxa"/>
            <w:noWrap/>
            <w:vAlign w:val="center"/>
            <w:hideMark/>
            <w:tcPrChange w:id="5972" w:author="phuong vu" w:date="2018-11-23T13:38:00Z">
              <w:tcPr>
                <w:tcW w:w="1558" w:type="dxa"/>
                <w:noWrap/>
                <w:hideMark/>
              </w:tcPr>
            </w:tcPrChange>
          </w:tcPr>
          <w:p w14:paraId="3B9EEFDC" w14:textId="5846C698" w:rsidR="00CF0C7E" w:rsidRPr="00CF0C7E" w:rsidRDefault="00CF0C7E" w:rsidP="00E6227B">
            <w:pPr>
              <w:spacing w:line="276" w:lineRule="auto"/>
              <w:jc w:val="center"/>
              <w:rPr>
                <w:ins w:id="5973" w:author="phuong vu" w:date="2018-11-16T12:46:00Z"/>
                <w:rPrChange w:id="5974" w:author="phuong vu" w:date="2018-11-16T12:46:00Z">
                  <w:rPr>
                    <w:ins w:id="5975" w:author="phuong vu" w:date="2018-11-16T12:46:00Z"/>
                    <w:b/>
                  </w:rPr>
                </w:rPrChange>
              </w:rPr>
              <w:pPrChange w:id="5976" w:author="phuong vu" w:date="2018-11-23T13:48:00Z">
                <w:pPr/>
              </w:pPrChange>
            </w:pPr>
          </w:p>
        </w:tc>
        <w:tc>
          <w:tcPr>
            <w:tcW w:w="1611" w:type="dxa"/>
            <w:noWrap/>
            <w:hideMark/>
            <w:tcPrChange w:id="5977" w:author="phuong vu" w:date="2018-11-23T13:38:00Z">
              <w:tcPr>
                <w:tcW w:w="2302" w:type="dxa"/>
                <w:noWrap/>
                <w:hideMark/>
              </w:tcPr>
            </w:tcPrChange>
          </w:tcPr>
          <w:p w14:paraId="5B648DC2" w14:textId="77777777" w:rsidR="00CF0C7E" w:rsidRPr="00CF0C7E" w:rsidRDefault="00CF0C7E" w:rsidP="00E6227B">
            <w:pPr>
              <w:spacing w:line="276" w:lineRule="auto"/>
              <w:rPr>
                <w:ins w:id="5978" w:author="phuong vu" w:date="2018-11-16T12:46:00Z"/>
                <w:rPrChange w:id="5979" w:author="phuong vu" w:date="2018-11-16T12:46:00Z">
                  <w:rPr>
                    <w:ins w:id="5980" w:author="phuong vu" w:date="2018-11-16T12:46:00Z"/>
                    <w:b/>
                  </w:rPr>
                </w:rPrChange>
              </w:rPr>
              <w:pPrChange w:id="5981" w:author="phuong vu" w:date="2018-11-23T13:48:00Z">
                <w:pPr/>
              </w:pPrChange>
            </w:pPr>
            <w:ins w:id="5982" w:author="phuong vu" w:date="2018-11-16T12:46:00Z">
              <w:r w:rsidRPr="00CF0C7E">
                <w:rPr>
                  <w:rPrChange w:id="5983" w:author="phuong vu" w:date="2018-11-16T12:46:00Z">
                    <w:rPr>
                      <w:b/>
                    </w:rPr>
                  </w:rPrChange>
                </w:rPr>
                <w:t>Ghi chú</w:t>
              </w:r>
            </w:ins>
          </w:p>
        </w:tc>
      </w:tr>
      <w:tr w:rsidR="00A94F02" w:rsidRPr="00CF0C7E" w14:paraId="6B9CC0C2" w14:textId="77777777" w:rsidTr="006B6330">
        <w:trPr>
          <w:trHeight w:val="300"/>
          <w:ins w:id="5984" w:author="phuong vu" w:date="2018-11-16T12:46:00Z"/>
          <w:trPrChange w:id="5985" w:author="phuong vu" w:date="2018-11-23T13:38:00Z">
            <w:trPr>
              <w:trHeight w:val="300"/>
            </w:trPr>
          </w:trPrChange>
        </w:trPr>
        <w:tc>
          <w:tcPr>
            <w:tcW w:w="708" w:type="dxa"/>
            <w:noWrap/>
            <w:hideMark/>
            <w:tcPrChange w:id="5986" w:author="phuong vu" w:date="2018-11-23T13:38:00Z">
              <w:tcPr>
                <w:tcW w:w="539" w:type="dxa"/>
                <w:noWrap/>
                <w:hideMark/>
              </w:tcPr>
            </w:tcPrChange>
          </w:tcPr>
          <w:p w14:paraId="7C9AA222" w14:textId="60E3F558" w:rsidR="00CF0C7E" w:rsidRPr="00E6227B" w:rsidRDefault="00E6227B" w:rsidP="00E6227B">
            <w:pPr>
              <w:spacing w:line="276" w:lineRule="auto"/>
              <w:rPr>
                <w:ins w:id="5987" w:author="phuong vu" w:date="2018-11-16T12:46:00Z"/>
                <w:lang w:val="en-US"/>
                <w:rPrChange w:id="5988" w:author="phuong vu" w:date="2018-11-23T13:52:00Z">
                  <w:rPr>
                    <w:ins w:id="5989" w:author="phuong vu" w:date="2018-11-16T12:46:00Z"/>
                    <w:b/>
                  </w:rPr>
                </w:rPrChange>
              </w:rPr>
              <w:pPrChange w:id="5990" w:author="phuong vu" w:date="2018-11-23T13:48:00Z">
                <w:pPr/>
              </w:pPrChange>
            </w:pPr>
            <w:ins w:id="5991" w:author="phuong vu" w:date="2018-11-23T13:52:00Z">
              <w:r>
                <w:rPr>
                  <w:lang w:val="en-US"/>
                </w:rPr>
                <w:t>11</w:t>
              </w:r>
            </w:ins>
          </w:p>
        </w:tc>
        <w:tc>
          <w:tcPr>
            <w:tcW w:w="1863" w:type="dxa"/>
            <w:noWrap/>
            <w:hideMark/>
            <w:tcPrChange w:id="5992" w:author="phuong vu" w:date="2018-11-23T13:38:00Z">
              <w:tcPr>
                <w:tcW w:w="1296" w:type="dxa"/>
                <w:noWrap/>
                <w:hideMark/>
              </w:tcPr>
            </w:tcPrChange>
          </w:tcPr>
          <w:p w14:paraId="534AE5D1" w14:textId="77777777" w:rsidR="00CF0C7E" w:rsidRPr="00CF0C7E" w:rsidRDefault="00CF0C7E" w:rsidP="00E6227B">
            <w:pPr>
              <w:spacing w:line="276" w:lineRule="auto"/>
              <w:rPr>
                <w:ins w:id="5993" w:author="phuong vu" w:date="2018-11-16T12:46:00Z"/>
                <w:rPrChange w:id="5994" w:author="phuong vu" w:date="2018-11-16T12:46:00Z">
                  <w:rPr>
                    <w:ins w:id="5995" w:author="phuong vu" w:date="2018-11-16T12:46:00Z"/>
                    <w:b/>
                  </w:rPr>
                </w:rPrChange>
              </w:rPr>
              <w:pPrChange w:id="5996" w:author="phuong vu" w:date="2018-11-23T13:48:00Z">
                <w:pPr/>
              </w:pPrChange>
            </w:pPr>
            <w:ins w:id="5997" w:author="phuong vu" w:date="2018-11-16T12:46:00Z">
              <w:r w:rsidRPr="00CF0C7E">
                <w:rPr>
                  <w:rPrChange w:id="5998" w:author="phuong vu" w:date="2018-11-16T12:46:00Z">
                    <w:rPr>
                      <w:b/>
                    </w:rPr>
                  </w:rPrChange>
                </w:rPr>
                <w:t>unit_price</w:t>
              </w:r>
            </w:ins>
          </w:p>
        </w:tc>
        <w:tc>
          <w:tcPr>
            <w:tcW w:w="1300" w:type="dxa"/>
            <w:noWrap/>
            <w:hideMark/>
            <w:tcPrChange w:id="5999" w:author="phuong vu" w:date="2018-11-23T13:38:00Z">
              <w:tcPr>
                <w:tcW w:w="1189" w:type="dxa"/>
                <w:noWrap/>
                <w:hideMark/>
              </w:tcPr>
            </w:tcPrChange>
          </w:tcPr>
          <w:p w14:paraId="7B5F5951" w14:textId="77777777" w:rsidR="00CF0C7E" w:rsidRPr="00CF0C7E" w:rsidRDefault="00CF0C7E" w:rsidP="00E6227B">
            <w:pPr>
              <w:spacing w:line="276" w:lineRule="auto"/>
              <w:rPr>
                <w:ins w:id="6000" w:author="phuong vu" w:date="2018-11-16T12:46:00Z"/>
                <w:rPrChange w:id="6001" w:author="phuong vu" w:date="2018-11-16T12:46:00Z">
                  <w:rPr>
                    <w:ins w:id="6002" w:author="phuong vu" w:date="2018-11-16T12:46:00Z"/>
                    <w:b/>
                  </w:rPr>
                </w:rPrChange>
              </w:rPr>
              <w:pPrChange w:id="6003" w:author="phuong vu" w:date="2018-11-23T13:48:00Z">
                <w:pPr/>
              </w:pPrChange>
            </w:pPr>
            <w:ins w:id="6004" w:author="phuong vu" w:date="2018-11-16T12:46:00Z">
              <w:r w:rsidRPr="00CF0C7E">
                <w:rPr>
                  <w:rPrChange w:id="6005" w:author="phuong vu" w:date="2018-11-16T12:46:00Z">
                    <w:rPr>
                      <w:b/>
                    </w:rPr>
                  </w:rPrChange>
                </w:rPr>
                <w:t>numeric</w:t>
              </w:r>
            </w:ins>
          </w:p>
        </w:tc>
        <w:tc>
          <w:tcPr>
            <w:tcW w:w="991" w:type="dxa"/>
            <w:noWrap/>
            <w:vAlign w:val="center"/>
            <w:hideMark/>
            <w:tcPrChange w:id="6006" w:author="phuong vu" w:date="2018-11-23T13:38:00Z">
              <w:tcPr>
                <w:tcW w:w="1084" w:type="dxa"/>
                <w:noWrap/>
                <w:hideMark/>
              </w:tcPr>
            </w:tcPrChange>
          </w:tcPr>
          <w:p w14:paraId="13F262D4" w14:textId="2DCFC658" w:rsidR="00CF0C7E" w:rsidRPr="00CF0C7E" w:rsidRDefault="00CF0C7E" w:rsidP="00E6227B">
            <w:pPr>
              <w:spacing w:line="276" w:lineRule="auto"/>
              <w:jc w:val="center"/>
              <w:rPr>
                <w:ins w:id="6007" w:author="phuong vu" w:date="2018-11-16T12:46:00Z"/>
                <w:rPrChange w:id="6008" w:author="phuong vu" w:date="2018-11-16T12:46:00Z">
                  <w:rPr>
                    <w:ins w:id="6009" w:author="phuong vu" w:date="2018-11-16T12:46:00Z"/>
                    <w:b/>
                  </w:rPr>
                </w:rPrChange>
              </w:rPr>
              <w:pPrChange w:id="6010" w:author="phuong vu" w:date="2018-11-23T13:48:00Z">
                <w:pPr/>
              </w:pPrChange>
            </w:pPr>
          </w:p>
        </w:tc>
        <w:tc>
          <w:tcPr>
            <w:tcW w:w="838" w:type="dxa"/>
            <w:noWrap/>
            <w:vAlign w:val="center"/>
            <w:hideMark/>
            <w:tcPrChange w:id="6011" w:author="phuong vu" w:date="2018-11-23T13:38:00Z">
              <w:tcPr>
                <w:tcW w:w="809" w:type="dxa"/>
                <w:noWrap/>
                <w:hideMark/>
              </w:tcPr>
            </w:tcPrChange>
          </w:tcPr>
          <w:p w14:paraId="54C60FCB" w14:textId="16F8F124" w:rsidR="00CF0C7E" w:rsidRPr="00CF0C7E" w:rsidRDefault="00CF0C7E" w:rsidP="00E6227B">
            <w:pPr>
              <w:spacing w:line="276" w:lineRule="auto"/>
              <w:jc w:val="center"/>
              <w:rPr>
                <w:ins w:id="6012" w:author="phuong vu" w:date="2018-11-16T12:46:00Z"/>
                <w:rPrChange w:id="6013" w:author="phuong vu" w:date="2018-11-16T12:46:00Z">
                  <w:rPr>
                    <w:ins w:id="6014" w:author="phuong vu" w:date="2018-11-16T12:46:00Z"/>
                    <w:b/>
                  </w:rPr>
                </w:rPrChange>
              </w:rPr>
              <w:pPrChange w:id="6015" w:author="phuong vu" w:date="2018-11-23T13:48:00Z">
                <w:pPr/>
              </w:pPrChange>
            </w:pPr>
          </w:p>
        </w:tc>
        <w:tc>
          <w:tcPr>
            <w:tcW w:w="1414" w:type="dxa"/>
            <w:noWrap/>
            <w:vAlign w:val="center"/>
            <w:hideMark/>
            <w:tcPrChange w:id="6016" w:author="phuong vu" w:date="2018-11-23T13:38:00Z">
              <w:tcPr>
                <w:tcW w:w="1558" w:type="dxa"/>
                <w:noWrap/>
                <w:hideMark/>
              </w:tcPr>
            </w:tcPrChange>
          </w:tcPr>
          <w:p w14:paraId="4D58C21A" w14:textId="77777777" w:rsidR="00CF0C7E" w:rsidRPr="00CF0C7E" w:rsidRDefault="00CF0C7E" w:rsidP="00E6227B">
            <w:pPr>
              <w:spacing w:line="276" w:lineRule="auto"/>
              <w:jc w:val="center"/>
              <w:rPr>
                <w:ins w:id="6017" w:author="phuong vu" w:date="2018-11-16T12:46:00Z"/>
                <w:rPrChange w:id="6018" w:author="phuong vu" w:date="2018-11-16T12:46:00Z">
                  <w:rPr>
                    <w:ins w:id="6019" w:author="phuong vu" w:date="2018-11-16T12:46:00Z"/>
                    <w:b/>
                  </w:rPr>
                </w:rPrChange>
              </w:rPr>
              <w:pPrChange w:id="6020" w:author="phuong vu" w:date="2018-11-23T13:48:00Z">
                <w:pPr/>
              </w:pPrChange>
            </w:pPr>
            <w:ins w:id="6021" w:author="phuong vu" w:date="2018-11-16T12:46:00Z">
              <w:r w:rsidRPr="00CF0C7E">
                <w:rPr>
                  <w:rPrChange w:id="6022" w:author="phuong vu" w:date="2018-11-16T12:46:00Z">
                    <w:rPr>
                      <w:b/>
                    </w:rPr>
                  </w:rPrChange>
                </w:rPr>
                <w:t>X</w:t>
              </w:r>
            </w:ins>
          </w:p>
        </w:tc>
        <w:tc>
          <w:tcPr>
            <w:tcW w:w="1611" w:type="dxa"/>
            <w:noWrap/>
            <w:hideMark/>
            <w:tcPrChange w:id="6023" w:author="phuong vu" w:date="2018-11-23T13:38:00Z">
              <w:tcPr>
                <w:tcW w:w="2302" w:type="dxa"/>
                <w:noWrap/>
                <w:hideMark/>
              </w:tcPr>
            </w:tcPrChange>
          </w:tcPr>
          <w:p w14:paraId="611B33BD" w14:textId="24231A34" w:rsidR="00CF0C7E" w:rsidRPr="00CF0C7E" w:rsidRDefault="00CF0C7E" w:rsidP="00E6227B">
            <w:pPr>
              <w:keepNext/>
              <w:spacing w:line="276" w:lineRule="auto"/>
              <w:rPr>
                <w:ins w:id="6024" w:author="phuong vu" w:date="2018-11-16T12:46:00Z"/>
                <w:rPrChange w:id="6025" w:author="phuong vu" w:date="2018-11-16T12:46:00Z">
                  <w:rPr>
                    <w:ins w:id="6026" w:author="phuong vu" w:date="2018-11-16T12:46:00Z"/>
                    <w:b/>
                  </w:rPr>
                </w:rPrChange>
              </w:rPr>
              <w:pPrChange w:id="6027" w:author="phuong vu" w:date="2018-11-23T13:48:00Z">
                <w:pPr/>
              </w:pPrChange>
            </w:pPr>
            <w:ins w:id="6028" w:author="phuong vu" w:date="2018-11-16T12:46:00Z">
              <w:r w:rsidRPr="00CF0C7E">
                <w:rPr>
                  <w:rPrChange w:id="6029" w:author="phuong vu" w:date="2018-11-16T12:46:00Z">
                    <w:rPr>
                      <w:b/>
                    </w:rPr>
                  </w:rPrChange>
                </w:rPr>
                <w:t>ID đơn giá</w:t>
              </w:r>
            </w:ins>
          </w:p>
        </w:tc>
      </w:tr>
    </w:tbl>
    <w:p w14:paraId="3E7A1491" w14:textId="7BB7DF70" w:rsidR="00CF0C7E" w:rsidRPr="007C43D0" w:rsidRDefault="007C43D0" w:rsidP="00E6227B">
      <w:pPr>
        <w:pStyle w:val="Caption"/>
        <w:spacing w:line="276" w:lineRule="auto"/>
        <w:rPr>
          <w:ins w:id="6030" w:author="phuong vu" w:date="2018-11-16T12:35:00Z"/>
          <w:b/>
          <w:lang w:val="en-US"/>
          <w:rPrChange w:id="6031" w:author="phuong vu" w:date="2018-11-23T12:01:00Z">
            <w:rPr>
              <w:ins w:id="6032" w:author="phuong vu" w:date="2018-11-16T12:35:00Z"/>
              <w:b/>
              <w:lang w:val="en-US"/>
            </w:rPr>
          </w:rPrChange>
        </w:rPr>
        <w:pPrChange w:id="6033" w:author="phuong vu" w:date="2018-11-23T13:48:00Z">
          <w:pPr/>
        </w:pPrChange>
      </w:pPr>
      <w:ins w:id="6034" w:author="phuong vu" w:date="2018-11-23T12:01:00Z">
        <w:r>
          <w:t xml:space="preserve">Bảng </w:t>
        </w:r>
      </w:ins>
      <w:ins w:id="6035" w:author="phuong vu" w:date="2018-11-23T15:14:00Z">
        <w:r w:rsidR="00E95F1B">
          <w:fldChar w:fldCharType="begin"/>
        </w:r>
        <w:r w:rsidR="00E95F1B">
          <w:instrText xml:space="preserve"> STYLEREF 1 \s </w:instrText>
        </w:r>
      </w:ins>
      <w:r w:rsidR="00E95F1B">
        <w:fldChar w:fldCharType="separate"/>
      </w:r>
      <w:r w:rsidR="00E95F1B">
        <w:rPr>
          <w:noProof/>
        </w:rPr>
        <w:t>3</w:t>
      </w:r>
      <w:ins w:id="6036" w:author="phuong vu" w:date="2018-11-23T15:14:00Z">
        <w:r w:rsidR="00E95F1B">
          <w:fldChar w:fldCharType="end"/>
        </w:r>
        <w:r w:rsidR="00E95F1B">
          <w:t>.</w:t>
        </w:r>
        <w:r w:rsidR="00E95F1B">
          <w:fldChar w:fldCharType="begin"/>
        </w:r>
        <w:r w:rsidR="00E95F1B">
          <w:instrText xml:space="preserve"> SEQ Bảng \* ARABIC \s 1 </w:instrText>
        </w:r>
      </w:ins>
      <w:r w:rsidR="00E95F1B">
        <w:fldChar w:fldCharType="separate"/>
      </w:r>
      <w:ins w:id="6037" w:author="phuong vu" w:date="2018-11-23T15:14:00Z">
        <w:r w:rsidR="00E95F1B">
          <w:rPr>
            <w:noProof/>
          </w:rPr>
          <w:t>3</w:t>
        </w:r>
        <w:r w:rsidR="00E95F1B">
          <w:fldChar w:fldCharType="end"/>
        </w:r>
      </w:ins>
      <w:ins w:id="6038" w:author="phuong vu" w:date="2018-11-23T12:01:00Z">
        <w:r>
          <w:rPr>
            <w:lang w:val="en-US"/>
          </w:rPr>
          <w:t xml:space="preserve"> </w:t>
        </w:r>
      </w:ins>
      <w:ins w:id="6039" w:author="phuong vu" w:date="2018-11-23T12:02:00Z">
        <w:r>
          <w:rPr>
            <w:lang w:val="en-US"/>
          </w:rPr>
          <w:t>Bảng dữ liệu chi tiết hóa đơn</w:t>
        </w:r>
      </w:ins>
    </w:p>
    <w:p w14:paraId="2CDB1376" w14:textId="6B865DF2" w:rsidR="001856AA" w:rsidRPr="001856AA" w:rsidRDefault="001856AA" w:rsidP="00E6227B">
      <w:pPr>
        <w:spacing w:line="276" w:lineRule="auto"/>
        <w:rPr>
          <w:ins w:id="6040" w:author="phuong vu" w:date="2018-11-16T12:48:00Z"/>
          <w:b/>
        </w:rPr>
        <w:pPrChange w:id="6041" w:author="phuong vu" w:date="2018-11-23T13:48:00Z">
          <w:pPr/>
        </w:pPrChange>
      </w:pPr>
      <w:ins w:id="6042" w:author="phuong vu" w:date="2018-11-16T12:48:00Z">
        <w:r>
          <w:rPr>
            <w:b/>
            <w:lang w:val="en-US"/>
          </w:rPr>
          <w:t xml:space="preserve">BẢNG </w:t>
        </w:r>
        <w:r w:rsidRPr="001856AA">
          <w:rPr>
            <w:b/>
          </w:rPr>
          <w:t>BRANCH</w:t>
        </w:r>
      </w:ins>
    </w:p>
    <w:tbl>
      <w:tblPr>
        <w:tblStyle w:val="TableGrid"/>
        <w:tblW w:w="8725" w:type="dxa"/>
        <w:tblLook w:val="04A0" w:firstRow="1" w:lastRow="0" w:firstColumn="1" w:lastColumn="0" w:noHBand="0" w:noVBand="1"/>
        <w:tblPrChange w:id="6043" w:author="phuong vu" w:date="2018-11-23T13:38:00Z">
          <w:tblPr>
            <w:tblStyle w:val="TableGrid"/>
            <w:tblW w:w="8905" w:type="dxa"/>
            <w:tblLook w:val="04A0" w:firstRow="1" w:lastRow="0" w:firstColumn="1" w:lastColumn="0" w:noHBand="0" w:noVBand="1"/>
          </w:tblPr>
        </w:tblPrChange>
      </w:tblPr>
      <w:tblGrid>
        <w:gridCol w:w="708"/>
        <w:gridCol w:w="1689"/>
        <w:gridCol w:w="1300"/>
        <w:gridCol w:w="1098"/>
        <w:gridCol w:w="838"/>
        <w:gridCol w:w="823"/>
        <w:gridCol w:w="2269"/>
        <w:tblGridChange w:id="6044">
          <w:tblGrid>
            <w:gridCol w:w="708"/>
            <w:gridCol w:w="1689"/>
            <w:gridCol w:w="1300"/>
            <w:gridCol w:w="1098"/>
            <w:gridCol w:w="838"/>
            <w:gridCol w:w="823"/>
            <w:gridCol w:w="3225"/>
          </w:tblGrid>
        </w:tblGridChange>
      </w:tblGrid>
      <w:tr w:rsidR="001856AA" w:rsidRPr="001856AA" w14:paraId="0697B372" w14:textId="77777777" w:rsidTr="006B6330">
        <w:trPr>
          <w:trHeight w:val="300"/>
          <w:ins w:id="6045" w:author="phuong vu" w:date="2018-11-16T12:54:00Z"/>
          <w:trPrChange w:id="6046" w:author="phuong vu" w:date="2018-11-23T13:38:00Z">
            <w:trPr>
              <w:trHeight w:val="300"/>
            </w:trPr>
          </w:trPrChange>
        </w:trPr>
        <w:tc>
          <w:tcPr>
            <w:tcW w:w="708" w:type="dxa"/>
            <w:noWrap/>
            <w:vAlign w:val="center"/>
            <w:hideMark/>
            <w:tcPrChange w:id="6047" w:author="phuong vu" w:date="2018-11-23T13:38:00Z">
              <w:tcPr>
                <w:tcW w:w="544" w:type="dxa"/>
                <w:noWrap/>
                <w:hideMark/>
              </w:tcPr>
            </w:tcPrChange>
          </w:tcPr>
          <w:p w14:paraId="3BA0ABD5" w14:textId="77777777" w:rsidR="001856AA" w:rsidRPr="001856AA" w:rsidRDefault="001856AA" w:rsidP="00E6227B">
            <w:pPr>
              <w:spacing w:line="276" w:lineRule="auto"/>
              <w:jc w:val="center"/>
              <w:rPr>
                <w:ins w:id="6048" w:author="phuong vu" w:date="2018-11-16T12:54:00Z"/>
                <w:b/>
                <w:bCs/>
              </w:rPr>
              <w:pPrChange w:id="6049" w:author="phuong vu" w:date="2018-11-23T13:48:00Z">
                <w:pPr/>
              </w:pPrChange>
            </w:pPr>
            <w:ins w:id="6050" w:author="phuong vu" w:date="2018-11-16T12:54:00Z">
              <w:r w:rsidRPr="001856AA">
                <w:rPr>
                  <w:b/>
                  <w:bCs/>
                  <w:lang w:val="da-DK"/>
                </w:rPr>
                <w:t>STT</w:t>
              </w:r>
            </w:ins>
          </w:p>
        </w:tc>
        <w:tc>
          <w:tcPr>
            <w:tcW w:w="1689" w:type="dxa"/>
            <w:noWrap/>
            <w:vAlign w:val="center"/>
            <w:hideMark/>
            <w:tcPrChange w:id="6051" w:author="phuong vu" w:date="2018-11-23T13:38:00Z">
              <w:tcPr>
                <w:tcW w:w="1197" w:type="dxa"/>
                <w:noWrap/>
                <w:hideMark/>
              </w:tcPr>
            </w:tcPrChange>
          </w:tcPr>
          <w:p w14:paraId="1DECD589" w14:textId="77777777" w:rsidR="001856AA" w:rsidRPr="001856AA" w:rsidRDefault="001856AA" w:rsidP="00E6227B">
            <w:pPr>
              <w:spacing w:line="276" w:lineRule="auto"/>
              <w:jc w:val="center"/>
              <w:rPr>
                <w:ins w:id="6052" w:author="phuong vu" w:date="2018-11-16T12:54:00Z"/>
                <w:b/>
                <w:bCs/>
              </w:rPr>
              <w:pPrChange w:id="6053" w:author="phuong vu" w:date="2018-11-23T13:48:00Z">
                <w:pPr/>
              </w:pPrChange>
            </w:pPr>
            <w:ins w:id="6054" w:author="phuong vu" w:date="2018-11-16T12:54:00Z">
              <w:r w:rsidRPr="001856AA">
                <w:rPr>
                  <w:b/>
                  <w:bCs/>
                  <w:lang w:val="da-DK"/>
                </w:rPr>
                <w:t>Tên trường</w:t>
              </w:r>
            </w:ins>
          </w:p>
        </w:tc>
        <w:tc>
          <w:tcPr>
            <w:tcW w:w="1300" w:type="dxa"/>
            <w:noWrap/>
            <w:vAlign w:val="center"/>
            <w:hideMark/>
            <w:tcPrChange w:id="6055" w:author="phuong vu" w:date="2018-11-23T13:38:00Z">
              <w:tcPr>
                <w:tcW w:w="1205" w:type="dxa"/>
                <w:noWrap/>
                <w:hideMark/>
              </w:tcPr>
            </w:tcPrChange>
          </w:tcPr>
          <w:p w14:paraId="21C8A35E" w14:textId="77777777" w:rsidR="001856AA" w:rsidRPr="001856AA" w:rsidRDefault="001856AA" w:rsidP="00E6227B">
            <w:pPr>
              <w:spacing w:line="276" w:lineRule="auto"/>
              <w:jc w:val="center"/>
              <w:rPr>
                <w:ins w:id="6056" w:author="phuong vu" w:date="2018-11-16T12:54:00Z"/>
                <w:b/>
                <w:bCs/>
              </w:rPr>
              <w:pPrChange w:id="6057" w:author="phuong vu" w:date="2018-11-23T13:48:00Z">
                <w:pPr/>
              </w:pPrChange>
            </w:pPr>
            <w:ins w:id="6058" w:author="phuong vu" w:date="2018-11-16T12:54:00Z">
              <w:r w:rsidRPr="001856AA">
                <w:rPr>
                  <w:b/>
                  <w:bCs/>
                  <w:lang w:val="da-DK"/>
                </w:rPr>
                <w:t>Kiểu</w:t>
              </w:r>
            </w:ins>
          </w:p>
        </w:tc>
        <w:tc>
          <w:tcPr>
            <w:tcW w:w="1098" w:type="dxa"/>
            <w:noWrap/>
            <w:vAlign w:val="center"/>
            <w:hideMark/>
            <w:tcPrChange w:id="6059" w:author="phuong vu" w:date="2018-11-23T13:38:00Z">
              <w:tcPr>
                <w:tcW w:w="1098" w:type="dxa"/>
                <w:noWrap/>
                <w:hideMark/>
              </w:tcPr>
            </w:tcPrChange>
          </w:tcPr>
          <w:p w14:paraId="29300246" w14:textId="77777777" w:rsidR="001856AA" w:rsidRPr="001856AA" w:rsidRDefault="001856AA" w:rsidP="00E6227B">
            <w:pPr>
              <w:spacing w:line="276" w:lineRule="auto"/>
              <w:jc w:val="center"/>
              <w:rPr>
                <w:ins w:id="6060" w:author="phuong vu" w:date="2018-11-16T12:54:00Z"/>
                <w:b/>
                <w:bCs/>
              </w:rPr>
              <w:pPrChange w:id="6061" w:author="phuong vu" w:date="2018-11-23T13:48:00Z">
                <w:pPr/>
              </w:pPrChange>
            </w:pPr>
            <w:ins w:id="6062" w:author="phuong vu" w:date="2018-11-16T12:54:00Z">
              <w:r w:rsidRPr="001856AA">
                <w:rPr>
                  <w:b/>
                  <w:bCs/>
                  <w:lang w:val="da-DK"/>
                </w:rPr>
                <w:t>Chấp nhận Null</w:t>
              </w:r>
            </w:ins>
          </w:p>
        </w:tc>
        <w:tc>
          <w:tcPr>
            <w:tcW w:w="838" w:type="dxa"/>
            <w:noWrap/>
            <w:vAlign w:val="center"/>
            <w:hideMark/>
            <w:tcPrChange w:id="6063" w:author="phuong vu" w:date="2018-11-23T13:38:00Z">
              <w:tcPr>
                <w:tcW w:w="818" w:type="dxa"/>
                <w:noWrap/>
                <w:hideMark/>
              </w:tcPr>
            </w:tcPrChange>
          </w:tcPr>
          <w:p w14:paraId="31D408F4" w14:textId="77777777" w:rsidR="001856AA" w:rsidRPr="001856AA" w:rsidRDefault="001856AA" w:rsidP="00E6227B">
            <w:pPr>
              <w:spacing w:line="276" w:lineRule="auto"/>
              <w:jc w:val="center"/>
              <w:rPr>
                <w:ins w:id="6064" w:author="phuong vu" w:date="2018-11-16T12:54:00Z"/>
                <w:b/>
                <w:bCs/>
              </w:rPr>
              <w:pPrChange w:id="6065" w:author="phuong vu" w:date="2018-11-23T13:48:00Z">
                <w:pPr/>
              </w:pPrChange>
            </w:pPr>
            <w:ins w:id="6066" w:author="phuong vu" w:date="2018-11-16T12:54:00Z">
              <w:r w:rsidRPr="001856AA">
                <w:rPr>
                  <w:b/>
                  <w:bCs/>
                  <w:lang w:val="da-DK"/>
                </w:rPr>
                <w:t>Khóa chính</w:t>
              </w:r>
            </w:ins>
          </w:p>
        </w:tc>
        <w:tc>
          <w:tcPr>
            <w:tcW w:w="823" w:type="dxa"/>
            <w:noWrap/>
            <w:vAlign w:val="center"/>
            <w:hideMark/>
            <w:tcPrChange w:id="6067" w:author="phuong vu" w:date="2018-11-23T13:38:00Z">
              <w:tcPr>
                <w:tcW w:w="818" w:type="dxa"/>
                <w:noWrap/>
                <w:hideMark/>
              </w:tcPr>
            </w:tcPrChange>
          </w:tcPr>
          <w:p w14:paraId="2E684418" w14:textId="77777777" w:rsidR="001856AA" w:rsidRPr="001856AA" w:rsidRDefault="001856AA" w:rsidP="00E6227B">
            <w:pPr>
              <w:spacing w:line="276" w:lineRule="auto"/>
              <w:jc w:val="center"/>
              <w:rPr>
                <w:ins w:id="6068" w:author="phuong vu" w:date="2018-11-16T12:54:00Z"/>
                <w:b/>
                <w:bCs/>
              </w:rPr>
              <w:pPrChange w:id="6069" w:author="phuong vu" w:date="2018-11-23T13:48:00Z">
                <w:pPr/>
              </w:pPrChange>
            </w:pPr>
            <w:ins w:id="6070" w:author="phuong vu" w:date="2018-11-16T12:54:00Z">
              <w:r w:rsidRPr="001856AA">
                <w:rPr>
                  <w:b/>
                  <w:bCs/>
                  <w:lang w:val="da-DK"/>
                </w:rPr>
                <w:t>Khóa ngoại</w:t>
              </w:r>
            </w:ins>
          </w:p>
        </w:tc>
        <w:tc>
          <w:tcPr>
            <w:tcW w:w="2269" w:type="dxa"/>
            <w:noWrap/>
            <w:vAlign w:val="center"/>
            <w:hideMark/>
            <w:tcPrChange w:id="6071" w:author="phuong vu" w:date="2018-11-23T13:38:00Z">
              <w:tcPr>
                <w:tcW w:w="3225" w:type="dxa"/>
                <w:noWrap/>
                <w:hideMark/>
              </w:tcPr>
            </w:tcPrChange>
          </w:tcPr>
          <w:p w14:paraId="7109232F" w14:textId="77777777" w:rsidR="001856AA" w:rsidRPr="001856AA" w:rsidRDefault="001856AA" w:rsidP="00E6227B">
            <w:pPr>
              <w:spacing w:line="276" w:lineRule="auto"/>
              <w:ind w:right="226"/>
              <w:jc w:val="center"/>
              <w:rPr>
                <w:ins w:id="6072" w:author="phuong vu" w:date="2018-11-16T12:54:00Z"/>
                <w:b/>
                <w:bCs/>
              </w:rPr>
              <w:pPrChange w:id="6073" w:author="phuong vu" w:date="2018-11-23T13:48:00Z">
                <w:pPr/>
              </w:pPrChange>
            </w:pPr>
            <w:ins w:id="6074" w:author="phuong vu" w:date="2018-11-16T12:54:00Z">
              <w:r w:rsidRPr="001856AA">
                <w:rPr>
                  <w:b/>
                  <w:bCs/>
                  <w:lang w:val="da-DK"/>
                </w:rPr>
                <w:t>Mô tả</w:t>
              </w:r>
            </w:ins>
          </w:p>
        </w:tc>
      </w:tr>
      <w:tr w:rsidR="001856AA" w:rsidRPr="001856AA" w14:paraId="364CCC08" w14:textId="77777777" w:rsidTr="006B6330">
        <w:trPr>
          <w:trHeight w:val="300"/>
          <w:ins w:id="6075" w:author="phuong vu" w:date="2018-11-16T12:54:00Z"/>
          <w:trPrChange w:id="6076" w:author="phuong vu" w:date="2018-11-23T13:38:00Z">
            <w:trPr>
              <w:trHeight w:val="300"/>
            </w:trPr>
          </w:trPrChange>
        </w:trPr>
        <w:tc>
          <w:tcPr>
            <w:tcW w:w="708" w:type="dxa"/>
            <w:noWrap/>
            <w:vAlign w:val="center"/>
            <w:hideMark/>
            <w:tcPrChange w:id="6077" w:author="phuong vu" w:date="2018-11-23T13:38:00Z">
              <w:tcPr>
                <w:tcW w:w="544" w:type="dxa"/>
                <w:noWrap/>
                <w:hideMark/>
              </w:tcPr>
            </w:tcPrChange>
          </w:tcPr>
          <w:p w14:paraId="04CBC926" w14:textId="77777777" w:rsidR="001856AA" w:rsidRPr="001856AA" w:rsidRDefault="001856AA" w:rsidP="00E6227B">
            <w:pPr>
              <w:spacing w:line="276" w:lineRule="auto"/>
              <w:jc w:val="center"/>
              <w:rPr>
                <w:ins w:id="6078" w:author="phuong vu" w:date="2018-11-16T12:54:00Z"/>
                <w:rPrChange w:id="6079" w:author="phuong vu" w:date="2018-11-16T12:54:00Z">
                  <w:rPr>
                    <w:ins w:id="6080" w:author="phuong vu" w:date="2018-11-16T12:54:00Z"/>
                    <w:b/>
                  </w:rPr>
                </w:rPrChange>
              </w:rPr>
              <w:pPrChange w:id="6081" w:author="phuong vu" w:date="2018-11-23T13:48:00Z">
                <w:pPr/>
              </w:pPrChange>
            </w:pPr>
            <w:ins w:id="6082" w:author="phuong vu" w:date="2018-11-16T12:54:00Z">
              <w:r w:rsidRPr="001856AA">
                <w:rPr>
                  <w:rPrChange w:id="6083" w:author="phuong vu" w:date="2018-11-16T12:54:00Z">
                    <w:rPr>
                      <w:b/>
                    </w:rPr>
                  </w:rPrChange>
                </w:rPr>
                <w:t>1</w:t>
              </w:r>
            </w:ins>
          </w:p>
        </w:tc>
        <w:tc>
          <w:tcPr>
            <w:tcW w:w="1689" w:type="dxa"/>
            <w:noWrap/>
            <w:hideMark/>
            <w:tcPrChange w:id="6084" w:author="phuong vu" w:date="2018-11-23T13:38:00Z">
              <w:tcPr>
                <w:tcW w:w="1197" w:type="dxa"/>
                <w:noWrap/>
                <w:hideMark/>
              </w:tcPr>
            </w:tcPrChange>
          </w:tcPr>
          <w:p w14:paraId="18F07B24" w14:textId="77777777" w:rsidR="001856AA" w:rsidRPr="001856AA" w:rsidRDefault="001856AA" w:rsidP="00E6227B">
            <w:pPr>
              <w:spacing w:line="276" w:lineRule="auto"/>
              <w:rPr>
                <w:ins w:id="6085" w:author="phuong vu" w:date="2018-11-16T12:54:00Z"/>
                <w:rPrChange w:id="6086" w:author="phuong vu" w:date="2018-11-16T12:54:00Z">
                  <w:rPr>
                    <w:ins w:id="6087" w:author="phuong vu" w:date="2018-11-16T12:54:00Z"/>
                    <w:b/>
                  </w:rPr>
                </w:rPrChange>
              </w:rPr>
              <w:pPrChange w:id="6088" w:author="phuong vu" w:date="2018-11-23T13:48:00Z">
                <w:pPr/>
              </w:pPrChange>
            </w:pPr>
            <w:ins w:id="6089" w:author="phuong vu" w:date="2018-11-16T12:54:00Z">
              <w:r w:rsidRPr="001856AA">
                <w:rPr>
                  <w:rPrChange w:id="6090" w:author="phuong vu" w:date="2018-11-16T12:54:00Z">
                    <w:rPr>
                      <w:b/>
                    </w:rPr>
                  </w:rPrChange>
                </w:rPr>
                <w:t>id</w:t>
              </w:r>
            </w:ins>
          </w:p>
        </w:tc>
        <w:tc>
          <w:tcPr>
            <w:tcW w:w="1300" w:type="dxa"/>
            <w:noWrap/>
            <w:hideMark/>
            <w:tcPrChange w:id="6091" w:author="phuong vu" w:date="2018-11-23T13:38:00Z">
              <w:tcPr>
                <w:tcW w:w="1205" w:type="dxa"/>
                <w:noWrap/>
                <w:hideMark/>
              </w:tcPr>
            </w:tcPrChange>
          </w:tcPr>
          <w:p w14:paraId="5CB0E0BA" w14:textId="77777777" w:rsidR="001856AA" w:rsidRPr="001856AA" w:rsidRDefault="001856AA" w:rsidP="00E6227B">
            <w:pPr>
              <w:spacing w:line="276" w:lineRule="auto"/>
              <w:rPr>
                <w:ins w:id="6092" w:author="phuong vu" w:date="2018-11-16T12:54:00Z"/>
                <w:rPrChange w:id="6093" w:author="phuong vu" w:date="2018-11-16T12:54:00Z">
                  <w:rPr>
                    <w:ins w:id="6094" w:author="phuong vu" w:date="2018-11-16T12:54:00Z"/>
                    <w:b/>
                  </w:rPr>
                </w:rPrChange>
              </w:rPr>
              <w:pPrChange w:id="6095" w:author="phuong vu" w:date="2018-11-23T13:48:00Z">
                <w:pPr/>
              </w:pPrChange>
            </w:pPr>
            <w:ins w:id="6096" w:author="phuong vu" w:date="2018-11-16T12:54:00Z">
              <w:r w:rsidRPr="001856AA">
                <w:rPr>
                  <w:rPrChange w:id="6097" w:author="phuong vu" w:date="2018-11-16T12:54:00Z">
                    <w:rPr>
                      <w:b/>
                    </w:rPr>
                  </w:rPrChange>
                </w:rPr>
                <w:t>numeric</w:t>
              </w:r>
            </w:ins>
          </w:p>
        </w:tc>
        <w:tc>
          <w:tcPr>
            <w:tcW w:w="1098" w:type="dxa"/>
            <w:noWrap/>
            <w:vAlign w:val="center"/>
            <w:hideMark/>
            <w:tcPrChange w:id="6098" w:author="phuong vu" w:date="2018-11-23T13:38:00Z">
              <w:tcPr>
                <w:tcW w:w="1098" w:type="dxa"/>
                <w:noWrap/>
                <w:hideMark/>
              </w:tcPr>
            </w:tcPrChange>
          </w:tcPr>
          <w:p w14:paraId="08AA38CF" w14:textId="492DEB87" w:rsidR="001856AA" w:rsidRPr="001856AA" w:rsidRDefault="001856AA" w:rsidP="00E6227B">
            <w:pPr>
              <w:spacing w:line="276" w:lineRule="auto"/>
              <w:jc w:val="center"/>
              <w:rPr>
                <w:ins w:id="6099" w:author="phuong vu" w:date="2018-11-16T12:54:00Z"/>
                <w:rPrChange w:id="6100" w:author="phuong vu" w:date="2018-11-16T12:54:00Z">
                  <w:rPr>
                    <w:ins w:id="6101" w:author="phuong vu" w:date="2018-11-16T12:54:00Z"/>
                    <w:b/>
                  </w:rPr>
                </w:rPrChange>
              </w:rPr>
              <w:pPrChange w:id="6102" w:author="phuong vu" w:date="2018-11-23T13:48:00Z">
                <w:pPr/>
              </w:pPrChange>
            </w:pPr>
          </w:p>
        </w:tc>
        <w:tc>
          <w:tcPr>
            <w:tcW w:w="838" w:type="dxa"/>
            <w:noWrap/>
            <w:vAlign w:val="center"/>
            <w:hideMark/>
            <w:tcPrChange w:id="6103" w:author="phuong vu" w:date="2018-11-23T13:38:00Z">
              <w:tcPr>
                <w:tcW w:w="818" w:type="dxa"/>
                <w:noWrap/>
                <w:hideMark/>
              </w:tcPr>
            </w:tcPrChange>
          </w:tcPr>
          <w:p w14:paraId="05520CA2" w14:textId="77777777" w:rsidR="001856AA" w:rsidRPr="001856AA" w:rsidRDefault="001856AA" w:rsidP="00E6227B">
            <w:pPr>
              <w:spacing w:line="276" w:lineRule="auto"/>
              <w:jc w:val="center"/>
              <w:rPr>
                <w:ins w:id="6104" w:author="phuong vu" w:date="2018-11-16T12:54:00Z"/>
                <w:rPrChange w:id="6105" w:author="phuong vu" w:date="2018-11-16T12:54:00Z">
                  <w:rPr>
                    <w:ins w:id="6106" w:author="phuong vu" w:date="2018-11-16T12:54:00Z"/>
                    <w:b/>
                  </w:rPr>
                </w:rPrChange>
              </w:rPr>
              <w:pPrChange w:id="6107" w:author="phuong vu" w:date="2018-11-23T13:48:00Z">
                <w:pPr/>
              </w:pPrChange>
            </w:pPr>
            <w:ins w:id="6108" w:author="phuong vu" w:date="2018-11-16T12:54:00Z">
              <w:r w:rsidRPr="001856AA">
                <w:rPr>
                  <w:rPrChange w:id="6109" w:author="phuong vu" w:date="2018-11-16T12:54:00Z">
                    <w:rPr>
                      <w:b/>
                    </w:rPr>
                  </w:rPrChange>
                </w:rPr>
                <w:t>X</w:t>
              </w:r>
            </w:ins>
          </w:p>
        </w:tc>
        <w:tc>
          <w:tcPr>
            <w:tcW w:w="823" w:type="dxa"/>
            <w:noWrap/>
            <w:vAlign w:val="center"/>
            <w:hideMark/>
            <w:tcPrChange w:id="6110" w:author="phuong vu" w:date="2018-11-23T13:38:00Z">
              <w:tcPr>
                <w:tcW w:w="818" w:type="dxa"/>
                <w:noWrap/>
                <w:hideMark/>
              </w:tcPr>
            </w:tcPrChange>
          </w:tcPr>
          <w:p w14:paraId="37BB5581" w14:textId="01B16DAB" w:rsidR="001856AA" w:rsidRPr="001856AA" w:rsidRDefault="001856AA" w:rsidP="00E6227B">
            <w:pPr>
              <w:spacing w:line="276" w:lineRule="auto"/>
              <w:jc w:val="center"/>
              <w:rPr>
                <w:ins w:id="6111" w:author="phuong vu" w:date="2018-11-16T12:54:00Z"/>
                <w:rPrChange w:id="6112" w:author="phuong vu" w:date="2018-11-16T12:54:00Z">
                  <w:rPr>
                    <w:ins w:id="6113" w:author="phuong vu" w:date="2018-11-16T12:54:00Z"/>
                    <w:b/>
                  </w:rPr>
                </w:rPrChange>
              </w:rPr>
              <w:pPrChange w:id="6114" w:author="phuong vu" w:date="2018-11-23T13:48:00Z">
                <w:pPr/>
              </w:pPrChange>
            </w:pPr>
          </w:p>
        </w:tc>
        <w:tc>
          <w:tcPr>
            <w:tcW w:w="2269" w:type="dxa"/>
            <w:noWrap/>
            <w:hideMark/>
            <w:tcPrChange w:id="6115" w:author="phuong vu" w:date="2018-11-23T13:38:00Z">
              <w:tcPr>
                <w:tcW w:w="3225" w:type="dxa"/>
                <w:noWrap/>
                <w:hideMark/>
              </w:tcPr>
            </w:tcPrChange>
          </w:tcPr>
          <w:p w14:paraId="28CC079D" w14:textId="77777777" w:rsidR="001856AA" w:rsidRPr="001856AA" w:rsidRDefault="001856AA" w:rsidP="00E6227B">
            <w:pPr>
              <w:spacing w:line="276" w:lineRule="auto"/>
              <w:rPr>
                <w:ins w:id="6116" w:author="phuong vu" w:date="2018-11-16T12:54:00Z"/>
                <w:rPrChange w:id="6117" w:author="phuong vu" w:date="2018-11-16T12:54:00Z">
                  <w:rPr>
                    <w:ins w:id="6118" w:author="phuong vu" w:date="2018-11-16T12:54:00Z"/>
                    <w:b/>
                  </w:rPr>
                </w:rPrChange>
              </w:rPr>
              <w:pPrChange w:id="6119" w:author="phuong vu" w:date="2018-11-23T13:48:00Z">
                <w:pPr/>
              </w:pPrChange>
            </w:pPr>
            <w:ins w:id="6120" w:author="phuong vu" w:date="2018-11-16T12:54:00Z">
              <w:r w:rsidRPr="001856AA">
                <w:rPr>
                  <w:rPrChange w:id="6121" w:author="phuong vu" w:date="2018-11-16T12:54:00Z">
                    <w:rPr>
                      <w:b/>
                    </w:rPr>
                  </w:rPrChange>
                </w:rPr>
                <w:t>ID chi nhánh</w:t>
              </w:r>
            </w:ins>
          </w:p>
        </w:tc>
      </w:tr>
      <w:tr w:rsidR="001856AA" w:rsidRPr="001856AA" w14:paraId="30AF3CA1" w14:textId="77777777" w:rsidTr="006B6330">
        <w:trPr>
          <w:trHeight w:val="300"/>
          <w:ins w:id="6122" w:author="phuong vu" w:date="2018-11-16T12:54:00Z"/>
          <w:trPrChange w:id="6123" w:author="phuong vu" w:date="2018-11-23T13:38:00Z">
            <w:trPr>
              <w:trHeight w:val="300"/>
            </w:trPr>
          </w:trPrChange>
        </w:trPr>
        <w:tc>
          <w:tcPr>
            <w:tcW w:w="708" w:type="dxa"/>
            <w:noWrap/>
            <w:vAlign w:val="center"/>
            <w:hideMark/>
            <w:tcPrChange w:id="6124" w:author="phuong vu" w:date="2018-11-23T13:38:00Z">
              <w:tcPr>
                <w:tcW w:w="544" w:type="dxa"/>
                <w:noWrap/>
                <w:hideMark/>
              </w:tcPr>
            </w:tcPrChange>
          </w:tcPr>
          <w:p w14:paraId="3B3C1903" w14:textId="77777777" w:rsidR="001856AA" w:rsidRPr="001856AA" w:rsidRDefault="001856AA" w:rsidP="00E6227B">
            <w:pPr>
              <w:spacing w:line="276" w:lineRule="auto"/>
              <w:jc w:val="center"/>
              <w:rPr>
                <w:ins w:id="6125" w:author="phuong vu" w:date="2018-11-16T12:54:00Z"/>
                <w:rPrChange w:id="6126" w:author="phuong vu" w:date="2018-11-16T12:54:00Z">
                  <w:rPr>
                    <w:ins w:id="6127" w:author="phuong vu" w:date="2018-11-16T12:54:00Z"/>
                    <w:b/>
                  </w:rPr>
                </w:rPrChange>
              </w:rPr>
              <w:pPrChange w:id="6128" w:author="phuong vu" w:date="2018-11-23T13:48:00Z">
                <w:pPr/>
              </w:pPrChange>
            </w:pPr>
            <w:ins w:id="6129" w:author="phuong vu" w:date="2018-11-16T12:54:00Z">
              <w:r w:rsidRPr="001856AA">
                <w:rPr>
                  <w:rPrChange w:id="6130" w:author="phuong vu" w:date="2018-11-16T12:54:00Z">
                    <w:rPr>
                      <w:b/>
                    </w:rPr>
                  </w:rPrChange>
                </w:rPr>
                <w:t>2</w:t>
              </w:r>
            </w:ins>
          </w:p>
        </w:tc>
        <w:tc>
          <w:tcPr>
            <w:tcW w:w="1689" w:type="dxa"/>
            <w:noWrap/>
            <w:hideMark/>
            <w:tcPrChange w:id="6131" w:author="phuong vu" w:date="2018-11-23T13:38:00Z">
              <w:tcPr>
                <w:tcW w:w="1197" w:type="dxa"/>
                <w:noWrap/>
                <w:hideMark/>
              </w:tcPr>
            </w:tcPrChange>
          </w:tcPr>
          <w:p w14:paraId="0B985438" w14:textId="77777777" w:rsidR="001856AA" w:rsidRPr="001856AA" w:rsidRDefault="001856AA" w:rsidP="00E6227B">
            <w:pPr>
              <w:spacing w:line="276" w:lineRule="auto"/>
              <w:rPr>
                <w:ins w:id="6132" w:author="phuong vu" w:date="2018-11-16T12:54:00Z"/>
                <w:rPrChange w:id="6133" w:author="phuong vu" w:date="2018-11-16T12:54:00Z">
                  <w:rPr>
                    <w:ins w:id="6134" w:author="phuong vu" w:date="2018-11-16T12:54:00Z"/>
                    <w:b/>
                  </w:rPr>
                </w:rPrChange>
              </w:rPr>
              <w:pPrChange w:id="6135" w:author="phuong vu" w:date="2018-11-23T13:48:00Z">
                <w:pPr/>
              </w:pPrChange>
            </w:pPr>
            <w:ins w:id="6136" w:author="phuong vu" w:date="2018-11-16T12:54:00Z">
              <w:r w:rsidRPr="001856AA">
                <w:rPr>
                  <w:rPrChange w:id="6137" w:author="phuong vu" w:date="2018-11-16T12:54:00Z">
                    <w:rPr>
                      <w:b/>
                    </w:rPr>
                  </w:rPrChange>
                </w:rPr>
                <w:t>branch_name</w:t>
              </w:r>
            </w:ins>
          </w:p>
        </w:tc>
        <w:tc>
          <w:tcPr>
            <w:tcW w:w="1300" w:type="dxa"/>
            <w:noWrap/>
            <w:hideMark/>
            <w:tcPrChange w:id="6138" w:author="phuong vu" w:date="2018-11-23T13:38:00Z">
              <w:tcPr>
                <w:tcW w:w="1205" w:type="dxa"/>
                <w:noWrap/>
                <w:hideMark/>
              </w:tcPr>
            </w:tcPrChange>
          </w:tcPr>
          <w:p w14:paraId="6DE3B0CC" w14:textId="77777777" w:rsidR="001856AA" w:rsidRPr="001856AA" w:rsidRDefault="001856AA" w:rsidP="00E6227B">
            <w:pPr>
              <w:spacing w:line="276" w:lineRule="auto"/>
              <w:rPr>
                <w:ins w:id="6139" w:author="phuong vu" w:date="2018-11-16T12:54:00Z"/>
                <w:rPrChange w:id="6140" w:author="phuong vu" w:date="2018-11-16T12:54:00Z">
                  <w:rPr>
                    <w:ins w:id="6141" w:author="phuong vu" w:date="2018-11-16T12:54:00Z"/>
                    <w:b/>
                  </w:rPr>
                </w:rPrChange>
              </w:rPr>
              <w:pPrChange w:id="6142" w:author="phuong vu" w:date="2018-11-23T13:48:00Z">
                <w:pPr/>
              </w:pPrChange>
            </w:pPr>
            <w:ins w:id="6143" w:author="phuong vu" w:date="2018-11-16T12:54:00Z">
              <w:r w:rsidRPr="001856AA">
                <w:rPr>
                  <w:rPrChange w:id="6144" w:author="phuong vu" w:date="2018-11-16T12:54:00Z">
                    <w:rPr>
                      <w:b/>
                    </w:rPr>
                  </w:rPrChange>
                </w:rPr>
                <w:t>character varying</w:t>
              </w:r>
            </w:ins>
          </w:p>
        </w:tc>
        <w:tc>
          <w:tcPr>
            <w:tcW w:w="1098" w:type="dxa"/>
            <w:noWrap/>
            <w:vAlign w:val="center"/>
            <w:hideMark/>
            <w:tcPrChange w:id="6145" w:author="phuong vu" w:date="2018-11-23T13:38:00Z">
              <w:tcPr>
                <w:tcW w:w="1098" w:type="dxa"/>
                <w:noWrap/>
                <w:hideMark/>
              </w:tcPr>
            </w:tcPrChange>
          </w:tcPr>
          <w:p w14:paraId="530274C0" w14:textId="0EC8E183" w:rsidR="001856AA" w:rsidRPr="001856AA" w:rsidRDefault="001856AA" w:rsidP="00E6227B">
            <w:pPr>
              <w:spacing w:line="276" w:lineRule="auto"/>
              <w:jc w:val="center"/>
              <w:rPr>
                <w:ins w:id="6146" w:author="phuong vu" w:date="2018-11-16T12:54:00Z"/>
                <w:rPrChange w:id="6147" w:author="phuong vu" w:date="2018-11-16T12:54:00Z">
                  <w:rPr>
                    <w:ins w:id="6148" w:author="phuong vu" w:date="2018-11-16T12:54:00Z"/>
                    <w:b/>
                  </w:rPr>
                </w:rPrChange>
              </w:rPr>
              <w:pPrChange w:id="6149" w:author="phuong vu" w:date="2018-11-23T13:48:00Z">
                <w:pPr/>
              </w:pPrChange>
            </w:pPr>
          </w:p>
        </w:tc>
        <w:tc>
          <w:tcPr>
            <w:tcW w:w="838" w:type="dxa"/>
            <w:noWrap/>
            <w:vAlign w:val="center"/>
            <w:hideMark/>
            <w:tcPrChange w:id="6150" w:author="phuong vu" w:date="2018-11-23T13:38:00Z">
              <w:tcPr>
                <w:tcW w:w="818" w:type="dxa"/>
                <w:noWrap/>
                <w:hideMark/>
              </w:tcPr>
            </w:tcPrChange>
          </w:tcPr>
          <w:p w14:paraId="2045C04B" w14:textId="4B800E65" w:rsidR="001856AA" w:rsidRPr="001856AA" w:rsidRDefault="001856AA" w:rsidP="00E6227B">
            <w:pPr>
              <w:spacing w:line="276" w:lineRule="auto"/>
              <w:jc w:val="center"/>
              <w:rPr>
                <w:ins w:id="6151" w:author="phuong vu" w:date="2018-11-16T12:54:00Z"/>
                <w:rPrChange w:id="6152" w:author="phuong vu" w:date="2018-11-16T12:54:00Z">
                  <w:rPr>
                    <w:ins w:id="6153" w:author="phuong vu" w:date="2018-11-16T12:54:00Z"/>
                    <w:b/>
                  </w:rPr>
                </w:rPrChange>
              </w:rPr>
              <w:pPrChange w:id="6154" w:author="phuong vu" w:date="2018-11-23T13:48:00Z">
                <w:pPr/>
              </w:pPrChange>
            </w:pPr>
          </w:p>
        </w:tc>
        <w:tc>
          <w:tcPr>
            <w:tcW w:w="823" w:type="dxa"/>
            <w:noWrap/>
            <w:vAlign w:val="center"/>
            <w:hideMark/>
            <w:tcPrChange w:id="6155" w:author="phuong vu" w:date="2018-11-23T13:38:00Z">
              <w:tcPr>
                <w:tcW w:w="818" w:type="dxa"/>
                <w:noWrap/>
                <w:hideMark/>
              </w:tcPr>
            </w:tcPrChange>
          </w:tcPr>
          <w:p w14:paraId="2EEECF38" w14:textId="77777777" w:rsidR="001856AA" w:rsidRPr="001856AA" w:rsidRDefault="001856AA" w:rsidP="00E6227B">
            <w:pPr>
              <w:spacing w:line="276" w:lineRule="auto"/>
              <w:jc w:val="center"/>
              <w:rPr>
                <w:ins w:id="6156" w:author="phuong vu" w:date="2018-11-16T12:54:00Z"/>
                <w:rPrChange w:id="6157" w:author="phuong vu" w:date="2018-11-16T12:54:00Z">
                  <w:rPr>
                    <w:ins w:id="6158" w:author="phuong vu" w:date="2018-11-16T12:54:00Z"/>
                    <w:b/>
                  </w:rPr>
                </w:rPrChange>
              </w:rPr>
              <w:pPrChange w:id="6159" w:author="phuong vu" w:date="2018-11-23T13:48:00Z">
                <w:pPr/>
              </w:pPrChange>
            </w:pPr>
            <w:ins w:id="6160" w:author="phuong vu" w:date="2018-11-16T12:54:00Z">
              <w:r w:rsidRPr="001856AA">
                <w:rPr>
                  <w:rPrChange w:id="6161" w:author="phuong vu" w:date="2018-11-16T12:54:00Z">
                    <w:rPr>
                      <w:b/>
                    </w:rPr>
                  </w:rPrChange>
                </w:rPr>
                <w:t>X</w:t>
              </w:r>
            </w:ins>
          </w:p>
        </w:tc>
        <w:tc>
          <w:tcPr>
            <w:tcW w:w="2269" w:type="dxa"/>
            <w:noWrap/>
            <w:hideMark/>
            <w:tcPrChange w:id="6162" w:author="phuong vu" w:date="2018-11-23T13:38:00Z">
              <w:tcPr>
                <w:tcW w:w="3225" w:type="dxa"/>
                <w:noWrap/>
                <w:hideMark/>
              </w:tcPr>
            </w:tcPrChange>
          </w:tcPr>
          <w:p w14:paraId="1A90663F" w14:textId="77777777" w:rsidR="001856AA" w:rsidRPr="001856AA" w:rsidRDefault="001856AA" w:rsidP="00E6227B">
            <w:pPr>
              <w:spacing w:line="276" w:lineRule="auto"/>
              <w:rPr>
                <w:ins w:id="6163" w:author="phuong vu" w:date="2018-11-16T12:54:00Z"/>
                <w:rPrChange w:id="6164" w:author="phuong vu" w:date="2018-11-16T12:54:00Z">
                  <w:rPr>
                    <w:ins w:id="6165" w:author="phuong vu" w:date="2018-11-16T12:54:00Z"/>
                    <w:b/>
                  </w:rPr>
                </w:rPrChange>
              </w:rPr>
              <w:pPrChange w:id="6166" w:author="phuong vu" w:date="2018-11-23T13:48:00Z">
                <w:pPr/>
              </w:pPrChange>
            </w:pPr>
            <w:ins w:id="6167" w:author="phuong vu" w:date="2018-11-16T12:54:00Z">
              <w:r w:rsidRPr="001856AA">
                <w:rPr>
                  <w:rPrChange w:id="6168" w:author="phuong vu" w:date="2018-11-16T12:54:00Z">
                    <w:rPr>
                      <w:b/>
                    </w:rPr>
                  </w:rPrChange>
                </w:rPr>
                <w:t>Tên chi nhánh</w:t>
              </w:r>
            </w:ins>
          </w:p>
        </w:tc>
      </w:tr>
      <w:tr w:rsidR="001856AA" w:rsidRPr="001856AA" w14:paraId="2DC3E337" w14:textId="77777777" w:rsidTr="006B6330">
        <w:trPr>
          <w:trHeight w:val="300"/>
          <w:ins w:id="6169" w:author="phuong vu" w:date="2018-11-16T12:54:00Z"/>
          <w:trPrChange w:id="6170" w:author="phuong vu" w:date="2018-11-23T13:38:00Z">
            <w:trPr>
              <w:trHeight w:val="300"/>
            </w:trPr>
          </w:trPrChange>
        </w:trPr>
        <w:tc>
          <w:tcPr>
            <w:tcW w:w="708" w:type="dxa"/>
            <w:noWrap/>
            <w:vAlign w:val="center"/>
            <w:hideMark/>
            <w:tcPrChange w:id="6171" w:author="phuong vu" w:date="2018-11-23T13:38:00Z">
              <w:tcPr>
                <w:tcW w:w="544" w:type="dxa"/>
                <w:noWrap/>
                <w:hideMark/>
              </w:tcPr>
            </w:tcPrChange>
          </w:tcPr>
          <w:p w14:paraId="4DB5B9BD" w14:textId="77777777" w:rsidR="001856AA" w:rsidRPr="001856AA" w:rsidRDefault="001856AA" w:rsidP="00E6227B">
            <w:pPr>
              <w:spacing w:line="276" w:lineRule="auto"/>
              <w:jc w:val="center"/>
              <w:rPr>
                <w:ins w:id="6172" w:author="phuong vu" w:date="2018-11-16T12:54:00Z"/>
                <w:rPrChange w:id="6173" w:author="phuong vu" w:date="2018-11-16T12:54:00Z">
                  <w:rPr>
                    <w:ins w:id="6174" w:author="phuong vu" w:date="2018-11-16T12:54:00Z"/>
                    <w:b/>
                  </w:rPr>
                </w:rPrChange>
              </w:rPr>
              <w:pPrChange w:id="6175" w:author="phuong vu" w:date="2018-11-23T13:48:00Z">
                <w:pPr/>
              </w:pPrChange>
            </w:pPr>
            <w:ins w:id="6176" w:author="phuong vu" w:date="2018-11-16T12:54:00Z">
              <w:r w:rsidRPr="001856AA">
                <w:rPr>
                  <w:rPrChange w:id="6177" w:author="phuong vu" w:date="2018-11-16T12:54:00Z">
                    <w:rPr>
                      <w:b/>
                    </w:rPr>
                  </w:rPrChange>
                </w:rPr>
                <w:t>3</w:t>
              </w:r>
            </w:ins>
          </w:p>
        </w:tc>
        <w:tc>
          <w:tcPr>
            <w:tcW w:w="1689" w:type="dxa"/>
            <w:noWrap/>
            <w:hideMark/>
            <w:tcPrChange w:id="6178" w:author="phuong vu" w:date="2018-11-23T13:38:00Z">
              <w:tcPr>
                <w:tcW w:w="1197" w:type="dxa"/>
                <w:noWrap/>
                <w:hideMark/>
              </w:tcPr>
            </w:tcPrChange>
          </w:tcPr>
          <w:p w14:paraId="4FA36BEA" w14:textId="77777777" w:rsidR="001856AA" w:rsidRPr="001856AA" w:rsidRDefault="001856AA" w:rsidP="00E6227B">
            <w:pPr>
              <w:spacing w:line="276" w:lineRule="auto"/>
              <w:rPr>
                <w:ins w:id="6179" w:author="phuong vu" w:date="2018-11-16T12:54:00Z"/>
                <w:rPrChange w:id="6180" w:author="phuong vu" w:date="2018-11-16T12:54:00Z">
                  <w:rPr>
                    <w:ins w:id="6181" w:author="phuong vu" w:date="2018-11-16T12:54:00Z"/>
                    <w:b/>
                  </w:rPr>
                </w:rPrChange>
              </w:rPr>
              <w:pPrChange w:id="6182" w:author="phuong vu" w:date="2018-11-23T13:48:00Z">
                <w:pPr/>
              </w:pPrChange>
            </w:pPr>
            <w:ins w:id="6183" w:author="phuong vu" w:date="2018-11-16T12:54:00Z">
              <w:r w:rsidRPr="001856AA">
                <w:rPr>
                  <w:rPrChange w:id="6184" w:author="phuong vu" w:date="2018-11-16T12:54:00Z">
                    <w:rPr>
                      <w:b/>
                    </w:rPr>
                  </w:rPrChange>
                </w:rPr>
                <w:t>address</w:t>
              </w:r>
            </w:ins>
          </w:p>
        </w:tc>
        <w:tc>
          <w:tcPr>
            <w:tcW w:w="1300" w:type="dxa"/>
            <w:noWrap/>
            <w:hideMark/>
            <w:tcPrChange w:id="6185" w:author="phuong vu" w:date="2018-11-23T13:38:00Z">
              <w:tcPr>
                <w:tcW w:w="1205" w:type="dxa"/>
                <w:noWrap/>
                <w:hideMark/>
              </w:tcPr>
            </w:tcPrChange>
          </w:tcPr>
          <w:p w14:paraId="4B6FCB32" w14:textId="77777777" w:rsidR="001856AA" w:rsidRPr="001856AA" w:rsidRDefault="001856AA" w:rsidP="00E6227B">
            <w:pPr>
              <w:spacing w:line="276" w:lineRule="auto"/>
              <w:rPr>
                <w:ins w:id="6186" w:author="phuong vu" w:date="2018-11-16T12:54:00Z"/>
                <w:rPrChange w:id="6187" w:author="phuong vu" w:date="2018-11-16T12:54:00Z">
                  <w:rPr>
                    <w:ins w:id="6188" w:author="phuong vu" w:date="2018-11-16T12:54:00Z"/>
                    <w:b/>
                  </w:rPr>
                </w:rPrChange>
              </w:rPr>
              <w:pPrChange w:id="6189" w:author="phuong vu" w:date="2018-11-23T13:48:00Z">
                <w:pPr/>
              </w:pPrChange>
            </w:pPr>
            <w:ins w:id="6190" w:author="phuong vu" w:date="2018-11-16T12:54:00Z">
              <w:r w:rsidRPr="001856AA">
                <w:rPr>
                  <w:rPrChange w:id="6191" w:author="phuong vu" w:date="2018-11-16T12:54:00Z">
                    <w:rPr>
                      <w:b/>
                    </w:rPr>
                  </w:rPrChange>
                </w:rPr>
                <w:t>character varying</w:t>
              </w:r>
            </w:ins>
          </w:p>
        </w:tc>
        <w:tc>
          <w:tcPr>
            <w:tcW w:w="1098" w:type="dxa"/>
            <w:noWrap/>
            <w:vAlign w:val="center"/>
            <w:hideMark/>
            <w:tcPrChange w:id="6192" w:author="phuong vu" w:date="2018-11-23T13:38:00Z">
              <w:tcPr>
                <w:tcW w:w="1098" w:type="dxa"/>
                <w:noWrap/>
                <w:hideMark/>
              </w:tcPr>
            </w:tcPrChange>
          </w:tcPr>
          <w:p w14:paraId="1AD3192E" w14:textId="77777777" w:rsidR="001856AA" w:rsidRPr="001856AA" w:rsidRDefault="001856AA" w:rsidP="00E6227B">
            <w:pPr>
              <w:spacing w:line="276" w:lineRule="auto"/>
              <w:jc w:val="center"/>
              <w:rPr>
                <w:ins w:id="6193" w:author="phuong vu" w:date="2018-11-16T12:54:00Z"/>
                <w:rPrChange w:id="6194" w:author="phuong vu" w:date="2018-11-16T12:54:00Z">
                  <w:rPr>
                    <w:ins w:id="6195" w:author="phuong vu" w:date="2018-11-16T12:54:00Z"/>
                    <w:b/>
                  </w:rPr>
                </w:rPrChange>
              </w:rPr>
              <w:pPrChange w:id="6196" w:author="phuong vu" w:date="2018-11-23T13:48:00Z">
                <w:pPr/>
              </w:pPrChange>
            </w:pPr>
            <w:ins w:id="6197" w:author="phuong vu" w:date="2018-11-16T12:54:00Z">
              <w:r w:rsidRPr="001856AA">
                <w:rPr>
                  <w:rPrChange w:id="6198" w:author="phuong vu" w:date="2018-11-16T12:54:00Z">
                    <w:rPr>
                      <w:b/>
                    </w:rPr>
                  </w:rPrChange>
                </w:rPr>
                <w:t>X</w:t>
              </w:r>
            </w:ins>
          </w:p>
        </w:tc>
        <w:tc>
          <w:tcPr>
            <w:tcW w:w="838" w:type="dxa"/>
            <w:noWrap/>
            <w:vAlign w:val="center"/>
            <w:hideMark/>
            <w:tcPrChange w:id="6199" w:author="phuong vu" w:date="2018-11-23T13:38:00Z">
              <w:tcPr>
                <w:tcW w:w="818" w:type="dxa"/>
                <w:noWrap/>
                <w:hideMark/>
              </w:tcPr>
            </w:tcPrChange>
          </w:tcPr>
          <w:p w14:paraId="2F79AF49" w14:textId="0AB52531" w:rsidR="001856AA" w:rsidRPr="001856AA" w:rsidRDefault="001856AA" w:rsidP="00E6227B">
            <w:pPr>
              <w:spacing w:line="276" w:lineRule="auto"/>
              <w:jc w:val="center"/>
              <w:rPr>
                <w:ins w:id="6200" w:author="phuong vu" w:date="2018-11-16T12:54:00Z"/>
                <w:rPrChange w:id="6201" w:author="phuong vu" w:date="2018-11-16T12:54:00Z">
                  <w:rPr>
                    <w:ins w:id="6202" w:author="phuong vu" w:date="2018-11-16T12:54:00Z"/>
                    <w:b/>
                  </w:rPr>
                </w:rPrChange>
              </w:rPr>
              <w:pPrChange w:id="6203" w:author="phuong vu" w:date="2018-11-23T13:48:00Z">
                <w:pPr/>
              </w:pPrChange>
            </w:pPr>
          </w:p>
        </w:tc>
        <w:tc>
          <w:tcPr>
            <w:tcW w:w="823" w:type="dxa"/>
            <w:noWrap/>
            <w:vAlign w:val="center"/>
            <w:hideMark/>
            <w:tcPrChange w:id="6204" w:author="phuong vu" w:date="2018-11-23T13:38:00Z">
              <w:tcPr>
                <w:tcW w:w="818" w:type="dxa"/>
                <w:noWrap/>
                <w:hideMark/>
              </w:tcPr>
            </w:tcPrChange>
          </w:tcPr>
          <w:p w14:paraId="6A46587C" w14:textId="77777777" w:rsidR="001856AA" w:rsidRPr="001856AA" w:rsidRDefault="001856AA" w:rsidP="00E6227B">
            <w:pPr>
              <w:spacing w:line="276" w:lineRule="auto"/>
              <w:jc w:val="center"/>
              <w:rPr>
                <w:ins w:id="6205" w:author="phuong vu" w:date="2018-11-16T12:54:00Z"/>
                <w:rPrChange w:id="6206" w:author="phuong vu" w:date="2018-11-16T12:54:00Z">
                  <w:rPr>
                    <w:ins w:id="6207" w:author="phuong vu" w:date="2018-11-16T12:54:00Z"/>
                    <w:b/>
                  </w:rPr>
                </w:rPrChange>
              </w:rPr>
              <w:pPrChange w:id="6208" w:author="phuong vu" w:date="2018-11-23T13:48:00Z">
                <w:pPr/>
              </w:pPrChange>
            </w:pPr>
            <w:ins w:id="6209" w:author="phuong vu" w:date="2018-11-16T12:54:00Z">
              <w:r w:rsidRPr="001856AA">
                <w:rPr>
                  <w:rPrChange w:id="6210" w:author="phuong vu" w:date="2018-11-16T12:54:00Z">
                    <w:rPr>
                      <w:b/>
                    </w:rPr>
                  </w:rPrChange>
                </w:rPr>
                <w:t>X</w:t>
              </w:r>
            </w:ins>
          </w:p>
        </w:tc>
        <w:tc>
          <w:tcPr>
            <w:tcW w:w="2269" w:type="dxa"/>
            <w:noWrap/>
            <w:hideMark/>
            <w:tcPrChange w:id="6211" w:author="phuong vu" w:date="2018-11-23T13:38:00Z">
              <w:tcPr>
                <w:tcW w:w="3225" w:type="dxa"/>
                <w:noWrap/>
                <w:hideMark/>
              </w:tcPr>
            </w:tcPrChange>
          </w:tcPr>
          <w:p w14:paraId="27BD8C80" w14:textId="77777777" w:rsidR="001856AA" w:rsidRPr="001856AA" w:rsidRDefault="001856AA" w:rsidP="00E6227B">
            <w:pPr>
              <w:spacing w:line="276" w:lineRule="auto"/>
              <w:rPr>
                <w:ins w:id="6212" w:author="phuong vu" w:date="2018-11-16T12:54:00Z"/>
                <w:rPrChange w:id="6213" w:author="phuong vu" w:date="2018-11-16T12:54:00Z">
                  <w:rPr>
                    <w:ins w:id="6214" w:author="phuong vu" w:date="2018-11-16T12:54:00Z"/>
                    <w:b/>
                  </w:rPr>
                </w:rPrChange>
              </w:rPr>
              <w:pPrChange w:id="6215" w:author="phuong vu" w:date="2018-11-23T13:48:00Z">
                <w:pPr/>
              </w:pPrChange>
            </w:pPr>
            <w:ins w:id="6216" w:author="phuong vu" w:date="2018-11-16T12:54:00Z">
              <w:r w:rsidRPr="001856AA">
                <w:rPr>
                  <w:rPrChange w:id="6217" w:author="phuong vu" w:date="2018-11-16T12:54:00Z">
                    <w:rPr>
                      <w:b/>
                    </w:rPr>
                  </w:rPrChange>
                </w:rPr>
                <w:t>Địa chỉ chi nhánh</w:t>
              </w:r>
            </w:ins>
          </w:p>
        </w:tc>
      </w:tr>
      <w:tr w:rsidR="001856AA" w:rsidRPr="001856AA" w14:paraId="2F91FCEF" w14:textId="77777777" w:rsidTr="006B6330">
        <w:trPr>
          <w:trHeight w:val="300"/>
          <w:ins w:id="6218" w:author="phuong vu" w:date="2018-11-16T12:54:00Z"/>
          <w:trPrChange w:id="6219" w:author="phuong vu" w:date="2018-11-23T13:38:00Z">
            <w:trPr>
              <w:trHeight w:val="300"/>
            </w:trPr>
          </w:trPrChange>
        </w:trPr>
        <w:tc>
          <w:tcPr>
            <w:tcW w:w="708" w:type="dxa"/>
            <w:noWrap/>
            <w:vAlign w:val="center"/>
            <w:hideMark/>
            <w:tcPrChange w:id="6220" w:author="phuong vu" w:date="2018-11-23T13:38:00Z">
              <w:tcPr>
                <w:tcW w:w="544" w:type="dxa"/>
                <w:noWrap/>
                <w:hideMark/>
              </w:tcPr>
            </w:tcPrChange>
          </w:tcPr>
          <w:p w14:paraId="64DCD09B" w14:textId="2AD72F8D" w:rsidR="001856AA" w:rsidRPr="00E6227B" w:rsidRDefault="00E6227B" w:rsidP="00E6227B">
            <w:pPr>
              <w:spacing w:line="276" w:lineRule="auto"/>
              <w:jc w:val="center"/>
              <w:rPr>
                <w:ins w:id="6221" w:author="phuong vu" w:date="2018-11-16T12:54:00Z"/>
                <w:lang w:val="en-US"/>
                <w:rPrChange w:id="6222" w:author="phuong vu" w:date="2018-11-23T13:51:00Z">
                  <w:rPr>
                    <w:ins w:id="6223" w:author="phuong vu" w:date="2018-11-16T12:54:00Z"/>
                    <w:b/>
                  </w:rPr>
                </w:rPrChange>
              </w:rPr>
              <w:pPrChange w:id="6224" w:author="phuong vu" w:date="2018-11-23T13:48:00Z">
                <w:pPr/>
              </w:pPrChange>
            </w:pPr>
            <w:ins w:id="6225" w:author="phuong vu" w:date="2018-11-23T13:51:00Z">
              <w:r>
                <w:rPr>
                  <w:lang w:val="en-US"/>
                </w:rPr>
                <w:t>4</w:t>
              </w:r>
            </w:ins>
          </w:p>
        </w:tc>
        <w:tc>
          <w:tcPr>
            <w:tcW w:w="1689" w:type="dxa"/>
            <w:noWrap/>
            <w:hideMark/>
            <w:tcPrChange w:id="6226" w:author="phuong vu" w:date="2018-11-23T13:38:00Z">
              <w:tcPr>
                <w:tcW w:w="1197" w:type="dxa"/>
                <w:noWrap/>
                <w:hideMark/>
              </w:tcPr>
            </w:tcPrChange>
          </w:tcPr>
          <w:p w14:paraId="063BAA72" w14:textId="77777777" w:rsidR="001856AA" w:rsidRPr="001856AA" w:rsidRDefault="001856AA" w:rsidP="00E6227B">
            <w:pPr>
              <w:spacing w:line="276" w:lineRule="auto"/>
              <w:rPr>
                <w:ins w:id="6227" w:author="phuong vu" w:date="2018-11-16T12:54:00Z"/>
                <w:rPrChange w:id="6228" w:author="phuong vu" w:date="2018-11-16T12:54:00Z">
                  <w:rPr>
                    <w:ins w:id="6229" w:author="phuong vu" w:date="2018-11-16T12:54:00Z"/>
                    <w:b/>
                  </w:rPr>
                </w:rPrChange>
              </w:rPr>
              <w:pPrChange w:id="6230" w:author="phuong vu" w:date="2018-11-23T13:48:00Z">
                <w:pPr/>
              </w:pPrChange>
            </w:pPr>
            <w:ins w:id="6231" w:author="phuong vu" w:date="2018-11-16T12:54:00Z">
              <w:r w:rsidRPr="001856AA">
                <w:rPr>
                  <w:rPrChange w:id="6232" w:author="phuong vu" w:date="2018-11-16T12:54:00Z">
                    <w:rPr>
                      <w:b/>
                    </w:rPr>
                  </w:rPrChange>
                </w:rPr>
                <w:t>status</w:t>
              </w:r>
            </w:ins>
          </w:p>
        </w:tc>
        <w:tc>
          <w:tcPr>
            <w:tcW w:w="1300" w:type="dxa"/>
            <w:noWrap/>
            <w:hideMark/>
            <w:tcPrChange w:id="6233" w:author="phuong vu" w:date="2018-11-23T13:38:00Z">
              <w:tcPr>
                <w:tcW w:w="1205" w:type="dxa"/>
                <w:noWrap/>
                <w:hideMark/>
              </w:tcPr>
            </w:tcPrChange>
          </w:tcPr>
          <w:p w14:paraId="3A068C9D" w14:textId="77777777" w:rsidR="001856AA" w:rsidRPr="001856AA" w:rsidRDefault="001856AA" w:rsidP="00E6227B">
            <w:pPr>
              <w:spacing w:line="276" w:lineRule="auto"/>
              <w:rPr>
                <w:ins w:id="6234" w:author="phuong vu" w:date="2018-11-16T12:54:00Z"/>
                <w:rPrChange w:id="6235" w:author="phuong vu" w:date="2018-11-16T12:54:00Z">
                  <w:rPr>
                    <w:ins w:id="6236" w:author="phuong vu" w:date="2018-11-16T12:54:00Z"/>
                    <w:b/>
                  </w:rPr>
                </w:rPrChange>
              </w:rPr>
              <w:pPrChange w:id="6237" w:author="phuong vu" w:date="2018-11-23T13:48:00Z">
                <w:pPr/>
              </w:pPrChange>
            </w:pPr>
            <w:ins w:id="6238" w:author="phuong vu" w:date="2018-11-16T12:54:00Z">
              <w:r w:rsidRPr="001856AA">
                <w:rPr>
                  <w:rPrChange w:id="6239" w:author="phuong vu" w:date="2018-11-16T12:54:00Z">
                    <w:rPr>
                      <w:b/>
                    </w:rPr>
                  </w:rPrChange>
                </w:rPr>
                <w:t>character varying</w:t>
              </w:r>
            </w:ins>
          </w:p>
        </w:tc>
        <w:tc>
          <w:tcPr>
            <w:tcW w:w="1098" w:type="dxa"/>
            <w:noWrap/>
            <w:vAlign w:val="center"/>
            <w:hideMark/>
            <w:tcPrChange w:id="6240" w:author="phuong vu" w:date="2018-11-23T13:38:00Z">
              <w:tcPr>
                <w:tcW w:w="1098" w:type="dxa"/>
                <w:noWrap/>
                <w:hideMark/>
              </w:tcPr>
            </w:tcPrChange>
          </w:tcPr>
          <w:p w14:paraId="284D3B87" w14:textId="77777777" w:rsidR="001856AA" w:rsidRPr="001856AA" w:rsidRDefault="001856AA" w:rsidP="00E6227B">
            <w:pPr>
              <w:spacing w:line="276" w:lineRule="auto"/>
              <w:jc w:val="center"/>
              <w:rPr>
                <w:ins w:id="6241" w:author="phuong vu" w:date="2018-11-16T12:54:00Z"/>
                <w:rPrChange w:id="6242" w:author="phuong vu" w:date="2018-11-16T12:54:00Z">
                  <w:rPr>
                    <w:ins w:id="6243" w:author="phuong vu" w:date="2018-11-16T12:54:00Z"/>
                    <w:b/>
                  </w:rPr>
                </w:rPrChange>
              </w:rPr>
              <w:pPrChange w:id="6244" w:author="phuong vu" w:date="2018-11-23T13:48:00Z">
                <w:pPr/>
              </w:pPrChange>
            </w:pPr>
            <w:ins w:id="6245" w:author="phuong vu" w:date="2018-11-16T12:54:00Z">
              <w:r w:rsidRPr="001856AA">
                <w:rPr>
                  <w:rPrChange w:id="6246" w:author="phuong vu" w:date="2018-11-16T12:54:00Z">
                    <w:rPr>
                      <w:b/>
                    </w:rPr>
                  </w:rPrChange>
                </w:rPr>
                <w:t>X</w:t>
              </w:r>
            </w:ins>
          </w:p>
        </w:tc>
        <w:tc>
          <w:tcPr>
            <w:tcW w:w="838" w:type="dxa"/>
            <w:noWrap/>
            <w:vAlign w:val="center"/>
            <w:hideMark/>
            <w:tcPrChange w:id="6247" w:author="phuong vu" w:date="2018-11-23T13:38:00Z">
              <w:tcPr>
                <w:tcW w:w="818" w:type="dxa"/>
                <w:noWrap/>
                <w:hideMark/>
              </w:tcPr>
            </w:tcPrChange>
          </w:tcPr>
          <w:p w14:paraId="35F17160" w14:textId="29C1EA0E" w:rsidR="001856AA" w:rsidRPr="001856AA" w:rsidRDefault="001856AA" w:rsidP="00E6227B">
            <w:pPr>
              <w:spacing w:line="276" w:lineRule="auto"/>
              <w:jc w:val="center"/>
              <w:rPr>
                <w:ins w:id="6248" w:author="phuong vu" w:date="2018-11-16T12:54:00Z"/>
                <w:rPrChange w:id="6249" w:author="phuong vu" w:date="2018-11-16T12:54:00Z">
                  <w:rPr>
                    <w:ins w:id="6250" w:author="phuong vu" w:date="2018-11-16T12:54:00Z"/>
                    <w:b/>
                  </w:rPr>
                </w:rPrChange>
              </w:rPr>
              <w:pPrChange w:id="6251" w:author="phuong vu" w:date="2018-11-23T13:48:00Z">
                <w:pPr/>
              </w:pPrChange>
            </w:pPr>
          </w:p>
        </w:tc>
        <w:tc>
          <w:tcPr>
            <w:tcW w:w="823" w:type="dxa"/>
            <w:noWrap/>
            <w:vAlign w:val="center"/>
            <w:hideMark/>
            <w:tcPrChange w:id="6252" w:author="phuong vu" w:date="2018-11-23T13:38:00Z">
              <w:tcPr>
                <w:tcW w:w="818" w:type="dxa"/>
                <w:noWrap/>
                <w:hideMark/>
              </w:tcPr>
            </w:tcPrChange>
          </w:tcPr>
          <w:p w14:paraId="0A9746B8" w14:textId="0F3CD815" w:rsidR="001856AA" w:rsidRPr="001856AA" w:rsidRDefault="001856AA" w:rsidP="00E6227B">
            <w:pPr>
              <w:spacing w:line="276" w:lineRule="auto"/>
              <w:jc w:val="center"/>
              <w:rPr>
                <w:ins w:id="6253" w:author="phuong vu" w:date="2018-11-16T12:54:00Z"/>
                <w:rPrChange w:id="6254" w:author="phuong vu" w:date="2018-11-16T12:54:00Z">
                  <w:rPr>
                    <w:ins w:id="6255" w:author="phuong vu" w:date="2018-11-16T12:54:00Z"/>
                    <w:b/>
                  </w:rPr>
                </w:rPrChange>
              </w:rPr>
              <w:pPrChange w:id="6256" w:author="phuong vu" w:date="2018-11-23T13:48:00Z">
                <w:pPr/>
              </w:pPrChange>
            </w:pPr>
          </w:p>
        </w:tc>
        <w:tc>
          <w:tcPr>
            <w:tcW w:w="2269" w:type="dxa"/>
            <w:noWrap/>
            <w:hideMark/>
            <w:tcPrChange w:id="6257" w:author="phuong vu" w:date="2018-11-23T13:38:00Z">
              <w:tcPr>
                <w:tcW w:w="3225" w:type="dxa"/>
                <w:noWrap/>
                <w:hideMark/>
              </w:tcPr>
            </w:tcPrChange>
          </w:tcPr>
          <w:p w14:paraId="6880C853" w14:textId="77777777" w:rsidR="001856AA" w:rsidRPr="001856AA" w:rsidRDefault="001856AA" w:rsidP="00E6227B">
            <w:pPr>
              <w:spacing w:line="276" w:lineRule="auto"/>
              <w:rPr>
                <w:ins w:id="6258" w:author="phuong vu" w:date="2018-11-16T12:54:00Z"/>
                <w:rPrChange w:id="6259" w:author="phuong vu" w:date="2018-11-16T12:54:00Z">
                  <w:rPr>
                    <w:ins w:id="6260" w:author="phuong vu" w:date="2018-11-16T12:54:00Z"/>
                    <w:b/>
                  </w:rPr>
                </w:rPrChange>
              </w:rPr>
              <w:pPrChange w:id="6261" w:author="phuong vu" w:date="2018-11-23T13:48:00Z">
                <w:pPr/>
              </w:pPrChange>
            </w:pPr>
            <w:ins w:id="6262" w:author="phuong vu" w:date="2018-11-16T12:54:00Z">
              <w:r w:rsidRPr="001856AA">
                <w:rPr>
                  <w:rPrChange w:id="6263" w:author="phuong vu" w:date="2018-11-16T12:54:00Z">
                    <w:rPr>
                      <w:b/>
                    </w:rPr>
                  </w:rPrChange>
                </w:rPr>
                <w:t>Trạng thái</w:t>
              </w:r>
            </w:ins>
          </w:p>
        </w:tc>
      </w:tr>
      <w:tr w:rsidR="001856AA" w:rsidRPr="001856AA" w14:paraId="454B53A6" w14:textId="77777777" w:rsidTr="006B6330">
        <w:trPr>
          <w:trHeight w:val="300"/>
          <w:ins w:id="6264" w:author="phuong vu" w:date="2018-11-16T12:54:00Z"/>
          <w:trPrChange w:id="6265" w:author="phuong vu" w:date="2018-11-23T13:38:00Z">
            <w:trPr>
              <w:trHeight w:val="300"/>
            </w:trPr>
          </w:trPrChange>
        </w:trPr>
        <w:tc>
          <w:tcPr>
            <w:tcW w:w="708" w:type="dxa"/>
            <w:noWrap/>
            <w:vAlign w:val="center"/>
            <w:hideMark/>
            <w:tcPrChange w:id="6266" w:author="phuong vu" w:date="2018-11-23T13:38:00Z">
              <w:tcPr>
                <w:tcW w:w="544" w:type="dxa"/>
                <w:noWrap/>
                <w:hideMark/>
              </w:tcPr>
            </w:tcPrChange>
          </w:tcPr>
          <w:p w14:paraId="0EA11C11" w14:textId="101192DD" w:rsidR="001856AA" w:rsidRPr="00E6227B" w:rsidRDefault="00E6227B" w:rsidP="00E6227B">
            <w:pPr>
              <w:spacing w:line="276" w:lineRule="auto"/>
              <w:jc w:val="center"/>
              <w:rPr>
                <w:ins w:id="6267" w:author="phuong vu" w:date="2018-11-16T12:54:00Z"/>
                <w:lang w:val="en-US"/>
                <w:rPrChange w:id="6268" w:author="phuong vu" w:date="2018-11-23T13:51:00Z">
                  <w:rPr>
                    <w:ins w:id="6269" w:author="phuong vu" w:date="2018-11-16T12:54:00Z"/>
                    <w:b/>
                  </w:rPr>
                </w:rPrChange>
              </w:rPr>
              <w:pPrChange w:id="6270" w:author="phuong vu" w:date="2018-11-23T13:48:00Z">
                <w:pPr/>
              </w:pPrChange>
            </w:pPr>
            <w:ins w:id="6271" w:author="phuong vu" w:date="2018-11-23T13:51:00Z">
              <w:r>
                <w:rPr>
                  <w:lang w:val="en-US"/>
                </w:rPr>
                <w:t>5</w:t>
              </w:r>
            </w:ins>
          </w:p>
        </w:tc>
        <w:tc>
          <w:tcPr>
            <w:tcW w:w="1689" w:type="dxa"/>
            <w:noWrap/>
            <w:hideMark/>
            <w:tcPrChange w:id="6272" w:author="phuong vu" w:date="2018-11-23T13:38:00Z">
              <w:tcPr>
                <w:tcW w:w="1197" w:type="dxa"/>
                <w:noWrap/>
                <w:hideMark/>
              </w:tcPr>
            </w:tcPrChange>
          </w:tcPr>
          <w:p w14:paraId="55BE7757" w14:textId="77777777" w:rsidR="001856AA" w:rsidRPr="001856AA" w:rsidRDefault="001856AA" w:rsidP="00E6227B">
            <w:pPr>
              <w:spacing w:line="276" w:lineRule="auto"/>
              <w:rPr>
                <w:ins w:id="6273" w:author="phuong vu" w:date="2018-11-16T12:54:00Z"/>
                <w:rPrChange w:id="6274" w:author="phuong vu" w:date="2018-11-16T12:54:00Z">
                  <w:rPr>
                    <w:ins w:id="6275" w:author="phuong vu" w:date="2018-11-16T12:54:00Z"/>
                    <w:b/>
                  </w:rPr>
                </w:rPrChange>
              </w:rPr>
              <w:pPrChange w:id="6276" w:author="phuong vu" w:date="2018-11-23T13:48:00Z">
                <w:pPr/>
              </w:pPrChange>
            </w:pPr>
            <w:ins w:id="6277" w:author="phuong vu" w:date="2018-11-16T12:54:00Z">
              <w:r w:rsidRPr="001856AA">
                <w:rPr>
                  <w:rPrChange w:id="6278" w:author="phuong vu" w:date="2018-11-16T12:54:00Z">
                    <w:rPr>
                      <w:b/>
                    </w:rPr>
                  </w:rPrChange>
                </w:rPr>
                <w:t>branch_avatar</w:t>
              </w:r>
            </w:ins>
          </w:p>
        </w:tc>
        <w:tc>
          <w:tcPr>
            <w:tcW w:w="1300" w:type="dxa"/>
            <w:noWrap/>
            <w:hideMark/>
            <w:tcPrChange w:id="6279" w:author="phuong vu" w:date="2018-11-23T13:38:00Z">
              <w:tcPr>
                <w:tcW w:w="1205" w:type="dxa"/>
                <w:noWrap/>
                <w:hideMark/>
              </w:tcPr>
            </w:tcPrChange>
          </w:tcPr>
          <w:p w14:paraId="06F5232B" w14:textId="77777777" w:rsidR="001856AA" w:rsidRPr="001856AA" w:rsidRDefault="001856AA" w:rsidP="00E6227B">
            <w:pPr>
              <w:spacing w:line="276" w:lineRule="auto"/>
              <w:rPr>
                <w:ins w:id="6280" w:author="phuong vu" w:date="2018-11-16T12:54:00Z"/>
                <w:rPrChange w:id="6281" w:author="phuong vu" w:date="2018-11-16T12:54:00Z">
                  <w:rPr>
                    <w:ins w:id="6282" w:author="phuong vu" w:date="2018-11-16T12:54:00Z"/>
                    <w:b/>
                  </w:rPr>
                </w:rPrChange>
              </w:rPr>
              <w:pPrChange w:id="6283" w:author="phuong vu" w:date="2018-11-23T13:48:00Z">
                <w:pPr/>
              </w:pPrChange>
            </w:pPr>
            <w:ins w:id="6284" w:author="phuong vu" w:date="2018-11-16T12:54:00Z">
              <w:r w:rsidRPr="001856AA">
                <w:rPr>
                  <w:rPrChange w:id="6285" w:author="phuong vu" w:date="2018-11-16T12:54:00Z">
                    <w:rPr>
                      <w:b/>
                    </w:rPr>
                  </w:rPrChange>
                </w:rPr>
                <w:t>integer</w:t>
              </w:r>
            </w:ins>
          </w:p>
        </w:tc>
        <w:tc>
          <w:tcPr>
            <w:tcW w:w="1098" w:type="dxa"/>
            <w:noWrap/>
            <w:vAlign w:val="center"/>
            <w:hideMark/>
            <w:tcPrChange w:id="6286" w:author="phuong vu" w:date="2018-11-23T13:38:00Z">
              <w:tcPr>
                <w:tcW w:w="1098" w:type="dxa"/>
                <w:noWrap/>
                <w:hideMark/>
              </w:tcPr>
            </w:tcPrChange>
          </w:tcPr>
          <w:p w14:paraId="0552E4F1" w14:textId="77777777" w:rsidR="001856AA" w:rsidRPr="001856AA" w:rsidRDefault="001856AA" w:rsidP="00E6227B">
            <w:pPr>
              <w:spacing w:line="276" w:lineRule="auto"/>
              <w:jc w:val="center"/>
              <w:rPr>
                <w:ins w:id="6287" w:author="phuong vu" w:date="2018-11-16T12:54:00Z"/>
                <w:rPrChange w:id="6288" w:author="phuong vu" w:date="2018-11-16T12:54:00Z">
                  <w:rPr>
                    <w:ins w:id="6289" w:author="phuong vu" w:date="2018-11-16T12:54:00Z"/>
                    <w:b/>
                  </w:rPr>
                </w:rPrChange>
              </w:rPr>
              <w:pPrChange w:id="6290" w:author="phuong vu" w:date="2018-11-23T13:48:00Z">
                <w:pPr/>
              </w:pPrChange>
            </w:pPr>
            <w:ins w:id="6291" w:author="phuong vu" w:date="2018-11-16T12:54:00Z">
              <w:r w:rsidRPr="001856AA">
                <w:rPr>
                  <w:rPrChange w:id="6292" w:author="phuong vu" w:date="2018-11-16T12:54:00Z">
                    <w:rPr>
                      <w:b/>
                    </w:rPr>
                  </w:rPrChange>
                </w:rPr>
                <w:t>X</w:t>
              </w:r>
            </w:ins>
          </w:p>
        </w:tc>
        <w:tc>
          <w:tcPr>
            <w:tcW w:w="838" w:type="dxa"/>
            <w:noWrap/>
            <w:vAlign w:val="center"/>
            <w:hideMark/>
            <w:tcPrChange w:id="6293" w:author="phuong vu" w:date="2018-11-23T13:38:00Z">
              <w:tcPr>
                <w:tcW w:w="818" w:type="dxa"/>
                <w:noWrap/>
                <w:hideMark/>
              </w:tcPr>
            </w:tcPrChange>
          </w:tcPr>
          <w:p w14:paraId="5825AD7E" w14:textId="2C3A4B90" w:rsidR="001856AA" w:rsidRPr="001856AA" w:rsidRDefault="001856AA" w:rsidP="00E6227B">
            <w:pPr>
              <w:spacing w:line="276" w:lineRule="auto"/>
              <w:jc w:val="center"/>
              <w:rPr>
                <w:ins w:id="6294" w:author="phuong vu" w:date="2018-11-16T12:54:00Z"/>
                <w:rPrChange w:id="6295" w:author="phuong vu" w:date="2018-11-16T12:54:00Z">
                  <w:rPr>
                    <w:ins w:id="6296" w:author="phuong vu" w:date="2018-11-16T12:54:00Z"/>
                    <w:b/>
                  </w:rPr>
                </w:rPrChange>
              </w:rPr>
              <w:pPrChange w:id="6297" w:author="phuong vu" w:date="2018-11-23T13:48:00Z">
                <w:pPr/>
              </w:pPrChange>
            </w:pPr>
          </w:p>
        </w:tc>
        <w:tc>
          <w:tcPr>
            <w:tcW w:w="823" w:type="dxa"/>
            <w:noWrap/>
            <w:vAlign w:val="center"/>
            <w:hideMark/>
            <w:tcPrChange w:id="6298" w:author="phuong vu" w:date="2018-11-23T13:38:00Z">
              <w:tcPr>
                <w:tcW w:w="818" w:type="dxa"/>
                <w:noWrap/>
                <w:hideMark/>
              </w:tcPr>
            </w:tcPrChange>
          </w:tcPr>
          <w:p w14:paraId="387DA09A" w14:textId="5371940D" w:rsidR="001856AA" w:rsidRPr="001856AA" w:rsidRDefault="001856AA" w:rsidP="00E6227B">
            <w:pPr>
              <w:spacing w:line="276" w:lineRule="auto"/>
              <w:jc w:val="center"/>
              <w:rPr>
                <w:ins w:id="6299" w:author="phuong vu" w:date="2018-11-16T12:54:00Z"/>
                <w:rPrChange w:id="6300" w:author="phuong vu" w:date="2018-11-16T12:54:00Z">
                  <w:rPr>
                    <w:ins w:id="6301" w:author="phuong vu" w:date="2018-11-16T12:54:00Z"/>
                    <w:b/>
                  </w:rPr>
                </w:rPrChange>
              </w:rPr>
              <w:pPrChange w:id="6302" w:author="phuong vu" w:date="2018-11-23T13:48:00Z">
                <w:pPr/>
              </w:pPrChange>
            </w:pPr>
          </w:p>
        </w:tc>
        <w:tc>
          <w:tcPr>
            <w:tcW w:w="2269" w:type="dxa"/>
            <w:noWrap/>
            <w:hideMark/>
            <w:tcPrChange w:id="6303" w:author="phuong vu" w:date="2018-11-23T13:38:00Z">
              <w:tcPr>
                <w:tcW w:w="3225" w:type="dxa"/>
                <w:noWrap/>
                <w:hideMark/>
              </w:tcPr>
            </w:tcPrChange>
          </w:tcPr>
          <w:p w14:paraId="46870804" w14:textId="77777777" w:rsidR="001856AA" w:rsidRPr="001856AA" w:rsidRDefault="001856AA" w:rsidP="00E6227B">
            <w:pPr>
              <w:spacing w:line="276" w:lineRule="auto"/>
              <w:rPr>
                <w:ins w:id="6304" w:author="phuong vu" w:date="2018-11-16T12:54:00Z"/>
                <w:rPrChange w:id="6305" w:author="phuong vu" w:date="2018-11-16T12:54:00Z">
                  <w:rPr>
                    <w:ins w:id="6306" w:author="phuong vu" w:date="2018-11-16T12:54:00Z"/>
                    <w:b/>
                  </w:rPr>
                </w:rPrChange>
              </w:rPr>
              <w:pPrChange w:id="6307" w:author="phuong vu" w:date="2018-11-23T13:48:00Z">
                <w:pPr/>
              </w:pPrChange>
            </w:pPr>
            <w:ins w:id="6308" w:author="phuong vu" w:date="2018-11-16T12:54:00Z">
              <w:r w:rsidRPr="001856AA">
                <w:rPr>
                  <w:rPrChange w:id="6309" w:author="phuong vu" w:date="2018-11-16T12:54:00Z">
                    <w:rPr>
                      <w:b/>
                    </w:rPr>
                  </w:rPrChange>
                </w:rPr>
                <w:t>Ảnh chi nhánh</w:t>
              </w:r>
            </w:ins>
          </w:p>
        </w:tc>
      </w:tr>
      <w:tr w:rsidR="001856AA" w:rsidRPr="001856AA" w14:paraId="3B5D268E" w14:textId="77777777" w:rsidTr="006B6330">
        <w:trPr>
          <w:trHeight w:val="300"/>
          <w:ins w:id="6310" w:author="phuong vu" w:date="2018-11-16T12:54:00Z"/>
          <w:trPrChange w:id="6311" w:author="phuong vu" w:date="2018-11-23T13:38:00Z">
            <w:trPr>
              <w:trHeight w:val="300"/>
            </w:trPr>
          </w:trPrChange>
        </w:trPr>
        <w:tc>
          <w:tcPr>
            <w:tcW w:w="708" w:type="dxa"/>
            <w:noWrap/>
            <w:vAlign w:val="center"/>
            <w:hideMark/>
            <w:tcPrChange w:id="6312" w:author="phuong vu" w:date="2018-11-23T13:38:00Z">
              <w:tcPr>
                <w:tcW w:w="544" w:type="dxa"/>
                <w:noWrap/>
                <w:hideMark/>
              </w:tcPr>
            </w:tcPrChange>
          </w:tcPr>
          <w:p w14:paraId="75D4EB1B" w14:textId="033D1820" w:rsidR="001856AA" w:rsidRPr="00E6227B" w:rsidRDefault="00E6227B" w:rsidP="00E6227B">
            <w:pPr>
              <w:spacing w:line="276" w:lineRule="auto"/>
              <w:jc w:val="center"/>
              <w:rPr>
                <w:ins w:id="6313" w:author="phuong vu" w:date="2018-11-16T12:54:00Z"/>
                <w:lang w:val="en-US"/>
                <w:rPrChange w:id="6314" w:author="phuong vu" w:date="2018-11-23T13:51:00Z">
                  <w:rPr>
                    <w:ins w:id="6315" w:author="phuong vu" w:date="2018-11-16T12:54:00Z"/>
                    <w:b/>
                  </w:rPr>
                </w:rPrChange>
              </w:rPr>
              <w:pPrChange w:id="6316" w:author="phuong vu" w:date="2018-11-23T13:48:00Z">
                <w:pPr/>
              </w:pPrChange>
            </w:pPr>
            <w:ins w:id="6317" w:author="phuong vu" w:date="2018-11-23T13:51:00Z">
              <w:r>
                <w:rPr>
                  <w:lang w:val="en-US"/>
                </w:rPr>
                <w:t>6</w:t>
              </w:r>
            </w:ins>
          </w:p>
        </w:tc>
        <w:tc>
          <w:tcPr>
            <w:tcW w:w="1689" w:type="dxa"/>
            <w:noWrap/>
            <w:hideMark/>
            <w:tcPrChange w:id="6318" w:author="phuong vu" w:date="2018-11-23T13:38:00Z">
              <w:tcPr>
                <w:tcW w:w="1197" w:type="dxa"/>
                <w:noWrap/>
                <w:hideMark/>
              </w:tcPr>
            </w:tcPrChange>
          </w:tcPr>
          <w:p w14:paraId="044C68EB" w14:textId="77777777" w:rsidR="001856AA" w:rsidRPr="001856AA" w:rsidRDefault="001856AA" w:rsidP="00E6227B">
            <w:pPr>
              <w:spacing w:line="276" w:lineRule="auto"/>
              <w:rPr>
                <w:ins w:id="6319" w:author="phuong vu" w:date="2018-11-16T12:54:00Z"/>
                <w:rPrChange w:id="6320" w:author="phuong vu" w:date="2018-11-16T12:54:00Z">
                  <w:rPr>
                    <w:ins w:id="6321" w:author="phuong vu" w:date="2018-11-16T12:54:00Z"/>
                    <w:b/>
                  </w:rPr>
                </w:rPrChange>
              </w:rPr>
              <w:pPrChange w:id="6322" w:author="phuong vu" w:date="2018-11-23T13:48:00Z">
                <w:pPr/>
              </w:pPrChange>
            </w:pPr>
            <w:ins w:id="6323" w:author="phuong vu" w:date="2018-11-16T12:54:00Z">
              <w:r w:rsidRPr="001856AA">
                <w:rPr>
                  <w:rPrChange w:id="6324" w:author="phuong vu" w:date="2018-11-16T12:54:00Z">
                    <w:rPr>
                      <w:b/>
                    </w:rPr>
                  </w:rPrChange>
                </w:rPr>
                <w:t>latidute</w:t>
              </w:r>
            </w:ins>
          </w:p>
        </w:tc>
        <w:tc>
          <w:tcPr>
            <w:tcW w:w="1300" w:type="dxa"/>
            <w:noWrap/>
            <w:hideMark/>
            <w:tcPrChange w:id="6325" w:author="phuong vu" w:date="2018-11-23T13:38:00Z">
              <w:tcPr>
                <w:tcW w:w="1205" w:type="dxa"/>
                <w:noWrap/>
                <w:hideMark/>
              </w:tcPr>
            </w:tcPrChange>
          </w:tcPr>
          <w:p w14:paraId="0261A776" w14:textId="77777777" w:rsidR="001856AA" w:rsidRPr="001856AA" w:rsidRDefault="001856AA" w:rsidP="00E6227B">
            <w:pPr>
              <w:spacing w:line="276" w:lineRule="auto"/>
              <w:rPr>
                <w:ins w:id="6326" w:author="phuong vu" w:date="2018-11-16T12:54:00Z"/>
                <w:rPrChange w:id="6327" w:author="phuong vu" w:date="2018-11-16T12:54:00Z">
                  <w:rPr>
                    <w:ins w:id="6328" w:author="phuong vu" w:date="2018-11-16T12:54:00Z"/>
                    <w:b/>
                  </w:rPr>
                </w:rPrChange>
              </w:rPr>
              <w:pPrChange w:id="6329" w:author="phuong vu" w:date="2018-11-23T13:48:00Z">
                <w:pPr/>
              </w:pPrChange>
            </w:pPr>
            <w:ins w:id="6330" w:author="phuong vu" w:date="2018-11-16T12:54:00Z">
              <w:r w:rsidRPr="001856AA">
                <w:rPr>
                  <w:rPrChange w:id="6331" w:author="phuong vu" w:date="2018-11-16T12:54:00Z">
                    <w:rPr>
                      <w:b/>
                    </w:rPr>
                  </w:rPrChange>
                </w:rPr>
                <w:t>character varying</w:t>
              </w:r>
            </w:ins>
          </w:p>
        </w:tc>
        <w:tc>
          <w:tcPr>
            <w:tcW w:w="1098" w:type="dxa"/>
            <w:noWrap/>
            <w:vAlign w:val="center"/>
            <w:hideMark/>
            <w:tcPrChange w:id="6332" w:author="phuong vu" w:date="2018-11-23T13:38:00Z">
              <w:tcPr>
                <w:tcW w:w="1098" w:type="dxa"/>
                <w:noWrap/>
                <w:hideMark/>
              </w:tcPr>
            </w:tcPrChange>
          </w:tcPr>
          <w:p w14:paraId="77621429" w14:textId="77777777" w:rsidR="001856AA" w:rsidRPr="001856AA" w:rsidRDefault="001856AA" w:rsidP="00E6227B">
            <w:pPr>
              <w:spacing w:line="276" w:lineRule="auto"/>
              <w:jc w:val="center"/>
              <w:rPr>
                <w:ins w:id="6333" w:author="phuong vu" w:date="2018-11-16T12:54:00Z"/>
                <w:rPrChange w:id="6334" w:author="phuong vu" w:date="2018-11-16T12:54:00Z">
                  <w:rPr>
                    <w:ins w:id="6335" w:author="phuong vu" w:date="2018-11-16T12:54:00Z"/>
                    <w:b/>
                  </w:rPr>
                </w:rPrChange>
              </w:rPr>
              <w:pPrChange w:id="6336" w:author="phuong vu" w:date="2018-11-23T13:48:00Z">
                <w:pPr/>
              </w:pPrChange>
            </w:pPr>
            <w:ins w:id="6337" w:author="phuong vu" w:date="2018-11-16T12:54:00Z">
              <w:r w:rsidRPr="001856AA">
                <w:rPr>
                  <w:rPrChange w:id="6338" w:author="phuong vu" w:date="2018-11-16T12:54:00Z">
                    <w:rPr>
                      <w:b/>
                    </w:rPr>
                  </w:rPrChange>
                </w:rPr>
                <w:t>X</w:t>
              </w:r>
            </w:ins>
          </w:p>
        </w:tc>
        <w:tc>
          <w:tcPr>
            <w:tcW w:w="838" w:type="dxa"/>
            <w:noWrap/>
            <w:vAlign w:val="center"/>
            <w:hideMark/>
            <w:tcPrChange w:id="6339" w:author="phuong vu" w:date="2018-11-23T13:38:00Z">
              <w:tcPr>
                <w:tcW w:w="818" w:type="dxa"/>
                <w:noWrap/>
                <w:hideMark/>
              </w:tcPr>
            </w:tcPrChange>
          </w:tcPr>
          <w:p w14:paraId="08AC4EE1" w14:textId="47498E2A" w:rsidR="001856AA" w:rsidRPr="001856AA" w:rsidRDefault="001856AA" w:rsidP="00E6227B">
            <w:pPr>
              <w:spacing w:line="276" w:lineRule="auto"/>
              <w:jc w:val="center"/>
              <w:rPr>
                <w:ins w:id="6340" w:author="phuong vu" w:date="2018-11-16T12:54:00Z"/>
                <w:rPrChange w:id="6341" w:author="phuong vu" w:date="2018-11-16T12:54:00Z">
                  <w:rPr>
                    <w:ins w:id="6342" w:author="phuong vu" w:date="2018-11-16T12:54:00Z"/>
                    <w:b/>
                  </w:rPr>
                </w:rPrChange>
              </w:rPr>
              <w:pPrChange w:id="6343" w:author="phuong vu" w:date="2018-11-23T13:48:00Z">
                <w:pPr/>
              </w:pPrChange>
            </w:pPr>
          </w:p>
        </w:tc>
        <w:tc>
          <w:tcPr>
            <w:tcW w:w="823" w:type="dxa"/>
            <w:noWrap/>
            <w:vAlign w:val="center"/>
            <w:hideMark/>
            <w:tcPrChange w:id="6344" w:author="phuong vu" w:date="2018-11-23T13:38:00Z">
              <w:tcPr>
                <w:tcW w:w="818" w:type="dxa"/>
                <w:noWrap/>
                <w:hideMark/>
              </w:tcPr>
            </w:tcPrChange>
          </w:tcPr>
          <w:p w14:paraId="555ABA05" w14:textId="6BDFBA1F" w:rsidR="001856AA" w:rsidRPr="001856AA" w:rsidRDefault="001856AA" w:rsidP="00E6227B">
            <w:pPr>
              <w:spacing w:line="276" w:lineRule="auto"/>
              <w:jc w:val="center"/>
              <w:rPr>
                <w:ins w:id="6345" w:author="phuong vu" w:date="2018-11-16T12:54:00Z"/>
                <w:rPrChange w:id="6346" w:author="phuong vu" w:date="2018-11-16T12:54:00Z">
                  <w:rPr>
                    <w:ins w:id="6347" w:author="phuong vu" w:date="2018-11-16T12:54:00Z"/>
                    <w:b/>
                  </w:rPr>
                </w:rPrChange>
              </w:rPr>
              <w:pPrChange w:id="6348" w:author="phuong vu" w:date="2018-11-23T13:48:00Z">
                <w:pPr/>
              </w:pPrChange>
            </w:pPr>
          </w:p>
        </w:tc>
        <w:tc>
          <w:tcPr>
            <w:tcW w:w="2269" w:type="dxa"/>
            <w:noWrap/>
            <w:hideMark/>
            <w:tcPrChange w:id="6349" w:author="phuong vu" w:date="2018-11-23T13:38:00Z">
              <w:tcPr>
                <w:tcW w:w="3225" w:type="dxa"/>
                <w:noWrap/>
                <w:hideMark/>
              </w:tcPr>
            </w:tcPrChange>
          </w:tcPr>
          <w:p w14:paraId="149F3912" w14:textId="77777777" w:rsidR="001856AA" w:rsidRPr="001856AA" w:rsidRDefault="001856AA" w:rsidP="00E6227B">
            <w:pPr>
              <w:spacing w:line="276" w:lineRule="auto"/>
              <w:rPr>
                <w:ins w:id="6350" w:author="phuong vu" w:date="2018-11-16T12:54:00Z"/>
                <w:rPrChange w:id="6351" w:author="phuong vu" w:date="2018-11-16T12:54:00Z">
                  <w:rPr>
                    <w:ins w:id="6352" w:author="phuong vu" w:date="2018-11-16T12:54:00Z"/>
                    <w:b/>
                  </w:rPr>
                </w:rPrChange>
              </w:rPr>
              <w:pPrChange w:id="6353" w:author="phuong vu" w:date="2018-11-23T13:48:00Z">
                <w:pPr/>
              </w:pPrChange>
            </w:pPr>
            <w:ins w:id="6354" w:author="phuong vu" w:date="2018-11-16T12:54:00Z">
              <w:r w:rsidRPr="001856AA">
                <w:rPr>
                  <w:rPrChange w:id="6355" w:author="phuong vu" w:date="2018-11-16T12:54:00Z">
                    <w:rPr>
                      <w:b/>
                    </w:rPr>
                  </w:rPrChange>
                </w:rPr>
                <w:t>Vĩ độ</w:t>
              </w:r>
            </w:ins>
          </w:p>
        </w:tc>
      </w:tr>
      <w:tr w:rsidR="001856AA" w:rsidRPr="001856AA" w14:paraId="2310A1B7" w14:textId="77777777" w:rsidTr="006B6330">
        <w:trPr>
          <w:trHeight w:val="300"/>
          <w:ins w:id="6356" w:author="phuong vu" w:date="2018-11-16T12:54:00Z"/>
          <w:trPrChange w:id="6357" w:author="phuong vu" w:date="2018-11-23T13:38:00Z">
            <w:trPr>
              <w:trHeight w:val="300"/>
            </w:trPr>
          </w:trPrChange>
        </w:trPr>
        <w:tc>
          <w:tcPr>
            <w:tcW w:w="708" w:type="dxa"/>
            <w:noWrap/>
            <w:vAlign w:val="center"/>
            <w:hideMark/>
            <w:tcPrChange w:id="6358" w:author="phuong vu" w:date="2018-11-23T13:38:00Z">
              <w:tcPr>
                <w:tcW w:w="544" w:type="dxa"/>
                <w:noWrap/>
                <w:hideMark/>
              </w:tcPr>
            </w:tcPrChange>
          </w:tcPr>
          <w:p w14:paraId="7F9CE635" w14:textId="437E24F2" w:rsidR="001856AA" w:rsidRPr="00E6227B" w:rsidRDefault="00E6227B" w:rsidP="00E6227B">
            <w:pPr>
              <w:spacing w:line="276" w:lineRule="auto"/>
              <w:jc w:val="center"/>
              <w:rPr>
                <w:ins w:id="6359" w:author="phuong vu" w:date="2018-11-16T12:54:00Z"/>
                <w:lang w:val="en-US"/>
                <w:rPrChange w:id="6360" w:author="phuong vu" w:date="2018-11-23T13:51:00Z">
                  <w:rPr>
                    <w:ins w:id="6361" w:author="phuong vu" w:date="2018-11-16T12:54:00Z"/>
                    <w:b/>
                  </w:rPr>
                </w:rPrChange>
              </w:rPr>
              <w:pPrChange w:id="6362" w:author="phuong vu" w:date="2018-11-23T13:48:00Z">
                <w:pPr/>
              </w:pPrChange>
            </w:pPr>
            <w:ins w:id="6363" w:author="phuong vu" w:date="2018-11-23T13:51:00Z">
              <w:r>
                <w:rPr>
                  <w:lang w:val="en-US"/>
                </w:rPr>
                <w:t>7</w:t>
              </w:r>
            </w:ins>
          </w:p>
        </w:tc>
        <w:tc>
          <w:tcPr>
            <w:tcW w:w="1689" w:type="dxa"/>
            <w:noWrap/>
            <w:hideMark/>
            <w:tcPrChange w:id="6364" w:author="phuong vu" w:date="2018-11-23T13:38:00Z">
              <w:tcPr>
                <w:tcW w:w="1197" w:type="dxa"/>
                <w:noWrap/>
                <w:hideMark/>
              </w:tcPr>
            </w:tcPrChange>
          </w:tcPr>
          <w:p w14:paraId="41386A2D" w14:textId="77777777" w:rsidR="001856AA" w:rsidRPr="001856AA" w:rsidRDefault="001856AA" w:rsidP="00E6227B">
            <w:pPr>
              <w:spacing w:line="276" w:lineRule="auto"/>
              <w:rPr>
                <w:ins w:id="6365" w:author="phuong vu" w:date="2018-11-16T12:54:00Z"/>
                <w:rPrChange w:id="6366" w:author="phuong vu" w:date="2018-11-16T12:54:00Z">
                  <w:rPr>
                    <w:ins w:id="6367" w:author="phuong vu" w:date="2018-11-16T12:54:00Z"/>
                    <w:b/>
                  </w:rPr>
                </w:rPrChange>
              </w:rPr>
              <w:pPrChange w:id="6368" w:author="phuong vu" w:date="2018-11-23T13:48:00Z">
                <w:pPr/>
              </w:pPrChange>
            </w:pPr>
            <w:ins w:id="6369" w:author="phuong vu" w:date="2018-11-16T12:54:00Z">
              <w:r w:rsidRPr="001856AA">
                <w:rPr>
                  <w:rPrChange w:id="6370" w:author="phuong vu" w:date="2018-11-16T12:54:00Z">
                    <w:rPr>
                      <w:b/>
                    </w:rPr>
                  </w:rPrChange>
                </w:rPr>
                <w:t>longtidute</w:t>
              </w:r>
            </w:ins>
          </w:p>
        </w:tc>
        <w:tc>
          <w:tcPr>
            <w:tcW w:w="1300" w:type="dxa"/>
            <w:noWrap/>
            <w:hideMark/>
            <w:tcPrChange w:id="6371" w:author="phuong vu" w:date="2018-11-23T13:38:00Z">
              <w:tcPr>
                <w:tcW w:w="1205" w:type="dxa"/>
                <w:noWrap/>
                <w:hideMark/>
              </w:tcPr>
            </w:tcPrChange>
          </w:tcPr>
          <w:p w14:paraId="2C4E21FB" w14:textId="77777777" w:rsidR="001856AA" w:rsidRPr="001856AA" w:rsidRDefault="001856AA" w:rsidP="00E6227B">
            <w:pPr>
              <w:spacing w:line="276" w:lineRule="auto"/>
              <w:rPr>
                <w:ins w:id="6372" w:author="phuong vu" w:date="2018-11-16T12:54:00Z"/>
                <w:rPrChange w:id="6373" w:author="phuong vu" w:date="2018-11-16T12:54:00Z">
                  <w:rPr>
                    <w:ins w:id="6374" w:author="phuong vu" w:date="2018-11-16T12:54:00Z"/>
                    <w:b/>
                  </w:rPr>
                </w:rPrChange>
              </w:rPr>
              <w:pPrChange w:id="6375" w:author="phuong vu" w:date="2018-11-23T13:48:00Z">
                <w:pPr/>
              </w:pPrChange>
            </w:pPr>
            <w:ins w:id="6376" w:author="phuong vu" w:date="2018-11-16T12:54:00Z">
              <w:r w:rsidRPr="001856AA">
                <w:rPr>
                  <w:rPrChange w:id="6377" w:author="phuong vu" w:date="2018-11-16T12:54:00Z">
                    <w:rPr>
                      <w:b/>
                    </w:rPr>
                  </w:rPrChange>
                </w:rPr>
                <w:t>character varying</w:t>
              </w:r>
            </w:ins>
          </w:p>
        </w:tc>
        <w:tc>
          <w:tcPr>
            <w:tcW w:w="1098" w:type="dxa"/>
            <w:noWrap/>
            <w:vAlign w:val="center"/>
            <w:hideMark/>
            <w:tcPrChange w:id="6378" w:author="phuong vu" w:date="2018-11-23T13:38:00Z">
              <w:tcPr>
                <w:tcW w:w="1098" w:type="dxa"/>
                <w:noWrap/>
                <w:hideMark/>
              </w:tcPr>
            </w:tcPrChange>
          </w:tcPr>
          <w:p w14:paraId="4C7A67A9" w14:textId="77777777" w:rsidR="001856AA" w:rsidRPr="001856AA" w:rsidRDefault="001856AA" w:rsidP="00E6227B">
            <w:pPr>
              <w:spacing w:line="276" w:lineRule="auto"/>
              <w:jc w:val="center"/>
              <w:rPr>
                <w:ins w:id="6379" w:author="phuong vu" w:date="2018-11-16T12:54:00Z"/>
                <w:rPrChange w:id="6380" w:author="phuong vu" w:date="2018-11-16T12:54:00Z">
                  <w:rPr>
                    <w:ins w:id="6381" w:author="phuong vu" w:date="2018-11-16T12:54:00Z"/>
                    <w:b/>
                  </w:rPr>
                </w:rPrChange>
              </w:rPr>
              <w:pPrChange w:id="6382" w:author="phuong vu" w:date="2018-11-23T13:48:00Z">
                <w:pPr/>
              </w:pPrChange>
            </w:pPr>
            <w:ins w:id="6383" w:author="phuong vu" w:date="2018-11-16T12:54:00Z">
              <w:r w:rsidRPr="001856AA">
                <w:rPr>
                  <w:rPrChange w:id="6384" w:author="phuong vu" w:date="2018-11-16T12:54:00Z">
                    <w:rPr>
                      <w:b/>
                    </w:rPr>
                  </w:rPrChange>
                </w:rPr>
                <w:t>X</w:t>
              </w:r>
            </w:ins>
          </w:p>
        </w:tc>
        <w:tc>
          <w:tcPr>
            <w:tcW w:w="838" w:type="dxa"/>
            <w:noWrap/>
            <w:vAlign w:val="center"/>
            <w:hideMark/>
            <w:tcPrChange w:id="6385" w:author="phuong vu" w:date="2018-11-23T13:38:00Z">
              <w:tcPr>
                <w:tcW w:w="818" w:type="dxa"/>
                <w:noWrap/>
                <w:hideMark/>
              </w:tcPr>
            </w:tcPrChange>
          </w:tcPr>
          <w:p w14:paraId="0EE79132" w14:textId="00F42170" w:rsidR="001856AA" w:rsidRPr="001856AA" w:rsidRDefault="001856AA" w:rsidP="00E6227B">
            <w:pPr>
              <w:spacing w:line="276" w:lineRule="auto"/>
              <w:jc w:val="center"/>
              <w:rPr>
                <w:ins w:id="6386" w:author="phuong vu" w:date="2018-11-16T12:54:00Z"/>
                <w:rPrChange w:id="6387" w:author="phuong vu" w:date="2018-11-16T12:54:00Z">
                  <w:rPr>
                    <w:ins w:id="6388" w:author="phuong vu" w:date="2018-11-16T12:54:00Z"/>
                    <w:b/>
                  </w:rPr>
                </w:rPrChange>
              </w:rPr>
              <w:pPrChange w:id="6389" w:author="phuong vu" w:date="2018-11-23T13:48:00Z">
                <w:pPr/>
              </w:pPrChange>
            </w:pPr>
          </w:p>
        </w:tc>
        <w:tc>
          <w:tcPr>
            <w:tcW w:w="823" w:type="dxa"/>
            <w:noWrap/>
            <w:vAlign w:val="center"/>
            <w:hideMark/>
            <w:tcPrChange w:id="6390" w:author="phuong vu" w:date="2018-11-23T13:38:00Z">
              <w:tcPr>
                <w:tcW w:w="818" w:type="dxa"/>
                <w:noWrap/>
                <w:hideMark/>
              </w:tcPr>
            </w:tcPrChange>
          </w:tcPr>
          <w:p w14:paraId="64B9D3A0" w14:textId="30B38800" w:rsidR="001856AA" w:rsidRPr="001856AA" w:rsidRDefault="001856AA" w:rsidP="00E6227B">
            <w:pPr>
              <w:spacing w:line="276" w:lineRule="auto"/>
              <w:jc w:val="center"/>
              <w:rPr>
                <w:ins w:id="6391" w:author="phuong vu" w:date="2018-11-16T12:54:00Z"/>
                <w:rPrChange w:id="6392" w:author="phuong vu" w:date="2018-11-16T12:54:00Z">
                  <w:rPr>
                    <w:ins w:id="6393" w:author="phuong vu" w:date="2018-11-16T12:54:00Z"/>
                    <w:b/>
                  </w:rPr>
                </w:rPrChange>
              </w:rPr>
              <w:pPrChange w:id="6394" w:author="phuong vu" w:date="2018-11-23T13:48:00Z">
                <w:pPr/>
              </w:pPrChange>
            </w:pPr>
          </w:p>
        </w:tc>
        <w:tc>
          <w:tcPr>
            <w:tcW w:w="2269" w:type="dxa"/>
            <w:noWrap/>
            <w:hideMark/>
            <w:tcPrChange w:id="6395" w:author="phuong vu" w:date="2018-11-23T13:38:00Z">
              <w:tcPr>
                <w:tcW w:w="3225" w:type="dxa"/>
                <w:noWrap/>
                <w:hideMark/>
              </w:tcPr>
            </w:tcPrChange>
          </w:tcPr>
          <w:p w14:paraId="47F87E43" w14:textId="77777777" w:rsidR="001856AA" w:rsidRPr="001856AA" w:rsidRDefault="001856AA" w:rsidP="00E6227B">
            <w:pPr>
              <w:keepNext/>
              <w:spacing w:line="276" w:lineRule="auto"/>
              <w:rPr>
                <w:ins w:id="6396" w:author="phuong vu" w:date="2018-11-16T12:54:00Z"/>
                <w:rPrChange w:id="6397" w:author="phuong vu" w:date="2018-11-16T12:54:00Z">
                  <w:rPr>
                    <w:ins w:id="6398" w:author="phuong vu" w:date="2018-11-16T12:54:00Z"/>
                    <w:b/>
                  </w:rPr>
                </w:rPrChange>
              </w:rPr>
              <w:pPrChange w:id="6399" w:author="phuong vu" w:date="2018-11-23T13:48:00Z">
                <w:pPr/>
              </w:pPrChange>
            </w:pPr>
            <w:ins w:id="6400" w:author="phuong vu" w:date="2018-11-16T12:54:00Z">
              <w:r w:rsidRPr="001856AA">
                <w:rPr>
                  <w:rPrChange w:id="6401" w:author="phuong vu" w:date="2018-11-16T12:54:00Z">
                    <w:rPr>
                      <w:b/>
                    </w:rPr>
                  </w:rPrChange>
                </w:rPr>
                <w:t>Kinh độ</w:t>
              </w:r>
            </w:ins>
          </w:p>
        </w:tc>
      </w:tr>
    </w:tbl>
    <w:p w14:paraId="3A043271" w14:textId="11FD090F" w:rsidR="00CF0C7E" w:rsidRPr="007C43D0" w:rsidRDefault="007C43D0" w:rsidP="00E6227B">
      <w:pPr>
        <w:pStyle w:val="Caption"/>
        <w:spacing w:line="276" w:lineRule="auto"/>
        <w:rPr>
          <w:ins w:id="6402" w:author="phuong vu" w:date="2018-11-16T12:56:00Z"/>
          <w:b/>
          <w:lang w:val="en-US"/>
          <w:rPrChange w:id="6403" w:author="phuong vu" w:date="2018-11-23T12:02:00Z">
            <w:rPr>
              <w:ins w:id="6404" w:author="phuong vu" w:date="2018-11-16T12:56:00Z"/>
              <w:b/>
              <w:lang w:val="en-US"/>
            </w:rPr>
          </w:rPrChange>
        </w:rPr>
        <w:pPrChange w:id="6405" w:author="phuong vu" w:date="2018-11-23T13:48:00Z">
          <w:pPr/>
        </w:pPrChange>
      </w:pPr>
      <w:ins w:id="6406" w:author="phuong vu" w:date="2018-11-23T12:02:00Z">
        <w:r>
          <w:t xml:space="preserve">Bảng </w:t>
        </w:r>
      </w:ins>
      <w:ins w:id="6407" w:author="phuong vu" w:date="2018-11-23T15:14:00Z">
        <w:r w:rsidR="00E95F1B">
          <w:fldChar w:fldCharType="begin"/>
        </w:r>
        <w:r w:rsidR="00E95F1B">
          <w:instrText xml:space="preserve"> STYLEREF 1 \s </w:instrText>
        </w:r>
      </w:ins>
      <w:r w:rsidR="00E95F1B">
        <w:fldChar w:fldCharType="separate"/>
      </w:r>
      <w:r w:rsidR="00E95F1B">
        <w:rPr>
          <w:noProof/>
        </w:rPr>
        <w:t>3</w:t>
      </w:r>
      <w:ins w:id="6408" w:author="phuong vu" w:date="2018-11-23T15:14:00Z">
        <w:r w:rsidR="00E95F1B">
          <w:fldChar w:fldCharType="end"/>
        </w:r>
        <w:r w:rsidR="00E95F1B">
          <w:t>.</w:t>
        </w:r>
        <w:r w:rsidR="00E95F1B">
          <w:fldChar w:fldCharType="begin"/>
        </w:r>
        <w:r w:rsidR="00E95F1B">
          <w:instrText xml:space="preserve"> SEQ Bảng \* ARABIC \s 1 </w:instrText>
        </w:r>
      </w:ins>
      <w:r w:rsidR="00E95F1B">
        <w:fldChar w:fldCharType="separate"/>
      </w:r>
      <w:ins w:id="6409" w:author="phuong vu" w:date="2018-11-23T15:14:00Z">
        <w:r w:rsidR="00E95F1B">
          <w:rPr>
            <w:noProof/>
          </w:rPr>
          <w:t>4</w:t>
        </w:r>
        <w:r w:rsidR="00E95F1B">
          <w:fldChar w:fldCharType="end"/>
        </w:r>
      </w:ins>
      <w:ins w:id="6410" w:author="phuong vu" w:date="2018-11-23T12:02:00Z">
        <w:r>
          <w:rPr>
            <w:lang w:val="en-US"/>
          </w:rPr>
          <w:t xml:space="preserve"> Bảng dữ liệu chi nhánh</w:t>
        </w:r>
      </w:ins>
    </w:p>
    <w:p w14:paraId="0A36E41A" w14:textId="6C2F02AF" w:rsidR="00A67B10" w:rsidRDefault="00271A3D" w:rsidP="00E6227B">
      <w:pPr>
        <w:spacing w:line="276" w:lineRule="auto"/>
        <w:rPr>
          <w:ins w:id="6411" w:author="phuong vu" w:date="2018-11-23T11:12:00Z"/>
          <w:b/>
          <w:lang w:val="en-US"/>
        </w:rPr>
        <w:pPrChange w:id="6412" w:author="phuong vu" w:date="2018-11-23T13:48:00Z">
          <w:pPr/>
        </w:pPrChange>
      </w:pPr>
      <w:ins w:id="6413" w:author="phuong vu" w:date="2018-11-23T11:12:00Z">
        <w:r>
          <w:rPr>
            <w:b/>
            <w:lang w:val="en-US"/>
          </w:rPr>
          <w:t>BẢNG COLOR</w:t>
        </w:r>
      </w:ins>
    </w:p>
    <w:tbl>
      <w:tblPr>
        <w:tblStyle w:val="TableGrid"/>
        <w:tblW w:w="9486" w:type="dxa"/>
        <w:tblLook w:val="04A0" w:firstRow="1" w:lastRow="0" w:firstColumn="1" w:lastColumn="0" w:noHBand="0" w:noVBand="1"/>
      </w:tblPr>
      <w:tblGrid>
        <w:gridCol w:w="708"/>
        <w:gridCol w:w="1820"/>
        <w:gridCol w:w="1300"/>
        <w:gridCol w:w="1098"/>
        <w:gridCol w:w="838"/>
        <w:gridCol w:w="823"/>
        <w:gridCol w:w="2899"/>
      </w:tblGrid>
      <w:tr w:rsidR="00271A3D" w:rsidRPr="001856AA" w14:paraId="30BF9CEA" w14:textId="77777777" w:rsidTr="00271A3D">
        <w:trPr>
          <w:trHeight w:val="300"/>
          <w:ins w:id="6414" w:author="phuong vu" w:date="2018-11-23T11:12:00Z"/>
        </w:trPr>
        <w:tc>
          <w:tcPr>
            <w:tcW w:w="708" w:type="dxa"/>
            <w:noWrap/>
            <w:vAlign w:val="center"/>
            <w:hideMark/>
          </w:tcPr>
          <w:p w14:paraId="7BA43F1D" w14:textId="77777777" w:rsidR="00271A3D" w:rsidRPr="001856AA" w:rsidRDefault="00271A3D" w:rsidP="00E6227B">
            <w:pPr>
              <w:spacing w:line="276" w:lineRule="auto"/>
              <w:jc w:val="center"/>
              <w:rPr>
                <w:ins w:id="6415" w:author="phuong vu" w:date="2018-11-23T11:12:00Z"/>
                <w:b/>
                <w:bCs/>
              </w:rPr>
              <w:pPrChange w:id="6416" w:author="phuong vu" w:date="2018-11-23T13:48:00Z">
                <w:pPr>
                  <w:jc w:val="center"/>
                </w:pPr>
              </w:pPrChange>
            </w:pPr>
            <w:ins w:id="6417" w:author="phuong vu" w:date="2018-11-23T11:12:00Z">
              <w:r w:rsidRPr="001856AA">
                <w:rPr>
                  <w:b/>
                  <w:bCs/>
                  <w:lang w:val="da-DK"/>
                </w:rPr>
                <w:t>STT</w:t>
              </w:r>
            </w:ins>
          </w:p>
        </w:tc>
        <w:tc>
          <w:tcPr>
            <w:tcW w:w="1820" w:type="dxa"/>
            <w:noWrap/>
            <w:vAlign w:val="center"/>
            <w:hideMark/>
          </w:tcPr>
          <w:p w14:paraId="67163225" w14:textId="77777777" w:rsidR="00271A3D" w:rsidRPr="001856AA" w:rsidRDefault="00271A3D" w:rsidP="00E6227B">
            <w:pPr>
              <w:spacing w:line="276" w:lineRule="auto"/>
              <w:jc w:val="center"/>
              <w:rPr>
                <w:ins w:id="6418" w:author="phuong vu" w:date="2018-11-23T11:12:00Z"/>
                <w:b/>
                <w:bCs/>
              </w:rPr>
              <w:pPrChange w:id="6419" w:author="phuong vu" w:date="2018-11-23T13:48:00Z">
                <w:pPr>
                  <w:jc w:val="center"/>
                </w:pPr>
              </w:pPrChange>
            </w:pPr>
            <w:ins w:id="6420" w:author="phuong vu" w:date="2018-11-23T11:12:00Z">
              <w:r w:rsidRPr="001856AA">
                <w:rPr>
                  <w:b/>
                  <w:bCs/>
                  <w:lang w:val="da-DK"/>
                </w:rPr>
                <w:t>Tên trường</w:t>
              </w:r>
            </w:ins>
          </w:p>
        </w:tc>
        <w:tc>
          <w:tcPr>
            <w:tcW w:w="1300" w:type="dxa"/>
            <w:noWrap/>
            <w:vAlign w:val="center"/>
            <w:hideMark/>
          </w:tcPr>
          <w:p w14:paraId="598EA3F6" w14:textId="77777777" w:rsidR="00271A3D" w:rsidRPr="001856AA" w:rsidRDefault="00271A3D" w:rsidP="00E6227B">
            <w:pPr>
              <w:spacing w:line="276" w:lineRule="auto"/>
              <w:jc w:val="center"/>
              <w:rPr>
                <w:ins w:id="6421" w:author="phuong vu" w:date="2018-11-23T11:12:00Z"/>
                <w:b/>
                <w:bCs/>
              </w:rPr>
              <w:pPrChange w:id="6422" w:author="phuong vu" w:date="2018-11-23T13:48:00Z">
                <w:pPr>
                  <w:jc w:val="center"/>
                </w:pPr>
              </w:pPrChange>
            </w:pPr>
            <w:ins w:id="6423" w:author="phuong vu" w:date="2018-11-23T11:12:00Z">
              <w:r w:rsidRPr="001856AA">
                <w:rPr>
                  <w:b/>
                  <w:bCs/>
                  <w:lang w:val="da-DK"/>
                </w:rPr>
                <w:t>Kiểu</w:t>
              </w:r>
            </w:ins>
          </w:p>
        </w:tc>
        <w:tc>
          <w:tcPr>
            <w:tcW w:w="1098" w:type="dxa"/>
            <w:noWrap/>
            <w:vAlign w:val="center"/>
            <w:hideMark/>
          </w:tcPr>
          <w:p w14:paraId="5034EB22" w14:textId="77777777" w:rsidR="00271A3D" w:rsidRPr="001856AA" w:rsidRDefault="00271A3D" w:rsidP="00E6227B">
            <w:pPr>
              <w:spacing w:line="276" w:lineRule="auto"/>
              <w:jc w:val="center"/>
              <w:rPr>
                <w:ins w:id="6424" w:author="phuong vu" w:date="2018-11-23T11:12:00Z"/>
                <w:b/>
                <w:bCs/>
              </w:rPr>
              <w:pPrChange w:id="6425" w:author="phuong vu" w:date="2018-11-23T13:48:00Z">
                <w:pPr>
                  <w:jc w:val="center"/>
                </w:pPr>
              </w:pPrChange>
            </w:pPr>
            <w:ins w:id="6426" w:author="phuong vu" w:date="2018-11-23T11:12:00Z">
              <w:r w:rsidRPr="001856AA">
                <w:rPr>
                  <w:b/>
                  <w:bCs/>
                  <w:lang w:val="da-DK"/>
                </w:rPr>
                <w:t>Chấp nhận Null</w:t>
              </w:r>
            </w:ins>
          </w:p>
        </w:tc>
        <w:tc>
          <w:tcPr>
            <w:tcW w:w="838" w:type="dxa"/>
            <w:noWrap/>
            <w:vAlign w:val="center"/>
            <w:hideMark/>
          </w:tcPr>
          <w:p w14:paraId="192D5E3B" w14:textId="77777777" w:rsidR="00271A3D" w:rsidRPr="001856AA" w:rsidRDefault="00271A3D" w:rsidP="00E6227B">
            <w:pPr>
              <w:spacing w:line="276" w:lineRule="auto"/>
              <w:jc w:val="center"/>
              <w:rPr>
                <w:ins w:id="6427" w:author="phuong vu" w:date="2018-11-23T11:12:00Z"/>
                <w:b/>
                <w:bCs/>
              </w:rPr>
              <w:pPrChange w:id="6428" w:author="phuong vu" w:date="2018-11-23T13:48:00Z">
                <w:pPr>
                  <w:jc w:val="center"/>
                </w:pPr>
              </w:pPrChange>
            </w:pPr>
            <w:ins w:id="6429" w:author="phuong vu" w:date="2018-11-23T11:12:00Z">
              <w:r w:rsidRPr="001856AA">
                <w:rPr>
                  <w:b/>
                  <w:bCs/>
                  <w:lang w:val="da-DK"/>
                </w:rPr>
                <w:t>Khóa chính</w:t>
              </w:r>
            </w:ins>
          </w:p>
        </w:tc>
        <w:tc>
          <w:tcPr>
            <w:tcW w:w="823" w:type="dxa"/>
            <w:noWrap/>
            <w:vAlign w:val="center"/>
            <w:hideMark/>
          </w:tcPr>
          <w:p w14:paraId="7C84BFF7" w14:textId="77777777" w:rsidR="00271A3D" w:rsidRPr="001856AA" w:rsidRDefault="00271A3D" w:rsidP="00E6227B">
            <w:pPr>
              <w:spacing w:line="276" w:lineRule="auto"/>
              <w:jc w:val="center"/>
              <w:rPr>
                <w:ins w:id="6430" w:author="phuong vu" w:date="2018-11-23T11:12:00Z"/>
                <w:b/>
                <w:bCs/>
              </w:rPr>
              <w:pPrChange w:id="6431" w:author="phuong vu" w:date="2018-11-23T13:48:00Z">
                <w:pPr>
                  <w:jc w:val="center"/>
                </w:pPr>
              </w:pPrChange>
            </w:pPr>
            <w:ins w:id="6432" w:author="phuong vu" w:date="2018-11-23T11:12:00Z">
              <w:r w:rsidRPr="001856AA">
                <w:rPr>
                  <w:b/>
                  <w:bCs/>
                  <w:lang w:val="da-DK"/>
                </w:rPr>
                <w:t>Khóa ngoại</w:t>
              </w:r>
            </w:ins>
          </w:p>
        </w:tc>
        <w:tc>
          <w:tcPr>
            <w:tcW w:w="2899" w:type="dxa"/>
            <w:noWrap/>
            <w:vAlign w:val="center"/>
            <w:hideMark/>
          </w:tcPr>
          <w:p w14:paraId="0BC57253" w14:textId="77777777" w:rsidR="00271A3D" w:rsidRPr="001856AA" w:rsidRDefault="00271A3D" w:rsidP="00E6227B">
            <w:pPr>
              <w:spacing w:line="276" w:lineRule="auto"/>
              <w:ind w:right="226"/>
              <w:jc w:val="center"/>
              <w:rPr>
                <w:ins w:id="6433" w:author="phuong vu" w:date="2018-11-23T11:12:00Z"/>
                <w:b/>
                <w:bCs/>
              </w:rPr>
              <w:pPrChange w:id="6434" w:author="phuong vu" w:date="2018-11-23T13:48:00Z">
                <w:pPr>
                  <w:ind w:right="226"/>
                  <w:jc w:val="center"/>
                </w:pPr>
              </w:pPrChange>
            </w:pPr>
            <w:ins w:id="6435" w:author="phuong vu" w:date="2018-11-23T11:12:00Z">
              <w:r w:rsidRPr="001856AA">
                <w:rPr>
                  <w:b/>
                  <w:bCs/>
                  <w:lang w:val="da-DK"/>
                </w:rPr>
                <w:t>Mô tả</w:t>
              </w:r>
            </w:ins>
          </w:p>
        </w:tc>
      </w:tr>
      <w:tr w:rsidR="00271A3D" w:rsidRPr="001856AA" w14:paraId="5C02D8EF" w14:textId="77777777" w:rsidTr="00271A3D">
        <w:trPr>
          <w:trHeight w:val="300"/>
          <w:ins w:id="6436" w:author="phuong vu" w:date="2018-11-23T11:12:00Z"/>
        </w:trPr>
        <w:tc>
          <w:tcPr>
            <w:tcW w:w="708" w:type="dxa"/>
            <w:noWrap/>
            <w:vAlign w:val="center"/>
            <w:hideMark/>
          </w:tcPr>
          <w:p w14:paraId="41F390C7" w14:textId="77777777" w:rsidR="00271A3D" w:rsidRPr="00FD2760" w:rsidRDefault="00271A3D" w:rsidP="00E6227B">
            <w:pPr>
              <w:spacing w:line="276" w:lineRule="auto"/>
              <w:jc w:val="center"/>
              <w:rPr>
                <w:ins w:id="6437" w:author="phuong vu" w:date="2018-11-23T11:12:00Z"/>
              </w:rPr>
              <w:pPrChange w:id="6438" w:author="phuong vu" w:date="2018-11-23T13:48:00Z">
                <w:pPr>
                  <w:jc w:val="center"/>
                </w:pPr>
              </w:pPrChange>
            </w:pPr>
            <w:ins w:id="6439" w:author="phuong vu" w:date="2018-11-23T11:12:00Z">
              <w:r w:rsidRPr="00FD2760">
                <w:t>1</w:t>
              </w:r>
            </w:ins>
          </w:p>
        </w:tc>
        <w:tc>
          <w:tcPr>
            <w:tcW w:w="1820" w:type="dxa"/>
            <w:noWrap/>
            <w:hideMark/>
          </w:tcPr>
          <w:p w14:paraId="3805FEFB" w14:textId="77777777" w:rsidR="00271A3D" w:rsidRPr="00FD2760" w:rsidRDefault="00271A3D" w:rsidP="00E6227B">
            <w:pPr>
              <w:spacing w:line="276" w:lineRule="auto"/>
              <w:rPr>
                <w:ins w:id="6440" w:author="phuong vu" w:date="2018-11-23T11:12:00Z"/>
              </w:rPr>
              <w:pPrChange w:id="6441" w:author="phuong vu" w:date="2018-11-23T13:48:00Z">
                <w:pPr/>
              </w:pPrChange>
            </w:pPr>
            <w:ins w:id="6442" w:author="phuong vu" w:date="2018-11-23T11:12:00Z">
              <w:r w:rsidRPr="00FD2760">
                <w:t>id</w:t>
              </w:r>
            </w:ins>
          </w:p>
        </w:tc>
        <w:tc>
          <w:tcPr>
            <w:tcW w:w="1300" w:type="dxa"/>
            <w:noWrap/>
            <w:hideMark/>
          </w:tcPr>
          <w:p w14:paraId="5913B11C" w14:textId="77777777" w:rsidR="00271A3D" w:rsidRPr="00FD2760" w:rsidRDefault="00271A3D" w:rsidP="00E6227B">
            <w:pPr>
              <w:spacing w:line="276" w:lineRule="auto"/>
              <w:rPr>
                <w:ins w:id="6443" w:author="phuong vu" w:date="2018-11-23T11:12:00Z"/>
              </w:rPr>
              <w:pPrChange w:id="6444" w:author="phuong vu" w:date="2018-11-23T13:48:00Z">
                <w:pPr/>
              </w:pPrChange>
            </w:pPr>
            <w:ins w:id="6445" w:author="phuong vu" w:date="2018-11-23T11:12:00Z">
              <w:r w:rsidRPr="00FD2760">
                <w:t>numeric</w:t>
              </w:r>
            </w:ins>
          </w:p>
        </w:tc>
        <w:tc>
          <w:tcPr>
            <w:tcW w:w="1098" w:type="dxa"/>
            <w:noWrap/>
            <w:vAlign w:val="center"/>
            <w:hideMark/>
          </w:tcPr>
          <w:p w14:paraId="637E556A" w14:textId="77777777" w:rsidR="00271A3D" w:rsidRPr="00FD2760" w:rsidRDefault="00271A3D" w:rsidP="00E6227B">
            <w:pPr>
              <w:spacing w:line="276" w:lineRule="auto"/>
              <w:jc w:val="center"/>
              <w:rPr>
                <w:ins w:id="6446" w:author="phuong vu" w:date="2018-11-23T11:12:00Z"/>
              </w:rPr>
              <w:pPrChange w:id="6447" w:author="phuong vu" w:date="2018-11-23T13:48:00Z">
                <w:pPr>
                  <w:jc w:val="center"/>
                </w:pPr>
              </w:pPrChange>
            </w:pPr>
          </w:p>
        </w:tc>
        <w:tc>
          <w:tcPr>
            <w:tcW w:w="838" w:type="dxa"/>
            <w:noWrap/>
            <w:vAlign w:val="center"/>
            <w:hideMark/>
          </w:tcPr>
          <w:p w14:paraId="009F9FF9" w14:textId="77777777" w:rsidR="00271A3D" w:rsidRPr="00FD2760" w:rsidRDefault="00271A3D" w:rsidP="00E6227B">
            <w:pPr>
              <w:spacing w:line="276" w:lineRule="auto"/>
              <w:jc w:val="center"/>
              <w:rPr>
                <w:ins w:id="6448" w:author="phuong vu" w:date="2018-11-23T11:12:00Z"/>
              </w:rPr>
              <w:pPrChange w:id="6449" w:author="phuong vu" w:date="2018-11-23T13:48:00Z">
                <w:pPr>
                  <w:jc w:val="center"/>
                </w:pPr>
              </w:pPrChange>
            </w:pPr>
            <w:ins w:id="6450" w:author="phuong vu" w:date="2018-11-23T11:12:00Z">
              <w:r w:rsidRPr="00FD2760">
                <w:t>X</w:t>
              </w:r>
            </w:ins>
          </w:p>
        </w:tc>
        <w:tc>
          <w:tcPr>
            <w:tcW w:w="823" w:type="dxa"/>
            <w:noWrap/>
            <w:vAlign w:val="center"/>
            <w:hideMark/>
          </w:tcPr>
          <w:p w14:paraId="06C8CC7B" w14:textId="77777777" w:rsidR="00271A3D" w:rsidRPr="00FD2760" w:rsidRDefault="00271A3D" w:rsidP="00E6227B">
            <w:pPr>
              <w:spacing w:line="276" w:lineRule="auto"/>
              <w:jc w:val="center"/>
              <w:rPr>
                <w:ins w:id="6451" w:author="phuong vu" w:date="2018-11-23T11:12:00Z"/>
              </w:rPr>
              <w:pPrChange w:id="6452" w:author="phuong vu" w:date="2018-11-23T13:48:00Z">
                <w:pPr>
                  <w:jc w:val="center"/>
                </w:pPr>
              </w:pPrChange>
            </w:pPr>
          </w:p>
        </w:tc>
        <w:tc>
          <w:tcPr>
            <w:tcW w:w="2899" w:type="dxa"/>
            <w:noWrap/>
            <w:hideMark/>
          </w:tcPr>
          <w:p w14:paraId="605946ED" w14:textId="0C490FCE" w:rsidR="00271A3D" w:rsidRPr="00271A3D" w:rsidRDefault="00271A3D" w:rsidP="00E6227B">
            <w:pPr>
              <w:spacing w:line="276" w:lineRule="auto"/>
              <w:rPr>
                <w:ins w:id="6453" w:author="phuong vu" w:date="2018-11-23T11:12:00Z"/>
                <w:lang w:val="en-US"/>
                <w:rPrChange w:id="6454" w:author="phuong vu" w:date="2018-11-23T11:14:00Z">
                  <w:rPr>
                    <w:ins w:id="6455" w:author="phuong vu" w:date="2018-11-23T11:12:00Z"/>
                  </w:rPr>
                </w:rPrChange>
              </w:rPr>
              <w:pPrChange w:id="6456" w:author="phuong vu" w:date="2018-11-23T13:48:00Z">
                <w:pPr/>
              </w:pPrChange>
            </w:pPr>
            <w:ins w:id="6457" w:author="phuong vu" w:date="2018-11-23T11:12:00Z">
              <w:r w:rsidRPr="00FD2760">
                <w:t xml:space="preserve">ID </w:t>
              </w:r>
            </w:ins>
            <w:ins w:id="6458" w:author="phuong vu" w:date="2018-11-23T11:14:00Z">
              <w:r>
                <w:rPr>
                  <w:lang w:val="en-US"/>
                </w:rPr>
                <w:t>màu s</w:t>
              </w:r>
            </w:ins>
            <w:ins w:id="6459" w:author="phuong vu" w:date="2018-11-23T11:15:00Z">
              <w:r>
                <w:rPr>
                  <w:lang w:val="en-US"/>
                </w:rPr>
                <w:t>ắc</w:t>
              </w:r>
            </w:ins>
          </w:p>
        </w:tc>
      </w:tr>
      <w:tr w:rsidR="00271A3D" w:rsidRPr="001856AA" w14:paraId="4F335DA7" w14:textId="77777777" w:rsidTr="00271A3D">
        <w:trPr>
          <w:trHeight w:val="300"/>
          <w:ins w:id="6460" w:author="phuong vu" w:date="2018-11-23T11:12:00Z"/>
        </w:trPr>
        <w:tc>
          <w:tcPr>
            <w:tcW w:w="708" w:type="dxa"/>
            <w:noWrap/>
            <w:vAlign w:val="center"/>
            <w:hideMark/>
          </w:tcPr>
          <w:p w14:paraId="74494175" w14:textId="77777777" w:rsidR="00271A3D" w:rsidRPr="00FD2760" w:rsidRDefault="00271A3D" w:rsidP="00E6227B">
            <w:pPr>
              <w:spacing w:line="276" w:lineRule="auto"/>
              <w:jc w:val="center"/>
              <w:rPr>
                <w:ins w:id="6461" w:author="phuong vu" w:date="2018-11-23T11:12:00Z"/>
              </w:rPr>
              <w:pPrChange w:id="6462" w:author="phuong vu" w:date="2018-11-23T13:48:00Z">
                <w:pPr>
                  <w:jc w:val="center"/>
                </w:pPr>
              </w:pPrChange>
            </w:pPr>
            <w:ins w:id="6463" w:author="phuong vu" w:date="2018-11-23T11:12:00Z">
              <w:r w:rsidRPr="00FD2760">
                <w:t>2</w:t>
              </w:r>
            </w:ins>
          </w:p>
        </w:tc>
        <w:tc>
          <w:tcPr>
            <w:tcW w:w="1820" w:type="dxa"/>
            <w:noWrap/>
            <w:hideMark/>
          </w:tcPr>
          <w:p w14:paraId="39611047" w14:textId="7C9C3965" w:rsidR="00271A3D" w:rsidRPr="00FD2760" w:rsidRDefault="00271A3D" w:rsidP="00E6227B">
            <w:pPr>
              <w:spacing w:line="276" w:lineRule="auto"/>
              <w:rPr>
                <w:ins w:id="6464" w:author="phuong vu" w:date="2018-11-23T11:12:00Z"/>
              </w:rPr>
              <w:pPrChange w:id="6465" w:author="phuong vu" w:date="2018-11-23T13:48:00Z">
                <w:pPr/>
              </w:pPrChange>
            </w:pPr>
            <w:ins w:id="6466" w:author="phuong vu" w:date="2018-11-23T11:13:00Z">
              <w:r>
                <w:rPr>
                  <w:lang w:val="en-US"/>
                </w:rPr>
                <w:t>color</w:t>
              </w:r>
            </w:ins>
            <w:ins w:id="6467" w:author="phuong vu" w:date="2018-11-23T11:12:00Z">
              <w:r w:rsidRPr="00FD2760">
                <w:t>_name</w:t>
              </w:r>
            </w:ins>
          </w:p>
        </w:tc>
        <w:tc>
          <w:tcPr>
            <w:tcW w:w="1300" w:type="dxa"/>
            <w:noWrap/>
            <w:hideMark/>
          </w:tcPr>
          <w:p w14:paraId="5BBA477D" w14:textId="77777777" w:rsidR="00271A3D" w:rsidRPr="00FD2760" w:rsidRDefault="00271A3D" w:rsidP="00E6227B">
            <w:pPr>
              <w:spacing w:line="276" w:lineRule="auto"/>
              <w:rPr>
                <w:ins w:id="6468" w:author="phuong vu" w:date="2018-11-23T11:12:00Z"/>
              </w:rPr>
              <w:pPrChange w:id="6469" w:author="phuong vu" w:date="2018-11-23T13:48:00Z">
                <w:pPr/>
              </w:pPrChange>
            </w:pPr>
            <w:ins w:id="6470" w:author="phuong vu" w:date="2018-11-23T11:12:00Z">
              <w:r w:rsidRPr="00FD2760">
                <w:t>character varying</w:t>
              </w:r>
            </w:ins>
          </w:p>
        </w:tc>
        <w:tc>
          <w:tcPr>
            <w:tcW w:w="1098" w:type="dxa"/>
            <w:noWrap/>
            <w:vAlign w:val="center"/>
            <w:hideMark/>
          </w:tcPr>
          <w:p w14:paraId="14555C22" w14:textId="77777777" w:rsidR="00271A3D" w:rsidRPr="00FD2760" w:rsidRDefault="00271A3D" w:rsidP="00E6227B">
            <w:pPr>
              <w:spacing w:line="276" w:lineRule="auto"/>
              <w:jc w:val="center"/>
              <w:rPr>
                <w:ins w:id="6471" w:author="phuong vu" w:date="2018-11-23T11:12:00Z"/>
              </w:rPr>
              <w:pPrChange w:id="6472" w:author="phuong vu" w:date="2018-11-23T13:48:00Z">
                <w:pPr>
                  <w:jc w:val="center"/>
                </w:pPr>
              </w:pPrChange>
            </w:pPr>
          </w:p>
        </w:tc>
        <w:tc>
          <w:tcPr>
            <w:tcW w:w="838" w:type="dxa"/>
            <w:noWrap/>
            <w:vAlign w:val="center"/>
            <w:hideMark/>
          </w:tcPr>
          <w:p w14:paraId="29BC3009" w14:textId="77777777" w:rsidR="00271A3D" w:rsidRPr="00FD2760" w:rsidRDefault="00271A3D" w:rsidP="00E6227B">
            <w:pPr>
              <w:spacing w:line="276" w:lineRule="auto"/>
              <w:jc w:val="center"/>
              <w:rPr>
                <w:ins w:id="6473" w:author="phuong vu" w:date="2018-11-23T11:12:00Z"/>
              </w:rPr>
              <w:pPrChange w:id="6474" w:author="phuong vu" w:date="2018-11-23T13:48:00Z">
                <w:pPr>
                  <w:jc w:val="center"/>
                </w:pPr>
              </w:pPrChange>
            </w:pPr>
          </w:p>
        </w:tc>
        <w:tc>
          <w:tcPr>
            <w:tcW w:w="823" w:type="dxa"/>
            <w:noWrap/>
            <w:vAlign w:val="center"/>
            <w:hideMark/>
          </w:tcPr>
          <w:p w14:paraId="338B9F23" w14:textId="755FFE13" w:rsidR="00271A3D" w:rsidRPr="00FD2760" w:rsidRDefault="00271A3D" w:rsidP="00E6227B">
            <w:pPr>
              <w:spacing w:line="276" w:lineRule="auto"/>
              <w:jc w:val="center"/>
              <w:rPr>
                <w:ins w:id="6475" w:author="phuong vu" w:date="2018-11-23T11:12:00Z"/>
              </w:rPr>
              <w:pPrChange w:id="6476" w:author="phuong vu" w:date="2018-11-23T13:48:00Z">
                <w:pPr>
                  <w:jc w:val="center"/>
                </w:pPr>
              </w:pPrChange>
            </w:pPr>
          </w:p>
        </w:tc>
        <w:tc>
          <w:tcPr>
            <w:tcW w:w="2899" w:type="dxa"/>
            <w:noWrap/>
            <w:hideMark/>
          </w:tcPr>
          <w:p w14:paraId="0E64E1B4" w14:textId="074634CC" w:rsidR="00271A3D" w:rsidRPr="00271A3D" w:rsidRDefault="00271A3D" w:rsidP="00E6227B">
            <w:pPr>
              <w:spacing w:line="276" w:lineRule="auto"/>
              <w:rPr>
                <w:ins w:id="6477" w:author="phuong vu" w:date="2018-11-23T11:12:00Z"/>
                <w:lang w:val="en-US"/>
                <w:rPrChange w:id="6478" w:author="phuong vu" w:date="2018-11-23T11:15:00Z">
                  <w:rPr>
                    <w:ins w:id="6479" w:author="phuong vu" w:date="2018-11-23T11:12:00Z"/>
                  </w:rPr>
                </w:rPrChange>
              </w:rPr>
              <w:pPrChange w:id="6480" w:author="phuong vu" w:date="2018-11-23T13:48:00Z">
                <w:pPr/>
              </w:pPrChange>
            </w:pPr>
            <w:ins w:id="6481" w:author="phuong vu" w:date="2018-11-23T11:15:00Z">
              <w:r>
                <w:rPr>
                  <w:lang w:val="en-US"/>
                </w:rPr>
                <w:t>Màu sắc</w:t>
              </w:r>
            </w:ins>
          </w:p>
        </w:tc>
      </w:tr>
      <w:tr w:rsidR="00271A3D" w:rsidRPr="001856AA" w14:paraId="23686FD2" w14:textId="77777777" w:rsidTr="00271A3D">
        <w:trPr>
          <w:trHeight w:val="300"/>
          <w:ins w:id="6482" w:author="phuong vu" w:date="2018-11-23T11:12:00Z"/>
        </w:trPr>
        <w:tc>
          <w:tcPr>
            <w:tcW w:w="708" w:type="dxa"/>
            <w:noWrap/>
            <w:vAlign w:val="center"/>
            <w:hideMark/>
          </w:tcPr>
          <w:p w14:paraId="3ED4CFBB" w14:textId="00E902B4" w:rsidR="00271A3D" w:rsidRPr="00271A3D" w:rsidRDefault="00E6227B" w:rsidP="00E6227B">
            <w:pPr>
              <w:spacing w:line="276" w:lineRule="auto"/>
              <w:jc w:val="center"/>
              <w:rPr>
                <w:ins w:id="6483" w:author="phuong vu" w:date="2018-11-23T11:12:00Z"/>
                <w:lang w:val="en-US"/>
                <w:rPrChange w:id="6484" w:author="phuong vu" w:date="2018-11-23T11:17:00Z">
                  <w:rPr>
                    <w:ins w:id="6485" w:author="phuong vu" w:date="2018-11-23T11:12:00Z"/>
                  </w:rPr>
                </w:rPrChange>
              </w:rPr>
              <w:pPrChange w:id="6486" w:author="phuong vu" w:date="2018-11-23T13:48:00Z">
                <w:pPr>
                  <w:jc w:val="center"/>
                </w:pPr>
              </w:pPrChange>
            </w:pPr>
            <w:ins w:id="6487" w:author="phuong vu" w:date="2018-11-23T13:53:00Z">
              <w:r>
                <w:rPr>
                  <w:lang w:val="en-US"/>
                </w:rPr>
                <w:t>3</w:t>
              </w:r>
            </w:ins>
          </w:p>
        </w:tc>
        <w:tc>
          <w:tcPr>
            <w:tcW w:w="1820" w:type="dxa"/>
            <w:noWrap/>
            <w:hideMark/>
          </w:tcPr>
          <w:p w14:paraId="0532043E" w14:textId="77777777" w:rsidR="00271A3D" w:rsidRPr="00FD2760" w:rsidRDefault="00271A3D" w:rsidP="00E6227B">
            <w:pPr>
              <w:spacing w:line="276" w:lineRule="auto"/>
              <w:rPr>
                <w:ins w:id="6488" w:author="phuong vu" w:date="2018-11-23T11:12:00Z"/>
              </w:rPr>
              <w:pPrChange w:id="6489" w:author="phuong vu" w:date="2018-11-23T13:48:00Z">
                <w:pPr/>
              </w:pPrChange>
            </w:pPr>
            <w:ins w:id="6490" w:author="phuong vu" w:date="2018-11-23T11:12:00Z">
              <w:r w:rsidRPr="00FD2760">
                <w:t>status</w:t>
              </w:r>
            </w:ins>
          </w:p>
        </w:tc>
        <w:tc>
          <w:tcPr>
            <w:tcW w:w="1300" w:type="dxa"/>
            <w:noWrap/>
            <w:hideMark/>
          </w:tcPr>
          <w:p w14:paraId="6AD960B0" w14:textId="77777777" w:rsidR="00271A3D" w:rsidRPr="00FD2760" w:rsidRDefault="00271A3D" w:rsidP="00E6227B">
            <w:pPr>
              <w:spacing w:line="276" w:lineRule="auto"/>
              <w:rPr>
                <w:ins w:id="6491" w:author="phuong vu" w:date="2018-11-23T11:12:00Z"/>
              </w:rPr>
              <w:pPrChange w:id="6492" w:author="phuong vu" w:date="2018-11-23T13:48:00Z">
                <w:pPr/>
              </w:pPrChange>
            </w:pPr>
            <w:ins w:id="6493" w:author="phuong vu" w:date="2018-11-23T11:12:00Z">
              <w:r w:rsidRPr="00FD2760">
                <w:t>character varying</w:t>
              </w:r>
            </w:ins>
          </w:p>
        </w:tc>
        <w:tc>
          <w:tcPr>
            <w:tcW w:w="1098" w:type="dxa"/>
            <w:noWrap/>
            <w:vAlign w:val="center"/>
            <w:hideMark/>
          </w:tcPr>
          <w:p w14:paraId="305F398C" w14:textId="77777777" w:rsidR="00271A3D" w:rsidRPr="00FD2760" w:rsidRDefault="00271A3D" w:rsidP="00E6227B">
            <w:pPr>
              <w:spacing w:line="276" w:lineRule="auto"/>
              <w:jc w:val="center"/>
              <w:rPr>
                <w:ins w:id="6494" w:author="phuong vu" w:date="2018-11-23T11:12:00Z"/>
              </w:rPr>
              <w:pPrChange w:id="6495" w:author="phuong vu" w:date="2018-11-23T13:48:00Z">
                <w:pPr>
                  <w:jc w:val="center"/>
                </w:pPr>
              </w:pPrChange>
            </w:pPr>
            <w:ins w:id="6496" w:author="phuong vu" w:date="2018-11-23T11:12:00Z">
              <w:r w:rsidRPr="00FD2760">
                <w:t>X</w:t>
              </w:r>
            </w:ins>
          </w:p>
        </w:tc>
        <w:tc>
          <w:tcPr>
            <w:tcW w:w="838" w:type="dxa"/>
            <w:noWrap/>
            <w:vAlign w:val="center"/>
            <w:hideMark/>
          </w:tcPr>
          <w:p w14:paraId="502F8234" w14:textId="77777777" w:rsidR="00271A3D" w:rsidRPr="00FD2760" w:rsidRDefault="00271A3D" w:rsidP="00E6227B">
            <w:pPr>
              <w:spacing w:line="276" w:lineRule="auto"/>
              <w:jc w:val="center"/>
              <w:rPr>
                <w:ins w:id="6497" w:author="phuong vu" w:date="2018-11-23T11:12:00Z"/>
              </w:rPr>
              <w:pPrChange w:id="6498" w:author="phuong vu" w:date="2018-11-23T13:48:00Z">
                <w:pPr>
                  <w:jc w:val="center"/>
                </w:pPr>
              </w:pPrChange>
            </w:pPr>
          </w:p>
        </w:tc>
        <w:tc>
          <w:tcPr>
            <w:tcW w:w="823" w:type="dxa"/>
            <w:noWrap/>
            <w:vAlign w:val="center"/>
            <w:hideMark/>
          </w:tcPr>
          <w:p w14:paraId="49A2F6A2" w14:textId="77777777" w:rsidR="00271A3D" w:rsidRPr="00FD2760" w:rsidRDefault="00271A3D" w:rsidP="00E6227B">
            <w:pPr>
              <w:spacing w:line="276" w:lineRule="auto"/>
              <w:jc w:val="center"/>
              <w:rPr>
                <w:ins w:id="6499" w:author="phuong vu" w:date="2018-11-23T11:12:00Z"/>
              </w:rPr>
              <w:pPrChange w:id="6500" w:author="phuong vu" w:date="2018-11-23T13:48:00Z">
                <w:pPr>
                  <w:jc w:val="center"/>
                </w:pPr>
              </w:pPrChange>
            </w:pPr>
          </w:p>
        </w:tc>
        <w:tc>
          <w:tcPr>
            <w:tcW w:w="2899" w:type="dxa"/>
            <w:noWrap/>
            <w:hideMark/>
          </w:tcPr>
          <w:p w14:paraId="0BDC745B" w14:textId="77777777" w:rsidR="00271A3D" w:rsidRPr="00FD2760" w:rsidRDefault="00271A3D" w:rsidP="00E6227B">
            <w:pPr>
              <w:keepNext/>
              <w:spacing w:line="276" w:lineRule="auto"/>
              <w:rPr>
                <w:ins w:id="6501" w:author="phuong vu" w:date="2018-11-23T11:12:00Z"/>
              </w:rPr>
              <w:pPrChange w:id="6502" w:author="phuong vu" w:date="2018-11-23T13:48:00Z">
                <w:pPr/>
              </w:pPrChange>
            </w:pPr>
            <w:ins w:id="6503" w:author="phuong vu" w:date="2018-11-23T11:12:00Z">
              <w:r w:rsidRPr="00FD2760">
                <w:t>Trạng thái</w:t>
              </w:r>
            </w:ins>
          </w:p>
        </w:tc>
      </w:tr>
    </w:tbl>
    <w:p w14:paraId="0DD40845" w14:textId="34CD8F0D" w:rsidR="00271A3D" w:rsidRPr="007C43D0" w:rsidRDefault="007C43D0" w:rsidP="00E6227B">
      <w:pPr>
        <w:pStyle w:val="Caption"/>
        <w:spacing w:line="276" w:lineRule="auto"/>
        <w:rPr>
          <w:ins w:id="6504" w:author="phuong vu" w:date="2018-11-23T11:14:00Z"/>
          <w:b/>
          <w:lang w:val="en-US"/>
          <w:rPrChange w:id="6505" w:author="phuong vu" w:date="2018-11-23T12:02:00Z">
            <w:rPr>
              <w:ins w:id="6506" w:author="phuong vu" w:date="2018-11-23T11:14:00Z"/>
              <w:b/>
              <w:lang w:val="en-US"/>
            </w:rPr>
          </w:rPrChange>
        </w:rPr>
        <w:pPrChange w:id="6507" w:author="phuong vu" w:date="2018-11-23T13:48:00Z">
          <w:pPr/>
        </w:pPrChange>
      </w:pPr>
      <w:ins w:id="6508" w:author="phuong vu" w:date="2018-11-23T12:02:00Z">
        <w:r>
          <w:t xml:space="preserve">Bảng </w:t>
        </w:r>
      </w:ins>
      <w:ins w:id="6509" w:author="phuong vu" w:date="2018-11-23T15:14:00Z">
        <w:r w:rsidR="00E95F1B">
          <w:fldChar w:fldCharType="begin"/>
        </w:r>
        <w:r w:rsidR="00E95F1B">
          <w:instrText xml:space="preserve"> STYLEREF 1 \s </w:instrText>
        </w:r>
      </w:ins>
      <w:r w:rsidR="00E95F1B">
        <w:fldChar w:fldCharType="separate"/>
      </w:r>
      <w:r w:rsidR="00E95F1B">
        <w:rPr>
          <w:noProof/>
        </w:rPr>
        <w:t>3</w:t>
      </w:r>
      <w:ins w:id="6510" w:author="phuong vu" w:date="2018-11-23T15:14:00Z">
        <w:r w:rsidR="00E95F1B">
          <w:fldChar w:fldCharType="end"/>
        </w:r>
        <w:r w:rsidR="00E95F1B">
          <w:t>.</w:t>
        </w:r>
        <w:r w:rsidR="00E95F1B">
          <w:fldChar w:fldCharType="begin"/>
        </w:r>
        <w:r w:rsidR="00E95F1B">
          <w:instrText xml:space="preserve"> SEQ Bảng \* ARABIC \s 1 </w:instrText>
        </w:r>
      </w:ins>
      <w:r w:rsidR="00E95F1B">
        <w:fldChar w:fldCharType="separate"/>
      </w:r>
      <w:ins w:id="6511" w:author="phuong vu" w:date="2018-11-23T15:14:00Z">
        <w:r w:rsidR="00E95F1B">
          <w:rPr>
            <w:noProof/>
          </w:rPr>
          <w:t>5</w:t>
        </w:r>
        <w:r w:rsidR="00E95F1B">
          <w:fldChar w:fldCharType="end"/>
        </w:r>
      </w:ins>
      <w:ins w:id="6512" w:author="phuong vu" w:date="2018-11-23T12:02:00Z">
        <w:r>
          <w:rPr>
            <w:lang w:val="en-US"/>
          </w:rPr>
          <w:t xml:space="preserve"> Bảng dữ liệu màu sắc</w:t>
        </w:r>
      </w:ins>
    </w:p>
    <w:p w14:paraId="3AF714D3" w14:textId="241D2110" w:rsidR="00271A3D" w:rsidRDefault="00271A3D" w:rsidP="00E6227B">
      <w:pPr>
        <w:spacing w:line="276" w:lineRule="auto"/>
        <w:rPr>
          <w:ins w:id="6513" w:author="phuong vu" w:date="2018-11-23T11:14:00Z"/>
          <w:b/>
          <w:lang w:val="en-US"/>
        </w:rPr>
        <w:pPrChange w:id="6514" w:author="phuong vu" w:date="2018-11-23T13:48:00Z">
          <w:pPr/>
        </w:pPrChange>
      </w:pPr>
      <w:ins w:id="6515" w:author="phuong vu" w:date="2018-11-23T11:14:00Z">
        <w:r>
          <w:rPr>
            <w:b/>
            <w:lang w:val="en-US"/>
          </w:rPr>
          <w:t>BẢNG COLOR_GROUP</w:t>
        </w:r>
      </w:ins>
    </w:p>
    <w:tbl>
      <w:tblPr>
        <w:tblStyle w:val="TableGrid"/>
        <w:tblW w:w="9486" w:type="dxa"/>
        <w:tblLook w:val="04A0" w:firstRow="1" w:lastRow="0" w:firstColumn="1" w:lastColumn="0" w:noHBand="0" w:noVBand="1"/>
      </w:tblPr>
      <w:tblGrid>
        <w:gridCol w:w="708"/>
        <w:gridCol w:w="1820"/>
        <w:gridCol w:w="1300"/>
        <w:gridCol w:w="1098"/>
        <w:gridCol w:w="838"/>
        <w:gridCol w:w="823"/>
        <w:gridCol w:w="2899"/>
      </w:tblGrid>
      <w:tr w:rsidR="00271A3D" w:rsidRPr="001856AA" w14:paraId="10344C97" w14:textId="77777777" w:rsidTr="00271A3D">
        <w:trPr>
          <w:trHeight w:val="300"/>
          <w:ins w:id="6516" w:author="phuong vu" w:date="2018-11-23T11:14:00Z"/>
        </w:trPr>
        <w:tc>
          <w:tcPr>
            <w:tcW w:w="708" w:type="dxa"/>
            <w:noWrap/>
            <w:vAlign w:val="center"/>
            <w:hideMark/>
          </w:tcPr>
          <w:p w14:paraId="44207E76" w14:textId="77777777" w:rsidR="00271A3D" w:rsidRPr="001856AA" w:rsidRDefault="00271A3D" w:rsidP="00E6227B">
            <w:pPr>
              <w:spacing w:line="276" w:lineRule="auto"/>
              <w:jc w:val="center"/>
              <w:rPr>
                <w:ins w:id="6517" w:author="phuong vu" w:date="2018-11-23T11:14:00Z"/>
                <w:b/>
                <w:bCs/>
              </w:rPr>
              <w:pPrChange w:id="6518" w:author="phuong vu" w:date="2018-11-23T13:48:00Z">
                <w:pPr>
                  <w:jc w:val="center"/>
                </w:pPr>
              </w:pPrChange>
            </w:pPr>
            <w:ins w:id="6519" w:author="phuong vu" w:date="2018-11-23T11:14:00Z">
              <w:r w:rsidRPr="001856AA">
                <w:rPr>
                  <w:b/>
                  <w:bCs/>
                  <w:lang w:val="da-DK"/>
                </w:rPr>
                <w:t>STT</w:t>
              </w:r>
            </w:ins>
          </w:p>
        </w:tc>
        <w:tc>
          <w:tcPr>
            <w:tcW w:w="1820" w:type="dxa"/>
            <w:noWrap/>
            <w:vAlign w:val="center"/>
            <w:hideMark/>
          </w:tcPr>
          <w:p w14:paraId="2DA03CA6" w14:textId="77777777" w:rsidR="00271A3D" w:rsidRPr="001856AA" w:rsidRDefault="00271A3D" w:rsidP="00E6227B">
            <w:pPr>
              <w:spacing w:line="276" w:lineRule="auto"/>
              <w:jc w:val="center"/>
              <w:rPr>
                <w:ins w:id="6520" w:author="phuong vu" w:date="2018-11-23T11:14:00Z"/>
                <w:b/>
                <w:bCs/>
              </w:rPr>
              <w:pPrChange w:id="6521" w:author="phuong vu" w:date="2018-11-23T13:48:00Z">
                <w:pPr>
                  <w:jc w:val="center"/>
                </w:pPr>
              </w:pPrChange>
            </w:pPr>
            <w:ins w:id="6522" w:author="phuong vu" w:date="2018-11-23T11:14:00Z">
              <w:r w:rsidRPr="001856AA">
                <w:rPr>
                  <w:b/>
                  <w:bCs/>
                  <w:lang w:val="da-DK"/>
                </w:rPr>
                <w:t>Tên trường</w:t>
              </w:r>
            </w:ins>
          </w:p>
        </w:tc>
        <w:tc>
          <w:tcPr>
            <w:tcW w:w="1300" w:type="dxa"/>
            <w:noWrap/>
            <w:vAlign w:val="center"/>
            <w:hideMark/>
          </w:tcPr>
          <w:p w14:paraId="77438697" w14:textId="77777777" w:rsidR="00271A3D" w:rsidRPr="001856AA" w:rsidRDefault="00271A3D" w:rsidP="00E6227B">
            <w:pPr>
              <w:spacing w:line="276" w:lineRule="auto"/>
              <w:jc w:val="center"/>
              <w:rPr>
                <w:ins w:id="6523" w:author="phuong vu" w:date="2018-11-23T11:14:00Z"/>
                <w:b/>
                <w:bCs/>
              </w:rPr>
              <w:pPrChange w:id="6524" w:author="phuong vu" w:date="2018-11-23T13:48:00Z">
                <w:pPr>
                  <w:jc w:val="center"/>
                </w:pPr>
              </w:pPrChange>
            </w:pPr>
            <w:ins w:id="6525" w:author="phuong vu" w:date="2018-11-23T11:14:00Z">
              <w:r w:rsidRPr="001856AA">
                <w:rPr>
                  <w:b/>
                  <w:bCs/>
                  <w:lang w:val="da-DK"/>
                </w:rPr>
                <w:t>Kiểu</w:t>
              </w:r>
            </w:ins>
          </w:p>
        </w:tc>
        <w:tc>
          <w:tcPr>
            <w:tcW w:w="1098" w:type="dxa"/>
            <w:noWrap/>
            <w:vAlign w:val="center"/>
            <w:hideMark/>
          </w:tcPr>
          <w:p w14:paraId="748F4A56" w14:textId="77777777" w:rsidR="00271A3D" w:rsidRPr="001856AA" w:rsidRDefault="00271A3D" w:rsidP="00E6227B">
            <w:pPr>
              <w:spacing w:line="276" w:lineRule="auto"/>
              <w:jc w:val="center"/>
              <w:rPr>
                <w:ins w:id="6526" w:author="phuong vu" w:date="2018-11-23T11:14:00Z"/>
                <w:b/>
                <w:bCs/>
              </w:rPr>
              <w:pPrChange w:id="6527" w:author="phuong vu" w:date="2018-11-23T13:48:00Z">
                <w:pPr>
                  <w:jc w:val="center"/>
                </w:pPr>
              </w:pPrChange>
            </w:pPr>
            <w:ins w:id="6528" w:author="phuong vu" w:date="2018-11-23T11:14:00Z">
              <w:r w:rsidRPr="001856AA">
                <w:rPr>
                  <w:b/>
                  <w:bCs/>
                  <w:lang w:val="da-DK"/>
                </w:rPr>
                <w:t>Chấp nhận Null</w:t>
              </w:r>
            </w:ins>
          </w:p>
        </w:tc>
        <w:tc>
          <w:tcPr>
            <w:tcW w:w="838" w:type="dxa"/>
            <w:noWrap/>
            <w:vAlign w:val="center"/>
            <w:hideMark/>
          </w:tcPr>
          <w:p w14:paraId="3823AC45" w14:textId="77777777" w:rsidR="00271A3D" w:rsidRPr="001856AA" w:rsidRDefault="00271A3D" w:rsidP="00E6227B">
            <w:pPr>
              <w:spacing w:line="276" w:lineRule="auto"/>
              <w:jc w:val="center"/>
              <w:rPr>
                <w:ins w:id="6529" w:author="phuong vu" w:date="2018-11-23T11:14:00Z"/>
                <w:b/>
                <w:bCs/>
              </w:rPr>
              <w:pPrChange w:id="6530" w:author="phuong vu" w:date="2018-11-23T13:48:00Z">
                <w:pPr>
                  <w:jc w:val="center"/>
                </w:pPr>
              </w:pPrChange>
            </w:pPr>
            <w:ins w:id="6531" w:author="phuong vu" w:date="2018-11-23T11:14:00Z">
              <w:r w:rsidRPr="001856AA">
                <w:rPr>
                  <w:b/>
                  <w:bCs/>
                  <w:lang w:val="da-DK"/>
                </w:rPr>
                <w:t>Khóa chính</w:t>
              </w:r>
            </w:ins>
          </w:p>
        </w:tc>
        <w:tc>
          <w:tcPr>
            <w:tcW w:w="823" w:type="dxa"/>
            <w:noWrap/>
            <w:vAlign w:val="center"/>
            <w:hideMark/>
          </w:tcPr>
          <w:p w14:paraId="4B94A39D" w14:textId="77777777" w:rsidR="00271A3D" w:rsidRPr="001856AA" w:rsidRDefault="00271A3D" w:rsidP="00E6227B">
            <w:pPr>
              <w:spacing w:line="276" w:lineRule="auto"/>
              <w:jc w:val="center"/>
              <w:rPr>
                <w:ins w:id="6532" w:author="phuong vu" w:date="2018-11-23T11:14:00Z"/>
                <w:b/>
                <w:bCs/>
              </w:rPr>
              <w:pPrChange w:id="6533" w:author="phuong vu" w:date="2018-11-23T13:48:00Z">
                <w:pPr>
                  <w:jc w:val="center"/>
                </w:pPr>
              </w:pPrChange>
            </w:pPr>
            <w:ins w:id="6534" w:author="phuong vu" w:date="2018-11-23T11:14:00Z">
              <w:r w:rsidRPr="001856AA">
                <w:rPr>
                  <w:b/>
                  <w:bCs/>
                  <w:lang w:val="da-DK"/>
                </w:rPr>
                <w:t>Khóa ngoại</w:t>
              </w:r>
            </w:ins>
          </w:p>
        </w:tc>
        <w:tc>
          <w:tcPr>
            <w:tcW w:w="2899" w:type="dxa"/>
            <w:noWrap/>
            <w:vAlign w:val="center"/>
            <w:hideMark/>
          </w:tcPr>
          <w:p w14:paraId="2055A1FE" w14:textId="77777777" w:rsidR="00271A3D" w:rsidRPr="001856AA" w:rsidRDefault="00271A3D" w:rsidP="00E6227B">
            <w:pPr>
              <w:spacing w:line="276" w:lineRule="auto"/>
              <w:ind w:right="226"/>
              <w:jc w:val="center"/>
              <w:rPr>
                <w:ins w:id="6535" w:author="phuong vu" w:date="2018-11-23T11:14:00Z"/>
                <w:b/>
                <w:bCs/>
              </w:rPr>
              <w:pPrChange w:id="6536" w:author="phuong vu" w:date="2018-11-23T13:48:00Z">
                <w:pPr>
                  <w:ind w:right="226"/>
                  <w:jc w:val="center"/>
                </w:pPr>
              </w:pPrChange>
            </w:pPr>
            <w:ins w:id="6537" w:author="phuong vu" w:date="2018-11-23T11:14:00Z">
              <w:r w:rsidRPr="001856AA">
                <w:rPr>
                  <w:b/>
                  <w:bCs/>
                  <w:lang w:val="da-DK"/>
                </w:rPr>
                <w:t>Mô tả</w:t>
              </w:r>
            </w:ins>
          </w:p>
        </w:tc>
      </w:tr>
      <w:tr w:rsidR="00271A3D" w:rsidRPr="001856AA" w14:paraId="019F513C" w14:textId="77777777" w:rsidTr="00271A3D">
        <w:trPr>
          <w:trHeight w:val="300"/>
          <w:ins w:id="6538" w:author="phuong vu" w:date="2018-11-23T11:14:00Z"/>
        </w:trPr>
        <w:tc>
          <w:tcPr>
            <w:tcW w:w="708" w:type="dxa"/>
            <w:noWrap/>
            <w:vAlign w:val="center"/>
            <w:hideMark/>
          </w:tcPr>
          <w:p w14:paraId="416B02FD" w14:textId="77777777" w:rsidR="00271A3D" w:rsidRPr="00FD2760" w:rsidRDefault="00271A3D" w:rsidP="00E6227B">
            <w:pPr>
              <w:spacing w:line="276" w:lineRule="auto"/>
              <w:jc w:val="center"/>
              <w:rPr>
                <w:ins w:id="6539" w:author="phuong vu" w:date="2018-11-23T11:14:00Z"/>
              </w:rPr>
              <w:pPrChange w:id="6540" w:author="phuong vu" w:date="2018-11-23T13:48:00Z">
                <w:pPr>
                  <w:jc w:val="center"/>
                </w:pPr>
              </w:pPrChange>
            </w:pPr>
            <w:ins w:id="6541" w:author="phuong vu" w:date="2018-11-23T11:14:00Z">
              <w:r w:rsidRPr="00FD2760">
                <w:lastRenderedPageBreak/>
                <w:t>1</w:t>
              </w:r>
            </w:ins>
          </w:p>
        </w:tc>
        <w:tc>
          <w:tcPr>
            <w:tcW w:w="1820" w:type="dxa"/>
            <w:noWrap/>
            <w:hideMark/>
          </w:tcPr>
          <w:p w14:paraId="415E7E59" w14:textId="77777777" w:rsidR="00271A3D" w:rsidRPr="00FD2760" w:rsidRDefault="00271A3D" w:rsidP="00E6227B">
            <w:pPr>
              <w:spacing w:line="276" w:lineRule="auto"/>
              <w:rPr>
                <w:ins w:id="6542" w:author="phuong vu" w:date="2018-11-23T11:14:00Z"/>
              </w:rPr>
              <w:pPrChange w:id="6543" w:author="phuong vu" w:date="2018-11-23T13:48:00Z">
                <w:pPr/>
              </w:pPrChange>
            </w:pPr>
            <w:ins w:id="6544" w:author="phuong vu" w:date="2018-11-23T11:14:00Z">
              <w:r w:rsidRPr="00FD2760">
                <w:t>id</w:t>
              </w:r>
            </w:ins>
          </w:p>
        </w:tc>
        <w:tc>
          <w:tcPr>
            <w:tcW w:w="1300" w:type="dxa"/>
            <w:noWrap/>
            <w:hideMark/>
          </w:tcPr>
          <w:p w14:paraId="6121FF63" w14:textId="77777777" w:rsidR="00271A3D" w:rsidRPr="00FD2760" w:rsidRDefault="00271A3D" w:rsidP="00E6227B">
            <w:pPr>
              <w:spacing w:line="276" w:lineRule="auto"/>
              <w:rPr>
                <w:ins w:id="6545" w:author="phuong vu" w:date="2018-11-23T11:14:00Z"/>
              </w:rPr>
              <w:pPrChange w:id="6546" w:author="phuong vu" w:date="2018-11-23T13:48:00Z">
                <w:pPr/>
              </w:pPrChange>
            </w:pPr>
            <w:ins w:id="6547" w:author="phuong vu" w:date="2018-11-23T11:14:00Z">
              <w:r w:rsidRPr="00FD2760">
                <w:t>numeric</w:t>
              </w:r>
            </w:ins>
          </w:p>
        </w:tc>
        <w:tc>
          <w:tcPr>
            <w:tcW w:w="1098" w:type="dxa"/>
            <w:noWrap/>
            <w:vAlign w:val="center"/>
            <w:hideMark/>
          </w:tcPr>
          <w:p w14:paraId="704F57BF" w14:textId="77777777" w:rsidR="00271A3D" w:rsidRPr="00FD2760" w:rsidRDefault="00271A3D" w:rsidP="00E6227B">
            <w:pPr>
              <w:spacing w:line="276" w:lineRule="auto"/>
              <w:jc w:val="center"/>
              <w:rPr>
                <w:ins w:id="6548" w:author="phuong vu" w:date="2018-11-23T11:14:00Z"/>
              </w:rPr>
              <w:pPrChange w:id="6549" w:author="phuong vu" w:date="2018-11-23T13:48:00Z">
                <w:pPr>
                  <w:jc w:val="center"/>
                </w:pPr>
              </w:pPrChange>
            </w:pPr>
          </w:p>
        </w:tc>
        <w:tc>
          <w:tcPr>
            <w:tcW w:w="838" w:type="dxa"/>
            <w:noWrap/>
            <w:vAlign w:val="center"/>
            <w:hideMark/>
          </w:tcPr>
          <w:p w14:paraId="2EE631F9" w14:textId="77777777" w:rsidR="00271A3D" w:rsidRPr="00FD2760" w:rsidRDefault="00271A3D" w:rsidP="00E6227B">
            <w:pPr>
              <w:spacing w:line="276" w:lineRule="auto"/>
              <w:jc w:val="center"/>
              <w:rPr>
                <w:ins w:id="6550" w:author="phuong vu" w:date="2018-11-23T11:14:00Z"/>
              </w:rPr>
              <w:pPrChange w:id="6551" w:author="phuong vu" w:date="2018-11-23T13:48:00Z">
                <w:pPr>
                  <w:jc w:val="center"/>
                </w:pPr>
              </w:pPrChange>
            </w:pPr>
            <w:ins w:id="6552" w:author="phuong vu" w:date="2018-11-23T11:14:00Z">
              <w:r w:rsidRPr="00FD2760">
                <w:t>X</w:t>
              </w:r>
            </w:ins>
          </w:p>
        </w:tc>
        <w:tc>
          <w:tcPr>
            <w:tcW w:w="823" w:type="dxa"/>
            <w:noWrap/>
            <w:vAlign w:val="center"/>
            <w:hideMark/>
          </w:tcPr>
          <w:p w14:paraId="5017F366" w14:textId="77777777" w:rsidR="00271A3D" w:rsidRPr="00FD2760" w:rsidRDefault="00271A3D" w:rsidP="00E6227B">
            <w:pPr>
              <w:spacing w:line="276" w:lineRule="auto"/>
              <w:jc w:val="center"/>
              <w:rPr>
                <w:ins w:id="6553" w:author="phuong vu" w:date="2018-11-23T11:14:00Z"/>
              </w:rPr>
              <w:pPrChange w:id="6554" w:author="phuong vu" w:date="2018-11-23T13:48:00Z">
                <w:pPr>
                  <w:jc w:val="center"/>
                </w:pPr>
              </w:pPrChange>
            </w:pPr>
          </w:p>
        </w:tc>
        <w:tc>
          <w:tcPr>
            <w:tcW w:w="2899" w:type="dxa"/>
            <w:noWrap/>
            <w:hideMark/>
          </w:tcPr>
          <w:p w14:paraId="41E17702" w14:textId="6F849615" w:rsidR="00271A3D" w:rsidRPr="00271A3D" w:rsidRDefault="00271A3D" w:rsidP="00E6227B">
            <w:pPr>
              <w:spacing w:line="276" w:lineRule="auto"/>
              <w:rPr>
                <w:ins w:id="6555" w:author="phuong vu" w:date="2018-11-23T11:14:00Z"/>
                <w:lang w:val="en-US"/>
                <w:rPrChange w:id="6556" w:author="phuong vu" w:date="2018-11-23T11:18:00Z">
                  <w:rPr>
                    <w:ins w:id="6557" w:author="phuong vu" w:date="2018-11-23T11:14:00Z"/>
                  </w:rPr>
                </w:rPrChange>
              </w:rPr>
              <w:pPrChange w:id="6558" w:author="phuong vu" w:date="2018-11-23T13:48:00Z">
                <w:pPr/>
              </w:pPrChange>
            </w:pPr>
            <w:ins w:id="6559" w:author="phuong vu" w:date="2018-11-23T11:14:00Z">
              <w:r w:rsidRPr="00FD2760">
                <w:t xml:space="preserve">ID </w:t>
              </w:r>
            </w:ins>
            <w:ins w:id="6560" w:author="phuong vu" w:date="2018-11-23T11:18:00Z">
              <w:r>
                <w:rPr>
                  <w:lang w:val="en-US"/>
                </w:rPr>
                <w:t>nhóm màu</w:t>
              </w:r>
            </w:ins>
          </w:p>
        </w:tc>
      </w:tr>
      <w:tr w:rsidR="00271A3D" w:rsidRPr="001856AA" w14:paraId="7818150A" w14:textId="77777777" w:rsidTr="00271A3D">
        <w:trPr>
          <w:trHeight w:val="300"/>
          <w:ins w:id="6561" w:author="phuong vu" w:date="2018-11-23T11:14:00Z"/>
        </w:trPr>
        <w:tc>
          <w:tcPr>
            <w:tcW w:w="708" w:type="dxa"/>
            <w:noWrap/>
            <w:vAlign w:val="center"/>
            <w:hideMark/>
          </w:tcPr>
          <w:p w14:paraId="57FC258A" w14:textId="77777777" w:rsidR="00271A3D" w:rsidRPr="00FD2760" w:rsidRDefault="00271A3D" w:rsidP="00E6227B">
            <w:pPr>
              <w:spacing w:line="276" w:lineRule="auto"/>
              <w:jc w:val="center"/>
              <w:rPr>
                <w:ins w:id="6562" w:author="phuong vu" w:date="2018-11-23T11:14:00Z"/>
              </w:rPr>
              <w:pPrChange w:id="6563" w:author="phuong vu" w:date="2018-11-23T13:48:00Z">
                <w:pPr>
                  <w:jc w:val="center"/>
                </w:pPr>
              </w:pPrChange>
            </w:pPr>
            <w:ins w:id="6564" w:author="phuong vu" w:date="2018-11-23T11:14:00Z">
              <w:r w:rsidRPr="00FD2760">
                <w:t>2</w:t>
              </w:r>
            </w:ins>
          </w:p>
        </w:tc>
        <w:tc>
          <w:tcPr>
            <w:tcW w:w="1820" w:type="dxa"/>
            <w:noWrap/>
            <w:hideMark/>
          </w:tcPr>
          <w:p w14:paraId="7F39088E" w14:textId="77777777" w:rsidR="00271A3D" w:rsidRPr="00FD2760" w:rsidRDefault="00271A3D" w:rsidP="00E6227B">
            <w:pPr>
              <w:spacing w:line="276" w:lineRule="auto"/>
              <w:rPr>
                <w:ins w:id="6565" w:author="phuong vu" w:date="2018-11-23T11:14:00Z"/>
              </w:rPr>
              <w:pPrChange w:id="6566" w:author="phuong vu" w:date="2018-11-23T13:48:00Z">
                <w:pPr/>
              </w:pPrChange>
            </w:pPr>
            <w:ins w:id="6567" w:author="phuong vu" w:date="2018-11-23T11:14:00Z">
              <w:r>
                <w:rPr>
                  <w:lang w:val="en-US"/>
                </w:rPr>
                <w:t>color</w:t>
              </w:r>
              <w:r w:rsidRPr="00FD2760">
                <w:t>_name</w:t>
              </w:r>
            </w:ins>
          </w:p>
        </w:tc>
        <w:tc>
          <w:tcPr>
            <w:tcW w:w="1300" w:type="dxa"/>
            <w:noWrap/>
            <w:hideMark/>
          </w:tcPr>
          <w:p w14:paraId="4A0A2AB1" w14:textId="77777777" w:rsidR="00271A3D" w:rsidRPr="00FD2760" w:rsidRDefault="00271A3D" w:rsidP="00E6227B">
            <w:pPr>
              <w:spacing w:line="276" w:lineRule="auto"/>
              <w:rPr>
                <w:ins w:id="6568" w:author="phuong vu" w:date="2018-11-23T11:14:00Z"/>
              </w:rPr>
              <w:pPrChange w:id="6569" w:author="phuong vu" w:date="2018-11-23T13:48:00Z">
                <w:pPr/>
              </w:pPrChange>
            </w:pPr>
            <w:ins w:id="6570" w:author="phuong vu" w:date="2018-11-23T11:14:00Z">
              <w:r w:rsidRPr="00FD2760">
                <w:t>character varying</w:t>
              </w:r>
            </w:ins>
          </w:p>
        </w:tc>
        <w:tc>
          <w:tcPr>
            <w:tcW w:w="1098" w:type="dxa"/>
            <w:noWrap/>
            <w:vAlign w:val="center"/>
            <w:hideMark/>
          </w:tcPr>
          <w:p w14:paraId="0314B2EE" w14:textId="77777777" w:rsidR="00271A3D" w:rsidRPr="00FD2760" w:rsidRDefault="00271A3D" w:rsidP="00E6227B">
            <w:pPr>
              <w:spacing w:line="276" w:lineRule="auto"/>
              <w:jc w:val="center"/>
              <w:rPr>
                <w:ins w:id="6571" w:author="phuong vu" w:date="2018-11-23T11:14:00Z"/>
              </w:rPr>
              <w:pPrChange w:id="6572" w:author="phuong vu" w:date="2018-11-23T13:48:00Z">
                <w:pPr>
                  <w:jc w:val="center"/>
                </w:pPr>
              </w:pPrChange>
            </w:pPr>
          </w:p>
        </w:tc>
        <w:tc>
          <w:tcPr>
            <w:tcW w:w="838" w:type="dxa"/>
            <w:noWrap/>
            <w:vAlign w:val="center"/>
            <w:hideMark/>
          </w:tcPr>
          <w:p w14:paraId="4C20F3C8" w14:textId="77777777" w:rsidR="00271A3D" w:rsidRPr="00FD2760" w:rsidRDefault="00271A3D" w:rsidP="00E6227B">
            <w:pPr>
              <w:spacing w:line="276" w:lineRule="auto"/>
              <w:jc w:val="center"/>
              <w:rPr>
                <w:ins w:id="6573" w:author="phuong vu" w:date="2018-11-23T11:14:00Z"/>
              </w:rPr>
              <w:pPrChange w:id="6574" w:author="phuong vu" w:date="2018-11-23T13:48:00Z">
                <w:pPr>
                  <w:jc w:val="center"/>
                </w:pPr>
              </w:pPrChange>
            </w:pPr>
          </w:p>
        </w:tc>
        <w:tc>
          <w:tcPr>
            <w:tcW w:w="823" w:type="dxa"/>
            <w:noWrap/>
            <w:vAlign w:val="center"/>
            <w:hideMark/>
          </w:tcPr>
          <w:p w14:paraId="273516A7" w14:textId="78EB4917" w:rsidR="00271A3D" w:rsidRPr="00FD2760" w:rsidRDefault="00271A3D" w:rsidP="00E6227B">
            <w:pPr>
              <w:spacing w:line="276" w:lineRule="auto"/>
              <w:jc w:val="center"/>
              <w:rPr>
                <w:ins w:id="6575" w:author="phuong vu" w:date="2018-11-23T11:14:00Z"/>
              </w:rPr>
              <w:pPrChange w:id="6576" w:author="phuong vu" w:date="2018-11-23T13:48:00Z">
                <w:pPr>
                  <w:jc w:val="center"/>
                </w:pPr>
              </w:pPrChange>
            </w:pPr>
          </w:p>
        </w:tc>
        <w:tc>
          <w:tcPr>
            <w:tcW w:w="2899" w:type="dxa"/>
            <w:noWrap/>
            <w:hideMark/>
          </w:tcPr>
          <w:p w14:paraId="3AB2CABA" w14:textId="0E130FEE" w:rsidR="00271A3D" w:rsidRPr="00271A3D" w:rsidRDefault="00271A3D" w:rsidP="00E6227B">
            <w:pPr>
              <w:spacing w:line="276" w:lineRule="auto"/>
              <w:rPr>
                <w:ins w:id="6577" w:author="phuong vu" w:date="2018-11-23T11:14:00Z"/>
                <w:lang w:val="en-US"/>
                <w:rPrChange w:id="6578" w:author="phuong vu" w:date="2018-11-23T11:18:00Z">
                  <w:rPr>
                    <w:ins w:id="6579" w:author="phuong vu" w:date="2018-11-23T11:14:00Z"/>
                  </w:rPr>
                </w:rPrChange>
              </w:rPr>
              <w:pPrChange w:id="6580" w:author="phuong vu" w:date="2018-11-23T13:48:00Z">
                <w:pPr/>
              </w:pPrChange>
            </w:pPr>
            <w:ins w:id="6581" w:author="phuong vu" w:date="2018-11-23T11:14:00Z">
              <w:r w:rsidRPr="00FD2760">
                <w:t xml:space="preserve">Tên </w:t>
              </w:r>
            </w:ins>
            <w:ins w:id="6582" w:author="phuong vu" w:date="2018-11-23T11:18:00Z">
              <w:r>
                <w:rPr>
                  <w:lang w:val="en-US"/>
                </w:rPr>
                <w:t>nhóm màu</w:t>
              </w:r>
            </w:ins>
          </w:p>
        </w:tc>
      </w:tr>
      <w:tr w:rsidR="00271A3D" w:rsidRPr="001856AA" w14:paraId="24B270CB" w14:textId="77777777" w:rsidTr="00271A3D">
        <w:trPr>
          <w:trHeight w:val="300"/>
          <w:ins w:id="6583" w:author="phuong vu" w:date="2018-11-23T11:14:00Z"/>
        </w:trPr>
        <w:tc>
          <w:tcPr>
            <w:tcW w:w="708" w:type="dxa"/>
            <w:noWrap/>
            <w:vAlign w:val="center"/>
            <w:hideMark/>
          </w:tcPr>
          <w:p w14:paraId="682ED633" w14:textId="55D409DF" w:rsidR="00271A3D" w:rsidRPr="00E6227B" w:rsidRDefault="00E6227B" w:rsidP="00E6227B">
            <w:pPr>
              <w:spacing w:line="276" w:lineRule="auto"/>
              <w:jc w:val="center"/>
              <w:rPr>
                <w:ins w:id="6584" w:author="phuong vu" w:date="2018-11-23T11:14:00Z"/>
                <w:lang w:val="en-US"/>
                <w:rPrChange w:id="6585" w:author="phuong vu" w:date="2018-11-23T13:52:00Z">
                  <w:rPr>
                    <w:ins w:id="6586" w:author="phuong vu" w:date="2018-11-23T11:14:00Z"/>
                  </w:rPr>
                </w:rPrChange>
              </w:rPr>
              <w:pPrChange w:id="6587" w:author="phuong vu" w:date="2018-11-23T13:48:00Z">
                <w:pPr>
                  <w:jc w:val="center"/>
                </w:pPr>
              </w:pPrChange>
            </w:pPr>
            <w:ins w:id="6588" w:author="phuong vu" w:date="2018-11-23T13:52:00Z">
              <w:r>
                <w:rPr>
                  <w:lang w:val="en-US"/>
                </w:rPr>
                <w:t>3</w:t>
              </w:r>
            </w:ins>
          </w:p>
        </w:tc>
        <w:tc>
          <w:tcPr>
            <w:tcW w:w="1820" w:type="dxa"/>
            <w:noWrap/>
            <w:hideMark/>
          </w:tcPr>
          <w:p w14:paraId="67DC4D73" w14:textId="77777777" w:rsidR="00271A3D" w:rsidRPr="00FD2760" w:rsidRDefault="00271A3D" w:rsidP="00E6227B">
            <w:pPr>
              <w:spacing w:line="276" w:lineRule="auto"/>
              <w:rPr>
                <w:ins w:id="6589" w:author="phuong vu" w:date="2018-11-23T11:14:00Z"/>
              </w:rPr>
              <w:pPrChange w:id="6590" w:author="phuong vu" w:date="2018-11-23T13:48:00Z">
                <w:pPr/>
              </w:pPrChange>
            </w:pPr>
            <w:ins w:id="6591" w:author="phuong vu" w:date="2018-11-23T11:14:00Z">
              <w:r w:rsidRPr="00FD2760">
                <w:t>status</w:t>
              </w:r>
            </w:ins>
          </w:p>
        </w:tc>
        <w:tc>
          <w:tcPr>
            <w:tcW w:w="1300" w:type="dxa"/>
            <w:noWrap/>
            <w:hideMark/>
          </w:tcPr>
          <w:p w14:paraId="09941656" w14:textId="77777777" w:rsidR="00271A3D" w:rsidRPr="00FD2760" w:rsidRDefault="00271A3D" w:rsidP="00E6227B">
            <w:pPr>
              <w:spacing w:line="276" w:lineRule="auto"/>
              <w:rPr>
                <w:ins w:id="6592" w:author="phuong vu" w:date="2018-11-23T11:14:00Z"/>
              </w:rPr>
              <w:pPrChange w:id="6593" w:author="phuong vu" w:date="2018-11-23T13:48:00Z">
                <w:pPr/>
              </w:pPrChange>
            </w:pPr>
            <w:ins w:id="6594" w:author="phuong vu" w:date="2018-11-23T11:14:00Z">
              <w:r w:rsidRPr="00FD2760">
                <w:t>character varying</w:t>
              </w:r>
            </w:ins>
          </w:p>
        </w:tc>
        <w:tc>
          <w:tcPr>
            <w:tcW w:w="1098" w:type="dxa"/>
            <w:noWrap/>
            <w:vAlign w:val="center"/>
            <w:hideMark/>
          </w:tcPr>
          <w:p w14:paraId="1129A7C1" w14:textId="77777777" w:rsidR="00271A3D" w:rsidRPr="00FD2760" w:rsidRDefault="00271A3D" w:rsidP="00E6227B">
            <w:pPr>
              <w:spacing w:line="276" w:lineRule="auto"/>
              <w:jc w:val="center"/>
              <w:rPr>
                <w:ins w:id="6595" w:author="phuong vu" w:date="2018-11-23T11:14:00Z"/>
              </w:rPr>
              <w:pPrChange w:id="6596" w:author="phuong vu" w:date="2018-11-23T13:48:00Z">
                <w:pPr>
                  <w:jc w:val="center"/>
                </w:pPr>
              </w:pPrChange>
            </w:pPr>
            <w:ins w:id="6597" w:author="phuong vu" w:date="2018-11-23T11:14:00Z">
              <w:r w:rsidRPr="00FD2760">
                <w:t>X</w:t>
              </w:r>
            </w:ins>
          </w:p>
        </w:tc>
        <w:tc>
          <w:tcPr>
            <w:tcW w:w="838" w:type="dxa"/>
            <w:noWrap/>
            <w:vAlign w:val="center"/>
            <w:hideMark/>
          </w:tcPr>
          <w:p w14:paraId="061547AC" w14:textId="77777777" w:rsidR="00271A3D" w:rsidRPr="00FD2760" w:rsidRDefault="00271A3D" w:rsidP="00E6227B">
            <w:pPr>
              <w:spacing w:line="276" w:lineRule="auto"/>
              <w:jc w:val="center"/>
              <w:rPr>
                <w:ins w:id="6598" w:author="phuong vu" w:date="2018-11-23T11:14:00Z"/>
              </w:rPr>
              <w:pPrChange w:id="6599" w:author="phuong vu" w:date="2018-11-23T13:48:00Z">
                <w:pPr>
                  <w:jc w:val="center"/>
                </w:pPr>
              </w:pPrChange>
            </w:pPr>
          </w:p>
        </w:tc>
        <w:tc>
          <w:tcPr>
            <w:tcW w:w="823" w:type="dxa"/>
            <w:noWrap/>
            <w:vAlign w:val="center"/>
            <w:hideMark/>
          </w:tcPr>
          <w:p w14:paraId="796B3991" w14:textId="77777777" w:rsidR="00271A3D" w:rsidRPr="00FD2760" w:rsidRDefault="00271A3D" w:rsidP="00E6227B">
            <w:pPr>
              <w:spacing w:line="276" w:lineRule="auto"/>
              <w:jc w:val="center"/>
              <w:rPr>
                <w:ins w:id="6600" w:author="phuong vu" w:date="2018-11-23T11:14:00Z"/>
              </w:rPr>
              <w:pPrChange w:id="6601" w:author="phuong vu" w:date="2018-11-23T13:48:00Z">
                <w:pPr>
                  <w:jc w:val="center"/>
                </w:pPr>
              </w:pPrChange>
            </w:pPr>
          </w:p>
        </w:tc>
        <w:tc>
          <w:tcPr>
            <w:tcW w:w="2899" w:type="dxa"/>
            <w:noWrap/>
            <w:hideMark/>
          </w:tcPr>
          <w:p w14:paraId="218C76B3" w14:textId="77777777" w:rsidR="00271A3D" w:rsidRPr="00FD2760" w:rsidRDefault="00271A3D" w:rsidP="00E6227B">
            <w:pPr>
              <w:keepNext/>
              <w:spacing w:line="276" w:lineRule="auto"/>
              <w:rPr>
                <w:ins w:id="6602" w:author="phuong vu" w:date="2018-11-23T11:14:00Z"/>
              </w:rPr>
              <w:pPrChange w:id="6603" w:author="phuong vu" w:date="2018-11-23T13:48:00Z">
                <w:pPr/>
              </w:pPrChange>
            </w:pPr>
            <w:ins w:id="6604" w:author="phuong vu" w:date="2018-11-23T11:14:00Z">
              <w:r w:rsidRPr="00FD2760">
                <w:t>Trạng thái</w:t>
              </w:r>
            </w:ins>
          </w:p>
        </w:tc>
      </w:tr>
    </w:tbl>
    <w:p w14:paraId="0C8A334A" w14:textId="4593DA9F" w:rsidR="00271A3D" w:rsidRPr="007C43D0" w:rsidRDefault="007C43D0" w:rsidP="00E6227B">
      <w:pPr>
        <w:pStyle w:val="Caption"/>
        <w:spacing w:line="276" w:lineRule="auto"/>
        <w:rPr>
          <w:ins w:id="6605" w:author="phuong vu" w:date="2018-11-23T11:17:00Z"/>
          <w:lang w:val="en-US"/>
          <w:rPrChange w:id="6606" w:author="phuong vu" w:date="2018-11-23T12:02:00Z">
            <w:rPr>
              <w:ins w:id="6607" w:author="phuong vu" w:date="2018-11-23T11:17:00Z"/>
              <w:lang w:val="en-US"/>
            </w:rPr>
          </w:rPrChange>
        </w:rPr>
        <w:pPrChange w:id="6608" w:author="phuong vu" w:date="2018-11-23T13:48:00Z">
          <w:pPr/>
        </w:pPrChange>
      </w:pPr>
      <w:ins w:id="6609" w:author="phuong vu" w:date="2018-11-23T12:02:00Z">
        <w:r>
          <w:t xml:space="preserve">Bảng </w:t>
        </w:r>
      </w:ins>
      <w:ins w:id="6610" w:author="phuong vu" w:date="2018-11-23T15:14:00Z">
        <w:r w:rsidR="00E95F1B">
          <w:fldChar w:fldCharType="begin"/>
        </w:r>
        <w:r w:rsidR="00E95F1B">
          <w:instrText xml:space="preserve"> STYLEREF 1 \s </w:instrText>
        </w:r>
      </w:ins>
      <w:r w:rsidR="00E95F1B">
        <w:fldChar w:fldCharType="separate"/>
      </w:r>
      <w:r w:rsidR="00E95F1B">
        <w:rPr>
          <w:noProof/>
        </w:rPr>
        <w:t>3</w:t>
      </w:r>
      <w:ins w:id="6611" w:author="phuong vu" w:date="2018-11-23T15:14:00Z">
        <w:r w:rsidR="00E95F1B">
          <w:fldChar w:fldCharType="end"/>
        </w:r>
        <w:r w:rsidR="00E95F1B">
          <w:t>.</w:t>
        </w:r>
        <w:r w:rsidR="00E95F1B">
          <w:fldChar w:fldCharType="begin"/>
        </w:r>
        <w:r w:rsidR="00E95F1B">
          <w:instrText xml:space="preserve"> SEQ Bảng \* ARABIC \s 1 </w:instrText>
        </w:r>
      </w:ins>
      <w:r w:rsidR="00E95F1B">
        <w:fldChar w:fldCharType="separate"/>
      </w:r>
      <w:ins w:id="6612" w:author="phuong vu" w:date="2018-11-23T15:14:00Z">
        <w:r w:rsidR="00E95F1B">
          <w:rPr>
            <w:noProof/>
          </w:rPr>
          <w:t>6</w:t>
        </w:r>
        <w:r w:rsidR="00E95F1B">
          <w:fldChar w:fldCharType="end"/>
        </w:r>
      </w:ins>
      <w:ins w:id="6613" w:author="phuong vu" w:date="2018-11-23T12:02:00Z">
        <w:r>
          <w:rPr>
            <w:lang w:val="en-US"/>
          </w:rPr>
          <w:t xml:space="preserve"> </w:t>
        </w:r>
      </w:ins>
      <w:ins w:id="6614" w:author="phuong vu" w:date="2018-11-23T12:03:00Z">
        <w:r>
          <w:rPr>
            <w:lang w:val="en-US"/>
          </w:rPr>
          <w:t>Bảng dữ liệu nhóm màu</w:t>
        </w:r>
      </w:ins>
    </w:p>
    <w:p w14:paraId="1EFEE426" w14:textId="4AEB9C0D" w:rsidR="00271A3D" w:rsidRDefault="00271A3D" w:rsidP="00E6227B">
      <w:pPr>
        <w:spacing w:line="276" w:lineRule="auto"/>
        <w:rPr>
          <w:ins w:id="6615" w:author="phuong vu" w:date="2018-11-23T11:17:00Z"/>
          <w:b/>
          <w:lang w:val="en-US"/>
        </w:rPr>
        <w:pPrChange w:id="6616" w:author="phuong vu" w:date="2018-11-23T13:48:00Z">
          <w:pPr/>
        </w:pPrChange>
      </w:pPr>
      <w:ins w:id="6617" w:author="phuong vu" w:date="2018-11-23T11:17:00Z">
        <w:r>
          <w:rPr>
            <w:b/>
            <w:lang w:val="en-US"/>
          </w:rPr>
          <w:t>BẢNG CUSTOMER</w:t>
        </w:r>
      </w:ins>
    </w:p>
    <w:tbl>
      <w:tblPr>
        <w:tblStyle w:val="TableGrid"/>
        <w:tblW w:w="8725" w:type="dxa"/>
        <w:tblLook w:val="04A0" w:firstRow="1" w:lastRow="0" w:firstColumn="1" w:lastColumn="0" w:noHBand="0" w:noVBand="1"/>
        <w:tblPrChange w:id="6618" w:author="phuong vu" w:date="2018-11-23T13:38:00Z">
          <w:tblPr>
            <w:tblStyle w:val="TableGrid"/>
            <w:tblW w:w="9486" w:type="dxa"/>
            <w:tblLook w:val="04A0" w:firstRow="1" w:lastRow="0" w:firstColumn="1" w:lastColumn="0" w:noHBand="0" w:noVBand="1"/>
          </w:tblPr>
        </w:tblPrChange>
      </w:tblPr>
      <w:tblGrid>
        <w:gridCol w:w="699"/>
        <w:gridCol w:w="1964"/>
        <w:gridCol w:w="1282"/>
        <w:gridCol w:w="1084"/>
        <w:gridCol w:w="828"/>
        <w:gridCol w:w="813"/>
        <w:gridCol w:w="2107"/>
        <w:tblGridChange w:id="6619">
          <w:tblGrid>
            <w:gridCol w:w="699"/>
            <w:gridCol w:w="9"/>
            <w:gridCol w:w="1820"/>
            <w:gridCol w:w="135"/>
            <w:gridCol w:w="1165"/>
            <w:gridCol w:w="117"/>
            <w:gridCol w:w="981"/>
            <w:gridCol w:w="103"/>
            <w:gridCol w:w="735"/>
            <w:gridCol w:w="93"/>
            <w:gridCol w:w="730"/>
            <w:gridCol w:w="83"/>
            <w:gridCol w:w="2107"/>
            <w:gridCol w:w="709"/>
          </w:tblGrid>
        </w:tblGridChange>
      </w:tblGrid>
      <w:tr w:rsidR="00271A3D" w:rsidRPr="001856AA" w14:paraId="613D76FE" w14:textId="77777777" w:rsidTr="006B6330">
        <w:trPr>
          <w:trHeight w:val="300"/>
          <w:ins w:id="6620" w:author="phuong vu" w:date="2018-11-23T11:18:00Z"/>
          <w:trPrChange w:id="6621" w:author="phuong vu" w:date="2018-11-23T13:38:00Z">
            <w:trPr>
              <w:trHeight w:val="300"/>
            </w:trPr>
          </w:trPrChange>
        </w:trPr>
        <w:tc>
          <w:tcPr>
            <w:tcW w:w="708" w:type="dxa"/>
            <w:noWrap/>
            <w:vAlign w:val="center"/>
            <w:hideMark/>
            <w:tcPrChange w:id="6622" w:author="phuong vu" w:date="2018-11-23T13:38:00Z">
              <w:tcPr>
                <w:tcW w:w="708" w:type="dxa"/>
                <w:gridSpan w:val="2"/>
                <w:noWrap/>
                <w:vAlign w:val="center"/>
                <w:hideMark/>
              </w:tcPr>
            </w:tcPrChange>
          </w:tcPr>
          <w:p w14:paraId="549162B7" w14:textId="77777777" w:rsidR="00271A3D" w:rsidRPr="001856AA" w:rsidRDefault="00271A3D" w:rsidP="00E6227B">
            <w:pPr>
              <w:spacing w:line="276" w:lineRule="auto"/>
              <w:jc w:val="center"/>
              <w:rPr>
                <w:ins w:id="6623" w:author="phuong vu" w:date="2018-11-23T11:18:00Z"/>
                <w:b/>
                <w:bCs/>
              </w:rPr>
              <w:pPrChange w:id="6624" w:author="phuong vu" w:date="2018-11-23T13:48:00Z">
                <w:pPr>
                  <w:jc w:val="center"/>
                </w:pPr>
              </w:pPrChange>
            </w:pPr>
            <w:ins w:id="6625" w:author="phuong vu" w:date="2018-11-23T11:18:00Z">
              <w:r w:rsidRPr="001856AA">
                <w:rPr>
                  <w:b/>
                  <w:bCs/>
                  <w:lang w:val="da-DK"/>
                </w:rPr>
                <w:t>STT</w:t>
              </w:r>
            </w:ins>
          </w:p>
        </w:tc>
        <w:tc>
          <w:tcPr>
            <w:tcW w:w="1820" w:type="dxa"/>
            <w:noWrap/>
            <w:vAlign w:val="center"/>
            <w:hideMark/>
            <w:tcPrChange w:id="6626" w:author="phuong vu" w:date="2018-11-23T13:38:00Z">
              <w:tcPr>
                <w:tcW w:w="1820" w:type="dxa"/>
                <w:noWrap/>
                <w:vAlign w:val="center"/>
                <w:hideMark/>
              </w:tcPr>
            </w:tcPrChange>
          </w:tcPr>
          <w:p w14:paraId="6884E39D" w14:textId="77777777" w:rsidR="00271A3D" w:rsidRPr="001856AA" w:rsidRDefault="00271A3D" w:rsidP="00E6227B">
            <w:pPr>
              <w:spacing w:line="276" w:lineRule="auto"/>
              <w:jc w:val="center"/>
              <w:rPr>
                <w:ins w:id="6627" w:author="phuong vu" w:date="2018-11-23T11:18:00Z"/>
                <w:b/>
                <w:bCs/>
              </w:rPr>
              <w:pPrChange w:id="6628" w:author="phuong vu" w:date="2018-11-23T13:48:00Z">
                <w:pPr>
                  <w:jc w:val="center"/>
                </w:pPr>
              </w:pPrChange>
            </w:pPr>
            <w:ins w:id="6629" w:author="phuong vu" w:date="2018-11-23T11:18:00Z">
              <w:r w:rsidRPr="001856AA">
                <w:rPr>
                  <w:b/>
                  <w:bCs/>
                  <w:lang w:val="da-DK"/>
                </w:rPr>
                <w:t>Tên trường</w:t>
              </w:r>
            </w:ins>
          </w:p>
        </w:tc>
        <w:tc>
          <w:tcPr>
            <w:tcW w:w="1300" w:type="dxa"/>
            <w:noWrap/>
            <w:vAlign w:val="center"/>
            <w:hideMark/>
            <w:tcPrChange w:id="6630" w:author="phuong vu" w:date="2018-11-23T13:38:00Z">
              <w:tcPr>
                <w:tcW w:w="1300" w:type="dxa"/>
                <w:gridSpan w:val="2"/>
                <w:noWrap/>
                <w:vAlign w:val="center"/>
                <w:hideMark/>
              </w:tcPr>
            </w:tcPrChange>
          </w:tcPr>
          <w:p w14:paraId="4D1CF5C5" w14:textId="77777777" w:rsidR="00271A3D" w:rsidRPr="001856AA" w:rsidRDefault="00271A3D" w:rsidP="00E6227B">
            <w:pPr>
              <w:spacing w:line="276" w:lineRule="auto"/>
              <w:jc w:val="center"/>
              <w:rPr>
                <w:ins w:id="6631" w:author="phuong vu" w:date="2018-11-23T11:18:00Z"/>
                <w:b/>
                <w:bCs/>
              </w:rPr>
              <w:pPrChange w:id="6632" w:author="phuong vu" w:date="2018-11-23T13:48:00Z">
                <w:pPr>
                  <w:jc w:val="center"/>
                </w:pPr>
              </w:pPrChange>
            </w:pPr>
            <w:ins w:id="6633" w:author="phuong vu" w:date="2018-11-23T11:18:00Z">
              <w:r w:rsidRPr="001856AA">
                <w:rPr>
                  <w:b/>
                  <w:bCs/>
                  <w:lang w:val="da-DK"/>
                </w:rPr>
                <w:t>Kiểu</w:t>
              </w:r>
            </w:ins>
          </w:p>
        </w:tc>
        <w:tc>
          <w:tcPr>
            <w:tcW w:w="1098" w:type="dxa"/>
            <w:noWrap/>
            <w:vAlign w:val="center"/>
            <w:hideMark/>
            <w:tcPrChange w:id="6634" w:author="phuong vu" w:date="2018-11-23T13:38:00Z">
              <w:tcPr>
                <w:tcW w:w="1098" w:type="dxa"/>
                <w:gridSpan w:val="2"/>
                <w:noWrap/>
                <w:vAlign w:val="center"/>
                <w:hideMark/>
              </w:tcPr>
            </w:tcPrChange>
          </w:tcPr>
          <w:p w14:paraId="6B0D6A72" w14:textId="77777777" w:rsidR="00271A3D" w:rsidRPr="001856AA" w:rsidRDefault="00271A3D" w:rsidP="00E6227B">
            <w:pPr>
              <w:spacing w:line="276" w:lineRule="auto"/>
              <w:jc w:val="center"/>
              <w:rPr>
                <w:ins w:id="6635" w:author="phuong vu" w:date="2018-11-23T11:18:00Z"/>
                <w:b/>
                <w:bCs/>
              </w:rPr>
              <w:pPrChange w:id="6636" w:author="phuong vu" w:date="2018-11-23T13:48:00Z">
                <w:pPr>
                  <w:jc w:val="center"/>
                </w:pPr>
              </w:pPrChange>
            </w:pPr>
            <w:ins w:id="6637" w:author="phuong vu" w:date="2018-11-23T11:18:00Z">
              <w:r w:rsidRPr="001856AA">
                <w:rPr>
                  <w:b/>
                  <w:bCs/>
                  <w:lang w:val="da-DK"/>
                </w:rPr>
                <w:t>Chấp nhận Null</w:t>
              </w:r>
            </w:ins>
          </w:p>
        </w:tc>
        <w:tc>
          <w:tcPr>
            <w:tcW w:w="838" w:type="dxa"/>
            <w:noWrap/>
            <w:vAlign w:val="center"/>
            <w:hideMark/>
            <w:tcPrChange w:id="6638" w:author="phuong vu" w:date="2018-11-23T13:38:00Z">
              <w:tcPr>
                <w:tcW w:w="838" w:type="dxa"/>
                <w:gridSpan w:val="2"/>
                <w:noWrap/>
                <w:vAlign w:val="center"/>
                <w:hideMark/>
              </w:tcPr>
            </w:tcPrChange>
          </w:tcPr>
          <w:p w14:paraId="7CB9761F" w14:textId="77777777" w:rsidR="00271A3D" w:rsidRPr="001856AA" w:rsidRDefault="00271A3D" w:rsidP="00E6227B">
            <w:pPr>
              <w:spacing w:line="276" w:lineRule="auto"/>
              <w:jc w:val="center"/>
              <w:rPr>
                <w:ins w:id="6639" w:author="phuong vu" w:date="2018-11-23T11:18:00Z"/>
                <w:b/>
                <w:bCs/>
              </w:rPr>
              <w:pPrChange w:id="6640" w:author="phuong vu" w:date="2018-11-23T13:48:00Z">
                <w:pPr>
                  <w:jc w:val="center"/>
                </w:pPr>
              </w:pPrChange>
            </w:pPr>
            <w:ins w:id="6641" w:author="phuong vu" w:date="2018-11-23T11:18:00Z">
              <w:r w:rsidRPr="001856AA">
                <w:rPr>
                  <w:b/>
                  <w:bCs/>
                  <w:lang w:val="da-DK"/>
                </w:rPr>
                <w:t>Khóa chính</w:t>
              </w:r>
            </w:ins>
          </w:p>
        </w:tc>
        <w:tc>
          <w:tcPr>
            <w:tcW w:w="823" w:type="dxa"/>
            <w:noWrap/>
            <w:vAlign w:val="center"/>
            <w:hideMark/>
            <w:tcPrChange w:id="6642" w:author="phuong vu" w:date="2018-11-23T13:38:00Z">
              <w:tcPr>
                <w:tcW w:w="823" w:type="dxa"/>
                <w:gridSpan w:val="2"/>
                <w:noWrap/>
                <w:vAlign w:val="center"/>
                <w:hideMark/>
              </w:tcPr>
            </w:tcPrChange>
          </w:tcPr>
          <w:p w14:paraId="71F573E0" w14:textId="77777777" w:rsidR="00271A3D" w:rsidRPr="001856AA" w:rsidRDefault="00271A3D" w:rsidP="00E6227B">
            <w:pPr>
              <w:spacing w:line="276" w:lineRule="auto"/>
              <w:jc w:val="center"/>
              <w:rPr>
                <w:ins w:id="6643" w:author="phuong vu" w:date="2018-11-23T11:18:00Z"/>
                <w:b/>
                <w:bCs/>
              </w:rPr>
              <w:pPrChange w:id="6644" w:author="phuong vu" w:date="2018-11-23T13:48:00Z">
                <w:pPr>
                  <w:jc w:val="center"/>
                </w:pPr>
              </w:pPrChange>
            </w:pPr>
            <w:ins w:id="6645" w:author="phuong vu" w:date="2018-11-23T11:18:00Z">
              <w:r w:rsidRPr="001856AA">
                <w:rPr>
                  <w:b/>
                  <w:bCs/>
                  <w:lang w:val="da-DK"/>
                </w:rPr>
                <w:t>Khóa ngoại</w:t>
              </w:r>
            </w:ins>
          </w:p>
        </w:tc>
        <w:tc>
          <w:tcPr>
            <w:tcW w:w="2138" w:type="dxa"/>
            <w:noWrap/>
            <w:vAlign w:val="center"/>
            <w:hideMark/>
            <w:tcPrChange w:id="6646" w:author="phuong vu" w:date="2018-11-23T13:38:00Z">
              <w:tcPr>
                <w:tcW w:w="2899" w:type="dxa"/>
                <w:gridSpan w:val="3"/>
                <w:noWrap/>
                <w:vAlign w:val="center"/>
                <w:hideMark/>
              </w:tcPr>
            </w:tcPrChange>
          </w:tcPr>
          <w:p w14:paraId="706B58E0" w14:textId="77777777" w:rsidR="00271A3D" w:rsidRPr="001856AA" w:rsidRDefault="00271A3D" w:rsidP="00E6227B">
            <w:pPr>
              <w:spacing w:line="276" w:lineRule="auto"/>
              <w:ind w:right="226"/>
              <w:jc w:val="center"/>
              <w:rPr>
                <w:ins w:id="6647" w:author="phuong vu" w:date="2018-11-23T11:18:00Z"/>
                <w:b/>
                <w:bCs/>
              </w:rPr>
              <w:pPrChange w:id="6648" w:author="phuong vu" w:date="2018-11-23T13:48:00Z">
                <w:pPr>
                  <w:ind w:right="226"/>
                  <w:jc w:val="center"/>
                </w:pPr>
              </w:pPrChange>
            </w:pPr>
            <w:ins w:id="6649" w:author="phuong vu" w:date="2018-11-23T11:18:00Z">
              <w:r w:rsidRPr="001856AA">
                <w:rPr>
                  <w:b/>
                  <w:bCs/>
                  <w:lang w:val="da-DK"/>
                </w:rPr>
                <w:t>Mô tả</w:t>
              </w:r>
            </w:ins>
          </w:p>
        </w:tc>
      </w:tr>
      <w:tr w:rsidR="00271A3D" w:rsidRPr="001856AA" w14:paraId="73583990" w14:textId="77777777" w:rsidTr="006B6330">
        <w:trPr>
          <w:trHeight w:val="300"/>
          <w:ins w:id="6650" w:author="phuong vu" w:date="2018-11-23T11:18:00Z"/>
          <w:trPrChange w:id="6651" w:author="phuong vu" w:date="2018-11-23T13:38:00Z">
            <w:trPr>
              <w:trHeight w:val="300"/>
            </w:trPr>
          </w:trPrChange>
        </w:trPr>
        <w:tc>
          <w:tcPr>
            <w:tcW w:w="708" w:type="dxa"/>
            <w:noWrap/>
            <w:vAlign w:val="center"/>
            <w:hideMark/>
            <w:tcPrChange w:id="6652" w:author="phuong vu" w:date="2018-11-23T13:38:00Z">
              <w:tcPr>
                <w:tcW w:w="708" w:type="dxa"/>
                <w:gridSpan w:val="2"/>
                <w:noWrap/>
                <w:vAlign w:val="center"/>
                <w:hideMark/>
              </w:tcPr>
            </w:tcPrChange>
          </w:tcPr>
          <w:p w14:paraId="0E0AE497" w14:textId="78B8CE0C" w:rsidR="00271A3D" w:rsidRPr="00FD2760" w:rsidRDefault="008A7CB0" w:rsidP="00E6227B">
            <w:pPr>
              <w:spacing w:line="276" w:lineRule="auto"/>
              <w:jc w:val="center"/>
              <w:rPr>
                <w:ins w:id="6653" w:author="phuong vu" w:date="2018-11-23T11:18:00Z"/>
              </w:rPr>
              <w:pPrChange w:id="6654" w:author="phuong vu" w:date="2018-11-23T13:48:00Z">
                <w:pPr>
                  <w:jc w:val="center"/>
                </w:pPr>
              </w:pPrChange>
            </w:pPr>
            <w:ins w:id="6655" w:author="phuong vu" w:date="2018-11-23T11:18:00Z">
              <w:r w:rsidRPr="00FD2760">
                <w:t>1</w:t>
              </w:r>
            </w:ins>
          </w:p>
        </w:tc>
        <w:tc>
          <w:tcPr>
            <w:tcW w:w="1820" w:type="dxa"/>
            <w:noWrap/>
            <w:hideMark/>
            <w:tcPrChange w:id="6656" w:author="phuong vu" w:date="2018-11-23T13:38:00Z">
              <w:tcPr>
                <w:tcW w:w="1820" w:type="dxa"/>
                <w:noWrap/>
                <w:hideMark/>
              </w:tcPr>
            </w:tcPrChange>
          </w:tcPr>
          <w:p w14:paraId="52F02110" w14:textId="0A036234" w:rsidR="00271A3D" w:rsidRPr="00FD2760" w:rsidRDefault="008A7CB0" w:rsidP="00E6227B">
            <w:pPr>
              <w:spacing w:line="276" w:lineRule="auto"/>
              <w:rPr>
                <w:ins w:id="6657" w:author="phuong vu" w:date="2018-11-23T11:18:00Z"/>
              </w:rPr>
              <w:pPrChange w:id="6658" w:author="phuong vu" w:date="2018-11-23T13:48:00Z">
                <w:pPr/>
              </w:pPrChange>
            </w:pPr>
            <w:ins w:id="6659" w:author="phuong vu" w:date="2018-11-23T11:18:00Z">
              <w:r w:rsidRPr="00FD2760">
                <w:t>id</w:t>
              </w:r>
            </w:ins>
          </w:p>
        </w:tc>
        <w:tc>
          <w:tcPr>
            <w:tcW w:w="1300" w:type="dxa"/>
            <w:noWrap/>
            <w:hideMark/>
            <w:tcPrChange w:id="6660" w:author="phuong vu" w:date="2018-11-23T13:38:00Z">
              <w:tcPr>
                <w:tcW w:w="1300" w:type="dxa"/>
                <w:gridSpan w:val="2"/>
                <w:noWrap/>
                <w:hideMark/>
              </w:tcPr>
            </w:tcPrChange>
          </w:tcPr>
          <w:p w14:paraId="61314318" w14:textId="77777777" w:rsidR="00271A3D" w:rsidRPr="00FD2760" w:rsidRDefault="00271A3D" w:rsidP="00E6227B">
            <w:pPr>
              <w:spacing w:line="276" w:lineRule="auto"/>
              <w:rPr>
                <w:ins w:id="6661" w:author="phuong vu" w:date="2018-11-23T11:18:00Z"/>
              </w:rPr>
              <w:pPrChange w:id="6662" w:author="phuong vu" w:date="2018-11-23T13:48:00Z">
                <w:pPr/>
              </w:pPrChange>
            </w:pPr>
            <w:ins w:id="6663" w:author="phuong vu" w:date="2018-11-23T11:18:00Z">
              <w:r w:rsidRPr="00FD2760">
                <w:t>numeric</w:t>
              </w:r>
            </w:ins>
          </w:p>
        </w:tc>
        <w:tc>
          <w:tcPr>
            <w:tcW w:w="1098" w:type="dxa"/>
            <w:noWrap/>
            <w:vAlign w:val="center"/>
            <w:hideMark/>
            <w:tcPrChange w:id="6664" w:author="phuong vu" w:date="2018-11-23T13:38:00Z">
              <w:tcPr>
                <w:tcW w:w="1098" w:type="dxa"/>
                <w:gridSpan w:val="2"/>
                <w:noWrap/>
                <w:vAlign w:val="center"/>
                <w:hideMark/>
              </w:tcPr>
            </w:tcPrChange>
          </w:tcPr>
          <w:p w14:paraId="39E7D938" w14:textId="77777777" w:rsidR="00271A3D" w:rsidRPr="00FD2760" w:rsidRDefault="00271A3D" w:rsidP="00E6227B">
            <w:pPr>
              <w:spacing w:line="276" w:lineRule="auto"/>
              <w:jc w:val="center"/>
              <w:rPr>
                <w:ins w:id="6665" w:author="phuong vu" w:date="2018-11-23T11:18:00Z"/>
              </w:rPr>
              <w:pPrChange w:id="6666" w:author="phuong vu" w:date="2018-11-23T13:48:00Z">
                <w:pPr>
                  <w:jc w:val="center"/>
                </w:pPr>
              </w:pPrChange>
            </w:pPr>
          </w:p>
        </w:tc>
        <w:tc>
          <w:tcPr>
            <w:tcW w:w="838" w:type="dxa"/>
            <w:noWrap/>
            <w:vAlign w:val="center"/>
            <w:hideMark/>
            <w:tcPrChange w:id="6667" w:author="phuong vu" w:date="2018-11-23T13:38:00Z">
              <w:tcPr>
                <w:tcW w:w="838" w:type="dxa"/>
                <w:gridSpan w:val="2"/>
                <w:noWrap/>
                <w:vAlign w:val="center"/>
                <w:hideMark/>
              </w:tcPr>
            </w:tcPrChange>
          </w:tcPr>
          <w:p w14:paraId="0E850998" w14:textId="77777777" w:rsidR="00271A3D" w:rsidRPr="00FD2760" w:rsidRDefault="00271A3D" w:rsidP="00E6227B">
            <w:pPr>
              <w:spacing w:line="276" w:lineRule="auto"/>
              <w:jc w:val="center"/>
              <w:rPr>
                <w:ins w:id="6668" w:author="phuong vu" w:date="2018-11-23T11:18:00Z"/>
              </w:rPr>
              <w:pPrChange w:id="6669" w:author="phuong vu" w:date="2018-11-23T13:48:00Z">
                <w:pPr>
                  <w:jc w:val="center"/>
                </w:pPr>
              </w:pPrChange>
            </w:pPr>
            <w:ins w:id="6670" w:author="phuong vu" w:date="2018-11-23T11:18:00Z">
              <w:r w:rsidRPr="00FD2760">
                <w:t>X</w:t>
              </w:r>
            </w:ins>
          </w:p>
        </w:tc>
        <w:tc>
          <w:tcPr>
            <w:tcW w:w="823" w:type="dxa"/>
            <w:noWrap/>
            <w:vAlign w:val="center"/>
            <w:hideMark/>
            <w:tcPrChange w:id="6671" w:author="phuong vu" w:date="2018-11-23T13:38:00Z">
              <w:tcPr>
                <w:tcW w:w="823" w:type="dxa"/>
                <w:gridSpan w:val="2"/>
                <w:noWrap/>
                <w:vAlign w:val="center"/>
                <w:hideMark/>
              </w:tcPr>
            </w:tcPrChange>
          </w:tcPr>
          <w:p w14:paraId="20CDD44D" w14:textId="77777777" w:rsidR="00271A3D" w:rsidRPr="00FD2760" w:rsidRDefault="00271A3D" w:rsidP="00E6227B">
            <w:pPr>
              <w:spacing w:line="276" w:lineRule="auto"/>
              <w:jc w:val="center"/>
              <w:rPr>
                <w:ins w:id="6672" w:author="phuong vu" w:date="2018-11-23T11:18:00Z"/>
              </w:rPr>
              <w:pPrChange w:id="6673" w:author="phuong vu" w:date="2018-11-23T13:48:00Z">
                <w:pPr>
                  <w:jc w:val="center"/>
                </w:pPr>
              </w:pPrChange>
            </w:pPr>
          </w:p>
        </w:tc>
        <w:tc>
          <w:tcPr>
            <w:tcW w:w="2138" w:type="dxa"/>
            <w:noWrap/>
            <w:hideMark/>
            <w:tcPrChange w:id="6674" w:author="phuong vu" w:date="2018-11-23T13:38:00Z">
              <w:tcPr>
                <w:tcW w:w="2899" w:type="dxa"/>
                <w:gridSpan w:val="3"/>
                <w:noWrap/>
                <w:hideMark/>
              </w:tcPr>
            </w:tcPrChange>
          </w:tcPr>
          <w:p w14:paraId="13565DC6" w14:textId="78913740" w:rsidR="00271A3D" w:rsidRPr="00F13961" w:rsidRDefault="00271A3D" w:rsidP="00E6227B">
            <w:pPr>
              <w:spacing w:line="276" w:lineRule="auto"/>
              <w:rPr>
                <w:ins w:id="6675" w:author="phuong vu" w:date="2018-11-23T11:18:00Z"/>
                <w:lang w:val="en-US"/>
                <w:rPrChange w:id="6676" w:author="phuong vu" w:date="2018-11-23T11:24:00Z">
                  <w:rPr>
                    <w:ins w:id="6677" w:author="phuong vu" w:date="2018-11-23T11:18:00Z"/>
                  </w:rPr>
                </w:rPrChange>
              </w:rPr>
              <w:pPrChange w:id="6678" w:author="phuong vu" w:date="2018-11-23T13:48:00Z">
                <w:pPr/>
              </w:pPrChange>
            </w:pPr>
            <w:ins w:id="6679" w:author="phuong vu" w:date="2018-11-23T11:18:00Z">
              <w:r w:rsidRPr="00FD2760">
                <w:t xml:space="preserve">ID </w:t>
              </w:r>
            </w:ins>
            <w:ins w:id="6680" w:author="phuong vu" w:date="2018-11-23T11:24:00Z">
              <w:r w:rsidR="00F13961">
                <w:t>kh</w:t>
              </w:r>
              <w:r w:rsidR="00F13961">
                <w:rPr>
                  <w:lang w:val="en-US"/>
                </w:rPr>
                <w:t>ách hàng</w:t>
              </w:r>
            </w:ins>
          </w:p>
        </w:tc>
      </w:tr>
      <w:tr w:rsidR="00271A3D" w:rsidRPr="001856AA" w14:paraId="44EA3DB0" w14:textId="77777777" w:rsidTr="006B6330">
        <w:trPr>
          <w:trHeight w:val="300"/>
          <w:ins w:id="6681" w:author="phuong vu" w:date="2018-11-23T11:18:00Z"/>
          <w:trPrChange w:id="6682" w:author="phuong vu" w:date="2018-11-23T13:38:00Z">
            <w:trPr>
              <w:trHeight w:val="300"/>
            </w:trPr>
          </w:trPrChange>
        </w:trPr>
        <w:tc>
          <w:tcPr>
            <w:tcW w:w="708" w:type="dxa"/>
            <w:noWrap/>
            <w:vAlign w:val="center"/>
            <w:hideMark/>
            <w:tcPrChange w:id="6683" w:author="phuong vu" w:date="2018-11-23T13:38:00Z">
              <w:tcPr>
                <w:tcW w:w="708" w:type="dxa"/>
                <w:gridSpan w:val="2"/>
                <w:noWrap/>
                <w:vAlign w:val="center"/>
                <w:hideMark/>
              </w:tcPr>
            </w:tcPrChange>
          </w:tcPr>
          <w:p w14:paraId="1AA531D7" w14:textId="794D9CC5" w:rsidR="00271A3D" w:rsidRPr="00FD2760" w:rsidRDefault="008A7CB0" w:rsidP="00E6227B">
            <w:pPr>
              <w:spacing w:line="276" w:lineRule="auto"/>
              <w:jc w:val="center"/>
              <w:rPr>
                <w:ins w:id="6684" w:author="phuong vu" w:date="2018-11-23T11:18:00Z"/>
              </w:rPr>
              <w:pPrChange w:id="6685" w:author="phuong vu" w:date="2018-11-23T13:48:00Z">
                <w:pPr>
                  <w:jc w:val="center"/>
                </w:pPr>
              </w:pPrChange>
            </w:pPr>
            <w:ins w:id="6686" w:author="phuong vu" w:date="2018-11-23T11:18:00Z">
              <w:r w:rsidRPr="00FD2760">
                <w:t>2</w:t>
              </w:r>
            </w:ins>
          </w:p>
        </w:tc>
        <w:tc>
          <w:tcPr>
            <w:tcW w:w="1820" w:type="dxa"/>
            <w:noWrap/>
            <w:hideMark/>
            <w:tcPrChange w:id="6687" w:author="phuong vu" w:date="2018-11-23T13:38:00Z">
              <w:tcPr>
                <w:tcW w:w="1820" w:type="dxa"/>
                <w:noWrap/>
                <w:hideMark/>
              </w:tcPr>
            </w:tcPrChange>
          </w:tcPr>
          <w:p w14:paraId="4E75C791" w14:textId="063B5FAD" w:rsidR="00271A3D" w:rsidRPr="00FD2760" w:rsidRDefault="008A7CB0" w:rsidP="00E6227B">
            <w:pPr>
              <w:spacing w:line="276" w:lineRule="auto"/>
              <w:rPr>
                <w:ins w:id="6688" w:author="phuong vu" w:date="2018-11-23T11:18:00Z"/>
              </w:rPr>
              <w:pPrChange w:id="6689" w:author="phuong vu" w:date="2018-11-23T13:48:00Z">
                <w:pPr/>
              </w:pPrChange>
            </w:pPr>
            <w:ins w:id="6690" w:author="phuong vu" w:date="2018-11-23T11:26:00Z">
              <w:r>
                <w:rPr>
                  <w:lang w:val="en-US"/>
                </w:rPr>
                <w:t>f</w:t>
              </w:r>
            </w:ins>
            <w:ins w:id="6691" w:author="phuong vu" w:date="2018-11-23T11:24:00Z">
              <w:r>
                <w:rPr>
                  <w:lang w:val="en-US"/>
                </w:rPr>
                <w:t>ull_name</w:t>
              </w:r>
            </w:ins>
          </w:p>
        </w:tc>
        <w:tc>
          <w:tcPr>
            <w:tcW w:w="1300" w:type="dxa"/>
            <w:noWrap/>
            <w:hideMark/>
            <w:tcPrChange w:id="6692" w:author="phuong vu" w:date="2018-11-23T13:38:00Z">
              <w:tcPr>
                <w:tcW w:w="1300" w:type="dxa"/>
                <w:gridSpan w:val="2"/>
                <w:noWrap/>
                <w:hideMark/>
              </w:tcPr>
            </w:tcPrChange>
          </w:tcPr>
          <w:p w14:paraId="1775E3F0" w14:textId="77777777" w:rsidR="00271A3D" w:rsidRPr="00FD2760" w:rsidRDefault="00271A3D" w:rsidP="00E6227B">
            <w:pPr>
              <w:spacing w:line="276" w:lineRule="auto"/>
              <w:rPr>
                <w:ins w:id="6693" w:author="phuong vu" w:date="2018-11-23T11:18:00Z"/>
              </w:rPr>
              <w:pPrChange w:id="6694" w:author="phuong vu" w:date="2018-11-23T13:48:00Z">
                <w:pPr/>
              </w:pPrChange>
            </w:pPr>
            <w:ins w:id="6695" w:author="phuong vu" w:date="2018-11-23T11:18:00Z">
              <w:r w:rsidRPr="00FD2760">
                <w:t>character varying</w:t>
              </w:r>
            </w:ins>
          </w:p>
        </w:tc>
        <w:tc>
          <w:tcPr>
            <w:tcW w:w="1098" w:type="dxa"/>
            <w:noWrap/>
            <w:vAlign w:val="center"/>
            <w:hideMark/>
            <w:tcPrChange w:id="6696" w:author="phuong vu" w:date="2018-11-23T13:38:00Z">
              <w:tcPr>
                <w:tcW w:w="1098" w:type="dxa"/>
                <w:gridSpan w:val="2"/>
                <w:noWrap/>
                <w:vAlign w:val="center"/>
                <w:hideMark/>
              </w:tcPr>
            </w:tcPrChange>
          </w:tcPr>
          <w:p w14:paraId="20B634FF" w14:textId="77777777" w:rsidR="00271A3D" w:rsidRPr="00FD2760" w:rsidRDefault="00271A3D" w:rsidP="00E6227B">
            <w:pPr>
              <w:spacing w:line="276" w:lineRule="auto"/>
              <w:jc w:val="center"/>
              <w:rPr>
                <w:ins w:id="6697" w:author="phuong vu" w:date="2018-11-23T11:18:00Z"/>
              </w:rPr>
              <w:pPrChange w:id="6698" w:author="phuong vu" w:date="2018-11-23T13:48:00Z">
                <w:pPr>
                  <w:jc w:val="center"/>
                </w:pPr>
              </w:pPrChange>
            </w:pPr>
          </w:p>
        </w:tc>
        <w:tc>
          <w:tcPr>
            <w:tcW w:w="838" w:type="dxa"/>
            <w:noWrap/>
            <w:vAlign w:val="center"/>
            <w:hideMark/>
            <w:tcPrChange w:id="6699" w:author="phuong vu" w:date="2018-11-23T13:38:00Z">
              <w:tcPr>
                <w:tcW w:w="838" w:type="dxa"/>
                <w:gridSpan w:val="2"/>
                <w:noWrap/>
                <w:vAlign w:val="center"/>
                <w:hideMark/>
              </w:tcPr>
            </w:tcPrChange>
          </w:tcPr>
          <w:p w14:paraId="091BE711" w14:textId="77777777" w:rsidR="00271A3D" w:rsidRPr="00FD2760" w:rsidRDefault="00271A3D" w:rsidP="00E6227B">
            <w:pPr>
              <w:spacing w:line="276" w:lineRule="auto"/>
              <w:jc w:val="center"/>
              <w:rPr>
                <w:ins w:id="6700" w:author="phuong vu" w:date="2018-11-23T11:18:00Z"/>
              </w:rPr>
              <w:pPrChange w:id="6701" w:author="phuong vu" w:date="2018-11-23T13:48:00Z">
                <w:pPr>
                  <w:jc w:val="center"/>
                </w:pPr>
              </w:pPrChange>
            </w:pPr>
          </w:p>
        </w:tc>
        <w:tc>
          <w:tcPr>
            <w:tcW w:w="823" w:type="dxa"/>
            <w:noWrap/>
            <w:vAlign w:val="center"/>
            <w:hideMark/>
            <w:tcPrChange w:id="6702" w:author="phuong vu" w:date="2018-11-23T13:38:00Z">
              <w:tcPr>
                <w:tcW w:w="823" w:type="dxa"/>
                <w:gridSpan w:val="2"/>
                <w:noWrap/>
                <w:vAlign w:val="center"/>
                <w:hideMark/>
              </w:tcPr>
            </w:tcPrChange>
          </w:tcPr>
          <w:p w14:paraId="0E7C3525" w14:textId="23290D2D" w:rsidR="00271A3D" w:rsidRPr="00FD2760" w:rsidRDefault="00271A3D" w:rsidP="00E6227B">
            <w:pPr>
              <w:spacing w:line="276" w:lineRule="auto"/>
              <w:jc w:val="center"/>
              <w:rPr>
                <w:ins w:id="6703" w:author="phuong vu" w:date="2018-11-23T11:18:00Z"/>
              </w:rPr>
              <w:pPrChange w:id="6704" w:author="phuong vu" w:date="2018-11-23T13:48:00Z">
                <w:pPr>
                  <w:jc w:val="center"/>
                </w:pPr>
              </w:pPrChange>
            </w:pPr>
          </w:p>
        </w:tc>
        <w:tc>
          <w:tcPr>
            <w:tcW w:w="2138" w:type="dxa"/>
            <w:noWrap/>
            <w:hideMark/>
            <w:tcPrChange w:id="6705" w:author="phuong vu" w:date="2018-11-23T13:38:00Z">
              <w:tcPr>
                <w:tcW w:w="2899" w:type="dxa"/>
                <w:gridSpan w:val="3"/>
                <w:noWrap/>
                <w:hideMark/>
              </w:tcPr>
            </w:tcPrChange>
          </w:tcPr>
          <w:p w14:paraId="4E0F883C" w14:textId="56F47B8D" w:rsidR="00271A3D" w:rsidRPr="00F13961" w:rsidRDefault="00F13961" w:rsidP="00E6227B">
            <w:pPr>
              <w:spacing w:line="276" w:lineRule="auto"/>
              <w:rPr>
                <w:ins w:id="6706" w:author="phuong vu" w:date="2018-11-23T11:18:00Z"/>
                <w:lang w:val="en-US"/>
                <w:rPrChange w:id="6707" w:author="phuong vu" w:date="2018-11-23T11:26:00Z">
                  <w:rPr>
                    <w:ins w:id="6708" w:author="phuong vu" w:date="2018-11-23T11:18:00Z"/>
                  </w:rPr>
                </w:rPrChange>
              </w:rPr>
              <w:pPrChange w:id="6709" w:author="phuong vu" w:date="2018-11-23T13:48:00Z">
                <w:pPr/>
              </w:pPrChange>
            </w:pPr>
            <w:ins w:id="6710" w:author="phuong vu" w:date="2018-11-23T11:26:00Z">
              <w:r>
                <w:rPr>
                  <w:lang w:val="en-US"/>
                </w:rPr>
                <w:t>Họ tên khách hàng</w:t>
              </w:r>
            </w:ins>
          </w:p>
        </w:tc>
      </w:tr>
      <w:tr w:rsidR="00F13961" w:rsidRPr="001856AA" w14:paraId="710C2D60" w14:textId="77777777" w:rsidTr="006B6330">
        <w:trPr>
          <w:trHeight w:val="300"/>
          <w:ins w:id="6711" w:author="phuong vu" w:date="2018-11-23T11:27:00Z"/>
          <w:trPrChange w:id="6712" w:author="phuong vu" w:date="2018-11-23T13:38:00Z">
            <w:trPr>
              <w:trHeight w:val="300"/>
            </w:trPr>
          </w:trPrChange>
        </w:trPr>
        <w:tc>
          <w:tcPr>
            <w:tcW w:w="708" w:type="dxa"/>
            <w:noWrap/>
            <w:vAlign w:val="center"/>
            <w:tcPrChange w:id="6713" w:author="phuong vu" w:date="2018-11-23T13:38:00Z">
              <w:tcPr>
                <w:tcW w:w="708" w:type="dxa"/>
                <w:gridSpan w:val="2"/>
                <w:noWrap/>
                <w:vAlign w:val="center"/>
              </w:tcPr>
            </w:tcPrChange>
          </w:tcPr>
          <w:p w14:paraId="05E8F244" w14:textId="51063D47" w:rsidR="00F13961" w:rsidRPr="00F13961" w:rsidRDefault="008A7CB0" w:rsidP="00E6227B">
            <w:pPr>
              <w:spacing w:line="276" w:lineRule="auto"/>
              <w:jc w:val="center"/>
              <w:rPr>
                <w:ins w:id="6714" w:author="phuong vu" w:date="2018-11-23T11:27:00Z"/>
                <w:lang w:val="en-US"/>
                <w:rPrChange w:id="6715" w:author="phuong vu" w:date="2018-11-23T11:27:00Z">
                  <w:rPr>
                    <w:ins w:id="6716" w:author="phuong vu" w:date="2018-11-23T11:27:00Z"/>
                  </w:rPr>
                </w:rPrChange>
              </w:rPr>
              <w:pPrChange w:id="6717" w:author="phuong vu" w:date="2018-11-23T13:48:00Z">
                <w:pPr>
                  <w:jc w:val="center"/>
                </w:pPr>
              </w:pPrChange>
            </w:pPr>
            <w:ins w:id="6718" w:author="phuong vu" w:date="2018-11-23T11:27:00Z">
              <w:r>
                <w:rPr>
                  <w:lang w:val="en-US"/>
                </w:rPr>
                <w:t>3</w:t>
              </w:r>
            </w:ins>
          </w:p>
        </w:tc>
        <w:tc>
          <w:tcPr>
            <w:tcW w:w="1820" w:type="dxa"/>
            <w:noWrap/>
            <w:tcPrChange w:id="6719" w:author="phuong vu" w:date="2018-11-23T13:38:00Z">
              <w:tcPr>
                <w:tcW w:w="1820" w:type="dxa"/>
                <w:noWrap/>
              </w:tcPr>
            </w:tcPrChange>
          </w:tcPr>
          <w:p w14:paraId="54A2C1AA" w14:textId="2BC87F69" w:rsidR="00F13961" w:rsidRDefault="008A7CB0" w:rsidP="00E6227B">
            <w:pPr>
              <w:spacing w:line="276" w:lineRule="auto"/>
              <w:rPr>
                <w:ins w:id="6720" w:author="phuong vu" w:date="2018-11-23T11:27:00Z"/>
                <w:lang w:val="en-US"/>
              </w:rPr>
              <w:pPrChange w:id="6721" w:author="phuong vu" w:date="2018-11-23T13:48:00Z">
                <w:pPr/>
              </w:pPrChange>
            </w:pPr>
            <w:ins w:id="6722" w:author="phuong vu" w:date="2018-11-23T11:27:00Z">
              <w:r>
                <w:rPr>
                  <w:lang w:val="en-US"/>
                </w:rPr>
                <w:t>email</w:t>
              </w:r>
            </w:ins>
          </w:p>
        </w:tc>
        <w:tc>
          <w:tcPr>
            <w:tcW w:w="1300" w:type="dxa"/>
            <w:noWrap/>
            <w:tcPrChange w:id="6723" w:author="phuong vu" w:date="2018-11-23T13:38:00Z">
              <w:tcPr>
                <w:tcW w:w="1300" w:type="dxa"/>
                <w:gridSpan w:val="2"/>
                <w:noWrap/>
              </w:tcPr>
            </w:tcPrChange>
          </w:tcPr>
          <w:p w14:paraId="02EC81FC" w14:textId="3F0E503D" w:rsidR="00F13961" w:rsidRPr="00FD2760" w:rsidRDefault="00F13961" w:rsidP="00E6227B">
            <w:pPr>
              <w:spacing w:line="276" w:lineRule="auto"/>
              <w:rPr>
                <w:ins w:id="6724" w:author="phuong vu" w:date="2018-11-23T11:27:00Z"/>
              </w:rPr>
              <w:pPrChange w:id="6725" w:author="phuong vu" w:date="2018-11-23T13:48:00Z">
                <w:pPr/>
              </w:pPrChange>
            </w:pPr>
            <w:ins w:id="6726" w:author="phuong vu" w:date="2018-11-23T11:27:00Z">
              <w:r w:rsidRPr="00FD2760">
                <w:t>character varying</w:t>
              </w:r>
            </w:ins>
          </w:p>
        </w:tc>
        <w:tc>
          <w:tcPr>
            <w:tcW w:w="1098" w:type="dxa"/>
            <w:noWrap/>
            <w:vAlign w:val="center"/>
            <w:tcPrChange w:id="6727" w:author="phuong vu" w:date="2018-11-23T13:38:00Z">
              <w:tcPr>
                <w:tcW w:w="1098" w:type="dxa"/>
                <w:gridSpan w:val="2"/>
                <w:noWrap/>
                <w:vAlign w:val="center"/>
              </w:tcPr>
            </w:tcPrChange>
          </w:tcPr>
          <w:p w14:paraId="46435140" w14:textId="77777777" w:rsidR="00F13961" w:rsidRPr="00FD2760" w:rsidRDefault="00F13961" w:rsidP="00E6227B">
            <w:pPr>
              <w:spacing w:line="276" w:lineRule="auto"/>
              <w:jc w:val="center"/>
              <w:rPr>
                <w:ins w:id="6728" w:author="phuong vu" w:date="2018-11-23T11:27:00Z"/>
              </w:rPr>
              <w:pPrChange w:id="6729" w:author="phuong vu" w:date="2018-11-23T13:48:00Z">
                <w:pPr>
                  <w:jc w:val="center"/>
                </w:pPr>
              </w:pPrChange>
            </w:pPr>
          </w:p>
        </w:tc>
        <w:tc>
          <w:tcPr>
            <w:tcW w:w="838" w:type="dxa"/>
            <w:noWrap/>
            <w:vAlign w:val="center"/>
            <w:tcPrChange w:id="6730" w:author="phuong vu" w:date="2018-11-23T13:38:00Z">
              <w:tcPr>
                <w:tcW w:w="838" w:type="dxa"/>
                <w:gridSpan w:val="2"/>
                <w:noWrap/>
                <w:vAlign w:val="center"/>
              </w:tcPr>
            </w:tcPrChange>
          </w:tcPr>
          <w:p w14:paraId="1F90E0A4" w14:textId="77777777" w:rsidR="00F13961" w:rsidRPr="00FD2760" w:rsidRDefault="00F13961" w:rsidP="00E6227B">
            <w:pPr>
              <w:spacing w:line="276" w:lineRule="auto"/>
              <w:jc w:val="center"/>
              <w:rPr>
                <w:ins w:id="6731" w:author="phuong vu" w:date="2018-11-23T11:27:00Z"/>
              </w:rPr>
              <w:pPrChange w:id="6732" w:author="phuong vu" w:date="2018-11-23T13:48:00Z">
                <w:pPr>
                  <w:jc w:val="center"/>
                </w:pPr>
              </w:pPrChange>
            </w:pPr>
          </w:p>
        </w:tc>
        <w:tc>
          <w:tcPr>
            <w:tcW w:w="823" w:type="dxa"/>
            <w:noWrap/>
            <w:vAlign w:val="center"/>
            <w:tcPrChange w:id="6733" w:author="phuong vu" w:date="2018-11-23T13:38:00Z">
              <w:tcPr>
                <w:tcW w:w="823" w:type="dxa"/>
                <w:gridSpan w:val="2"/>
                <w:noWrap/>
                <w:vAlign w:val="center"/>
              </w:tcPr>
            </w:tcPrChange>
          </w:tcPr>
          <w:p w14:paraId="1406BCA3" w14:textId="77777777" w:rsidR="00F13961" w:rsidRPr="00FD2760" w:rsidRDefault="00F13961" w:rsidP="00E6227B">
            <w:pPr>
              <w:spacing w:line="276" w:lineRule="auto"/>
              <w:jc w:val="center"/>
              <w:rPr>
                <w:ins w:id="6734" w:author="phuong vu" w:date="2018-11-23T11:27:00Z"/>
              </w:rPr>
              <w:pPrChange w:id="6735" w:author="phuong vu" w:date="2018-11-23T13:48:00Z">
                <w:pPr>
                  <w:jc w:val="center"/>
                </w:pPr>
              </w:pPrChange>
            </w:pPr>
          </w:p>
        </w:tc>
        <w:tc>
          <w:tcPr>
            <w:tcW w:w="2138" w:type="dxa"/>
            <w:noWrap/>
            <w:tcPrChange w:id="6736" w:author="phuong vu" w:date="2018-11-23T13:38:00Z">
              <w:tcPr>
                <w:tcW w:w="2899" w:type="dxa"/>
                <w:gridSpan w:val="3"/>
                <w:noWrap/>
              </w:tcPr>
            </w:tcPrChange>
          </w:tcPr>
          <w:p w14:paraId="617F7083" w14:textId="10D51BDD" w:rsidR="00F13961" w:rsidRDefault="00F13961" w:rsidP="00E6227B">
            <w:pPr>
              <w:spacing w:line="276" w:lineRule="auto"/>
              <w:rPr>
                <w:ins w:id="6737" w:author="phuong vu" w:date="2018-11-23T11:27:00Z"/>
                <w:lang w:val="en-US"/>
              </w:rPr>
              <w:pPrChange w:id="6738" w:author="phuong vu" w:date="2018-11-23T13:48:00Z">
                <w:pPr/>
              </w:pPrChange>
            </w:pPr>
            <w:ins w:id="6739" w:author="phuong vu" w:date="2018-11-23T11:28:00Z">
              <w:r>
                <w:rPr>
                  <w:lang w:val="en-US"/>
                </w:rPr>
                <w:t>Email khách hàng</w:t>
              </w:r>
            </w:ins>
          </w:p>
        </w:tc>
      </w:tr>
      <w:tr w:rsidR="00F13961" w:rsidRPr="001856AA" w14:paraId="6CCD35F9" w14:textId="77777777" w:rsidTr="006B6330">
        <w:trPr>
          <w:trHeight w:val="300"/>
          <w:ins w:id="6740" w:author="phuong vu" w:date="2018-11-23T11:28:00Z"/>
          <w:trPrChange w:id="6741" w:author="phuong vu" w:date="2018-11-23T13:38:00Z">
            <w:trPr>
              <w:trHeight w:val="300"/>
            </w:trPr>
          </w:trPrChange>
        </w:trPr>
        <w:tc>
          <w:tcPr>
            <w:tcW w:w="708" w:type="dxa"/>
            <w:noWrap/>
            <w:vAlign w:val="center"/>
            <w:tcPrChange w:id="6742" w:author="phuong vu" w:date="2018-11-23T13:38:00Z">
              <w:tcPr>
                <w:tcW w:w="708" w:type="dxa"/>
                <w:gridSpan w:val="2"/>
                <w:noWrap/>
                <w:vAlign w:val="center"/>
              </w:tcPr>
            </w:tcPrChange>
          </w:tcPr>
          <w:p w14:paraId="4622DF4F" w14:textId="5A5A27C9" w:rsidR="00F13961" w:rsidRDefault="008A7CB0" w:rsidP="00E6227B">
            <w:pPr>
              <w:spacing w:line="276" w:lineRule="auto"/>
              <w:jc w:val="center"/>
              <w:rPr>
                <w:ins w:id="6743" w:author="phuong vu" w:date="2018-11-23T11:28:00Z"/>
                <w:lang w:val="en-US"/>
              </w:rPr>
              <w:pPrChange w:id="6744" w:author="phuong vu" w:date="2018-11-23T13:48:00Z">
                <w:pPr>
                  <w:jc w:val="center"/>
                </w:pPr>
              </w:pPrChange>
            </w:pPr>
            <w:ins w:id="6745" w:author="phuong vu" w:date="2018-11-23T11:28:00Z">
              <w:r>
                <w:rPr>
                  <w:lang w:val="en-US"/>
                </w:rPr>
                <w:t>4</w:t>
              </w:r>
            </w:ins>
          </w:p>
        </w:tc>
        <w:tc>
          <w:tcPr>
            <w:tcW w:w="1820" w:type="dxa"/>
            <w:noWrap/>
            <w:tcPrChange w:id="6746" w:author="phuong vu" w:date="2018-11-23T13:38:00Z">
              <w:tcPr>
                <w:tcW w:w="1820" w:type="dxa"/>
                <w:noWrap/>
              </w:tcPr>
            </w:tcPrChange>
          </w:tcPr>
          <w:p w14:paraId="42DDB616" w14:textId="75EAE109" w:rsidR="00F13961" w:rsidRDefault="008A7CB0" w:rsidP="00E6227B">
            <w:pPr>
              <w:spacing w:line="276" w:lineRule="auto"/>
              <w:rPr>
                <w:ins w:id="6747" w:author="phuong vu" w:date="2018-11-23T11:28:00Z"/>
                <w:lang w:val="en-US"/>
              </w:rPr>
              <w:pPrChange w:id="6748" w:author="phuong vu" w:date="2018-11-23T13:48:00Z">
                <w:pPr/>
              </w:pPrChange>
            </w:pPr>
            <w:ins w:id="6749" w:author="phuong vu" w:date="2018-11-23T11:28:00Z">
              <w:r>
                <w:rPr>
                  <w:lang w:val="en-US"/>
                </w:rPr>
                <w:t>phone</w:t>
              </w:r>
            </w:ins>
          </w:p>
        </w:tc>
        <w:tc>
          <w:tcPr>
            <w:tcW w:w="1300" w:type="dxa"/>
            <w:noWrap/>
            <w:tcPrChange w:id="6750" w:author="phuong vu" w:date="2018-11-23T13:38:00Z">
              <w:tcPr>
                <w:tcW w:w="1300" w:type="dxa"/>
                <w:gridSpan w:val="2"/>
                <w:noWrap/>
              </w:tcPr>
            </w:tcPrChange>
          </w:tcPr>
          <w:p w14:paraId="4E9F4268" w14:textId="5DF6273A" w:rsidR="00F13961" w:rsidRPr="00FD2760" w:rsidRDefault="00F13961" w:rsidP="00E6227B">
            <w:pPr>
              <w:spacing w:line="276" w:lineRule="auto"/>
              <w:rPr>
                <w:ins w:id="6751" w:author="phuong vu" w:date="2018-11-23T11:28:00Z"/>
              </w:rPr>
              <w:pPrChange w:id="6752" w:author="phuong vu" w:date="2018-11-23T13:48:00Z">
                <w:pPr/>
              </w:pPrChange>
            </w:pPr>
            <w:ins w:id="6753" w:author="phuong vu" w:date="2018-11-23T11:28:00Z">
              <w:r w:rsidRPr="00FD2760">
                <w:t>character varying</w:t>
              </w:r>
            </w:ins>
          </w:p>
        </w:tc>
        <w:tc>
          <w:tcPr>
            <w:tcW w:w="1098" w:type="dxa"/>
            <w:noWrap/>
            <w:vAlign w:val="center"/>
            <w:tcPrChange w:id="6754" w:author="phuong vu" w:date="2018-11-23T13:38:00Z">
              <w:tcPr>
                <w:tcW w:w="1098" w:type="dxa"/>
                <w:gridSpan w:val="2"/>
                <w:noWrap/>
                <w:vAlign w:val="center"/>
              </w:tcPr>
            </w:tcPrChange>
          </w:tcPr>
          <w:p w14:paraId="4EC37682" w14:textId="77777777" w:rsidR="00F13961" w:rsidRPr="00FD2760" w:rsidRDefault="00F13961" w:rsidP="00E6227B">
            <w:pPr>
              <w:spacing w:line="276" w:lineRule="auto"/>
              <w:jc w:val="center"/>
              <w:rPr>
                <w:ins w:id="6755" w:author="phuong vu" w:date="2018-11-23T11:28:00Z"/>
              </w:rPr>
              <w:pPrChange w:id="6756" w:author="phuong vu" w:date="2018-11-23T13:48:00Z">
                <w:pPr>
                  <w:jc w:val="center"/>
                </w:pPr>
              </w:pPrChange>
            </w:pPr>
          </w:p>
        </w:tc>
        <w:tc>
          <w:tcPr>
            <w:tcW w:w="838" w:type="dxa"/>
            <w:noWrap/>
            <w:vAlign w:val="center"/>
            <w:tcPrChange w:id="6757" w:author="phuong vu" w:date="2018-11-23T13:38:00Z">
              <w:tcPr>
                <w:tcW w:w="838" w:type="dxa"/>
                <w:gridSpan w:val="2"/>
                <w:noWrap/>
                <w:vAlign w:val="center"/>
              </w:tcPr>
            </w:tcPrChange>
          </w:tcPr>
          <w:p w14:paraId="3BA63431" w14:textId="77777777" w:rsidR="00F13961" w:rsidRPr="00FD2760" w:rsidRDefault="00F13961" w:rsidP="00E6227B">
            <w:pPr>
              <w:spacing w:line="276" w:lineRule="auto"/>
              <w:jc w:val="center"/>
              <w:rPr>
                <w:ins w:id="6758" w:author="phuong vu" w:date="2018-11-23T11:28:00Z"/>
              </w:rPr>
              <w:pPrChange w:id="6759" w:author="phuong vu" w:date="2018-11-23T13:48:00Z">
                <w:pPr>
                  <w:jc w:val="center"/>
                </w:pPr>
              </w:pPrChange>
            </w:pPr>
          </w:p>
        </w:tc>
        <w:tc>
          <w:tcPr>
            <w:tcW w:w="823" w:type="dxa"/>
            <w:noWrap/>
            <w:vAlign w:val="center"/>
            <w:tcPrChange w:id="6760" w:author="phuong vu" w:date="2018-11-23T13:38:00Z">
              <w:tcPr>
                <w:tcW w:w="823" w:type="dxa"/>
                <w:gridSpan w:val="2"/>
                <w:noWrap/>
                <w:vAlign w:val="center"/>
              </w:tcPr>
            </w:tcPrChange>
          </w:tcPr>
          <w:p w14:paraId="722D02E8" w14:textId="77777777" w:rsidR="00F13961" w:rsidRPr="00FD2760" w:rsidRDefault="00F13961" w:rsidP="00E6227B">
            <w:pPr>
              <w:spacing w:line="276" w:lineRule="auto"/>
              <w:jc w:val="center"/>
              <w:rPr>
                <w:ins w:id="6761" w:author="phuong vu" w:date="2018-11-23T11:28:00Z"/>
              </w:rPr>
              <w:pPrChange w:id="6762" w:author="phuong vu" w:date="2018-11-23T13:48:00Z">
                <w:pPr>
                  <w:jc w:val="center"/>
                </w:pPr>
              </w:pPrChange>
            </w:pPr>
          </w:p>
        </w:tc>
        <w:tc>
          <w:tcPr>
            <w:tcW w:w="2138" w:type="dxa"/>
            <w:noWrap/>
            <w:tcPrChange w:id="6763" w:author="phuong vu" w:date="2018-11-23T13:38:00Z">
              <w:tcPr>
                <w:tcW w:w="2899" w:type="dxa"/>
                <w:gridSpan w:val="3"/>
                <w:noWrap/>
              </w:tcPr>
            </w:tcPrChange>
          </w:tcPr>
          <w:p w14:paraId="43D56695" w14:textId="756AEE04" w:rsidR="00F13961" w:rsidRDefault="00F13961" w:rsidP="00E6227B">
            <w:pPr>
              <w:spacing w:line="276" w:lineRule="auto"/>
              <w:rPr>
                <w:ins w:id="6764" w:author="phuong vu" w:date="2018-11-23T11:28:00Z"/>
                <w:lang w:val="en-US"/>
              </w:rPr>
              <w:pPrChange w:id="6765" w:author="phuong vu" w:date="2018-11-23T13:48:00Z">
                <w:pPr/>
              </w:pPrChange>
            </w:pPr>
            <w:ins w:id="6766" w:author="phuong vu" w:date="2018-11-23T11:28:00Z">
              <w:r>
                <w:rPr>
                  <w:lang w:val="en-US"/>
                </w:rPr>
                <w:t>Số điện thoại khách hàng</w:t>
              </w:r>
            </w:ins>
          </w:p>
        </w:tc>
      </w:tr>
      <w:tr w:rsidR="00F13961" w:rsidRPr="001856AA" w14:paraId="31A7BD85" w14:textId="77777777" w:rsidTr="006B6330">
        <w:trPr>
          <w:trHeight w:val="300"/>
          <w:ins w:id="6767" w:author="phuong vu" w:date="2018-11-23T11:29:00Z"/>
          <w:trPrChange w:id="6768" w:author="phuong vu" w:date="2018-11-23T13:38:00Z">
            <w:trPr>
              <w:trHeight w:val="300"/>
            </w:trPr>
          </w:trPrChange>
        </w:trPr>
        <w:tc>
          <w:tcPr>
            <w:tcW w:w="708" w:type="dxa"/>
            <w:noWrap/>
            <w:vAlign w:val="center"/>
            <w:tcPrChange w:id="6769" w:author="phuong vu" w:date="2018-11-23T13:38:00Z">
              <w:tcPr>
                <w:tcW w:w="708" w:type="dxa"/>
                <w:gridSpan w:val="2"/>
                <w:noWrap/>
                <w:vAlign w:val="center"/>
              </w:tcPr>
            </w:tcPrChange>
          </w:tcPr>
          <w:p w14:paraId="7444467F" w14:textId="6BCB4072" w:rsidR="00F13961" w:rsidRDefault="008A7CB0" w:rsidP="00E6227B">
            <w:pPr>
              <w:spacing w:line="276" w:lineRule="auto"/>
              <w:jc w:val="center"/>
              <w:rPr>
                <w:ins w:id="6770" w:author="phuong vu" w:date="2018-11-23T11:29:00Z"/>
                <w:lang w:val="en-US"/>
              </w:rPr>
              <w:pPrChange w:id="6771" w:author="phuong vu" w:date="2018-11-23T13:48:00Z">
                <w:pPr>
                  <w:jc w:val="center"/>
                </w:pPr>
              </w:pPrChange>
            </w:pPr>
            <w:ins w:id="6772" w:author="phuong vu" w:date="2018-11-23T11:29:00Z">
              <w:r>
                <w:rPr>
                  <w:lang w:val="en-US"/>
                </w:rPr>
                <w:t>5</w:t>
              </w:r>
            </w:ins>
          </w:p>
        </w:tc>
        <w:tc>
          <w:tcPr>
            <w:tcW w:w="1820" w:type="dxa"/>
            <w:noWrap/>
            <w:tcPrChange w:id="6773" w:author="phuong vu" w:date="2018-11-23T13:38:00Z">
              <w:tcPr>
                <w:tcW w:w="1820" w:type="dxa"/>
                <w:noWrap/>
              </w:tcPr>
            </w:tcPrChange>
          </w:tcPr>
          <w:p w14:paraId="7A516687" w14:textId="59A9E6BD" w:rsidR="00F13961" w:rsidRDefault="008A7CB0" w:rsidP="00E6227B">
            <w:pPr>
              <w:spacing w:line="276" w:lineRule="auto"/>
              <w:rPr>
                <w:ins w:id="6774" w:author="phuong vu" w:date="2018-11-23T11:29:00Z"/>
                <w:lang w:val="en-US"/>
              </w:rPr>
              <w:pPrChange w:id="6775" w:author="phuong vu" w:date="2018-11-23T13:48:00Z">
                <w:pPr/>
              </w:pPrChange>
            </w:pPr>
            <w:ins w:id="6776" w:author="phuong vu" w:date="2018-11-23T11:29:00Z">
              <w:r>
                <w:rPr>
                  <w:lang w:val="en-US"/>
                </w:rPr>
                <w:t>password</w:t>
              </w:r>
            </w:ins>
          </w:p>
        </w:tc>
        <w:tc>
          <w:tcPr>
            <w:tcW w:w="1300" w:type="dxa"/>
            <w:noWrap/>
            <w:tcPrChange w:id="6777" w:author="phuong vu" w:date="2018-11-23T13:38:00Z">
              <w:tcPr>
                <w:tcW w:w="1300" w:type="dxa"/>
                <w:gridSpan w:val="2"/>
                <w:noWrap/>
              </w:tcPr>
            </w:tcPrChange>
          </w:tcPr>
          <w:p w14:paraId="1FD73491" w14:textId="00A61E20" w:rsidR="00F13961" w:rsidRPr="00FD2760" w:rsidRDefault="00F13961" w:rsidP="00E6227B">
            <w:pPr>
              <w:spacing w:line="276" w:lineRule="auto"/>
              <w:rPr>
                <w:ins w:id="6778" w:author="phuong vu" w:date="2018-11-23T11:29:00Z"/>
              </w:rPr>
              <w:pPrChange w:id="6779" w:author="phuong vu" w:date="2018-11-23T13:48:00Z">
                <w:pPr/>
              </w:pPrChange>
            </w:pPr>
            <w:ins w:id="6780" w:author="phuong vu" w:date="2018-11-23T11:29:00Z">
              <w:r w:rsidRPr="00FD2760">
                <w:t>character varying</w:t>
              </w:r>
            </w:ins>
          </w:p>
        </w:tc>
        <w:tc>
          <w:tcPr>
            <w:tcW w:w="1098" w:type="dxa"/>
            <w:noWrap/>
            <w:vAlign w:val="center"/>
            <w:tcPrChange w:id="6781" w:author="phuong vu" w:date="2018-11-23T13:38:00Z">
              <w:tcPr>
                <w:tcW w:w="1098" w:type="dxa"/>
                <w:gridSpan w:val="2"/>
                <w:noWrap/>
                <w:vAlign w:val="center"/>
              </w:tcPr>
            </w:tcPrChange>
          </w:tcPr>
          <w:p w14:paraId="1E086B54" w14:textId="77777777" w:rsidR="00F13961" w:rsidRPr="00FD2760" w:rsidRDefault="00F13961" w:rsidP="00E6227B">
            <w:pPr>
              <w:spacing w:line="276" w:lineRule="auto"/>
              <w:jc w:val="center"/>
              <w:rPr>
                <w:ins w:id="6782" w:author="phuong vu" w:date="2018-11-23T11:29:00Z"/>
              </w:rPr>
              <w:pPrChange w:id="6783" w:author="phuong vu" w:date="2018-11-23T13:48:00Z">
                <w:pPr>
                  <w:jc w:val="center"/>
                </w:pPr>
              </w:pPrChange>
            </w:pPr>
          </w:p>
        </w:tc>
        <w:tc>
          <w:tcPr>
            <w:tcW w:w="838" w:type="dxa"/>
            <w:noWrap/>
            <w:vAlign w:val="center"/>
            <w:tcPrChange w:id="6784" w:author="phuong vu" w:date="2018-11-23T13:38:00Z">
              <w:tcPr>
                <w:tcW w:w="838" w:type="dxa"/>
                <w:gridSpan w:val="2"/>
                <w:noWrap/>
                <w:vAlign w:val="center"/>
              </w:tcPr>
            </w:tcPrChange>
          </w:tcPr>
          <w:p w14:paraId="440A4863" w14:textId="77777777" w:rsidR="00F13961" w:rsidRPr="00FD2760" w:rsidRDefault="00F13961" w:rsidP="00E6227B">
            <w:pPr>
              <w:spacing w:line="276" w:lineRule="auto"/>
              <w:jc w:val="center"/>
              <w:rPr>
                <w:ins w:id="6785" w:author="phuong vu" w:date="2018-11-23T11:29:00Z"/>
              </w:rPr>
              <w:pPrChange w:id="6786" w:author="phuong vu" w:date="2018-11-23T13:48:00Z">
                <w:pPr>
                  <w:jc w:val="center"/>
                </w:pPr>
              </w:pPrChange>
            </w:pPr>
          </w:p>
        </w:tc>
        <w:tc>
          <w:tcPr>
            <w:tcW w:w="823" w:type="dxa"/>
            <w:noWrap/>
            <w:vAlign w:val="center"/>
            <w:tcPrChange w:id="6787" w:author="phuong vu" w:date="2018-11-23T13:38:00Z">
              <w:tcPr>
                <w:tcW w:w="823" w:type="dxa"/>
                <w:gridSpan w:val="2"/>
                <w:noWrap/>
                <w:vAlign w:val="center"/>
              </w:tcPr>
            </w:tcPrChange>
          </w:tcPr>
          <w:p w14:paraId="5987D3C2" w14:textId="77777777" w:rsidR="00F13961" w:rsidRPr="00FD2760" w:rsidRDefault="00F13961" w:rsidP="00E6227B">
            <w:pPr>
              <w:spacing w:line="276" w:lineRule="auto"/>
              <w:jc w:val="center"/>
              <w:rPr>
                <w:ins w:id="6788" w:author="phuong vu" w:date="2018-11-23T11:29:00Z"/>
              </w:rPr>
              <w:pPrChange w:id="6789" w:author="phuong vu" w:date="2018-11-23T13:48:00Z">
                <w:pPr>
                  <w:jc w:val="center"/>
                </w:pPr>
              </w:pPrChange>
            </w:pPr>
          </w:p>
        </w:tc>
        <w:tc>
          <w:tcPr>
            <w:tcW w:w="2138" w:type="dxa"/>
            <w:noWrap/>
            <w:tcPrChange w:id="6790" w:author="phuong vu" w:date="2018-11-23T13:38:00Z">
              <w:tcPr>
                <w:tcW w:w="2899" w:type="dxa"/>
                <w:gridSpan w:val="3"/>
                <w:noWrap/>
              </w:tcPr>
            </w:tcPrChange>
          </w:tcPr>
          <w:p w14:paraId="4AD3927E" w14:textId="6A3D6818" w:rsidR="00F13961" w:rsidRDefault="00F13961" w:rsidP="00E6227B">
            <w:pPr>
              <w:spacing w:line="276" w:lineRule="auto"/>
              <w:rPr>
                <w:ins w:id="6791" w:author="phuong vu" w:date="2018-11-23T11:29:00Z"/>
                <w:lang w:val="en-US"/>
              </w:rPr>
              <w:pPrChange w:id="6792" w:author="phuong vu" w:date="2018-11-23T13:48:00Z">
                <w:pPr/>
              </w:pPrChange>
            </w:pPr>
            <w:ins w:id="6793" w:author="phuong vu" w:date="2018-11-23T11:29:00Z">
              <w:r>
                <w:rPr>
                  <w:lang w:val="en-US"/>
                </w:rPr>
                <w:t>Mật khẩu tài khoản</w:t>
              </w:r>
            </w:ins>
          </w:p>
        </w:tc>
      </w:tr>
      <w:tr w:rsidR="00271D63" w:rsidRPr="001856AA" w14:paraId="6F9DCC82" w14:textId="77777777" w:rsidTr="006B6330">
        <w:trPr>
          <w:trHeight w:val="300"/>
          <w:ins w:id="6794" w:author="phuong vu" w:date="2018-11-23T11:40:00Z"/>
          <w:trPrChange w:id="6795" w:author="phuong vu" w:date="2018-11-23T13:38:00Z">
            <w:trPr>
              <w:trHeight w:val="300"/>
            </w:trPr>
          </w:trPrChange>
        </w:trPr>
        <w:tc>
          <w:tcPr>
            <w:tcW w:w="708" w:type="dxa"/>
            <w:noWrap/>
            <w:vAlign w:val="center"/>
            <w:tcPrChange w:id="6796" w:author="phuong vu" w:date="2018-11-23T13:38:00Z">
              <w:tcPr>
                <w:tcW w:w="708" w:type="dxa"/>
                <w:gridSpan w:val="2"/>
                <w:noWrap/>
                <w:vAlign w:val="center"/>
              </w:tcPr>
            </w:tcPrChange>
          </w:tcPr>
          <w:p w14:paraId="32EC88EF" w14:textId="05718AEF" w:rsidR="00271D63" w:rsidRDefault="008A7CB0" w:rsidP="00E6227B">
            <w:pPr>
              <w:spacing w:line="276" w:lineRule="auto"/>
              <w:jc w:val="center"/>
              <w:rPr>
                <w:ins w:id="6797" w:author="phuong vu" w:date="2018-11-23T11:40:00Z"/>
                <w:lang w:val="en-US"/>
              </w:rPr>
              <w:pPrChange w:id="6798" w:author="phuong vu" w:date="2018-11-23T13:48:00Z">
                <w:pPr>
                  <w:jc w:val="center"/>
                </w:pPr>
              </w:pPrChange>
            </w:pPr>
            <w:ins w:id="6799" w:author="phuong vu" w:date="2018-11-23T11:40:00Z">
              <w:r>
                <w:rPr>
                  <w:lang w:val="en-US"/>
                </w:rPr>
                <w:t>6</w:t>
              </w:r>
            </w:ins>
          </w:p>
        </w:tc>
        <w:tc>
          <w:tcPr>
            <w:tcW w:w="1820" w:type="dxa"/>
            <w:noWrap/>
            <w:tcPrChange w:id="6800" w:author="phuong vu" w:date="2018-11-23T13:38:00Z">
              <w:tcPr>
                <w:tcW w:w="1820" w:type="dxa"/>
                <w:noWrap/>
              </w:tcPr>
            </w:tcPrChange>
          </w:tcPr>
          <w:p w14:paraId="374DFC30" w14:textId="3E2F6B75" w:rsidR="00271D63" w:rsidRDefault="008A7CB0" w:rsidP="00E6227B">
            <w:pPr>
              <w:spacing w:line="276" w:lineRule="auto"/>
              <w:rPr>
                <w:ins w:id="6801" w:author="phuong vu" w:date="2018-11-23T11:40:00Z"/>
                <w:lang w:val="en-US"/>
              </w:rPr>
              <w:pPrChange w:id="6802" w:author="phuong vu" w:date="2018-11-23T13:48:00Z">
                <w:pPr/>
              </w:pPrChange>
            </w:pPr>
            <w:ins w:id="6803" w:author="phuong vu" w:date="2018-11-23T11:40:00Z">
              <w:r>
                <w:rPr>
                  <w:lang w:val="en-US"/>
                </w:rPr>
                <w:t>gender</w:t>
              </w:r>
            </w:ins>
          </w:p>
        </w:tc>
        <w:tc>
          <w:tcPr>
            <w:tcW w:w="1300" w:type="dxa"/>
            <w:noWrap/>
            <w:tcPrChange w:id="6804" w:author="phuong vu" w:date="2018-11-23T13:38:00Z">
              <w:tcPr>
                <w:tcW w:w="1300" w:type="dxa"/>
                <w:gridSpan w:val="2"/>
                <w:noWrap/>
              </w:tcPr>
            </w:tcPrChange>
          </w:tcPr>
          <w:p w14:paraId="45D07C3A" w14:textId="56DB5AAF" w:rsidR="00271D63" w:rsidRPr="008A7CB0" w:rsidRDefault="008A7CB0" w:rsidP="00E6227B">
            <w:pPr>
              <w:spacing w:line="276" w:lineRule="auto"/>
              <w:rPr>
                <w:ins w:id="6805" w:author="phuong vu" w:date="2018-11-23T11:40:00Z"/>
                <w:lang w:val="en-US"/>
                <w:rPrChange w:id="6806" w:author="phuong vu" w:date="2018-11-23T11:40:00Z">
                  <w:rPr>
                    <w:ins w:id="6807" w:author="phuong vu" w:date="2018-11-23T11:40:00Z"/>
                  </w:rPr>
                </w:rPrChange>
              </w:rPr>
              <w:pPrChange w:id="6808" w:author="phuong vu" w:date="2018-11-23T13:48:00Z">
                <w:pPr/>
              </w:pPrChange>
            </w:pPr>
            <w:ins w:id="6809" w:author="phuong vu" w:date="2018-11-23T11:40:00Z">
              <w:r>
                <w:rPr>
                  <w:lang w:val="en-US"/>
                </w:rPr>
                <w:t>Boolean</w:t>
              </w:r>
            </w:ins>
          </w:p>
        </w:tc>
        <w:tc>
          <w:tcPr>
            <w:tcW w:w="1098" w:type="dxa"/>
            <w:noWrap/>
            <w:vAlign w:val="center"/>
            <w:tcPrChange w:id="6810" w:author="phuong vu" w:date="2018-11-23T13:38:00Z">
              <w:tcPr>
                <w:tcW w:w="1098" w:type="dxa"/>
                <w:gridSpan w:val="2"/>
                <w:noWrap/>
                <w:vAlign w:val="center"/>
              </w:tcPr>
            </w:tcPrChange>
          </w:tcPr>
          <w:p w14:paraId="6A3A9F26" w14:textId="77777777" w:rsidR="00271D63" w:rsidRPr="00FD2760" w:rsidRDefault="00271D63" w:rsidP="00E6227B">
            <w:pPr>
              <w:spacing w:line="276" w:lineRule="auto"/>
              <w:jc w:val="center"/>
              <w:rPr>
                <w:ins w:id="6811" w:author="phuong vu" w:date="2018-11-23T11:40:00Z"/>
              </w:rPr>
              <w:pPrChange w:id="6812" w:author="phuong vu" w:date="2018-11-23T13:48:00Z">
                <w:pPr>
                  <w:jc w:val="center"/>
                </w:pPr>
              </w:pPrChange>
            </w:pPr>
          </w:p>
        </w:tc>
        <w:tc>
          <w:tcPr>
            <w:tcW w:w="838" w:type="dxa"/>
            <w:noWrap/>
            <w:vAlign w:val="center"/>
            <w:tcPrChange w:id="6813" w:author="phuong vu" w:date="2018-11-23T13:38:00Z">
              <w:tcPr>
                <w:tcW w:w="838" w:type="dxa"/>
                <w:gridSpan w:val="2"/>
                <w:noWrap/>
                <w:vAlign w:val="center"/>
              </w:tcPr>
            </w:tcPrChange>
          </w:tcPr>
          <w:p w14:paraId="65F86C17" w14:textId="77777777" w:rsidR="00271D63" w:rsidRPr="00FD2760" w:rsidRDefault="00271D63" w:rsidP="00E6227B">
            <w:pPr>
              <w:spacing w:line="276" w:lineRule="auto"/>
              <w:jc w:val="center"/>
              <w:rPr>
                <w:ins w:id="6814" w:author="phuong vu" w:date="2018-11-23T11:40:00Z"/>
              </w:rPr>
              <w:pPrChange w:id="6815" w:author="phuong vu" w:date="2018-11-23T13:48:00Z">
                <w:pPr>
                  <w:jc w:val="center"/>
                </w:pPr>
              </w:pPrChange>
            </w:pPr>
          </w:p>
        </w:tc>
        <w:tc>
          <w:tcPr>
            <w:tcW w:w="823" w:type="dxa"/>
            <w:noWrap/>
            <w:vAlign w:val="center"/>
            <w:tcPrChange w:id="6816" w:author="phuong vu" w:date="2018-11-23T13:38:00Z">
              <w:tcPr>
                <w:tcW w:w="823" w:type="dxa"/>
                <w:gridSpan w:val="2"/>
                <w:noWrap/>
                <w:vAlign w:val="center"/>
              </w:tcPr>
            </w:tcPrChange>
          </w:tcPr>
          <w:p w14:paraId="06578ECB" w14:textId="77777777" w:rsidR="00271D63" w:rsidRPr="00FD2760" w:rsidRDefault="00271D63" w:rsidP="00E6227B">
            <w:pPr>
              <w:spacing w:line="276" w:lineRule="auto"/>
              <w:jc w:val="center"/>
              <w:rPr>
                <w:ins w:id="6817" w:author="phuong vu" w:date="2018-11-23T11:40:00Z"/>
              </w:rPr>
              <w:pPrChange w:id="6818" w:author="phuong vu" w:date="2018-11-23T13:48:00Z">
                <w:pPr>
                  <w:jc w:val="center"/>
                </w:pPr>
              </w:pPrChange>
            </w:pPr>
          </w:p>
        </w:tc>
        <w:tc>
          <w:tcPr>
            <w:tcW w:w="2138" w:type="dxa"/>
            <w:noWrap/>
            <w:tcPrChange w:id="6819" w:author="phuong vu" w:date="2018-11-23T13:38:00Z">
              <w:tcPr>
                <w:tcW w:w="2899" w:type="dxa"/>
                <w:gridSpan w:val="3"/>
                <w:noWrap/>
              </w:tcPr>
            </w:tcPrChange>
          </w:tcPr>
          <w:p w14:paraId="680DAC74" w14:textId="2A855239" w:rsidR="00271D63" w:rsidRDefault="008A7CB0" w:rsidP="00E6227B">
            <w:pPr>
              <w:spacing w:line="276" w:lineRule="auto"/>
              <w:rPr>
                <w:ins w:id="6820" w:author="phuong vu" w:date="2018-11-23T11:40:00Z"/>
                <w:lang w:val="en-US"/>
              </w:rPr>
              <w:pPrChange w:id="6821" w:author="phuong vu" w:date="2018-11-23T13:48:00Z">
                <w:pPr/>
              </w:pPrChange>
            </w:pPr>
            <w:ins w:id="6822" w:author="phuong vu" w:date="2018-11-23T11:40:00Z">
              <w:r>
                <w:rPr>
                  <w:lang w:val="en-US"/>
                </w:rPr>
                <w:t>Giới tính</w:t>
              </w:r>
            </w:ins>
          </w:p>
        </w:tc>
      </w:tr>
      <w:tr w:rsidR="008A7CB0" w:rsidRPr="001856AA" w14:paraId="4FC865B1" w14:textId="77777777" w:rsidTr="006B6330">
        <w:trPr>
          <w:trHeight w:val="300"/>
          <w:ins w:id="6823" w:author="phuong vu" w:date="2018-11-23T11:40:00Z"/>
          <w:trPrChange w:id="6824" w:author="phuong vu" w:date="2018-11-23T13:38:00Z">
            <w:trPr>
              <w:trHeight w:val="300"/>
            </w:trPr>
          </w:trPrChange>
        </w:trPr>
        <w:tc>
          <w:tcPr>
            <w:tcW w:w="708" w:type="dxa"/>
            <w:noWrap/>
            <w:vAlign w:val="center"/>
            <w:tcPrChange w:id="6825" w:author="phuong vu" w:date="2018-11-23T13:38:00Z">
              <w:tcPr>
                <w:tcW w:w="708" w:type="dxa"/>
                <w:gridSpan w:val="2"/>
                <w:noWrap/>
                <w:vAlign w:val="center"/>
              </w:tcPr>
            </w:tcPrChange>
          </w:tcPr>
          <w:p w14:paraId="3CA42B8C" w14:textId="1EFE4045" w:rsidR="008A7CB0" w:rsidRDefault="008A7CB0" w:rsidP="00E6227B">
            <w:pPr>
              <w:spacing w:line="276" w:lineRule="auto"/>
              <w:jc w:val="center"/>
              <w:rPr>
                <w:ins w:id="6826" w:author="phuong vu" w:date="2018-11-23T11:40:00Z"/>
                <w:lang w:val="en-US"/>
              </w:rPr>
              <w:pPrChange w:id="6827" w:author="phuong vu" w:date="2018-11-23T13:48:00Z">
                <w:pPr>
                  <w:jc w:val="center"/>
                </w:pPr>
              </w:pPrChange>
            </w:pPr>
            <w:ins w:id="6828" w:author="phuong vu" w:date="2018-11-23T11:40:00Z">
              <w:r>
                <w:rPr>
                  <w:lang w:val="en-US"/>
                </w:rPr>
                <w:t>7</w:t>
              </w:r>
            </w:ins>
          </w:p>
        </w:tc>
        <w:tc>
          <w:tcPr>
            <w:tcW w:w="1820" w:type="dxa"/>
            <w:noWrap/>
            <w:tcPrChange w:id="6829" w:author="phuong vu" w:date="2018-11-23T13:38:00Z">
              <w:tcPr>
                <w:tcW w:w="1820" w:type="dxa"/>
                <w:noWrap/>
              </w:tcPr>
            </w:tcPrChange>
          </w:tcPr>
          <w:p w14:paraId="01277C78" w14:textId="2AE8D10A" w:rsidR="008A7CB0" w:rsidRDefault="008A7CB0" w:rsidP="00E6227B">
            <w:pPr>
              <w:spacing w:line="276" w:lineRule="auto"/>
              <w:rPr>
                <w:ins w:id="6830" w:author="phuong vu" w:date="2018-11-23T11:40:00Z"/>
                <w:lang w:val="en-US"/>
              </w:rPr>
              <w:pPrChange w:id="6831" w:author="phuong vu" w:date="2018-11-23T13:48:00Z">
                <w:pPr/>
              </w:pPrChange>
            </w:pPr>
            <w:ins w:id="6832" w:author="phuong vu" w:date="2018-11-23T11:40:00Z">
              <w:r>
                <w:rPr>
                  <w:lang w:val="en-US"/>
                </w:rPr>
                <w:t>address</w:t>
              </w:r>
            </w:ins>
          </w:p>
        </w:tc>
        <w:tc>
          <w:tcPr>
            <w:tcW w:w="1300" w:type="dxa"/>
            <w:noWrap/>
            <w:tcPrChange w:id="6833" w:author="phuong vu" w:date="2018-11-23T13:38:00Z">
              <w:tcPr>
                <w:tcW w:w="1300" w:type="dxa"/>
                <w:gridSpan w:val="2"/>
                <w:noWrap/>
              </w:tcPr>
            </w:tcPrChange>
          </w:tcPr>
          <w:p w14:paraId="62DEBC91" w14:textId="3DD6CA53" w:rsidR="008A7CB0" w:rsidRDefault="008A7CB0" w:rsidP="00E6227B">
            <w:pPr>
              <w:spacing w:line="276" w:lineRule="auto"/>
              <w:rPr>
                <w:ins w:id="6834" w:author="phuong vu" w:date="2018-11-23T11:40:00Z"/>
                <w:lang w:val="en-US"/>
              </w:rPr>
              <w:pPrChange w:id="6835" w:author="phuong vu" w:date="2018-11-23T13:48:00Z">
                <w:pPr/>
              </w:pPrChange>
            </w:pPr>
            <w:ins w:id="6836" w:author="phuong vu" w:date="2018-11-23T11:41:00Z">
              <w:r w:rsidRPr="00FD2760">
                <w:t>character varying</w:t>
              </w:r>
            </w:ins>
          </w:p>
        </w:tc>
        <w:tc>
          <w:tcPr>
            <w:tcW w:w="1098" w:type="dxa"/>
            <w:noWrap/>
            <w:vAlign w:val="center"/>
            <w:tcPrChange w:id="6837" w:author="phuong vu" w:date="2018-11-23T13:38:00Z">
              <w:tcPr>
                <w:tcW w:w="1098" w:type="dxa"/>
                <w:gridSpan w:val="2"/>
                <w:noWrap/>
                <w:vAlign w:val="center"/>
              </w:tcPr>
            </w:tcPrChange>
          </w:tcPr>
          <w:p w14:paraId="15F4F0A1" w14:textId="77777777" w:rsidR="008A7CB0" w:rsidRPr="00FD2760" w:rsidRDefault="008A7CB0" w:rsidP="00E6227B">
            <w:pPr>
              <w:spacing w:line="276" w:lineRule="auto"/>
              <w:jc w:val="center"/>
              <w:rPr>
                <w:ins w:id="6838" w:author="phuong vu" w:date="2018-11-23T11:40:00Z"/>
              </w:rPr>
              <w:pPrChange w:id="6839" w:author="phuong vu" w:date="2018-11-23T13:48:00Z">
                <w:pPr>
                  <w:jc w:val="center"/>
                </w:pPr>
              </w:pPrChange>
            </w:pPr>
          </w:p>
        </w:tc>
        <w:tc>
          <w:tcPr>
            <w:tcW w:w="838" w:type="dxa"/>
            <w:noWrap/>
            <w:vAlign w:val="center"/>
            <w:tcPrChange w:id="6840" w:author="phuong vu" w:date="2018-11-23T13:38:00Z">
              <w:tcPr>
                <w:tcW w:w="838" w:type="dxa"/>
                <w:gridSpan w:val="2"/>
                <w:noWrap/>
                <w:vAlign w:val="center"/>
              </w:tcPr>
            </w:tcPrChange>
          </w:tcPr>
          <w:p w14:paraId="70C00948" w14:textId="77777777" w:rsidR="008A7CB0" w:rsidRPr="00FD2760" w:rsidRDefault="008A7CB0" w:rsidP="00E6227B">
            <w:pPr>
              <w:spacing w:line="276" w:lineRule="auto"/>
              <w:jc w:val="center"/>
              <w:rPr>
                <w:ins w:id="6841" w:author="phuong vu" w:date="2018-11-23T11:40:00Z"/>
              </w:rPr>
              <w:pPrChange w:id="6842" w:author="phuong vu" w:date="2018-11-23T13:48:00Z">
                <w:pPr>
                  <w:jc w:val="center"/>
                </w:pPr>
              </w:pPrChange>
            </w:pPr>
          </w:p>
        </w:tc>
        <w:tc>
          <w:tcPr>
            <w:tcW w:w="823" w:type="dxa"/>
            <w:noWrap/>
            <w:vAlign w:val="center"/>
            <w:tcPrChange w:id="6843" w:author="phuong vu" w:date="2018-11-23T13:38:00Z">
              <w:tcPr>
                <w:tcW w:w="823" w:type="dxa"/>
                <w:gridSpan w:val="2"/>
                <w:noWrap/>
                <w:vAlign w:val="center"/>
              </w:tcPr>
            </w:tcPrChange>
          </w:tcPr>
          <w:p w14:paraId="12310339" w14:textId="77777777" w:rsidR="008A7CB0" w:rsidRPr="00FD2760" w:rsidRDefault="008A7CB0" w:rsidP="00E6227B">
            <w:pPr>
              <w:spacing w:line="276" w:lineRule="auto"/>
              <w:jc w:val="center"/>
              <w:rPr>
                <w:ins w:id="6844" w:author="phuong vu" w:date="2018-11-23T11:40:00Z"/>
              </w:rPr>
              <w:pPrChange w:id="6845" w:author="phuong vu" w:date="2018-11-23T13:48:00Z">
                <w:pPr>
                  <w:jc w:val="center"/>
                </w:pPr>
              </w:pPrChange>
            </w:pPr>
          </w:p>
        </w:tc>
        <w:tc>
          <w:tcPr>
            <w:tcW w:w="2138" w:type="dxa"/>
            <w:noWrap/>
            <w:tcPrChange w:id="6846" w:author="phuong vu" w:date="2018-11-23T13:38:00Z">
              <w:tcPr>
                <w:tcW w:w="2899" w:type="dxa"/>
                <w:gridSpan w:val="3"/>
                <w:noWrap/>
              </w:tcPr>
            </w:tcPrChange>
          </w:tcPr>
          <w:p w14:paraId="7D55631E" w14:textId="21270EEE" w:rsidR="008A7CB0" w:rsidRDefault="008A7CB0" w:rsidP="00E6227B">
            <w:pPr>
              <w:spacing w:line="276" w:lineRule="auto"/>
              <w:rPr>
                <w:ins w:id="6847" w:author="phuong vu" w:date="2018-11-23T11:40:00Z"/>
                <w:lang w:val="en-US"/>
              </w:rPr>
              <w:pPrChange w:id="6848" w:author="phuong vu" w:date="2018-11-23T13:48:00Z">
                <w:pPr/>
              </w:pPrChange>
            </w:pPr>
            <w:ins w:id="6849" w:author="phuong vu" w:date="2018-11-23T11:41:00Z">
              <w:r>
                <w:rPr>
                  <w:lang w:val="en-US"/>
                </w:rPr>
                <w:t>Địa chỉ khách hàng</w:t>
              </w:r>
            </w:ins>
          </w:p>
        </w:tc>
      </w:tr>
      <w:tr w:rsidR="00F13961" w:rsidRPr="001856AA" w14:paraId="0A72848C" w14:textId="77777777" w:rsidTr="006B6330">
        <w:trPr>
          <w:trHeight w:val="300"/>
          <w:ins w:id="6850" w:author="phuong vu" w:date="2018-11-23T11:18:00Z"/>
          <w:trPrChange w:id="6851" w:author="phuong vu" w:date="2018-11-23T13:38:00Z">
            <w:trPr>
              <w:trHeight w:val="300"/>
            </w:trPr>
          </w:trPrChange>
        </w:trPr>
        <w:tc>
          <w:tcPr>
            <w:tcW w:w="708" w:type="dxa"/>
            <w:noWrap/>
            <w:vAlign w:val="center"/>
            <w:hideMark/>
            <w:tcPrChange w:id="6852" w:author="phuong vu" w:date="2018-11-23T13:38:00Z">
              <w:tcPr>
                <w:tcW w:w="708" w:type="dxa"/>
                <w:gridSpan w:val="2"/>
                <w:noWrap/>
                <w:vAlign w:val="center"/>
                <w:hideMark/>
              </w:tcPr>
            </w:tcPrChange>
          </w:tcPr>
          <w:p w14:paraId="4D35E336" w14:textId="77777777" w:rsidR="00F13961" w:rsidRPr="00FD2760" w:rsidRDefault="00F13961" w:rsidP="00E6227B">
            <w:pPr>
              <w:spacing w:line="276" w:lineRule="auto"/>
              <w:jc w:val="center"/>
              <w:rPr>
                <w:ins w:id="6853" w:author="phuong vu" w:date="2018-11-23T11:18:00Z"/>
              </w:rPr>
              <w:pPrChange w:id="6854" w:author="phuong vu" w:date="2018-11-23T13:48:00Z">
                <w:pPr>
                  <w:jc w:val="center"/>
                </w:pPr>
              </w:pPrChange>
            </w:pPr>
            <w:ins w:id="6855" w:author="phuong vu" w:date="2018-11-23T11:18:00Z">
              <w:r w:rsidRPr="00FD2760">
                <w:t>8</w:t>
              </w:r>
            </w:ins>
          </w:p>
        </w:tc>
        <w:tc>
          <w:tcPr>
            <w:tcW w:w="1820" w:type="dxa"/>
            <w:noWrap/>
            <w:hideMark/>
            <w:tcPrChange w:id="6856" w:author="phuong vu" w:date="2018-11-23T13:38:00Z">
              <w:tcPr>
                <w:tcW w:w="1820" w:type="dxa"/>
                <w:noWrap/>
                <w:hideMark/>
              </w:tcPr>
            </w:tcPrChange>
          </w:tcPr>
          <w:p w14:paraId="275A6FBA" w14:textId="4AEEBA0C" w:rsidR="00F13961" w:rsidRPr="00FD2760" w:rsidRDefault="009125AC" w:rsidP="00E6227B">
            <w:pPr>
              <w:spacing w:line="276" w:lineRule="auto"/>
              <w:rPr>
                <w:ins w:id="6857" w:author="phuong vu" w:date="2018-11-23T11:18:00Z"/>
              </w:rPr>
              <w:pPrChange w:id="6858" w:author="phuong vu" w:date="2018-11-23T13:48:00Z">
                <w:pPr/>
              </w:pPrChange>
            </w:pPr>
            <w:ins w:id="6859" w:author="phuong vu" w:date="2018-11-23T11:18:00Z">
              <w:r w:rsidRPr="00FD2760">
                <w:t>status</w:t>
              </w:r>
            </w:ins>
          </w:p>
        </w:tc>
        <w:tc>
          <w:tcPr>
            <w:tcW w:w="1300" w:type="dxa"/>
            <w:noWrap/>
            <w:hideMark/>
            <w:tcPrChange w:id="6860" w:author="phuong vu" w:date="2018-11-23T13:38:00Z">
              <w:tcPr>
                <w:tcW w:w="1300" w:type="dxa"/>
                <w:gridSpan w:val="2"/>
                <w:noWrap/>
                <w:hideMark/>
              </w:tcPr>
            </w:tcPrChange>
          </w:tcPr>
          <w:p w14:paraId="537CF5A1" w14:textId="77777777" w:rsidR="00F13961" w:rsidRPr="00FD2760" w:rsidRDefault="00F13961" w:rsidP="00E6227B">
            <w:pPr>
              <w:spacing w:line="276" w:lineRule="auto"/>
              <w:rPr>
                <w:ins w:id="6861" w:author="phuong vu" w:date="2018-11-23T11:18:00Z"/>
              </w:rPr>
              <w:pPrChange w:id="6862" w:author="phuong vu" w:date="2018-11-23T13:48:00Z">
                <w:pPr/>
              </w:pPrChange>
            </w:pPr>
            <w:ins w:id="6863" w:author="phuong vu" w:date="2018-11-23T11:18:00Z">
              <w:r w:rsidRPr="00FD2760">
                <w:t>character varying</w:t>
              </w:r>
            </w:ins>
          </w:p>
        </w:tc>
        <w:tc>
          <w:tcPr>
            <w:tcW w:w="1098" w:type="dxa"/>
            <w:noWrap/>
            <w:vAlign w:val="center"/>
            <w:hideMark/>
            <w:tcPrChange w:id="6864" w:author="phuong vu" w:date="2018-11-23T13:38:00Z">
              <w:tcPr>
                <w:tcW w:w="1098" w:type="dxa"/>
                <w:gridSpan w:val="2"/>
                <w:noWrap/>
                <w:vAlign w:val="center"/>
                <w:hideMark/>
              </w:tcPr>
            </w:tcPrChange>
          </w:tcPr>
          <w:p w14:paraId="7BE81121" w14:textId="77777777" w:rsidR="00F13961" w:rsidRPr="00FD2760" w:rsidRDefault="00F13961" w:rsidP="00E6227B">
            <w:pPr>
              <w:spacing w:line="276" w:lineRule="auto"/>
              <w:jc w:val="center"/>
              <w:rPr>
                <w:ins w:id="6865" w:author="phuong vu" w:date="2018-11-23T11:18:00Z"/>
              </w:rPr>
              <w:pPrChange w:id="6866" w:author="phuong vu" w:date="2018-11-23T13:48:00Z">
                <w:pPr>
                  <w:jc w:val="center"/>
                </w:pPr>
              </w:pPrChange>
            </w:pPr>
            <w:ins w:id="6867" w:author="phuong vu" w:date="2018-11-23T11:18:00Z">
              <w:r w:rsidRPr="00FD2760">
                <w:t>X</w:t>
              </w:r>
            </w:ins>
          </w:p>
        </w:tc>
        <w:tc>
          <w:tcPr>
            <w:tcW w:w="838" w:type="dxa"/>
            <w:noWrap/>
            <w:vAlign w:val="center"/>
            <w:hideMark/>
            <w:tcPrChange w:id="6868" w:author="phuong vu" w:date="2018-11-23T13:38:00Z">
              <w:tcPr>
                <w:tcW w:w="838" w:type="dxa"/>
                <w:gridSpan w:val="2"/>
                <w:noWrap/>
                <w:vAlign w:val="center"/>
                <w:hideMark/>
              </w:tcPr>
            </w:tcPrChange>
          </w:tcPr>
          <w:p w14:paraId="10E6118F" w14:textId="77777777" w:rsidR="00F13961" w:rsidRPr="00FD2760" w:rsidRDefault="00F13961" w:rsidP="00E6227B">
            <w:pPr>
              <w:spacing w:line="276" w:lineRule="auto"/>
              <w:jc w:val="center"/>
              <w:rPr>
                <w:ins w:id="6869" w:author="phuong vu" w:date="2018-11-23T11:18:00Z"/>
              </w:rPr>
              <w:pPrChange w:id="6870" w:author="phuong vu" w:date="2018-11-23T13:48:00Z">
                <w:pPr>
                  <w:jc w:val="center"/>
                </w:pPr>
              </w:pPrChange>
            </w:pPr>
          </w:p>
        </w:tc>
        <w:tc>
          <w:tcPr>
            <w:tcW w:w="823" w:type="dxa"/>
            <w:noWrap/>
            <w:vAlign w:val="center"/>
            <w:hideMark/>
            <w:tcPrChange w:id="6871" w:author="phuong vu" w:date="2018-11-23T13:38:00Z">
              <w:tcPr>
                <w:tcW w:w="823" w:type="dxa"/>
                <w:gridSpan w:val="2"/>
                <w:noWrap/>
                <w:vAlign w:val="center"/>
                <w:hideMark/>
              </w:tcPr>
            </w:tcPrChange>
          </w:tcPr>
          <w:p w14:paraId="653C4415" w14:textId="77777777" w:rsidR="00F13961" w:rsidRPr="00FD2760" w:rsidRDefault="00F13961" w:rsidP="00E6227B">
            <w:pPr>
              <w:spacing w:line="276" w:lineRule="auto"/>
              <w:jc w:val="center"/>
              <w:rPr>
                <w:ins w:id="6872" w:author="phuong vu" w:date="2018-11-23T11:18:00Z"/>
              </w:rPr>
              <w:pPrChange w:id="6873" w:author="phuong vu" w:date="2018-11-23T13:48:00Z">
                <w:pPr>
                  <w:jc w:val="center"/>
                </w:pPr>
              </w:pPrChange>
            </w:pPr>
          </w:p>
        </w:tc>
        <w:tc>
          <w:tcPr>
            <w:tcW w:w="2138" w:type="dxa"/>
            <w:noWrap/>
            <w:hideMark/>
            <w:tcPrChange w:id="6874" w:author="phuong vu" w:date="2018-11-23T13:38:00Z">
              <w:tcPr>
                <w:tcW w:w="2899" w:type="dxa"/>
                <w:gridSpan w:val="3"/>
                <w:noWrap/>
                <w:hideMark/>
              </w:tcPr>
            </w:tcPrChange>
          </w:tcPr>
          <w:p w14:paraId="540CCF1E" w14:textId="77777777" w:rsidR="00F13961" w:rsidRPr="00FD2760" w:rsidRDefault="00F13961" w:rsidP="00E6227B">
            <w:pPr>
              <w:keepNext/>
              <w:spacing w:line="276" w:lineRule="auto"/>
              <w:rPr>
                <w:ins w:id="6875" w:author="phuong vu" w:date="2018-11-23T11:18:00Z"/>
              </w:rPr>
              <w:pPrChange w:id="6876" w:author="phuong vu" w:date="2018-11-23T13:48:00Z">
                <w:pPr/>
              </w:pPrChange>
            </w:pPr>
            <w:ins w:id="6877" w:author="phuong vu" w:date="2018-11-23T11:18:00Z">
              <w:r w:rsidRPr="00FD2760">
                <w:t>Trạng thái</w:t>
              </w:r>
            </w:ins>
          </w:p>
        </w:tc>
      </w:tr>
      <w:tr w:rsidR="0024035B" w:rsidRPr="001856AA" w14:paraId="01864BE3" w14:textId="77777777" w:rsidTr="006B6330">
        <w:trPr>
          <w:trHeight w:val="300"/>
          <w:ins w:id="6878" w:author="phuong vu" w:date="2018-11-23T14:37:00Z"/>
        </w:trPr>
        <w:tc>
          <w:tcPr>
            <w:tcW w:w="708" w:type="dxa"/>
            <w:noWrap/>
            <w:vAlign w:val="center"/>
          </w:tcPr>
          <w:p w14:paraId="717B486F" w14:textId="1819FF7C" w:rsidR="0024035B" w:rsidRPr="0024035B" w:rsidRDefault="0024035B" w:rsidP="00E6227B">
            <w:pPr>
              <w:spacing w:line="276" w:lineRule="auto"/>
              <w:jc w:val="center"/>
              <w:rPr>
                <w:ins w:id="6879" w:author="phuong vu" w:date="2018-11-23T14:37:00Z"/>
                <w:lang w:val="en-US"/>
                <w:rPrChange w:id="6880" w:author="phuong vu" w:date="2018-11-23T14:37:00Z">
                  <w:rPr>
                    <w:ins w:id="6881" w:author="phuong vu" w:date="2018-11-23T14:37:00Z"/>
                  </w:rPr>
                </w:rPrChange>
              </w:rPr>
            </w:pPr>
            <w:ins w:id="6882" w:author="phuong vu" w:date="2018-11-23T14:37:00Z">
              <w:r>
                <w:rPr>
                  <w:lang w:val="en-US"/>
                </w:rPr>
                <w:t>9</w:t>
              </w:r>
            </w:ins>
          </w:p>
        </w:tc>
        <w:tc>
          <w:tcPr>
            <w:tcW w:w="1820" w:type="dxa"/>
            <w:noWrap/>
          </w:tcPr>
          <w:p w14:paraId="2196CDC0" w14:textId="1023260E" w:rsidR="0024035B" w:rsidRPr="0024035B" w:rsidRDefault="0024035B" w:rsidP="00E6227B">
            <w:pPr>
              <w:spacing w:line="276" w:lineRule="auto"/>
              <w:rPr>
                <w:ins w:id="6883" w:author="phuong vu" w:date="2018-11-23T14:37:00Z"/>
                <w:lang w:val="en-US"/>
                <w:rPrChange w:id="6884" w:author="phuong vu" w:date="2018-11-23T14:37:00Z">
                  <w:rPr>
                    <w:ins w:id="6885" w:author="phuong vu" w:date="2018-11-23T14:37:00Z"/>
                  </w:rPr>
                </w:rPrChange>
              </w:rPr>
            </w:pPr>
            <w:ins w:id="6886" w:author="phuong vu" w:date="2018-11-23T14:37:00Z">
              <w:r>
                <w:rPr>
                  <w:lang w:val="en-US"/>
                </w:rPr>
                <w:t>Customer_avatar</w:t>
              </w:r>
            </w:ins>
          </w:p>
        </w:tc>
        <w:tc>
          <w:tcPr>
            <w:tcW w:w="1300" w:type="dxa"/>
            <w:noWrap/>
          </w:tcPr>
          <w:p w14:paraId="3160094E" w14:textId="4A228E7E" w:rsidR="0024035B" w:rsidRPr="0024035B" w:rsidRDefault="0024035B" w:rsidP="00E6227B">
            <w:pPr>
              <w:spacing w:line="276" w:lineRule="auto"/>
              <w:rPr>
                <w:ins w:id="6887" w:author="phuong vu" w:date="2018-11-23T14:37:00Z"/>
                <w:lang w:val="en-US"/>
                <w:rPrChange w:id="6888" w:author="phuong vu" w:date="2018-11-23T14:38:00Z">
                  <w:rPr>
                    <w:ins w:id="6889" w:author="phuong vu" w:date="2018-11-23T14:37:00Z"/>
                  </w:rPr>
                </w:rPrChange>
              </w:rPr>
            </w:pPr>
            <w:ins w:id="6890" w:author="phuong vu" w:date="2018-11-23T14:38:00Z">
              <w:r>
                <w:rPr>
                  <w:lang w:val="en-US"/>
                </w:rPr>
                <w:t>numeric</w:t>
              </w:r>
            </w:ins>
          </w:p>
        </w:tc>
        <w:tc>
          <w:tcPr>
            <w:tcW w:w="1098" w:type="dxa"/>
            <w:noWrap/>
            <w:vAlign w:val="center"/>
          </w:tcPr>
          <w:p w14:paraId="4C51C4E9" w14:textId="77777777" w:rsidR="0024035B" w:rsidRPr="00FD2760" w:rsidRDefault="0024035B" w:rsidP="00E6227B">
            <w:pPr>
              <w:spacing w:line="276" w:lineRule="auto"/>
              <w:jc w:val="center"/>
              <w:rPr>
                <w:ins w:id="6891" w:author="phuong vu" w:date="2018-11-23T14:37:00Z"/>
              </w:rPr>
            </w:pPr>
          </w:p>
        </w:tc>
        <w:tc>
          <w:tcPr>
            <w:tcW w:w="838" w:type="dxa"/>
            <w:noWrap/>
            <w:vAlign w:val="center"/>
          </w:tcPr>
          <w:p w14:paraId="77FBF4BC" w14:textId="77777777" w:rsidR="0024035B" w:rsidRPr="00FD2760" w:rsidRDefault="0024035B" w:rsidP="00E6227B">
            <w:pPr>
              <w:spacing w:line="276" w:lineRule="auto"/>
              <w:jc w:val="center"/>
              <w:rPr>
                <w:ins w:id="6892" w:author="phuong vu" w:date="2018-11-23T14:37:00Z"/>
              </w:rPr>
            </w:pPr>
          </w:p>
        </w:tc>
        <w:tc>
          <w:tcPr>
            <w:tcW w:w="823" w:type="dxa"/>
            <w:noWrap/>
            <w:vAlign w:val="center"/>
          </w:tcPr>
          <w:p w14:paraId="17E8C530" w14:textId="77777777" w:rsidR="0024035B" w:rsidRPr="00FD2760" w:rsidRDefault="0024035B" w:rsidP="00E6227B">
            <w:pPr>
              <w:spacing w:line="276" w:lineRule="auto"/>
              <w:jc w:val="center"/>
              <w:rPr>
                <w:ins w:id="6893" w:author="phuong vu" w:date="2018-11-23T14:37:00Z"/>
              </w:rPr>
            </w:pPr>
          </w:p>
        </w:tc>
        <w:tc>
          <w:tcPr>
            <w:tcW w:w="2138" w:type="dxa"/>
            <w:noWrap/>
          </w:tcPr>
          <w:p w14:paraId="57E183B3" w14:textId="1D389244" w:rsidR="0024035B" w:rsidRPr="0024035B" w:rsidRDefault="0024035B" w:rsidP="00E6227B">
            <w:pPr>
              <w:keepNext/>
              <w:spacing w:line="276" w:lineRule="auto"/>
              <w:rPr>
                <w:ins w:id="6894" w:author="phuong vu" w:date="2018-11-23T14:37:00Z"/>
                <w:lang w:val="en-US"/>
                <w:rPrChange w:id="6895" w:author="phuong vu" w:date="2018-11-23T14:38:00Z">
                  <w:rPr>
                    <w:ins w:id="6896" w:author="phuong vu" w:date="2018-11-23T14:37:00Z"/>
                  </w:rPr>
                </w:rPrChange>
              </w:rPr>
            </w:pPr>
            <w:ins w:id="6897" w:author="phuong vu" w:date="2018-11-23T14:38:00Z">
              <w:r>
                <w:rPr>
                  <w:lang w:val="en-US"/>
                </w:rPr>
                <w:t>ID ảnh khách hàng</w:t>
              </w:r>
            </w:ins>
          </w:p>
        </w:tc>
      </w:tr>
    </w:tbl>
    <w:p w14:paraId="4BCE89A5" w14:textId="161B5E5E" w:rsidR="00271A3D" w:rsidRPr="007C43D0" w:rsidRDefault="007C43D0" w:rsidP="00E6227B">
      <w:pPr>
        <w:pStyle w:val="Caption"/>
        <w:spacing w:line="276" w:lineRule="auto"/>
        <w:rPr>
          <w:ins w:id="6898" w:author="phuong vu" w:date="2018-11-23T11:44:00Z"/>
          <w:b/>
          <w:lang w:val="en-US"/>
          <w:rPrChange w:id="6899" w:author="phuong vu" w:date="2018-11-23T12:03:00Z">
            <w:rPr>
              <w:ins w:id="6900" w:author="phuong vu" w:date="2018-11-23T11:44:00Z"/>
              <w:b/>
              <w:lang w:val="en-US"/>
            </w:rPr>
          </w:rPrChange>
        </w:rPr>
        <w:pPrChange w:id="6901" w:author="phuong vu" w:date="2018-11-23T13:48:00Z">
          <w:pPr/>
        </w:pPrChange>
      </w:pPr>
      <w:ins w:id="6902" w:author="phuong vu" w:date="2018-11-23T12:03:00Z">
        <w:r>
          <w:t xml:space="preserve">Bảng </w:t>
        </w:r>
      </w:ins>
      <w:ins w:id="6903" w:author="phuong vu" w:date="2018-11-23T15:14:00Z">
        <w:r w:rsidR="00E95F1B">
          <w:fldChar w:fldCharType="begin"/>
        </w:r>
        <w:r w:rsidR="00E95F1B">
          <w:instrText xml:space="preserve"> STYLEREF 1 \s </w:instrText>
        </w:r>
      </w:ins>
      <w:r w:rsidR="00E95F1B">
        <w:fldChar w:fldCharType="separate"/>
      </w:r>
      <w:r w:rsidR="00E95F1B">
        <w:rPr>
          <w:noProof/>
        </w:rPr>
        <w:t>3</w:t>
      </w:r>
      <w:ins w:id="6904" w:author="phuong vu" w:date="2018-11-23T15:14:00Z">
        <w:r w:rsidR="00E95F1B">
          <w:fldChar w:fldCharType="end"/>
        </w:r>
        <w:r w:rsidR="00E95F1B">
          <w:t>.</w:t>
        </w:r>
        <w:r w:rsidR="00E95F1B">
          <w:fldChar w:fldCharType="begin"/>
        </w:r>
        <w:r w:rsidR="00E95F1B">
          <w:instrText xml:space="preserve"> SEQ Bảng \* ARABIC \s 1 </w:instrText>
        </w:r>
      </w:ins>
      <w:r w:rsidR="00E95F1B">
        <w:fldChar w:fldCharType="separate"/>
      </w:r>
      <w:ins w:id="6905" w:author="phuong vu" w:date="2018-11-23T15:14:00Z">
        <w:r w:rsidR="00E95F1B">
          <w:rPr>
            <w:noProof/>
          </w:rPr>
          <w:t>7</w:t>
        </w:r>
        <w:r w:rsidR="00E95F1B">
          <w:fldChar w:fldCharType="end"/>
        </w:r>
      </w:ins>
      <w:ins w:id="6906" w:author="phuong vu" w:date="2018-11-23T12:03:00Z">
        <w:r>
          <w:rPr>
            <w:lang w:val="en-US"/>
          </w:rPr>
          <w:t xml:space="preserve"> Bảng dữ liệu khách hàng</w:t>
        </w:r>
      </w:ins>
    </w:p>
    <w:p w14:paraId="3F0D54EA" w14:textId="713AF7B1" w:rsidR="006B6330" w:rsidRDefault="006B6330" w:rsidP="00E6227B">
      <w:pPr>
        <w:spacing w:line="276" w:lineRule="auto"/>
        <w:rPr>
          <w:ins w:id="6907" w:author="phuong vu" w:date="2018-11-23T13:32:00Z"/>
          <w:b/>
          <w:lang w:val="en-US"/>
        </w:rPr>
        <w:pPrChange w:id="6908" w:author="phuong vu" w:date="2018-11-23T13:48:00Z">
          <w:pPr/>
        </w:pPrChange>
      </w:pPr>
      <w:ins w:id="6909" w:author="phuong vu" w:date="2018-11-23T13:32:00Z">
        <w:r>
          <w:rPr>
            <w:b/>
            <w:lang w:val="en-US"/>
          </w:rPr>
          <w:t>BẢNG CUSTOMER_ORDER</w:t>
        </w:r>
      </w:ins>
    </w:p>
    <w:tbl>
      <w:tblPr>
        <w:tblStyle w:val="TableGrid"/>
        <w:tblW w:w="8730" w:type="dxa"/>
        <w:tblInd w:w="-5" w:type="dxa"/>
        <w:tblLook w:val="04A0" w:firstRow="1" w:lastRow="0" w:firstColumn="1" w:lastColumn="0" w:noHBand="0" w:noVBand="1"/>
        <w:tblPrChange w:id="6910" w:author="phuong vu" w:date="2018-11-23T13:39:00Z">
          <w:tblPr>
            <w:tblStyle w:val="TableGrid"/>
            <w:tblW w:w="10248" w:type="dxa"/>
            <w:tblLook w:val="04A0" w:firstRow="1" w:lastRow="0" w:firstColumn="1" w:lastColumn="0" w:noHBand="0" w:noVBand="1"/>
          </w:tblPr>
        </w:tblPrChange>
      </w:tblPr>
      <w:tblGrid>
        <w:gridCol w:w="708"/>
        <w:gridCol w:w="1993"/>
        <w:gridCol w:w="1300"/>
        <w:gridCol w:w="1054"/>
        <w:gridCol w:w="838"/>
        <w:gridCol w:w="962"/>
        <w:gridCol w:w="1875"/>
        <w:tblGridChange w:id="6911">
          <w:tblGrid>
            <w:gridCol w:w="5"/>
            <w:gridCol w:w="703"/>
            <w:gridCol w:w="5"/>
            <w:gridCol w:w="1988"/>
            <w:gridCol w:w="520"/>
            <w:gridCol w:w="5"/>
            <w:gridCol w:w="775"/>
            <w:gridCol w:w="520"/>
            <w:gridCol w:w="5"/>
            <w:gridCol w:w="529"/>
            <w:gridCol w:w="520"/>
            <w:gridCol w:w="5"/>
            <w:gridCol w:w="313"/>
            <w:gridCol w:w="520"/>
            <w:gridCol w:w="5"/>
            <w:gridCol w:w="437"/>
            <w:gridCol w:w="520"/>
            <w:gridCol w:w="258"/>
            <w:gridCol w:w="577"/>
            <w:gridCol w:w="520"/>
            <w:gridCol w:w="1551"/>
          </w:tblGrid>
        </w:tblGridChange>
      </w:tblGrid>
      <w:tr w:rsidR="006B6330" w:rsidRPr="00CF0C7E" w14:paraId="3F394402" w14:textId="77777777" w:rsidTr="00904AF3">
        <w:trPr>
          <w:trHeight w:val="300"/>
          <w:ins w:id="6912" w:author="phuong vu" w:date="2018-11-23T13:32:00Z"/>
          <w:trPrChange w:id="6913" w:author="phuong vu" w:date="2018-11-23T13:39:00Z">
            <w:trPr>
              <w:gridBefore w:val="1"/>
              <w:trHeight w:val="300"/>
            </w:trPr>
          </w:trPrChange>
        </w:trPr>
        <w:tc>
          <w:tcPr>
            <w:tcW w:w="708" w:type="dxa"/>
            <w:noWrap/>
            <w:vAlign w:val="center"/>
            <w:hideMark/>
            <w:tcPrChange w:id="6914" w:author="phuong vu" w:date="2018-11-23T13:39:00Z">
              <w:tcPr>
                <w:tcW w:w="708" w:type="dxa"/>
                <w:gridSpan w:val="2"/>
                <w:noWrap/>
                <w:vAlign w:val="center"/>
                <w:hideMark/>
              </w:tcPr>
            </w:tcPrChange>
          </w:tcPr>
          <w:p w14:paraId="0D91146D" w14:textId="77777777" w:rsidR="006B6330" w:rsidRPr="00CF0C7E" w:rsidRDefault="006B6330" w:rsidP="00E6227B">
            <w:pPr>
              <w:spacing w:line="276" w:lineRule="auto"/>
              <w:jc w:val="center"/>
              <w:rPr>
                <w:ins w:id="6915" w:author="phuong vu" w:date="2018-11-23T13:32:00Z"/>
                <w:b/>
                <w:bCs/>
              </w:rPr>
              <w:pPrChange w:id="6916" w:author="phuong vu" w:date="2018-11-23T13:48:00Z">
                <w:pPr>
                  <w:jc w:val="center"/>
                </w:pPr>
              </w:pPrChange>
            </w:pPr>
            <w:ins w:id="6917" w:author="phuong vu" w:date="2018-11-23T13:32:00Z">
              <w:r w:rsidRPr="00CF0C7E">
                <w:rPr>
                  <w:b/>
                  <w:bCs/>
                  <w:lang w:val="da-DK"/>
                </w:rPr>
                <w:t>STT</w:t>
              </w:r>
            </w:ins>
          </w:p>
        </w:tc>
        <w:tc>
          <w:tcPr>
            <w:tcW w:w="1993" w:type="dxa"/>
            <w:noWrap/>
            <w:vAlign w:val="center"/>
            <w:hideMark/>
            <w:tcPrChange w:id="6918" w:author="phuong vu" w:date="2018-11-23T13:39:00Z">
              <w:tcPr>
                <w:tcW w:w="2513" w:type="dxa"/>
                <w:gridSpan w:val="3"/>
                <w:noWrap/>
                <w:vAlign w:val="center"/>
                <w:hideMark/>
              </w:tcPr>
            </w:tcPrChange>
          </w:tcPr>
          <w:p w14:paraId="11C95252" w14:textId="77777777" w:rsidR="006B6330" w:rsidRPr="00CF0C7E" w:rsidRDefault="006B6330" w:rsidP="00E6227B">
            <w:pPr>
              <w:spacing w:line="276" w:lineRule="auto"/>
              <w:jc w:val="center"/>
              <w:rPr>
                <w:ins w:id="6919" w:author="phuong vu" w:date="2018-11-23T13:32:00Z"/>
                <w:b/>
                <w:bCs/>
              </w:rPr>
              <w:pPrChange w:id="6920" w:author="phuong vu" w:date="2018-11-23T13:48:00Z">
                <w:pPr>
                  <w:jc w:val="center"/>
                </w:pPr>
              </w:pPrChange>
            </w:pPr>
            <w:ins w:id="6921" w:author="phuong vu" w:date="2018-11-23T13:32:00Z">
              <w:r w:rsidRPr="00CF0C7E">
                <w:rPr>
                  <w:b/>
                  <w:bCs/>
                  <w:lang w:val="da-DK"/>
                </w:rPr>
                <w:t>Tên trường</w:t>
              </w:r>
            </w:ins>
          </w:p>
        </w:tc>
        <w:tc>
          <w:tcPr>
            <w:tcW w:w="1300" w:type="dxa"/>
            <w:noWrap/>
            <w:vAlign w:val="center"/>
            <w:hideMark/>
            <w:tcPrChange w:id="6922" w:author="phuong vu" w:date="2018-11-23T13:39:00Z">
              <w:tcPr>
                <w:tcW w:w="1300" w:type="dxa"/>
                <w:gridSpan w:val="3"/>
                <w:noWrap/>
                <w:vAlign w:val="center"/>
                <w:hideMark/>
              </w:tcPr>
            </w:tcPrChange>
          </w:tcPr>
          <w:p w14:paraId="7367DA85" w14:textId="77777777" w:rsidR="006B6330" w:rsidRPr="00CF0C7E" w:rsidRDefault="006B6330" w:rsidP="00E6227B">
            <w:pPr>
              <w:spacing w:line="276" w:lineRule="auto"/>
              <w:jc w:val="center"/>
              <w:rPr>
                <w:ins w:id="6923" w:author="phuong vu" w:date="2018-11-23T13:32:00Z"/>
                <w:b/>
                <w:bCs/>
              </w:rPr>
              <w:pPrChange w:id="6924" w:author="phuong vu" w:date="2018-11-23T13:48:00Z">
                <w:pPr>
                  <w:jc w:val="center"/>
                </w:pPr>
              </w:pPrChange>
            </w:pPr>
            <w:ins w:id="6925" w:author="phuong vu" w:date="2018-11-23T13:32:00Z">
              <w:r w:rsidRPr="00CF0C7E">
                <w:rPr>
                  <w:b/>
                  <w:bCs/>
                  <w:lang w:val="da-DK"/>
                </w:rPr>
                <w:t>Kiểu</w:t>
              </w:r>
            </w:ins>
          </w:p>
        </w:tc>
        <w:tc>
          <w:tcPr>
            <w:tcW w:w="1054" w:type="dxa"/>
            <w:noWrap/>
            <w:vAlign w:val="center"/>
            <w:hideMark/>
            <w:tcPrChange w:id="6926" w:author="phuong vu" w:date="2018-11-23T13:39:00Z">
              <w:tcPr>
                <w:tcW w:w="1054" w:type="dxa"/>
                <w:gridSpan w:val="3"/>
                <w:noWrap/>
                <w:vAlign w:val="center"/>
                <w:hideMark/>
              </w:tcPr>
            </w:tcPrChange>
          </w:tcPr>
          <w:p w14:paraId="72370C23" w14:textId="77777777" w:rsidR="006B6330" w:rsidRPr="00CF0C7E" w:rsidRDefault="006B6330" w:rsidP="00E6227B">
            <w:pPr>
              <w:spacing w:line="276" w:lineRule="auto"/>
              <w:jc w:val="center"/>
              <w:rPr>
                <w:ins w:id="6927" w:author="phuong vu" w:date="2018-11-23T13:32:00Z"/>
                <w:b/>
                <w:bCs/>
              </w:rPr>
              <w:pPrChange w:id="6928" w:author="phuong vu" w:date="2018-11-23T13:48:00Z">
                <w:pPr>
                  <w:jc w:val="center"/>
                </w:pPr>
              </w:pPrChange>
            </w:pPr>
            <w:ins w:id="6929" w:author="phuong vu" w:date="2018-11-23T13:32:00Z">
              <w:r w:rsidRPr="00CF0C7E">
                <w:rPr>
                  <w:b/>
                  <w:bCs/>
                  <w:lang w:val="da-DK"/>
                </w:rPr>
                <w:t>Chấp nhận Null</w:t>
              </w:r>
            </w:ins>
          </w:p>
        </w:tc>
        <w:tc>
          <w:tcPr>
            <w:tcW w:w="838" w:type="dxa"/>
            <w:noWrap/>
            <w:vAlign w:val="center"/>
            <w:hideMark/>
            <w:tcPrChange w:id="6930" w:author="phuong vu" w:date="2018-11-23T13:39:00Z">
              <w:tcPr>
                <w:tcW w:w="810" w:type="dxa"/>
                <w:gridSpan w:val="3"/>
                <w:noWrap/>
                <w:vAlign w:val="center"/>
                <w:hideMark/>
              </w:tcPr>
            </w:tcPrChange>
          </w:tcPr>
          <w:p w14:paraId="44D9833D" w14:textId="77777777" w:rsidR="006B6330" w:rsidRPr="00CF0C7E" w:rsidRDefault="006B6330" w:rsidP="00E6227B">
            <w:pPr>
              <w:spacing w:line="276" w:lineRule="auto"/>
              <w:jc w:val="center"/>
              <w:rPr>
                <w:ins w:id="6931" w:author="phuong vu" w:date="2018-11-23T13:32:00Z"/>
                <w:b/>
                <w:bCs/>
              </w:rPr>
              <w:pPrChange w:id="6932" w:author="phuong vu" w:date="2018-11-23T13:48:00Z">
                <w:pPr>
                  <w:jc w:val="center"/>
                </w:pPr>
              </w:pPrChange>
            </w:pPr>
            <w:ins w:id="6933" w:author="phuong vu" w:date="2018-11-23T13:32:00Z">
              <w:r w:rsidRPr="00CF0C7E">
                <w:rPr>
                  <w:b/>
                  <w:bCs/>
                  <w:lang w:val="da-DK"/>
                </w:rPr>
                <w:t>Khóa chính</w:t>
              </w:r>
            </w:ins>
          </w:p>
        </w:tc>
        <w:tc>
          <w:tcPr>
            <w:tcW w:w="962" w:type="dxa"/>
            <w:noWrap/>
            <w:vAlign w:val="center"/>
            <w:hideMark/>
            <w:tcPrChange w:id="6934" w:author="phuong vu" w:date="2018-11-23T13:39:00Z">
              <w:tcPr>
                <w:tcW w:w="1215" w:type="dxa"/>
                <w:gridSpan w:val="3"/>
                <w:noWrap/>
                <w:vAlign w:val="center"/>
                <w:hideMark/>
              </w:tcPr>
            </w:tcPrChange>
          </w:tcPr>
          <w:p w14:paraId="678CA3FC" w14:textId="77777777" w:rsidR="006B6330" w:rsidRPr="00CF0C7E" w:rsidRDefault="006B6330" w:rsidP="00E6227B">
            <w:pPr>
              <w:spacing w:line="276" w:lineRule="auto"/>
              <w:jc w:val="center"/>
              <w:rPr>
                <w:ins w:id="6935" w:author="phuong vu" w:date="2018-11-23T13:32:00Z"/>
                <w:b/>
                <w:bCs/>
              </w:rPr>
              <w:pPrChange w:id="6936" w:author="phuong vu" w:date="2018-11-23T13:48:00Z">
                <w:pPr>
                  <w:jc w:val="center"/>
                </w:pPr>
              </w:pPrChange>
            </w:pPr>
            <w:ins w:id="6937" w:author="phuong vu" w:date="2018-11-23T13:32:00Z">
              <w:r w:rsidRPr="00CF0C7E">
                <w:rPr>
                  <w:b/>
                  <w:bCs/>
                  <w:lang w:val="da-DK"/>
                </w:rPr>
                <w:t>Khóa ngoại</w:t>
              </w:r>
            </w:ins>
          </w:p>
        </w:tc>
        <w:tc>
          <w:tcPr>
            <w:tcW w:w="1875" w:type="dxa"/>
            <w:noWrap/>
            <w:vAlign w:val="center"/>
            <w:hideMark/>
            <w:tcPrChange w:id="6938" w:author="phuong vu" w:date="2018-11-23T13:39:00Z">
              <w:tcPr>
                <w:tcW w:w="2648" w:type="dxa"/>
                <w:gridSpan w:val="3"/>
                <w:noWrap/>
                <w:vAlign w:val="center"/>
                <w:hideMark/>
              </w:tcPr>
            </w:tcPrChange>
          </w:tcPr>
          <w:p w14:paraId="197BD8CF" w14:textId="77777777" w:rsidR="006B6330" w:rsidRPr="00CF0C7E" w:rsidRDefault="006B6330" w:rsidP="00E6227B">
            <w:pPr>
              <w:spacing w:line="276" w:lineRule="auto"/>
              <w:jc w:val="center"/>
              <w:rPr>
                <w:ins w:id="6939" w:author="phuong vu" w:date="2018-11-23T13:32:00Z"/>
                <w:b/>
                <w:bCs/>
              </w:rPr>
              <w:pPrChange w:id="6940" w:author="phuong vu" w:date="2018-11-23T13:48:00Z">
                <w:pPr>
                  <w:jc w:val="center"/>
                </w:pPr>
              </w:pPrChange>
            </w:pPr>
            <w:ins w:id="6941" w:author="phuong vu" w:date="2018-11-23T13:32:00Z">
              <w:r w:rsidRPr="00CF0C7E">
                <w:rPr>
                  <w:b/>
                  <w:bCs/>
                  <w:lang w:val="da-DK"/>
                </w:rPr>
                <w:t>Mô tả</w:t>
              </w:r>
            </w:ins>
          </w:p>
        </w:tc>
      </w:tr>
      <w:tr w:rsidR="006B6330" w:rsidRPr="00CF0C7E" w14:paraId="5ED8F111" w14:textId="77777777" w:rsidTr="00904AF3">
        <w:trPr>
          <w:trHeight w:val="300"/>
          <w:ins w:id="6942" w:author="phuong vu" w:date="2018-11-23T13:32:00Z"/>
          <w:trPrChange w:id="6943" w:author="phuong vu" w:date="2018-11-23T13:39:00Z">
            <w:trPr>
              <w:gridBefore w:val="1"/>
              <w:trHeight w:val="300"/>
            </w:trPr>
          </w:trPrChange>
        </w:trPr>
        <w:tc>
          <w:tcPr>
            <w:tcW w:w="708" w:type="dxa"/>
            <w:noWrap/>
            <w:vAlign w:val="center"/>
            <w:hideMark/>
            <w:tcPrChange w:id="6944" w:author="phuong vu" w:date="2018-11-23T13:39:00Z">
              <w:tcPr>
                <w:tcW w:w="708" w:type="dxa"/>
                <w:gridSpan w:val="2"/>
                <w:noWrap/>
                <w:vAlign w:val="center"/>
                <w:hideMark/>
              </w:tcPr>
            </w:tcPrChange>
          </w:tcPr>
          <w:p w14:paraId="12F2CD28" w14:textId="77777777" w:rsidR="006B6330" w:rsidRPr="00FD2760" w:rsidRDefault="006B6330" w:rsidP="00E6227B">
            <w:pPr>
              <w:spacing w:line="276" w:lineRule="auto"/>
              <w:jc w:val="center"/>
              <w:rPr>
                <w:ins w:id="6945" w:author="phuong vu" w:date="2018-11-23T13:32:00Z"/>
              </w:rPr>
              <w:pPrChange w:id="6946" w:author="phuong vu" w:date="2018-11-23T13:48:00Z">
                <w:pPr/>
              </w:pPrChange>
            </w:pPr>
            <w:ins w:id="6947" w:author="phuong vu" w:date="2018-11-23T13:32:00Z">
              <w:r w:rsidRPr="00FD2760">
                <w:t>1</w:t>
              </w:r>
            </w:ins>
          </w:p>
        </w:tc>
        <w:tc>
          <w:tcPr>
            <w:tcW w:w="1993" w:type="dxa"/>
            <w:noWrap/>
            <w:hideMark/>
            <w:tcPrChange w:id="6948" w:author="phuong vu" w:date="2018-11-23T13:39:00Z">
              <w:tcPr>
                <w:tcW w:w="2513" w:type="dxa"/>
                <w:gridSpan w:val="3"/>
                <w:noWrap/>
                <w:hideMark/>
              </w:tcPr>
            </w:tcPrChange>
          </w:tcPr>
          <w:p w14:paraId="07B53580" w14:textId="5645D430" w:rsidR="006B6330" w:rsidRPr="00FD2760" w:rsidRDefault="006B6330" w:rsidP="00E6227B">
            <w:pPr>
              <w:spacing w:line="276" w:lineRule="auto"/>
              <w:rPr>
                <w:ins w:id="6949" w:author="phuong vu" w:date="2018-11-23T13:32:00Z"/>
              </w:rPr>
              <w:pPrChange w:id="6950" w:author="phuong vu" w:date="2018-11-23T13:48:00Z">
                <w:pPr/>
              </w:pPrChange>
            </w:pPr>
            <w:ins w:id="6951" w:author="phuong vu" w:date="2018-11-23T13:32:00Z">
              <w:r w:rsidRPr="00FD2760">
                <w:t>id</w:t>
              </w:r>
            </w:ins>
          </w:p>
        </w:tc>
        <w:tc>
          <w:tcPr>
            <w:tcW w:w="1300" w:type="dxa"/>
            <w:noWrap/>
            <w:hideMark/>
            <w:tcPrChange w:id="6952" w:author="phuong vu" w:date="2018-11-23T13:39:00Z">
              <w:tcPr>
                <w:tcW w:w="1300" w:type="dxa"/>
                <w:gridSpan w:val="3"/>
                <w:noWrap/>
                <w:hideMark/>
              </w:tcPr>
            </w:tcPrChange>
          </w:tcPr>
          <w:p w14:paraId="4DD22B4B" w14:textId="77777777" w:rsidR="006B6330" w:rsidRPr="00FD2760" w:rsidRDefault="006B6330" w:rsidP="00E6227B">
            <w:pPr>
              <w:spacing w:line="276" w:lineRule="auto"/>
              <w:rPr>
                <w:ins w:id="6953" w:author="phuong vu" w:date="2018-11-23T13:32:00Z"/>
              </w:rPr>
              <w:pPrChange w:id="6954" w:author="phuong vu" w:date="2018-11-23T13:48:00Z">
                <w:pPr/>
              </w:pPrChange>
            </w:pPr>
            <w:ins w:id="6955" w:author="phuong vu" w:date="2018-11-23T13:32:00Z">
              <w:r w:rsidRPr="00FD2760">
                <w:t>numeric</w:t>
              </w:r>
            </w:ins>
          </w:p>
        </w:tc>
        <w:tc>
          <w:tcPr>
            <w:tcW w:w="1054" w:type="dxa"/>
            <w:noWrap/>
            <w:hideMark/>
            <w:tcPrChange w:id="6956" w:author="phuong vu" w:date="2018-11-23T13:39:00Z">
              <w:tcPr>
                <w:tcW w:w="1054" w:type="dxa"/>
                <w:gridSpan w:val="3"/>
                <w:noWrap/>
                <w:hideMark/>
              </w:tcPr>
            </w:tcPrChange>
          </w:tcPr>
          <w:p w14:paraId="12D3B424" w14:textId="77777777" w:rsidR="006B6330" w:rsidRPr="00FD2760" w:rsidRDefault="006B6330" w:rsidP="00E6227B">
            <w:pPr>
              <w:spacing w:line="276" w:lineRule="auto"/>
              <w:jc w:val="center"/>
              <w:rPr>
                <w:ins w:id="6957" w:author="phuong vu" w:date="2018-11-23T13:32:00Z"/>
              </w:rPr>
              <w:pPrChange w:id="6958" w:author="phuong vu" w:date="2018-11-23T13:48:00Z">
                <w:pPr>
                  <w:jc w:val="center"/>
                </w:pPr>
              </w:pPrChange>
            </w:pPr>
          </w:p>
        </w:tc>
        <w:tc>
          <w:tcPr>
            <w:tcW w:w="838" w:type="dxa"/>
            <w:noWrap/>
            <w:hideMark/>
            <w:tcPrChange w:id="6959" w:author="phuong vu" w:date="2018-11-23T13:39:00Z">
              <w:tcPr>
                <w:tcW w:w="810" w:type="dxa"/>
                <w:gridSpan w:val="3"/>
                <w:noWrap/>
                <w:hideMark/>
              </w:tcPr>
            </w:tcPrChange>
          </w:tcPr>
          <w:p w14:paraId="5EB27F06" w14:textId="77777777" w:rsidR="006B6330" w:rsidRPr="00FD2760" w:rsidRDefault="006B6330" w:rsidP="00E6227B">
            <w:pPr>
              <w:spacing w:line="276" w:lineRule="auto"/>
              <w:jc w:val="center"/>
              <w:rPr>
                <w:ins w:id="6960" w:author="phuong vu" w:date="2018-11-23T13:32:00Z"/>
              </w:rPr>
              <w:pPrChange w:id="6961" w:author="phuong vu" w:date="2018-11-23T13:48:00Z">
                <w:pPr>
                  <w:jc w:val="center"/>
                </w:pPr>
              </w:pPrChange>
            </w:pPr>
            <w:ins w:id="6962" w:author="phuong vu" w:date="2018-11-23T13:32:00Z">
              <w:r w:rsidRPr="00FD2760">
                <w:t>X</w:t>
              </w:r>
            </w:ins>
          </w:p>
        </w:tc>
        <w:tc>
          <w:tcPr>
            <w:tcW w:w="962" w:type="dxa"/>
            <w:noWrap/>
            <w:hideMark/>
            <w:tcPrChange w:id="6963" w:author="phuong vu" w:date="2018-11-23T13:39:00Z">
              <w:tcPr>
                <w:tcW w:w="1215" w:type="dxa"/>
                <w:gridSpan w:val="3"/>
                <w:noWrap/>
                <w:hideMark/>
              </w:tcPr>
            </w:tcPrChange>
          </w:tcPr>
          <w:p w14:paraId="00C000FF" w14:textId="77777777" w:rsidR="006B6330" w:rsidRPr="00FD2760" w:rsidRDefault="006B6330" w:rsidP="00E6227B">
            <w:pPr>
              <w:spacing w:line="276" w:lineRule="auto"/>
              <w:jc w:val="center"/>
              <w:rPr>
                <w:ins w:id="6964" w:author="phuong vu" w:date="2018-11-23T13:32:00Z"/>
              </w:rPr>
              <w:pPrChange w:id="6965" w:author="phuong vu" w:date="2018-11-23T13:48:00Z">
                <w:pPr>
                  <w:jc w:val="center"/>
                </w:pPr>
              </w:pPrChange>
            </w:pPr>
          </w:p>
        </w:tc>
        <w:tc>
          <w:tcPr>
            <w:tcW w:w="1875" w:type="dxa"/>
            <w:noWrap/>
            <w:hideMark/>
            <w:tcPrChange w:id="6966" w:author="phuong vu" w:date="2018-11-23T13:39:00Z">
              <w:tcPr>
                <w:tcW w:w="2648" w:type="dxa"/>
                <w:gridSpan w:val="3"/>
                <w:noWrap/>
                <w:hideMark/>
              </w:tcPr>
            </w:tcPrChange>
          </w:tcPr>
          <w:p w14:paraId="60F2D4C2" w14:textId="001A178B" w:rsidR="006B6330" w:rsidRPr="00F81B12" w:rsidRDefault="006B6330" w:rsidP="00E6227B">
            <w:pPr>
              <w:spacing w:line="276" w:lineRule="auto"/>
              <w:rPr>
                <w:ins w:id="6967" w:author="phuong vu" w:date="2018-11-23T13:32:00Z"/>
                <w:lang w:val="en-US"/>
                <w:rPrChange w:id="6968" w:author="phuong vu" w:date="2018-11-23T13:42:00Z">
                  <w:rPr>
                    <w:ins w:id="6969" w:author="phuong vu" w:date="2018-11-23T13:32:00Z"/>
                  </w:rPr>
                </w:rPrChange>
              </w:rPr>
              <w:pPrChange w:id="6970" w:author="phuong vu" w:date="2018-11-23T13:48:00Z">
                <w:pPr/>
              </w:pPrChange>
            </w:pPr>
            <w:ins w:id="6971" w:author="phuong vu" w:date="2018-11-23T13:32:00Z">
              <w:r w:rsidRPr="00FD2760">
                <w:t xml:space="preserve">ID </w:t>
              </w:r>
            </w:ins>
            <w:ins w:id="6972" w:author="phuong vu" w:date="2018-11-23T13:42:00Z">
              <w:r w:rsidR="00F81B12">
                <w:t>đ</w:t>
              </w:r>
              <w:r w:rsidR="00F81B12">
                <w:rPr>
                  <w:lang w:val="en-US"/>
                </w:rPr>
                <w:t>ơn hàng</w:t>
              </w:r>
            </w:ins>
          </w:p>
        </w:tc>
      </w:tr>
      <w:tr w:rsidR="006B6330" w:rsidRPr="00CF0C7E" w14:paraId="4A669294" w14:textId="77777777" w:rsidTr="00904AF3">
        <w:trPr>
          <w:trHeight w:val="300"/>
          <w:ins w:id="6973" w:author="phuong vu" w:date="2018-11-23T13:32:00Z"/>
          <w:trPrChange w:id="6974" w:author="phuong vu" w:date="2018-11-23T13:39:00Z">
            <w:trPr>
              <w:gridBefore w:val="1"/>
              <w:trHeight w:val="300"/>
            </w:trPr>
          </w:trPrChange>
        </w:trPr>
        <w:tc>
          <w:tcPr>
            <w:tcW w:w="708" w:type="dxa"/>
            <w:noWrap/>
            <w:vAlign w:val="center"/>
            <w:hideMark/>
            <w:tcPrChange w:id="6975" w:author="phuong vu" w:date="2018-11-23T13:39:00Z">
              <w:tcPr>
                <w:tcW w:w="708" w:type="dxa"/>
                <w:gridSpan w:val="2"/>
                <w:noWrap/>
                <w:vAlign w:val="center"/>
                <w:hideMark/>
              </w:tcPr>
            </w:tcPrChange>
          </w:tcPr>
          <w:p w14:paraId="43A4EF45" w14:textId="77777777" w:rsidR="006B6330" w:rsidRPr="00FD2760" w:rsidRDefault="006B6330" w:rsidP="00E6227B">
            <w:pPr>
              <w:spacing w:line="276" w:lineRule="auto"/>
              <w:jc w:val="center"/>
              <w:rPr>
                <w:ins w:id="6976" w:author="phuong vu" w:date="2018-11-23T13:32:00Z"/>
              </w:rPr>
              <w:pPrChange w:id="6977" w:author="phuong vu" w:date="2018-11-23T13:48:00Z">
                <w:pPr/>
              </w:pPrChange>
            </w:pPr>
            <w:ins w:id="6978" w:author="phuong vu" w:date="2018-11-23T13:32:00Z">
              <w:r w:rsidRPr="00FD2760">
                <w:t>2</w:t>
              </w:r>
            </w:ins>
          </w:p>
        </w:tc>
        <w:tc>
          <w:tcPr>
            <w:tcW w:w="1993" w:type="dxa"/>
            <w:noWrap/>
            <w:hideMark/>
            <w:tcPrChange w:id="6979" w:author="phuong vu" w:date="2018-11-23T13:39:00Z">
              <w:tcPr>
                <w:tcW w:w="2513" w:type="dxa"/>
                <w:gridSpan w:val="3"/>
                <w:noWrap/>
                <w:hideMark/>
              </w:tcPr>
            </w:tcPrChange>
          </w:tcPr>
          <w:p w14:paraId="297BF898" w14:textId="06603917" w:rsidR="006B6330" w:rsidRPr="00FD2760" w:rsidRDefault="006B6330" w:rsidP="00E6227B">
            <w:pPr>
              <w:spacing w:line="276" w:lineRule="auto"/>
              <w:rPr>
                <w:ins w:id="6980" w:author="phuong vu" w:date="2018-11-23T13:32:00Z"/>
              </w:rPr>
              <w:pPrChange w:id="6981" w:author="phuong vu" w:date="2018-11-23T13:48:00Z">
                <w:pPr/>
              </w:pPrChange>
            </w:pPr>
            <w:ins w:id="6982" w:author="phuong vu" w:date="2018-11-23T13:33:00Z">
              <w:r>
                <w:rPr>
                  <w:lang w:val="en-US"/>
                </w:rPr>
                <w:t>customer</w:t>
              </w:r>
            </w:ins>
            <w:ins w:id="6983" w:author="phuong vu" w:date="2018-11-23T13:32:00Z">
              <w:r w:rsidRPr="00FD2760">
                <w:t>_id</w:t>
              </w:r>
            </w:ins>
          </w:p>
        </w:tc>
        <w:tc>
          <w:tcPr>
            <w:tcW w:w="1300" w:type="dxa"/>
            <w:noWrap/>
            <w:hideMark/>
            <w:tcPrChange w:id="6984" w:author="phuong vu" w:date="2018-11-23T13:39:00Z">
              <w:tcPr>
                <w:tcW w:w="1300" w:type="dxa"/>
                <w:gridSpan w:val="3"/>
                <w:noWrap/>
                <w:hideMark/>
              </w:tcPr>
            </w:tcPrChange>
          </w:tcPr>
          <w:p w14:paraId="13FCA07C" w14:textId="77777777" w:rsidR="006B6330" w:rsidRPr="00FD2760" w:rsidRDefault="006B6330" w:rsidP="00E6227B">
            <w:pPr>
              <w:spacing w:line="276" w:lineRule="auto"/>
              <w:rPr>
                <w:ins w:id="6985" w:author="phuong vu" w:date="2018-11-23T13:32:00Z"/>
              </w:rPr>
              <w:pPrChange w:id="6986" w:author="phuong vu" w:date="2018-11-23T13:48:00Z">
                <w:pPr/>
              </w:pPrChange>
            </w:pPr>
            <w:ins w:id="6987" w:author="phuong vu" w:date="2018-11-23T13:32:00Z">
              <w:r w:rsidRPr="00FD2760">
                <w:t>numeric</w:t>
              </w:r>
            </w:ins>
          </w:p>
        </w:tc>
        <w:tc>
          <w:tcPr>
            <w:tcW w:w="1054" w:type="dxa"/>
            <w:noWrap/>
            <w:hideMark/>
            <w:tcPrChange w:id="6988" w:author="phuong vu" w:date="2018-11-23T13:39:00Z">
              <w:tcPr>
                <w:tcW w:w="1054" w:type="dxa"/>
                <w:gridSpan w:val="3"/>
                <w:noWrap/>
                <w:hideMark/>
              </w:tcPr>
            </w:tcPrChange>
          </w:tcPr>
          <w:p w14:paraId="5DA5708A" w14:textId="3E26AA4B" w:rsidR="006B6330" w:rsidRPr="00FD2760" w:rsidRDefault="006B6330" w:rsidP="00E6227B">
            <w:pPr>
              <w:spacing w:line="276" w:lineRule="auto"/>
              <w:jc w:val="center"/>
              <w:rPr>
                <w:ins w:id="6989" w:author="phuong vu" w:date="2018-11-23T13:32:00Z"/>
              </w:rPr>
              <w:pPrChange w:id="6990" w:author="phuong vu" w:date="2018-11-23T13:48:00Z">
                <w:pPr>
                  <w:jc w:val="center"/>
                </w:pPr>
              </w:pPrChange>
            </w:pPr>
          </w:p>
        </w:tc>
        <w:tc>
          <w:tcPr>
            <w:tcW w:w="838" w:type="dxa"/>
            <w:noWrap/>
            <w:hideMark/>
            <w:tcPrChange w:id="6991" w:author="phuong vu" w:date="2018-11-23T13:39:00Z">
              <w:tcPr>
                <w:tcW w:w="810" w:type="dxa"/>
                <w:gridSpan w:val="3"/>
                <w:noWrap/>
                <w:hideMark/>
              </w:tcPr>
            </w:tcPrChange>
          </w:tcPr>
          <w:p w14:paraId="2EDB4084" w14:textId="77777777" w:rsidR="006B6330" w:rsidRPr="00FD2760" w:rsidRDefault="006B6330" w:rsidP="00E6227B">
            <w:pPr>
              <w:spacing w:line="276" w:lineRule="auto"/>
              <w:jc w:val="center"/>
              <w:rPr>
                <w:ins w:id="6992" w:author="phuong vu" w:date="2018-11-23T13:32:00Z"/>
              </w:rPr>
              <w:pPrChange w:id="6993" w:author="phuong vu" w:date="2018-11-23T13:48:00Z">
                <w:pPr>
                  <w:jc w:val="center"/>
                </w:pPr>
              </w:pPrChange>
            </w:pPr>
          </w:p>
        </w:tc>
        <w:tc>
          <w:tcPr>
            <w:tcW w:w="962" w:type="dxa"/>
            <w:noWrap/>
            <w:hideMark/>
            <w:tcPrChange w:id="6994" w:author="phuong vu" w:date="2018-11-23T13:39:00Z">
              <w:tcPr>
                <w:tcW w:w="1215" w:type="dxa"/>
                <w:gridSpan w:val="3"/>
                <w:noWrap/>
                <w:hideMark/>
              </w:tcPr>
            </w:tcPrChange>
          </w:tcPr>
          <w:p w14:paraId="2C46CE63" w14:textId="77777777" w:rsidR="006B6330" w:rsidRPr="00FD2760" w:rsidRDefault="006B6330" w:rsidP="00E6227B">
            <w:pPr>
              <w:spacing w:line="276" w:lineRule="auto"/>
              <w:jc w:val="center"/>
              <w:rPr>
                <w:ins w:id="6995" w:author="phuong vu" w:date="2018-11-23T13:32:00Z"/>
              </w:rPr>
              <w:pPrChange w:id="6996" w:author="phuong vu" w:date="2018-11-23T13:48:00Z">
                <w:pPr>
                  <w:jc w:val="center"/>
                </w:pPr>
              </w:pPrChange>
            </w:pPr>
            <w:ins w:id="6997" w:author="phuong vu" w:date="2018-11-23T13:32:00Z">
              <w:r w:rsidRPr="00FD2760">
                <w:t>X</w:t>
              </w:r>
            </w:ins>
          </w:p>
        </w:tc>
        <w:tc>
          <w:tcPr>
            <w:tcW w:w="1875" w:type="dxa"/>
            <w:noWrap/>
            <w:hideMark/>
            <w:tcPrChange w:id="6998" w:author="phuong vu" w:date="2018-11-23T13:39:00Z">
              <w:tcPr>
                <w:tcW w:w="2648" w:type="dxa"/>
                <w:gridSpan w:val="3"/>
                <w:noWrap/>
                <w:hideMark/>
              </w:tcPr>
            </w:tcPrChange>
          </w:tcPr>
          <w:p w14:paraId="33687BEA" w14:textId="072F7444" w:rsidR="006B6330" w:rsidRPr="00F81B12" w:rsidRDefault="00F81B12" w:rsidP="00E6227B">
            <w:pPr>
              <w:spacing w:line="276" w:lineRule="auto"/>
              <w:rPr>
                <w:ins w:id="6999" w:author="phuong vu" w:date="2018-11-23T13:32:00Z"/>
                <w:lang w:val="en-US"/>
                <w:rPrChange w:id="7000" w:author="phuong vu" w:date="2018-11-23T13:42:00Z">
                  <w:rPr>
                    <w:ins w:id="7001" w:author="phuong vu" w:date="2018-11-23T13:32:00Z"/>
                  </w:rPr>
                </w:rPrChange>
              </w:rPr>
              <w:pPrChange w:id="7002" w:author="phuong vu" w:date="2018-11-23T13:48:00Z">
                <w:pPr/>
              </w:pPrChange>
            </w:pPr>
            <w:ins w:id="7003" w:author="phuong vu" w:date="2018-11-23T13:42:00Z">
              <w:r>
                <w:rPr>
                  <w:lang w:val="en-US"/>
                </w:rPr>
                <w:t>ID kh</w:t>
              </w:r>
            </w:ins>
            <w:ins w:id="7004" w:author="phuong vu" w:date="2018-11-23T13:48:00Z">
              <w:r>
                <w:rPr>
                  <w:lang w:val="en-US"/>
                </w:rPr>
                <w:t>á</w:t>
              </w:r>
            </w:ins>
            <w:ins w:id="7005" w:author="phuong vu" w:date="2018-11-23T13:42:00Z">
              <w:r>
                <w:rPr>
                  <w:lang w:val="en-US"/>
                </w:rPr>
                <w:t>ch hàng</w:t>
              </w:r>
            </w:ins>
          </w:p>
        </w:tc>
      </w:tr>
      <w:tr w:rsidR="00F81B12" w:rsidRPr="00CF0C7E" w14:paraId="124125DA" w14:textId="77777777" w:rsidTr="00904AF3">
        <w:tblPrEx>
          <w:tblPrExChange w:id="7006" w:author="phuong vu" w:date="2018-11-23T13:39:00Z">
            <w:tblPrEx>
              <w:tblW w:w="8730" w:type="dxa"/>
              <w:tblInd w:w="-5" w:type="dxa"/>
            </w:tblPrEx>
          </w:tblPrExChange>
        </w:tblPrEx>
        <w:trPr>
          <w:trHeight w:val="300"/>
          <w:ins w:id="7007" w:author="phuong vu" w:date="2018-11-23T13:33:00Z"/>
          <w:trPrChange w:id="7008" w:author="phuong vu" w:date="2018-11-23T13:39:00Z">
            <w:trPr>
              <w:gridAfter w:val="0"/>
              <w:trHeight w:val="300"/>
            </w:trPr>
          </w:trPrChange>
        </w:trPr>
        <w:tc>
          <w:tcPr>
            <w:tcW w:w="708" w:type="dxa"/>
            <w:noWrap/>
            <w:vAlign w:val="center"/>
            <w:tcPrChange w:id="7009" w:author="phuong vu" w:date="2018-11-23T13:39:00Z">
              <w:tcPr>
                <w:tcW w:w="708" w:type="dxa"/>
                <w:gridSpan w:val="2"/>
                <w:noWrap/>
                <w:vAlign w:val="center"/>
              </w:tcPr>
            </w:tcPrChange>
          </w:tcPr>
          <w:p w14:paraId="1F5E6704" w14:textId="1993736C" w:rsidR="00F81B12" w:rsidRPr="006B6330" w:rsidRDefault="00F81B12" w:rsidP="00E6227B">
            <w:pPr>
              <w:spacing w:line="276" w:lineRule="auto"/>
              <w:jc w:val="center"/>
              <w:rPr>
                <w:ins w:id="7010" w:author="phuong vu" w:date="2018-11-23T13:33:00Z"/>
                <w:lang w:val="en-US"/>
                <w:rPrChange w:id="7011" w:author="phuong vu" w:date="2018-11-23T13:34:00Z">
                  <w:rPr>
                    <w:ins w:id="7012" w:author="phuong vu" w:date="2018-11-23T13:33:00Z"/>
                  </w:rPr>
                </w:rPrChange>
              </w:rPr>
              <w:pPrChange w:id="7013" w:author="phuong vu" w:date="2018-11-23T13:48:00Z">
                <w:pPr/>
              </w:pPrChange>
            </w:pPr>
            <w:ins w:id="7014" w:author="phuong vu" w:date="2018-11-23T13:34:00Z">
              <w:r>
                <w:rPr>
                  <w:lang w:val="en-US"/>
                </w:rPr>
                <w:t>3</w:t>
              </w:r>
            </w:ins>
          </w:p>
        </w:tc>
        <w:tc>
          <w:tcPr>
            <w:tcW w:w="1993" w:type="dxa"/>
            <w:noWrap/>
            <w:tcPrChange w:id="7015" w:author="phuong vu" w:date="2018-11-23T13:39:00Z">
              <w:tcPr>
                <w:tcW w:w="2513" w:type="dxa"/>
                <w:gridSpan w:val="3"/>
                <w:noWrap/>
              </w:tcPr>
            </w:tcPrChange>
          </w:tcPr>
          <w:p w14:paraId="03A2DA8D" w14:textId="152AEA08" w:rsidR="00F81B12" w:rsidRDefault="00F81B12" w:rsidP="00E6227B">
            <w:pPr>
              <w:spacing w:line="276" w:lineRule="auto"/>
              <w:rPr>
                <w:ins w:id="7016" w:author="phuong vu" w:date="2018-11-23T13:33:00Z"/>
                <w:lang w:val="en-US"/>
              </w:rPr>
              <w:pPrChange w:id="7017" w:author="phuong vu" w:date="2018-11-23T13:48:00Z">
                <w:pPr/>
              </w:pPrChange>
            </w:pPr>
            <w:ins w:id="7018" w:author="phuong vu" w:date="2018-11-23T13:34:00Z">
              <w:r>
                <w:rPr>
                  <w:lang w:val="en-US"/>
                </w:rPr>
                <w:t>b</w:t>
              </w:r>
            </w:ins>
            <w:ins w:id="7019" w:author="phuong vu" w:date="2018-11-23T13:33:00Z">
              <w:r>
                <w:rPr>
                  <w:lang w:val="en-US"/>
                </w:rPr>
                <w:t>ra</w:t>
              </w:r>
            </w:ins>
            <w:ins w:id="7020" w:author="phuong vu" w:date="2018-11-23T13:34:00Z">
              <w:r>
                <w:rPr>
                  <w:lang w:val="en-US"/>
                </w:rPr>
                <w:t>nch_id</w:t>
              </w:r>
            </w:ins>
          </w:p>
        </w:tc>
        <w:tc>
          <w:tcPr>
            <w:tcW w:w="1300" w:type="dxa"/>
            <w:noWrap/>
            <w:tcPrChange w:id="7021" w:author="phuong vu" w:date="2018-11-23T13:39:00Z">
              <w:tcPr>
                <w:tcW w:w="1300" w:type="dxa"/>
                <w:gridSpan w:val="3"/>
                <w:noWrap/>
              </w:tcPr>
            </w:tcPrChange>
          </w:tcPr>
          <w:p w14:paraId="19A6FB63" w14:textId="19ABA59A" w:rsidR="00F81B12" w:rsidRPr="00FD2760" w:rsidRDefault="00F81B12" w:rsidP="00E6227B">
            <w:pPr>
              <w:spacing w:line="276" w:lineRule="auto"/>
              <w:rPr>
                <w:ins w:id="7022" w:author="phuong vu" w:date="2018-11-23T13:33:00Z"/>
              </w:rPr>
              <w:pPrChange w:id="7023" w:author="phuong vu" w:date="2018-11-23T13:48:00Z">
                <w:pPr/>
              </w:pPrChange>
            </w:pPr>
            <w:ins w:id="7024" w:author="phuong vu" w:date="2018-11-23T13:41:00Z">
              <w:r w:rsidRPr="00FD2760">
                <w:t>numeric</w:t>
              </w:r>
            </w:ins>
          </w:p>
        </w:tc>
        <w:tc>
          <w:tcPr>
            <w:tcW w:w="1054" w:type="dxa"/>
            <w:noWrap/>
            <w:tcPrChange w:id="7025" w:author="phuong vu" w:date="2018-11-23T13:39:00Z">
              <w:tcPr>
                <w:tcW w:w="1054" w:type="dxa"/>
                <w:gridSpan w:val="3"/>
                <w:noWrap/>
              </w:tcPr>
            </w:tcPrChange>
          </w:tcPr>
          <w:p w14:paraId="3606C63A" w14:textId="77777777" w:rsidR="00F81B12" w:rsidRPr="00FD2760" w:rsidRDefault="00F81B12" w:rsidP="00E6227B">
            <w:pPr>
              <w:spacing w:line="276" w:lineRule="auto"/>
              <w:jc w:val="center"/>
              <w:rPr>
                <w:ins w:id="7026" w:author="phuong vu" w:date="2018-11-23T13:33:00Z"/>
              </w:rPr>
              <w:pPrChange w:id="7027" w:author="phuong vu" w:date="2018-11-23T13:48:00Z">
                <w:pPr>
                  <w:jc w:val="center"/>
                </w:pPr>
              </w:pPrChange>
            </w:pPr>
          </w:p>
        </w:tc>
        <w:tc>
          <w:tcPr>
            <w:tcW w:w="838" w:type="dxa"/>
            <w:noWrap/>
            <w:tcPrChange w:id="7028" w:author="phuong vu" w:date="2018-11-23T13:39:00Z">
              <w:tcPr>
                <w:tcW w:w="838" w:type="dxa"/>
                <w:gridSpan w:val="3"/>
                <w:noWrap/>
              </w:tcPr>
            </w:tcPrChange>
          </w:tcPr>
          <w:p w14:paraId="3CEF80ED" w14:textId="77777777" w:rsidR="00F81B12" w:rsidRPr="00FD2760" w:rsidRDefault="00F81B12" w:rsidP="00E6227B">
            <w:pPr>
              <w:spacing w:line="276" w:lineRule="auto"/>
              <w:jc w:val="center"/>
              <w:rPr>
                <w:ins w:id="7029" w:author="phuong vu" w:date="2018-11-23T13:33:00Z"/>
              </w:rPr>
              <w:pPrChange w:id="7030" w:author="phuong vu" w:date="2018-11-23T13:48:00Z">
                <w:pPr>
                  <w:jc w:val="center"/>
                </w:pPr>
              </w:pPrChange>
            </w:pPr>
          </w:p>
        </w:tc>
        <w:tc>
          <w:tcPr>
            <w:tcW w:w="962" w:type="dxa"/>
            <w:noWrap/>
            <w:tcPrChange w:id="7031" w:author="phuong vu" w:date="2018-11-23T13:39:00Z">
              <w:tcPr>
                <w:tcW w:w="962" w:type="dxa"/>
                <w:gridSpan w:val="3"/>
                <w:noWrap/>
              </w:tcPr>
            </w:tcPrChange>
          </w:tcPr>
          <w:p w14:paraId="4B31E67A" w14:textId="77777777" w:rsidR="00F81B12" w:rsidRPr="00FD2760" w:rsidRDefault="00F81B12" w:rsidP="00E6227B">
            <w:pPr>
              <w:spacing w:line="276" w:lineRule="auto"/>
              <w:jc w:val="center"/>
              <w:rPr>
                <w:ins w:id="7032" w:author="phuong vu" w:date="2018-11-23T13:33:00Z"/>
              </w:rPr>
              <w:pPrChange w:id="7033" w:author="phuong vu" w:date="2018-11-23T13:48:00Z">
                <w:pPr>
                  <w:jc w:val="center"/>
                </w:pPr>
              </w:pPrChange>
            </w:pPr>
          </w:p>
        </w:tc>
        <w:tc>
          <w:tcPr>
            <w:tcW w:w="1875" w:type="dxa"/>
            <w:noWrap/>
            <w:tcPrChange w:id="7034" w:author="phuong vu" w:date="2018-11-23T13:39:00Z">
              <w:tcPr>
                <w:tcW w:w="1355" w:type="dxa"/>
                <w:gridSpan w:val="3"/>
                <w:noWrap/>
              </w:tcPr>
            </w:tcPrChange>
          </w:tcPr>
          <w:p w14:paraId="5463C31E" w14:textId="4CE438FF" w:rsidR="00F81B12" w:rsidRPr="00F81B12" w:rsidRDefault="00F81B12" w:rsidP="00E6227B">
            <w:pPr>
              <w:spacing w:line="276" w:lineRule="auto"/>
              <w:rPr>
                <w:ins w:id="7035" w:author="phuong vu" w:date="2018-11-23T13:33:00Z"/>
                <w:lang w:val="en-US"/>
                <w:rPrChange w:id="7036" w:author="phuong vu" w:date="2018-11-23T13:44:00Z">
                  <w:rPr>
                    <w:ins w:id="7037" w:author="phuong vu" w:date="2018-11-23T13:33:00Z"/>
                  </w:rPr>
                </w:rPrChange>
              </w:rPr>
              <w:pPrChange w:id="7038" w:author="phuong vu" w:date="2018-11-23T13:48:00Z">
                <w:pPr/>
              </w:pPrChange>
            </w:pPr>
            <w:ins w:id="7039" w:author="phuong vu" w:date="2018-11-23T13:44:00Z">
              <w:r>
                <w:rPr>
                  <w:lang w:val="en-US"/>
                </w:rPr>
                <w:t>ID chi nhánh</w:t>
              </w:r>
            </w:ins>
          </w:p>
        </w:tc>
      </w:tr>
      <w:tr w:rsidR="00F81B12" w:rsidRPr="00CF0C7E" w14:paraId="2694A6A6" w14:textId="77777777" w:rsidTr="00904AF3">
        <w:tblPrEx>
          <w:tblPrExChange w:id="7040" w:author="phuong vu" w:date="2018-11-23T13:39:00Z">
            <w:tblPrEx>
              <w:tblW w:w="8730" w:type="dxa"/>
              <w:tblInd w:w="-5" w:type="dxa"/>
            </w:tblPrEx>
          </w:tblPrExChange>
        </w:tblPrEx>
        <w:trPr>
          <w:trHeight w:val="300"/>
          <w:ins w:id="7041" w:author="phuong vu" w:date="2018-11-23T13:34:00Z"/>
          <w:trPrChange w:id="7042" w:author="phuong vu" w:date="2018-11-23T13:39:00Z">
            <w:trPr>
              <w:gridAfter w:val="0"/>
              <w:trHeight w:val="300"/>
            </w:trPr>
          </w:trPrChange>
        </w:trPr>
        <w:tc>
          <w:tcPr>
            <w:tcW w:w="708" w:type="dxa"/>
            <w:noWrap/>
            <w:vAlign w:val="center"/>
            <w:tcPrChange w:id="7043" w:author="phuong vu" w:date="2018-11-23T13:39:00Z">
              <w:tcPr>
                <w:tcW w:w="708" w:type="dxa"/>
                <w:gridSpan w:val="2"/>
                <w:noWrap/>
                <w:vAlign w:val="center"/>
              </w:tcPr>
            </w:tcPrChange>
          </w:tcPr>
          <w:p w14:paraId="557A229E" w14:textId="2FCA06B9" w:rsidR="00F81B12" w:rsidRDefault="00F81B12" w:rsidP="00E6227B">
            <w:pPr>
              <w:spacing w:line="276" w:lineRule="auto"/>
              <w:jc w:val="center"/>
              <w:rPr>
                <w:ins w:id="7044" w:author="phuong vu" w:date="2018-11-23T13:34:00Z"/>
                <w:lang w:val="en-US"/>
              </w:rPr>
              <w:pPrChange w:id="7045" w:author="phuong vu" w:date="2018-11-23T13:48:00Z">
                <w:pPr/>
              </w:pPrChange>
            </w:pPr>
            <w:ins w:id="7046" w:author="phuong vu" w:date="2018-11-23T13:34:00Z">
              <w:r>
                <w:rPr>
                  <w:lang w:val="en-US"/>
                </w:rPr>
                <w:lastRenderedPageBreak/>
                <w:t>4</w:t>
              </w:r>
            </w:ins>
          </w:p>
        </w:tc>
        <w:tc>
          <w:tcPr>
            <w:tcW w:w="1993" w:type="dxa"/>
            <w:noWrap/>
            <w:tcPrChange w:id="7047" w:author="phuong vu" w:date="2018-11-23T13:39:00Z">
              <w:tcPr>
                <w:tcW w:w="2513" w:type="dxa"/>
                <w:gridSpan w:val="3"/>
                <w:noWrap/>
              </w:tcPr>
            </w:tcPrChange>
          </w:tcPr>
          <w:p w14:paraId="498EE8BB" w14:textId="4CAB668D" w:rsidR="00F81B12" w:rsidRDefault="00F81B12" w:rsidP="00E6227B">
            <w:pPr>
              <w:spacing w:line="276" w:lineRule="auto"/>
              <w:rPr>
                <w:ins w:id="7048" w:author="phuong vu" w:date="2018-11-23T13:34:00Z"/>
                <w:lang w:val="en-US"/>
              </w:rPr>
              <w:pPrChange w:id="7049" w:author="phuong vu" w:date="2018-11-23T13:48:00Z">
                <w:pPr/>
              </w:pPrChange>
            </w:pPr>
            <w:ins w:id="7050" w:author="phuong vu" w:date="2018-11-23T13:34:00Z">
              <w:r>
                <w:rPr>
                  <w:lang w:val="en-US"/>
                </w:rPr>
                <w:t>pick_up_date</w:t>
              </w:r>
            </w:ins>
          </w:p>
        </w:tc>
        <w:tc>
          <w:tcPr>
            <w:tcW w:w="1300" w:type="dxa"/>
            <w:noWrap/>
            <w:tcPrChange w:id="7051" w:author="phuong vu" w:date="2018-11-23T13:39:00Z">
              <w:tcPr>
                <w:tcW w:w="1300" w:type="dxa"/>
                <w:gridSpan w:val="3"/>
                <w:noWrap/>
              </w:tcPr>
            </w:tcPrChange>
          </w:tcPr>
          <w:p w14:paraId="0A8325E7" w14:textId="77777777" w:rsidR="00F81B12" w:rsidRPr="00FD2760" w:rsidRDefault="00F81B12" w:rsidP="00E6227B">
            <w:pPr>
              <w:spacing w:line="276" w:lineRule="auto"/>
              <w:rPr>
                <w:ins w:id="7052" w:author="phuong vu" w:date="2018-11-23T13:34:00Z"/>
              </w:rPr>
              <w:pPrChange w:id="7053" w:author="phuong vu" w:date="2018-11-23T13:48:00Z">
                <w:pPr/>
              </w:pPrChange>
            </w:pPr>
          </w:p>
        </w:tc>
        <w:tc>
          <w:tcPr>
            <w:tcW w:w="1054" w:type="dxa"/>
            <w:noWrap/>
            <w:tcPrChange w:id="7054" w:author="phuong vu" w:date="2018-11-23T13:39:00Z">
              <w:tcPr>
                <w:tcW w:w="1054" w:type="dxa"/>
                <w:gridSpan w:val="3"/>
                <w:noWrap/>
              </w:tcPr>
            </w:tcPrChange>
          </w:tcPr>
          <w:p w14:paraId="6451CBD5" w14:textId="77777777" w:rsidR="00F81B12" w:rsidRPr="00FD2760" w:rsidRDefault="00F81B12" w:rsidP="00E6227B">
            <w:pPr>
              <w:spacing w:line="276" w:lineRule="auto"/>
              <w:jc w:val="center"/>
              <w:rPr>
                <w:ins w:id="7055" w:author="phuong vu" w:date="2018-11-23T13:34:00Z"/>
              </w:rPr>
              <w:pPrChange w:id="7056" w:author="phuong vu" w:date="2018-11-23T13:48:00Z">
                <w:pPr>
                  <w:jc w:val="center"/>
                </w:pPr>
              </w:pPrChange>
            </w:pPr>
          </w:p>
        </w:tc>
        <w:tc>
          <w:tcPr>
            <w:tcW w:w="838" w:type="dxa"/>
            <w:noWrap/>
            <w:tcPrChange w:id="7057" w:author="phuong vu" w:date="2018-11-23T13:39:00Z">
              <w:tcPr>
                <w:tcW w:w="838" w:type="dxa"/>
                <w:gridSpan w:val="3"/>
                <w:noWrap/>
              </w:tcPr>
            </w:tcPrChange>
          </w:tcPr>
          <w:p w14:paraId="31059E12" w14:textId="77777777" w:rsidR="00F81B12" w:rsidRPr="00FD2760" w:rsidRDefault="00F81B12" w:rsidP="00E6227B">
            <w:pPr>
              <w:spacing w:line="276" w:lineRule="auto"/>
              <w:jc w:val="center"/>
              <w:rPr>
                <w:ins w:id="7058" w:author="phuong vu" w:date="2018-11-23T13:34:00Z"/>
              </w:rPr>
              <w:pPrChange w:id="7059" w:author="phuong vu" w:date="2018-11-23T13:48:00Z">
                <w:pPr>
                  <w:jc w:val="center"/>
                </w:pPr>
              </w:pPrChange>
            </w:pPr>
          </w:p>
        </w:tc>
        <w:tc>
          <w:tcPr>
            <w:tcW w:w="962" w:type="dxa"/>
            <w:noWrap/>
            <w:tcPrChange w:id="7060" w:author="phuong vu" w:date="2018-11-23T13:39:00Z">
              <w:tcPr>
                <w:tcW w:w="962" w:type="dxa"/>
                <w:gridSpan w:val="3"/>
                <w:noWrap/>
              </w:tcPr>
            </w:tcPrChange>
          </w:tcPr>
          <w:p w14:paraId="3F8DDD66" w14:textId="77777777" w:rsidR="00F81B12" w:rsidRPr="00FD2760" w:rsidRDefault="00F81B12" w:rsidP="00E6227B">
            <w:pPr>
              <w:spacing w:line="276" w:lineRule="auto"/>
              <w:jc w:val="center"/>
              <w:rPr>
                <w:ins w:id="7061" w:author="phuong vu" w:date="2018-11-23T13:34:00Z"/>
              </w:rPr>
              <w:pPrChange w:id="7062" w:author="phuong vu" w:date="2018-11-23T13:48:00Z">
                <w:pPr>
                  <w:jc w:val="center"/>
                </w:pPr>
              </w:pPrChange>
            </w:pPr>
          </w:p>
        </w:tc>
        <w:tc>
          <w:tcPr>
            <w:tcW w:w="1875" w:type="dxa"/>
            <w:noWrap/>
            <w:tcPrChange w:id="7063" w:author="phuong vu" w:date="2018-11-23T13:39:00Z">
              <w:tcPr>
                <w:tcW w:w="1355" w:type="dxa"/>
                <w:gridSpan w:val="3"/>
                <w:noWrap/>
              </w:tcPr>
            </w:tcPrChange>
          </w:tcPr>
          <w:p w14:paraId="4073691F" w14:textId="674743FB" w:rsidR="00F81B12" w:rsidRPr="00F81B12" w:rsidRDefault="00F81B12" w:rsidP="00E6227B">
            <w:pPr>
              <w:spacing w:line="276" w:lineRule="auto"/>
              <w:rPr>
                <w:ins w:id="7064" w:author="phuong vu" w:date="2018-11-23T13:34:00Z"/>
                <w:lang w:val="en-US"/>
                <w:rPrChange w:id="7065" w:author="phuong vu" w:date="2018-11-23T13:44:00Z">
                  <w:rPr>
                    <w:ins w:id="7066" w:author="phuong vu" w:date="2018-11-23T13:34:00Z"/>
                  </w:rPr>
                </w:rPrChange>
              </w:rPr>
              <w:pPrChange w:id="7067" w:author="phuong vu" w:date="2018-11-23T13:48:00Z">
                <w:pPr/>
              </w:pPrChange>
            </w:pPr>
            <w:ins w:id="7068" w:author="phuong vu" w:date="2018-11-23T13:44:00Z">
              <w:r>
                <w:rPr>
                  <w:lang w:val="en-US"/>
                </w:rPr>
                <w:t>Ngày nhận quần áo</w:t>
              </w:r>
            </w:ins>
          </w:p>
        </w:tc>
      </w:tr>
      <w:tr w:rsidR="00F81B12" w:rsidRPr="00CF0C7E" w14:paraId="36709F13" w14:textId="77777777" w:rsidTr="00904AF3">
        <w:tblPrEx>
          <w:tblPrExChange w:id="7069" w:author="phuong vu" w:date="2018-11-23T13:39:00Z">
            <w:tblPrEx>
              <w:tblW w:w="8730" w:type="dxa"/>
              <w:tblInd w:w="-5" w:type="dxa"/>
            </w:tblPrEx>
          </w:tblPrExChange>
        </w:tblPrEx>
        <w:trPr>
          <w:trHeight w:val="300"/>
          <w:ins w:id="7070" w:author="phuong vu" w:date="2018-11-23T13:34:00Z"/>
          <w:trPrChange w:id="7071" w:author="phuong vu" w:date="2018-11-23T13:39:00Z">
            <w:trPr>
              <w:gridAfter w:val="0"/>
              <w:trHeight w:val="300"/>
            </w:trPr>
          </w:trPrChange>
        </w:trPr>
        <w:tc>
          <w:tcPr>
            <w:tcW w:w="708" w:type="dxa"/>
            <w:noWrap/>
            <w:vAlign w:val="center"/>
            <w:tcPrChange w:id="7072" w:author="phuong vu" w:date="2018-11-23T13:39:00Z">
              <w:tcPr>
                <w:tcW w:w="708" w:type="dxa"/>
                <w:gridSpan w:val="2"/>
                <w:noWrap/>
                <w:vAlign w:val="center"/>
              </w:tcPr>
            </w:tcPrChange>
          </w:tcPr>
          <w:p w14:paraId="5D84AD65" w14:textId="12A6C6D7" w:rsidR="00F81B12" w:rsidRPr="006B6330" w:rsidRDefault="00F81B12" w:rsidP="00E6227B">
            <w:pPr>
              <w:spacing w:line="276" w:lineRule="auto"/>
              <w:jc w:val="center"/>
              <w:rPr>
                <w:ins w:id="7073" w:author="phuong vu" w:date="2018-11-23T13:34:00Z"/>
                <w:lang w:val="en-US"/>
                <w:rPrChange w:id="7074" w:author="phuong vu" w:date="2018-11-23T13:34:00Z">
                  <w:rPr>
                    <w:ins w:id="7075" w:author="phuong vu" w:date="2018-11-23T13:34:00Z"/>
                  </w:rPr>
                </w:rPrChange>
              </w:rPr>
              <w:pPrChange w:id="7076" w:author="phuong vu" w:date="2018-11-23T13:48:00Z">
                <w:pPr/>
              </w:pPrChange>
            </w:pPr>
            <w:ins w:id="7077" w:author="phuong vu" w:date="2018-11-23T13:35:00Z">
              <w:r>
                <w:rPr>
                  <w:lang w:val="en-US"/>
                </w:rPr>
                <w:t>5</w:t>
              </w:r>
            </w:ins>
          </w:p>
        </w:tc>
        <w:tc>
          <w:tcPr>
            <w:tcW w:w="1993" w:type="dxa"/>
            <w:noWrap/>
            <w:tcPrChange w:id="7078" w:author="phuong vu" w:date="2018-11-23T13:39:00Z">
              <w:tcPr>
                <w:tcW w:w="2513" w:type="dxa"/>
                <w:gridSpan w:val="3"/>
                <w:noWrap/>
              </w:tcPr>
            </w:tcPrChange>
          </w:tcPr>
          <w:p w14:paraId="45FCF2E7" w14:textId="6F2EB3A6" w:rsidR="00F81B12" w:rsidRDefault="00F81B12" w:rsidP="00E6227B">
            <w:pPr>
              <w:spacing w:line="276" w:lineRule="auto"/>
              <w:rPr>
                <w:ins w:id="7079" w:author="phuong vu" w:date="2018-11-23T13:34:00Z"/>
                <w:lang w:val="en-US"/>
              </w:rPr>
              <w:pPrChange w:id="7080" w:author="phuong vu" w:date="2018-11-23T13:48:00Z">
                <w:pPr/>
              </w:pPrChange>
            </w:pPr>
            <w:ins w:id="7081" w:author="phuong vu" w:date="2018-11-23T13:35:00Z">
              <w:r>
                <w:rPr>
                  <w:lang w:val="en-US"/>
                </w:rPr>
                <w:t>pick_up_time_id</w:t>
              </w:r>
            </w:ins>
          </w:p>
        </w:tc>
        <w:tc>
          <w:tcPr>
            <w:tcW w:w="1300" w:type="dxa"/>
            <w:noWrap/>
            <w:tcPrChange w:id="7082" w:author="phuong vu" w:date="2018-11-23T13:39:00Z">
              <w:tcPr>
                <w:tcW w:w="1300" w:type="dxa"/>
                <w:gridSpan w:val="3"/>
                <w:noWrap/>
              </w:tcPr>
            </w:tcPrChange>
          </w:tcPr>
          <w:p w14:paraId="13FF6163" w14:textId="4C5BB1D3" w:rsidR="00F81B12" w:rsidRPr="00FD2760" w:rsidRDefault="00F81B12" w:rsidP="00E6227B">
            <w:pPr>
              <w:spacing w:line="276" w:lineRule="auto"/>
              <w:rPr>
                <w:ins w:id="7083" w:author="phuong vu" w:date="2018-11-23T13:34:00Z"/>
              </w:rPr>
              <w:pPrChange w:id="7084" w:author="phuong vu" w:date="2018-11-23T13:48:00Z">
                <w:pPr/>
              </w:pPrChange>
            </w:pPr>
            <w:ins w:id="7085" w:author="phuong vu" w:date="2018-11-23T13:41:00Z">
              <w:r w:rsidRPr="00FD2760">
                <w:t>numeric</w:t>
              </w:r>
            </w:ins>
          </w:p>
        </w:tc>
        <w:tc>
          <w:tcPr>
            <w:tcW w:w="1054" w:type="dxa"/>
            <w:noWrap/>
            <w:tcPrChange w:id="7086" w:author="phuong vu" w:date="2018-11-23T13:39:00Z">
              <w:tcPr>
                <w:tcW w:w="1054" w:type="dxa"/>
                <w:gridSpan w:val="3"/>
                <w:noWrap/>
              </w:tcPr>
            </w:tcPrChange>
          </w:tcPr>
          <w:p w14:paraId="4747C1CB" w14:textId="77777777" w:rsidR="00F81B12" w:rsidRPr="00FD2760" w:rsidRDefault="00F81B12" w:rsidP="00E6227B">
            <w:pPr>
              <w:spacing w:line="276" w:lineRule="auto"/>
              <w:jc w:val="center"/>
              <w:rPr>
                <w:ins w:id="7087" w:author="phuong vu" w:date="2018-11-23T13:34:00Z"/>
              </w:rPr>
              <w:pPrChange w:id="7088" w:author="phuong vu" w:date="2018-11-23T13:48:00Z">
                <w:pPr>
                  <w:jc w:val="center"/>
                </w:pPr>
              </w:pPrChange>
            </w:pPr>
          </w:p>
        </w:tc>
        <w:tc>
          <w:tcPr>
            <w:tcW w:w="838" w:type="dxa"/>
            <w:noWrap/>
            <w:tcPrChange w:id="7089" w:author="phuong vu" w:date="2018-11-23T13:39:00Z">
              <w:tcPr>
                <w:tcW w:w="838" w:type="dxa"/>
                <w:gridSpan w:val="3"/>
                <w:noWrap/>
              </w:tcPr>
            </w:tcPrChange>
          </w:tcPr>
          <w:p w14:paraId="26E276BE" w14:textId="77777777" w:rsidR="00F81B12" w:rsidRPr="00FD2760" w:rsidRDefault="00F81B12" w:rsidP="00E6227B">
            <w:pPr>
              <w:spacing w:line="276" w:lineRule="auto"/>
              <w:jc w:val="center"/>
              <w:rPr>
                <w:ins w:id="7090" w:author="phuong vu" w:date="2018-11-23T13:34:00Z"/>
              </w:rPr>
              <w:pPrChange w:id="7091" w:author="phuong vu" w:date="2018-11-23T13:48:00Z">
                <w:pPr>
                  <w:jc w:val="center"/>
                </w:pPr>
              </w:pPrChange>
            </w:pPr>
          </w:p>
        </w:tc>
        <w:tc>
          <w:tcPr>
            <w:tcW w:w="962" w:type="dxa"/>
            <w:noWrap/>
            <w:tcPrChange w:id="7092" w:author="phuong vu" w:date="2018-11-23T13:39:00Z">
              <w:tcPr>
                <w:tcW w:w="962" w:type="dxa"/>
                <w:gridSpan w:val="3"/>
                <w:noWrap/>
              </w:tcPr>
            </w:tcPrChange>
          </w:tcPr>
          <w:p w14:paraId="58F22360" w14:textId="77777777" w:rsidR="00F81B12" w:rsidRPr="00FD2760" w:rsidRDefault="00F81B12" w:rsidP="00E6227B">
            <w:pPr>
              <w:spacing w:line="276" w:lineRule="auto"/>
              <w:jc w:val="center"/>
              <w:rPr>
                <w:ins w:id="7093" w:author="phuong vu" w:date="2018-11-23T13:34:00Z"/>
              </w:rPr>
              <w:pPrChange w:id="7094" w:author="phuong vu" w:date="2018-11-23T13:48:00Z">
                <w:pPr>
                  <w:jc w:val="center"/>
                </w:pPr>
              </w:pPrChange>
            </w:pPr>
          </w:p>
        </w:tc>
        <w:tc>
          <w:tcPr>
            <w:tcW w:w="1875" w:type="dxa"/>
            <w:noWrap/>
            <w:tcPrChange w:id="7095" w:author="phuong vu" w:date="2018-11-23T13:39:00Z">
              <w:tcPr>
                <w:tcW w:w="1355" w:type="dxa"/>
                <w:gridSpan w:val="3"/>
                <w:noWrap/>
              </w:tcPr>
            </w:tcPrChange>
          </w:tcPr>
          <w:p w14:paraId="5C43F73C" w14:textId="165FD5CA" w:rsidR="00F81B12" w:rsidRPr="00F81B12" w:rsidRDefault="00F81B12" w:rsidP="00E6227B">
            <w:pPr>
              <w:spacing w:line="276" w:lineRule="auto"/>
              <w:rPr>
                <w:ins w:id="7096" w:author="phuong vu" w:date="2018-11-23T13:34:00Z"/>
                <w:lang w:val="en-US"/>
                <w:rPrChange w:id="7097" w:author="phuong vu" w:date="2018-11-23T13:44:00Z">
                  <w:rPr>
                    <w:ins w:id="7098" w:author="phuong vu" w:date="2018-11-23T13:34:00Z"/>
                  </w:rPr>
                </w:rPrChange>
              </w:rPr>
              <w:pPrChange w:id="7099" w:author="phuong vu" w:date="2018-11-23T13:48:00Z">
                <w:pPr/>
              </w:pPrChange>
            </w:pPr>
            <w:ins w:id="7100" w:author="phuong vu" w:date="2018-11-23T13:44:00Z">
              <w:r>
                <w:rPr>
                  <w:lang w:val="en-US"/>
                </w:rPr>
                <w:t>ID khung giờ nhận</w:t>
              </w:r>
            </w:ins>
          </w:p>
        </w:tc>
      </w:tr>
      <w:tr w:rsidR="00F81B12" w:rsidRPr="00CF0C7E" w14:paraId="7475E0D2" w14:textId="77777777" w:rsidTr="00904AF3">
        <w:tblPrEx>
          <w:tblPrExChange w:id="7101" w:author="phuong vu" w:date="2018-11-23T13:39:00Z">
            <w:tblPrEx>
              <w:tblW w:w="8730" w:type="dxa"/>
              <w:tblInd w:w="-5" w:type="dxa"/>
            </w:tblPrEx>
          </w:tblPrExChange>
        </w:tblPrEx>
        <w:trPr>
          <w:trHeight w:val="300"/>
          <w:ins w:id="7102" w:author="phuong vu" w:date="2018-11-23T13:35:00Z"/>
          <w:trPrChange w:id="7103" w:author="phuong vu" w:date="2018-11-23T13:39:00Z">
            <w:trPr>
              <w:gridAfter w:val="0"/>
              <w:trHeight w:val="300"/>
            </w:trPr>
          </w:trPrChange>
        </w:trPr>
        <w:tc>
          <w:tcPr>
            <w:tcW w:w="708" w:type="dxa"/>
            <w:noWrap/>
            <w:vAlign w:val="center"/>
            <w:tcPrChange w:id="7104" w:author="phuong vu" w:date="2018-11-23T13:39:00Z">
              <w:tcPr>
                <w:tcW w:w="708" w:type="dxa"/>
                <w:gridSpan w:val="2"/>
                <w:noWrap/>
                <w:vAlign w:val="center"/>
              </w:tcPr>
            </w:tcPrChange>
          </w:tcPr>
          <w:p w14:paraId="1A778265" w14:textId="7396EE61" w:rsidR="00F81B12" w:rsidRDefault="00F81B12" w:rsidP="00E6227B">
            <w:pPr>
              <w:spacing w:line="276" w:lineRule="auto"/>
              <w:jc w:val="center"/>
              <w:rPr>
                <w:ins w:id="7105" w:author="phuong vu" w:date="2018-11-23T13:35:00Z"/>
                <w:lang w:val="en-US"/>
              </w:rPr>
              <w:pPrChange w:id="7106" w:author="phuong vu" w:date="2018-11-23T13:48:00Z">
                <w:pPr/>
              </w:pPrChange>
            </w:pPr>
            <w:ins w:id="7107" w:author="phuong vu" w:date="2018-11-23T13:35:00Z">
              <w:r>
                <w:rPr>
                  <w:lang w:val="en-US"/>
                </w:rPr>
                <w:t>6</w:t>
              </w:r>
            </w:ins>
          </w:p>
        </w:tc>
        <w:tc>
          <w:tcPr>
            <w:tcW w:w="1993" w:type="dxa"/>
            <w:noWrap/>
            <w:tcPrChange w:id="7108" w:author="phuong vu" w:date="2018-11-23T13:39:00Z">
              <w:tcPr>
                <w:tcW w:w="2513" w:type="dxa"/>
                <w:gridSpan w:val="3"/>
                <w:noWrap/>
              </w:tcPr>
            </w:tcPrChange>
          </w:tcPr>
          <w:p w14:paraId="75D22DC3" w14:textId="13CC9FF5" w:rsidR="00F81B12" w:rsidRDefault="00F81B12" w:rsidP="00E6227B">
            <w:pPr>
              <w:spacing w:line="276" w:lineRule="auto"/>
              <w:rPr>
                <w:ins w:id="7109" w:author="phuong vu" w:date="2018-11-23T13:35:00Z"/>
                <w:lang w:val="en-US"/>
              </w:rPr>
              <w:pPrChange w:id="7110" w:author="phuong vu" w:date="2018-11-23T13:48:00Z">
                <w:pPr/>
              </w:pPrChange>
            </w:pPr>
            <w:ins w:id="7111" w:author="phuong vu" w:date="2018-11-23T13:35:00Z">
              <w:r>
                <w:rPr>
                  <w:lang w:val="en-US"/>
                </w:rPr>
                <w:t>delivery_date</w:t>
              </w:r>
            </w:ins>
          </w:p>
        </w:tc>
        <w:tc>
          <w:tcPr>
            <w:tcW w:w="1300" w:type="dxa"/>
            <w:noWrap/>
            <w:tcPrChange w:id="7112" w:author="phuong vu" w:date="2018-11-23T13:39:00Z">
              <w:tcPr>
                <w:tcW w:w="1300" w:type="dxa"/>
                <w:gridSpan w:val="3"/>
                <w:noWrap/>
              </w:tcPr>
            </w:tcPrChange>
          </w:tcPr>
          <w:p w14:paraId="1B328036" w14:textId="77777777" w:rsidR="00F81B12" w:rsidRPr="00FD2760" w:rsidRDefault="00F81B12" w:rsidP="00E6227B">
            <w:pPr>
              <w:spacing w:line="276" w:lineRule="auto"/>
              <w:rPr>
                <w:ins w:id="7113" w:author="phuong vu" w:date="2018-11-23T13:35:00Z"/>
              </w:rPr>
              <w:pPrChange w:id="7114" w:author="phuong vu" w:date="2018-11-23T13:48:00Z">
                <w:pPr/>
              </w:pPrChange>
            </w:pPr>
          </w:p>
        </w:tc>
        <w:tc>
          <w:tcPr>
            <w:tcW w:w="1054" w:type="dxa"/>
            <w:noWrap/>
            <w:tcPrChange w:id="7115" w:author="phuong vu" w:date="2018-11-23T13:39:00Z">
              <w:tcPr>
                <w:tcW w:w="1054" w:type="dxa"/>
                <w:gridSpan w:val="3"/>
                <w:noWrap/>
              </w:tcPr>
            </w:tcPrChange>
          </w:tcPr>
          <w:p w14:paraId="7B6D6085" w14:textId="77777777" w:rsidR="00F81B12" w:rsidRPr="00FD2760" w:rsidRDefault="00F81B12" w:rsidP="00E6227B">
            <w:pPr>
              <w:spacing w:line="276" w:lineRule="auto"/>
              <w:jc w:val="center"/>
              <w:rPr>
                <w:ins w:id="7116" w:author="phuong vu" w:date="2018-11-23T13:35:00Z"/>
              </w:rPr>
              <w:pPrChange w:id="7117" w:author="phuong vu" w:date="2018-11-23T13:48:00Z">
                <w:pPr>
                  <w:jc w:val="center"/>
                </w:pPr>
              </w:pPrChange>
            </w:pPr>
          </w:p>
        </w:tc>
        <w:tc>
          <w:tcPr>
            <w:tcW w:w="838" w:type="dxa"/>
            <w:noWrap/>
            <w:tcPrChange w:id="7118" w:author="phuong vu" w:date="2018-11-23T13:39:00Z">
              <w:tcPr>
                <w:tcW w:w="838" w:type="dxa"/>
                <w:gridSpan w:val="3"/>
                <w:noWrap/>
              </w:tcPr>
            </w:tcPrChange>
          </w:tcPr>
          <w:p w14:paraId="2E1CC468" w14:textId="77777777" w:rsidR="00F81B12" w:rsidRPr="00FD2760" w:rsidRDefault="00F81B12" w:rsidP="00E6227B">
            <w:pPr>
              <w:spacing w:line="276" w:lineRule="auto"/>
              <w:jc w:val="center"/>
              <w:rPr>
                <w:ins w:id="7119" w:author="phuong vu" w:date="2018-11-23T13:35:00Z"/>
              </w:rPr>
              <w:pPrChange w:id="7120" w:author="phuong vu" w:date="2018-11-23T13:48:00Z">
                <w:pPr>
                  <w:jc w:val="center"/>
                </w:pPr>
              </w:pPrChange>
            </w:pPr>
          </w:p>
        </w:tc>
        <w:tc>
          <w:tcPr>
            <w:tcW w:w="962" w:type="dxa"/>
            <w:noWrap/>
            <w:tcPrChange w:id="7121" w:author="phuong vu" w:date="2018-11-23T13:39:00Z">
              <w:tcPr>
                <w:tcW w:w="962" w:type="dxa"/>
                <w:gridSpan w:val="3"/>
                <w:noWrap/>
              </w:tcPr>
            </w:tcPrChange>
          </w:tcPr>
          <w:p w14:paraId="20A78773" w14:textId="77777777" w:rsidR="00F81B12" w:rsidRPr="00FD2760" w:rsidRDefault="00F81B12" w:rsidP="00E6227B">
            <w:pPr>
              <w:spacing w:line="276" w:lineRule="auto"/>
              <w:jc w:val="center"/>
              <w:rPr>
                <w:ins w:id="7122" w:author="phuong vu" w:date="2018-11-23T13:35:00Z"/>
              </w:rPr>
              <w:pPrChange w:id="7123" w:author="phuong vu" w:date="2018-11-23T13:48:00Z">
                <w:pPr>
                  <w:jc w:val="center"/>
                </w:pPr>
              </w:pPrChange>
            </w:pPr>
          </w:p>
        </w:tc>
        <w:tc>
          <w:tcPr>
            <w:tcW w:w="1875" w:type="dxa"/>
            <w:noWrap/>
            <w:tcPrChange w:id="7124" w:author="phuong vu" w:date="2018-11-23T13:39:00Z">
              <w:tcPr>
                <w:tcW w:w="1355" w:type="dxa"/>
                <w:gridSpan w:val="3"/>
                <w:noWrap/>
              </w:tcPr>
            </w:tcPrChange>
          </w:tcPr>
          <w:p w14:paraId="56040D0F" w14:textId="7CAEADE9" w:rsidR="00F81B12" w:rsidRPr="00F81B12" w:rsidRDefault="00F81B12" w:rsidP="00E6227B">
            <w:pPr>
              <w:spacing w:line="276" w:lineRule="auto"/>
              <w:rPr>
                <w:ins w:id="7125" w:author="phuong vu" w:date="2018-11-23T13:35:00Z"/>
                <w:lang w:val="en-US"/>
                <w:rPrChange w:id="7126" w:author="phuong vu" w:date="2018-11-23T13:44:00Z">
                  <w:rPr>
                    <w:ins w:id="7127" w:author="phuong vu" w:date="2018-11-23T13:35:00Z"/>
                  </w:rPr>
                </w:rPrChange>
              </w:rPr>
              <w:pPrChange w:id="7128" w:author="phuong vu" w:date="2018-11-23T13:48:00Z">
                <w:pPr/>
              </w:pPrChange>
            </w:pPr>
            <w:ins w:id="7129" w:author="phuong vu" w:date="2018-11-23T13:44:00Z">
              <w:r>
                <w:rPr>
                  <w:lang w:val="en-US"/>
                </w:rPr>
                <w:t>Ngày trả quần áo</w:t>
              </w:r>
            </w:ins>
          </w:p>
        </w:tc>
      </w:tr>
      <w:tr w:rsidR="00F81B12" w:rsidRPr="00CF0C7E" w14:paraId="54BE3213" w14:textId="77777777" w:rsidTr="00904AF3">
        <w:tblPrEx>
          <w:tblPrExChange w:id="7130" w:author="phuong vu" w:date="2018-11-23T13:39:00Z">
            <w:tblPrEx>
              <w:tblW w:w="8730" w:type="dxa"/>
              <w:tblInd w:w="-5" w:type="dxa"/>
            </w:tblPrEx>
          </w:tblPrExChange>
        </w:tblPrEx>
        <w:trPr>
          <w:trHeight w:val="300"/>
          <w:ins w:id="7131" w:author="phuong vu" w:date="2018-11-23T13:35:00Z"/>
          <w:trPrChange w:id="7132" w:author="phuong vu" w:date="2018-11-23T13:39:00Z">
            <w:trPr>
              <w:gridAfter w:val="0"/>
              <w:trHeight w:val="300"/>
            </w:trPr>
          </w:trPrChange>
        </w:trPr>
        <w:tc>
          <w:tcPr>
            <w:tcW w:w="708" w:type="dxa"/>
            <w:noWrap/>
            <w:vAlign w:val="center"/>
            <w:tcPrChange w:id="7133" w:author="phuong vu" w:date="2018-11-23T13:39:00Z">
              <w:tcPr>
                <w:tcW w:w="708" w:type="dxa"/>
                <w:gridSpan w:val="2"/>
                <w:noWrap/>
                <w:vAlign w:val="center"/>
              </w:tcPr>
            </w:tcPrChange>
          </w:tcPr>
          <w:p w14:paraId="3F6288F6" w14:textId="1F93F6F8" w:rsidR="00F81B12" w:rsidRDefault="00F81B12" w:rsidP="00E6227B">
            <w:pPr>
              <w:spacing w:line="276" w:lineRule="auto"/>
              <w:jc w:val="center"/>
              <w:rPr>
                <w:ins w:id="7134" w:author="phuong vu" w:date="2018-11-23T13:35:00Z"/>
                <w:lang w:val="en-US"/>
              </w:rPr>
              <w:pPrChange w:id="7135" w:author="phuong vu" w:date="2018-11-23T13:48:00Z">
                <w:pPr/>
              </w:pPrChange>
            </w:pPr>
            <w:ins w:id="7136" w:author="phuong vu" w:date="2018-11-23T13:35:00Z">
              <w:r>
                <w:rPr>
                  <w:lang w:val="en-US"/>
                </w:rPr>
                <w:t>7</w:t>
              </w:r>
            </w:ins>
          </w:p>
        </w:tc>
        <w:tc>
          <w:tcPr>
            <w:tcW w:w="1993" w:type="dxa"/>
            <w:noWrap/>
            <w:tcPrChange w:id="7137" w:author="phuong vu" w:date="2018-11-23T13:39:00Z">
              <w:tcPr>
                <w:tcW w:w="2513" w:type="dxa"/>
                <w:gridSpan w:val="3"/>
                <w:noWrap/>
              </w:tcPr>
            </w:tcPrChange>
          </w:tcPr>
          <w:p w14:paraId="422D0CC6" w14:textId="1CF2A152" w:rsidR="00F81B12" w:rsidRDefault="00F81B12" w:rsidP="00E6227B">
            <w:pPr>
              <w:spacing w:line="276" w:lineRule="auto"/>
              <w:rPr>
                <w:ins w:id="7138" w:author="phuong vu" w:date="2018-11-23T13:35:00Z"/>
                <w:lang w:val="en-US"/>
              </w:rPr>
              <w:pPrChange w:id="7139" w:author="phuong vu" w:date="2018-11-23T13:48:00Z">
                <w:pPr/>
              </w:pPrChange>
            </w:pPr>
            <w:ins w:id="7140" w:author="phuong vu" w:date="2018-11-23T13:35:00Z">
              <w:r>
                <w:rPr>
                  <w:lang w:val="en-US"/>
                </w:rPr>
                <w:t>delivery_time_id</w:t>
              </w:r>
            </w:ins>
          </w:p>
        </w:tc>
        <w:tc>
          <w:tcPr>
            <w:tcW w:w="1300" w:type="dxa"/>
            <w:noWrap/>
            <w:tcPrChange w:id="7141" w:author="phuong vu" w:date="2018-11-23T13:39:00Z">
              <w:tcPr>
                <w:tcW w:w="1300" w:type="dxa"/>
                <w:gridSpan w:val="3"/>
                <w:noWrap/>
              </w:tcPr>
            </w:tcPrChange>
          </w:tcPr>
          <w:p w14:paraId="554FE5BD" w14:textId="38EA090F" w:rsidR="00F81B12" w:rsidRPr="00FD2760" w:rsidRDefault="00F81B12" w:rsidP="00E6227B">
            <w:pPr>
              <w:spacing w:line="276" w:lineRule="auto"/>
              <w:rPr>
                <w:ins w:id="7142" w:author="phuong vu" w:date="2018-11-23T13:35:00Z"/>
              </w:rPr>
              <w:pPrChange w:id="7143" w:author="phuong vu" w:date="2018-11-23T13:48:00Z">
                <w:pPr/>
              </w:pPrChange>
            </w:pPr>
            <w:ins w:id="7144" w:author="phuong vu" w:date="2018-11-23T13:41:00Z">
              <w:r w:rsidRPr="00FD2760">
                <w:t>numeric</w:t>
              </w:r>
            </w:ins>
          </w:p>
        </w:tc>
        <w:tc>
          <w:tcPr>
            <w:tcW w:w="1054" w:type="dxa"/>
            <w:noWrap/>
            <w:tcPrChange w:id="7145" w:author="phuong vu" w:date="2018-11-23T13:39:00Z">
              <w:tcPr>
                <w:tcW w:w="1054" w:type="dxa"/>
                <w:gridSpan w:val="3"/>
                <w:noWrap/>
              </w:tcPr>
            </w:tcPrChange>
          </w:tcPr>
          <w:p w14:paraId="752D6D62" w14:textId="77777777" w:rsidR="00F81B12" w:rsidRPr="00FD2760" w:rsidRDefault="00F81B12" w:rsidP="00E6227B">
            <w:pPr>
              <w:spacing w:line="276" w:lineRule="auto"/>
              <w:jc w:val="center"/>
              <w:rPr>
                <w:ins w:id="7146" w:author="phuong vu" w:date="2018-11-23T13:35:00Z"/>
              </w:rPr>
              <w:pPrChange w:id="7147" w:author="phuong vu" w:date="2018-11-23T13:48:00Z">
                <w:pPr>
                  <w:jc w:val="center"/>
                </w:pPr>
              </w:pPrChange>
            </w:pPr>
          </w:p>
        </w:tc>
        <w:tc>
          <w:tcPr>
            <w:tcW w:w="838" w:type="dxa"/>
            <w:noWrap/>
            <w:tcPrChange w:id="7148" w:author="phuong vu" w:date="2018-11-23T13:39:00Z">
              <w:tcPr>
                <w:tcW w:w="838" w:type="dxa"/>
                <w:gridSpan w:val="3"/>
                <w:noWrap/>
              </w:tcPr>
            </w:tcPrChange>
          </w:tcPr>
          <w:p w14:paraId="6ACA2DC1" w14:textId="77777777" w:rsidR="00F81B12" w:rsidRPr="00FD2760" w:rsidRDefault="00F81B12" w:rsidP="00E6227B">
            <w:pPr>
              <w:spacing w:line="276" w:lineRule="auto"/>
              <w:jc w:val="center"/>
              <w:rPr>
                <w:ins w:id="7149" w:author="phuong vu" w:date="2018-11-23T13:35:00Z"/>
              </w:rPr>
              <w:pPrChange w:id="7150" w:author="phuong vu" w:date="2018-11-23T13:48:00Z">
                <w:pPr>
                  <w:jc w:val="center"/>
                </w:pPr>
              </w:pPrChange>
            </w:pPr>
          </w:p>
        </w:tc>
        <w:tc>
          <w:tcPr>
            <w:tcW w:w="962" w:type="dxa"/>
            <w:noWrap/>
            <w:tcPrChange w:id="7151" w:author="phuong vu" w:date="2018-11-23T13:39:00Z">
              <w:tcPr>
                <w:tcW w:w="962" w:type="dxa"/>
                <w:gridSpan w:val="3"/>
                <w:noWrap/>
              </w:tcPr>
            </w:tcPrChange>
          </w:tcPr>
          <w:p w14:paraId="694A2758" w14:textId="77777777" w:rsidR="00F81B12" w:rsidRPr="00FD2760" w:rsidRDefault="00F81B12" w:rsidP="00E6227B">
            <w:pPr>
              <w:spacing w:line="276" w:lineRule="auto"/>
              <w:jc w:val="center"/>
              <w:rPr>
                <w:ins w:id="7152" w:author="phuong vu" w:date="2018-11-23T13:35:00Z"/>
              </w:rPr>
              <w:pPrChange w:id="7153" w:author="phuong vu" w:date="2018-11-23T13:48:00Z">
                <w:pPr>
                  <w:jc w:val="center"/>
                </w:pPr>
              </w:pPrChange>
            </w:pPr>
          </w:p>
        </w:tc>
        <w:tc>
          <w:tcPr>
            <w:tcW w:w="1875" w:type="dxa"/>
            <w:noWrap/>
            <w:tcPrChange w:id="7154" w:author="phuong vu" w:date="2018-11-23T13:39:00Z">
              <w:tcPr>
                <w:tcW w:w="1355" w:type="dxa"/>
                <w:gridSpan w:val="3"/>
                <w:noWrap/>
              </w:tcPr>
            </w:tcPrChange>
          </w:tcPr>
          <w:p w14:paraId="5CD439E7" w14:textId="56209256" w:rsidR="00F81B12" w:rsidRPr="00F81B12" w:rsidRDefault="00F81B12" w:rsidP="00E6227B">
            <w:pPr>
              <w:spacing w:line="276" w:lineRule="auto"/>
              <w:rPr>
                <w:ins w:id="7155" w:author="phuong vu" w:date="2018-11-23T13:35:00Z"/>
                <w:lang w:val="en-US"/>
                <w:rPrChange w:id="7156" w:author="phuong vu" w:date="2018-11-23T13:45:00Z">
                  <w:rPr>
                    <w:ins w:id="7157" w:author="phuong vu" w:date="2018-11-23T13:35:00Z"/>
                  </w:rPr>
                </w:rPrChange>
              </w:rPr>
              <w:pPrChange w:id="7158" w:author="phuong vu" w:date="2018-11-23T13:48:00Z">
                <w:pPr/>
              </w:pPrChange>
            </w:pPr>
            <w:ins w:id="7159" w:author="phuong vu" w:date="2018-11-23T13:45:00Z">
              <w:r>
                <w:rPr>
                  <w:lang w:val="en-US"/>
                </w:rPr>
                <w:t>ID khung giờ trả</w:t>
              </w:r>
            </w:ins>
          </w:p>
        </w:tc>
      </w:tr>
      <w:tr w:rsidR="00F81B12" w:rsidRPr="00CF0C7E" w14:paraId="70688708" w14:textId="77777777" w:rsidTr="00904AF3">
        <w:tblPrEx>
          <w:tblPrExChange w:id="7160" w:author="phuong vu" w:date="2018-11-23T13:39:00Z">
            <w:tblPrEx>
              <w:tblW w:w="8209" w:type="dxa"/>
              <w:tblInd w:w="-5" w:type="dxa"/>
            </w:tblPrEx>
          </w:tblPrExChange>
        </w:tblPrEx>
        <w:trPr>
          <w:trHeight w:val="300"/>
          <w:ins w:id="7161" w:author="phuong vu" w:date="2018-11-23T13:35:00Z"/>
          <w:trPrChange w:id="7162" w:author="phuong vu" w:date="2018-11-23T13:39:00Z">
            <w:trPr>
              <w:gridAfter w:val="0"/>
              <w:trHeight w:val="300"/>
            </w:trPr>
          </w:trPrChange>
        </w:trPr>
        <w:tc>
          <w:tcPr>
            <w:tcW w:w="708" w:type="dxa"/>
            <w:noWrap/>
            <w:vAlign w:val="center"/>
            <w:tcPrChange w:id="7163" w:author="phuong vu" w:date="2018-11-23T13:39:00Z">
              <w:tcPr>
                <w:tcW w:w="708" w:type="dxa"/>
                <w:gridSpan w:val="2"/>
                <w:noWrap/>
                <w:vAlign w:val="center"/>
              </w:tcPr>
            </w:tcPrChange>
          </w:tcPr>
          <w:p w14:paraId="2FB92891" w14:textId="75113258" w:rsidR="00F81B12" w:rsidRDefault="00F81B12" w:rsidP="00E6227B">
            <w:pPr>
              <w:spacing w:line="276" w:lineRule="auto"/>
              <w:jc w:val="center"/>
              <w:rPr>
                <w:ins w:id="7164" w:author="phuong vu" w:date="2018-11-23T13:35:00Z"/>
                <w:lang w:val="en-US"/>
              </w:rPr>
              <w:pPrChange w:id="7165" w:author="phuong vu" w:date="2018-11-23T13:48:00Z">
                <w:pPr/>
              </w:pPrChange>
            </w:pPr>
            <w:ins w:id="7166" w:author="phuong vu" w:date="2018-11-23T13:35:00Z">
              <w:r>
                <w:rPr>
                  <w:lang w:val="en-US"/>
                </w:rPr>
                <w:t>8</w:t>
              </w:r>
            </w:ins>
          </w:p>
        </w:tc>
        <w:tc>
          <w:tcPr>
            <w:tcW w:w="1993" w:type="dxa"/>
            <w:noWrap/>
            <w:tcPrChange w:id="7167" w:author="phuong vu" w:date="2018-11-23T13:39:00Z">
              <w:tcPr>
                <w:tcW w:w="1992" w:type="dxa"/>
                <w:gridSpan w:val="2"/>
                <w:noWrap/>
              </w:tcPr>
            </w:tcPrChange>
          </w:tcPr>
          <w:p w14:paraId="6D5600F0" w14:textId="263857EF" w:rsidR="00F81B12" w:rsidRDefault="00F81B12" w:rsidP="00E6227B">
            <w:pPr>
              <w:spacing w:line="276" w:lineRule="auto"/>
              <w:rPr>
                <w:ins w:id="7168" w:author="phuong vu" w:date="2018-11-23T13:35:00Z"/>
                <w:lang w:val="en-US"/>
              </w:rPr>
              <w:pPrChange w:id="7169" w:author="phuong vu" w:date="2018-11-23T13:48:00Z">
                <w:pPr/>
              </w:pPrChange>
            </w:pPr>
            <w:ins w:id="7170" w:author="phuong vu" w:date="2018-11-23T13:35:00Z">
              <w:r>
                <w:rPr>
                  <w:lang w:val="en-US"/>
                </w:rPr>
                <w:t>pick_up_place</w:t>
              </w:r>
            </w:ins>
          </w:p>
        </w:tc>
        <w:tc>
          <w:tcPr>
            <w:tcW w:w="1300" w:type="dxa"/>
            <w:noWrap/>
            <w:tcPrChange w:id="7171" w:author="phuong vu" w:date="2018-11-23T13:39:00Z">
              <w:tcPr>
                <w:tcW w:w="1300" w:type="dxa"/>
                <w:gridSpan w:val="3"/>
                <w:noWrap/>
              </w:tcPr>
            </w:tcPrChange>
          </w:tcPr>
          <w:p w14:paraId="176EF538" w14:textId="77777777" w:rsidR="00F81B12" w:rsidRPr="00FD2760" w:rsidRDefault="00F81B12" w:rsidP="00E6227B">
            <w:pPr>
              <w:spacing w:line="276" w:lineRule="auto"/>
              <w:rPr>
                <w:ins w:id="7172" w:author="phuong vu" w:date="2018-11-23T13:35:00Z"/>
              </w:rPr>
              <w:pPrChange w:id="7173" w:author="phuong vu" w:date="2018-11-23T13:48:00Z">
                <w:pPr/>
              </w:pPrChange>
            </w:pPr>
          </w:p>
        </w:tc>
        <w:tc>
          <w:tcPr>
            <w:tcW w:w="1054" w:type="dxa"/>
            <w:noWrap/>
            <w:tcPrChange w:id="7174" w:author="phuong vu" w:date="2018-11-23T13:39:00Z">
              <w:tcPr>
                <w:tcW w:w="1054" w:type="dxa"/>
                <w:gridSpan w:val="3"/>
                <w:noWrap/>
              </w:tcPr>
            </w:tcPrChange>
          </w:tcPr>
          <w:p w14:paraId="16C22CE7" w14:textId="77777777" w:rsidR="00F81B12" w:rsidRPr="00FD2760" w:rsidRDefault="00F81B12" w:rsidP="00E6227B">
            <w:pPr>
              <w:spacing w:line="276" w:lineRule="auto"/>
              <w:jc w:val="center"/>
              <w:rPr>
                <w:ins w:id="7175" w:author="phuong vu" w:date="2018-11-23T13:35:00Z"/>
              </w:rPr>
              <w:pPrChange w:id="7176" w:author="phuong vu" w:date="2018-11-23T13:48:00Z">
                <w:pPr>
                  <w:jc w:val="center"/>
                </w:pPr>
              </w:pPrChange>
            </w:pPr>
          </w:p>
        </w:tc>
        <w:tc>
          <w:tcPr>
            <w:tcW w:w="838" w:type="dxa"/>
            <w:noWrap/>
            <w:tcPrChange w:id="7177" w:author="phuong vu" w:date="2018-11-23T13:39:00Z">
              <w:tcPr>
                <w:tcW w:w="838" w:type="dxa"/>
                <w:gridSpan w:val="3"/>
                <w:noWrap/>
              </w:tcPr>
            </w:tcPrChange>
          </w:tcPr>
          <w:p w14:paraId="32415F4D" w14:textId="77777777" w:rsidR="00F81B12" w:rsidRPr="00FD2760" w:rsidRDefault="00F81B12" w:rsidP="00E6227B">
            <w:pPr>
              <w:spacing w:line="276" w:lineRule="auto"/>
              <w:jc w:val="center"/>
              <w:rPr>
                <w:ins w:id="7178" w:author="phuong vu" w:date="2018-11-23T13:35:00Z"/>
              </w:rPr>
              <w:pPrChange w:id="7179" w:author="phuong vu" w:date="2018-11-23T13:48:00Z">
                <w:pPr>
                  <w:jc w:val="center"/>
                </w:pPr>
              </w:pPrChange>
            </w:pPr>
          </w:p>
        </w:tc>
        <w:tc>
          <w:tcPr>
            <w:tcW w:w="962" w:type="dxa"/>
            <w:noWrap/>
            <w:tcPrChange w:id="7180" w:author="phuong vu" w:date="2018-11-23T13:39:00Z">
              <w:tcPr>
                <w:tcW w:w="962" w:type="dxa"/>
                <w:gridSpan w:val="3"/>
                <w:noWrap/>
              </w:tcPr>
            </w:tcPrChange>
          </w:tcPr>
          <w:p w14:paraId="10F1EE75" w14:textId="77777777" w:rsidR="00F81B12" w:rsidRPr="00FD2760" w:rsidRDefault="00F81B12" w:rsidP="00E6227B">
            <w:pPr>
              <w:spacing w:line="276" w:lineRule="auto"/>
              <w:jc w:val="center"/>
              <w:rPr>
                <w:ins w:id="7181" w:author="phuong vu" w:date="2018-11-23T13:35:00Z"/>
              </w:rPr>
              <w:pPrChange w:id="7182" w:author="phuong vu" w:date="2018-11-23T13:48:00Z">
                <w:pPr>
                  <w:jc w:val="center"/>
                </w:pPr>
              </w:pPrChange>
            </w:pPr>
          </w:p>
        </w:tc>
        <w:tc>
          <w:tcPr>
            <w:tcW w:w="1875" w:type="dxa"/>
            <w:noWrap/>
            <w:tcPrChange w:id="7183" w:author="phuong vu" w:date="2018-11-23T13:39:00Z">
              <w:tcPr>
                <w:tcW w:w="1355" w:type="dxa"/>
                <w:gridSpan w:val="3"/>
                <w:noWrap/>
              </w:tcPr>
            </w:tcPrChange>
          </w:tcPr>
          <w:p w14:paraId="2C55BE0B" w14:textId="0EA41C7A" w:rsidR="00F81B12" w:rsidRPr="00F81B12" w:rsidRDefault="00F81B12" w:rsidP="00E6227B">
            <w:pPr>
              <w:spacing w:line="276" w:lineRule="auto"/>
              <w:rPr>
                <w:ins w:id="7184" w:author="phuong vu" w:date="2018-11-23T13:35:00Z"/>
                <w:lang w:val="en-US"/>
                <w:rPrChange w:id="7185" w:author="phuong vu" w:date="2018-11-23T13:45:00Z">
                  <w:rPr>
                    <w:ins w:id="7186" w:author="phuong vu" w:date="2018-11-23T13:35:00Z"/>
                  </w:rPr>
                </w:rPrChange>
              </w:rPr>
              <w:pPrChange w:id="7187" w:author="phuong vu" w:date="2018-11-23T13:48:00Z">
                <w:pPr/>
              </w:pPrChange>
            </w:pPr>
            <w:ins w:id="7188" w:author="phuong vu" w:date="2018-11-23T13:45:00Z">
              <w:r>
                <w:rPr>
                  <w:lang w:val="en-US"/>
                </w:rPr>
                <w:t>Nơi nhận quần áo</w:t>
              </w:r>
            </w:ins>
          </w:p>
        </w:tc>
      </w:tr>
      <w:tr w:rsidR="00F81B12" w:rsidRPr="00CF0C7E" w14:paraId="7FC77CC8" w14:textId="77777777" w:rsidTr="00904AF3">
        <w:tblPrEx>
          <w:tblPrExChange w:id="7189" w:author="phuong vu" w:date="2018-11-23T13:39:00Z">
            <w:tblPrEx>
              <w:tblW w:w="8209" w:type="dxa"/>
              <w:tblInd w:w="-5" w:type="dxa"/>
            </w:tblPrEx>
          </w:tblPrExChange>
        </w:tblPrEx>
        <w:trPr>
          <w:trHeight w:val="300"/>
          <w:ins w:id="7190" w:author="phuong vu" w:date="2018-11-23T13:35:00Z"/>
          <w:trPrChange w:id="7191" w:author="phuong vu" w:date="2018-11-23T13:39:00Z">
            <w:trPr>
              <w:gridAfter w:val="0"/>
              <w:trHeight w:val="300"/>
            </w:trPr>
          </w:trPrChange>
        </w:trPr>
        <w:tc>
          <w:tcPr>
            <w:tcW w:w="708" w:type="dxa"/>
            <w:noWrap/>
            <w:vAlign w:val="center"/>
            <w:tcPrChange w:id="7192" w:author="phuong vu" w:date="2018-11-23T13:39:00Z">
              <w:tcPr>
                <w:tcW w:w="708" w:type="dxa"/>
                <w:gridSpan w:val="2"/>
                <w:noWrap/>
                <w:vAlign w:val="center"/>
              </w:tcPr>
            </w:tcPrChange>
          </w:tcPr>
          <w:p w14:paraId="3915865F" w14:textId="230B01DD" w:rsidR="00F81B12" w:rsidRDefault="00F81B12" w:rsidP="00E6227B">
            <w:pPr>
              <w:spacing w:line="276" w:lineRule="auto"/>
              <w:jc w:val="center"/>
              <w:rPr>
                <w:ins w:id="7193" w:author="phuong vu" w:date="2018-11-23T13:35:00Z"/>
                <w:lang w:val="en-US"/>
              </w:rPr>
              <w:pPrChange w:id="7194" w:author="phuong vu" w:date="2018-11-23T13:48:00Z">
                <w:pPr/>
              </w:pPrChange>
            </w:pPr>
            <w:ins w:id="7195" w:author="phuong vu" w:date="2018-11-23T13:35:00Z">
              <w:r>
                <w:rPr>
                  <w:lang w:val="en-US"/>
                </w:rPr>
                <w:t>9</w:t>
              </w:r>
            </w:ins>
          </w:p>
        </w:tc>
        <w:tc>
          <w:tcPr>
            <w:tcW w:w="1993" w:type="dxa"/>
            <w:noWrap/>
            <w:tcPrChange w:id="7196" w:author="phuong vu" w:date="2018-11-23T13:39:00Z">
              <w:tcPr>
                <w:tcW w:w="1992" w:type="dxa"/>
                <w:gridSpan w:val="2"/>
                <w:noWrap/>
              </w:tcPr>
            </w:tcPrChange>
          </w:tcPr>
          <w:p w14:paraId="09D0B897" w14:textId="41CC8FF9" w:rsidR="00F81B12" w:rsidRDefault="00F81B12" w:rsidP="00E6227B">
            <w:pPr>
              <w:spacing w:line="276" w:lineRule="auto"/>
              <w:rPr>
                <w:ins w:id="7197" w:author="phuong vu" w:date="2018-11-23T13:35:00Z"/>
                <w:lang w:val="en-US"/>
              </w:rPr>
              <w:pPrChange w:id="7198" w:author="phuong vu" w:date="2018-11-23T13:48:00Z">
                <w:pPr/>
              </w:pPrChange>
            </w:pPr>
            <w:ins w:id="7199" w:author="phuong vu" w:date="2018-11-23T13:35:00Z">
              <w:r>
                <w:rPr>
                  <w:lang w:val="en-US"/>
                </w:rPr>
                <w:t>delivery_place</w:t>
              </w:r>
            </w:ins>
          </w:p>
        </w:tc>
        <w:tc>
          <w:tcPr>
            <w:tcW w:w="1300" w:type="dxa"/>
            <w:noWrap/>
            <w:tcPrChange w:id="7200" w:author="phuong vu" w:date="2018-11-23T13:39:00Z">
              <w:tcPr>
                <w:tcW w:w="1300" w:type="dxa"/>
                <w:gridSpan w:val="3"/>
                <w:noWrap/>
              </w:tcPr>
            </w:tcPrChange>
          </w:tcPr>
          <w:p w14:paraId="274636AC" w14:textId="77777777" w:rsidR="00F81B12" w:rsidRPr="00FD2760" w:rsidRDefault="00F81B12" w:rsidP="00E6227B">
            <w:pPr>
              <w:spacing w:line="276" w:lineRule="auto"/>
              <w:rPr>
                <w:ins w:id="7201" w:author="phuong vu" w:date="2018-11-23T13:35:00Z"/>
              </w:rPr>
              <w:pPrChange w:id="7202" w:author="phuong vu" w:date="2018-11-23T13:48:00Z">
                <w:pPr/>
              </w:pPrChange>
            </w:pPr>
          </w:p>
        </w:tc>
        <w:tc>
          <w:tcPr>
            <w:tcW w:w="1054" w:type="dxa"/>
            <w:noWrap/>
            <w:tcPrChange w:id="7203" w:author="phuong vu" w:date="2018-11-23T13:39:00Z">
              <w:tcPr>
                <w:tcW w:w="1054" w:type="dxa"/>
                <w:gridSpan w:val="3"/>
                <w:noWrap/>
              </w:tcPr>
            </w:tcPrChange>
          </w:tcPr>
          <w:p w14:paraId="4BAC38B4" w14:textId="77777777" w:rsidR="00F81B12" w:rsidRPr="00FD2760" w:rsidRDefault="00F81B12" w:rsidP="00E6227B">
            <w:pPr>
              <w:spacing w:line="276" w:lineRule="auto"/>
              <w:jc w:val="center"/>
              <w:rPr>
                <w:ins w:id="7204" w:author="phuong vu" w:date="2018-11-23T13:35:00Z"/>
              </w:rPr>
              <w:pPrChange w:id="7205" w:author="phuong vu" w:date="2018-11-23T13:48:00Z">
                <w:pPr>
                  <w:jc w:val="center"/>
                </w:pPr>
              </w:pPrChange>
            </w:pPr>
          </w:p>
        </w:tc>
        <w:tc>
          <w:tcPr>
            <w:tcW w:w="838" w:type="dxa"/>
            <w:noWrap/>
            <w:tcPrChange w:id="7206" w:author="phuong vu" w:date="2018-11-23T13:39:00Z">
              <w:tcPr>
                <w:tcW w:w="838" w:type="dxa"/>
                <w:gridSpan w:val="3"/>
                <w:noWrap/>
              </w:tcPr>
            </w:tcPrChange>
          </w:tcPr>
          <w:p w14:paraId="29083186" w14:textId="77777777" w:rsidR="00F81B12" w:rsidRPr="00FD2760" w:rsidRDefault="00F81B12" w:rsidP="00E6227B">
            <w:pPr>
              <w:spacing w:line="276" w:lineRule="auto"/>
              <w:jc w:val="center"/>
              <w:rPr>
                <w:ins w:id="7207" w:author="phuong vu" w:date="2018-11-23T13:35:00Z"/>
              </w:rPr>
              <w:pPrChange w:id="7208" w:author="phuong vu" w:date="2018-11-23T13:48:00Z">
                <w:pPr>
                  <w:jc w:val="center"/>
                </w:pPr>
              </w:pPrChange>
            </w:pPr>
          </w:p>
        </w:tc>
        <w:tc>
          <w:tcPr>
            <w:tcW w:w="962" w:type="dxa"/>
            <w:noWrap/>
            <w:tcPrChange w:id="7209" w:author="phuong vu" w:date="2018-11-23T13:39:00Z">
              <w:tcPr>
                <w:tcW w:w="962" w:type="dxa"/>
                <w:gridSpan w:val="3"/>
                <w:noWrap/>
              </w:tcPr>
            </w:tcPrChange>
          </w:tcPr>
          <w:p w14:paraId="3A60BD3E" w14:textId="77777777" w:rsidR="00F81B12" w:rsidRPr="00FD2760" w:rsidRDefault="00F81B12" w:rsidP="00E6227B">
            <w:pPr>
              <w:spacing w:line="276" w:lineRule="auto"/>
              <w:jc w:val="center"/>
              <w:rPr>
                <w:ins w:id="7210" w:author="phuong vu" w:date="2018-11-23T13:35:00Z"/>
              </w:rPr>
              <w:pPrChange w:id="7211" w:author="phuong vu" w:date="2018-11-23T13:48:00Z">
                <w:pPr>
                  <w:jc w:val="center"/>
                </w:pPr>
              </w:pPrChange>
            </w:pPr>
          </w:p>
        </w:tc>
        <w:tc>
          <w:tcPr>
            <w:tcW w:w="1875" w:type="dxa"/>
            <w:noWrap/>
            <w:tcPrChange w:id="7212" w:author="phuong vu" w:date="2018-11-23T13:39:00Z">
              <w:tcPr>
                <w:tcW w:w="1355" w:type="dxa"/>
                <w:gridSpan w:val="3"/>
                <w:noWrap/>
              </w:tcPr>
            </w:tcPrChange>
          </w:tcPr>
          <w:p w14:paraId="2C48CC04" w14:textId="5A35967A" w:rsidR="00F81B12" w:rsidRPr="00F81B12" w:rsidRDefault="00F81B12" w:rsidP="00E6227B">
            <w:pPr>
              <w:spacing w:line="276" w:lineRule="auto"/>
              <w:rPr>
                <w:ins w:id="7213" w:author="phuong vu" w:date="2018-11-23T13:35:00Z"/>
                <w:lang w:val="en-US"/>
                <w:rPrChange w:id="7214" w:author="phuong vu" w:date="2018-11-23T13:45:00Z">
                  <w:rPr>
                    <w:ins w:id="7215" w:author="phuong vu" w:date="2018-11-23T13:35:00Z"/>
                  </w:rPr>
                </w:rPrChange>
              </w:rPr>
              <w:pPrChange w:id="7216" w:author="phuong vu" w:date="2018-11-23T13:48:00Z">
                <w:pPr/>
              </w:pPrChange>
            </w:pPr>
            <w:ins w:id="7217" w:author="phuong vu" w:date="2018-11-23T13:45:00Z">
              <w:r>
                <w:rPr>
                  <w:lang w:val="en-US"/>
                </w:rPr>
                <w:t>Nơi trả quần áo</w:t>
              </w:r>
            </w:ins>
          </w:p>
        </w:tc>
      </w:tr>
      <w:tr w:rsidR="00F81B12" w:rsidRPr="00CF0C7E" w14:paraId="0CA4EBF7" w14:textId="77777777" w:rsidTr="00904AF3">
        <w:tblPrEx>
          <w:tblPrExChange w:id="7218" w:author="phuong vu" w:date="2018-11-23T13:39:00Z">
            <w:tblPrEx>
              <w:tblW w:w="8209" w:type="dxa"/>
              <w:tblInd w:w="-5" w:type="dxa"/>
            </w:tblPrEx>
          </w:tblPrExChange>
        </w:tblPrEx>
        <w:trPr>
          <w:trHeight w:val="300"/>
          <w:ins w:id="7219" w:author="phuong vu" w:date="2018-11-23T13:35:00Z"/>
          <w:trPrChange w:id="7220" w:author="phuong vu" w:date="2018-11-23T13:39:00Z">
            <w:trPr>
              <w:gridAfter w:val="0"/>
              <w:trHeight w:val="300"/>
            </w:trPr>
          </w:trPrChange>
        </w:trPr>
        <w:tc>
          <w:tcPr>
            <w:tcW w:w="708" w:type="dxa"/>
            <w:noWrap/>
            <w:vAlign w:val="center"/>
            <w:tcPrChange w:id="7221" w:author="phuong vu" w:date="2018-11-23T13:39:00Z">
              <w:tcPr>
                <w:tcW w:w="708" w:type="dxa"/>
                <w:gridSpan w:val="2"/>
                <w:noWrap/>
                <w:vAlign w:val="center"/>
              </w:tcPr>
            </w:tcPrChange>
          </w:tcPr>
          <w:p w14:paraId="04DE03EE" w14:textId="6032ED78" w:rsidR="00F81B12" w:rsidRDefault="00F81B12" w:rsidP="00E6227B">
            <w:pPr>
              <w:spacing w:line="276" w:lineRule="auto"/>
              <w:jc w:val="center"/>
              <w:rPr>
                <w:ins w:id="7222" w:author="phuong vu" w:date="2018-11-23T13:35:00Z"/>
                <w:lang w:val="en-US"/>
              </w:rPr>
              <w:pPrChange w:id="7223" w:author="phuong vu" w:date="2018-11-23T13:48:00Z">
                <w:pPr/>
              </w:pPrChange>
            </w:pPr>
            <w:ins w:id="7224" w:author="phuong vu" w:date="2018-11-23T13:35:00Z">
              <w:r>
                <w:rPr>
                  <w:lang w:val="en-US"/>
                </w:rPr>
                <w:t>10</w:t>
              </w:r>
            </w:ins>
          </w:p>
        </w:tc>
        <w:tc>
          <w:tcPr>
            <w:tcW w:w="1993" w:type="dxa"/>
            <w:noWrap/>
            <w:tcPrChange w:id="7225" w:author="phuong vu" w:date="2018-11-23T13:39:00Z">
              <w:tcPr>
                <w:tcW w:w="1992" w:type="dxa"/>
                <w:gridSpan w:val="2"/>
                <w:noWrap/>
              </w:tcPr>
            </w:tcPrChange>
          </w:tcPr>
          <w:p w14:paraId="54497130" w14:textId="7F045678" w:rsidR="00F81B12" w:rsidRDefault="00F81B12" w:rsidP="00E6227B">
            <w:pPr>
              <w:spacing w:line="276" w:lineRule="auto"/>
              <w:rPr>
                <w:ins w:id="7226" w:author="phuong vu" w:date="2018-11-23T13:35:00Z"/>
                <w:lang w:val="en-US"/>
              </w:rPr>
              <w:pPrChange w:id="7227" w:author="phuong vu" w:date="2018-11-23T13:48:00Z">
                <w:pPr/>
              </w:pPrChange>
            </w:pPr>
            <w:ins w:id="7228" w:author="phuong vu" w:date="2018-11-23T13:36:00Z">
              <w:r>
                <w:rPr>
                  <w:lang w:val="en-US"/>
                </w:rPr>
                <w:t>promotion_id</w:t>
              </w:r>
            </w:ins>
          </w:p>
        </w:tc>
        <w:tc>
          <w:tcPr>
            <w:tcW w:w="1300" w:type="dxa"/>
            <w:noWrap/>
            <w:tcPrChange w:id="7229" w:author="phuong vu" w:date="2018-11-23T13:39:00Z">
              <w:tcPr>
                <w:tcW w:w="1300" w:type="dxa"/>
                <w:gridSpan w:val="3"/>
                <w:noWrap/>
              </w:tcPr>
            </w:tcPrChange>
          </w:tcPr>
          <w:p w14:paraId="20883354" w14:textId="754112AE" w:rsidR="00F81B12" w:rsidRPr="00FD2760" w:rsidRDefault="00F81B12" w:rsidP="00E6227B">
            <w:pPr>
              <w:spacing w:line="276" w:lineRule="auto"/>
              <w:rPr>
                <w:ins w:id="7230" w:author="phuong vu" w:date="2018-11-23T13:35:00Z"/>
              </w:rPr>
              <w:pPrChange w:id="7231" w:author="phuong vu" w:date="2018-11-23T13:48:00Z">
                <w:pPr/>
              </w:pPrChange>
            </w:pPr>
            <w:ins w:id="7232" w:author="phuong vu" w:date="2018-11-23T13:41:00Z">
              <w:r w:rsidRPr="00FD2760">
                <w:t>numeric</w:t>
              </w:r>
            </w:ins>
          </w:p>
        </w:tc>
        <w:tc>
          <w:tcPr>
            <w:tcW w:w="1054" w:type="dxa"/>
            <w:noWrap/>
            <w:tcPrChange w:id="7233" w:author="phuong vu" w:date="2018-11-23T13:39:00Z">
              <w:tcPr>
                <w:tcW w:w="1054" w:type="dxa"/>
                <w:gridSpan w:val="3"/>
                <w:noWrap/>
              </w:tcPr>
            </w:tcPrChange>
          </w:tcPr>
          <w:p w14:paraId="2425DEC8" w14:textId="77777777" w:rsidR="00F81B12" w:rsidRPr="00FD2760" w:rsidRDefault="00F81B12" w:rsidP="00E6227B">
            <w:pPr>
              <w:spacing w:line="276" w:lineRule="auto"/>
              <w:jc w:val="center"/>
              <w:rPr>
                <w:ins w:id="7234" w:author="phuong vu" w:date="2018-11-23T13:35:00Z"/>
              </w:rPr>
              <w:pPrChange w:id="7235" w:author="phuong vu" w:date="2018-11-23T13:48:00Z">
                <w:pPr>
                  <w:jc w:val="center"/>
                </w:pPr>
              </w:pPrChange>
            </w:pPr>
          </w:p>
        </w:tc>
        <w:tc>
          <w:tcPr>
            <w:tcW w:w="838" w:type="dxa"/>
            <w:noWrap/>
            <w:tcPrChange w:id="7236" w:author="phuong vu" w:date="2018-11-23T13:39:00Z">
              <w:tcPr>
                <w:tcW w:w="838" w:type="dxa"/>
                <w:gridSpan w:val="3"/>
                <w:noWrap/>
              </w:tcPr>
            </w:tcPrChange>
          </w:tcPr>
          <w:p w14:paraId="5BE05A26" w14:textId="77777777" w:rsidR="00F81B12" w:rsidRPr="00FD2760" w:rsidRDefault="00F81B12" w:rsidP="00E6227B">
            <w:pPr>
              <w:spacing w:line="276" w:lineRule="auto"/>
              <w:jc w:val="center"/>
              <w:rPr>
                <w:ins w:id="7237" w:author="phuong vu" w:date="2018-11-23T13:35:00Z"/>
              </w:rPr>
              <w:pPrChange w:id="7238" w:author="phuong vu" w:date="2018-11-23T13:48:00Z">
                <w:pPr>
                  <w:jc w:val="center"/>
                </w:pPr>
              </w:pPrChange>
            </w:pPr>
          </w:p>
        </w:tc>
        <w:tc>
          <w:tcPr>
            <w:tcW w:w="962" w:type="dxa"/>
            <w:noWrap/>
            <w:tcPrChange w:id="7239" w:author="phuong vu" w:date="2018-11-23T13:39:00Z">
              <w:tcPr>
                <w:tcW w:w="962" w:type="dxa"/>
                <w:gridSpan w:val="3"/>
                <w:noWrap/>
              </w:tcPr>
            </w:tcPrChange>
          </w:tcPr>
          <w:p w14:paraId="48EF462F" w14:textId="77777777" w:rsidR="00F81B12" w:rsidRPr="00FD2760" w:rsidRDefault="00F81B12" w:rsidP="00E6227B">
            <w:pPr>
              <w:spacing w:line="276" w:lineRule="auto"/>
              <w:jc w:val="center"/>
              <w:rPr>
                <w:ins w:id="7240" w:author="phuong vu" w:date="2018-11-23T13:35:00Z"/>
              </w:rPr>
              <w:pPrChange w:id="7241" w:author="phuong vu" w:date="2018-11-23T13:48:00Z">
                <w:pPr>
                  <w:jc w:val="center"/>
                </w:pPr>
              </w:pPrChange>
            </w:pPr>
          </w:p>
        </w:tc>
        <w:tc>
          <w:tcPr>
            <w:tcW w:w="1875" w:type="dxa"/>
            <w:noWrap/>
            <w:tcPrChange w:id="7242" w:author="phuong vu" w:date="2018-11-23T13:39:00Z">
              <w:tcPr>
                <w:tcW w:w="1355" w:type="dxa"/>
                <w:gridSpan w:val="3"/>
                <w:noWrap/>
              </w:tcPr>
            </w:tcPrChange>
          </w:tcPr>
          <w:p w14:paraId="1E6465DF" w14:textId="290DF03B" w:rsidR="00F81B12" w:rsidRPr="00F81B12" w:rsidRDefault="00F81B12" w:rsidP="00E6227B">
            <w:pPr>
              <w:spacing w:line="276" w:lineRule="auto"/>
              <w:rPr>
                <w:ins w:id="7243" w:author="phuong vu" w:date="2018-11-23T13:35:00Z"/>
                <w:lang w:val="en-US"/>
                <w:rPrChange w:id="7244" w:author="phuong vu" w:date="2018-11-23T13:45:00Z">
                  <w:rPr>
                    <w:ins w:id="7245" w:author="phuong vu" w:date="2018-11-23T13:35:00Z"/>
                  </w:rPr>
                </w:rPrChange>
              </w:rPr>
              <w:pPrChange w:id="7246" w:author="phuong vu" w:date="2018-11-23T13:48:00Z">
                <w:pPr/>
              </w:pPrChange>
            </w:pPr>
            <w:ins w:id="7247" w:author="phuong vu" w:date="2018-11-23T13:45:00Z">
              <w:r>
                <w:rPr>
                  <w:lang w:val="en-US"/>
                </w:rPr>
                <w:t>ID khuyến mãi</w:t>
              </w:r>
            </w:ins>
          </w:p>
        </w:tc>
      </w:tr>
      <w:tr w:rsidR="00F81B12" w:rsidRPr="00CF0C7E" w14:paraId="591C7D00" w14:textId="77777777" w:rsidTr="00904AF3">
        <w:tblPrEx>
          <w:tblPrExChange w:id="7248" w:author="phuong vu" w:date="2018-11-23T13:39:00Z">
            <w:tblPrEx>
              <w:tblW w:w="8209" w:type="dxa"/>
              <w:tblInd w:w="-5" w:type="dxa"/>
            </w:tblPrEx>
          </w:tblPrExChange>
        </w:tblPrEx>
        <w:trPr>
          <w:trHeight w:val="300"/>
          <w:ins w:id="7249" w:author="phuong vu" w:date="2018-11-23T13:36:00Z"/>
          <w:trPrChange w:id="7250" w:author="phuong vu" w:date="2018-11-23T13:39:00Z">
            <w:trPr>
              <w:gridAfter w:val="0"/>
              <w:trHeight w:val="300"/>
            </w:trPr>
          </w:trPrChange>
        </w:trPr>
        <w:tc>
          <w:tcPr>
            <w:tcW w:w="708" w:type="dxa"/>
            <w:noWrap/>
            <w:vAlign w:val="center"/>
            <w:tcPrChange w:id="7251" w:author="phuong vu" w:date="2018-11-23T13:39:00Z">
              <w:tcPr>
                <w:tcW w:w="708" w:type="dxa"/>
                <w:gridSpan w:val="2"/>
                <w:noWrap/>
                <w:vAlign w:val="center"/>
              </w:tcPr>
            </w:tcPrChange>
          </w:tcPr>
          <w:p w14:paraId="7AE94B2D" w14:textId="19FFC06B" w:rsidR="00F81B12" w:rsidRDefault="00F81B12" w:rsidP="00E6227B">
            <w:pPr>
              <w:spacing w:line="276" w:lineRule="auto"/>
              <w:jc w:val="center"/>
              <w:rPr>
                <w:ins w:id="7252" w:author="phuong vu" w:date="2018-11-23T13:36:00Z"/>
                <w:lang w:val="en-US"/>
              </w:rPr>
              <w:pPrChange w:id="7253" w:author="phuong vu" w:date="2018-11-23T13:48:00Z">
                <w:pPr/>
              </w:pPrChange>
            </w:pPr>
            <w:ins w:id="7254" w:author="phuong vu" w:date="2018-11-23T13:36:00Z">
              <w:r>
                <w:rPr>
                  <w:lang w:val="en-US"/>
                </w:rPr>
                <w:t>11</w:t>
              </w:r>
            </w:ins>
          </w:p>
        </w:tc>
        <w:tc>
          <w:tcPr>
            <w:tcW w:w="1993" w:type="dxa"/>
            <w:noWrap/>
            <w:tcPrChange w:id="7255" w:author="phuong vu" w:date="2018-11-23T13:39:00Z">
              <w:tcPr>
                <w:tcW w:w="1992" w:type="dxa"/>
                <w:gridSpan w:val="2"/>
                <w:noWrap/>
              </w:tcPr>
            </w:tcPrChange>
          </w:tcPr>
          <w:p w14:paraId="53830868" w14:textId="77777777" w:rsidR="00F81B12" w:rsidRDefault="00F81B12" w:rsidP="00E6227B">
            <w:pPr>
              <w:spacing w:line="276" w:lineRule="auto"/>
              <w:rPr>
                <w:ins w:id="7256" w:author="phuong vu" w:date="2018-11-23T13:39:00Z"/>
                <w:lang w:val="en-US"/>
              </w:rPr>
              <w:pPrChange w:id="7257" w:author="phuong vu" w:date="2018-11-23T13:48:00Z">
                <w:pPr/>
              </w:pPrChange>
            </w:pPr>
            <w:ins w:id="7258" w:author="phuong vu" w:date="2018-11-23T13:36:00Z">
              <w:r>
                <w:rPr>
                  <w:lang w:val="en-US"/>
                </w:rPr>
                <w:t>confirm_by</w:t>
              </w:r>
            </w:ins>
          </w:p>
          <w:p w14:paraId="62F5F84E" w14:textId="3C098012" w:rsidR="00F81B12" w:rsidRDefault="00F81B12" w:rsidP="00E6227B">
            <w:pPr>
              <w:spacing w:line="276" w:lineRule="auto"/>
              <w:rPr>
                <w:ins w:id="7259" w:author="phuong vu" w:date="2018-11-23T13:36:00Z"/>
                <w:lang w:val="en-US"/>
              </w:rPr>
              <w:pPrChange w:id="7260" w:author="phuong vu" w:date="2018-11-23T13:48:00Z">
                <w:pPr/>
              </w:pPrChange>
            </w:pPr>
            <w:ins w:id="7261" w:author="phuong vu" w:date="2018-11-23T13:36:00Z">
              <w:r>
                <w:rPr>
                  <w:lang w:val="en-US"/>
                </w:rPr>
                <w:t>_customer</w:t>
              </w:r>
            </w:ins>
          </w:p>
        </w:tc>
        <w:tc>
          <w:tcPr>
            <w:tcW w:w="1300" w:type="dxa"/>
            <w:noWrap/>
            <w:tcPrChange w:id="7262" w:author="phuong vu" w:date="2018-11-23T13:39:00Z">
              <w:tcPr>
                <w:tcW w:w="1300" w:type="dxa"/>
                <w:gridSpan w:val="3"/>
                <w:noWrap/>
              </w:tcPr>
            </w:tcPrChange>
          </w:tcPr>
          <w:p w14:paraId="1143A507" w14:textId="77ACE052" w:rsidR="00F81B12" w:rsidRPr="00F81B12" w:rsidRDefault="00F81B12" w:rsidP="00E6227B">
            <w:pPr>
              <w:spacing w:line="276" w:lineRule="auto"/>
              <w:rPr>
                <w:ins w:id="7263" w:author="phuong vu" w:date="2018-11-23T13:36:00Z"/>
                <w:lang w:val="en-US"/>
                <w:rPrChange w:id="7264" w:author="phuong vu" w:date="2018-11-23T13:41:00Z">
                  <w:rPr>
                    <w:ins w:id="7265" w:author="phuong vu" w:date="2018-11-23T13:36:00Z"/>
                  </w:rPr>
                </w:rPrChange>
              </w:rPr>
              <w:pPrChange w:id="7266" w:author="phuong vu" w:date="2018-11-23T13:48:00Z">
                <w:pPr/>
              </w:pPrChange>
            </w:pPr>
            <w:ins w:id="7267" w:author="phuong vu" w:date="2018-11-23T13:41:00Z">
              <w:r>
                <w:rPr>
                  <w:lang w:val="en-US"/>
                </w:rPr>
                <w:t>boolean</w:t>
              </w:r>
            </w:ins>
          </w:p>
        </w:tc>
        <w:tc>
          <w:tcPr>
            <w:tcW w:w="1054" w:type="dxa"/>
            <w:noWrap/>
            <w:tcPrChange w:id="7268" w:author="phuong vu" w:date="2018-11-23T13:39:00Z">
              <w:tcPr>
                <w:tcW w:w="1054" w:type="dxa"/>
                <w:gridSpan w:val="3"/>
                <w:noWrap/>
              </w:tcPr>
            </w:tcPrChange>
          </w:tcPr>
          <w:p w14:paraId="6B1EA51A" w14:textId="77777777" w:rsidR="00F81B12" w:rsidRPr="00FD2760" w:rsidRDefault="00F81B12" w:rsidP="00E6227B">
            <w:pPr>
              <w:spacing w:line="276" w:lineRule="auto"/>
              <w:jc w:val="center"/>
              <w:rPr>
                <w:ins w:id="7269" w:author="phuong vu" w:date="2018-11-23T13:36:00Z"/>
              </w:rPr>
              <w:pPrChange w:id="7270" w:author="phuong vu" w:date="2018-11-23T13:48:00Z">
                <w:pPr>
                  <w:jc w:val="center"/>
                </w:pPr>
              </w:pPrChange>
            </w:pPr>
          </w:p>
        </w:tc>
        <w:tc>
          <w:tcPr>
            <w:tcW w:w="838" w:type="dxa"/>
            <w:noWrap/>
            <w:tcPrChange w:id="7271" w:author="phuong vu" w:date="2018-11-23T13:39:00Z">
              <w:tcPr>
                <w:tcW w:w="838" w:type="dxa"/>
                <w:gridSpan w:val="3"/>
                <w:noWrap/>
              </w:tcPr>
            </w:tcPrChange>
          </w:tcPr>
          <w:p w14:paraId="11B0D30E" w14:textId="77777777" w:rsidR="00F81B12" w:rsidRPr="00FD2760" w:rsidRDefault="00F81B12" w:rsidP="00E6227B">
            <w:pPr>
              <w:spacing w:line="276" w:lineRule="auto"/>
              <w:jc w:val="center"/>
              <w:rPr>
                <w:ins w:id="7272" w:author="phuong vu" w:date="2018-11-23T13:36:00Z"/>
              </w:rPr>
              <w:pPrChange w:id="7273" w:author="phuong vu" w:date="2018-11-23T13:48:00Z">
                <w:pPr>
                  <w:jc w:val="center"/>
                </w:pPr>
              </w:pPrChange>
            </w:pPr>
          </w:p>
        </w:tc>
        <w:tc>
          <w:tcPr>
            <w:tcW w:w="962" w:type="dxa"/>
            <w:noWrap/>
            <w:tcPrChange w:id="7274" w:author="phuong vu" w:date="2018-11-23T13:39:00Z">
              <w:tcPr>
                <w:tcW w:w="962" w:type="dxa"/>
                <w:gridSpan w:val="3"/>
                <w:noWrap/>
              </w:tcPr>
            </w:tcPrChange>
          </w:tcPr>
          <w:p w14:paraId="479D7642" w14:textId="77777777" w:rsidR="00F81B12" w:rsidRPr="00FD2760" w:rsidRDefault="00F81B12" w:rsidP="00E6227B">
            <w:pPr>
              <w:spacing w:line="276" w:lineRule="auto"/>
              <w:jc w:val="center"/>
              <w:rPr>
                <w:ins w:id="7275" w:author="phuong vu" w:date="2018-11-23T13:36:00Z"/>
              </w:rPr>
              <w:pPrChange w:id="7276" w:author="phuong vu" w:date="2018-11-23T13:48:00Z">
                <w:pPr>
                  <w:jc w:val="center"/>
                </w:pPr>
              </w:pPrChange>
            </w:pPr>
          </w:p>
        </w:tc>
        <w:tc>
          <w:tcPr>
            <w:tcW w:w="1875" w:type="dxa"/>
            <w:noWrap/>
            <w:tcPrChange w:id="7277" w:author="phuong vu" w:date="2018-11-23T13:39:00Z">
              <w:tcPr>
                <w:tcW w:w="1355" w:type="dxa"/>
                <w:gridSpan w:val="3"/>
                <w:noWrap/>
              </w:tcPr>
            </w:tcPrChange>
          </w:tcPr>
          <w:p w14:paraId="7ECEA853" w14:textId="08CE5E14" w:rsidR="00F81B12" w:rsidRPr="00F81B12" w:rsidRDefault="00F81B12" w:rsidP="00E6227B">
            <w:pPr>
              <w:spacing w:line="276" w:lineRule="auto"/>
              <w:rPr>
                <w:ins w:id="7278" w:author="phuong vu" w:date="2018-11-23T13:36:00Z"/>
                <w:lang w:val="en-US"/>
                <w:rPrChange w:id="7279" w:author="phuong vu" w:date="2018-11-23T13:45:00Z">
                  <w:rPr>
                    <w:ins w:id="7280" w:author="phuong vu" w:date="2018-11-23T13:36:00Z"/>
                  </w:rPr>
                </w:rPrChange>
              </w:rPr>
              <w:pPrChange w:id="7281" w:author="phuong vu" w:date="2018-11-23T13:48:00Z">
                <w:pPr/>
              </w:pPrChange>
            </w:pPr>
            <w:ins w:id="7282" w:author="phuong vu" w:date="2018-11-23T13:45:00Z">
              <w:r>
                <w:rPr>
                  <w:lang w:val="en-US"/>
                </w:rPr>
                <w:t>Xác nhận đã nhận từ khách hàng</w:t>
              </w:r>
            </w:ins>
          </w:p>
        </w:tc>
      </w:tr>
      <w:tr w:rsidR="00F81B12" w:rsidRPr="00CF0C7E" w14:paraId="41B102EE" w14:textId="77777777" w:rsidTr="00904AF3">
        <w:trPr>
          <w:trHeight w:val="300"/>
          <w:ins w:id="7283" w:author="phuong vu" w:date="2018-11-23T13:32:00Z"/>
          <w:trPrChange w:id="7284" w:author="phuong vu" w:date="2018-11-23T13:39:00Z">
            <w:trPr>
              <w:gridBefore w:val="1"/>
              <w:trHeight w:val="300"/>
            </w:trPr>
          </w:trPrChange>
        </w:trPr>
        <w:tc>
          <w:tcPr>
            <w:tcW w:w="708" w:type="dxa"/>
            <w:noWrap/>
            <w:vAlign w:val="center"/>
            <w:hideMark/>
            <w:tcPrChange w:id="7285" w:author="phuong vu" w:date="2018-11-23T13:39:00Z">
              <w:tcPr>
                <w:tcW w:w="708" w:type="dxa"/>
                <w:gridSpan w:val="2"/>
                <w:noWrap/>
                <w:vAlign w:val="center"/>
                <w:hideMark/>
              </w:tcPr>
            </w:tcPrChange>
          </w:tcPr>
          <w:p w14:paraId="6FD4FD3D" w14:textId="1B8CC436" w:rsidR="00F81B12" w:rsidRPr="006B6330" w:rsidRDefault="00F81B12" w:rsidP="00E6227B">
            <w:pPr>
              <w:spacing w:line="276" w:lineRule="auto"/>
              <w:jc w:val="center"/>
              <w:rPr>
                <w:ins w:id="7286" w:author="phuong vu" w:date="2018-11-23T13:32:00Z"/>
                <w:lang w:val="en-US"/>
                <w:rPrChange w:id="7287" w:author="phuong vu" w:date="2018-11-23T13:37:00Z">
                  <w:rPr>
                    <w:ins w:id="7288" w:author="phuong vu" w:date="2018-11-23T13:32:00Z"/>
                  </w:rPr>
                </w:rPrChange>
              </w:rPr>
              <w:pPrChange w:id="7289" w:author="phuong vu" w:date="2018-11-23T13:48:00Z">
                <w:pPr/>
              </w:pPrChange>
            </w:pPr>
            <w:ins w:id="7290" w:author="phuong vu" w:date="2018-11-23T13:37:00Z">
              <w:r>
                <w:rPr>
                  <w:lang w:val="en-US"/>
                </w:rPr>
                <w:t>1</w:t>
              </w:r>
            </w:ins>
            <w:ins w:id="7291" w:author="phuong vu" w:date="2018-11-23T13:46:00Z">
              <w:r>
                <w:rPr>
                  <w:lang w:val="en-US"/>
                </w:rPr>
                <w:t>2</w:t>
              </w:r>
            </w:ins>
          </w:p>
        </w:tc>
        <w:tc>
          <w:tcPr>
            <w:tcW w:w="1993" w:type="dxa"/>
            <w:noWrap/>
            <w:hideMark/>
            <w:tcPrChange w:id="7292" w:author="phuong vu" w:date="2018-11-23T13:39:00Z">
              <w:tcPr>
                <w:tcW w:w="2513" w:type="dxa"/>
                <w:gridSpan w:val="3"/>
                <w:noWrap/>
                <w:hideMark/>
              </w:tcPr>
            </w:tcPrChange>
          </w:tcPr>
          <w:p w14:paraId="5903FAC7" w14:textId="77777777" w:rsidR="00F81B12" w:rsidRPr="00FD2760" w:rsidRDefault="00F81B12" w:rsidP="00E6227B">
            <w:pPr>
              <w:spacing w:line="276" w:lineRule="auto"/>
              <w:rPr>
                <w:ins w:id="7293" w:author="phuong vu" w:date="2018-11-23T13:32:00Z"/>
              </w:rPr>
              <w:pPrChange w:id="7294" w:author="phuong vu" w:date="2018-11-23T13:48:00Z">
                <w:pPr/>
              </w:pPrChange>
            </w:pPr>
            <w:ins w:id="7295" w:author="phuong vu" w:date="2018-11-23T13:32:00Z">
              <w:r w:rsidRPr="00FD2760">
                <w:t>status</w:t>
              </w:r>
            </w:ins>
          </w:p>
        </w:tc>
        <w:tc>
          <w:tcPr>
            <w:tcW w:w="1300" w:type="dxa"/>
            <w:noWrap/>
            <w:hideMark/>
            <w:tcPrChange w:id="7296" w:author="phuong vu" w:date="2018-11-23T13:39:00Z">
              <w:tcPr>
                <w:tcW w:w="1300" w:type="dxa"/>
                <w:gridSpan w:val="3"/>
                <w:noWrap/>
                <w:hideMark/>
              </w:tcPr>
            </w:tcPrChange>
          </w:tcPr>
          <w:p w14:paraId="08B89A9C" w14:textId="77777777" w:rsidR="00F81B12" w:rsidRPr="00FD2760" w:rsidRDefault="00F81B12" w:rsidP="00E6227B">
            <w:pPr>
              <w:spacing w:line="276" w:lineRule="auto"/>
              <w:rPr>
                <w:ins w:id="7297" w:author="phuong vu" w:date="2018-11-23T13:32:00Z"/>
                <w:lang w:val="en-US"/>
              </w:rPr>
              <w:pPrChange w:id="7298" w:author="phuong vu" w:date="2018-11-23T13:48:00Z">
                <w:pPr/>
              </w:pPrChange>
            </w:pPr>
            <w:ins w:id="7299" w:author="phuong vu" w:date="2018-11-23T13:32:00Z">
              <w:r w:rsidRPr="00FD2760">
                <w:t>character varying</w:t>
              </w:r>
            </w:ins>
          </w:p>
        </w:tc>
        <w:tc>
          <w:tcPr>
            <w:tcW w:w="1054" w:type="dxa"/>
            <w:noWrap/>
            <w:hideMark/>
            <w:tcPrChange w:id="7300" w:author="phuong vu" w:date="2018-11-23T13:39:00Z">
              <w:tcPr>
                <w:tcW w:w="1054" w:type="dxa"/>
                <w:gridSpan w:val="3"/>
                <w:noWrap/>
                <w:hideMark/>
              </w:tcPr>
            </w:tcPrChange>
          </w:tcPr>
          <w:p w14:paraId="2D0FFEE2" w14:textId="77777777" w:rsidR="00F81B12" w:rsidRPr="00FD2760" w:rsidRDefault="00F81B12" w:rsidP="00E6227B">
            <w:pPr>
              <w:spacing w:line="276" w:lineRule="auto"/>
              <w:jc w:val="center"/>
              <w:rPr>
                <w:ins w:id="7301" w:author="phuong vu" w:date="2018-11-23T13:32:00Z"/>
              </w:rPr>
              <w:pPrChange w:id="7302" w:author="phuong vu" w:date="2018-11-23T13:48:00Z">
                <w:pPr>
                  <w:jc w:val="center"/>
                </w:pPr>
              </w:pPrChange>
            </w:pPr>
            <w:ins w:id="7303" w:author="phuong vu" w:date="2018-11-23T13:32:00Z">
              <w:r w:rsidRPr="00FD2760">
                <w:t>X</w:t>
              </w:r>
            </w:ins>
          </w:p>
        </w:tc>
        <w:tc>
          <w:tcPr>
            <w:tcW w:w="838" w:type="dxa"/>
            <w:noWrap/>
            <w:hideMark/>
            <w:tcPrChange w:id="7304" w:author="phuong vu" w:date="2018-11-23T13:39:00Z">
              <w:tcPr>
                <w:tcW w:w="810" w:type="dxa"/>
                <w:gridSpan w:val="3"/>
                <w:noWrap/>
                <w:hideMark/>
              </w:tcPr>
            </w:tcPrChange>
          </w:tcPr>
          <w:p w14:paraId="59B1DE05" w14:textId="77777777" w:rsidR="00F81B12" w:rsidRPr="00FD2760" w:rsidRDefault="00F81B12" w:rsidP="00E6227B">
            <w:pPr>
              <w:spacing w:line="276" w:lineRule="auto"/>
              <w:jc w:val="center"/>
              <w:rPr>
                <w:ins w:id="7305" w:author="phuong vu" w:date="2018-11-23T13:32:00Z"/>
              </w:rPr>
              <w:pPrChange w:id="7306" w:author="phuong vu" w:date="2018-11-23T13:48:00Z">
                <w:pPr>
                  <w:jc w:val="center"/>
                </w:pPr>
              </w:pPrChange>
            </w:pPr>
          </w:p>
        </w:tc>
        <w:tc>
          <w:tcPr>
            <w:tcW w:w="962" w:type="dxa"/>
            <w:noWrap/>
            <w:hideMark/>
            <w:tcPrChange w:id="7307" w:author="phuong vu" w:date="2018-11-23T13:39:00Z">
              <w:tcPr>
                <w:tcW w:w="1215" w:type="dxa"/>
                <w:gridSpan w:val="3"/>
                <w:noWrap/>
                <w:hideMark/>
              </w:tcPr>
            </w:tcPrChange>
          </w:tcPr>
          <w:p w14:paraId="179F4F51" w14:textId="77777777" w:rsidR="00F81B12" w:rsidRPr="00FD2760" w:rsidRDefault="00F81B12" w:rsidP="00E6227B">
            <w:pPr>
              <w:spacing w:line="276" w:lineRule="auto"/>
              <w:jc w:val="center"/>
              <w:rPr>
                <w:ins w:id="7308" w:author="phuong vu" w:date="2018-11-23T13:32:00Z"/>
              </w:rPr>
              <w:pPrChange w:id="7309" w:author="phuong vu" w:date="2018-11-23T13:48:00Z">
                <w:pPr>
                  <w:jc w:val="center"/>
                </w:pPr>
              </w:pPrChange>
            </w:pPr>
          </w:p>
        </w:tc>
        <w:tc>
          <w:tcPr>
            <w:tcW w:w="1875" w:type="dxa"/>
            <w:noWrap/>
            <w:hideMark/>
            <w:tcPrChange w:id="7310" w:author="phuong vu" w:date="2018-11-23T13:39:00Z">
              <w:tcPr>
                <w:tcW w:w="2648" w:type="dxa"/>
                <w:gridSpan w:val="3"/>
                <w:noWrap/>
                <w:hideMark/>
              </w:tcPr>
            </w:tcPrChange>
          </w:tcPr>
          <w:p w14:paraId="55B2A6AC" w14:textId="77777777" w:rsidR="00F81B12" w:rsidRPr="00FD2760" w:rsidRDefault="00F81B12" w:rsidP="00E6227B">
            <w:pPr>
              <w:keepNext/>
              <w:spacing w:line="276" w:lineRule="auto"/>
              <w:rPr>
                <w:ins w:id="7311" w:author="phuong vu" w:date="2018-11-23T13:32:00Z"/>
              </w:rPr>
              <w:pPrChange w:id="7312" w:author="phuong vu" w:date="2018-11-23T13:48:00Z">
                <w:pPr>
                  <w:keepNext/>
                </w:pPr>
              </w:pPrChange>
            </w:pPr>
            <w:ins w:id="7313" w:author="phuong vu" w:date="2018-11-23T13:32:00Z">
              <w:r w:rsidRPr="00FD2760">
                <w:t>Trạng thái hóa đơn</w:t>
              </w:r>
            </w:ins>
          </w:p>
        </w:tc>
      </w:tr>
    </w:tbl>
    <w:p w14:paraId="49918C67" w14:textId="77777777" w:rsidR="00E6227B" w:rsidRDefault="00E6227B" w:rsidP="00E6227B">
      <w:pPr>
        <w:spacing w:line="276" w:lineRule="auto"/>
        <w:rPr>
          <w:ins w:id="7314" w:author="phuong vu" w:date="2018-11-23T13:32:00Z"/>
          <w:b/>
          <w:lang w:val="en-US"/>
        </w:rPr>
        <w:pPrChange w:id="7315" w:author="phuong vu" w:date="2018-11-23T13:48:00Z">
          <w:pPr/>
        </w:pPrChange>
      </w:pPr>
    </w:p>
    <w:p w14:paraId="2A5A7BDC" w14:textId="3FE13DD1" w:rsidR="008A7CB0" w:rsidRDefault="008A7CB0" w:rsidP="00E6227B">
      <w:pPr>
        <w:spacing w:line="276" w:lineRule="auto"/>
        <w:rPr>
          <w:ins w:id="7316" w:author="phuong vu" w:date="2018-11-23T11:44:00Z"/>
          <w:b/>
          <w:lang w:val="en-US"/>
        </w:rPr>
        <w:pPrChange w:id="7317" w:author="phuong vu" w:date="2018-11-23T13:48:00Z">
          <w:pPr/>
        </w:pPrChange>
      </w:pPr>
      <w:ins w:id="7318" w:author="phuong vu" w:date="2018-11-23T11:44:00Z">
        <w:r>
          <w:rPr>
            <w:b/>
            <w:lang w:val="en-US"/>
          </w:rPr>
          <w:t>BẢNG LABEL</w:t>
        </w:r>
      </w:ins>
    </w:p>
    <w:tbl>
      <w:tblPr>
        <w:tblStyle w:val="TableGrid"/>
        <w:tblW w:w="8725" w:type="dxa"/>
        <w:tblLook w:val="04A0" w:firstRow="1" w:lastRow="0" w:firstColumn="1" w:lastColumn="0" w:noHBand="0" w:noVBand="1"/>
        <w:tblPrChange w:id="7319" w:author="phuong vu" w:date="2018-11-23T13:38:00Z">
          <w:tblPr>
            <w:tblStyle w:val="TableGrid"/>
            <w:tblW w:w="9486" w:type="dxa"/>
            <w:tblLook w:val="04A0" w:firstRow="1" w:lastRow="0" w:firstColumn="1" w:lastColumn="0" w:noHBand="0" w:noVBand="1"/>
          </w:tblPr>
        </w:tblPrChange>
      </w:tblPr>
      <w:tblGrid>
        <w:gridCol w:w="708"/>
        <w:gridCol w:w="1820"/>
        <w:gridCol w:w="1300"/>
        <w:gridCol w:w="1098"/>
        <w:gridCol w:w="838"/>
        <w:gridCol w:w="823"/>
        <w:gridCol w:w="2138"/>
        <w:tblGridChange w:id="7320">
          <w:tblGrid>
            <w:gridCol w:w="708"/>
            <w:gridCol w:w="1820"/>
            <w:gridCol w:w="1300"/>
            <w:gridCol w:w="1098"/>
            <w:gridCol w:w="838"/>
            <w:gridCol w:w="823"/>
            <w:gridCol w:w="2899"/>
          </w:tblGrid>
        </w:tblGridChange>
      </w:tblGrid>
      <w:tr w:rsidR="008A7CB0" w:rsidRPr="001856AA" w14:paraId="68A72E79" w14:textId="77777777" w:rsidTr="006B6330">
        <w:trPr>
          <w:trHeight w:val="300"/>
          <w:ins w:id="7321" w:author="phuong vu" w:date="2018-11-23T11:44:00Z"/>
          <w:trPrChange w:id="7322" w:author="phuong vu" w:date="2018-11-23T13:38:00Z">
            <w:trPr>
              <w:trHeight w:val="300"/>
            </w:trPr>
          </w:trPrChange>
        </w:trPr>
        <w:tc>
          <w:tcPr>
            <w:tcW w:w="708" w:type="dxa"/>
            <w:noWrap/>
            <w:vAlign w:val="center"/>
            <w:hideMark/>
            <w:tcPrChange w:id="7323" w:author="phuong vu" w:date="2018-11-23T13:38:00Z">
              <w:tcPr>
                <w:tcW w:w="708" w:type="dxa"/>
                <w:noWrap/>
                <w:vAlign w:val="center"/>
                <w:hideMark/>
              </w:tcPr>
            </w:tcPrChange>
          </w:tcPr>
          <w:p w14:paraId="36D451D1" w14:textId="77777777" w:rsidR="008A7CB0" w:rsidRPr="001856AA" w:rsidRDefault="008A7CB0" w:rsidP="00E6227B">
            <w:pPr>
              <w:spacing w:line="276" w:lineRule="auto"/>
              <w:jc w:val="center"/>
              <w:rPr>
                <w:ins w:id="7324" w:author="phuong vu" w:date="2018-11-23T11:44:00Z"/>
                <w:b/>
                <w:bCs/>
              </w:rPr>
              <w:pPrChange w:id="7325" w:author="phuong vu" w:date="2018-11-23T13:48:00Z">
                <w:pPr>
                  <w:jc w:val="center"/>
                </w:pPr>
              </w:pPrChange>
            </w:pPr>
            <w:ins w:id="7326" w:author="phuong vu" w:date="2018-11-23T11:44:00Z">
              <w:r w:rsidRPr="001856AA">
                <w:rPr>
                  <w:b/>
                  <w:bCs/>
                  <w:lang w:val="da-DK"/>
                </w:rPr>
                <w:t>STT</w:t>
              </w:r>
            </w:ins>
          </w:p>
        </w:tc>
        <w:tc>
          <w:tcPr>
            <w:tcW w:w="1820" w:type="dxa"/>
            <w:noWrap/>
            <w:vAlign w:val="center"/>
            <w:hideMark/>
            <w:tcPrChange w:id="7327" w:author="phuong vu" w:date="2018-11-23T13:38:00Z">
              <w:tcPr>
                <w:tcW w:w="1820" w:type="dxa"/>
                <w:noWrap/>
                <w:vAlign w:val="center"/>
                <w:hideMark/>
              </w:tcPr>
            </w:tcPrChange>
          </w:tcPr>
          <w:p w14:paraId="0A538211" w14:textId="77777777" w:rsidR="008A7CB0" w:rsidRPr="001856AA" w:rsidRDefault="008A7CB0" w:rsidP="00E6227B">
            <w:pPr>
              <w:spacing w:line="276" w:lineRule="auto"/>
              <w:jc w:val="center"/>
              <w:rPr>
                <w:ins w:id="7328" w:author="phuong vu" w:date="2018-11-23T11:44:00Z"/>
                <w:b/>
                <w:bCs/>
              </w:rPr>
              <w:pPrChange w:id="7329" w:author="phuong vu" w:date="2018-11-23T13:48:00Z">
                <w:pPr>
                  <w:jc w:val="center"/>
                </w:pPr>
              </w:pPrChange>
            </w:pPr>
            <w:ins w:id="7330" w:author="phuong vu" w:date="2018-11-23T11:44:00Z">
              <w:r w:rsidRPr="001856AA">
                <w:rPr>
                  <w:b/>
                  <w:bCs/>
                  <w:lang w:val="da-DK"/>
                </w:rPr>
                <w:t>Tên trường</w:t>
              </w:r>
            </w:ins>
          </w:p>
        </w:tc>
        <w:tc>
          <w:tcPr>
            <w:tcW w:w="1300" w:type="dxa"/>
            <w:noWrap/>
            <w:vAlign w:val="center"/>
            <w:hideMark/>
            <w:tcPrChange w:id="7331" w:author="phuong vu" w:date="2018-11-23T13:38:00Z">
              <w:tcPr>
                <w:tcW w:w="1300" w:type="dxa"/>
                <w:noWrap/>
                <w:vAlign w:val="center"/>
                <w:hideMark/>
              </w:tcPr>
            </w:tcPrChange>
          </w:tcPr>
          <w:p w14:paraId="40B17010" w14:textId="77777777" w:rsidR="008A7CB0" w:rsidRPr="001856AA" w:rsidRDefault="008A7CB0" w:rsidP="00E6227B">
            <w:pPr>
              <w:spacing w:line="276" w:lineRule="auto"/>
              <w:jc w:val="center"/>
              <w:rPr>
                <w:ins w:id="7332" w:author="phuong vu" w:date="2018-11-23T11:44:00Z"/>
                <w:b/>
                <w:bCs/>
              </w:rPr>
              <w:pPrChange w:id="7333" w:author="phuong vu" w:date="2018-11-23T13:48:00Z">
                <w:pPr>
                  <w:jc w:val="center"/>
                </w:pPr>
              </w:pPrChange>
            </w:pPr>
            <w:ins w:id="7334" w:author="phuong vu" w:date="2018-11-23T11:44:00Z">
              <w:r w:rsidRPr="001856AA">
                <w:rPr>
                  <w:b/>
                  <w:bCs/>
                  <w:lang w:val="da-DK"/>
                </w:rPr>
                <w:t>Kiểu</w:t>
              </w:r>
            </w:ins>
          </w:p>
        </w:tc>
        <w:tc>
          <w:tcPr>
            <w:tcW w:w="1098" w:type="dxa"/>
            <w:noWrap/>
            <w:vAlign w:val="center"/>
            <w:hideMark/>
            <w:tcPrChange w:id="7335" w:author="phuong vu" w:date="2018-11-23T13:38:00Z">
              <w:tcPr>
                <w:tcW w:w="1098" w:type="dxa"/>
                <w:noWrap/>
                <w:vAlign w:val="center"/>
                <w:hideMark/>
              </w:tcPr>
            </w:tcPrChange>
          </w:tcPr>
          <w:p w14:paraId="7224DDE4" w14:textId="77777777" w:rsidR="008A7CB0" w:rsidRPr="001856AA" w:rsidRDefault="008A7CB0" w:rsidP="00E6227B">
            <w:pPr>
              <w:spacing w:line="276" w:lineRule="auto"/>
              <w:jc w:val="center"/>
              <w:rPr>
                <w:ins w:id="7336" w:author="phuong vu" w:date="2018-11-23T11:44:00Z"/>
                <w:b/>
                <w:bCs/>
              </w:rPr>
              <w:pPrChange w:id="7337" w:author="phuong vu" w:date="2018-11-23T13:48:00Z">
                <w:pPr>
                  <w:jc w:val="center"/>
                </w:pPr>
              </w:pPrChange>
            </w:pPr>
            <w:ins w:id="7338" w:author="phuong vu" w:date="2018-11-23T11:44:00Z">
              <w:r w:rsidRPr="001856AA">
                <w:rPr>
                  <w:b/>
                  <w:bCs/>
                  <w:lang w:val="da-DK"/>
                </w:rPr>
                <w:t>Chấp nhận Null</w:t>
              </w:r>
            </w:ins>
          </w:p>
        </w:tc>
        <w:tc>
          <w:tcPr>
            <w:tcW w:w="838" w:type="dxa"/>
            <w:noWrap/>
            <w:vAlign w:val="center"/>
            <w:hideMark/>
            <w:tcPrChange w:id="7339" w:author="phuong vu" w:date="2018-11-23T13:38:00Z">
              <w:tcPr>
                <w:tcW w:w="838" w:type="dxa"/>
                <w:noWrap/>
                <w:vAlign w:val="center"/>
                <w:hideMark/>
              </w:tcPr>
            </w:tcPrChange>
          </w:tcPr>
          <w:p w14:paraId="0B6169FE" w14:textId="77777777" w:rsidR="008A7CB0" w:rsidRPr="001856AA" w:rsidRDefault="008A7CB0" w:rsidP="00E6227B">
            <w:pPr>
              <w:spacing w:line="276" w:lineRule="auto"/>
              <w:jc w:val="center"/>
              <w:rPr>
                <w:ins w:id="7340" w:author="phuong vu" w:date="2018-11-23T11:44:00Z"/>
                <w:b/>
                <w:bCs/>
              </w:rPr>
              <w:pPrChange w:id="7341" w:author="phuong vu" w:date="2018-11-23T13:48:00Z">
                <w:pPr>
                  <w:jc w:val="center"/>
                </w:pPr>
              </w:pPrChange>
            </w:pPr>
            <w:ins w:id="7342" w:author="phuong vu" w:date="2018-11-23T11:44:00Z">
              <w:r w:rsidRPr="001856AA">
                <w:rPr>
                  <w:b/>
                  <w:bCs/>
                  <w:lang w:val="da-DK"/>
                </w:rPr>
                <w:t>Khóa chính</w:t>
              </w:r>
            </w:ins>
          </w:p>
        </w:tc>
        <w:tc>
          <w:tcPr>
            <w:tcW w:w="823" w:type="dxa"/>
            <w:noWrap/>
            <w:vAlign w:val="center"/>
            <w:hideMark/>
            <w:tcPrChange w:id="7343" w:author="phuong vu" w:date="2018-11-23T13:38:00Z">
              <w:tcPr>
                <w:tcW w:w="823" w:type="dxa"/>
                <w:noWrap/>
                <w:vAlign w:val="center"/>
                <w:hideMark/>
              </w:tcPr>
            </w:tcPrChange>
          </w:tcPr>
          <w:p w14:paraId="332BF9FC" w14:textId="77777777" w:rsidR="008A7CB0" w:rsidRPr="001856AA" w:rsidRDefault="008A7CB0" w:rsidP="00E6227B">
            <w:pPr>
              <w:spacing w:line="276" w:lineRule="auto"/>
              <w:jc w:val="center"/>
              <w:rPr>
                <w:ins w:id="7344" w:author="phuong vu" w:date="2018-11-23T11:44:00Z"/>
                <w:b/>
                <w:bCs/>
              </w:rPr>
              <w:pPrChange w:id="7345" w:author="phuong vu" w:date="2018-11-23T13:48:00Z">
                <w:pPr>
                  <w:jc w:val="center"/>
                </w:pPr>
              </w:pPrChange>
            </w:pPr>
            <w:ins w:id="7346" w:author="phuong vu" w:date="2018-11-23T11:44:00Z">
              <w:r w:rsidRPr="001856AA">
                <w:rPr>
                  <w:b/>
                  <w:bCs/>
                  <w:lang w:val="da-DK"/>
                </w:rPr>
                <w:t>Khóa ngoại</w:t>
              </w:r>
            </w:ins>
          </w:p>
        </w:tc>
        <w:tc>
          <w:tcPr>
            <w:tcW w:w="2138" w:type="dxa"/>
            <w:noWrap/>
            <w:vAlign w:val="center"/>
            <w:hideMark/>
            <w:tcPrChange w:id="7347" w:author="phuong vu" w:date="2018-11-23T13:38:00Z">
              <w:tcPr>
                <w:tcW w:w="2899" w:type="dxa"/>
                <w:noWrap/>
                <w:vAlign w:val="center"/>
                <w:hideMark/>
              </w:tcPr>
            </w:tcPrChange>
          </w:tcPr>
          <w:p w14:paraId="392201AD" w14:textId="77777777" w:rsidR="008A7CB0" w:rsidRPr="001856AA" w:rsidRDefault="008A7CB0" w:rsidP="00E6227B">
            <w:pPr>
              <w:spacing w:line="276" w:lineRule="auto"/>
              <w:ind w:right="226"/>
              <w:jc w:val="center"/>
              <w:rPr>
                <w:ins w:id="7348" w:author="phuong vu" w:date="2018-11-23T11:44:00Z"/>
                <w:b/>
                <w:bCs/>
              </w:rPr>
              <w:pPrChange w:id="7349" w:author="phuong vu" w:date="2018-11-23T13:48:00Z">
                <w:pPr>
                  <w:ind w:right="226"/>
                  <w:jc w:val="center"/>
                </w:pPr>
              </w:pPrChange>
            </w:pPr>
            <w:ins w:id="7350" w:author="phuong vu" w:date="2018-11-23T11:44:00Z">
              <w:r w:rsidRPr="001856AA">
                <w:rPr>
                  <w:b/>
                  <w:bCs/>
                  <w:lang w:val="da-DK"/>
                </w:rPr>
                <w:t>Mô tả</w:t>
              </w:r>
            </w:ins>
          </w:p>
        </w:tc>
      </w:tr>
      <w:tr w:rsidR="008A7CB0" w:rsidRPr="001856AA" w14:paraId="0409637B" w14:textId="77777777" w:rsidTr="006B6330">
        <w:trPr>
          <w:trHeight w:val="300"/>
          <w:ins w:id="7351" w:author="phuong vu" w:date="2018-11-23T11:44:00Z"/>
          <w:trPrChange w:id="7352" w:author="phuong vu" w:date="2018-11-23T13:38:00Z">
            <w:trPr>
              <w:trHeight w:val="300"/>
            </w:trPr>
          </w:trPrChange>
        </w:trPr>
        <w:tc>
          <w:tcPr>
            <w:tcW w:w="708" w:type="dxa"/>
            <w:noWrap/>
            <w:vAlign w:val="center"/>
            <w:hideMark/>
            <w:tcPrChange w:id="7353" w:author="phuong vu" w:date="2018-11-23T13:38:00Z">
              <w:tcPr>
                <w:tcW w:w="708" w:type="dxa"/>
                <w:noWrap/>
                <w:vAlign w:val="center"/>
                <w:hideMark/>
              </w:tcPr>
            </w:tcPrChange>
          </w:tcPr>
          <w:p w14:paraId="70AED5FC" w14:textId="77777777" w:rsidR="008A7CB0" w:rsidRPr="00FD2760" w:rsidRDefault="008A7CB0" w:rsidP="00E6227B">
            <w:pPr>
              <w:spacing w:line="276" w:lineRule="auto"/>
              <w:jc w:val="center"/>
              <w:rPr>
                <w:ins w:id="7354" w:author="phuong vu" w:date="2018-11-23T11:44:00Z"/>
              </w:rPr>
              <w:pPrChange w:id="7355" w:author="phuong vu" w:date="2018-11-23T13:48:00Z">
                <w:pPr>
                  <w:jc w:val="center"/>
                </w:pPr>
              </w:pPrChange>
            </w:pPr>
            <w:ins w:id="7356" w:author="phuong vu" w:date="2018-11-23T11:44:00Z">
              <w:r w:rsidRPr="00FD2760">
                <w:t>1</w:t>
              </w:r>
            </w:ins>
          </w:p>
        </w:tc>
        <w:tc>
          <w:tcPr>
            <w:tcW w:w="1820" w:type="dxa"/>
            <w:noWrap/>
            <w:hideMark/>
            <w:tcPrChange w:id="7357" w:author="phuong vu" w:date="2018-11-23T13:38:00Z">
              <w:tcPr>
                <w:tcW w:w="1820" w:type="dxa"/>
                <w:noWrap/>
                <w:hideMark/>
              </w:tcPr>
            </w:tcPrChange>
          </w:tcPr>
          <w:p w14:paraId="7E541250" w14:textId="77777777" w:rsidR="008A7CB0" w:rsidRPr="00FD2760" w:rsidRDefault="008A7CB0" w:rsidP="00E6227B">
            <w:pPr>
              <w:spacing w:line="276" w:lineRule="auto"/>
              <w:rPr>
                <w:ins w:id="7358" w:author="phuong vu" w:date="2018-11-23T11:44:00Z"/>
              </w:rPr>
              <w:pPrChange w:id="7359" w:author="phuong vu" w:date="2018-11-23T13:48:00Z">
                <w:pPr/>
              </w:pPrChange>
            </w:pPr>
            <w:ins w:id="7360" w:author="phuong vu" w:date="2018-11-23T11:44:00Z">
              <w:r w:rsidRPr="00FD2760">
                <w:t>id</w:t>
              </w:r>
            </w:ins>
          </w:p>
        </w:tc>
        <w:tc>
          <w:tcPr>
            <w:tcW w:w="1300" w:type="dxa"/>
            <w:noWrap/>
            <w:hideMark/>
            <w:tcPrChange w:id="7361" w:author="phuong vu" w:date="2018-11-23T13:38:00Z">
              <w:tcPr>
                <w:tcW w:w="1300" w:type="dxa"/>
                <w:noWrap/>
                <w:hideMark/>
              </w:tcPr>
            </w:tcPrChange>
          </w:tcPr>
          <w:p w14:paraId="7A4F8B4F" w14:textId="77777777" w:rsidR="008A7CB0" w:rsidRPr="00FD2760" w:rsidRDefault="008A7CB0" w:rsidP="00E6227B">
            <w:pPr>
              <w:spacing w:line="276" w:lineRule="auto"/>
              <w:rPr>
                <w:ins w:id="7362" w:author="phuong vu" w:date="2018-11-23T11:44:00Z"/>
              </w:rPr>
              <w:pPrChange w:id="7363" w:author="phuong vu" w:date="2018-11-23T13:48:00Z">
                <w:pPr/>
              </w:pPrChange>
            </w:pPr>
            <w:ins w:id="7364" w:author="phuong vu" w:date="2018-11-23T11:44:00Z">
              <w:r w:rsidRPr="00FD2760">
                <w:t>numeric</w:t>
              </w:r>
            </w:ins>
          </w:p>
        </w:tc>
        <w:tc>
          <w:tcPr>
            <w:tcW w:w="1098" w:type="dxa"/>
            <w:noWrap/>
            <w:vAlign w:val="center"/>
            <w:hideMark/>
            <w:tcPrChange w:id="7365" w:author="phuong vu" w:date="2018-11-23T13:38:00Z">
              <w:tcPr>
                <w:tcW w:w="1098" w:type="dxa"/>
                <w:noWrap/>
                <w:vAlign w:val="center"/>
                <w:hideMark/>
              </w:tcPr>
            </w:tcPrChange>
          </w:tcPr>
          <w:p w14:paraId="58A04677" w14:textId="77777777" w:rsidR="008A7CB0" w:rsidRPr="00FD2760" w:rsidRDefault="008A7CB0" w:rsidP="00E6227B">
            <w:pPr>
              <w:spacing w:line="276" w:lineRule="auto"/>
              <w:jc w:val="center"/>
              <w:rPr>
                <w:ins w:id="7366" w:author="phuong vu" w:date="2018-11-23T11:44:00Z"/>
              </w:rPr>
              <w:pPrChange w:id="7367" w:author="phuong vu" w:date="2018-11-23T13:48:00Z">
                <w:pPr>
                  <w:jc w:val="center"/>
                </w:pPr>
              </w:pPrChange>
            </w:pPr>
          </w:p>
        </w:tc>
        <w:tc>
          <w:tcPr>
            <w:tcW w:w="838" w:type="dxa"/>
            <w:noWrap/>
            <w:vAlign w:val="center"/>
            <w:hideMark/>
            <w:tcPrChange w:id="7368" w:author="phuong vu" w:date="2018-11-23T13:38:00Z">
              <w:tcPr>
                <w:tcW w:w="838" w:type="dxa"/>
                <w:noWrap/>
                <w:vAlign w:val="center"/>
                <w:hideMark/>
              </w:tcPr>
            </w:tcPrChange>
          </w:tcPr>
          <w:p w14:paraId="17BC2B4F" w14:textId="77777777" w:rsidR="008A7CB0" w:rsidRPr="00FD2760" w:rsidRDefault="008A7CB0" w:rsidP="00E6227B">
            <w:pPr>
              <w:spacing w:line="276" w:lineRule="auto"/>
              <w:jc w:val="center"/>
              <w:rPr>
                <w:ins w:id="7369" w:author="phuong vu" w:date="2018-11-23T11:44:00Z"/>
              </w:rPr>
              <w:pPrChange w:id="7370" w:author="phuong vu" w:date="2018-11-23T13:48:00Z">
                <w:pPr>
                  <w:jc w:val="center"/>
                </w:pPr>
              </w:pPrChange>
            </w:pPr>
            <w:ins w:id="7371" w:author="phuong vu" w:date="2018-11-23T11:44:00Z">
              <w:r w:rsidRPr="00FD2760">
                <w:t>X</w:t>
              </w:r>
            </w:ins>
          </w:p>
        </w:tc>
        <w:tc>
          <w:tcPr>
            <w:tcW w:w="823" w:type="dxa"/>
            <w:noWrap/>
            <w:vAlign w:val="center"/>
            <w:hideMark/>
            <w:tcPrChange w:id="7372" w:author="phuong vu" w:date="2018-11-23T13:38:00Z">
              <w:tcPr>
                <w:tcW w:w="823" w:type="dxa"/>
                <w:noWrap/>
                <w:vAlign w:val="center"/>
                <w:hideMark/>
              </w:tcPr>
            </w:tcPrChange>
          </w:tcPr>
          <w:p w14:paraId="28D634A4" w14:textId="77777777" w:rsidR="008A7CB0" w:rsidRPr="00FD2760" w:rsidRDefault="008A7CB0" w:rsidP="00E6227B">
            <w:pPr>
              <w:spacing w:line="276" w:lineRule="auto"/>
              <w:jc w:val="center"/>
              <w:rPr>
                <w:ins w:id="7373" w:author="phuong vu" w:date="2018-11-23T11:44:00Z"/>
              </w:rPr>
              <w:pPrChange w:id="7374" w:author="phuong vu" w:date="2018-11-23T13:48:00Z">
                <w:pPr>
                  <w:jc w:val="center"/>
                </w:pPr>
              </w:pPrChange>
            </w:pPr>
          </w:p>
        </w:tc>
        <w:tc>
          <w:tcPr>
            <w:tcW w:w="2138" w:type="dxa"/>
            <w:noWrap/>
            <w:hideMark/>
            <w:tcPrChange w:id="7375" w:author="phuong vu" w:date="2018-11-23T13:38:00Z">
              <w:tcPr>
                <w:tcW w:w="2899" w:type="dxa"/>
                <w:noWrap/>
                <w:hideMark/>
              </w:tcPr>
            </w:tcPrChange>
          </w:tcPr>
          <w:p w14:paraId="3CAE413C" w14:textId="706DBB62" w:rsidR="008A7CB0" w:rsidRPr="00FD2760" w:rsidRDefault="008A7CB0" w:rsidP="00E6227B">
            <w:pPr>
              <w:spacing w:line="276" w:lineRule="auto"/>
              <w:rPr>
                <w:ins w:id="7376" w:author="phuong vu" w:date="2018-11-23T11:44:00Z"/>
                <w:lang w:val="en-US"/>
              </w:rPr>
              <w:pPrChange w:id="7377" w:author="phuong vu" w:date="2018-11-23T13:48:00Z">
                <w:pPr/>
              </w:pPrChange>
            </w:pPr>
            <w:ins w:id="7378" w:author="phuong vu" w:date="2018-11-23T11:44:00Z">
              <w:r w:rsidRPr="00FD2760">
                <w:t xml:space="preserve">ID </w:t>
              </w:r>
              <w:r>
                <w:rPr>
                  <w:lang w:val="en-US"/>
                </w:rPr>
                <w:t>nh</w:t>
              </w:r>
            </w:ins>
            <w:ins w:id="7379" w:author="phuong vu" w:date="2018-11-23T11:46:00Z">
              <w:r>
                <w:rPr>
                  <w:lang w:val="en-US"/>
                </w:rPr>
                <w:t>ã</w:t>
              </w:r>
            </w:ins>
            <w:ins w:id="7380" w:author="phuong vu" w:date="2018-11-23T11:44:00Z">
              <w:r>
                <w:rPr>
                  <w:lang w:val="en-US"/>
                </w:rPr>
                <w:t>n h</w:t>
              </w:r>
            </w:ins>
            <w:ins w:id="7381" w:author="phuong vu" w:date="2018-11-23T11:45:00Z">
              <w:r>
                <w:rPr>
                  <w:lang w:val="en-US"/>
                </w:rPr>
                <w:t>iệu</w:t>
              </w:r>
            </w:ins>
          </w:p>
        </w:tc>
      </w:tr>
      <w:tr w:rsidR="008A7CB0" w:rsidRPr="001856AA" w14:paraId="5F4160FE" w14:textId="77777777" w:rsidTr="006B6330">
        <w:trPr>
          <w:trHeight w:val="300"/>
          <w:ins w:id="7382" w:author="phuong vu" w:date="2018-11-23T11:44:00Z"/>
          <w:trPrChange w:id="7383" w:author="phuong vu" w:date="2018-11-23T13:38:00Z">
            <w:trPr>
              <w:trHeight w:val="300"/>
            </w:trPr>
          </w:trPrChange>
        </w:trPr>
        <w:tc>
          <w:tcPr>
            <w:tcW w:w="708" w:type="dxa"/>
            <w:noWrap/>
            <w:vAlign w:val="center"/>
            <w:hideMark/>
            <w:tcPrChange w:id="7384" w:author="phuong vu" w:date="2018-11-23T13:38:00Z">
              <w:tcPr>
                <w:tcW w:w="708" w:type="dxa"/>
                <w:noWrap/>
                <w:vAlign w:val="center"/>
                <w:hideMark/>
              </w:tcPr>
            </w:tcPrChange>
          </w:tcPr>
          <w:p w14:paraId="773A2080" w14:textId="77777777" w:rsidR="008A7CB0" w:rsidRPr="00FD2760" w:rsidRDefault="008A7CB0" w:rsidP="00E6227B">
            <w:pPr>
              <w:spacing w:line="276" w:lineRule="auto"/>
              <w:jc w:val="center"/>
              <w:rPr>
                <w:ins w:id="7385" w:author="phuong vu" w:date="2018-11-23T11:44:00Z"/>
              </w:rPr>
              <w:pPrChange w:id="7386" w:author="phuong vu" w:date="2018-11-23T13:48:00Z">
                <w:pPr>
                  <w:jc w:val="center"/>
                </w:pPr>
              </w:pPrChange>
            </w:pPr>
            <w:ins w:id="7387" w:author="phuong vu" w:date="2018-11-23T11:44:00Z">
              <w:r w:rsidRPr="00FD2760">
                <w:t>2</w:t>
              </w:r>
            </w:ins>
          </w:p>
        </w:tc>
        <w:tc>
          <w:tcPr>
            <w:tcW w:w="1820" w:type="dxa"/>
            <w:noWrap/>
            <w:hideMark/>
            <w:tcPrChange w:id="7388" w:author="phuong vu" w:date="2018-11-23T13:38:00Z">
              <w:tcPr>
                <w:tcW w:w="1820" w:type="dxa"/>
                <w:noWrap/>
                <w:hideMark/>
              </w:tcPr>
            </w:tcPrChange>
          </w:tcPr>
          <w:p w14:paraId="0BFDBEE5" w14:textId="2958BCEC" w:rsidR="008A7CB0" w:rsidRPr="00FD2760" w:rsidRDefault="008A7CB0" w:rsidP="00E6227B">
            <w:pPr>
              <w:spacing w:line="276" w:lineRule="auto"/>
              <w:rPr>
                <w:ins w:id="7389" w:author="phuong vu" w:date="2018-11-23T11:44:00Z"/>
              </w:rPr>
              <w:pPrChange w:id="7390" w:author="phuong vu" w:date="2018-11-23T13:48:00Z">
                <w:pPr/>
              </w:pPrChange>
            </w:pPr>
            <w:ins w:id="7391" w:author="phuong vu" w:date="2018-11-23T11:44:00Z">
              <w:r>
                <w:t>label</w:t>
              </w:r>
              <w:r w:rsidRPr="00FD2760">
                <w:t>_name</w:t>
              </w:r>
            </w:ins>
          </w:p>
        </w:tc>
        <w:tc>
          <w:tcPr>
            <w:tcW w:w="1300" w:type="dxa"/>
            <w:noWrap/>
            <w:hideMark/>
            <w:tcPrChange w:id="7392" w:author="phuong vu" w:date="2018-11-23T13:38:00Z">
              <w:tcPr>
                <w:tcW w:w="1300" w:type="dxa"/>
                <w:noWrap/>
                <w:hideMark/>
              </w:tcPr>
            </w:tcPrChange>
          </w:tcPr>
          <w:p w14:paraId="20911C5A" w14:textId="77777777" w:rsidR="008A7CB0" w:rsidRPr="00FD2760" w:rsidRDefault="008A7CB0" w:rsidP="00E6227B">
            <w:pPr>
              <w:spacing w:line="276" w:lineRule="auto"/>
              <w:rPr>
                <w:ins w:id="7393" w:author="phuong vu" w:date="2018-11-23T11:44:00Z"/>
              </w:rPr>
              <w:pPrChange w:id="7394" w:author="phuong vu" w:date="2018-11-23T13:48:00Z">
                <w:pPr/>
              </w:pPrChange>
            </w:pPr>
            <w:ins w:id="7395" w:author="phuong vu" w:date="2018-11-23T11:44:00Z">
              <w:r w:rsidRPr="00FD2760">
                <w:t>character varying</w:t>
              </w:r>
            </w:ins>
          </w:p>
        </w:tc>
        <w:tc>
          <w:tcPr>
            <w:tcW w:w="1098" w:type="dxa"/>
            <w:noWrap/>
            <w:vAlign w:val="center"/>
            <w:hideMark/>
            <w:tcPrChange w:id="7396" w:author="phuong vu" w:date="2018-11-23T13:38:00Z">
              <w:tcPr>
                <w:tcW w:w="1098" w:type="dxa"/>
                <w:noWrap/>
                <w:vAlign w:val="center"/>
                <w:hideMark/>
              </w:tcPr>
            </w:tcPrChange>
          </w:tcPr>
          <w:p w14:paraId="79F97545" w14:textId="77777777" w:rsidR="008A7CB0" w:rsidRPr="00FD2760" w:rsidRDefault="008A7CB0" w:rsidP="00E6227B">
            <w:pPr>
              <w:spacing w:line="276" w:lineRule="auto"/>
              <w:jc w:val="center"/>
              <w:rPr>
                <w:ins w:id="7397" w:author="phuong vu" w:date="2018-11-23T11:44:00Z"/>
              </w:rPr>
              <w:pPrChange w:id="7398" w:author="phuong vu" w:date="2018-11-23T13:48:00Z">
                <w:pPr>
                  <w:jc w:val="center"/>
                </w:pPr>
              </w:pPrChange>
            </w:pPr>
          </w:p>
        </w:tc>
        <w:tc>
          <w:tcPr>
            <w:tcW w:w="838" w:type="dxa"/>
            <w:noWrap/>
            <w:vAlign w:val="center"/>
            <w:hideMark/>
            <w:tcPrChange w:id="7399" w:author="phuong vu" w:date="2018-11-23T13:38:00Z">
              <w:tcPr>
                <w:tcW w:w="838" w:type="dxa"/>
                <w:noWrap/>
                <w:vAlign w:val="center"/>
                <w:hideMark/>
              </w:tcPr>
            </w:tcPrChange>
          </w:tcPr>
          <w:p w14:paraId="7214CA54" w14:textId="77777777" w:rsidR="008A7CB0" w:rsidRPr="00FD2760" w:rsidRDefault="008A7CB0" w:rsidP="00E6227B">
            <w:pPr>
              <w:spacing w:line="276" w:lineRule="auto"/>
              <w:jc w:val="center"/>
              <w:rPr>
                <w:ins w:id="7400" w:author="phuong vu" w:date="2018-11-23T11:44:00Z"/>
              </w:rPr>
              <w:pPrChange w:id="7401" w:author="phuong vu" w:date="2018-11-23T13:48:00Z">
                <w:pPr>
                  <w:jc w:val="center"/>
                </w:pPr>
              </w:pPrChange>
            </w:pPr>
          </w:p>
        </w:tc>
        <w:tc>
          <w:tcPr>
            <w:tcW w:w="823" w:type="dxa"/>
            <w:noWrap/>
            <w:vAlign w:val="center"/>
            <w:hideMark/>
            <w:tcPrChange w:id="7402" w:author="phuong vu" w:date="2018-11-23T13:38:00Z">
              <w:tcPr>
                <w:tcW w:w="823" w:type="dxa"/>
                <w:noWrap/>
                <w:vAlign w:val="center"/>
                <w:hideMark/>
              </w:tcPr>
            </w:tcPrChange>
          </w:tcPr>
          <w:p w14:paraId="22A2F8DF" w14:textId="77777777" w:rsidR="008A7CB0" w:rsidRPr="00FD2760" w:rsidRDefault="008A7CB0" w:rsidP="00E6227B">
            <w:pPr>
              <w:spacing w:line="276" w:lineRule="auto"/>
              <w:jc w:val="center"/>
              <w:rPr>
                <w:ins w:id="7403" w:author="phuong vu" w:date="2018-11-23T11:44:00Z"/>
              </w:rPr>
              <w:pPrChange w:id="7404" w:author="phuong vu" w:date="2018-11-23T13:48:00Z">
                <w:pPr>
                  <w:jc w:val="center"/>
                </w:pPr>
              </w:pPrChange>
            </w:pPr>
          </w:p>
        </w:tc>
        <w:tc>
          <w:tcPr>
            <w:tcW w:w="2138" w:type="dxa"/>
            <w:noWrap/>
            <w:hideMark/>
            <w:tcPrChange w:id="7405" w:author="phuong vu" w:date="2018-11-23T13:38:00Z">
              <w:tcPr>
                <w:tcW w:w="2899" w:type="dxa"/>
                <w:noWrap/>
                <w:hideMark/>
              </w:tcPr>
            </w:tcPrChange>
          </w:tcPr>
          <w:p w14:paraId="61323C55" w14:textId="71629C71" w:rsidR="008A7CB0" w:rsidRPr="00FD2760" w:rsidRDefault="008A7CB0" w:rsidP="00E6227B">
            <w:pPr>
              <w:spacing w:line="276" w:lineRule="auto"/>
              <w:rPr>
                <w:ins w:id="7406" w:author="phuong vu" w:date="2018-11-23T11:44:00Z"/>
                <w:lang w:val="en-US"/>
              </w:rPr>
              <w:pPrChange w:id="7407" w:author="phuong vu" w:date="2018-11-23T13:48:00Z">
                <w:pPr/>
              </w:pPrChange>
            </w:pPr>
            <w:ins w:id="7408" w:author="phuong vu" w:date="2018-11-23T11:45:00Z">
              <w:r>
                <w:rPr>
                  <w:lang w:val="en-US"/>
                </w:rPr>
                <w:t>Nhãn hiệu</w:t>
              </w:r>
            </w:ins>
          </w:p>
        </w:tc>
      </w:tr>
      <w:tr w:rsidR="008A7CB0" w:rsidRPr="001856AA" w14:paraId="73D74FB4" w14:textId="77777777" w:rsidTr="006B6330">
        <w:trPr>
          <w:trHeight w:val="300"/>
          <w:ins w:id="7409" w:author="phuong vu" w:date="2018-11-23T11:44:00Z"/>
          <w:trPrChange w:id="7410" w:author="phuong vu" w:date="2018-11-23T13:38:00Z">
            <w:trPr>
              <w:trHeight w:val="300"/>
            </w:trPr>
          </w:trPrChange>
        </w:trPr>
        <w:tc>
          <w:tcPr>
            <w:tcW w:w="708" w:type="dxa"/>
            <w:noWrap/>
            <w:vAlign w:val="center"/>
            <w:hideMark/>
            <w:tcPrChange w:id="7411" w:author="phuong vu" w:date="2018-11-23T13:38:00Z">
              <w:tcPr>
                <w:tcW w:w="708" w:type="dxa"/>
                <w:noWrap/>
                <w:vAlign w:val="center"/>
                <w:hideMark/>
              </w:tcPr>
            </w:tcPrChange>
          </w:tcPr>
          <w:p w14:paraId="76F9010C" w14:textId="5563E613" w:rsidR="008A7CB0" w:rsidRPr="00FD2760" w:rsidRDefault="00F81B12" w:rsidP="00E6227B">
            <w:pPr>
              <w:spacing w:line="276" w:lineRule="auto"/>
              <w:jc w:val="center"/>
              <w:rPr>
                <w:ins w:id="7412" w:author="phuong vu" w:date="2018-11-23T11:44:00Z"/>
                <w:lang w:val="en-US"/>
              </w:rPr>
              <w:pPrChange w:id="7413" w:author="phuong vu" w:date="2018-11-23T13:48:00Z">
                <w:pPr>
                  <w:jc w:val="center"/>
                </w:pPr>
              </w:pPrChange>
            </w:pPr>
            <w:ins w:id="7414" w:author="phuong vu" w:date="2018-11-23T13:46:00Z">
              <w:r>
                <w:rPr>
                  <w:lang w:val="en-US"/>
                </w:rPr>
                <w:t>3</w:t>
              </w:r>
            </w:ins>
          </w:p>
        </w:tc>
        <w:tc>
          <w:tcPr>
            <w:tcW w:w="1820" w:type="dxa"/>
            <w:noWrap/>
            <w:hideMark/>
            <w:tcPrChange w:id="7415" w:author="phuong vu" w:date="2018-11-23T13:38:00Z">
              <w:tcPr>
                <w:tcW w:w="1820" w:type="dxa"/>
                <w:noWrap/>
                <w:hideMark/>
              </w:tcPr>
            </w:tcPrChange>
          </w:tcPr>
          <w:p w14:paraId="49AA2571" w14:textId="77777777" w:rsidR="008A7CB0" w:rsidRPr="00FD2760" w:rsidRDefault="008A7CB0" w:rsidP="00E6227B">
            <w:pPr>
              <w:spacing w:line="276" w:lineRule="auto"/>
              <w:rPr>
                <w:ins w:id="7416" w:author="phuong vu" w:date="2018-11-23T11:44:00Z"/>
              </w:rPr>
              <w:pPrChange w:id="7417" w:author="phuong vu" w:date="2018-11-23T13:48:00Z">
                <w:pPr/>
              </w:pPrChange>
            </w:pPr>
            <w:ins w:id="7418" w:author="phuong vu" w:date="2018-11-23T11:44:00Z">
              <w:r w:rsidRPr="00FD2760">
                <w:t>status</w:t>
              </w:r>
            </w:ins>
          </w:p>
        </w:tc>
        <w:tc>
          <w:tcPr>
            <w:tcW w:w="1300" w:type="dxa"/>
            <w:noWrap/>
            <w:hideMark/>
            <w:tcPrChange w:id="7419" w:author="phuong vu" w:date="2018-11-23T13:38:00Z">
              <w:tcPr>
                <w:tcW w:w="1300" w:type="dxa"/>
                <w:noWrap/>
                <w:hideMark/>
              </w:tcPr>
            </w:tcPrChange>
          </w:tcPr>
          <w:p w14:paraId="1F6B3219" w14:textId="77777777" w:rsidR="008A7CB0" w:rsidRPr="00FD2760" w:rsidRDefault="008A7CB0" w:rsidP="00E6227B">
            <w:pPr>
              <w:spacing w:line="276" w:lineRule="auto"/>
              <w:rPr>
                <w:ins w:id="7420" w:author="phuong vu" w:date="2018-11-23T11:44:00Z"/>
              </w:rPr>
              <w:pPrChange w:id="7421" w:author="phuong vu" w:date="2018-11-23T13:48:00Z">
                <w:pPr/>
              </w:pPrChange>
            </w:pPr>
            <w:ins w:id="7422" w:author="phuong vu" w:date="2018-11-23T11:44:00Z">
              <w:r w:rsidRPr="00FD2760">
                <w:t>character varying</w:t>
              </w:r>
            </w:ins>
          </w:p>
        </w:tc>
        <w:tc>
          <w:tcPr>
            <w:tcW w:w="1098" w:type="dxa"/>
            <w:noWrap/>
            <w:vAlign w:val="center"/>
            <w:hideMark/>
            <w:tcPrChange w:id="7423" w:author="phuong vu" w:date="2018-11-23T13:38:00Z">
              <w:tcPr>
                <w:tcW w:w="1098" w:type="dxa"/>
                <w:noWrap/>
                <w:vAlign w:val="center"/>
                <w:hideMark/>
              </w:tcPr>
            </w:tcPrChange>
          </w:tcPr>
          <w:p w14:paraId="6E6DBEF3" w14:textId="77777777" w:rsidR="008A7CB0" w:rsidRPr="00FD2760" w:rsidRDefault="008A7CB0" w:rsidP="00E6227B">
            <w:pPr>
              <w:spacing w:line="276" w:lineRule="auto"/>
              <w:jc w:val="center"/>
              <w:rPr>
                <w:ins w:id="7424" w:author="phuong vu" w:date="2018-11-23T11:44:00Z"/>
              </w:rPr>
              <w:pPrChange w:id="7425" w:author="phuong vu" w:date="2018-11-23T13:48:00Z">
                <w:pPr>
                  <w:jc w:val="center"/>
                </w:pPr>
              </w:pPrChange>
            </w:pPr>
            <w:ins w:id="7426" w:author="phuong vu" w:date="2018-11-23T11:44:00Z">
              <w:r w:rsidRPr="00FD2760">
                <w:t>X</w:t>
              </w:r>
            </w:ins>
          </w:p>
        </w:tc>
        <w:tc>
          <w:tcPr>
            <w:tcW w:w="838" w:type="dxa"/>
            <w:noWrap/>
            <w:vAlign w:val="center"/>
            <w:hideMark/>
            <w:tcPrChange w:id="7427" w:author="phuong vu" w:date="2018-11-23T13:38:00Z">
              <w:tcPr>
                <w:tcW w:w="838" w:type="dxa"/>
                <w:noWrap/>
                <w:vAlign w:val="center"/>
                <w:hideMark/>
              </w:tcPr>
            </w:tcPrChange>
          </w:tcPr>
          <w:p w14:paraId="03435044" w14:textId="77777777" w:rsidR="008A7CB0" w:rsidRPr="00FD2760" w:rsidRDefault="008A7CB0" w:rsidP="00E6227B">
            <w:pPr>
              <w:spacing w:line="276" w:lineRule="auto"/>
              <w:jc w:val="center"/>
              <w:rPr>
                <w:ins w:id="7428" w:author="phuong vu" w:date="2018-11-23T11:44:00Z"/>
              </w:rPr>
              <w:pPrChange w:id="7429" w:author="phuong vu" w:date="2018-11-23T13:48:00Z">
                <w:pPr>
                  <w:jc w:val="center"/>
                </w:pPr>
              </w:pPrChange>
            </w:pPr>
          </w:p>
        </w:tc>
        <w:tc>
          <w:tcPr>
            <w:tcW w:w="823" w:type="dxa"/>
            <w:noWrap/>
            <w:vAlign w:val="center"/>
            <w:hideMark/>
            <w:tcPrChange w:id="7430" w:author="phuong vu" w:date="2018-11-23T13:38:00Z">
              <w:tcPr>
                <w:tcW w:w="823" w:type="dxa"/>
                <w:noWrap/>
                <w:vAlign w:val="center"/>
                <w:hideMark/>
              </w:tcPr>
            </w:tcPrChange>
          </w:tcPr>
          <w:p w14:paraId="486AE80A" w14:textId="77777777" w:rsidR="008A7CB0" w:rsidRPr="00FD2760" w:rsidRDefault="008A7CB0" w:rsidP="00E6227B">
            <w:pPr>
              <w:spacing w:line="276" w:lineRule="auto"/>
              <w:jc w:val="center"/>
              <w:rPr>
                <w:ins w:id="7431" w:author="phuong vu" w:date="2018-11-23T11:44:00Z"/>
              </w:rPr>
              <w:pPrChange w:id="7432" w:author="phuong vu" w:date="2018-11-23T13:48:00Z">
                <w:pPr>
                  <w:jc w:val="center"/>
                </w:pPr>
              </w:pPrChange>
            </w:pPr>
          </w:p>
        </w:tc>
        <w:tc>
          <w:tcPr>
            <w:tcW w:w="2138" w:type="dxa"/>
            <w:noWrap/>
            <w:hideMark/>
            <w:tcPrChange w:id="7433" w:author="phuong vu" w:date="2018-11-23T13:38:00Z">
              <w:tcPr>
                <w:tcW w:w="2899" w:type="dxa"/>
                <w:noWrap/>
                <w:hideMark/>
              </w:tcPr>
            </w:tcPrChange>
          </w:tcPr>
          <w:p w14:paraId="4854AF56" w14:textId="77777777" w:rsidR="008A7CB0" w:rsidRPr="00FD2760" w:rsidRDefault="008A7CB0" w:rsidP="00E6227B">
            <w:pPr>
              <w:keepNext/>
              <w:spacing w:line="276" w:lineRule="auto"/>
              <w:rPr>
                <w:ins w:id="7434" w:author="phuong vu" w:date="2018-11-23T11:44:00Z"/>
              </w:rPr>
              <w:pPrChange w:id="7435" w:author="phuong vu" w:date="2018-11-23T13:48:00Z">
                <w:pPr/>
              </w:pPrChange>
            </w:pPr>
            <w:ins w:id="7436" w:author="phuong vu" w:date="2018-11-23T11:44:00Z">
              <w:r w:rsidRPr="00FD2760">
                <w:t>Trạng thái</w:t>
              </w:r>
            </w:ins>
          </w:p>
        </w:tc>
      </w:tr>
    </w:tbl>
    <w:p w14:paraId="642659F7" w14:textId="2F13317D" w:rsidR="008A7CB0" w:rsidRPr="007C43D0" w:rsidRDefault="007C43D0" w:rsidP="00E6227B">
      <w:pPr>
        <w:pStyle w:val="Caption"/>
        <w:spacing w:line="276" w:lineRule="auto"/>
        <w:rPr>
          <w:ins w:id="7437" w:author="phuong vu" w:date="2018-11-23T11:45:00Z"/>
          <w:b/>
          <w:lang w:val="en-US"/>
          <w:rPrChange w:id="7438" w:author="phuong vu" w:date="2018-11-23T12:03:00Z">
            <w:rPr>
              <w:ins w:id="7439" w:author="phuong vu" w:date="2018-11-23T11:45:00Z"/>
              <w:b/>
              <w:lang w:val="en-US"/>
            </w:rPr>
          </w:rPrChange>
        </w:rPr>
        <w:pPrChange w:id="7440" w:author="phuong vu" w:date="2018-11-23T13:48:00Z">
          <w:pPr/>
        </w:pPrChange>
      </w:pPr>
      <w:ins w:id="7441" w:author="phuong vu" w:date="2018-11-23T12:03:00Z">
        <w:r>
          <w:t xml:space="preserve">Bảng </w:t>
        </w:r>
      </w:ins>
      <w:ins w:id="7442" w:author="phuong vu" w:date="2018-11-23T15:14:00Z">
        <w:r w:rsidR="00E95F1B">
          <w:fldChar w:fldCharType="begin"/>
        </w:r>
        <w:r w:rsidR="00E95F1B">
          <w:instrText xml:space="preserve"> STYLEREF 1 \s </w:instrText>
        </w:r>
      </w:ins>
      <w:r w:rsidR="00E95F1B">
        <w:fldChar w:fldCharType="separate"/>
      </w:r>
      <w:r w:rsidR="00E95F1B">
        <w:rPr>
          <w:noProof/>
        </w:rPr>
        <w:t>3</w:t>
      </w:r>
      <w:ins w:id="7443" w:author="phuong vu" w:date="2018-11-23T15:14:00Z">
        <w:r w:rsidR="00E95F1B">
          <w:fldChar w:fldCharType="end"/>
        </w:r>
        <w:r w:rsidR="00E95F1B">
          <w:t>.</w:t>
        </w:r>
        <w:r w:rsidR="00E95F1B">
          <w:fldChar w:fldCharType="begin"/>
        </w:r>
        <w:r w:rsidR="00E95F1B">
          <w:instrText xml:space="preserve"> SEQ Bảng \* ARABIC \s 1 </w:instrText>
        </w:r>
      </w:ins>
      <w:r w:rsidR="00E95F1B">
        <w:fldChar w:fldCharType="separate"/>
      </w:r>
      <w:ins w:id="7444" w:author="phuong vu" w:date="2018-11-23T15:14:00Z">
        <w:r w:rsidR="00E95F1B">
          <w:rPr>
            <w:noProof/>
          </w:rPr>
          <w:t>8</w:t>
        </w:r>
        <w:r w:rsidR="00E95F1B">
          <w:fldChar w:fldCharType="end"/>
        </w:r>
      </w:ins>
      <w:ins w:id="7445" w:author="phuong vu" w:date="2018-11-23T12:03:00Z">
        <w:r>
          <w:rPr>
            <w:lang w:val="en-US"/>
          </w:rPr>
          <w:t xml:space="preserve"> Bảng dữ liệu nhận hiệu</w:t>
        </w:r>
      </w:ins>
    </w:p>
    <w:p w14:paraId="1DAA02B5" w14:textId="6DC79F71" w:rsidR="008A7CB0" w:rsidRDefault="008A7CB0" w:rsidP="00E6227B">
      <w:pPr>
        <w:spacing w:line="276" w:lineRule="auto"/>
        <w:rPr>
          <w:ins w:id="7446" w:author="phuong vu" w:date="2018-11-23T11:45:00Z"/>
          <w:b/>
          <w:lang w:val="en-US"/>
        </w:rPr>
        <w:pPrChange w:id="7447" w:author="phuong vu" w:date="2018-11-23T13:48:00Z">
          <w:pPr/>
        </w:pPrChange>
      </w:pPr>
      <w:ins w:id="7448" w:author="phuong vu" w:date="2018-11-23T11:45:00Z">
        <w:r>
          <w:rPr>
            <w:b/>
            <w:lang w:val="en-US"/>
          </w:rPr>
          <w:t>BẢNG MATERIAL</w:t>
        </w:r>
      </w:ins>
    </w:p>
    <w:tbl>
      <w:tblPr>
        <w:tblStyle w:val="TableGrid"/>
        <w:tblW w:w="8725" w:type="dxa"/>
        <w:tblLook w:val="04A0" w:firstRow="1" w:lastRow="0" w:firstColumn="1" w:lastColumn="0" w:noHBand="0" w:noVBand="1"/>
        <w:tblPrChange w:id="7449" w:author="phuong vu" w:date="2018-11-23T13:40:00Z">
          <w:tblPr>
            <w:tblStyle w:val="TableGrid"/>
            <w:tblW w:w="9486" w:type="dxa"/>
            <w:tblLook w:val="04A0" w:firstRow="1" w:lastRow="0" w:firstColumn="1" w:lastColumn="0" w:noHBand="0" w:noVBand="1"/>
          </w:tblPr>
        </w:tblPrChange>
      </w:tblPr>
      <w:tblGrid>
        <w:gridCol w:w="708"/>
        <w:gridCol w:w="1820"/>
        <w:gridCol w:w="1300"/>
        <w:gridCol w:w="1098"/>
        <w:gridCol w:w="838"/>
        <w:gridCol w:w="823"/>
        <w:gridCol w:w="2138"/>
        <w:tblGridChange w:id="7450">
          <w:tblGrid>
            <w:gridCol w:w="708"/>
            <w:gridCol w:w="1820"/>
            <w:gridCol w:w="1300"/>
            <w:gridCol w:w="1098"/>
            <w:gridCol w:w="838"/>
            <w:gridCol w:w="823"/>
            <w:gridCol w:w="2899"/>
          </w:tblGrid>
        </w:tblGridChange>
      </w:tblGrid>
      <w:tr w:rsidR="008A7CB0" w:rsidRPr="001856AA" w14:paraId="158E11C6" w14:textId="77777777" w:rsidTr="00904AF3">
        <w:trPr>
          <w:trHeight w:val="300"/>
          <w:ins w:id="7451" w:author="phuong vu" w:date="2018-11-23T11:45:00Z"/>
          <w:trPrChange w:id="7452" w:author="phuong vu" w:date="2018-11-23T13:40:00Z">
            <w:trPr>
              <w:trHeight w:val="300"/>
            </w:trPr>
          </w:trPrChange>
        </w:trPr>
        <w:tc>
          <w:tcPr>
            <w:tcW w:w="708" w:type="dxa"/>
            <w:noWrap/>
            <w:vAlign w:val="center"/>
            <w:hideMark/>
            <w:tcPrChange w:id="7453" w:author="phuong vu" w:date="2018-11-23T13:40:00Z">
              <w:tcPr>
                <w:tcW w:w="708" w:type="dxa"/>
                <w:noWrap/>
                <w:vAlign w:val="center"/>
                <w:hideMark/>
              </w:tcPr>
            </w:tcPrChange>
          </w:tcPr>
          <w:p w14:paraId="4D99B9BA" w14:textId="77777777" w:rsidR="008A7CB0" w:rsidRPr="001856AA" w:rsidRDefault="008A7CB0" w:rsidP="00E6227B">
            <w:pPr>
              <w:spacing w:line="276" w:lineRule="auto"/>
              <w:jc w:val="center"/>
              <w:rPr>
                <w:ins w:id="7454" w:author="phuong vu" w:date="2018-11-23T11:45:00Z"/>
                <w:b/>
                <w:bCs/>
              </w:rPr>
              <w:pPrChange w:id="7455" w:author="phuong vu" w:date="2018-11-23T13:48:00Z">
                <w:pPr>
                  <w:jc w:val="center"/>
                </w:pPr>
              </w:pPrChange>
            </w:pPr>
            <w:ins w:id="7456" w:author="phuong vu" w:date="2018-11-23T11:45:00Z">
              <w:r w:rsidRPr="001856AA">
                <w:rPr>
                  <w:b/>
                  <w:bCs/>
                  <w:lang w:val="da-DK"/>
                </w:rPr>
                <w:t>STT</w:t>
              </w:r>
            </w:ins>
          </w:p>
        </w:tc>
        <w:tc>
          <w:tcPr>
            <w:tcW w:w="1820" w:type="dxa"/>
            <w:noWrap/>
            <w:vAlign w:val="center"/>
            <w:hideMark/>
            <w:tcPrChange w:id="7457" w:author="phuong vu" w:date="2018-11-23T13:40:00Z">
              <w:tcPr>
                <w:tcW w:w="1820" w:type="dxa"/>
                <w:noWrap/>
                <w:vAlign w:val="center"/>
                <w:hideMark/>
              </w:tcPr>
            </w:tcPrChange>
          </w:tcPr>
          <w:p w14:paraId="1D770650" w14:textId="77777777" w:rsidR="008A7CB0" w:rsidRPr="001856AA" w:rsidRDefault="008A7CB0" w:rsidP="00E6227B">
            <w:pPr>
              <w:spacing w:line="276" w:lineRule="auto"/>
              <w:jc w:val="center"/>
              <w:rPr>
                <w:ins w:id="7458" w:author="phuong vu" w:date="2018-11-23T11:45:00Z"/>
                <w:b/>
                <w:bCs/>
              </w:rPr>
              <w:pPrChange w:id="7459" w:author="phuong vu" w:date="2018-11-23T13:48:00Z">
                <w:pPr>
                  <w:jc w:val="center"/>
                </w:pPr>
              </w:pPrChange>
            </w:pPr>
            <w:ins w:id="7460" w:author="phuong vu" w:date="2018-11-23T11:45:00Z">
              <w:r w:rsidRPr="001856AA">
                <w:rPr>
                  <w:b/>
                  <w:bCs/>
                  <w:lang w:val="da-DK"/>
                </w:rPr>
                <w:t>Tên trường</w:t>
              </w:r>
            </w:ins>
          </w:p>
        </w:tc>
        <w:tc>
          <w:tcPr>
            <w:tcW w:w="1300" w:type="dxa"/>
            <w:noWrap/>
            <w:vAlign w:val="center"/>
            <w:hideMark/>
            <w:tcPrChange w:id="7461" w:author="phuong vu" w:date="2018-11-23T13:40:00Z">
              <w:tcPr>
                <w:tcW w:w="1300" w:type="dxa"/>
                <w:noWrap/>
                <w:vAlign w:val="center"/>
                <w:hideMark/>
              </w:tcPr>
            </w:tcPrChange>
          </w:tcPr>
          <w:p w14:paraId="7A39FA8F" w14:textId="77777777" w:rsidR="008A7CB0" w:rsidRPr="001856AA" w:rsidRDefault="008A7CB0" w:rsidP="00E6227B">
            <w:pPr>
              <w:spacing w:line="276" w:lineRule="auto"/>
              <w:jc w:val="center"/>
              <w:rPr>
                <w:ins w:id="7462" w:author="phuong vu" w:date="2018-11-23T11:45:00Z"/>
                <w:b/>
                <w:bCs/>
              </w:rPr>
              <w:pPrChange w:id="7463" w:author="phuong vu" w:date="2018-11-23T13:48:00Z">
                <w:pPr>
                  <w:jc w:val="center"/>
                </w:pPr>
              </w:pPrChange>
            </w:pPr>
            <w:ins w:id="7464" w:author="phuong vu" w:date="2018-11-23T11:45:00Z">
              <w:r w:rsidRPr="001856AA">
                <w:rPr>
                  <w:b/>
                  <w:bCs/>
                  <w:lang w:val="da-DK"/>
                </w:rPr>
                <w:t>Kiểu</w:t>
              </w:r>
            </w:ins>
          </w:p>
        </w:tc>
        <w:tc>
          <w:tcPr>
            <w:tcW w:w="1098" w:type="dxa"/>
            <w:noWrap/>
            <w:vAlign w:val="center"/>
            <w:hideMark/>
            <w:tcPrChange w:id="7465" w:author="phuong vu" w:date="2018-11-23T13:40:00Z">
              <w:tcPr>
                <w:tcW w:w="1098" w:type="dxa"/>
                <w:noWrap/>
                <w:vAlign w:val="center"/>
                <w:hideMark/>
              </w:tcPr>
            </w:tcPrChange>
          </w:tcPr>
          <w:p w14:paraId="1D4E3570" w14:textId="77777777" w:rsidR="008A7CB0" w:rsidRPr="001856AA" w:rsidRDefault="008A7CB0" w:rsidP="00E6227B">
            <w:pPr>
              <w:spacing w:line="276" w:lineRule="auto"/>
              <w:jc w:val="center"/>
              <w:rPr>
                <w:ins w:id="7466" w:author="phuong vu" w:date="2018-11-23T11:45:00Z"/>
                <w:b/>
                <w:bCs/>
              </w:rPr>
              <w:pPrChange w:id="7467" w:author="phuong vu" w:date="2018-11-23T13:48:00Z">
                <w:pPr>
                  <w:jc w:val="center"/>
                </w:pPr>
              </w:pPrChange>
            </w:pPr>
            <w:ins w:id="7468" w:author="phuong vu" w:date="2018-11-23T11:45:00Z">
              <w:r w:rsidRPr="001856AA">
                <w:rPr>
                  <w:b/>
                  <w:bCs/>
                  <w:lang w:val="da-DK"/>
                </w:rPr>
                <w:t>Chấp nhận Null</w:t>
              </w:r>
            </w:ins>
          </w:p>
        </w:tc>
        <w:tc>
          <w:tcPr>
            <w:tcW w:w="838" w:type="dxa"/>
            <w:noWrap/>
            <w:vAlign w:val="center"/>
            <w:hideMark/>
            <w:tcPrChange w:id="7469" w:author="phuong vu" w:date="2018-11-23T13:40:00Z">
              <w:tcPr>
                <w:tcW w:w="838" w:type="dxa"/>
                <w:noWrap/>
                <w:vAlign w:val="center"/>
                <w:hideMark/>
              </w:tcPr>
            </w:tcPrChange>
          </w:tcPr>
          <w:p w14:paraId="5C64DC55" w14:textId="77777777" w:rsidR="008A7CB0" w:rsidRPr="001856AA" w:rsidRDefault="008A7CB0" w:rsidP="00E6227B">
            <w:pPr>
              <w:spacing w:line="276" w:lineRule="auto"/>
              <w:jc w:val="center"/>
              <w:rPr>
                <w:ins w:id="7470" w:author="phuong vu" w:date="2018-11-23T11:45:00Z"/>
                <w:b/>
                <w:bCs/>
              </w:rPr>
              <w:pPrChange w:id="7471" w:author="phuong vu" w:date="2018-11-23T13:48:00Z">
                <w:pPr>
                  <w:jc w:val="center"/>
                </w:pPr>
              </w:pPrChange>
            </w:pPr>
            <w:ins w:id="7472" w:author="phuong vu" w:date="2018-11-23T11:45:00Z">
              <w:r w:rsidRPr="001856AA">
                <w:rPr>
                  <w:b/>
                  <w:bCs/>
                  <w:lang w:val="da-DK"/>
                </w:rPr>
                <w:t>Khóa chính</w:t>
              </w:r>
            </w:ins>
          </w:p>
        </w:tc>
        <w:tc>
          <w:tcPr>
            <w:tcW w:w="823" w:type="dxa"/>
            <w:noWrap/>
            <w:vAlign w:val="center"/>
            <w:hideMark/>
            <w:tcPrChange w:id="7473" w:author="phuong vu" w:date="2018-11-23T13:40:00Z">
              <w:tcPr>
                <w:tcW w:w="823" w:type="dxa"/>
                <w:noWrap/>
                <w:vAlign w:val="center"/>
                <w:hideMark/>
              </w:tcPr>
            </w:tcPrChange>
          </w:tcPr>
          <w:p w14:paraId="24659022" w14:textId="77777777" w:rsidR="008A7CB0" w:rsidRPr="001856AA" w:rsidRDefault="008A7CB0" w:rsidP="00E6227B">
            <w:pPr>
              <w:spacing w:line="276" w:lineRule="auto"/>
              <w:jc w:val="center"/>
              <w:rPr>
                <w:ins w:id="7474" w:author="phuong vu" w:date="2018-11-23T11:45:00Z"/>
                <w:b/>
                <w:bCs/>
              </w:rPr>
              <w:pPrChange w:id="7475" w:author="phuong vu" w:date="2018-11-23T13:48:00Z">
                <w:pPr>
                  <w:jc w:val="center"/>
                </w:pPr>
              </w:pPrChange>
            </w:pPr>
            <w:ins w:id="7476" w:author="phuong vu" w:date="2018-11-23T11:45:00Z">
              <w:r w:rsidRPr="001856AA">
                <w:rPr>
                  <w:b/>
                  <w:bCs/>
                  <w:lang w:val="da-DK"/>
                </w:rPr>
                <w:t>Khóa ngoại</w:t>
              </w:r>
            </w:ins>
          </w:p>
        </w:tc>
        <w:tc>
          <w:tcPr>
            <w:tcW w:w="2138" w:type="dxa"/>
            <w:noWrap/>
            <w:vAlign w:val="center"/>
            <w:hideMark/>
            <w:tcPrChange w:id="7477" w:author="phuong vu" w:date="2018-11-23T13:40:00Z">
              <w:tcPr>
                <w:tcW w:w="2899" w:type="dxa"/>
                <w:noWrap/>
                <w:vAlign w:val="center"/>
                <w:hideMark/>
              </w:tcPr>
            </w:tcPrChange>
          </w:tcPr>
          <w:p w14:paraId="6757275D" w14:textId="77777777" w:rsidR="008A7CB0" w:rsidRPr="001856AA" w:rsidRDefault="008A7CB0" w:rsidP="00E6227B">
            <w:pPr>
              <w:spacing w:line="276" w:lineRule="auto"/>
              <w:ind w:right="226"/>
              <w:jc w:val="center"/>
              <w:rPr>
                <w:ins w:id="7478" w:author="phuong vu" w:date="2018-11-23T11:45:00Z"/>
                <w:b/>
                <w:bCs/>
              </w:rPr>
              <w:pPrChange w:id="7479" w:author="phuong vu" w:date="2018-11-23T13:48:00Z">
                <w:pPr>
                  <w:ind w:right="226"/>
                  <w:jc w:val="center"/>
                </w:pPr>
              </w:pPrChange>
            </w:pPr>
            <w:ins w:id="7480" w:author="phuong vu" w:date="2018-11-23T11:45:00Z">
              <w:r w:rsidRPr="001856AA">
                <w:rPr>
                  <w:b/>
                  <w:bCs/>
                  <w:lang w:val="da-DK"/>
                </w:rPr>
                <w:t>Mô tả</w:t>
              </w:r>
            </w:ins>
          </w:p>
        </w:tc>
      </w:tr>
      <w:tr w:rsidR="008A7CB0" w:rsidRPr="001856AA" w14:paraId="33878C26" w14:textId="77777777" w:rsidTr="00904AF3">
        <w:trPr>
          <w:trHeight w:val="300"/>
          <w:ins w:id="7481" w:author="phuong vu" w:date="2018-11-23T11:45:00Z"/>
          <w:trPrChange w:id="7482" w:author="phuong vu" w:date="2018-11-23T13:40:00Z">
            <w:trPr>
              <w:trHeight w:val="300"/>
            </w:trPr>
          </w:trPrChange>
        </w:trPr>
        <w:tc>
          <w:tcPr>
            <w:tcW w:w="708" w:type="dxa"/>
            <w:noWrap/>
            <w:vAlign w:val="center"/>
            <w:hideMark/>
            <w:tcPrChange w:id="7483" w:author="phuong vu" w:date="2018-11-23T13:40:00Z">
              <w:tcPr>
                <w:tcW w:w="708" w:type="dxa"/>
                <w:noWrap/>
                <w:vAlign w:val="center"/>
                <w:hideMark/>
              </w:tcPr>
            </w:tcPrChange>
          </w:tcPr>
          <w:p w14:paraId="064C9D7E" w14:textId="77777777" w:rsidR="008A7CB0" w:rsidRPr="00FD2760" w:rsidRDefault="008A7CB0" w:rsidP="00E6227B">
            <w:pPr>
              <w:spacing w:line="276" w:lineRule="auto"/>
              <w:jc w:val="center"/>
              <w:rPr>
                <w:ins w:id="7484" w:author="phuong vu" w:date="2018-11-23T11:45:00Z"/>
              </w:rPr>
              <w:pPrChange w:id="7485" w:author="phuong vu" w:date="2018-11-23T13:48:00Z">
                <w:pPr>
                  <w:jc w:val="center"/>
                </w:pPr>
              </w:pPrChange>
            </w:pPr>
            <w:ins w:id="7486" w:author="phuong vu" w:date="2018-11-23T11:45:00Z">
              <w:r w:rsidRPr="00FD2760">
                <w:t>1</w:t>
              </w:r>
            </w:ins>
          </w:p>
        </w:tc>
        <w:tc>
          <w:tcPr>
            <w:tcW w:w="1820" w:type="dxa"/>
            <w:noWrap/>
            <w:hideMark/>
            <w:tcPrChange w:id="7487" w:author="phuong vu" w:date="2018-11-23T13:40:00Z">
              <w:tcPr>
                <w:tcW w:w="1820" w:type="dxa"/>
                <w:noWrap/>
                <w:hideMark/>
              </w:tcPr>
            </w:tcPrChange>
          </w:tcPr>
          <w:p w14:paraId="4442A5F8" w14:textId="77777777" w:rsidR="008A7CB0" w:rsidRPr="00FD2760" w:rsidRDefault="008A7CB0" w:rsidP="00E6227B">
            <w:pPr>
              <w:spacing w:line="276" w:lineRule="auto"/>
              <w:rPr>
                <w:ins w:id="7488" w:author="phuong vu" w:date="2018-11-23T11:45:00Z"/>
              </w:rPr>
              <w:pPrChange w:id="7489" w:author="phuong vu" w:date="2018-11-23T13:48:00Z">
                <w:pPr/>
              </w:pPrChange>
            </w:pPr>
            <w:ins w:id="7490" w:author="phuong vu" w:date="2018-11-23T11:45:00Z">
              <w:r w:rsidRPr="00FD2760">
                <w:t>id</w:t>
              </w:r>
            </w:ins>
          </w:p>
        </w:tc>
        <w:tc>
          <w:tcPr>
            <w:tcW w:w="1300" w:type="dxa"/>
            <w:noWrap/>
            <w:hideMark/>
            <w:tcPrChange w:id="7491" w:author="phuong vu" w:date="2018-11-23T13:40:00Z">
              <w:tcPr>
                <w:tcW w:w="1300" w:type="dxa"/>
                <w:noWrap/>
                <w:hideMark/>
              </w:tcPr>
            </w:tcPrChange>
          </w:tcPr>
          <w:p w14:paraId="4BE5E19A" w14:textId="77777777" w:rsidR="008A7CB0" w:rsidRPr="00FD2760" w:rsidRDefault="008A7CB0" w:rsidP="00E6227B">
            <w:pPr>
              <w:spacing w:line="276" w:lineRule="auto"/>
              <w:rPr>
                <w:ins w:id="7492" w:author="phuong vu" w:date="2018-11-23T11:45:00Z"/>
              </w:rPr>
              <w:pPrChange w:id="7493" w:author="phuong vu" w:date="2018-11-23T13:48:00Z">
                <w:pPr/>
              </w:pPrChange>
            </w:pPr>
            <w:ins w:id="7494" w:author="phuong vu" w:date="2018-11-23T11:45:00Z">
              <w:r w:rsidRPr="00FD2760">
                <w:t>numeric</w:t>
              </w:r>
            </w:ins>
          </w:p>
        </w:tc>
        <w:tc>
          <w:tcPr>
            <w:tcW w:w="1098" w:type="dxa"/>
            <w:noWrap/>
            <w:vAlign w:val="center"/>
            <w:hideMark/>
            <w:tcPrChange w:id="7495" w:author="phuong vu" w:date="2018-11-23T13:40:00Z">
              <w:tcPr>
                <w:tcW w:w="1098" w:type="dxa"/>
                <w:noWrap/>
                <w:vAlign w:val="center"/>
                <w:hideMark/>
              </w:tcPr>
            </w:tcPrChange>
          </w:tcPr>
          <w:p w14:paraId="4D0CA7DD" w14:textId="77777777" w:rsidR="008A7CB0" w:rsidRPr="00FD2760" w:rsidRDefault="008A7CB0" w:rsidP="00E6227B">
            <w:pPr>
              <w:spacing w:line="276" w:lineRule="auto"/>
              <w:jc w:val="center"/>
              <w:rPr>
                <w:ins w:id="7496" w:author="phuong vu" w:date="2018-11-23T11:45:00Z"/>
              </w:rPr>
              <w:pPrChange w:id="7497" w:author="phuong vu" w:date="2018-11-23T13:48:00Z">
                <w:pPr>
                  <w:jc w:val="center"/>
                </w:pPr>
              </w:pPrChange>
            </w:pPr>
          </w:p>
        </w:tc>
        <w:tc>
          <w:tcPr>
            <w:tcW w:w="838" w:type="dxa"/>
            <w:noWrap/>
            <w:vAlign w:val="center"/>
            <w:hideMark/>
            <w:tcPrChange w:id="7498" w:author="phuong vu" w:date="2018-11-23T13:40:00Z">
              <w:tcPr>
                <w:tcW w:w="838" w:type="dxa"/>
                <w:noWrap/>
                <w:vAlign w:val="center"/>
                <w:hideMark/>
              </w:tcPr>
            </w:tcPrChange>
          </w:tcPr>
          <w:p w14:paraId="799097BB" w14:textId="77777777" w:rsidR="008A7CB0" w:rsidRPr="00FD2760" w:rsidRDefault="008A7CB0" w:rsidP="00E6227B">
            <w:pPr>
              <w:spacing w:line="276" w:lineRule="auto"/>
              <w:jc w:val="center"/>
              <w:rPr>
                <w:ins w:id="7499" w:author="phuong vu" w:date="2018-11-23T11:45:00Z"/>
              </w:rPr>
              <w:pPrChange w:id="7500" w:author="phuong vu" w:date="2018-11-23T13:48:00Z">
                <w:pPr>
                  <w:jc w:val="center"/>
                </w:pPr>
              </w:pPrChange>
            </w:pPr>
            <w:ins w:id="7501" w:author="phuong vu" w:date="2018-11-23T11:45:00Z">
              <w:r w:rsidRPr="00FD2760">
                <w:t>X</w:t>
              </w:r>
            </w:ins>
          </w:p>
        </w:tc>
        <w:tc>
          <w:tcPr>
            <w:tcW w:w="823" w:type="dxa"/>
            <w:noWrap/>
            <w:vAlign w:val="center"/>
            <w:hideMark/>
            <w:tcPrChange w:id="7502" w:author="phuong vu" w:date="2018-11-23T13:40:00Z">
              <w:tcPr>
                <w:tcW w:w="823" w:type="dxa"/>
                <w:noWrap/>
                <w:vAlign w:val="center"/>
                <w:hideMark/>
              </w:tcPr>
            </w:tcPrChange>
          </w:tcPr>
          <w:p w14:paraId="3B19E7F4" w14:textId="77777777" w:rsidR="008A7CB0" w:rsidRPr="00FD2760" w:rsidRDefault="008A7CB0" w:rsidP="00E6227B">
            <w:pPr>
              <w:spacing w:line="276" w:lineRule="auto"/>
              <w:jc w:val="center"/>
              <w:rPr>
                <w:ins w:id="7503" w:author="phuong vu" w:date="2018-11-23T11:45:00Z"/>
              </w:rPr>
              <w:pPrChange w:id="7504" w:author="phuong vu" w:date="2018-11-23T13:48:00Z">
                <w:pPr>
                  <w:jc w:val="center"/>
                </w:pPr>
              </w:pPrChange>
            </w:pPr>
          </w:p>
        </w:tc>
        <w:tc>
          <w:tcPr>
            <w:tcW w:w="2138" w:type="dxa"/>
            <w:noWrap/>
            <w:hideMark/>
            <w:tcPrChange w:id="7505" w:author="phuong vu" w:date="2018-11-23T13:40:00Z">
              <w:tcPr>
                <w:tcW w:w="2899" w:type="dxa"/>
                <w:noWrap/>
                <w:hideMark/>
              </w:tcPr>
            </w:tcPrChange>
          </w:tcPr>
          <w:p w14:paraId="6BE461C4" w14:textId="2E471BBE" w:rsidR="008A7CB0" w:rsidRPr="00FD2760" w:rsidRDefault="008A7CB0" w:rsidP="00E6227B">
            <w:pPr>
              <w:spacing w:line="276" w:lineRule="auto"/>
              <w:rPr>
                <w:ins w:id="7506" w:author="phuong vu" w:date="2018-11-23T11:45:00Z"/>
                <w:lang w:val="en-US"/>
              </w:rPr>
              <w:pPrChange w:id="7507" w:author="phuong vu" w:date="2018-11-23T13:48:00Z">
                <w:pPr/>
              </w:pPrChange>
            </w:pPr>
            <w:ins w:id="7508" w:author="phuong vu" w:date="2018-11-23T11:45:00Z">
              <w:r w:rsidRPr="00FD2760">
                <w:t xml:space="preserve">ID </w:t>
              </w:r>
            </w:ins>
            <w:ins w:id="7509" w:author="phuong vu" w:date="2018-11-23T11:46:00Z">
              <w:r>
                <w:rPr>
                  <w:lang w:val="en-US"/>
                </w:rPr>
                <w:t>chất liệu</w:t>
              </w:r>
            </w:ins>
          </w:p>
        </w:tc>
      </w:tr>
      <w:tr w:rsidR="008A7CB0" w:rsidRPr="001856AA" w14:paraId="3AA0F75D" w14:textId="77777777" w:rsidTr="00904AF3">
        <w:trPr>
          <w:trHeight w:val="300"/>
          <w:ins w:id="7510" w:author="phuong vu" w:date="2018-11-23T11:45:00Z"/>
          <w:trPrChange w:id="7511" w:author="phuong vu" w:date="2018-11-23T13:40:00Z">
            <w:trPr>
              <w:trHeight w:val="300"/>
            </w:trPr>
          </w:trPrChange>
        </w:trPr>
        <w:tc>
          <w:tcPr>
            <w:tcW w:w="708" w:type="dxa"/>
            <w:noWrap/>
            <w:vAlign w:val="center"/>
            <w:hideMark/>
            <w:tcPrChange w:id="7512" w:author="phuong vu" w:date="2018-11-23T13:40:00Z">
              <w:tcPr>
                <w:tcW w:w="708" w:type="dxa"/>
                <w:noWrap/>
                <w:vAlign w:val="center"/>
                <w:hideMark/>
              </w:tcPr>
            </w:tcPrChange>
          </w:tcPr>
          <w:p w14:paraId="72184FAA" w14:textId="77777777" w:rsidR="008A7CB0" w:rsidRPr="00FD2760" w:rsidRDefault="008A7CB0" w:rsidP="00E6227B">
            <w:pPr>
              <w:spacing w:line="276" w:lineRule="auto"/>
              <w:jc w:val="center"/>
              <w:rPr>
                <w:ins w:id="7513" w:author="phuong vu" w:date="2018-11-23T11:45:00Z"/>
              </w:rPr>
              <w:pPrChange w:id="7514" w:author="phuong vu" w:date="2018-11-23T13:48:00Z">
                <w:pPr>
                  <w:jc w:val="center"/>
                </w:pPr>
              </w:pPrChange>
            </w:pPr>
            <w:ins w:id="7515" w:author="phuong vu" w:date="2018-11-23T11:45:00Z">
              <w:r w:rsidRPr="00FD2760">
                <w:t>2</w:t>
              </w:r>
            </w:ins>
          </w:p>
        </w:tc>
        <w:tc>
          <w:tcPr>
            <w:tcW w:w="1820" w:type="dxa"/>
            <w:noWrap/>
            <w:hideMark/>
            <w:tcPrChange w:id="7516" w:author="phuong vu" w:date="2018-11-23T13:40:00Z">
              <w:tcPr>
                <w:tcW w:w="1820" w:type="dxa"/>
                <w:noWrap/>
                <w:hideMark/>
              </w:tcPr>
            </w:tcPrChange>
          </w:tcPr>
          <w:p w14:paraId="29B52000" w14:textId="6AED3549" w:rsidR="008A7CB0" w:rsidRPr="00FD2760" w:rsidRDefault="008A7CB0" w:rsidP="00E6227B">
            <w:pPr>
              <w:spacing w:line="276" w:lineRule="auto"/>
              <w:rPr>
                <w:ins w:id="7517" w:author="phuong vu" w:date="2018-11-23T11:45:00Z"/>
              </w:rPr>
              <w:pPrChange w:id="7518" w:author="phuong vu" w:date="2018-11-23T13:48:00Z">
                <w:pPr/>
              </w:pPrChange>
            </w:pPr>
            <w:ins w:id="7519" w:author="phuong vu" w:date="2018-11-23T11:46:00Z">
              <w:r>
                <w:t>material</w:t>
              </w:r>
            </w:ins>
            <w:ins w:id="7520" w:author="phuong vu" w:date="2018-11-23T11:45:00Z">
              <w:r w:rsidRPr="00FD2760">
                <w:t>_name</w:t>
              </w:r>
            </w:ins>
          </w:p>
        </w:tc>
        <w:tc>
          <w:tcPr>
            <w:tcW w:w="1300" w:type="dxa"/>
            <w:noWrap/>
            <w:hideMark/>
            <w:tcPrChange w:id="7521" w:author="phuong vu" w:date="2018-11-23T13:40:00Z">
              <w:tcPr>
                <w:tcW w:w="1300" w:type="dxa"/>
                <w:noWrap/>
                <w:hideMark/>
              </w:tcPr>
            </w:tcPrChange>
          </w:tcPr>
          <w:p w14:paraId="24996190" w14:textId="77777777" w:rsidR="008A7CB0" w:rsidRPr="00FD2760" w:rsidRDefault="008A7CB0" w:rsidP="00E6227B">
            <w:pPr>
              <w:spacing w:line="276" w:lineRule="auto"/>
              <w:rPr>
                <w:ins w:id="7522" w:author="phuong vu" w:date="2018-11-23T11:45:00Z"/>
              </w:rPr>
              <w:pPrChange w:id="7523" w:author="phuong vu" w:date="2018-11-23T13:48:00Z">
                <w:pPr/>
              </w:pPrChange>
            </w:pPr>
            <w:ins w:id="7524" w:author="phuong vu" w:date="2018-11-23T11:45:00Z">
              <w:r w:rsidRPr="00FD2760">
                <w:t>character varying</w:t>
              </w:r>
            </w:ins>
          </w:p>
        </w:tc>
        <w:tc>
          <w:tcPr>
            <w:tcW w:w="1098" w:type="dxa"/>
            <w:noWrap/>
            <w:vAlign w:val="center"/>
            <w:hideMark/>
            <w:tcPrChange w:id="7525" w:author="phuong vu" w:date="2018-11-23T13:40:00Z">
              <w:tcPr>
                <w:tcW w:w="1098" w:type="dxa"/>
                <w:noWrap/>
                <w:vAlign w:val="center"/>
                <w:hideMark/>
              </w:tcPr>
            </w:tcPrChange>
          </w:tcPr>
          <w:p w14:paraId="2B40A8AE" w14:textId="77777777" w:rsidR="008A7CB0" w:rsidRPr="00FD2760" w:rsidRDefault="008A7CB0" w:rsidP="00E6227B">
            <w:pPr>
              <w:spacing w:line="276" w:lineRule="auto"/>
              <w:jc w:val="center"/>
              <w:rPr>
                <w:ins w:id="7526" w:author="phuong vu" w:date="2018-11-23T11:45:00Z"/>
              </w:rPr>
              <w:pPrChange w:id="7527" w:author="phuong vu" w:date="2018-11-23T13:48:00Z">
                <w:pPr>
                  <w:jc w:val="center"/>
                </w:pPr>
              </w:pPrChange>
            </w:pPr>
          </w:p>
        </w:tc>
        <w:tc>
          <w:tcPr>
            <w:tcW w:w="838" w:type="dxa"/>
            <w:noWrap/>
            <w:vAlign w:val="center"/>
            <w:hideMark/>
            <w:tcPrChange w:id="7528" w:author="phuong vu" w:date="2018-11-23T13:40:00Z">
              <w:tcPr>
                <w:tcW w:w="838" w:type="dxa"/>
                <w:noWrap/>
                <w:vAlign w:val="center"/>
                <w:hideMark/>
              </w:tcPr>
            </w:tcPrChange>
          </w:tcPr>
          <w:p w14:paraId="6A93ED1B" w14:textId="77777777" w:rsidR="008A7CB0" w:rsidRPr="00FD2760" w:rsidRDefault="008A7CB0" w:rsidP="00E6227B">
            <w:pPr>
              <w:spacing w:line="276" w:lineRule="auto"/>
              <w:jc w:val="center"/>
              <w:rPr>
                <w:ins w:id="7529" w:author="phuong vu" w:date="2018-11-23T11:45:00Z"/>
              </w:rPr>
              <w:pPrChange w:id="7530" w:author="phuong vu" w:date="2018-11-23T13:48:00Z">
                <w:pPr>
                  <w:jc w:val="center"/>
                </w:pPr>
              </w:pPrChange>
            </w:pPr>
          </w:p>
        </w:tc>
        <w:tc>
          <w:tcPr>
            <w:tcW w:w="823" w:type="dxa"/>
            <w:noWrap/>
            <w:vAlign w:val="center"/>
            <w:hideMark/>
            <w:tcPrChange w:id="7531" w:author="phuong vu" w:date="2018-11-23T13:40:00Z">
              <w:tcPr>
                <w:tcW w:w="823" w:type="dxa"/>
                <w:noWrap/>
                <w:vAlign w:val="center"/>
                <w:hideMark/>
              </w:tcPr>
            </w:tcPrChange>
          </w:tcPr>
          <w:p w14:paraId="47FC131A" w14:textId="77777777" w:rsidR="008A7CB0" w:rsidRPr="00FD2760" w:rsidRDefault="008A7CB0" w:rsidP="00E6227B">
            <w:pPr>
              <w:spacing w:line="276" w:lineRule="auto"/>
              <w:jc w:val="center"/>
              <w:rPr>
                <w:ins w:id="7532" w:author="phuong vu" w:date="2018-11-23T11:45:00Z"/>
              </w:rPr>
              <w:pPrChange w:id="7533" w:author="phuong vu" w:date="2018-11-23T13:48:00Z">
                <w:pPr>
                  <w:jc w:val="center"/>
                </w:pPr>
              </w:pPrChange>
            </w:pPr>
          </w:p>
        </w:tc>
        <w:tc>
          <w:tcPr>
            <w:tcW w:w="2138" w:type="dxa"/>
            <w:noWrap/>
            <w:hideMark/>
            <w:tcPrChange w:id="7534" w:author="phuong vu" w:date="2018-11-23T13:40:00Z">
              <w:tcPr>
                <w:tcW w:w="2899" w:type="dxa"/>
                <w:noWrap/>
                <w:hideMark/>
              </w:tcPr>
            </w:tcPrChange>
          </w:tcPr>
          <w:p w14:paraId="2C75B4AC" w14:textId="5259CD2C" w:rsidR="008A7CB0" w:rsidRPr="00FD2760" w:rsidRDefault="008A7CB0" w:rsidP="00E6227B">
            <w:pPr>
              <w:spacing w:line="276" w:lineRule="auto"/>
              <w:rPr>
                <w:ins w:id="7535" w:author="phuong vu" w:date="2018-11-23T11:45:00Z"/>
                <w:lang w:val="en-US"/>
              </w:rPr>
              <w:pPrChange w:id="7536" w:author="phuong vu" w:date="2018-11-23T13:48:00Z">
                <w:pPr/>
              </w:pPrChange>
            </w:pPr>
            <w:ins w:id="7537" w:author="phuong vu" w:date="2018-11-23T11:46:00Z">
              <w:r>
                <w:rPr>
                  <w:lang w:val="en-US"/>
                </w:rPr>
                <w:t>Tên chất liệu</w:t>
              </w:r>
            </w:ins>
          </w:p>
        </w:tc>
      </w:tr>
      <w:tr w:rsidR="008A7CB0" w:rsidRPr="001856AA" w14:paraId="0E4CD5D6" w14:textId="77777777" w:rsidTr="00904AF3">
        <w:trPr>
          <w:trHeight w:val="300"/>
          <w:ins w:id="7538" w:author="phuong vu" w:date="2018-11-23T11:45:00Z"/>
          <w:trPrChange w:id="7539" w:author="phuong vu" w:date="2018-11-23T13:40:00Z">
            <w:trPr>
              <w:trHeight w:val="300"/>
            </w:trPr>
          </w:trPrChange>
        </w:trPr>
        <w:tc>
          <w:tcPr>
            <w:tcW w:w="708" w:type="dxa"/>
            <w:noWrap/>
            <w:vAlign w:val="center"/>
            <w:hideMark/>
            <w:tcPrChange w:id="7540" w:author="phuong vu" w:date="2018-11-23T13:40:00Z">
              <w:tcPr>
                <w:tcW w:w="708" w:type="dxa"/>
                <w:noWrap/>
                <w:vAlign w:val="center"/>
                <w:hideMark/>
              </w:tcPr>
            </w:tcPrChange>
          </w:tcPr>
          <w:p w14:paraId="1AF36B17" w14:textId="2C6F4BB7" w:rsidR="008A7CB0" w:rsidRPr="00FD2760" w:rsidRDefault="00F81B12" w:rsidP="00E6227B">
            <w:pPr>
              <w:spacing w:line="276" w:lineRule="auto"/>
              <w:jc w:val="center"/>
              <w:rPr>
                <w:ins w:id="7541" w:author="phuong vu" w:date="2018-11-23T11:45:00Z"/>
                <w:lang w:val="en-US"/>
              </w:rPr>
              <w:pPrChange w:id="7542" w:author="phuong vu" w:date="2018-11-23T13:48:00Z">
                <w:pPr>
                  <w:jc w:val="center"/>
                </w:pPr>
              </w:pPrChange>
            </w:pPr>
            <w:ins w:id="7543" w:author="phuong vu" w:date="2018-11-23T13:46:00Z">
              <w:r>
                <w:rPr>
                  <w:lang w:val="en-US"/>
                </w:rPr>
                <w:lastRenderedPageBreak/>
                <w:t>3</w:t>
              </w:r>
            </w:ins>
          </w:p>
        </w:tc>
        <w:tc>
          <w:tcPr>
            <w:tcW w:w="1820" w:type="dxa"/>
            <w:noWrap/>
            <w:hideMark/>
            <w:tcPrChange w:id="7544" w:author="phuong vu" w:date="2018-11-23T13:40:00Z">
              <w:tcPr>
                <w:tcW w:w="1820" w:type="dxa"/>
                <w:noWrap/>
                <w:hideMark/>
              </w:tcPr>
            </w:tcPrChange>
          </w:tcPr>
          <w:p w14:paraId="07600728" w14:textId="77777777" w:rsidR="008A7CB0" w:rsidRPr="00FD2760" w:rsidRDefault="008A7CB0" w:rsidP="00E6227B">
            <w:pPr>
              <w:spacing w:line="276" w:lineRule="auto"/>
              <w:rPr>
                <w:ins w:id="7545" w:author="phuong vu" w:date="2018-11-23T11:45:00Z"/>
              </w:rPr>
              <w:pPrChange w:id="7546" w:author="phuong vu" w:date="2018-11-23T13:48:00Z">
                <w:pPr/>
              </w:pPrChange>
            </w:pPr>
            <w:ins w:id="7547" w:author="phuong vu" w:date="2018-11-23T11:45:00Z">
              <w:r w:rsidRPr="00FD2760">
                <w:t>status</w:t>
              </w:r>
            </w:ins>
          </w:p>
        </w:tc>
        <w:tc>
          <w:tcPr>
            <w:tcW w:w="1300" w:type="dxa"/>
            <w:noWrap/>
            <w:hideMark/>
            <w:tcPrChange w:id="7548" w:author="phuong vu" w:date="2018-11-23T13:40:00Z">
              <w:tcPr>
                <w:tcW w:w="1300" w:type="dxa"/>
                <w:noWrap/>
                <w:hideMark/>
              </w:tcPr>
            </w:tcPrChange>
          </w:tcPr>
          <w:p w14:paraId="09FF4D0C" w14:textId="77777777" w:rsidR="008A7CB0" w:rsidRPr="00FD2760" w:rsidRDefault="008A7CB0" w:rsidP="00E6227B">
            <w:pPr>
              <w:spacing w:line="276" w:lineRule="auto"/>
              <w:rPr>
                <w:ins w:id="7549" w:author="phuong vu" w:date="2018-11-23T11:45:00Z"/>
              </w:rPr>
              <w:pPrChange w:id="7550" w:author="phuong vu" w:date="2018-11-23T13:48:00Z">
                <w:pPr/>
              </w:pPrChange>
            </w:pPr>
            <w:ins w:id="7551" w:author="phuong vu" w:date="2018-11-23T11:45:00Z">
              <w:r w:rsidRPr="00FD2760">
                <w:t>character varying</w:t>
              </w:r>
            </w:ins>
          </w:p>
        </w:tc>
        <w:tc>
          <w:tcPr>
            <w:tcW w:w="1098" w:type="dxa"/>
            <w:noWrap/>
            <w:vAlign w:val="center"/>
            <w:hideMark/>
            <w:tcPrChange w:id="7552" w:author="phuong vu" w:date="2018-11-23T13:40:00Z">
              <w:tcPr>
                <w:tcW w:w="1098" w:type="dxa"/>
                <w:noWrap/>
                <w:vAlign w:val="center"/>
                <w:hideMark/>
              </w:tcPr>
            </w:tcPrChange>
          </w:tcPr>
          <w:p w14:paraId="223B6BBA" w14:textId="77777777" w:rsidR="008A7CB0" w:rsidRPr="00FD2760" w:rsidRDefault="008A7CB0" w:rsidP="00E6227B">
            <w:pPr>
              <w:spacing w:line="276" w:lineRule="auto"/>
              <w:jc w:val="center"/>
              <w:rPr>
                <w:ins w:id="7553" w:author="phuong vu" w:date="2018-11-23T11:45:00Z"/>
              </w:rPr>
              <w:pPrChange w:id="7554" w:author="phuong vu" w:date="2018-11-23T13:48:00Z">
                <w:pPr>
                  <w:jc w:val="center"/>
                </w:pPr>
              </w:pPrChange>
            </w:pPr>
            <w:ins w:id="7555" w:author="phuong vu" w:date="2018-11-23T11:45:00Z">
              <w:r w:rsidRPr="00FD2760">
                <w:t>X</w:t>
              </w:r>
            </w:ins>
          </w:p>
        </w:tc>
        <w:tc>
          <w:tcPr>
            <w:tcW w:w="838" w:type="dxa"/>
            <w:noWrap/>
            <w:vAlign w:val="center"/>
            <w:hideMark/>
            <w:tcPrChange w:id="7556" w:author="phuong vu" w:date="2018-11-23T13:40:00Z">
              <w:tcPr>
                <w:tcW w:w="838" w:type="dxa"/>
                <w:noWrap/>
                <w:vAlign w:val="center"/>
                <w:hideMark/>
              </w:tcPr>
            </w:tcPrChange>
          </w:tcPr>
          <w:p w14:paraId="5CA0720B" w14:textId="77777777" w:rsidR="008A7CB0" w:rsidRPr="00FD2760" w:rsidRDefault="008A7CB0" w:rsidP="00E6227B">
            <w:pPr>
              <w:spacing w:line="276" w:lineRule="auto"/>
              <w:jc w:val="center"/>
              <w:rPr>
                <w:ins w:id="7557" w:author="phuong vu" w:date="2018-11-23T11:45:00Z"/>
              </w:rPr>
              <w:pPrChange w:id="7558" w:author="phuong vu" w:date="2018-11-23T13:48:00Z">
                <w:pPr>
                  <w:jc w:val="center"/>
                </w:pPr>
              </w:pPrChange>
            </w:pPr>
          </w:p>
        </w:tc>
        <w:tc>
          <w:tcPr>
            <w:tcW w:w="823" w:type="dxa"/>
            <w:noWrap/>
            <w:vAlign w:val="center"/>
            <w:hideMark/>
            <w:tcPrChange w:id="7559" w:author="phuong vu" w:date="2018-11-23T13:40:00Z">
              <w:tcPr>
                <w:tcW w:w="823" w:type="dxa"/>
                <w:noWrap/>
                <w:vAlign w:val="center"/>
                <w:hideMark/>
              </w:tcPr>
            </w:tcPrChange>
          </w:tcPr>
          <w:p w14:paraId="12440809" w14:textId="77777777" w:rsidR="008A7CB0" w:rsidRPr="00FD2760" w:rsidRDefault="008A7CB0" w:rsidP="00E6227B">
            <w:pPr>
              <w:spacing w:line="276" w:lineRule="auto"/>
              <w:jc w:val="center"/>
              <w:rPr>
                <w:ins w:id="7560" w:author="phuong vu" w:date="2018-11-23T11:45:00Z"/>
              </w:rPr>
              <w:pPrChange w:id="7561" w:author="phuong vu" w:date="2018-11-23T13:48:00Z">
                <w:pPr>
                  <w:jc w:val="center"/>
                </w:pPr>
              </w:pPrChange>
            </w:pPr>
          </w:p>
        </w:tc>
        <w:tc>
          <w:tcPr>
            <w:tcW w:w="2138" w:type="dxa"/>
            <w:noWrap/>
            <w:hideMark/>
            <w:tcPrChange w:id="7562" w:author="phuong vu" w:date="2018-11-23T13:40:00Z">
              <w:tcPr>
                <w:tcW w:w="2899" w:type="dxa"/>
                <w:noWrap/>
                <w:hideMark/>
              </w:tcPr>
            </w:tcPrChange>
          </w:tcPr>
          <w:p w14:paraId="56F4F44B" w14:textId="77777777" w:rsidR="008A7CB0" w:rsidRPr="00FD2760" w:rsidRDefault="008A7CB0" w:rsidP="00E6227B">
            <w:pPr>
              <w:keepNext/>
              <w:spacing w:line="276" w:lineRule="auto"/>
              <w:rPr>
                <w:ins w:id="7563" w:author="phuong vu" w:date="2018-11-23T11:45:00Z"/>
              </w:rPr>
              <w:pPrChange w:id="7564" w:author="phuong vu" w:date="2018-11-23T13:48:00Z">
                <w:pPr/>
              </w:pPrChange>
            </w:pPr>
            <w:ins w:id="7565" w:author="phuong vu" w:date="2018-11-23T11:45:00Z">
              <w:r w:rsidRPr="00FD2760">
                <w:t>Trạng thái</w:t>
              </w:r>
            </w:ins>
          </w:p>
        </w:tc>
      </w:tr>
    </w:tbl>
    <w:p w14:paraId="1E3C93C2" w14:textId="114EBE3C" w:rsidR="008A7CB0" w:rsidRPr="002A14AF" w:rsidRDefault="002A14AF" w:rsidP="00E6227B">
      <w:pPr>
        <w:pStyle w:val="Caption"/>
        <w:spacing w:line="276" w:lineRule="auto"/>
        <w:rPr>
          <w:ins w:id="7566" w:author="phuong vu" w:date="2018-11-23T11:46:00Z"/>
          <w:b/>
          <w:lang w:val="en-US"/>
          <w:rPrChange w:id="7567" w:author="phuong vu" w:date="2018-11-23T12:04:00Z">
            <w:rPr>
              <w:ins w:id="7568" w:author="phuong vu" w:date="2018-11-23T11:46:00Z"/>
              <w:b/>
              <w:lang w:val="en-US"/>
            </w:rPr>
          </w:rPrChange>
        </w:rPr>
        <w:pPrChange w:id="7569" w:author="phuong vu" w:date="2018-11-23T13:48:00Z">
          <w:pPr/>
        </w:pPrChange>
      </w:pPr>
      <w:ins w:id="7570" w:author="phuong vu" w:date="2018-11-23T12:04:00Z">
        <w:r>
          <w:t xml:space="preserve">Bảng </w:t>
        </w:r>
      </w:ins>
      <w:ins w:id="7571" w:author="phuong vu" w:date="2018-11-23T15:14:00Z">
        <w:r w:rsidR="00E95F1B">
          <w:fldChar w:fldCharType="begin"/>
        </w:r>
        <w:r w:rsidR="00E95F1B">
          <w:instrText xml:space="preserve"> STYLEREF 1 \s </w:instrText>
        </w:r>
      </w:ins>
      <w:r w:rsidR="00E95F1B">
        <w:fldChar w:fldCharType="separate"/>
      </w:r>
      <w:r w:rsidR="00E95F1B">
        <w:rPr>
          <w:noProof/>
        </w:rPr>
        <w:t>3</w:t>
      </w:r>
      <w:ins w:id="7572" w:author="phuong vu" w:date="2018-11-23T15:14:00Z">
        <w:r w:rsidR="00E95F1B">
          <w:fldChar w:fldCharType="end"/>
        </w:r>
        <w:r w:rsidR="00E95F1B">
          <w:t>.</w:t>
        </w:r>
        <w:r w:rsidR="00E95F1B">
          <w:fldChar w:fldCharType="begin"/>
        </w:r>
        <w:r w:rsidR="00E95F1B">
          <w:instrText xml:space="preserve"> SEQ Bảng \* ARABIC \s 1 </w:instrText>
        </w:r>
      </w:ins>
      <w:r w:rsidR="00E95F1B">
        <w:fldChar w:fldCharType="separate"/>
      </w:r>
      <w:ins w:id="7573" w:author="phuong vu" w:date="2018-11-23T15:14:00Z">
        <w:r w:rsidR="00E95F1B">
          <w:rPr>
            <w:noProof/>
          </w:rPr>
          <w:t>9</w:t>
        </w:r>
        <w:r w:rsidR="00E95F1B">
          <w:fldChar w:fldCharType="end"/>
        </w:r>
      </w:ins>
      <w:ins w:id="7574" w:author="phuong vu" w:date="2018-11-23T12:04:00Z">
        <w:r>
          <w:rPr>
            <w:lang w:val="en-US"/>
          </w:rPr>
          <w:t xml:space="preserve"> Bảng dữ liệu chất liệu</w:t>
        </w:r>
      </w:ins>
    </w:p>
    <w:p w14:paraId="3BA1150A" w14:textId="2BC3B3CE" w:rsidR="008A7CB0" w:rsidRDefault="008A7CB0" w:rsidP="00E6227B">
      <w:pPr>
        <w:spacing w:line="276" w:lineRule="auto"/>
        <w:rPr>
          <w:ins w:id="7575" w:author="phuong vu" w:date="2018-11-23T11:46:00Z"/>
          <w:b/>
          <w:lang w:val="en-US"/>
        </w:rPr>
        <w:pPrChange w:id="7576" w:author="phuong vu" w:date="2018-11-23T13:48:00Z">
          <w:pPr/>
        </w:pPrChange>
      </w:pPr>
      <w:ins w:id="7577" w:author="phuong vu" w:date="2018-11-23T11:46:00Z">
        <w:r>
          <w:rPr>
            <w:b/>
            <w:lang w:val="en-US"/>
          </w:rPr>
          <w:t>BẢNG POST</w:t>
        </w:r>
      </w:ins>
    </w:p>
    <w:tbl>
      <w:tblPr>
        <w:tblStyle w:val="TableGrid"/>
        <w:tblW w:w="8725" w:type="dxa"/>
        <w:tblLook w:val="04A0" w:firstRow="1" w:lastRow="0" w:firstColumn="1" w:lastColumn="0" w:noHBand="0" w:noVBand="1"/>
        <w:tblPrChange w:id="7578" w:author="phuong vu" w:date="2018-11-23T13:40:00Z">
          <w:tblPr>
            <w:tblStyle w:val="TableGrid"/>
            <w:tblW w:w="9875" w:type="dxa"/>
            <w:tblLook w:val="04A0" w:firstRow="1" w:lastRow="0" w:firstColumn="1" w:lastColumn="0" w:noHBand="0" w:noVBand="1"/>
          </w:tblPr>
        </w:tblPrChange>
      </w:tblPr>
      <w:tblGrid>
        <w:gridCol w:w="708"/>
        <w:gridCol w:w="2209"/>
        <w:gridCol w:w="1300"/>
        <w:gridCol w:w="1098"/>
        <w:gridCol w:w="838"/>
        <w:gridCol w:w="823"/>
        <w:gridCol w:w="1749"/>
        <w:tblGridChange w:id="7579">
          <w:tblGrid>
            <w:gridCol w:w="708"/>
            <w:gridCol w:w="2209"/>
            <w:gridCol w:w="1300"/>
            <w:gridCol w:w="1098"/>
            <w:gridCol w:w="838"/>
            <w:gridCol w:w="823"/>
            <w:gridCol w:w="2899"/>
          </w:tblGrid>
        </w:tblGridChange>
      </w:tblGrid>
      <w:tr w:rsidR="008A7CB0" w:rsidRPr="001856AA" w14:paraId="7A110F9B" w14:textId="77777777" w:rsidTr="00904AF3">
        <w:trPr>
          <w:trHeight w:val="300"/>
          <w:ins w:id="7580" w:author="phuong vu" w:date="2018-11-23T11:46:00Z"/>
          <w:trPrChange w:id="7581" w:author="phuong vu" w:date="2018-11-23T13:40:00Z">
            <w:trPr>
              <w:trHeight w:val="300"/>
            </w:trPr>
          </w:trPrChange>
        </w:trPr>
        <w:tc>
          <w:tcPr>
            <w:tcW w:w="708" w:type="dxa"/>
            <w:noWrap/>
            <w:vAlign w:val="center"/>
            <w:hideMark/>
            <w:tcPrChange w:id="7582" w:author="phuong vu" w:date="2018-11-23T13:40:00Z">
              <w:tcPr>
                <w:tcW w:w="708" w:type="dxa"/>
                <w:noWrap/>
                <w:vAlign w:val="center"/>
                <w:hideMark/>
              </w:tcPr>
            </w:tcPrChange>
          </w:tcPr>
          <w:p w14:paraId="453050CC" w14:textId="77777777" w:rsidR="008A7CB0" w:rsidRPr="001856AA" w:rsidRDefault="008A7CB0" w:rsidP="00E6227B">
            <w:pPr>
              <w:spacing w:line="276" w:lineRule="auto"/>
              <w:jc w:val="center"/>
              <w:rPr>
                <w:ins w:id="7583" w:author="phuong vu" w:date="2018-11-23T11:46:00Z"/>
                <w:b/>
                <w:bCs/>
              </w:rPr>
              <w:pPrChange w:id="7584" w:author="phuong vu" w:date="2018-11-23T13:48:00Z">
                <w:pPr>
                  <w:jc w:val="center"/>
                </w:pPr>
              </w:pPrChange>
            </w:pPr>
            <w:ins w:id="7585" w:author="phuong vu" w:date="2018-11-23T11:46:00Z">
              <w:r w:rsidRPr="001856AA">
                <w:rPr>
                  <w:b/>
                  <w:bCs/>
                  <w:lang w:val="da-DK"/>
                </w:rPr>
                <w:t>STT</w:t>
              </w:r>
            </w:ins>
          </w:p>
        </w:tc>
        <w:tc>
          <w:tcPr>
            <w:tcW w:w="2209" w:type="dxa"/>
            <w:noWrap/>
            <w:vAlign w:val="center"/>
            <w:hideMark/>
            <w:tcPrChange w:id="7586" w:author="phuong vu" w:date="2018-11-23T13:40:00Z">
              <w:tcPr>
                <w:tcW w:w="2209" w:type="dxa"/>
                <w:noWrap/>
                <w:vAlign w:val="center"/>
                <w:hideMark/>
              </w:tcPr>
            </w:tcPrChange>
          </w:tcPr>
          <w:p w14:paraId="69987594" w14:textId="77777777" w:rsidR="008A7CB0" w:rsidRPr="001856AA" w:rsidRDefault="008A7CB0" w:rsidP="00E6227B">
            <w:pPr>
              <w:spacing w:line="276" w:lineRule="auto"/>
              <w:jc w:val="center"/>
              <w:rPr>
                <w:ins w:id="7587" w:author="phuong vu" w:date="2018-11-23T11:46:00Z"/>
                <w:b/>
                <w:bCs/>
              </w:rPr>
              <w:pPrChange w:id="7588" w:author="phuong vu" w:date="2018-11-23T13:48:00Z">
                <w:pPr>
                  <w:jc w:val="center"/>
                </w:pPr>
              </w:pPrChange>
            </w:pPr>
            <w:ins w:id="7589" w:author="phuong vu" w:date="2018-11-23T11:46:00Z">
              <w:r w:rsidRPr="001856AA">
                <w:rPr>
                  <w:b/>
                  <w:bCs/>
                  <w:lang w:val="da-DK"/>
                </w:rPr>
                <w:t>Tên trường</w:t>
              </w:r>
            </w:ins>
          </w:p>
        </w:tc>
        <w:tc>
          <w:tcPr>
            <w:tcW w:w="1300" w:type="dxa"/>
            <w:noWrap/>
            <w:vAlign w:val="center"/>
            <w:hideMark/>
            <w:tcPrChange w:id="7590" w:author="phuong vu" w:date="2018-11-23T13:40:00Z">
              <w:tcPr>
                <w:tcW w:w="1300" w:type="dxa"/>
                <w:noWrap/>
                <w:vAlign w:val="center"/>
                <w:hideMark/>
              </w:tcPr>
            </w:tcPrChange>
          </w:tcPr>
          <w:p w14:paraId="18E395F2" w14:textId="77777777" w:rsidR="008A7CB0" w:rsidRPr="001856AA" w:rsidRDefault="008A7CB0" w:rsidP="00E6227B">
            <w:pPr>
              <w:spacing w:line="276" w:lineRule="auto"/>
              <w:jc w:val="center"/>
              <w:rPr>
                <w:ins w:id="7591" w:author="phuong vu" w:date="2018-11-23T11:46:00Z"/>
                <w:b/>
                <w:bCs/>
              </w:rPr>
              <w:pPrChange w:id="7592" w:author="phuong vu" w:date="2018-11-23T13:48:00Z">
                <w:pPr>
                  <w:jc w:val="center"/>
                </w:pPr>
              </w:pPrChange>
            </w:pPr>
            <w:ins w:id="7593" w:author="phuong vu" w:date="2018-11-23T11:46:00Z">
              <w:r w:rsidRPr="001856AA">
                <w:rPr>
                  <w:b/>
                  <w:bCs/>
                  <w:lang w:val="da-DK"/>
                </w:rPr>
                <w:t>Kiểu</w:t>
              </w:r>
            </w:ins>
          </w:p>
        </w:tc>
        <w:tc>
          <w:tcPr>
            <w:tcW w:w="1098" w:type="dxa"/>
            <w:noWrap/>
            <w:vAlign w:val="center"/>
            <w:hideMark/>
            <w:tcPrChange w:id="7594" w:author="phuong vu" w:date="2018-11-23T13:40:00Z">
              <w:tcPr>
                <w:tcW w:w="1098" w:type="dxa"/>
                <w:noWrap/>
                <w:vAlign w:val="center"/>
                <w:hideMark/>
              </w:tcPr>
            </w:tcPrChange>
          </w:tcPr>
          <w:p w14:paraId="6DFC1CF5" w14:textId="77777777" w:rsidR="008A7CB0" w:rsidRPr="001856AA" w:rsidRDefault="008A7CB0" w:rsidP="00E6227B">
            <w:pPr>
              <w:spacing w:line="276" w:lineRule="auto"/>
              <w:jc w:val="center"/>
              <w:rPr>
                <w:ins w:id="7595" w:author="phuong vu" w:date="2018-11-23T11:46:00Z"/>
                <w:b/>
                <w:bCs/>
              </w:rPr>
              <w:pPrChange w:id="7596" w:author="phuong vu" w:date="2018-11-23T13:48:00Z">
                <w:pPr>
                  <w:jc w:val="center"/>
                </w:pPr>
              </w:pPrChange>
            </w:pPr>
            <w:ins w:id="7597" w:author="phuong vu" w:date="2018-11-23T11:46:00Z">
              <w:r w:rsidRPr="001856AA">
                <w:rPr>
                  <w:b/>
                  <w:bCs/>
                  <w:lang w:val="da-DK"/>
                </w:rPr>
                <w:t>Chấp nhận Null</w:t>
              </w:r>
            </w:ins>
          </w:p>
        </w:tc>
        <w:tc>
          <w:tcPr>
            <w:tcW w:w="838" w:type="dxa"/>
            <w:noWrap/>
            <w:vAlign w:val="center"/>
            <w:hideMark/>
            <w:tcPrChange w:id="7598" w:author="phuong vu" w:date="2018-11-23T13:40:00Z">
              <w:tcPr>
                <w:tcW w:w="838" w:type="dxa"/>
                <w:noWrap/>
                <w:vAlign w:val="center"/>
                <w:hideMark/>
              </w:tcPr>
            </w:tcPrChange>
          </w:tcPr>
          <w:p w14:paraId="7BEFDE1C" w14:textId="77777777" w:rsidR="008A7CB0" w:rsidRPr="001856AA" w:rsidRDefault="008A7CB0" w:rsidP="00E6227B">
            <w:pPr>
              <w:spacing w:line="276" w:lineRule="auto"/>
              <w:jc w:val="center"/>
              <w:rPr>
                <w:ins w:id="7599" w:author="phuong vu" w:date="2018-11-23T11:46:00Z"/>
                <w:b/>
                <w:bCs/>
              </w:rPr>
              <w:pPrChange w:id="7600" w:author="phuong vu" w:date="2018-11-23T13:48:00Z">
                <w:pPr>
                  <w:jc w:val="center"/>
                </w:pPr>
              </w:pPrChange>
            </w:pPr>
            <w:ins w:id="7601" w:author="phuong vu" w:date="2018-11-23T11:46:00Z">
              <w:r w:rsidRPr="001856AA">
                <w:rPr>
                  <w:b/>
                  <w:bCs/>
                  <w:lang w:val="da-DK"/>
                </w:rPr>
                <w:t>Khóa chính</w:t>
              </w:r>
            </w:ins>
          </w:p>
        </w:tc>
        <w:tc>
          <w:tcPr>
            <w:tcW w:w="823" w:type="dxa"/>
            <w:noWrap/>
            <w:vAlign w:val="center"/>
            <w:hideMark/>
            <w:tcPrChange w:id="7602" w:author="phuong vu" w:date="2018-11-23T13:40:00Z">
              <w:tcPr>
                <w:tcW w:w="823" w:type="dxa"/>
                <w:noWrap/>
                <w:vAlign w:val="center"/>
                <w:hideMark/>
              </w:tcPr>
            </w:tcPrChange>
          </w:tcPr>
          <w:p w14:paraId="3C28C2CC" w14:textId="77777777" w:rsidR="008A7CB0" w:rsidRPr="001856AA" w:rsidRDefault="008A7CB0" w:rsidP="00E6227B">
            <w:pPr>
              <w:spacing w:line="276" w:lineRule="auto"/>
              <w:jc w:val="center"/>
              <w:rPr>
                <w:ins w:id="7603" w:author="phuong vu" w:date="2018-11-23T11:46:00Z"/>
                <w:b/>
                <w:bCs/>
              </w:rPr>
              <w:pPrChange w:id="7604" w:author="phuong vu" w:date="2018-11-23T13:48:00Z">
                <w:pPr>
                  <w:jc w:val="center"/>
                </w:pPr>
              </w:pPrChange>
            </w:pPr>
            <w:ins w:id="7605" w:author="phuong vu" w:date="2018-11-23T11:46:00Z">
              <w:r w:rsidRPr="001856AA">
                <w:rPr>
                  <w:b/>
                  <w:bCs/>
                  <w:lang w:val="da-DK"/>
                </w:rPr>
                <w:t>Khóa ngoại</w:t>
              </w:r>
            </w:ins>
          </w:p>
        </w:tc>
        <w:tc>
          <w:tcPr>
            <w:tcW w:w="1749" w:type="dxa"/>
            <w:noWrap/>
            <w:vAlign w:val="center"/>
            <w:hideMark/>
            <w:tcPrChange w:id="7606" w:author="phuong vu" w:date="2018-11-23T13:40:00Z">
              <w:tcPr>
                <w:tcW w:w="2899" w:type="dxa"/>
                <w:noWrap/>
                <w:vAlign w:val="center"/>
                <w:hideMark/>
              </w:tcPr>
            </w:tcPrChange>
          </w:tcPr>
          <w:p w14:paraId="02C5D1DF" w14:textId="77777777" w:rsidR="008A7CB0" w:rsidRPr="001856AA" w:rsidRDefault="008A7CB0" w:rsidP="00E6227B">
            <w:pPr>
              <w:spacing w:line="276" w:lineRule="auto"/>
              <w:ind w:right="226"/>
              <w:jc w:val="center"/>
              <w:rPr>
                <w:ins w:id="7607" w:author="phuong vu" w:date="2018-11-23T11:46:00Z"/>
                <w:b/>
                <w:bCs/>
              </w:rPr>
              <w:pPrChange w:id="7608" w:author="phuong vu" w:date="2018-11-23T13:48:00Z">
                <w:pPr>
                  <w:ind w:right="226"/>
                  <w:jc w:val="center"/>
                </w:pPr>
              </w:pPrChange>
            </w:pPr>
            <w:ins w:id="7609" w:author="phuong vu" w:date="2018-11-23T11:46:00Z">
              <w:r w:rsidRPr="001856AA">
                <w:rPr>
                  <w:b/>
                  <w:bCs/>
                  <w:lang w:val="da-DK"/>
                </w:rPr>
                <w:t>Mô tả</w:t>
              </w:r>
            </w:ins>
          </w:p>
        </w:tc>
      </w:tr>
      <w:tr w:rsidR="008A7CB0" w:rsidRPr="001856AA" w14:paraId="5AC85E9C" w14:textId="77777777" w:rsidTr="00904AF3">
        <w:trPr>
          <w:trHeight w:val="300"/>
          <w:ins w:id="7610" w:author="phuong vu" w:date="2018-11-23T11:46:00Z"/>
          <w:trPrChange w:id="7611" w:author="phuong vu" w:date="2018-11-23T13:40:00Z">
            <w:trPr>
              <w:trHeight w:val="300"/>
            </w:trPr>
          </w:trPrChange>
        </w:trPr>
        <w:tc>
          <w:tcPr>
            <w:tcW w:w="708" w:type="dxa"/>
            <w:noWrap/>
            <w:vAlign w:val="center"/>
            <w:hideMark/>
            <w:tcPrChange w:id="7612" w:author="phuong vu" w:date="2018-11-23T13:40:00Z">
              <w:tcPr>
                <w:tcW w:w="708" w:type="dxa"/>
                <w:noWrap/>
                <w:vAlign w:val="center"/>
                <w:hideMark/>
              </w:tcPr>
            </w:tcPrChange>
          </w:tcPr>
          <w:p w14:paraId="7B90A4F8" w14:textId="77777777" w:rsidR="008A7CB0" w:rsidRPr="00FD2760" w:rsidRDefault="008A7CB0" w:rsidP="00E6227B">
            <w:pPr>
              <w:spacing w:line="276" w:lineRule="auto"/>
              <w:jc w:val="center"/>
              <w:rPr>
                <w:ins w:id="7613" w:author="phuong vu" w:date="2018-11-23T11:46:00Z"/>
              </w:rPr>
              <w:pPrChange w:id="7614" w:author="phuong vu" w:date="2018-11-23T13:48:00Z">
                <w:pPr>
                  <w:jc w:val="center"/>
                </w:pPr>
              </w:pPrChange>
            </w:pPr>
            <w:ins w:id="7615" w:author="phuong vu" w:date="2018-11-23T11:46:00Z">
              <w:r w:rsidRPr="00FD2760">
                <w:t>1</w:t>
              </w:r>
            </w:ins>
          </w:p>
        </w:tc>
        <w:tc>
          <w:tcPr>
            <w:tcW w:w="2209" w:type="dxa"/>
            <w:noWrap/>
            <w:hideMark/>
            <w:tcPrChange w:id="7616" w:author="phuong vu" w:date="2018-11-23T13:40:00Z">
              <w:tcPr>
                <w:tcW w:w="2209" w:type="dxa"/>
                <w:noWrap/>
                <w:hideMark/>
              </w:tcPr>
            </w:tcPrChange>
          </w:tcPr>
          <w:p w14:paraId="7715B201" w14:textId="01DD9DAD" w:rsidR="008A7CB0" w:rsidRPr="00FD2760" w:rsidRDefault="008A7CB0" w:rsidP="00E6227B">
            <w:pPr>
              <w:spacing w:line="276" w:lineRule="auto"/>
              <w:rPr>
                <w:ins w:id="7617" w:author="phuong vu" w:date="2018-11-23T11:46:00Z"/>
              </w:rPr>
              <w:pPrChange w:id="7618" w:author="phuong vu" w:date="2018-11-23T13:48:00Z">
                <w:pPr/>
              </w:pPrChange>
            </w:pPr>
            <w:ins w:id="7619" w:author="phuong vu" w:date="2018-11-23T11:46:00Z">
              <w:r w:rsidRPr="00FD2760">
                <w:t>id</w:t>
              </w:r>
            </w:ins>
          </w:p>
        </w:tc>
        <w:tc>
          <w:tcPr>
            <w:tcW w:w="1300" w:type="dxa"/>
            <w:noWrap/>
            <w:hideMark/>
            <w:tcPrChange w:id="7620" w:author="phuong vu" w:date="2018-11-23T13:40:00Z">
              <w:tcPr>
                <w:tcW w:w="1300" w:type="dxa"/>
                <w:noWrap/>
                <w:hideMark/>
              </w:tcPr>
            </w:tcPrChange>
          </w:tcPr>
          <w:p w14:paraId="165AD092" w14:textId="77777777" w:rsidR="008A7CB0" w:rsidRPr="00FD2760" w:rsidRDefault="008A7CB0" w:rsidP="00E6227B">
            <w:pPr>
              <w:spacing w:line="276" w:lineRule="auto"/>
              <w:rPr>
                <w:ins w:id="7621" w:author="phuong vu" w:date="2018-11-23T11:46:00Z"/>
              </w:rPr>
              <w:pPrChange w:id="7622" w:author="phuong vu" w:date="2018-11-23T13:48:00Z">
                <w:pPr/>
              </w:pPrChange>
            </w:pPr>
            <w:ins w:id="7623" w:author="phuong vu" w:date="2018-11-23T11:46:00Z">
              <w:r w:rsidRPr="00FD2760">
                <w:t>numeric</w:t>
              </w:r>
            </w:ins>
          </w:p>
        </w:tc>
        <w:tc>
          <w:tcPr>
            <w:tcW w:w="1098" w:type="dxa"/>
            <w:noWrap/>
            <w:vAlign w:val="center"/>
            <w:hideMark/>
            <w:tcPrChange w:id="7624" w:author="phuong vu" w:date="2018-11-23T13:40:00Z">
              <w:tcPr>
                <w:tcW w:w="1098" w:type="dxa"/>
                <w:noWrap/>
                <w:vAlign w:val="center"/>
                <w:hideMark/>
              </w:tcPr>
            </w:tcPrChange>
          </w:tcPr>
          <w:p w14:paraId="35001C6C" w14:textId="77777777" w:rsidR="008A7CB0" w:rsidRPr="00FD2760" w:rsidRDefault="008A7CB0" w:rsidP="00E6227B">
            <w:pPr>
              <w:spacing w:line="276" w:lineRule="auto"/>
              <w:jc w:val="center"/>
              <w:rPr>
                <w:ins w:id="7625" w:author="phuong vu" w:date="2018-11-23T11:46:00Z"/>
              </w:rPr>
              <w:pPrChange w:id="7626" w:author="phuong vu" w:date="2018-11-23T13:48:00Z">
                <w:pPr>
                  <w:jc w:val="center"/>
                </w:pPr>
              </w:pPrChange>
            </w:pPr>
          </w:p>
        </w:tc>
        <w:tc>
          <w:tcPr>
            <w:tcW w:w="838" w:type="dxa"/>
            <w:noWrap/>
            <w:vAlign w:val="center"/>
            <w:hideMark/>
            <w:tcPrChange w:id="7627" w:author="phuong vu" w:date="2018-11-23T13:40:00Z">
              <w:tcPr>
                <w:tcW w:w="838" w:type="dxa"/>
                <w:noWrap/>
                <w:vAlign w:val="center"/>
                <w:hideMark/>
              </w:tcPr>
            </w:tcPrChange>
          </w:tcPr>
          <w:p w14:paraId="604F3B97" w14:textId="77777777" w:rsidR="008A7CB0" w:rsidRPr="00FD2760" w:rsidRDefault="008A7CB0" w:rsidP="00E6227B">
            <w:pPr>
              <w:spacing w:line="276" w:lineRule="auto"/>
              <w:jc w:val="center"/>
              <w:rPr>
                <w:ins w:id="7628" w:author="phuong vu" w:date="2018-11-23T11:46:00Z"/>
              </w:rPr>
              <w:pPrChange w:id="7629" w:author="phuong vu" w:date="2018-11-23T13:48:00Z">
                <w:pPr>
                  <w:jc w:val="center"/>
                </w:pPr>
              </w:pPrChange>
            </w:pPr>
            <w:ins w:id="7630" w:author="phuong vu" w:date="2018-11-23T11:46:00Z">
              <w:r w:rsidRPr="00FD2760">
                <w:t>X</w:t>
              </w:r>
            </w:ins>
          </w:p>
        </w:tc>
        <w:tc>
          <w:tcPr>
            <w:tcW w:w="823" w:type="dxa"/>
            <w:noWrap/>
            <w:vAlign w:val="center"/>
            <w:hideMark/>
            <w:tcPrChange w:id="7631" w:author="phuong vu" w:date="2018-11-23T13:40:00Z">
              <w:tcPr>
                <w:tcW w:w="823" w:type="dxa"/>
                <w:noWrap/>
                <w:vAlign w:val="center"/>
                <w:hideMark/>
              </w:tcPr>
            </w:tcPrChange>
          </w:tcPr>
          <w:p w14:paraId="5AAE0052" w14:textId="77777777" w:rsidR="008A7CB0" w:rsidRPr="00FD2760" w:rsidRDefault="008A7CB0" w:rsidP="00E6227B">
            <w:pPr>
              <w:spacing w:line="276" w:lineRule="auto"/>
              <w:jc w:val="center"/>
              <w:rPr>
                <w:ins w:id="7632" w:author="phuong vu" w:date="2018-11-23T11:46:00Z"/>
              </w:rPr>
              <w:pPrChange w:id="7633" w:author="phuong vu" w:date="2018-11-23T13:48:00Z">
                <w:pPr>
                  <w:jc w:val="center"/>
                </w:pPr>
              </w:pPrChange>
            </w:pPr>
          </w:p>
        </w:tc>
        <w:tc>
          <w:tcPr>
            <w:tcW w:w="1749" w:type="dxa"/>
            <w:noWrap/>
            <w:hideMark/>
            <w:tcPrChange w:id="7634" w:author="phuong vu" w:date="2018-11-23T13:40:00Z">
              <w:tcPr>
                <w:tcW w:w="2899" w:type="dxa"/>
                <w:noWrap/>
                <w:hideMark/>
              </w:tcPr>
            </w:tcPrChange>
          </w:tcPr>
          <w:p w14:paraId="604F3C47" w14:textId="5FB85330" w:rsidR="008A7CB0" w:rsidRPr="00FD2760" w:rsidRDefault="008A7CB0" w:rsidP="00E6227B">
            <w:pPr>
              <w:spacing w:line="276" w:lineRule="auto"/>
              <w:rPr>
                <w:ins w:id="7635" w:author="phuong vu" w:date="2018-11-23T11:46:00Z"/>
                <w:lang w:val="en-US"/>
              </w:rPr>
              <w:pPrChange w:id="7636" w:author="phuong vu" w:date="2018-11-23T13:48:00Z">
                <w:pPr/>
              </w:pPrChange>
            </w:pPr>
            <w:ins w:id="7637" w:author="phuong vu" w:date="2018-11-23T11:46:00Z">
              <w:r w:rsidRPr="00FD2760">
                <w:t>ID</w:t>
              </w:r>
            </w:ins>
          </w:p>
        </w:tc>
      </w:tr>
      <w:tr w:rsidR="008A7CB0" w:rsidRPr="001856AA" w14:paraId="645B6AE6" w14:textId="77777777" w:rsidTr="00904AF3">
        <w:trPr>
          <w:trHeight w:val="300"/>
          <w:ins w:id="7638" w:author="phuong vu" w:date="2018-11-23T11:46:00Z"/>
          <w:trPrChange w:id="7639" w:author="phuong vu" w:date="2018-11-23T13:40:00Z">
            <w:trPr>
              <w:trHeight w:val="300"/>
            </w:trPr>
          </w:trPrChange>
        </w:trPr>
        <w:tc>
          <w:tcPr>
            <w:tcW w:w="708" w:type="dxa"/>
            <w:noWrap/>
            <w:vAlign w:val="center"/>
            <w:hideMark/>
            <w:tcPrChange w:id="7640" w:author="phuong vu" w:date="2018-11-23T13:40:00Z">
              <w:tcPr>
                <w:tcW w:w="708" w:type="dxa"/>
                <w:noWrap/>
                <w:vAlign w:val="center"/>
                <w:hideMark/>
              </w:tcPr>
            </w:tcPrChange>
          </w:tcPr>
          <w:p w14:paraId="53E27950" w14:textId="77777777" w:rsidR="008A7CB0" w:rsidRPr="00FD2760" w:rsidRDefault="008A7CB0" w:rsidP="00E6227B">
            <w:pPr>
              <w:spacing w:line="276" w:lineRule="auto"/>
              <w:jc w:val="center"/>
              <w:rPr>
                <w:ins w:id="7641" w:author="phuong vu" w:date="2018-11-23T11:46:00Z"/>
              </w:rPr>
              <w:pPrChange w:id="7642" w:author="phuong vu" w:date="2018-11-23T13:48:00Z">
                <w:pPr>
                  <w:jc w:val="center"/>
                </w:pPr>
              </w:pPrChange>
            </w:pPr>
            <w:ins w:id="7643" w:author="phuong vu" w:date="2018-11-23T11:46:00Z">
              <w:r w:rsidRPr="00FD2760">
                <w:t>2</w:t>
              </w:r>
            </w:ins>
          </w:p>
        </w:tc>
        <w:tc>
          <w:tcPr>
            <w:tcW w:w="2209" w:type="dxa"/>
            <w:noWrap/>
            <w:hideMark/>
            <w:tcPrChange w:id="7644" w:author="phuong vu" w:date="2018-11-23T13:40:00Z">
              <w:tcPr>
                <w:tcW w:w="2209" w:type="dxa"/>
                <w:noWrap/>
                <w:hideMark/>
              </w:tcPr>
            </w:tcPrChange>
          </w:tcPr>
          <w:p w14:paraId="3254C875" w14:textId="50EB26C6" w:rsidR="008A7CB0" w:rsidRPr="008A7CB0" w:rsidRDefault="008A7CB0" w:rsidP="00E6227B">
            <w:pPr>
              <w:spacing w:line="276" w:lineRule="auto"/>
              <w:rPr>
                <w:ins w:id="7645" w:author="phuong vu" w:date="2018-11-23T11:46:00Z"/>
                <w:lang w:val="en-US"/>
                <w:rPrChange w:id="7646" w:author="phuong vu" w:date="2018-11-23T11:47:00Z">
                  <w:rPr>
                    <w:ins w:id="7647" w:author="phuong vu" w:date="2018-11-23T11:46:00Z"/>
                  </w:rPr>
                </w:rPrChange>
              </w:rPr>
              <w:pPrChange w:id="7648" w:author="phuong vu" w:date="2018-11-23T13:48:00Z">
                <w:pPr/>
              </w:pPrChange>
            </w:pPr>
            <w:ins w:id="7649" w:author="phuong vu" w:date="2018-11-23T11:47:00Z">
              <w:r>
                <w:rPr>
                  <w:lang w:val="en-US"/>
                </w:rPr>
                <w:t>head_line</w:t>
              </w:r>
            </w:ins>
          </w:p>
        </w:tc>
        <w:tc>
          <w:tcPr>
            <w:tcW w:w="1300" w:type="dxa"/>
            <w:noWrap/>
            <w:hideMark/>
            <w:tcPrChange w:id="7650" w:author="phuong vu" w:date="2018-11-23T13:40:00Z">
              <w:tcPr>
                <w:tcW w:w="1300" w:type="dxa"/>
                <w:noWrap/>
                <w:hideMark/>
              </w:tcPr>
            </w:tcPrChange>
          </w:tcPr>
          <w:p w14:paraId="799AF489" w14:textId="77777777" w:rsidR="008A7CB0" w:rsidRPr="00FD2760" w:rsidRDefault="008A7CB0" w:rsidP="00E6227B">
            <w:pPr>
              <w:spacing w:line="276" w:lineRule="auto"/>
              <w:rPr>
                <w:ins w:id="7651" w:author="phuong vu" w:date="2018-11-23T11:46:00Z"/>
              </w:rPr>
              <w:pPrChange w:id="7652" w:author="phuong vu" w:date="2018-11-23T13:48:00Z">
                <w:pPr/>
              </w:pPrChange>
            </w:pPr>
            <w:ins w:id="7653" w:author="phuong vu" w:date="2018-11-23T11:46:00Z">
              <w:r w:rsidRPr="00FD2760">
                <w:t>character varying</w:t>
              </w:r>
            </w:ins>
          </w:p>
        </w:tc>
        <w:tc>
          <w:tcPr>
            <w:tcW w:w="1098" w:type="dxa"/>
            <w:noWrap/>
            <w:vAlign w:val="center"/>
            <w:hideMark/>
            <w:tcPrChange w:id="7654" w:author="phuong vu" w:date="2018-11-23T13:40:00Z">
              <w:tcPr>
                <w:tcW w:w="1098" w:type="dxa"/>
                <w:noWrap/>
                <w:vAlign w:val="center"/>
                <w:hideMark/>
              </w:tcPr>
            </w:tcPrChange>
          </w:tcPr>
          <w:p w14:paraId="48A42946" w14:textId="77777777" w:rsidR="008A7CB0" w:rsidRPr="00FD2760" w:rsidRDefault="008A7CB0" w:rsidP="00E6227B">
            <w:pPr>
              <w:spacing w:line="276" w:lineRule="auto"/>
              <w:jc w:val="center"/>
              <w:rPr>
                <w:ins w:id="7655" w:author="phuong vu" w:date="2018-11-23T11:46:00Z"/>
              </w:rPr>
              <w:pPrChange w:id="7656" w:author="phuong vu" w:date="2018-11-23T13:48:00Z">
                <w:pPr>
                  <w:jc w:val="center"/>
                </w:pPr>
              </w:pPrChange>
            </w:pPr>
          </w:p>
        </w:tc>
        <w:tc>
          <w:tcPr>
            <w:tcW w:w="838" w:type="dxa"/>
            <w:noWrap/>
            <w:vAlign w:val="center"/>
            <w:hideMark/>
            <w:tcPrChange w:id="7657" w:author="phuong vu" w:date="2018-11-23T13:40:00Z">
              <w:tcPr>
                <w:tcW w:w="838" w:type="dxa"/>
                <w:noWrap/>
                <w:vAlign w:val="center"/>
                <w:hideMark/>
              </w:tcPr>
            </w:tcPrChange>
          </w:tcPr>
          <w:p w14:paraId="5CD045DC" w14:textId="77777777" w:rsidR="008A7CB0" w:rsidRPr="00FD2760" w:rsidRDefault="008A7CB0" w:rsidP="00E6227B">
            <w:pPr>
              <w:spacing w:line="276" w:lineRule="auto"/>
              <w:jc w:val="center"/>
              <w:rPr>
                <w:ins w:id="7658" w:author="phuong vu" w:date="2018-11-23T11:46:00Z"/>
              </w:rPr>
              <w:pPrChange w:id="7659" w:author="phuong vu" w:date="2018-11-23T13:48:00Z">
                <w:pPr>
                  <w:jc w:val="center"/>
                </w:pPr>
              </w:pPrChange>
            </w:pPr>
          </w:p>
        </w:tc>
        <w:tc>
          <w:tcPr>
            <w:tcW w:w="823" w:type="dxa"/>
            <w:noWrap/>
            <w:vAlign w:val="center"/>
            <w:hideMark/>
            <w:tcPrChange w:id="7660" w:author="phuong vu" w:date="2018-11-23T13:40:00Z">
              <w:tcPr>
                <w:tcW w:w="823" w:type="dxa"/>
                <w:noWrap/>
                <w:vAlign w:val="center"/>
                <w:hideMark/>
              </w:tcPr>
            </w:tcPrChange>
          </w:tcPr>
          <w:p w14:paraId="3D14E42F" w14:textId="77777777" w:rsidR="008A7CB0" w:rsidRPr="00FD2760" w:rsidRDefault="008A7CB0" w:rsidP="00E6227B">
            <w:pPr>
              <w:spacing w:line="276" w:lineRule="auto"/>
              <w:jc w:val="center"/>
              <w:rPr>
                <w:ins w:id="7661" w:author="phuong vu" w:date="2018-11-23T11:46:00Z"/>
              </w:rPr>
              <w:pPrChange w:id="7662" w:author="phuong vu" w:date="2018-11-23T13:48:00Z">
                <w:pPr>
                  <w:jc w:val="center"/>
                </w:pPr>
              </w:pPrChange>
            </w:pPr>
          </w:p>
        </w:tc>
        <w:tc>
          <w:tcPr>
            <w:tcW w:w="1749" w:type="dxa"/>
            <w:noWrap/>
            <w:hideMark/>
            <w:tcPrChange w:id="7663" w:author="phuong vu" w:date="2018-11-23T13:40:00Z">
              <w:tcPr>
                <w:tcW w:w="2899" w:type="dxa"/>
                <w:noWrap/>
                <w:hideMark/>
              </w:tcPr>
            </w:tcPrChange>
          </w:tcPr>
          <w:p w14:paraId="6582C20D" w14:textId="1E0F3272" w:rsidR="008A7CB0" w:rsidRPr="00FD2760" w:rsidRDefault="008A7CB0" w:rsidP="00E6227B">
            <w:pPr>
              <w:spacing w:line="276" w:lineRule="auto"/>
              <w:rPr>
                <w:ins w:id="7664" w:author="phuong vu" w:date="2018-11-23T11:46:00Z"/>
                <w:lang w:val="en-US"/>
              </w:rPr>
              <w:pPrChange w:id="7665" w:author="phuong vu" w:date="2018-11-23T13:48:00Z">
                <w:pPr/>
              </w:pPrChange>
            </w:pPr>
            <w:ins w:id="7666" w:author="phuong vu" w:date="2018-11-23T11:48:00Z">
              <w:r>
                <w:rPr>
                  <w:lang w:val="en-US"/>
                </w:rPr>
                <w:t>Tên ảnh</w:t>
              </w:r>
            </w:ins>
          </w:p>
        </w:tc>
      </w:tr>
      <w:tr w:rsidR="008A7CB0" w:rsidRPr="001856AA" w14:paraId="1D544AB3" w14:textId="77777777" w:rsidTr="00904AF3">
        <w:trPr>
          <w:trHeight w:val="300"/>
          <w:ins w:id="7667" w:author="phuong vu" w:date="2018-11-23T11:46:00Z"/>
          <w:trPrChange w:id="7668" w:author="phuong vu" w:date="2018-11-23T13:40:00Z">
            <w:trPr>
              <w:trHeight w:val="300"/>
            </w:trPr>
          </w:trPrChange>
        </w:trPr>
        <w:tc>
          <w:tcPr>
            <w:tcW w:w="708" w:type="dxa"/>
            <w:noWrap/>
            <w:vAlign w:val="center"/>
            <w:hideMark/>
            <w:tcPrChange w:id="7669" w:author="phuong vu" w:date="2018-11-23T13:40:00Z">
              <w:tcPr>
                <w:tcW w:w="708" w:type="dxa"/>
                <w:noWrap/>
                <w:vAlign w:val="center"/>
                <w:hideMark/>
              </w:tcPr>
            </w:tcPrChange>
          </w:tcPr>
          <w:p w14:paraId="2220F543" w14:textId="77777777" w:rsidR="008A7CB0" w:rsidRPr="00FD2760" w:rsidRDefault="008A7CB0" w:rsidP="00E6227B">
            <w:pPr>
              <w:spacing w:line="276" w:lineRule="auto"/>
              <w:jc w:val="center"/>
              <w:rPr>
                <w:ins w:id="7670" w:author="phuong vu" w:date="2018-11-23T11:46:00Z"/>
                <w:lang w:val="en-US"/>
              </w:rPr>
              <w:pPrChange w:id="7671" w:author="phuong vu" w:date="2018-11-23T13:48:00Z">
                <w:pPr>
                  <w:jc w:val="center"/>
                </w:pPr>
              </w:pPrChange>
            </w:pPr>
            <w:ins w:id="7672" w:author="phuong vu" w:date="2018-11-23T11:46:00Z">
              <w:r>
                <w:rPr>
                  <w:lang w:val="en-US"/>
                </w:rPr>
                <w:t>3</w:t>
              </w:r>
            </w:ins>
          </w:p>
        </w:tc>
        <w:tc>
          <w:tcPr>
            <w:tcW w:w="2209" w:type="dxa"/>
            <w:noWrap/>
            <w:hideMark/>
            <w:tcPrChange w:id="7673" w:author="phuong vu" w:date="2018-11-23T13:40:00Z">
              <w:tcPr>
                <w:tcW w:w="2209" w:type="dxa"/>
                <w:noWrap/>
                <w:hideMark/>
              </w:tcPr>
            </w:tcPrChange>
          </w:tcPr>
          <w:p w14:paraId="656DE0E8" w14:textId="479C17A4" w:rsidR="008A7CB0" w:rsidRPr="008A7CB0" w:rsidRDefault="008A7CB0" w:rsidP="00E6227B">
            <w:pPr>
              <w:spacing w:line="276" w:lineRule="auto"/>
              <w:rPr>
                <w:ins w:id="7674" w:author="phuong vu" w:date="2018-11-23T11:46:00Z"/>
                <w:lang w:val="en-US"/>
                <w:rPrChange w:id="7675" w:author="phuong vu" w:date="2018-11-23T11:47:00Z">
                  <w:rPr>
                    <w:ins w:id="7676" w:author="phuong vu" w:date="2018-11-23T11:46:00Z"/>
                  </w:rPr>
                </w:rPrChange>
              </w:rPr>
              <w:pPrChange w:id="7677" w:author="phuong vu" w:date="2018-11-23T13:48:00Z">
                <w:pPr/>
              </w:pPrChange>
            </w:pPr>
            <w:ins w:id="7678" w:author="phuong vu" w:date="2018-11-23T11:47:00Z">
              <w:r>
                <w:rPr>
                  <w:lang w:val="en-US"/>
                </w:rPr>
                <w:t>body</w:t>
              </w:r>
            </w:ins>
          </w:p>
        </w:tc>
        <w:tc>
          <w:tcPr>
            <w:tcW w:w="1300" w:type="dxa"/>
            <w:noWrap/>
            <w:hideMark/>
            <w:tcPrChange w:id="7679" w:author="phuong vu" w:date="2018-11-23T13:40:00Z">
              <w:tcPr>
                <w:tcW w:w="1300" w:type="dxa"/>
                <w:noWrap/>
                <w:hideMark/>
              </w:tcPr>
            </w:tcPrChange>
          </w:tcPr>
          <w:p w14:paraId="435A0EC1" w14:textId="77777777" w:rsidR="008A7CB0" w:rsidRPr="00FD2760" w:rsidRDefault="008A7CB0" w:rsidP="00E6227B">
            <w:pPr>
              <w:spacing w:line="276" w:lineRule="auto"/>
              <w:rPr>
                <w:ins w:id="7680" w:author="phuong vu" w:date="2018-11-23T11:46:00Z"/>
              </w:rPr>
              <w:pPrChange w:id="7681" w:author="phuong vu" w:date="2018-11-23T13:48:00Z">
                <w:pPr/>
              </w:pPrChange>
            </w:pPr>
            <w:ins w:id="7682" w:author="phuong vu" w:date="2018-11-23T11:46:00Z">
              <w:r w:rsidRPr="00FD2760">
                <w:t>numeric</w:t>
              </w:r>
            </w:ins>
          </w:p>
        </w:tc>
        <w:tc>
          <w:tcPr>
            <w:tcW w:w="1098" w:type="dxa"/>
            <w:noWrap/>
            <w:vAlign w:val="center"/>
            <w:hideMark/>
            <w:tcPrChange w:id="7683" w:author="phuong vu" w:date="2018-11-23T13:40:00Z">
              <w:tcPr>
                <w:tcW w:w="1098" w:type="dxa"/>
                <w:noWrap/>
                <w:vAlign w:val="center"/>
                <w:hideMark/>
              </w:tcPr>
            </w:tcPrChange>
          </w:tcPr>
          <w:p w14:paraId="70F4E038" w14:textId="77777777" w:rsidR="008A7CB0" w:rsidRPr="00FD2760" w:rsidRDefault="008A7CB0" w:rsidP="00E6227B">
            <w:pPr>
              <w:spacing w:line="276" w:lineRule="auto"/>
              <w:jc w:val="center"/>
              <w:rPr>
                <w:ins w:id="7684" w:author="phuong vu" w:date="2018-11-23T11:46:00Z"/>
              </w:rPr>
              <w:pPrChange w:id="7685" w:author="phuong vu" w:date="2018-11-23T13:48:00Z">
                <w:pPr>
                  <w:jc w:val="center"/>
                </w:pPr>
              </w:pPrChange>
            </w:pPr>
            <w:ins w:id="7686" w:author="phuong vu" w:date="2018-11-23T11:46:00Z">
              <w:r w:rsidRPr="00FD2760">
                <w:t>X</w:t>
              </w:r>
            </w:ins>
          </w:p>
        </w:tc>
        <w:tc>
          <w:tcPr>
            <w:tcW w:w="838" w:type="dxa"/>
            <w:noWrap/>
            <w:vAlign w:val="center"/>
            <w:hideMark/>
            <w:tcPrChange w:id="7687" w:author="phuong vu" w:date="2018-11-23T13:40:00Z">
              <w:tcPr>
                <w:tcW w:w="838" w:type="dxa"/>
                <w:noWrap/>
                <w:vAlign w:val="center"/>
                <w:hideMark/>
              </w:tcPr>
            </w:tcPrChange>
          </w:tcPr>
          <w:p w14:paraId="7D4AC9F0" w14:textId="77777777" w:rsidR="008A7CB0" w:rsidRPr="00FD2760" w:rsidRDefault="008A7CB0" w:rsidP="00E6227B">
            <w:pPr>
              <w:spacing w:line="276" w:lineRule="auto"/>
              <w:jc w:val="center"/>
              <w:rPr>
                <w:ins w:id="7688" w:author="phuong vu" w:date="2018-11-23T11:46:00Z"/>
              </w:rPr>
              <w:pPrChange w:id="7689" w:author="phuong vu" w:date="2018-11-23T13:48:00Z">
                <w:pPr>
                  <w:jc w:val="center"/>
                </w:pPr>
              </w:pPrChange>
            </w:pPr>
          </w:p>
        </w:tc>
        <w:tc>
          <w:tcPr>
            <w:tcW w:w="823" w:type="dxa"/>
            <w:noWrap/>
            <w:vAlign w:val="center"/>
            <w:hideMark/>
            <w:tcPrChange w:id="7690" w:author="phuong vu" w:date="2018-11-23T13:40:00Z">
              <w:tcPr>
                <w:tcW w:w="823" w:type="dxa"/>
                <w:noWrap/>
                <w:vAlign w:val="center"/>
                <w:hideMark/>
              </w:tcPr>
            </w:tcPrChange>
          </w:tcPr>
          <w:p w14:paraId="3931F74C" w14:textId="77777777" w:rsidR="008A7CB0" w:rsidRPr="00FD2760" w:rsidRDefault="008A7CB0" w:rsidP="00E6227B">
            <w:pPr>
              <w:spacing w:line="276" w:lineRule="auto"/>
              <w:jc w:val="center"/>
              <w:rPr>
                <w:ins w:id="7691" w:author="phuong vu" w:date="2018-11-23T11:46:00Z"/>
              </w:rPr>
              <w:pPrChange w:id="7692" w:author="phuong vu" w:date="2018-11-23T13:48:00Z">
                <w:pPr>
                  <w:jc w:val="center"/>
                </w:pPr>
              </w:pPrChange>
            </w:pPr>
            <w:ins w:id="7693" w:author="phuong vu" w:date="2018-11-23T11:46:00Z">
              <w:r w:rsidRPr="00FD2760">
                <w:t>X</w:t>
              </w:r>
            </w:ins>
          </w:p>
        </w:tc>
        <w:tc>
          <w:tcPr>
            <w:tcW w:w="1749" w:type="dxa"/>
            <w:noWrap/>
            <w:hideMark/>
            <w:tcPrChange w:id="7694" w:author="phuong vu" w:date="2018-11-23T13:40:00Z">
              <w:tcPr>
                <w:tcW w:w="2899" w:type="dxa"/>
                <w:noWrap/>
                <w:hideMark/>
              </w:tcPr>
            </w:tcPrChange>
          </w:tcPr>
          <w:p w14:paraId="4CE8E2DE" w14:textId="42850C84" w:rsidR="008A7CB0" w:rsidRPr="008A7CB0" w:rsidRDefault="008A7CB0" w:rsidP="00E6227B">
            <w:pPr>
              <w:spacing w:line="276" w:lineRule="auto"/>
              <w:rPr>
                <w:ins w:id="7695" w:author="phuong vu" w:date="2018-11-23T11:46:00Z"/>
                <w:lang w:val="en-US"/>
                <w:rPrChange w:id="7696" w:author="phuong vu" w:date="2018-11-23T11:48:00Z">
                  <w:rPr>
                    <w:ins w:id="7697" w:author="phuong vu" w:date="2018-11-23T11:46:00Z"/>
                  </w:rPr>
                </w:rPrChange>
              </w:rPr>
              <w:pPrChange w:id="7698" w:author="phuong vu" w:date="2018-11-23T13:48:00Z">
                <w:pPr/>
              </w:pPrChange>
            </w:pPr>
            <w:ins w:id="7699" w:author="phuong vu" w:date="2018-11-23T11:48:00Z">
              <w:r>
                <w:rPr>
                  <w:lang w:val="en-US"/>
                </w:rPr>
                <w:t>Loại ảnh</w:t>
              </w:r>
            </w:ins>
          </w:p>
        </w:tc>
      </w:tr>
      <w:tr w:rsidR="008A7CB0" w:rsidRPr="001856AA" w14:paraId="564EE3E9" w14:textId="77777777" w:rsidTr="00904AF3">
        <w:trPr>
          <w:trHeight w:val="300"/>
          <w:ins w:id="7700" w:author="phuong vu" w:date="2018-11-23T11:46:00Z"/>
          <w:trPrChange w:id="7701" w:author="phuong vu" w:date="2018-11-23T13:40:00Z">
            <w:trPr>
              <w:trHeight w:val="300"/>
            </w:trPr>
          </w:trPrChange>
        </w:trPr>
        <w:tc>
          <w:tcPr>
            <w:tcW w:w="708" w:type="dxa"/>
            <w:noWrap/>
            <w:vAlign w:val="center"/>
            <w:hideMark/>
            <w:tcPrChange w:id="7702" w:author="phuong vu" w:date="2018-11-23T13:40:00Z">
              <w:tcPr>
                <w:tcW w:w="708" w:type="dxa"/>
                <w:noWrap/>
                <w:vAlign w:val="center"/>
                <w:hideMark/>
              </w:tcPr>
            </w:tcPrChange>
          </w:tcPr>
          <w:p w14:paraId="45C265A8" w14:textId="77777777" w:rsidR="008A7CB0" w:rsidRPr="00FD2760" w:rsidRDefault="008A7CB0" w:rsidP="00E6227B">
            <w:pPr>
              <w:spacing w:line="276" w:lineRule="auto"/>
              <w:jc w:val="center"/>
              <w:rPr>
                <w:ins w:id="7703" w:author="phuong vu" w:date="2018-11-23T11:46:00Z"/>
                <w:lang w:val="en-US"/>
              </w:rPr>
              <w:pPrChange w:id="7704" w:author="phuong vu" w:date="2018-11-23T13:48:00Z">
                <w:pPr>
                  <w:jc w:val="center"/>
                </w:pPr>
              </w:pPrChange>
            </w:pPr>
            <w:ins w:id="7705" w:author="phuong vu" w:date="2018-11-23T11:46:00Z">
              <w:r>
                <w:rPr>
                  <w:lang w:val="en-US"/>
                </w:rPr>
                <w:t>4</w:t>
              </w:r>
            </w:ins>
          </w:p>
        </w:tc>
        <w:tc>
          <w:tcPr>
            <w:tcW w:w="2209" w:type="dxa"/>
            <w:noWrap/>
            <w:hideMark/>
            <w:tcPrChange w:id="7706" w:author="phuong vu" w:date="2018-11-23T13:40:00Z">
              <w:tcPr>
                <w:tcW w:w="2209" w:type="dxa"/>
                <w:noWrap/>
                <w:hideMark/>
              </w:tcPr>
            </w:tcPrChange>
          </w:tcPr>
          <w:p w14:paraId="4DC2B373" w14:textId="19474AA6" w:rsidR="008A7CB0" w:rsidRPr="008A7CB0" w:rsidRDefault="008A7CB0" w:rsidP="00E6227B">
            <w:pPr>
              <w:spacing w:line="276" w:lineRule="auto"/>
              <w:rPr>
                <w:ins w:id="7707" w:author="phuong vu" w:date="2018-11-23T11:46:00Z"/>
                <w:lang w:val="en-US"/>
                <w:rPrChange w:id="7708" w:author="phuong vu" w:date="2018-11-23T11:47:00Z">
                  <w:rPr>
                    <w:ins w:id="7709" w:author="phuong vu" w:date="2018-11-23T11:46:00Z"/>
                  </w:rPr>
                </w:rPrChange>
              </w:rPr>
              <w:pPrChange w:id="7710" w:author="phuong vu" w:date="2018-11-23T13:48:00Z">
                <w:pPr/>
              </w:pPrChange>
            </w:pPr>
            <w:ins w:id="7711" w:author="phuong vu" w:date="2018-11-23T11:47:00Z">
              <w:r>
                <w:rPr>
                  <w:lang w:val="en-US"/>
                </w:rPr>
                <w:t>header_image_file</w:t>
              </w:r>
            </w:ins>
          </w:p>
        </w:tc>
        <w:tc>
          <w:tcPr>
            <w:tcW w:w="1300" w:type="dxa"/>
            <w:noWrap/>
            <w:hideMark/>
            <w:tcPrChange w:id="7712" w:author="phuong vu" w:date="2018-11-23T13:40:00Z">
              <w:tcPr>
                <w:tcW w:w="1300" w:type="dxa"/>
                <w:noWrap/>
                <w:hideMark/>
              </w:tcPr>
            </w:tcPrChange>
          </w:tcPr>
          <w:p w14:paraId="416B1F50" w14:textId="77777777" w:rsidR="008A7CB0" w:rsidRPr="00FD2760" w:rsidRDefault="008A7CB0" w:rsidP="00E6227B">
            <w:pPr>
              <w:spacing w:line="276" w:lineRule="auto"/>
              <w:rPr>
                <w:ins w:id="7713" w:author="phuong vu" w:date="2018-11-23T11:46:00Z"/>
              </w:rPr>
              <w:pPrChange w:id="7714" w:author="phuong vu" w:date="2018-11-23T13:48:00Z">
                <w:pPr/>
              </w:pPrChange>
            </w:pPr>
            <w:ins w:id="7715" w:author="phuong vu" w:date="2018-11-23T11:46:00Z">
              <w:r w:rsidRPr="00FD2760">
                <w:t>numeric</w:t>
              </w:r>
            </w:ins>
          </w:p>
        </w:tc>
        <w:tc>
          <w:tcPr>
            <w:tcW w:w="1098" w:type="dxa"/>
            <w:noWrap/>
            <w:vAlign w:val="center"/>
            <w:hideMark/>
            <w:tcPrChange w:id="7716" w:author="phuong vu" w:date="2018-11-23T13:40:00Z">
              <w:tcPr>
                <w:tcW w:w="1098" w:type="dxa"/>
                <w:noWrap/>
                <w:vAlign w:val="center"/>
                <w:hideMark/>
              </w:tcPr>
            </w:tcPrChange>
          </w:tcPr>
          <w:p w14:paraId="459D266A" w14:textId="77777777" w:rsidR="008A7CB0" w:rsidRPr="00FD2760" w:rsidRDefault="008A7CB0" w:rsidP="00E6227B">
            <w:pPr>
              <w:spacing w:line="276" w:lineRule="auto"/>
              <w:jc w:val="center"/>
              <w:rPr>
                <w:ins w:id="7717" w:author="phuong vu" w:date="2018-11-23T11:46:00Z"/>
              </w:rPr>
              <w:pPrChange w:id="7718" w:author="phuong vu" w:date="2018-11-23T13:48:00Z">
                <w:pPr>
                  <w:jc w:val="center"/>
                </w:pPr>
              </w:pPrChange>
            </w:pPr>
          </w:p>
        </w:tc>
        <w:tc>
          <w:tcPr>
            <w:tcW w:w="838" w:type="dxa"/>
            <w:noWrap/>
            <w:vAlign w:val="center"/>
            <w:hideMark/>
            <w:tcPrChange w:id="7719" w:author="phuong vu" w:date="2018-11-23T13:40:00Z">
              <w:tcPr>
                <w:tcW w:w="838" w:type="dxa"/>
                <w:noWrap/>
                <w:vAlign w:val="center"/>
                <w:hideMark/>
              </w:tcPr>
            </w:tcPrChange>
          </w:tcPr>
          <w:p w14:paraId="38D78EFE" w14:textId="77777777" w:rsidR="008A7CB0" w:rsidRPr="00FD2760" w:rsidRDefault="008A7CB0" w:rsidP="00E6227B">
            <w:pPr>
              <w:spacing w:line="276" w:lineRule="auto"/>
              <w:jc w:val="center"/>
              <w:rPr>
                <w:ins w:id="7720" w:author="phuong vu" w:date="2018-11-23T11:46:00Z"/>
              </w:rPr>
              <w:pPrChange w:id="7721" w:author="phuong vu" w:date="2018-11-23T13:48:00Z">
                <w:pPr>
                  <w:jc w:val="center"/>
                </w:pPr>
              </w:pPrChange>
            </w:pPr>
          </w:p>
        </w:tc>
        <w:tc>
          <w:tcPr>
            <w:tcW w:w="823" w:type="dxa"/>
            <w:noWrap/>
            <w:vAlign w:val="center"/>
            <w:hideMark/>
            <w:tcPrChange w:id="7722" w:author="phuong vu" w:date="2018-11-23T13:40:00Z">
              <w:tcPr>
                <w:tcW w:w="823" w:type="dxa"/>
                <w:noWrap/>
                <w:vAlign w:val="center"/>
                <w:hideMark/>
              </w:tcPr>
            </w:tcPrChange>
          </w:tcPr>
          <w:p w14:paraId="409581FC" w14:textId="77777777" w:rsidR="008A7CB0" w:rsidRPr="00FD2760" w:rsidRDefault="008A7CB0" w:rsidP="00E6227B">
            <w:pPr>
              <w:spacing w:line="276" w:lineRule="auto"/>
              <w:jc w:val="center"/>
              <w:rPr>
                <w:ins w:id="7723" w:author="phuong vu" w:date="2018-11-23T11:46:00Z"/>
              </w:rPr>
              <w:pPrChange w:id="7724" w:author="phuong vu" w:date="2018-11-23T13:48:00Z">
                <w:pPr>
                  <w:jc w:val="center"/>
                </w:pPr>
              </w:pPrChange>
            </w:pPr>
            <w:ins w:id="7725" w:author="phuong vu" w:date="2018-11-23T11:46:00Z">
              <w:r w:rsidRPr="00FD2760">
                <w:t>X</w:t>
              </w:r>
            </w:ins>
          </w:p>
        </w:tc>
        <w:tc>
          <w:tcPr>
            <w:tcW w:w="1749" w:type="dxa"/>
            <w:noWrap/>
            <w:hideMark/>
            <w:tcPrChange w:id="7726" w:author="phuong vu" w:date="2018-11-23T13:40:00Z">
              <w:tcPr>
                <w:tcW w:w="2899" w:type="dxa"/>
                <w:noWrap/>
                <w:hideMark/>
              </w:tcPr>
            </w:tcPrChange>
          </w:tcPr>
          <w:p w14:paraId="42A886F9" w14:textId="1BFBE7DA" w:rsidR="008A7CB0" w:rsidRPr="008A7CB0" w:rsidRDefault="008A7CB0" w:rsidP="00E6227B">
            <w:pPr>
              <w:keepNext/>
              <w:spacing w:line="276" w:lineRule="auto"/>
              <w:rPr>
                <w:ins w:id="7727" w:author="phuong vu" w:date="2018-11-23T11:46:00Z"/>
                <w:lang w:val="en-US"/>
                <w:rPrChange w:id="7728" w:author="phuong vu" w:date="2018-11-23T11:48:00Z">
                  <w:rPr>
                    <w:ins w:id="7729" w:author="phuong vu" w:date="2018-11-23T11:46:00Z"/>
                  </w:rPr>
                </w:rPrChange>
              </w:rPr>
              <w:pPrChange w:id="7730" w:author="phuong vu" w:date="2018-11-23T13:48:00Z">
                <w:pPr/>
              </w:pPrChange>
            </w:pPr>
            <w:ins w:id="7731" w:author="phuong vu" w:date="2018-11-23T11:48:00Z">
              <w:r>
                <w:rPr>
                  <w:lang w:val="en-US"/>
                </w:rPr>
                <w:t>Địa chỉ ảnh</w:t>
              </w:r>
            </w:ins>
          </w:p>
        </w:tc>
      </w:tr>
    </w:tbl>
    <w:p w14:paraId="0DD5A920" w14:textId="7D3E1315" w:rsidR="008A7CB0" w:rsidRDefault="002A14AF" w:rsidP="00E6227B">
      <w:pPr>
        <w:pStyle w:val="Caption"/>
        <w:spacing w:line="276" w:lineRule="auto"/>
        <w:rPr>
          <w:ins w:id="7732" w:author="phuong vu" w:date="2018-11-23T13:49:00Z"/>
          <w:lang w:val="en-US"/>
        </w:rPr>
      </w:pPr>
      <w:ins w:id="7733" w:author="phuong vu" w:date="2018-11-23T12:04:00Z">
        <w:r>
          <w:t xml:space="preserve">Bảng </w:t>
        </w:r>
      </w:ins>
      <w:ins w:id="7734" w:author="phuong vu" w:date="2018-11-23T15:14:00Z">
        <w:r w:rsidR="00E95F1B">
          <w:fldChar w:fldCharType="begin"/>
        </w:r>
        <w:r w:rsidR="00E95F1B">
          <w:instrText xml:space="preserve"> STYLEREF 1 \s </w:instrText>
        </w:r>
      </w:ins>
      <w:r w:rsidR="00E95F1B">
        <w:fldChar w:fldCharType="separate"/>
      </w:r>
      <w:r w:rsidR="00E95F1B">
        <w:rPr>
          <w:noProof/>
        </w:rPr>
        <w:t>3</w:t>
      </w:r>
      <w:ins w:id="7735" w:author="phuong vu" w:date="2018-11-23T15:14:00Z">
        <w:r w:rsidR="00E95F1B">
          <w:fldChar w:fldCharType="end"/>
        </w:r>
        <w:r w:rsidR="00E95F1B">
          <w:t>.</w:t>
        </w:r>
        <w:r w:rsidR="00E95F1B">
          <w:fldChar w:fldCharType="begin"/>
        </w:r>
        <w:r w:rsidR="00E95F1B">
          <w:instrText xml:space="preserve"> SEQ Bảng \* ARABIC \s 1 </w:instrText>
        </w:r>
      </w:ins>
      <w:r w:rsidR="00E95F1B">
        <w:fldChar w:fldCharType="separate"/>
      </w:r>
      <w:ins w:id="7736" w:author="phuong vu" w:date="2018-11-23T15:14:00Z">
        <w:r w:rsidR="00E95F1B">
          <w:rPr>
            <w:noProof/>
          </w:rPr>
          <w:t>10</w:t>
        </w:r>
        <w:r w:rsidR="00E95F1B">
          <w:fldChar w:fldCharType="end"/>
        </w:r>
      </w:ins>
      <w:ins w:id="7737" w:author="phuong vu" w:date="2018-11-23T12:04:00Z">
        <w:r>
          <w:rPr>
            <w:lang w:val="en-US"/>
          </w:rPr>
          <w:t xml:space="preserve"> Bảng dữ liệu hình ảnh</w:t>
        </w:r>
      </w:ins>
    </w:p>
    <w:p w14:paraId="304108A4" w14:textId="77777777" w:rsidR="00E6227B" w:rsidRDefault="00E6227B" w:rsidP="00E6227B">
      <w:pPr>
        <w:spacing w:line="276" w:lineRule="auto"/>
        <w:rPr>
          <w:ins w:id="7738" w:author="phuong vu" w:date="2018-11-23T13:49:00Z"/>
          <w:b/>
          <w:lang w:val="en-US"/>
        </w:rPr>
      </w:pPr>
      <w:ins w:id="7739" w:author="phuong vu" w:date="2018-11-23T13:49:00Z">
        <w:r>
          <w:rPr>
            <w:b/>
            <w:lang w:val="en-US"/>
          </w:rPr>
          <w:t>BẢNG ORDER_DETAIL</w:t>
        </w:r>
      </w:ins>
    </w:p>
    <w:tbl>
      <w:tblPr>
        <w:tblStyle w:val="TableGrid"/>
        <w:tblW w:w="8725" w:type="dxa"/>
        <w:tblLook w:val="04A0" w:firstRow="1" w:lastRow="0" w:firstColumn="1" w:lastColumn="0" w:noHBand="0" w:noVBand="1"/>
      </w:tblPr>
      <w:tblGrid>
        <w:gridCol w:w="649"/>
        <w:gridCol w:w="1667"/>
        <w:gridCol w:w="1171"/>
        <w:gridCol w:w="899"/>
        <w:gridCol w:w="764"/>
        <w:gridCol w:w="1272"/>
        <w:gridCol w:w="2355"/>
      </w:tblGrid>
      <w:tr w:rsidR="00E6227B" w:rsidRPr="00CF0C7E" w14:paraId="18AA7445" w14:textId="77777777" w:rsidTr="00376EE3">
        <w:trPr>
          <w:trHeight w:val="300"/>
          <w:ins w:id="7740" w:author="phuong vu" w:date="2018-11-23T13:50:00Z"/>
        </w:trPr>
        <w:tc>
          <w:tcPr>
            <w:tcW w:w="708" w:type="dxa"/>
            <w:noWrap/>
            <w:vAlign w:val="center"/>
            <w:hideMark/>
          </w:tcPr>
          <w:p w14:paraId="28D19B90" w14:textId="77777777" w:rsidR="00E6227B" w:rsidRPr="00CF0C7E" w:rsidRDefault="00E6227B" w:rsidP="00376EE3">
            <w:pPr>
              <w:spacing w:line="276" w:lineRule="auto"/>
              <w:jc w:val="center"/>
              <w:rPr>
                <w:ins w:id="7741" w:author="phuong vu" w:date="2018-11-23T13:50:00Z"/>
                <w:b/>
                <w:bCs/>
              </w:rPr>
            </w:pPr>
            <w:ins w:id="7742" w:author="phuong vu" w:date="2018-11-23T13:50:00Z">
              <w:r w:rsidRPr="00CF0C7E">
                <w:rPr>
                  <w:b/>
                  <w:bCs/>
                  <w:lang w:val="da-DK"/>
                </w:rPr>
                <w:t>STT</w:t>
              </w:r>
            </w:ins>
          </w:p>
        </w:tc>
        <w:tc>
          <w:tcPr>
            <w:tcW w:w="1863" w:type="dxa"/>
            <w:noWrap/>
            <w:vAlign w:val="center"/>
            <w:hideMark/>
          </w:tcPr>
          <w:p w14:paraId="0C49A853" w14:textId="77777777" w:rsidR="00E6227B" w:rsidRPr="00CF0C7E" w:rsidRDefault="00E6227B" w:rsidP="00376EE3">
            <w:pPr>
              <w:spacing w:line="276" w:lineRule="auto"/>
              <w:jc w:val="center"/>
              <w:rPr>
                <w:ins w:id="7743" w:author="phuong vu" w:date="2018-11-23T13:50:00Z"/>
                <w:b/>
                <w:bCs/>
              </w:rPr>
            </w:pPr>
            <w:ins w:id="7744" w:author="phuong vu" w:date="2018-11-23T13:50:00Z">
              <w:r w:rsidRPr="00CF0C7E">
                <w:rPr>
                  <w:b/>
                  <w:bCs/>
                  <w:lang w:val="da-DK"/>
                </w:rPr>
                <w:t>Tên trường</w:t>
              </w:r>
            </w:ins>
          </w:p>
        </w:tc>
        <w:tc>
          <w:tcPr>
            <w:tcW w:w="1300" w:type="dxa"/>
            <w:noWrap/>
            <w:vAlign w:val="center"/>
            <w:hideMark/>
          </w:tcPr>
          <w:p w14:paraId="00CB36CC" w14:textId="77777777" w:rsidR="00E6227B" w:rsidRPr="00CF0C7E" w:rsidRDefault="00E6227B" w:rsidP="00376EE3">
            <w:pPr>
              <w:spacing w:line="276" w:lineRule="auto"/>
              <w:jc w:val="center"/>
              <w:rPr>
                <w:ins w:id="7745" w:author="phuong vu" w:date="2018-11-23T13:50:00Z"/>
                <w:b/>
                <w:bCs/>
              </w:rPr>
            </w:pPr>
            <w:ins w:id="7746" w:author="phuong vu" w:date="2018-11-23T13:50:00Z">
              <w:r w:rsidRPr="00CF0C7E">
                <w:rPr>
                  <w:b/>
                  <w:bCs/>
                  <w:lang w:val="da-DK"/>
                </w:rPr>
                <w:t>Kiểu</w:t>
              </w:r>
            </w:ins>
          </w:p>
        </w:tc>
        <w:tc>
          <w:tcPr>
            <w:tcW w:w="991" w:type="dxa"/>
            <w:noWrap/>
            <w:vAlign w:val="center"/>
            <w:hideMark/>
          </w:tcPr>
          <w:p w14:paraId="0F01DDE5" w14:textId="77777777" w:rsidR="00E6227B" w:rsidRPr="00CF0C7E" w:rsidRDefault="00E6227B" w:rsidP="00376EE3">
            <w:pPr>
              <w:spacing w:line="276" w:lineRule="auto"/>
              <w:jc w:val="center"/>
              <w:rPr>
                <w:ins w:id="7747" w:author="phuong vu" w:date="2018-11-23T13:50:00Z"/>
                <w:b/>
                <w:bCs/>
              </w:rPr>
            </w:pPr>
            <w:ins w:id="7748" w:author="phuong vu" w:date="2018-11-23T13:50:00Z">
              <w:r w:rsidRPr="00CF0C7E">
                <w:rPr>
                  <w:b/>
                  <w:bCs/>
                  <w:lang w:val="da-DK"/>
                </w:rPr>
                <w:t>Chấp nhận Null</w:t>
              </w:r>
            </w:ins>
          </w:p>
        </w:tc>
        <w:tc>
          <w:tcPr>
            <w:tcW w:w="838" w:type="dxa"/>
            <w:noWrap/>
            <w:vAlign w:val="center"/>
            <w:hideMark/>
          </w:tcPr>
          <w:p w14:paraId="55AA4CFE" w14:textId="77777777" w:rsidR="00E6227B" w:rsidRPr="00CF0C7E" w:rsidRDefault="00E6227B" w:rsidP="00376EE3">
            <w:pPr>
              <w:spacing w:line="276" w:lineRule="auto"/>
              <w:jc w:val="center"/>
              <w:rPr>
                <w:ins w:id="7749" w:author="phuong vu" w:date="2018-11-23T13:50:00Z"/>
                <w:b/>
                <w:bCs/>
              </w:rPr>
            </w:pPr>
            <w:ins w:id="7750" w:author="phuong vu" w:date="2018-11-23T13:50:00Z">
              <w:r w:rsidRPr="00CF0C7E">
                <w:rPr>
                  <w:b/>
                  <w:bCs/>
                  <w:lang w:val="da-DK"/>
                </w:rPr>
                <w:t>Khóa chính</w:t>
              </w:r>
            </w:ins>
          </w:p>
        </w:tc>
        <w:tc>
          <w:tcPr>
            <w:tcW w:w="1414" w:type="dxa"/>
            <w:noWrap/>
            <w:vAlign w:val="center"/>
            <w:hideMark/>
          </w:tcPr>
          <w:p w14:paraId="01589776" w14:textId="77777777" w:rsidR="00E6227B" w:rsidRPr="00CF0C7E" w:rsidRDefault="00E6227B" w:rsidP="00376EE3">
            <w:pPr>
              <w:spacing w:line="276" w:lineRule="auto"/>
              <w:jc w:val="center"/>
              <w:rPr>
                <w:ins w:id="7751" w:author="phuong vu" w:date="2018-11-23T13:50:00Z"/>
                <w:b/>
                <w:bCs/>
              </w:rPr>
            </w:pPr>
            <w:ins w:id="7752" w:author="phuong vu" w:date="2018-11-23T13:50:00Z">
              <w:r w:rsidRPr="00CF0C7E">
                <w:rPr>
                  <w:b/>
                  <w:bCs/>
                  <w:lang w:val="da-DK"/>
                </w:rPr>
                <w:t>Khóa ngoại</w:t>
              </w:r>
            </w:ins>
          </w:p>
        </w:tc>
        <w:tc>
          <w:tcPr>
            <w:tcW w:w="1611" w:type="dxa"/>
            <w:noWrap/>
            <w:vAlign w:val="center"/>
            <w:hideMark/>
          </w:tcPr>
          <w:p w14:paraId="3EB74A4E" w14:textId="77777777" w:rsidR="00E6227B" w:rsidRPr="00CF0C7E" w:rsidRDefault="00E6227B" w:rsidP="00376EE3">
            <w:pPr>
              <w:spacing w:line="276" w:lineRule="auto"/>
              <w:jc w:val="center"/>
              <w:rPr>
                <w:ins w:id="7753" w:author="phuong vu" w:date="2018-11-23T13:50:00Z"/>
                <w:b/>
                <w:bCs/>
              </w:rPr>
            </w:pPr>
            <w:ins w:id="7754" w:author="phuong vu" w:date="2018-11-23T13:50:00Z">
              <w:r w:rsidRPr="00CF0C7E">
                <w:rPr>
                  <w:b/>
                  <w:bCs/>
                  <w:lang w:val="da-DK"/>
                </w:rPr>
                <w:t>Mô tả</w:t>
              </w:r>
            </w:ins>
          </w:p>
        </w:tc>
      </w:tr>
      <w:tr w:rsidR="00E6227B" w:rsidRPr="00CF0C7E" w14:paraId="5CF97A04" w14:textId="77777777" w:rsidTr="00376EE3">
        <w:trPr>
          <w:trHeight w:val="300"/>
          <w:ins w:id="7755" w:author="phuong vu" w:date="2018-11-23T13:50:00Z"/>
        </w:trPr>
        <w:tc>
          <w:tcPr>
            <w:tcW w:w="708" w:type="dxa"/>
            <w:noWrap/>
            <w:hideMark/>
          </w:tcPr>
          <w:p w14:paraId="5E3B4984" w14:textId="77777777" w:rsidR="00E6227B" w:rsidRPr="00FD2760" w:rsidRDefault="00E6227B" w:rsidP="00376EE3">
            <w:pPr>
              <w:spacing w:line="276" w:lineRule="auto"/>
              <w:rPr>
                <w:ins w:id="7756" w:author="phuong vu" w:date="2018-11-23T13:50:00Z"/>
              </w:rPr>
            </w:pPr>
            <w:ins w:id="7757" w:author="phuong vu" w:date="2018-11-23T13:50:00Z">
              <w:r w:rsidRPr="00FD2760">
                <w:t>1</w:t>
              </w:r>
            </w:ins>
          </w:p>
        </w:tc>
        <w:tc>
          <w:tcPr>
            <w:tcW w:w="1863" w:type="dxa"/>
            <w:noWrap/>
            <w:hideMark/>
          </w:tcPr>
          <w:p w14:paraId="23802D9D" w14:textId="77777777" w:rsidR="00E6227B" w:rsidRPr="00FD2760" w:rsidRDefault="00E6227B" w:rsidP="00376EE3">
            <w:pPr>
              <w:spacing w:line="276" w:lineRule="auto"/>
              <w:rPr>
                <w:ins w:id="7758" w:author="phuong vu" w:date="2018-11-23T13:50:00Z"/>
              </w:rPr>
            </w:pPr>
            <w:ins w:id="7759" w:author="phuong vu" w:date="2018-11-23T13:50:00Z">
              <w:r w:rsidRPr="00FD2760">
                <w:t>id</w:t>
              </w:r>
            </w:ins>
          </w:p>
        </w:tc>
        <w:tc>
          <w:tcPr>
            <w:tcW w:w="1300" w:type="dxa"/>
            <w:noWrap/>
            <w:hideMark/>
          </w:tcPr>
          <w:p w14:paraId="07629FA7" w14:textId="77777777" w:rsidR="00E6227B" w:rsidRPr="00FD2760" w:rsidRDefault="00E6227B" w:rsidP="00376EE3">
            <w:pPr>
              <w:spacing w:line="276" w:lineRule="auto"/>
              <w:rPr>
                <w:ins w:id="7760" w:author="phuong vu" w:date="2018-11-23T13:50:00Z"/>
              </w:rPr>
            </w:pPr>
            <w:ins w:id="7761" w:author="phuong vu" w:date="2018-11-23T13:50:00Z">
              <w:r w:rsidRPr="00FD2760">
                <w:t>numeric</w:t>
              </w:r>
            </w:ins>
          </w:p>
        </w:tc>
        <w:tc>
          <w:tcPr>
            <w:tcW w:w="991" w:type="dxa"/>
            <w:noWrap/>
            <w:vAlign w:val="center"/>
            <w:hideMark/>
          </w:tcPr>
          <w:p w14:paraId="6D93854F" w14:textId="77777777" w:rsidR="00E6227B" w:rsidRPr="00FD2760" w:rsidRDefault="00E6227B" w:rsidP="00376EE3">
            <w:pPr>
              <w:spacing w:line="276" w:lineRule="auto"/>
              <w:jc w:val="center"/>
              <w:rPr>
                <w:ins w:id="7762" w:author="phuong vu" w:date="2018-11-23T13:50:00Z"/>
              </w:rPr>
            </w:pPr>
          </w:p>
        </w:tc>
        <w:tc>
          <w:tcPr>
            <w:tcW w:w="838" w:type="dxa"/>
            <w:noWrap/>
            <w:vAlign w:val="center"/>
            <w:hideMark/>
          </w:tcPr>
          <w:p w14:paraId="4F6E1804" w14:textId="77777777" w:rsidR="00E6227B" w:rsidRPr="00FD2760" w:rsidRDefault="00E6227B" w:rsidP="00376EE3">
            <w:pPr>
              <w:spacing w:line="276" w:lineRule="auto"/>
              <w:jc w:val="center"/>
              <w:rPr>
                <w:ins w:id="7763" w:author="phuong vu" w:date="2018-11-23T13:50:00Z"/>
              </w:rPr>
            </w:pPr>
            <w:ins w:id="7764" w:author="phuong vu" w:date="2018-11-23T13:50:00Z">
              <w:r w:rsidRPr="00FD2760">
                <w:t>X</w:t>
              </w:r>
            </w:ins>
          </w:p>
        </w:tc>
        <w:tc>
          <w:tcPr>
            <w:tcW w:w="1414" w:type="dxa"/>
            <w:noWrap/>
            <w:vAlign w:val="center"/>
            <w:hideMark/>
          </w:tcPr>
          <w:p w14:paraId="4D9C3615" w14:textId="77777777" w:rsidR="00E6227B" w:rsidRPr="00FD2760" w:rsidRDefault="00E6227B" w:rsidP="00376EE3">
            <w:pPr>
              <w:spacing w:line="276" w:lineRule="auto"/>
              <w:jc w:val="center"/>
              <w:rPr>
                <w:ins w:id="7765" w:author="phuong vu" w:date="2018-11-23T13:50:00Z"/>
              </w:rPr>
            </w:pPr>
          </w:p>
        </w:tc>
        <w:tc>
          <w:tcPr>
            <w:tcW w:w="1611" w:type="dxa"/>
            <w:noWrap/>
            <w:hideMark/>
          </w:tcPr>
          <w:p w14:paraId="7CD39B4B" w14:textId="5498AA02" w:rsidR="00E6227B" w:rsidRPr="00E6227B" w:rsidRDefault="00E6227B" w:rsidP="00376EE3">
            <w:pPr>
              <w:spacing w:line="276" w:lineRule="auto"/>
              <w:rPr>
                <w:ins w:id="7766" w:author="phuong vu" w:date="2018-11-23T13:50:00Z"/>
                <w:lang w:val="en-US"/>
                <w:rPrChange w:id="7767" w:author="phuong vu" w:date="2018-11-23T13:50:00Z">
                  <w:rPr>
                    <w:ins w:id="7768" w:author="phuong vu" w:date="2018-11-23T13:50:00Z"/>
                  </w:rPr>
                </w:rPrChange>
              </w:rPr>
            </w:pPr>
            <w:ins w:id="7769" w:author="phuong vu" w:date="2018-11-23T13:50:00Z">
              <w:r w:rsidRPr="00FD2760">
                <w:t xml:space="preserve">ID chi tiết </w:t>
              </w:r>
              <w:r>
                <w:t>đ</w:t>
              </w:r>
              <w:r>
                <w:rPr>
                  <w:lang w:val="en-US"/>
                </w:rPr>
                <w:t>ơn hàng</w:t>
              </w:r>
            </w:ins>
          </w:p>
        </w:tc>
      </w:tr>
      <w:tr w:rsidR="00E6227B" w:rsidRPr="00CF0C7E" w14:paraId="1842FB69" w14:textId="77777777" w:rsidTr="00376EE3">
        <w:trPr>
          <w:trHeight w:val="300"/>
          <w:ins w:id="7770" w:author="phuong vu" w:date="2018-11-23T13:50:00Z"/>
        </w:trPr>
        <w:tc>
          <w:tcPr>
            <w:tcW w:w="708" w:type="dxa"/>
            <w:noWrap/>
            <w:hideMark/>
          </w:tcPr>
          <w:p w14:paraId="69CAC956" w14:textId="77777777" w:rsidR="00E6227B" w:rsidRPr="00FD2760" w:rsidRDefault="00E6227B" w:rsidP="00376EE3">
            <w:pPr>
              <w:spacing w:line="276" w:lineRule="auto"/>
              <w:rPr>
                <w:ins w:id="7771" w:author="phuong vu" w:date="2018-11-23T13:50:00Z"/>
              </w:rPr>
            </w:pPr>
            <w:ins w:id="7772" w:author="phuong vu" w:date="2018-11-23T13:50:00Z">
              <w:r w:rsidRPr="00FD2760">
                <w:t>2</w:t>
              </w:r>
            </w:ins>
          </w:p>
        </w:tc>
        <w:tc>
          <w:tcPr>
            <w:tcW w:w="1863" w:type="dxa"/>
            <w:noWrap/>
            <w:hideMark/>
          </w:tcPr>
          <w:p w14:paraId="239AD8F0" w14:textId="21D4B921" w:rsidR="00E6227B" w:rsidRPr="00FD2760" w:rsidRDefault="00E6227B" w:rsidP="00376EE3">
            <w:pPr>
              <w:spacing w:line="276" w:lineRule="auto"/>
              <w:rPr>
                <w:ins w:id="7773" w:author="phuong vu" w:date="2018-11-23T13:50:00Z"/>
              </w:rPr>
            </w:pPr>
            <w:ins w:id="7774" w:author="phuong vu" w:date="2018-11-23T13:50:00Z">
              <w:r>
                <w:rPr>
                  <w:lang w:val="en-US"/>
                </w:rPr>
                <w:t>order</w:t>
              </w:r>
              <w:r w:rsidRPr="00FD2760">
                <w:t>_id</w:t>
              </w:r>
            </w:ins>
          </w:p>
        </w:tc>
        <w:tc>
          <w:tcPr>
            <w:tcW w:w="1300" w:type="dxa"/>
            <w:noWrap/>
            <w:hideMark/>
          </w:tcPr>
          <w:p w14:paraId="068129DC" w14:textId="77777777" w:rsidR="00E6227B" w:rsidRPr="00FD2760" w:rsidRDefault="00E6227B" w:rsidP="00376EE3">
            <w:pPr>
              <w:spacing w:line="276" w:lineRule="auto"/>
              <w:rPr>
                <w:ins w:id="7775" w:author="phuong vu" w:date="2018-11-23T13:50:00Z"/>
              </w:rPr>
            </w:pPr>
            <w:ins w:id="7776" w:author="phuong vu" w:date="2018-11-23T13:50:00Z">
              <w:r w:rsidRPr="00FD2760">
                <w:t>numeric</w:t>
              </w:r>
            </w:ins>
          </w:p>
        </w:tc>
        <w:tc>
          <w:tcPr>
            <w:tcW w:w="991" w:type="dxa"/>
            <w:noWrap/>
            <w:vAlign w:val="center"/>
            <w:hideMark/>
          </w:tcPr>
          <w:p w14:paraId="242F9904" w14:textId="77777777" w:rsidR="00E6227B" w:rsidRPr="00FD2760" w:rsidRDefault="00E6227B" w:rsidP="00376EE3">
            <w:pPr>
              <w:spacing w:line="276" w:lineRule="auto"/>
              <w:jc w:val="center"/>
              <w:rPr>
                <w:ins w:id="7777" w:author="phuong vu" w:date="2018-11-23T13:50:00Z"/>
              </w:rPr>
            </w:pPr>
          </w:p>
        </w:tc>
        <w:tc>
          <w:tcPr>
            <w:tcW w:w="838" w:type="dxa"/>
            <w:noWrap/>
            <w:vAlign w:val="center"/>
            <w:hideMark/>
          </w:tcPr>
          <w:p w14:paraId="510DFBDA" w14:textId="77777777" w:rsidR="00E6227B" w:rsidRPr="00FD2760" w:rsidRDefault="00E6227B" w:rsidP="00376EE3">
            <w:pPr>
              <w:spacing w:line="276" w:lineRule="auto"/>
              <w:jc w:val="center"/>
              <w:rPr>
                <w:ins w:id="7778" w:author="phuong vu" w:date="2018-11-23T13:50:00Z"/>
              </w:rPr>
            </w:pPr>
          </w:p>
        </w:tc>
        <w:tc>
          <w:tcPr>
            <w:tcW w:w="1414" w:type="dxa"/>
            <w:noWrap/>
            <w:vAlign w:val="center"/>
            <w:hideMark/>
          </w:tcPr>
          <w:p w14:paraId="2083CC63" w14:textId="77777777" w:rsidR="00E6227B" w:rsidRPr="00FD2760" w:rsidRDefault="00E6227B" w:rsidP="00376EE3">
            <w:pPr>
              <w:spacing w:line="276" w:lineRule="auto"/>
              <w:jc w:val="center"/>
              <w:rPr>
                <w:ins w:id="7779" w:author="phuong vu" w:date="2018-11-23T13:50:00Z"/>
              </w:rPr>
            </w:pPr>
            <w:ins w:id="7780" w:author="phuong vu" w:date="2018-11-23T13:50:00Z">
              <w:r w:rsidRPr="00FD2760">
                <w:t>X</w:t>
              </w:r>
            </w:ins>
          </w:p>
        </w:tc>
        <w:tc>
          <w:tcPr>
            <w:tcW w:w="1611" w:type="dxa"/>
            <w:noWrap/>
            <w:hideMark/>
          </w:tcPr>
          <w:p w14:paraId="7B44C4E8" w14:textId="4C9E3F56" w:rsidR="00E6227B" w:rsidRPr="00E6227B" w:rsidRDefault="00E6227B" w:rsidP="00376EE3">
            <w:pPr>
              <w:spacing w:line="276" w:lineRule="auto"/>
              <w:rPr>
                <w:ins w:id="7781" w:author="phuong vu" w:date="2018-11-23T13:50:00Z"/>
                <w:lang w:val="en-US"/>
                <w:rPrChange w:id="7782" w:author="phuong vu" w:date="2018-11-23T13:50:00Z">
                  <w:rPr>
                    <w:ins w:id="7783" w:author="phuong vu" w:date="2018-11-23T13:50:00Z"/>
                  </w:rPr>
                </w:rPrChange>
              </w:rPr>
            </w:pPr>
            <w:ins w:id="7784" w:author="phuong vu" w:date="2018-11-23T13:50:00Z">
              <w:r w:rsidRPr="00FD2760">
                <w:t xml:space="preserve">ID </w:t>
              </w:r>
              <w:r>
                <w:t>đ</w:t>
              </w:r>
              <w:r>
                <w:rPr>
                  <w:lang w:val="en-US"/>
                </w:rPr>
                <w:t>ơn hàng</w:t>
              </w:r>
            </w:ins>
          </w:p>
        </w:tc>
      </w:tr>
      <w:tr w:rsidR="00E6227B" w:rsidRPr="00CF0C7E" w14:paraId="6BD7BD9C" w14:textId="77777777" w:rsidTr="00376EE3">
        <w:trPr>
          <w:trHeight w:val="300"/>
          <w:ins w:id="7785" w:author="phuong vu" w:date="2018-11-23T13:50:00Z"/>
        </w:trPr>
        <w:tc>
          <w:tcPr>
            <w:tcW w:w="708" w:type="dxa"/>
            <w:noWrap/>
            <w:hideMark/>
          </w:tcPr>
          <w:p w14:paraId="5CB399D3" w14:textId="77777777" w:rsidR="00E6227B" w:rsidRPr="00FD2760" w:rsidRDefault="00E6227B" w:rsidP="00376EE3">
            <w:pPr>
              <w:spacing w:line="276" w:lineRule="auto"/>
              <w:rPr>
                <w:ins w:id="7786" w:author="phuong vu" w:date="2018-11-23T13:50:00Z"/>
              </w:rPr>
            </w:pPr>
            <w:ins w:id="7787" w:author="phuong vu" w:date="2018-11-23T13:50:00Z">
              <w:r w:rsidRPr="00FD2760">
                <w:t>3</w:t>
              </w:r>
            </w:ins>
          </w:p>
        </w:tc>
        <w:tc>
          <w:tcPr>
            <w:tcW w:w="1863" w:type="dxa"/>
            <w:noWrap/>
            <w:hideMark/>
          </w:tcPr>
          <w:p w14:paraId="712113B5" w14:textId="77777777" w:rsidR="00E6227B" w:rsidRPr="00FD2760" w:rsidRDefault="00E6227B" w:rsidP="00376EE3">
            <w:pPr>
              <w:spacing w:line="276" w:lineRule="auto"/>
              <w:rPr>
                <w:ins w:id="7788" w:author="phuong vu" w:date="2018-11-23T13:50:00Z"/>
              </w:rPr>
            </w:pPr>
            <w:ins w:id="7789" w:author="phuong vu" w:date="2018-11-23T13:50:00Z">
              <w:r w:rsidRPr="00FD2760">
                <w:t>service_type_id</w:t>
              </w:r>
            </w:ins>
          </w:p>
        </w:tc>
        <w:tc>
          <w:tcPr>
            <w:tcW w:w="1300" w:type="dxa"/>
            <w:noWrap/>
            <w:hideMark/>
          </w:tcPr>
          <w:p w14:paraId="1CFE01B7" w14:textId="77777777" w:rsidR="00E6227B" w:rsidRPr="00FD2760" w:rsidRDefault="00E6227B" w:rsidP="00376EE3">
            <w:pPr>
              <w:spacing w:line="276" w:lineRule="auto"/>
              <w:rPr>
                <w:ins w:id="7790" w:author="phuong vu" w:date="2018-11-23T13:50:00Z"/>
              </w:rPr>
            </w:pPr>
            <w:ins w:id="7791" w:author="phuong vu" w:date="2018-11-23T13:50:00Z">
              <w:r w:rsidRPr="00FD2760">
                <w:t>numeric</w:t>
              </w:r>
            </w:ins>
          </w:p>
        </w:tc>
        <w:tc>
          <w:tcPr>
            <w:tcW w:w="991" w:type="dxa"/>
            <w:noWrap/>
            <w:vAlign w:val="center"/>
            <w:hideMark/>
          </w:tcPr>
          <w:p w14:paraId="57947FCD" w14:textId="77777777" w:rsidR="00E6227B" w:rsidRPr="00FD2760" w:rsidRDefault="00E6227B" w:rsidP="00376EE3">
            <w:pPr>
              <w:spacing w:line="276" w:lineRule="auto"/>
              <w:jc w:val="center"/>
              <w:rPr>
                <w:ins w:id="7792" w:author="phuong vu" w:date="2018-11-23T13:50:00Z"/>
              </w:rPr>
            </w:pPr>
          </w:p>
        </w:tc>
        <w:tc>
          <w:tcPr>
            <w:tcW w:w="838" w:type="dxa"/>
            <w:noWrap/>
            <w:vAlign w:val="center"/>
            <w:hideMark/>
          </w:tcPr>
          <w:p w14:paraId="76F7CFC2" w14:textId="77777777" w:rsidR="00E6227B" w:rsidRPr="00FD2760" w:rsidRDefault="00E6227B" w:rsidP="00376EE3">
            <w:pPr>
              <w:spacing w:line="276" w:lineRule="auto"/>
              <w:jc w:val="center"/>
              <w:rPr>
                <w:ins w:id="7793" w:author="phuong vu" w:date="2018-11-23T13:50:00Z"/>
              </w:rPr>
            </w:pPr>
          </w:p>
        </w:tc>
        <w:tc>
          <w:tcPr>
            <w:tcW w:w="1414" w:type="dxa"/>
            <w:noWrap/>
            <w:vAlign w:val="center"/>
            <w:hideMark/>
          </w:tcPr>
          <w:p w14:paraId="1BEA4216" w14:textId="77777777" w:rsidR="00E6227B" w:rsidRPr="00FD2760" w:rsidRDefault="00E6227B" w:rsidP="00376EE3">
            <w:pPr>
              <w:spacing w:line="276" w:lineRule="auto"/>
              <w:jc w:val="center"/>
              <w:rPr>
                <w:ins w:id="7794" w:author="phuong vu" w:date="2018-11-23T13:50:00Z"/>
              </w:rPr>
            </w:pPr>
            <w:ins w:id="7795" w:author="phuong vu" w:date="2018-11-23T13:50:00Z">
              <w:r w:rsidRPr="00FD2760">
                <w:t>X</w:t>
              </w:r>
            </w:ins>
          </w:p>
        </w:tc>
        <w:tc>
          <w:tcPr>
            <w:tcW w:w="1611" w:type="dxa"/>
            <w:noWrap/>
            <w:hideMark/>
          </w:tcPr>
          <w:p w14:paraId="04F5FC2B" w14:textId="77777777" w:rsidR="00E6227B" w:rsidRPr="00FD2760" w:rsidRDefault="00E6227B" w:rsidP="00376EE3">
            <w:pPr>
              <w:spacing w:line="276" w:lineRule="auto"/>
              <w:rPr>
                <w:ins w:id="7796" w:author="phuong vu" w:date="2018-11-23T13:50:00Z"/>
              </w:rPr>
            </w:pPr>
            <w:ins w:id="7797" w:author="phuong vu" w:date="2018-11-23T13:50:00Z">
              <w:r w:rsidRPr="00FD2760">
                <w:t xml:space="preserve">ID loại dịch vụ. </w:t>
              </w:r>
            </w:ins>
          </w:p>
        </w:tc>
      </w:tr>
      <w:tr w:rsidR="00E6227B" w:rsidRPr="00CF0C7E" w14:paraId="367DE58A" w14:textId="77777777" w:rsidTr="00376EE3">
        <w:trPr>
          <w:trHeight w:val="300"/>
          <w:ins w:id="7798" w:author="phuong vu" w:date="2018-11-23T13:50:00Z"/>
        </w:trPr>
        <w:tc>
          <w:tcPr>
            <w:tcW w:w="708" w:type="dxa"/>
            <w:noWrap/>
            <w:hideMark/>
          </w:tcPr>
          <w:p w14:paraId="4E91E828" w14:textId="77777777" w:rsidR="00E6227B" w:rsidRPr="00FD2760" w:rsidRDefault="00E6227B" w:rsidP="00376EE3">
            <w:pPr>
              <w:spacing w:line="276" w:lineRule="auto"/>
              <w:rPr>
                <w:ins w:id="7799" w:author="phuong vu" w:date="2018-11-23T13:50:00Z"/>
              </w:rPr>
            </w:pPr>
            <w:ins w:id="7800" w:author="phuong vu" w:date="2018-11-23T13:50:00Z">
              <w:r w:rsidRPr="00FD2760">
                <w:t>4</w:t>
              </w:r>
            </w:ins>
          </w:p>
        </w:tc>
        <w:tc>
          <w:tcPr>
            <w:tcW w:w="1863" w:type="dxa"/>
            <w:noWrap/>
            <w:hideMark/>
          </w:tcPr>
          <w:p w14:paraId="4E842251" w14:textId="77777777" w:rsidR="00E6227B" w:rsidRPr="00FD2760" w:rsidRDefault="00E6227B" w:rsidP="00376EE3">
            <w:pPr>
              <w:spacing w:line="276" w:lineRule="auto"/>
              <w:rPr>
                <w:ins w:id="7801" w:author="phuong vu" w:date="2018-11-23T13:50:00Z"/>
              </w:rPr>
            </w:pPr>
            <w:ins w:id="7802" w:author="phuong vu" w:date="2018-11-23T13:50:00Z">
              <w:r w:rsidRPr="00FD2760">
                <w:t>unit_id</w:t>
              </w:r>
            </w:ins>
          </w:p>
        </w:tc>
        <w:tc>
          <w:tcPr>
            <w:tcW w:w="1300" w:type="dxa"/>
            <w:noWrap/>
            <w:hideMark/>
          </w:tcPr>
          <w:p w14:paraId="3E256AD2" w14:textId="77777777" w:rsidR="00E6227B" w:rsidRPr="00FD2760" w:rsidRDefault="00E6227B" w:rsidP="00376EE3">
            <w:pPr>
              <w:spacing w:line="276" w:lineRule="auto"/>
              <w:rPr>
                <w:ins w:id="7803" w:author="phuong vu" w:date="2018-11-23T13:50:00Z"/>
              </w:rPr>
            </w:pPr>
            <w:ins w:id="7804" w:author="phuong vu" w:date="2018-11-23T13:50:00Z">
              <w:r w:rsidRPr="00FD2760">
                <w:t>numeric</w:t>
              </w:r>
            </w:ins>
          </w:p>
        </w:tc>
        <w:tc>
          <w:tcPr>
            <w:tcW w:w="991" w:type="dxa"/>
            <w:noWrap/>
            <w:vAlign w:val="center"/>
            <w:hideMark/>
          </w:tcPr>
          <w:p w14:paraId="3C7FDB9F" w14:textId="77777777" w:rsidR="00E6227B" w:rsidRPr="00FD2760" w:rsidRDefault="00E6227B" w:rsidP="00376EE3">
            <w:pPr>
              <w:spacing w:line="276" w:lineRule="auto"/>
              <w:jc w:val="center"/>
              <w:rPr>
                <w:ins w:id="7805" w:author="phuong vu" w:date="2018-11-23T13:50:00Z"/>
              </w:rPr>
            </w:pPr>
          </w:p>
        </w:tc>
        <w:tc>
          <w:tcPr>
            <w:tcW w:w="838" w:type="dxa"/>
            <w:noWrap/>
            <w:vAlign w:val="center"/>
            <w:hideMark/>
          </w:tcPr>
          <w:p w14:paraId="10193ABB" w14:textId="77777777" w:rsidR="00E6227B" w:rsidRPr="00FD2760" w:rsidRDefault="00E6227B" w:rsidP="00376EE3">
            <w:pPr>
              <w:spacing w:line="276" w:lineRule="auto"/>
              <w:jc w:val="center"/>
              <w:rPr>
                <w:ins w:id="7806" w:author="phuong vu" w:date="2018-11-23T13:50:00Z"/>
              </w:rPr>
            </w:pPr>
          </w:p>
        </w:tc>
        <w:tc>
          <w:tcPr>
            <w:tcW w:w="1414" w:type="dxa"/>
            <w:noWrap/>
            <w:vAlign w:val="center"/>
            <w:hideMark/>
          </w:tcPr>
          <w:p w14:paraId="32EED4DA" w14:textId="77777777" w:rsidR="00E6227B" w:rsidRPr="00FD2760" w:rsidRDefault="00E6227B" w:rsidP="00376EE3">
            <w:pPr>
              <w:spacing w:line="276" w:lineRule="auto"/>
              <w:jc w:val="center"/>
              <w:rPr>
                <w:ins w:id="7807" w:author="phuong vu" w:date="2018-11-23T13:50:00Z"/>
              </w:rPr>
            </w:pPr>
            <w:ins w:id="7808" w:author="phuong vu" w:date="2018-11-23T13:50:00Z">
              <w:r w:rsidRPr="00FD2760">
                <w:t>X</w:t>
              </w:r>
            </w:ins>
          </w:p>
        </w:tc>
        <w:tc>
          <w:tcPr>
            <w:tcW w:w="1611" w:type="dxa"/>
            <w:noWrap/>
            <w:hideMark/>
          </w:tcPr>
          <w:p w14:paraId="0F687C86" w14:textId="77777777" w:rsidR="00E6227B" w:rsidRPr="00FD2760" w:rsidRDefault="00E6227B" w:rsidP="00376EE3">
            <w:pPr>
              <w:spacing w:line="276" w:lineRule="auto"/>
              <w:rPr>
                <w:ins w:id="7809" w:author="phuong vu" w:date="2018-11-23T13:50:00Z"/>
              </w:rPr>
            </w:pPr>
            <w:ins w:id="7810" w:author="phuong vu" w:date="2018-11-23T13:50:00Z">
              <w:r w:rsidRPr="00FD2760">
                <w:t xml:space="preserve">ID đơn vị tính. </w:t>
              </w:r>
            </w:ins>
          </w:p>
        </w:tc>
      </w:tr>
      <w:tr w:rsidR="00E6227B" w:rsidRPr="00CF0C7E" w14:paraId="0F9382E2" w14:textId="77777777" w:rsidTr="00376EE3">
        <w:trPr>
          <w:trHeight w:val="300"/>
          <w:ins w:id="7811" w:author="phuong vu" w:date="2018-11-23T13:50:00Z"/>
        </w:trPr>
        <w:tc>
          <w:tcPr>
            <w:tcW w:w="708" w:type="dxa"/>
            <w:noWrap/>
            <w:hideMark/>
          </w:tcPr>
          <w:p w14:paraId="16DBB634" w14:textId="77777777" w:rsidR="00E6227B" w:rsidRPr="00FD2760" w:rsidRDefault="00E6227B" w:rsidP="00376EE3">
            <w:pPr>
              <w:spacing w:line="276" w:lineRule="auto"/>
              <w:rPr>
                <w:ins w:id="7812" w:author="phuong vu" w:date="2018-11-23T13:50:00Z"/>
              </w:rPr>
            </w:pPr>
            <w:ins w:id="7813" w:author="phuong vu" w:date="2018-11-23T13:50:00Z">
              <w:r w:rsidRPr="00FD2760">
                <w:t>5</w:t>
              </w:r>
            </w:ins>
          </w:p>
        </w:tc>
        <w:tc>
          <w:tcPr>
            <w:tcW w:w="1863" w:type="dxa"/>
            <w:noWrap/>
            <w:hideMark/>
          </w:tcPr>
          <w:p w14:paraId="05E99EEB" w14:textId="77777777" w:rsidR="00E6227B" w:rsidRPr="00FD2760" w:rsidRDefault="00E6227B" w:rsidP="00376EE3">
            <w:pPr>
              <w:spacing w:line="276" w:lineRule="auto"/>
              <w:rPr>
                <w:ins w:id="7814" w:author="phuong vu" w:date="2018-11-23T13:50:00Z"/>
              </w:rPr>
            </w:pPr>
            <w:ins w:id="7815" w:author="phuong vu" w:date="2018-11-23T13:50:00Z">
              <w:r w:rsidRPr="00FD2760">
                <w:t>label_id</w:t>
              </w:r>
            </w:ins>
          </w:p>
        </w:tc>
        <w:tc>
          <w:tcPr>
            <w:tcW w:w="1300" w:type="dxa"/>
            <w:noWrap/>
            <w:hideMark/>
          </w:tcPr>
          <w:p w14:paraId="6E824F6C" w14:textId="77777777" w:rsidR="00E6227B" w:rsidRPr="00FD2760" w:rsidRDefault="00E6227B" w:rsidP="00376EE3">
            <w:pPr>
              <w:spacing w:line="276" w:lineRule="auto"/>
              <w:rPr>
                <w:ins w:id="7816" w:author="phuong vu" w:date="2018-11-23T13:50:00Z"/>
              </w:rPr>
            </w:pPr>
            <w:ins w:id="7817" w:author="phuong vu" w:date="2018-11-23T13:50:00Z">
              <w:r w:rsidRPr="00FD2760">
                <w:t>numeric</w:t>
              </w:r>
            </w:ins>
          </w:p>
        </w:tc>
        <w:tc>
          <w:tcPr>
            <w:tcW w:w="991" w:type="dxa"/>
            <w:noWrap/>
            <w:vAlign w:val="center"/>
            <w:hideMark/>
          </w:tcPr>
          <w:p w14:paraId="182DC8F7" w14:textId="5229A152" w:rsidR="00E6227B" w:rsidRPr="00E6227B" w:rsidRDefault="00E6227B" w:rsidP="00376EE3">
            <w:pPr>
              <w:spacing w:line="276" w:lineRule="auto"/>
              <w:jc w:val="center"/>
              <w:rPr>
                <w:ins w:id="7818" w:author="phuong vu" w:date="2018-11-23T13:50:00Z"/>
                <w:lang w:val="en-US"/>
                <w:rPrChange w:id="7819" w:author="phuong vu" w:date="2018-11-23T13:50:00Z">
                  <w:rPr>
                    <w:ins w:id="7820" w:author="phuong vu" w:date="2018-11-23T13:50:00Z"/>
                  </w:rPr>
                </w:rPrChange>
              </w:rPr>
            </w:pPr>
            <w:ins w:id="7821" w:author="phuong vu" w:date="2018-11-23T13:50:00Z">
              <w:r>
                <w:rPr>
                  <w:lang w:val="en-US"/>
                </w:rPr>
                <w:t>X</w:t>
              </w:r>
            </w:ins>
          </w:p>
        </w:tc>
        <w:tc>
          <w:tcPr>
            <w:tcW w:w="838" w:type="dxa"/>
            <w:noWrap/>
            <w:vAlign w:val="center"/>
            <w:hideMark/>
          </w:tcPr>
          <w:p w14:paraId="2F836068" w14:textId="77777777" w:rsidR="00E6227B" w:rsidRPr="00FD2760" w:rsidRDefault="00E6227B" w:rsidP="00376EE3">
            <w:pPr>
              <w:spacing w:line="276" w:lineRule="auto"/>
              <w:jc w:val="center"/>
              <w:rPr>
                <w:ins w:id="7822" w:author="phuong vu" w:date="2018-11-23T13:50:00Z"/>
              </w:rPr>
            </w:pPr>
          </w:p>
        </w:tc>
        <w:tc>
          <w:tcPr>
            <w:tcW w:w="1414" w:type="dxa"/>
            <w:noWrap/>
            <w:vAlign w:val="center"/>
            <w:hideMark/>
          </w:tcPr>
          <w:p w14:paraId="5E1643DB" w14:textId="77777777" w:rsidR="00E6227B" w:rsidRPr="00FD2760" w:rsidRDefault="00E6227B" w:rsidP="00376EE3">
            <w:pPr>
              <w:spacing w:line="276" w:lineRule="auto"/>
              <w:jc w:val="center"/>
              <w:rPr>
                <w:ins w:id="7823" w:author="phuong vu" w:date="2018-11-23T13:50:00Z"/>
              </w:rPr>
            </w:pPr>
            <w:ins w:id="7824" w:author="phuong vu" w:date="2018-11-23T13:50:00Z">
              <w:r w:rsidRPr="00FD2760">
                <w:t>X</w:t>
              </w:r>
            </w:ins>
          </w:p>
        </w:tc>
        <w:tc>
          <w:tcPr>
            <w:tcW w:w="1611" w:type="dxa"/>
            <w:noWrap/>
            <w:hideMark/>
          </w:tcPr>
          <w:p w14:paraId="17360CBE" w14:textId="77777777" w:rsidR="00E6227B" w:rsidRPr="00FD2760" w:rsidRDefault="00E6227B" w:rsidP="00376EE3">
            <w:pPr>
              <w:spacing w:line="276" w:lineRule="auto"/>
              <w:rPr>
                <w:ins w:id="7825" w:author="phuong vu" w:date="2018-11-23T13:50:00Z"/>
              </w:rPr>
            </w:pPr>
            <w:ins w:id="7826" w:author="phuong vu" w:date="2018-11-23T13:50:00Z">
              <w:r w:rsidRPr="00FD2760">
                <w:t>ID nhãn hiệu.</w:t>
              </w:r>
            </w:ins>
          </w:p>
        </w:tc>
      </w:tr>
      <w:tr w:rsidR="00E6227B" w:rsidRPr="00CF0C7E" w14:paraId="06484A2A" w14:textId="77777777" w:rsidTr="00376EE3">
        <w:trPr>
          <w:trHeight w:val="300"/>
          <w:ins w:id="7827" w:author="phuong vu" w:date="2018-11-23T13:50:00Z"/>
        </w:trPr>
        <w:tc>
          <w:tcPr>
            <w:tcW w:w="708" w:type="dxa"/>
            <w:noWrap/>
            <w:hideMark/>
          </w:tcPr>
          <w:p w14:paraId="2910D1DF" w14:textId="77777777" w:rsidR="00E6227B" w:rsidRPr="00FD2760" w:rsidRDefault="00E6227B" w:rsidP="00376EE3">
            <w:pPr>
              <w:spacing w:line="276" w:lineRule="auto"/>
              <w:rPr>
                <w:ins w:id="7828" w:author="phuong vu" w:date="2018-11-23T13:50:00Z"/>
              </w:rPr>
            </w:pPr>
            <w:ins w:id="7829" w:author="phuong vu" w:date="2018-11-23T13:50:00Z">
              <w:r w:rsidRPr="00FD2760">
                <w:t>6</w:t>
              </w:r>
            </w:ins>
          </w:p>
        </w:tc>
        <w:tc>
          <w:tcPr>
            <w:tcW w:w="1863" w:type="dxa"/>
            <w:noWrap/>
            <w:hideMark/>
          </w:tcPr>
          <w:p w14:paraId="05503394" w14:textId="77777777" w:rsidR="00E6227B" w:rsidRPr="00FD2760" w:rsidRDefault="00E6227B" w:rsidP="00376EE3">
            <w:pPr>
              <w:spacing w:line="276" w:lineRule="auto"/>
              <w:rPr>
                <w:ins w:id="7830" w:author="phuong vu" w:date="2018-11-23T13:50:00Z"/>
              </w:rPr>
            </w:pPr>
            <w:ins w:id="7831" w:author="phuong vu" w:date="2018-11-23T13:50:00Z">
              <w:r w:rsidRPr="00FD2760">
                <w:t>color_id</w:t>
              </w:r>
            </w:ins>
          </w:p>
        </w:tc>
        <w:tc>
          <w:tcPr>
            <w:tcW w:w="1300" w:type="dxa"/>
            <w:noWrap/>
            <w:hideMark/>
          </w:tcPr>
          <w:p w14:paraId="70D766E4" w14:textId="77777777" w:rsidR="00E6227B" w:rsidRPr="00FD2760" w:rsidRDefault="00E6227B" w:rsidP="00376EE3">
            <w:pPr>
              <w:spacing w:line="276" w:lineRule="auto"/>
              <w:rPr>
                <w:ins w:id="7832" w:author="phuong vu" w:date="2018-11-23T13:50:00Z"/>
              </w:rPr>
            </w:pPr>
            <w:ins w:id="7833" w:author="phuong vu" w:date="2018-11-23T13:50:00Z">
              <w:r w:rsidRPr="00FD2760">
                <w:t>numeric</w:t>
              </w:r>
            </w:ins>
          </w:p>
        </w:tc>
        <w:tc>
          <w:tcPr>
            <w:tcW w:w="991" w:type="dxa"/>
            <w:noWrap/>
            <w:vAlign w:val="center"/>
            <w:hideMark/>
          </w:tcPr>
          <w:p w14:paraId="12932687" w14:textId="221E9983" w:rsidR="00E6227B" w:rsidRPr="00E6227B" w:rsidRDefault="00E6227B" w:rsidP="00376EE3">
            <w:pPr>
              <w:spacing w:line="276" w:lineRule="auto"/>
              <w:jc w:val="center"/>
              <w:rPr>
                <w:ins w:id="7834" w:author="phuong vu" w:date="2018-11-23T13:50:00Z"/>
                <w:lang w:val="en-US"/>
                <w:rPrChange w:id="7835" w:author="phuong vu" w:date="2018-11-23T13:50:00Z">
                  <w:rPr>
                    <w:ins w:id="7836" w:author="phuong vu" w:date="2018-11-23T13:50:00Z"/>
                  </w:rPr>
                </w:rPrChange>
              </w:rPr>
            </w:pPr>
            <w:ins w:id="7837" w:author="phuong vu" w:date="2018-11-23T13:50:00Z">
              <w:r>
                <w:rPr>
                  <w:lang w:val="en-US"/>
                </w:rPr>
                <w:t>X</w:t>
              </w:r>
            </w:ins>
          </w:p>
        </w:tc>
        <w:tc>
          <w:tcPr>
            <w:tcW w:w="838" w:type="dxa"/>
            <w:noWrap/>
            <w:vAlign w:val="center"/>
            <w:hideMark/>
          </w:tcPr>
          <w:p w14:paraId="3239B986" w14:textId="77777777" w:rsidR="00E6227B" w:rsidRPr="00FD2760" w:rsidRDefault="00E6227B" w:rsidP="00376EE3">
            <w:pPr>
              <w:spacing w:line="276" w:lineRule="auto"/>
              <w:jc w:val="center"/>
              <w:rPr>
                <w:ins w:id="7838" w:author="phuong vu" w:date="2018-11-23T13:50:00Z"/>
              </w:rPr>
            </w:pPr>
          </w:p>
        </w:tc>
        <w:tc>
          <w:tcPr>
            <w:tcW w:w="1414" w:type="dxa"/>
            <w:noWrap/>
            <w:vAlign w:val="center"/>
            <w:hideMark/>
          </w:tcPr>
          <w:p w14:paraId="6B8F1129" w14:textId="77777777" w:rsidR="00E6227B" w:rsidRPr="00FD2760" w:rsidRDefault="00E6227B" w:rsidP="00376EE3">
            <w:pPr>
              <w:spacing w:line="276" w:lineRule="auto"/>
              <w:jc w:val="center"/>
              <w:rPr>
                <w:ins w:id="7839" w:author="phuong vu" w:date="2018-11-23T13:50:00Z"/>
              </w:rPr>
            </w:pPr>
            <w:ins w:id="7840" w:author="phuong vu" w:date="2018-11-23T13:50:00Z">
              <w:r w:rsidRPr="00FD2760">
                <w:t>X</w:t>
              </w:r>
            </w:ins>
          </w:p>
        </w:tc>
        <w:tc>
          <w:tcPr>
            <w:tcW w:w="1611" w:type="dxa"/>
            <w:noWrap/>
            <w:hideMark/>
          </w:tcPr>
          <w:p w14:paraId="6A9236AC" w14:textId="77777777" w:rsidR="00E6227B" w:rsidRPr="00FD2760" w:rsidRDefault="00E6227B" w:rsidP="00376EE3">
            <w:pPr>
              <w:spacing w:line="276" w:lineRule="auto"/>
              <w:rPr>
                <w:ins w:id="7841" w:author="phuong vu" w:date="2018-11-23T13:50:00Z"/>
              </w:rPr>
            </w:pPr>
            <w:ins w:id="7842" w:author="phuong vu" w:date="2018-11-23T13:50:00Z">
              <w:r w:rsidRPr="00FD2760">
                <w:t xml:space="preserve">ID màu sắc. </w:t>
              </w:r>
            </w:ins>
          </w:p>
        </w:tc>
      </w:tr>
      <w:tr w:rsidR="00E6227B" w:rsidRPr="00CF0C7E" w14:paraId="1740D2D5" w14:textId="77777777" w:rsidTr="00376EE3">
        <w:trPr>
          <w:trHeight w:val="300"/>
          <w:ins w:id="7843" w:author="phuong vu" w:date="2018-11-23T13:50:00Z"/>
        </w:trPr>
        <w:tc>
          <w:tcPr>
            <w:tcW w:w="708" w:type="dxa"/>
            <w:noWrap/>
            <w:hideMark/>
          </w:tcPr>
          <w:p w14:paraId="1E51F365" w14:textId="77777777" w:rsidR="00E6227B" w:rsidRPr="00FD2760" w:rsidRDefault="00E6227B" w:rsidP="00376EE3">
            <w:pPr>
              <w:spacing w:line="276" w:lineRule="auto"/>
              <w:rPr>
                <w:ins w:id="7844" w:author="phuong vu" w:date="2018-11-23T13:50:00Z"/>
              </w:rPr>
            </w:pPr>
            <w:ins w:id="7845" w:author="phuong vu" w:date="2018-11-23T13:50:00Z">
              <w:r w:rsidRPr="00FD2760">
                <w:t>7</w:t>
              </w:r>
            </w:ins>
          </w:p>
        </w:tc>
        <w:tc>
          <w:tcPr>
            <w:tcW w:w="1863" w:type="dxa"/>
            <w:noWrap/>
            <w:hideMark/>
          </w:tcPr>
          <w:p w14:paraId="48F31DC4" w14:textId="77777777" w:rsidR="00E6227B" w:rsidRPr="00FD2760" w:rsidRDefault="00E6227B" w:rsidP="00376EE3">
            <w:pPr>
              <w:spacing w:line="276" w:lineRule="auto"/>
              <w:rPr>
                <w:ins w:id="7846" w:author="phuong vu" w:date="2018-11-23T13:50:00Z"/>
              </w:rPr>
            </w:pPr>
            <w:ins w:id="7847" w:author="phuong vu" w:date="2018-11-23T13:50:00Z">
              <w:r w:rsidRPr="00FD2760">
                <w:t>product_id</w:t>
              </w:r>
            </w:ins>
          </w:p>
        </w:tc>
        <w:tc>
          <w:tcPr>
            <w:tcW w:w="1300" w:type="dxa"/>
            <w:noWrap/>
            <w:hideMark/>
          </w:tcPr>
          <w:p w14:paraId="31C9CB42" w14:textId="77777777" w:rsidR="00E6227B" w:rsidRPr="00FD2760" w:rsidRDefault="00E6227B" w:rsidP="00376EE3">
            <w:pPr>
              <w:spacing w:line="276" w:lineRule="auto"/>
              <w:rPr>
                <w:ins w:id="7848" w:author="phuong vu" w:date="2018-11-23T13:50:00Z"/>
              </w:rPr>
            </w:pPr>
            <w:ins w:id="7849" w:author="phuong vu" w:date="2018-11-23T13:50:00Z">
              <w:r w:rsidRPr="00FD2760">
                <w:t>numeric</w:t>
              </w:r>
            </w:ins>
          </w:p>
        </w:tc>
        <w:tc>
          <w:tcPr>
            <w:tcW w:w="991" w:type="dxa"/>
            <w:noWrap/>
            <w:vAlign w:val="center"/>
            <w:hideMark/>
          </w:tcPr>
          <w:p w14:paraId="258781C3" w14:textId="0AF3FE73" w:rsidR="00E6227B" w:rsidRPr="00E6227B" w:rsidRDefault="00E6227B" w:rsidP="00376EE3">
            <w:pPr>
              <w:spacing w:line="276" w:lineRule="auto"/>
              <w:jc w:val="center"/>
              <w:rPr>
                <w:ins w:id="7850" w:author="phuong vu" w:date="2018-11-23T13:50:00Z"/>
                <w:lang w:val="en-US"/>
                <w:rPrChange w:id="7851" w:author="phuong vu" w:date="2018-11-23T13:50:00Z">
                  <w:rPr>
                    <w:ins w:id="7852" w:author="phuong vu" w:date="2018-11-23T13:50:00Z"/>
                  </w:rPr>
                </w:rPrChange>
              </w:rPr>
            </w:pPr>
            <w:ins w:id="7853" w:author="phuong vu" w:date="2018-11-23T13:50:00Z">
              <w:r>
                <w:rPr>
                  <w:lang w:val="en-US"/>
                </w:rPr>
                <w:t>X</w:t>
              </w:r>
            </w:ins>
          </w:p>
        </w:tc>
        <w:tc>
          <w:tcPr>
            <w:tcW w:w="838" w:type="dxa"/>
            <w:noWrap/>
            <w:vAlign w:val="center"/>
            <w:hideMark/>
          </w:tcPr>
          <w:p w14:paraId="5A89E710" w14:textId="77777777" w:rsidR="00E6227B" w:rsidRPr="00FD2760" w:rsidRDefault="00E6227B" w:rsidP="00376EE3">
            <w:pPr>
              <w:spacing w:line="276" w:lineRule="auto"/>
              <w:jc w:val="center"/>
              <w:rPr>
                <w:ins w:id="7854" w:author="phuong vu" w:date="2018-11-23T13:50:00Z"/>
              </w:rPr>
            </w:pPr>
          </w:p>
        </w:tc>
        <w:tc>
          <w:tcPr>
            <w:tcW w:w="1414" w:type="dxa"/>
            <w:noWrap/>
            <w:vAlign w:val="center"/>
            <w:hideMark/>
          </w:tcPr>
          <w:p w14:paraId="777226C1" w14:textId="77777777" w:rsidR="00E6227B" w:rsidRPr="00FD2760" w:rsidRDefault="00E6227B" w:rsidP="00376EE3">
            <w:pPr>
              <w:spacing w:line="276" w:lineRule="auto"/>
              <w:jc w:val="center"/>
              <w:rPr>
                <w:ins w:id="7855" w:author="phuong vu" w:date="2018-11-23T13:50:00Z"/>
              </w:rPr>
            </w:pPr>
            <w:ins w:id="7856" w:author="phuong vu" w:date="2018-11-23T13:50:00Z">
              <w:r w:rsidRPr="00FD2760">
                <w:t>X</w:t>
              </w:r>
            </w:ins>
          </w:p>
        </w:tc>
        <w:tc>
          <w:tcPr>
            <w:tcW w:w="1611" w:type="dxa"/>
            <w:noWrap/>
            <w:hideMark/>
          </w:tcPr>
          <w:p w14:paraId="7145A110" w14:textId="77777777" w:rsidR="00E6227B" w:rsidRPr="00FD2760" w:rsidRDefault="00E6227B" w:rsidP="00376EE3">
            <w:pPr>
              <w:spacing w:line="276" w:lineRule="auto"/>
              <w:rPr>
                <w:ins w:id="7857" w:author="phuong vu" w:date="2018-11-23T13:50:00Z"/>
              </w:rPr>
            </w:pPr>
            <w:ins w:id="7858" w:author="phuong vu" w:date="2018-11-23T13:50:00Z">
              <w:r w:rsidRPr="00FD2760">
                <w:t>ID quần áo</w:t>
              </w:r>
            </w:ins>
          </w:p>
        </w:tc>
      </w:tr>
      <w:tr w:rsidR="00E6227B" w:rsidRPr="00CF0C7E" w14:paraId="7276B287" w14:textId="77777777" w:rsidTr="00376EE3">
        <w:trPr>
          <w:trHeight w:val="300"/>
          <w:ins w:id="7859" w:author="phuong vu" w:date="2018-11-23T13:50:00Z"/>
        </w:trPr>
        <w:tc>
          <w:tcPr>
            <w:tcW w:w="708" w:type="dxa"/>
            <w:noWrap/>
            <w:hideMark/>
          </w:tcPr>
          <w:p w14:paraId="2CE4FE23" w14:textId="77777777" w:rsidR="00E6227B" w:rsidRPr="00FD2760" w:rsidRDefault="00E6227B" w:rsidP="00376EE3">
            <w:pPr>
              <w:spacing w:line="276" w:lineRule="auto"/>
              <w:rPr>
                <w:ins w:id="7860" w:author="phuong vu" w:date="2018-11-23T13:50:00Z"/>
              </w:rPr>
            </w:pPr>
            <w:ins w:id="7861" w:author="phuong vu" w:date="2018-11-23T13:50:00Z">
              <w:r w:rsidRPr="00FD2760">
                <w:t>8</w:t>
              </w:r>
            </w:ins>
          </w:p>
        </w:tc>
        <w:tc>
          <w:tcPr>
            <w:tcW w:w="1863" w:type="dxa"/>
            <w:noWrap/>
            <w:hideMark/>
          </w:tcPr>
          <w:p w14:paraId="67F64680" w14:textId="77777777" w:rsidR="00E6227B" w:rsidRPr="00FD2760" w:rsidRDefault="00E6227B" w:rsidP="00376EE3">
            <w:pPr>
              <w:spacing w:line="276" w:lineRule="auto"/>
              <w:rPr>
                <w:ins w:id="7862" w:author="phuong vu" w:date="2018-11-23T13:50:00Z"/>
              </w:rPr>
            </w:pPr>
            <w:ins w:id="7863" w:author="phuong vu" w:date="2018-11-23T13:50:00Z">
              <w:r w:rsidRPr="00FD2760">
                <w:t>material_id</w:t>
              </w:r>
            </w:ins>
          </w:p>
        </w:tc>
        <w:tc>
          <w:tcPr>
            <w:tcW w:w="1300" w:type="dxa"/>
            <w:noWrap/>
            <w:hideMark/>
          </w:tcPr>
          <w:p w14:paraId="6DFB88C5" w14:textId="77777777" w:rsidR="00E6227B" w:rsidRPr="00FD2760" w:rsidRDefault="00E6227B" w:rsidP="00376EE3">
            <w:pPr>
              <w:spacing w:line="276" w:lineRule="auto"/>
              <w:rPr>
                <w:ins w:id="7864" w:author="phuong vu" w:date="2018-11-23T13:50:00Z"/>
              </w:rPr>
            </w:pPr>
            <w:ins w:id="7865" w:author="phuong vu" w:date="2018-11-23T13:50:00Z">
              <w:r w:rsidRPr="00FD2760">
                <w:t>numeric</w:t>
              </w:r>
            </w:ins>
          </w:p>
        </w:tc>
        <w:tc>
          <w:tcPr>
            <w:tcW w:w="991" w:type="dxa"/>
            <w:noWrap/>
            <w:vAlign w:val="center"/>
            <w:hideMark/>
          </w:tcPr>
          <w:p w14:paraId="65BAD976" w14:textId="4D753CAC" w:rsidR="00E6227B" w:rsidRPr="00E6227B" w:rsidRDefault="00E6227B" w:rsidP="00376EE3">
            <w:pPr>
              <w:spacing w:line="276" w:lineRule="auto"/>
              <w:jc w:val="center"/>
              <w:rPr>
                <w:ins w:id="7866" w:author="phuong vu" w:date="2018-11-23T13:50:00Z"/>
                <w:lang w:val="en-US"/>
                <w:rPrChange w:id="7867" w:author="phuong vu" w:date="2018-11-23T13:50:00Z">
                  <w:rPr>
                    <w:ins w:id="7868" w:author="phuong vu" w:date="2018-11-23T13:50:00Z"/>
                  </w:rPr>
                </w:rPrChange>
              </w:rPr>
            </w:pPr>
            <w:ins w:id="7869" w:author="phuong vu" w:date="2018-11-23T13:50:00Z">
              <w:r>
                <w:rPr>
                  <w:lang w:val="en-US"/>
                </w:rPr>
                <w:t>X</w:t>
              </w:r>
            </w:ins>
          </w:p>
        </w:tc>
        <w:tc>
          <w:tcPr>
            <w:tcW w:w="838" w:type="dxa"/>
            <w:noWrap/>
            <w:vAlign w:val="center"/>
            <w:hideMark/>
          </w:tcPr>
          <w:p w14:paraId="4C357349" w14:textId="77777777" w:rsidR="00E6227B" w:rsidRPr="00FD2760" w:rsidRDefault="00E6227B" w:rsidP="00376EE3">
            <w:pPr>
              <w:spacing w:line="276" w:lineRule="auto"/>
              <w:jc w:val="center"/>
              <w:rPr>
                <w:ins w:id="7870" w:author="phuong vu" w:date="2018-11-23T13:50:00Z"/>
              </w:rPr>
            </w:pPr>
          </w:p>
        </w:tc>
        <w:tc>
          <w:tcPr>
            <w:tcW w:w="1414" w:type="dxa"/>
            <w:noWrap/>
            <w:vAlign w:val="center"/>
            <w:hideMark/>
          </w:tcPr>
          <w:p w14:paraId="3994952E" w14:textId="77777777" w:rsidR="00E6227B" w:rsidRPr="00FD2760" w:rsidRDefault="00E6227B" w:rsidP="00376EE3">
            <w:pPr>
              <w:spacing w:line="276" w:lineRule="auto"/>
              <w:jc w:val="center"/>
              <w:rPr>
                <w:ins w:id="7871" w:author="phuong vu" w:date="2018-11-23T13:50:00Z"/>
              </w:rPr>
            </w:pPr>
            <w:ins w:id="7872" w:author="phuong vu" w:date="2018-11-23T13:50:00Z">
              <w:r w:rsidRPr="00FD2760">
                <w:t>X</w:t>
              </w:r>
            </w:ins>
          </w:p>
        </w:tc>
        <w:tc>
          <w:tcPr>
            <w:tcW w:w="1611" w:type="dxa"/>
            <w:noWrap/>
            <w:hideMark/>
          </w:tcPr>
          <w:p w14:paraId="142BE180" w14:textId="77777777" w:rsidR="00E6227B" w:rsidRPr="00FD2760" w:rsidRDefault="00E6227B" w:rsidP="00376EE3">
            <w:pPr>
              <w:spacing w:line="276" w:lineRule="auto"/>
              <w:rPr>
                <w:ins w:id="7873" w:author="phuong vu" w:date="2018-11-23T13:50:00Z"/>
              </w:rPr>
            </w:pPr>
            <w:ins w:id="7874" w:author="phuong vu" w:date="2018-11-23T13:50:00Z">
              <w:r w:rsidRPr="00FD2760">
                <w:t xml:space="preserve">ID chất liệu. </w:t>
              </w:r>
            </w:ins>
          </w:p>
        </w:tc>
      </w:tr>
      <w:tr w:rsidR="00E6227B" w:rsidRPr="00CF0C7E" w14:paraId="5D7CB90A" w14:textId="77777777" w:rsidTr="00376EE3">
        <w:trPr>
          <w:trHeight w:val="300"/>
          <w:ins w:id="7875" w:author="phuong vu" w:date="2018-11-23T13:50:00Z"/>
        </w:trPr>
        <w:tc>
          <w:tcPr>
            <w:tcW w:w="708" w:type="dxa"/>
            <w:noWrap/>
            <w:hideMark/>
          </w:tcPr>
          <w:p w14:paraId="4EABECBD" w14:textId="77777777" w:rsidR="00E6227B" w:rsidRPr="00FD2760" w:rsidRDefault="00E6227B" w:rsidP="00376EE3">
            <w:pPr>
              <w:spacing w:line="276" w:lineRule="auto"/>
              <w:rPr>
                <w:ins w:id="7876" w:author="phuong vu" w:date="2018-11-23T13:50:00Z"/>
              </w:rPr>
            </w:pPr>
            <w:ins w:id="7877" w:author="phuong vu" w:date="2018-11-23T13:50:00Z">
              <w:r w:rsidRPr="00FD2760">
                <w:t>9</w:t>
              </w:r>
            </w:ins>
          </w:p>
        </w:tc>
        <w:tc>
          <w:tcPr>
            <w:tcW w:w="1863" w:type="dxa"/>
            <w:noWrap/>
            <w:hideMark/>
          </w:tcPr>
          <w:p w14:paraId="34A5E6B4" w14:textId="77777777" w:rsidR="00E6227B" w:rsidRPr="00FD2760" w:rsidRDefault="00E6227B" w:rsidP="00376EE3">
            <w:pPr>
              <w:spacing w:line="276" w:lineRule="auto"/>
              <w:rPr>
                <w:ins w:id="7878" w:author="phuong vu" w:date="2018-11-23T13:50:00Z"/>
              </w:rPr>
            </w:pPr>
            <w:ins w:id="7879" w:author="phuong vu" w:date="2018-11-23T13:50:00Z">
              <w:r w:rsidRPr="00FD2760">
                <w:t>amount</w:t>
              </w:r>
            </w:ins>
          </w:p>
        </w:tc>
        <w:tc>
          <w:tcPr>
            <w:tcW w:w="1300" w:type="dxa"/>
            <w:noWrap/>
            <w:hideMark/>
          </w:tcPr>
          <w:p w14:paraId="5B904B46" w14:textId="23AFEB15" w:rsidR="00E6227B" w:rsidRPr="00FD2760" w:rsidRDefault="00F40B70" w:rsidP="00376EE3">
            <w:pPr>
              <w:spacing w:line="276" w:lineRule="auto"/>
              <w:rPr>
                <w:ins w:id="7880" w:author="phuong vu" w:date="2018-11-23T13:50:00Z"/>
              </w:rPr>
            </w:pPr>
            <w:ins w:id="7881" w:author="phuong vu" w:date="2018-11-23T14:09:00Z">
              <w:r>
                <w:rPr>
                  <w:lang w:val="en-US"/>
                </w:rPr>
                <w:t>double</w:t>
              </w:r>
            </w:ins>
          </w:p>
        </w:tc>
        <w:tc>
          <w:tcPr>
            <w:tcW w:w="991" w:type="dxa"/>
            <w:noWrap/>
            <w:vAlign w:val="center"/>
            <w:hideMark/>
          </w:tcPr>
          <w:p w14:paraId="49A4ABFF" w14:textId="77777777" w:rsidR="00E6227B" w:rsidRPr="00FD2760" w:rsidRDefault="00E6227B" w:rsidP="00376EE3">
            <w:pPr>
              <w:spacing w:line="276" w:lineRule="auto"/>
              <w:jc w:val="center"/>
              <w:rPr>
                <w:ins w:id="7882" w:author="phuong vu" w:date="2018-11-23T13:50:00Z"/>
              </w:rPr>
            </w:pPr>
          </w:p>
        </w:tc>
        <w:tc>
          <w:tcPr>
            <w:tcW w:w="838" w:type="dxa"/>
            <w:noWrap/>
            <w:vAlign w:val="center"/>
            <w:hideMark/>
          </w:tcPr>
          <w:p w14:paraId="4D67413C" w14:textId="77777777" w:rsidR="00E6227B" w:rsidRPr="00FD2760" w:rsidRDefault="00E6227B" w:rsidP="00376EE3">
            <w:pPr>
              <w:spacing w:line="276" w:lineRule="auto"/>
              <w:jc w:val="center"/>
              <w:rPr>
                <w:ins w:id="7883" w:author="phuong vu" w:date="2018-11-23T13:50:00Z"/>
              </w:rPr>
            </w:pPr>
          </w:p>
        </w:tc>
        <w:tc>
          <w:tcPr>
            <w:tcW w:w="1414" w:type="dxa"/>
            <w:noWrap/>
            <w:vAlign w:val="center"/>
            <w:hideMark/>
          </w:tcPr>
          <w:p w14:paraId="0D3E6E58" w14:textId="77777777" w:rsidR="00E6227B" w:rsidRPr="00FD2760" w:rsidRDefault="00E6227B" w:rsidP="00376EE3">
            <w:pPr>
              <w:spacing w:line="276" w:lineRule="auto"/>
              <w:jc w:val="center"/>
              <w:rPr>
                <w:ins w:id="7884" w:author="phuong vu" w:date="2018-11-23T13:50:00Z"/>
              </w:rPr>
            </w:pPr>
          </w:p>
        </w:tc>
        <w:tc>
          <w:tcPr>
            <w:tcW w:w="1611" w:type="dxa"/>
            <w:noWrap/>
            <w:hideMark/>
          </w:tcPr>
          <w:p w14:paraId="2F1BEDC0" w14:textId="505B6D51" w:rsidR="00E6227B" w:rsidRPr="00C1382B" w:rsidRDefault="00E6227B" w:rsidP="00376EE3">
            <w:pPr>
              <w:spacing w:line="276" w:lineRule="auto"/>
              <w:rPr>
                <w:ins w:id="7885" w:author="phuong vu" w:date="2018-11-23T13:50:00Z"/>
                <w:lang w:val="en-US"/>
                <w:rPrChange w:id="7886" w:author="phuong vu" w:date="2018-11-23T15:11:00Z">
                  <w:rPr>
                    <w:ins w:id="7887" w:author="phuong vu" w:date="2018-11-23T13:50:00Z"/>
                  </w:rPr>
                </w:rPrChange>
              </w:rPr>
            </w:pPr>
            <w:ins w:id="7888" w:author="phuong vu" w:date="2018-11-23T13:50:00Z">
              <w:r w:rsidRPr="00FD2760">
                <w:t>Số lượng quần</w:t>
              </w:r>
            </w:ins>
            <w:ins w:id="7889" w:author="phuong vu" w:date="2018-11-23T15:11:00Z">
              <w:r w:rsidR="00C1382B">
                <w:rPr>
                  <w:lang w:val="en-US"/>
                </w:rPr>
                <w:t xml:space="preserve"> áo</w:t>
              </w:r>
            </w:ins>
          </w:p>
        </w:tc>
      </w:tr>
      <w:tr w:rsidR="00E6227B" w:rsidRPr="00CF0C7E" w14:paraId="7CE6B1A3" w14:textId="77777777" w:rsidTr="00376EE3">
        <w:trPr>
          <w:trHeight w:val="300"/>
          <w:ins w:id="7890" w:author="phuong vu" w:date="2018-11-23T13:50:00Z"/>
        </w:trPr>
        <w:tc>
          <w:tcPr>
            <w:tcW w:w="708" w:type="dxa"/>
            <w:noWrap/>
            <w:hideMark/>
          </w:tcPr>
          <w:p w14:paraId="14D389C1" w14:textId="77777777" w:rsidR="00E6227B" w:rsidRPr="00FD2760" w:rsidRDefault="00E6227B" w:rsidP="00376EE3">
            <w:pPr>
              <w:spacing w:line="276" w:lineRule="auto"/>
              <w:rPr>
                <w:ins w:id="7891" w:author="phuong vu" w:date="2018-11-23T13:50:00Z"/>
              </w:rPr>
            </w:pPr>
            <w:ins w:id="7892" w:author="phuong vu" w:date="2018-11-23T13:50:00Z">
              <w:r w:rsidRPr="00FD2760">
                <w:t>10</w:t>
              </w:r>
            </w:ins>
          </w:p>
        </w:tc>
        <w:tc>
          <w:tcPr>
            <w:tcW w:w="1863" w:type="dxa"/>
            <w:noWrap/>
            <w:hideMark/>
          </w:tcPr>
          <w:p w14:paraId="125871C8" w14:textId="77777777" w:rsidR="00E6227B" w:rsidRPr="00FD2760" w:rsidRDefault="00E6227B" w:rsidP="00376EE3">
            <w:pPr>
              <w:spacing w:line="276" w:lineRule="auto"/>
              <w:rPr>
                <w:ins w:id="7893" w:author="phuong vu" w:date="2018-11-23T13:50:00Z"/>
              </w:rPr>
            </w:pPr>
            <w:ins w:id="7894" w:author="phuong vu" w:date="2018-11-23T13:50:00Z">
              <w:r w:rsidRPr="00FD2760">
                <w:t>note</w:t>
              </w:r>
            </w:ins>
          </w:p>
        </w:tc>
        <w:tc>
          <w:tcPr>
            <w:tcW w:w="1300" w:type="dxa"/>
            <w:noWrap/>
            <w:hideMark/>
          </w:tcPr>
          <w:p w14:paraId="6611AFC4" w14:textId="77777777" w:rsidR="00E6227B" w:rsidRPr="00FD2760" w:rsidRDefault="00E6227B" w:rsidP="00376EE3">
            <w:pPr>
              <w:spacing w:line="276" w:lineRule="auto"/>
              <w:rPr>
                <w:ins w:id="7895" w:author="phuong vu" w:date="2018-11-23T13:50:00Z"/>
              </w:rPr>
            </w:pPr>
            <w:ins w:id="7896" w:author="phuong vu" w:date="2018-11-23T13:50:00Z">
              <w:r w:rsidRPr="00FD2760">
                <w:t>character varying</w:t>
              </w:r>
            </w:ins>
          </w:p>
        </w:tc>
        <w:tc>
          <w:tcPr>
            <w:tcW w:w="991" w:type="dxa"/>
            <w:noWrap/>
            <w:vAlign w:val="center"/>
            <w:hideMark/>
          </w:tcPr>
          <w:p w14:paraId="4F90CF30" w14:textId="77777777" w:rsidR="00E6227B" w:rsidRPr="00FD2760" w:rsidRDefault="00E6227B" w:rsidP="00376EE3">
            <w:pPr>
              <w:spacing w:line="276" w:lineRule="auto"/>
              <w:jc w:val="center"/>
              <w:rPr>
                <w:ins w:id="7897" w:author="phuong vu" w:date="2018-11-23T13:50:00Z"/>
              </w:rPr>
            </w:pPr>
            <w:ins w:id="7898" w:author="phuong vu" w:date="2018-11-23T13:50:00Z">
              <w:r w:rsidRPr="00FD2760">
                <w:t>X</w:t>
              </w:r>
            </w:ins>
          </w:p>
        </w:tc>
        <w:tc>
          <w:tcPr>
            <w:tcW w:w="838" w:type="dxa"/>
            <w:noWrap/>
            <w:vAlign w:val="center"/>
            <w:hideMark/>
          </w:tcPr>
          <w:p w14:paraId="01694E3E" w14:textId="77777777" w:rsidR="00E6227B" w:rsidRPr="00FD2760" w:rsidRDefault="00E6227B" w:rsidP="00376EE3">
            <w:pPr>
              <w:spacing w:line="276" w:lineRule="auto"/>
              <w:jc w:val="center"/>
              <w:rPr>
                <w:ins w:id="7899" w:author="phuong vu" w:date="2018-11-23T13:50:00Z"/>
              </w:rPr>
            </w:pPr>
          </w:p>
        </w:tc>
        <w:tc>
          <w:tcPr>
            <w:tcW w:w="1414" w:type="dxa"/>
            <w:noWrap/>
            <w:vAlign w:val="center"/>
            <w:hideMark/>
          </w:tcPr>
          <w:p w14:paraId="3FEB3FEB" w14:textId="77777777" w:rsidR="00E6227B" w:rsidRPr="00FD2760" w:rsidRDefault="00E6227B" w:rsidP="00376EE3">
            <w:pPr>
              <w:spacing w:line="276" w:lineRule="auto"/>
              <w:jc w:val="center"/>
              <w:rPr>
                <w:ins w:id="7900" w:author="phuong vu" w:date="2018-11-23T13:50:00Z"/>
              </w:rPr>
            </w:pPr>
          </w:p>
        </w:tc>
        <w:tc>
          <w:tcPr>
            <w:tcW w:w="1611" w:type="dxa"/>
            <w:noWrap/>
            <w:hideMark/>
          </w:tcPr>
          <w:p w14:paraId="3EFFF855" w14:textId="77777777" w:rsidR="00E6227B" w:rsidRPr="00FD2760" w:rsidRDefault="00E6227B" w:rsidP="00376EE3">
            <w:pPr>
              <w:spacing w:line="276" w:lineRule="auto"/>
              <w:rPr>
                <w:ins w:id="7901" w:author="phuong vu" w:date="2018-11-23T13:50:00Z"/>
              </w:rPr>
            </w:pPr>
            <w:ins w:id="7902" w:author="phuong vu" w:date="2018-11-23T13:50:00Z">
              <w:r w:rsidRPr="00FD2760">
                <w:t>Ghi chú</w:t>
              </w:r>
            </w:ins>
          </w:p>
        </w:tc>
      </w:tr>
      <w:tr w:rsidR="00E6227B" w:rsidRPr="00CF0C7E" w14:paraId="03D6BD52" w14:textId="77777777" w:rsidTr="00376EE3">
        <w:trPr>
          <w:trHeight w:val="300"/>
          <w:ins w:id="7903" w:author="phuong vu" w:date="2018-11-23T13:50:00Z"/>
        </w:trPr>
        <w:tc>
          <w:tcPr>
            <w:tcW w:w="708" w:type="dxa"/>
            <w:noWrap/>
            <w:hideMark/>
          </w:tcPr>
          <w:p w14:paraId="6E727493" w14:textId="77777777" w:rsidR="00E6227B" w:rsidRPr="00FD2760" w:rsidRDefault="00E6227B" w:rsidP="00376EE3">
            <w:pPr>
              <w:spacing w:line="276" w:lineRule="auto"/>
              <w:rPr>
                <w:ins w:id="7904" w:author="phuong vu" w:date="2018-11-23T13:50:00Z"/>
              </w:rPr>
            </w:pPr>
            <w:ins w:id="7905" w:author="phuong vu" w:date="2018-11-23T13:50:00Z">
              <w:r w:rsidRPr="00FD2760">
                <w:t>15</w:t>
              </w:r>
            </w:ins>
          </w:p>
        </w:tc>
        <w:tc>
          <w:tcPr>
            <w:tcW w:w="1863" w:type="dxa"/>
            <w:noWrap/>
            <w:hideMark/>
          </w:tcPr>
          <w:p w14:paraId="37EF0B29" w14:textId="77777777" w:rsidR="00E6227B" w:rsidRPr="00FD2760" w:rsidRDefault="00E6227B" w:rsidP="00376EE3">
            <w:pPr>
              <w:spacing w:line="276" w:lineRule="auto"/>
              <w:rPr>
                <w:ins w:id="7906" w:author="phuong vu" w:date="2018-11-23T13:50:00Z"/>
              </w:rPr>
            </w:pPr>
            <w:ins w:id="7907" w:author="phuong vu" w:date="2018-11-23T13:50:00Z">
              <w:r w:rsidRPr="00FD2760">
                <w:t>status</w:t>
              </w:r>
            </w:ins>
          </w:p>
        </w:tc>
        <w:tc>
          <w:tcPr>
            <w:tcW w:w="1300" w:type="dxa"/>
            <w:noWrap/>
            <w:hideMark/>
          </w:tcPr>
          <w:p w14:paraId="688C0320" w14:textId="77777777" w:rsidR="00E6227B" w:rsidRPr="00FD2760" w:rsidRDefault="00E6227B" w:rsidP="00376EE3">
            <w:pPr>
              <w:spacing w:line="276" w:lineRule="auto"/>
              <w:rPr>
                <w:ins w:id="7908" w:author="phuong vu" w:date="2018-11-23T13:50:00Z"/>
              </w:rPr>
            </w:pPr>
            <w:ins w:id="7909" w:author="phuong vu" w:date="2018-11-23T13:50:00Z">
              <w:r w:rsidRPr="00FD2760">
                <w:t>character varying</w:t>
              </w:r>
            </w:ins>
          </w:p>
        </w:tc>
        <w:tc>
          <w:tcPr>
            <w:tcW w:w="991" w:type="dxa"/>
            <w:noWrap/>
            <w:vAlign w:val="center"/>
            <w:hideMark/>
          </w:tcPr>
          <w:p w14:paraId="5E60DDA8" w14:textId="77777777" w:rsidR="00E6227B" w:rsidRPr="00FD2760" w:rsidRDefault="00E6227B" w:rsidP="00376EE3">
            <w:pPr>
              <w:spacing w:line="276" w:lineRule="auto"/>
              <w:jc w:val="center"/>
              <w:rPr>
                <w:ins w:id="7910" w:author="phuong vu" w:date="2018-11-23T13:50:00Z"/>
              </w:rPr>
            </w:pPr>
          </w:p>
        </w:tc>
        <w:tc>
          <w:tcPr>
            <w:tcW w:w="838" w:type="dxa"/>
            <w:noWrap/>
            <w:vAlign w:val="center"/>
            <w:hideMark/>
          </w:tcPr>
          <w:p w14:paraId="4524599C" w14:textId="77777777" w:rsidR="00E6227B" w:rsidRPr="00FD2760" w:rsidRDefault="00E6227B" w:rsidP="00376EE3">
            <w:pPr>
              <w:spacing w:line="276" w:lineRule="auto"/>
              <w:jc w:val="center"/>
              <w:rPr>
                <w:ins w:id="7911" w:author="phuong vu" w:date="2018-11-23T13:50:00Z"/>
              </w:rPr>
            </w:pPr>
          </w:p>
        </w:tc>
        <w:tc>
          <w:tcPr>
            <w:tcW w:w="1414" w:type="dxa"/>
            <w:noWrap/>
            <w:vAlign w:val="center"/>
            <w:hideMark/>
          </w:tcPr>
          <w:p w14:paraId="1E8E9EE0" w14:textId="77777777" w:rsidR="00E6227B" w:rsidRPr="00FD2760" w:rsidRDefault="00E6227B" w:rsidP="00376EE3">
            <w:pPr>
              <w:spacing w:line="276" w:lineRule="auto"/>
              <w:jc w:val="center"/>
              <w:rPr>
                <w:ins w:id="7912" w:author="phuong vu" w:date="2018-11-23T13:50:00Z"/>
              </w:rPr>
            </w:pPr>
          </w:p>
        </w:tc>
        <w:tc>
          <w:tcPr>
            <w:tcW w:w="1611" w:type="dxa"/>
            <w:noWrap/>
            <w:hideMark/>
          </w:tcPr>
          <w:p w14:paraId="6071ABC0" w14:textId="7A8547A7" w:rsidR="00E6227B" w:rsidRPr="00E6227B" w:rsidRDefault="00E6227B" w:rsidP="00376EE3">
            <w:pPr>
              <w:spacing w:line="276" w:lineRule="auto"/>
              <w:rPr>
                <w:ins w:id="7913" w:author="phuong vu" w:date="2018-11-23T13:50:00Z"/>
                <w:lang w:val="en-US"/>
                <w:rPrChange w:id="7914" w:author="phuong vu" w:date="2018-11-23T13:51:00Z">
                  <w:rPr>
                    <w:ins w:id="7915" w:author="phuong vu" w:date="2018-11-23T13:50:00Z"/>
                  </w:rPr>
                </w:rPrChange>
              </w:rPr>
            </w:pPr>
            <w:ins w:id="7916" w:author="phuong vu" w:date="2018-11-23T13:50:00Z">
              <w:r w:rsidRPr="00FD2760">
                <w:t xml:space="preserve">Trạng thái, cùng trạng thái với </w:t>
              </w:r>
            </w:ins>
            <w:ins w:id="7917" w:author="phuong vu" w:date="2018-11-23T13:51:00Z">
              <w:r>
                <w:rPr>
                  <w:lang w:val="en-US"/>
                </w:rPr>
                <w:t>CUSTOMER_ORDER</w:t>
              </w:r>
            </w:ins>
          </w:p>
        </w:tc>
      </w:tr>
      <w:tr w:rsidR="00E6227B" w:rsidRPr="00CF0C7E" w14:paraId="648230B7" w14:textId="77777777" w:rsidTr="00376EE3">
        <w:trPr>
          <w:trHeight w:val="300"/>
          <w:ins w:id="7918" w:author="phuong vu" w:date="2018-11-23T13:50:00Z"/>
        </w:trPr>
        <w:tc>
          <w:tcPr>
            <w:tcW w:w="708" w:type="dxa"/>
            <w:noWrap/>
            <w:hideMark/>
          </w:tcPr>
          <w:p w14:paraId="60299AB9" w14:textId="77777777" w:rsidR="00E6227B" w:rsidRPr="00FD2760" w:rsidRDefault="00E6227B" w:rsidP="00376EE3">
            <w:pPr>
              <w:spacing w:line="276" w:lineRule="auto"/>
              <w:rPr>
                <w:ins w:id="7919" w:author="phuong vu" w:date="2018-11-23T13:50:00Z"/>
              </w:rPr>
            </w:pPr>
            <w:ins w:id="7920" w:author="phuong vu" w:date="2018-11-23T13:50:00Z">
              <w:r w:rsidRPr="00FD2760">
                <w:t>16</w:t>
              </w:r>
            </w:ins>
          </w:p>
        </w:tc>
        <w:tc>
          <w:tcPr>
            <w:tcW w:w="1863" w:type="dxa"/>
            <w:noWrap/>
            <w:hideMark/>
          </w:tcPr>
          <w:p w14:paraId="3721A44B" w14:textId="77777777" w:rsidR="00E6227B" w:rsidRPr="00FD2760" w:rsidRDefault="00E6227B" w:rsidP="00376EE3">
            <w:pPr>
              <w:spacing w:line="276" w:lineRule="auto"/>
              <w:rPr>
                <w:ins w:id="7921" w:author="phuong vu" w:date="2018-11-23T13:50:00Z"/>
              </w:rPr>
            </w:pPr>
            <w:ins w:id="7922" w:author="phuong vu" w:date="2018-11-23T13:50:00Z">
              <w:r w:rsidRPr="00FD2760">
                <w:t>unit_price</w:t>
              </w:r>
            </w:ins>
          </w:p>
        </w:tc>
        <w:tc>
          <w:tcPr>
            <w:tcW w:w="1300" w:type="dxa"/>
            <w:noWrap/>
            <w:hideMark/>
          </w:tcPr>
          <w:p w14:paraId="20A8991B" w14:textId="77777777" w:rsidR="00E6227B" w:rsidRPr="00FD2760" w:rsidRDefault="00E6227B" w:rsidP="00376EE3">
            <w:pPr>
              <w:spacing w:line="276" w:lineRule="auto"/>
              <w:rPr>
                <w:ins w:id="7923" w:author="phuong vu" w:date="2018-11-23T13:50:00Z"/>
              </w:rPr>
            </w:pPr>
            <w:ins w:id="7924" w:author="phuong vu" w:date="2018-11-23T13:50:00Z">
              <w:r w:rsidRPr="00FD2760">
                <w:t>numeric</w:t>
              </w:r>
            </w:ins>
          </w:p>
        </w:tc>
        <w:tc>
          <w:tcPr>
            <w:tcW w:w="991" w:type="dxa"/>
            <w:noWrap/>
            <w:vAlign w:val="center"/>
            <w:hideMark/>
          </w:tcPr>
          <w:p w14:paraId="7F065BB3" w14:textId="77777777" w:rsidR="00E6227B" w:rsidRPr="00FD2760" w:rsidRDefault="00E6227B" w:rsidP="00376EE3">
            <w:pPr>
              <w:spacing w:line="276" w:lineRule="auto"/>
              <w:jc w:val="center"/>
              <w:rPr>
                <w:ins w:id="7925" w:author="phuong vu" w:date="2018-11-23T13:50:00Z"/>
              </w:rPr>
            </w:pPr>
          </w:p>
        </w:tc>
        <w:tc>
          <w:tcPr>
            <w:tcW w:w="838" w:type="dxa"/>
            <w:noWrap/>
            <w:vAlign w:val="center"/>
            <w:hideMark/>
          </w:tcPr>
          <w:p w14:paraId="31F8D964" w14:textId="77777777" w:rsidR="00E6227B" w:rsidRPr="00FD2760" w:rsidRDefault="00E6227B" w:rsidP="00376EE3">
            <w:pPr>
              <w:spacing w:line="276" w:lineRule="auto"/>
              <w:jc w:val="center"/>
              <w:rPr>
                <w:ins w:id="7926" w:author="phuong vu" w:date="2018-11-23T13:50:00Z"/>
              </w:rPr>
            </w:pPr>
          </w:p>
        </w:tc>
        <w:tc>
          <w:tcPr>
            <w:tcW w:w="1414" w:type="dxa"/>
            <w:noWrap/>
            <w:vAlign w:val="center"/>
            <w:hideMark/>
          </w:tcPr>
          <w:p w14:paraId="32B89271" w14:textId="77777777" w:rsidR="00E6227B" w:rsidRPr="00FD2760" w:rsidRDefault="00E6227B" w:rsidP="00376EE3">
            <w:pPr>
              <w:spacing w:line="276" w:lineRule="auto"/>
              <w:jc w:val="center"/>
              <w:rPr>
                <w:ins w:id="7927" w:author="phuong vu" w:date="2018-11-23T13:50:00Z"/>
              </w:rPr>
            </w:pPr>
            <w:ins w:id="7928" w:author="phuong vu" w:date="2018-11-23T13:50:00Z">
              <w:r w:rsidRPr="00FD2760">
                <w:t>X</w:t>
              </w:r>
            </w:ins>
          </w:p>
        </w:tc>
        <w:tc>
          <w:tcPr>
            <w:tcW w:w="1611" w:type="dxa"/>
            <w:noWrap/>
            <w:hideMark/>
          </w:tcPr>
          <w:p w14:paraId="6DD6CCF8" w14:textId="77777777" w:rsidR="00E6227B" w:rsidRPr="00FD2760" w:rsidRDefault="00E6227B" w:rsidP="00376EE3">
            <w:pPr>
              <w:keepNext/>
              <w:spacing w:line="276" w:lineRule="auto"/>
              <w:rPr>
                <w:ins w:id="7929" w:author="phuong vu" w:date="2018-11-23T13:50:00Z"/>
              </w:rPr>
            </w:pPr>
            <w:ins w:id="7930" w:author="phuong vu" w:date="2018-11-23T13:50:00Z">
              <w:r w:rsidRPr="00FD2760">
                <w:t>ID đơn giá</w:t>
              </w:r>
            </w:ins>
          </w:p>
        </w:tc>
      </w:tr>
    </w:tbl>
    <w:p w14:paraId="018396E9" w14:textId="77777777" w:rsidR="00E6227B" w:rsidRPr="00E6227B" w:rsidRDefault="00E6227B" w:rsidP="00E6227B">
      <w:pPr>
        <w:rPr>
          <w:ins w:id="7931" w:author="phuong vu" w:date="2018-11-23T11:48:00Z"/>
          <w:lang w:val="en-US"/>
          <w:rPrChange w:id="7932" w:author="phuong vu" w:date="2018-11-23T13:49:00Z">
            <w:rPr>
              <w:ins w:id="7933" w:author="phuong vu" w:date="2018-11-23T11:48:00Z"/>
              <w:b/>
              <w:lang w:val="en-US"/>
            </w:rPr>
          </w:rPrChange>
        </w:rPr>
        <w:pPrChange w:id="7934" w:author="phuong vu" w:date="2018-11-23T13:49:00Z">
          <w:pPr/>
        </w:pPrChange>
      </w:pPr>
    </w:p>
    <w:p w14:paraId="3BD3F01D" w14:textId="1A768D85" w:rsidR="008A7CB0" w:rsidRDefault="008A7CB0" w:rsidP="00E6227B">
      <w:pPr>
        <w:spacing w:line="276" w:lineRule="auto"/>
        <w:rPr>
          <w:ins w:id="7935" w:author="phuong vu" w:date="2018-11-23T11:49:00Z"/>
          <w:b/>
          <w:lang w:val="en-US"/>
        </w:rPr>
        <w:pPrChange w:id="7936" w:author="phuong vu" w:date="2018-11-23T13:48:00Z">
          <w:pPr/>
        </w:pPrChange>
      </w:pPr>
      <w:ins w:id="7937" w:author="phuong vu" w:date="2018-11-23T11:48:00Z">
        <w:r>
          <w:rPr>
            <w:b/>
            <w:lang w:val="en-US"/>
          </w:rPr>
          <w:lastRenderedPageBreak/>
          <w:t>B</w:t>
        </w:r>
      </w:ins>
      <w:ins w:id="7938" w:author="phuong vu" w:date="2018-11-23T11:49:00Z">
        <w:r>
          <w:rPr>
            <w:b/>
            <w:lang w:val="en-US"/>
          </w:rPr>
          <w:t>ẢNG PRODUCT</w:t>
        </w:r>
      </w:ins>
    </w:p>
    <w:tbl>
      <w:tblPr>
        <w:tblStyle w:val="TableGrid"/>
        <w:tblW w:w="8725" w:type="dxa"/>
        <w:tblLook w:val="04A0" w:firstRow="1" w:lastRow="0" w:firstColumn="1" w:lastColumn="0" w:noHBand="0" w:noVBand="1"/>
        <w:tblPrChange w:id="7939" w:author="phuong vu" w:date="2018-11-23T13:40:00Z">
          <w:tblPr>
            <w:tblStyle w:val="TableGrid"/>
            <w:tblW w:w="9486" w:type="dxa"/>
            <w:tblLook w:val="04A0" w:firstRow="1" w:lastRow="0" w:firstColumn="1" w:lastColumn="0" w:noHBand="0" w:noVBand="1"/>
          </w:tblPr>
        </w:tblPrChange>
      </w:tblPr>
      <w:tblGrid>
        <w:gridCol w:w="708"/>
        <w:gridCol w:w="1921"/>
        <w:gridCol w:w="1300"/>
        <w:gridCol w:w="1098"/>
        <w:gridCol w:w="838"/>
        <w:gridCol w:w="823"/>
        <w:gridCol w:w="2037"/>
        <w:tblGridChange w:id="7940">
          <w:tblGrid>
            <w:gridCol w:w="708"/>
            <w:gridCol w:w="1921"/>
            <w:gridCol w:w="1300"/>
            <w:gridCol w:w="1098"/>
            <w:gridCol w:w="838"/>
            <w:gridCol w:w="823"/>
            <w:gridCol w:w="2899"/>
          </w:tblGrid>
        </w:tblGridChange>
      </w:tblGrid>
      <w:tr w:rsidR="008A7CB0" w:rsidRPr="001856AA" w14:paraId="6CA178D9" w14:textId="77777777" w:rsidTr="00904AF3">
        <w:trPr>
          <w:trHeight w:val="300"/>
          <w:ins w:id="7941" w:author="phuong vu" w:date="2018-11-23T11:49:00Z"/>
          <w:trPrChange w:id="7942" w:author="phuong vu" w:date="2018-11-23T13:40:00Z">
            <w:trPr>
              <w:trHeight w:val="300"/>
            </w:trPr>
          </w:trPrChange>
        </w:trPr>
        <w:tc>
          <w:tcPr>
            <w:tcW w:w="708" w:type="dxa"/>
            <w:noWrap/>
            <w:vAlign w:val="center"/>
            <w:hideMark/>
            <w:tcPrChange w:id="7943" w:author="phuong vu" w:date="2018-11-23T13:40:00Z">
              <w:tcPr>
                <w:tcW w:w="708" w:type="dxa"/>
                <w:noWrap/>
                <w:vAlign w:val="center"/>
                <w:hideMark/>
              </w:tcPr>
            </w:tcPrChange>
          </w:tcPr>
          <w:p w14:paraId="522A009A" w14:textId="77777777" w:rsidR="008A7CB0" w:rsidRPr="001856AA" w:rsidRDefault="008A7CB0" w:rsidP="00E6227B">
            <w:pPr>
              <w:spacing w:line="276" w:lineRule="auto"/>
              <w:jc w:val="center"/>
              <w:rPr>
                <w:ins w:id="7944" w:author="phuong vu" w:date="2018-11-23T11:49:00Z"/>
                <w:b/>
                <w:bCs/>
              </w:rPr>
              <w:pPrChange w:id="7945" w:author="phuong vu" w:date="2018-11-23T13:48:00Z">
                <w:pPr>
                  <w:jc w:val="center"/>
                </w:pPr>
              </w:pPrChange>
            </w:pPr>
            <w:ins w:id="7946" w:author="phuong vu" w:date="2018-11-23T11:49:00Z">
              <w:r w:rsidRPr="001856AA">
                <w:rPr>
                  <w:b/>
                  <w:bCs/>
                  <w:lang w:val="da-DK"/>
                </w:rPr>
                <w:t>STT</w:t>
              </w:r>
            </w:ins>
          </w:p>
        </w:tc>
        <w:tc>
          <w:tcPr>
            <w:tcW w:w="1921" w:type="dxa"/>
            <w:noWrap/>
            <w:vAlign w:val="center"/>
            <w:hideMark/>
            <w:tcPrChange w:id="7947" w:author="phuong vu" w:date="2018-11-23T13:40:00Z">
              <w:tcPr>
                <w:tcW w:w="1820" w:type="dxa"/>
                <w:noWrap/>
                <w:vAlign w:val="center"/>
                <w:hideMark/>
              </w:tcPr>
            </w:tcPrChange>
          </w:tcPr>
          <w:p w14:paraId="3065F1AF" w14:textId="77777777" w:rsidR="008A7CB0" w:rsidRPr="001856AA" w:rsidRDefault="008A7CB0" w:rsidP="00E6227B">
            <w:pPr>
              <w:spacing w:line="276" w:lineRule="auto"/>
              <w:jc w:val="center"/>
              <w:rPr>
                <w:ins w:id="7948" w:author="phuong vu" w:date="2018-11-23T11:49:00Z"/>
                <w:b/>
                <w:bCs/>
              </w:rPr>
              <w:pPrChange w:id="7949" w:author="phuong vu" w:date="2018-11-23T13:48:00Z">
                <w:pPr>
                  <w:jc w:val="center"/>
                </w:pPr>
              </w:pPrChange>
            </w:pPr>
            <w:ins w:id="7950" w:author="phuong vu" w:date="2018-11-23T11:49:00Z">
              <w:r w:rsidRPr="001856AA">
                <w:rPr>
                  <w:b/>
                  <w:bCs/>
                  <w:lang w:val="da-DK"/>
                </w:rPr>
                <w:t>Tên trường</w:t>
              </w:r>
            </w:ins>
          </w:p>
        </w:tc>
        <w:tc>
          <w:tcPr>
            <w:tcW w:w="1300" w:type="dxa"/>
            <w:noWrap/>
            <w:vAlign w:val="center"/>
            <w:hideMark/>
            <w:tcPrChange w:id="7951" w:author="phuong vu" w:date="2018-11-23T13:40:00Z">
              <w:tcPr>
                <w:tcW w:w="1300" w:type="dxa"/>
                <w:noWrap/>
                <w:vAlign w:val="center"/>
                <w:hideMark/>
              </w:tcPr>
            </w:tcPrChange>
          </w:tcPr>
          <w:p w14:paraId="51F582F7" w14:textId="77777777" w:rsidR="008A7CB0" w:rsidRPr="001856AA" w:rsidRDefault="008A7CB0" w:rsidP="00E6227B">
            <w:pPr>
              <w:spacing w:line="276" w:lineRule="auto"/>
              <w:jc w:val="center"/>
              <w:rPr>
                <w:ins w:id="7952" w:author="phuong vu" w:date="2018-11-23T11:49:00Z"/>
                <w:b/>
                <w:bCs/>
              </w:rPr>
              <w:pPrChange w:id="7953" w:author="phuong vu" w:date="2018-11-23T13:48:00Z">
                <w:pPr>
                  <w:jc w:val="center"/>
                </w:pPr>
              </w:pPrChange>
            </w:pPr>
            <w:ins w:id="7954" w:author="phuong vu" w:date="2018-11-23T11:49:00Z">
              <w:r w:rsidRPr="001856AA">
                <w:rPr>
                  <w:b/>
                  <w:bCs/>
                  <w:lang w:val="da-DK"/>
                </w:rPr>
                <w:t>Kiểu</w:t>
              </w:r>
            </w:ins>
          </w:p>
        </w:tc>
        <w:tc>
          <w:tcPr>
            <w:tcW w:w="1098" w:type="dxa"/>
            <w:noWrap/>
            <w:vAlign w:val="center"/>
            <w:hideMark/>
            <w:tcPrChange w:id="7955" w:author="phuong vu" w:date="2018-11-23T13:40:00Z">
              <w:tcPr>
                <w:tcW w:w="1098" w:type="dxa"/>
                <w:noWrap/>
                <w:vAlign w:val="center"/>
                <w:hideMark/>
              </w:tcPr>
            </w:tcPrChange>
          </w:tcPr>
          <w:p w14:paraId="52AE2701" w14:textId="77777777" w:rsidR="008A7CB0" w:rsidRPr="001856AA" w:rsidRDefault="008A7CB0" w:rsidP="00E6227B">
            <w:pPr>
              <w:spacing w:line="276" w:lineRule="auto"/>
              <w:jc w:val="center"/>
              <w:rPr>
                <w:ins w:id="7956" w:author="phuong vu" w:date="2018-11-23T11:49:00Z"/>
                <w:b/>
                <w:bCs/>
              </w:rPr>
              <w:pPrChange w:id="7957" w:author="phuong vu" w:date="2018-11-23T13:48:00Z">
                <w:pPr>
                  <w:jc w:val="center"/>
                </w:pPr>
              </w:pPrChange>
            </w:pPr>
            <w:ins w:id="7958" w:author="phuong vu" w:date="2018-11-23T11:49:00Z">
              <w:r w:rsidRPr="001856AA">
                <w:rPr>
                  <w:b/>
                  <w:bCs/>
                  <w:lang w:val="da-DK"/>
                </w:rPr>
                <w:t>Chấp nhận Null</w:t>
              </w:r>
            </w:ins>
          </w:p>
        </w:tc>
        <w:tc>
          <w:tcPr>
            <w:tcW w:w="838" w:type="dxa"/>
            <w:noWrap/>
            <w:vAlign w:val="center"/>
            <w:hideMark/>
            <w:tcPrChange w:id="7959" w:author="phuong vu" w:date="2018-11-23T13:40:00Z">
              <w:tcPr>
                <w:tcW w:w="838" w:type="dxa"/>
                <w:noWrap/>
                <w:vAlign w:val="center"/>
                <w:hideMark/>
              </w:tcPr>
            </w:tcPrChange>
          </w:tcPr>
          <w:p w14:paraId="7E1B3311" w14:textId="77777777" w:rsidR="008A7CB0" w:rsidRPr="001856AA" w:rsidRDefault="008A7CB0" w:rsidP="00E6227B">
            <w:pPr>
              <w:spacing w:line="276" w:lineRule="auto"/>
              <w:jc w:val="center"/>
              <w:rPr>
                <w:ins w:id="7960" w:author="phuong vu" w:date="2018-11-23T11:49:00Z"/>
                <w:b/>
                <w:bCs/>
              </w:rPr>
              <w:pPrChange w:id="7961" w:author="phuong vu" w:date="2018-11-23T13:48:00Z">
                <w:pPr>
                  <w:jc w:val="center"/>
                </w:pPr>
              </w:pPrChange>
            </w:pPr>
            <w:ins w:id="7962" w:author="phuong vu" w:date="2018-11-23T11:49:00Z">
              <w:r w:rsidRPr="001856AA">
                <w:rPr>
                  <w:b/>
                  <w:bCs/>
                  <w:lang w:val="da-DK"/>
                </w:rPr>
                <w:t>Khóa chính</w:t>
              </w:r>
            </w:ins>
          </w:p>
        </w:tc>
        <w:tc>
          <w:tcPr>
            <w:tcW w:w="823" w:type="dxa"/>
            <w:noWrap/>
            <w:vAlign w:val="center"/>
            <w:hideMark/>
            <w:tcPrChange w:id="7963" w:author="phuong vu" w:date="2018-11-23T13:40:00Z">
              <w:tcPr>
                <w:tcW w:w="823" w:type="dxa"/>
                <w:noWrap/>
                <w:vAlign w:val="center"/>
                <w:hideMark/>
              </w:tcPr>
            </w:tcPrChange>
          </w:tcPr>
          <w:p w14:paraId="74830DFB" w14:textId="77777777" w:rsidR="008A7CB0" w:rsidRPr="001856AA" w:rsidRDefault="008A7CB0" w:rsidP="00E6227B">
            <w:pPr>
              <w:spacing w:line="276" w:lineRule="auto"/>
              <w:jc w:val="center"/>
              <w:rPr>
                <w:ins w:id="7964" w:author="phuong vu" w:date="2018-11-23T11:49:00Z"/>
                <w:b/>
                <w:bCs/>
              </w:rPr>
              <w:pPrChange w:id="7965" w:author="phuong vu" w:date="2018-11-23T13:48:00Z">
                <w:pPr>
                  <w:jc w:val="center"/>
                </w:pPr>
              </w:pPrChange>
            </w:pPr>
            <w:ins w:id="7966" w:author="phuong vu" w:date="2018-11-23T11:49:00Z">
              <w:r w:rsidRPr="001856AA">
                <w:rPr>
                  <w:b/>
                  <w:bCs/>
                  <w:lang w:val="da-DK"/>
                </w:rPr>
                <w:t>Khóa ngoại</w:t>
              </w:r>
            </w:ins>
          </w:p>
        </w:tc>
        <w:tc>
          <w:tcPr>
            <w:tcW w:w="2037" w:type="dxa"/>
            <w:noWrap/>
            <w:vAlign w:val="center"/>
            <w:hideMark/>
            <w:tcPrChange w:id="7967" w:author="phuong vu" w:date="2018-11-23T13:40:00Z">
              <w:tcPr>
                <w:tcW w:w="2899" w:type="dxa"/>
                <w:noWrap/>
                <w:vAlign w:val="center"/>
                <w:hideMark/>
              </w:tcPr>
            </w:tcPrChange>
          </w:tcPr>
          <w:p w14:paraId="62BC4B4B" w14:textId="77777777" w:rsidR="008A7CB0" w:rsidRPr="001856AA" w:rsidRDefault="008A7CB0" w:rsidP="00E6227B">
            <w:pPr>
              <w:spacing w:line="276" w:lineRule="auto"/>
              <w:ind w:right="226"/>
              <w:jc w:val="center"/>
              <w:rPr>
                <w:ins w:id="7968" w:author="phuong vu" w:date="2018-11-23T11:49:00Z"/>
                <w:b/>
                <w:bCs/>
              </w:rPr>
              <w:pPrChange w:id="7969" w:author="phuong vu" w:date="2018-11-23T13:48:00Z">
                <w:pPr>
                  <w:ind w:right="226"/>
                  <w:jc w:val="center"/>
                </w:pPr>
              </w:pPrChange>
            </w:pPr>
            <w:ins w:id="7970" w:author="phuong vu" w:date="2018-11-23T11:49:00Z">
              <w:r w:rsidRPr="001856AA">
                <w:rPr>
                  <w:b/>
                  <w:bCs/>
                  <w:lang w:val="da-DK"/>
                </w:rPr>
                <w:t>Mô tả</w:t>
              </w:r>
            </w:ins>
          </w:p>
        </w:tc>
      </w:tr>
      <w:tr w:rsidR="008A7CB0" w:rsidRPr="001856AA" w14:paraId="07E734DC" w14:textId="77777777" w:rsidTr="00904AF3">
        <w:trPr>
          <w:trHeight w:val="300"/>
          <w:ins w:id="7971" w:author="phuong vu" w:date="2018-11-23T11:49:00Z"/>
          <w:trPrChange w:id="7972" w:author="phuong vu" w:date="2018-11-23T13:40:00Z">
            <w:trPr>
              <w:trHeight w:val="300"/>
            </w:trPr>
          </w:trPrChange>
        </w:trPr>
        <w:tc>
          <w:tcPr>
            <w:tcW w:w="708" w:type="dxa"/>
            <w:noWrap/>
            <w:vAlign w:val="center"/>
            <w:hideMark/>
            <w:tcPrChange w:id="7973" w:author="phuong vu" w:date="2018-11-23T13:40:00Z">
              <w:tcPr>
                <w:tcW w:w="708" w:type="dxa"/>
                <w:noWrap/>
                <w:vAlign w:val="center"/>
                <w:hideMark/>
              </w:tcPr>
            </w:tcPrChange>
          </w:tcPr>
          <w:p w14:paraId="09A61FA9" w14:textId="77777777" w:rsidR="008A7CB0" w:rsidRPr="00FD2760" w:rsidRDefault="008A7CB0" w:rsidP="00E6227B">
            <w:pPr>
              <w:spacing w:line="276" w:lineRule="auto"/>
              <w:jc w:val="center"/>
              <w:rPr>
                <w:ins w:id="7974" w:author="phuong vu" w:date="2018-11-23T11:49:00Z"/>
              </w:rPr>
              <w:pPrChange w:id="7975" w:author="phuong vu" w:date="2018-11-23T13:48:00Z">
                <w:pPr>
                  <w:jc w:val="center"/>
                </w:pPr>
              </w:pPrChange>
            </w:pPr>
            <w:ins w:id="7976" w:author="phuong vu" w:date="2018-11-23T11:49:00Z">
              <w:r w:rsidRPr="00FD2760">
                <w:t>1</w:t>
              </w:r>
            </w:ins>
          </w:p>
        </w:tc>
        <w:tc>
          <w:tcPr>
            <w:tcW w:w="1921" w:type="dxa"/>
            <w:noWrap/>
            <w:hideMark/>
            <w:tcPrChange w:id="7977" w:author="phuong vu" w:date="2018-11-23T13:40:00Z">
              <w:tcPr>
                <w:tcW w:w="1820" w:type="dxa"/>
                <w:noWrap/>
                <w:hideMark/>
              </w:tcPr>
            </w:tcPrChange>
          </w:tcPr>
          <w:p w14:paraId="45194F91" w14:textId="2D704BEB" w:rsidR="008A7CB0" w:rsidRPr="00FD2760" w:rsidRDefault="009F7A90" w:rsidP="00E6227B">
            <w:pPr>
              <w:spacing w:line="276" w:lineRule="auto"/>
              <w:rPr>
                <w:ins w:id="7978" w:author="phuong vu" w:date="2018-11-23T11:49:00Z"/>
              </w:rPr>
              <w:pPrChange w:id="7979" w:author="phuong vu" w:date="2018-11-23T13:48:00Z">
                <w:pPr/>
              </w:pPrChange>
            </w:pPr>
            <w:ins w:id="7980" w:author="phuong vu" w:date="2018-11-23T11:49:00Z">
              <w:r w:rsidRPr="00FD2760">
                <w:t>id</w:t>
              </w:r>
            </w:ins>
          </w:p>
        </w:tc>
        <w:tc>
          <w:tcPr>
            <w:tcW w:w="1300" w:type="dxa"/>
            <w:noWrap/>
            <w:hideMark/>
            <w:tcPrChange w:id="7981" w:author="phuong vu" w:date="2018-11-23T13:40:00Z">
              <w:tcPr>
                <w:tcW w:w="1300" w:type="dxa"/>
                <w:noWrap/>
                <w:hideMark/>
              </w:tcPr>
            </w:tcPrChange>
          </w:tcPr>
          <w:p w14:paraId="770E37DA" w14:textId="77777777" w:rsidR="008A7CB0" w:rsidRPr="00FD2760" w:rsidRDefault="008A7CB0" w:rsidP="00E6227B">
            <w:pPr>
              <w:spacing w:line="276" w:lineRule="auto"/>
              <w:rPr>
                <w:ins w:id="7982" w:author="phuong vu" w:date="2018-11-23T11:49:00Z"/>
              </w:rPr>
              <w:pPrChange w:id="7983" w:author="phuong vu" w:date="2018-11-23T13:48:00Z">
                <w:pPr/>
              </w:pPrChange>
            </w:pPr>
            <w:ins w:id="7984" w:author="phuong vu" w:date="2018-11-23T11:49:00Z">
              <w:r w:rsidRPr="00FD2760">
                <w:t>numeric</w:t>
              </w:r>
            </w:ins>
          </w:p>
        </w:tc>
        <w:tc>
          <w:tcPr>
            <w:tcW w:w="1098" w:type="dxa"/>
            <w:noWrap/>
            <w:vAlign w:val="center"/>
            <w:hideMark/>
            <w:tcPrChange w:id="7985" w:author="phuong vu" w:date="2018-11-23T13:40:00Z">
              <w:tcPr>
                <w:tcW w:w="1098" w:type="dxa"/>
                <w:noWrap/>
                <w:vAlign w:val="center"/>
                <w:hideMark/>
              </w:tcPr>
            </w:tcPrChange>
          </w:tcPr>
          <w:p w14:paraId="77819FA7" w14:textId="77777777" w:rsidR="008A7CB0" w:rsidRPr="00FD2760" w:rsidRDefault="008A7CB0" w:rsidP="00E6227B">
            <w:pPr>
              <w:spacing w:line="276" w:lineRule="auto"/>
              <w:jc w:val="center"/>
              <w:rPr>
                <w:ins w:id="7986" w:author="phuong vu" w:date="2018-11-23T11:49:00Z"/>
              </w:rPr>
              <w:pPrChange w:id="7987" w:author="phuong vu" w:date="2018-11-23T13:48:00Z">
                <w:pPr>
                  <w:jc w:val="center"/>
                </w:pPr>
              </w:pPrChange>
            </w:pPr>
          </w:p>
        </w:tc>
        <w:tc>
          <w:tcPr>
            <w:tcW w:w="838" w:type="dxa"/>
            <w:noWrap/>
            <w:vAlign w:val="center"/>
            <w:hideMark/>
            <w:tcPrChange w:id="7988" w:author="phuong vu" w:date="2018-11-23T13:40:00Z">
              <w:tcPr>
                <w:tcW w:w="838" w:type="dxa"/>
                <w:noWrap/>
                <w:vAlign w:val="center"/>
                <w:hideMark/>
              </w:tcPr>
            </w:tcPrChange>
          </w:tcPr>
          <w:p w14:paraId="42D6B471" w14:textId="77777777" w:rsidR="008A7CB0" w:rsidRPr="00FD2760" w:rsidRDefault="008A7CB0" w:rsidP="00E6227B">
            <w:pPr>
              <w:spacing w:line="276" w:lineRule="auto"/>
              <w:jc w:val="center"/>
              <w:rPr>
                <w:ins w:id="7989" w:author="phuong vu" w:date="2018-11-23T11:49:00Z"/>
              </w:rPr>
              <w:pPrChange w:id="7990" w:author="phuong vu" w:date="2018-11-23T13:48:00Z">
                <w:pPr>
                  <w:jc w:val="center"/>
                </w:pPr>
              </w:pPrChange>
            </w:pPr>
            <w:ins w:id="7991" w:author="phuong vu" w:date="2018-11-23T11:49:00Z">
              <w:r w:rsidRPr="00FD2760">
                <w:t>X</w:t>
              </w:r>
            </w:ins>
          </w:p>
        </w:tc>
        <w:tc>
          <w:tcPr>
            <w:tcW w:w="823" w:type="dxa"/>
            <w:noWrap/>
            <w:vAlign w:val="center"/>
            <w:hideMark/>
            <w:tcPrChange w:id="7992" w:author="phuong vu" w:date="2018-11-23T13:40:00Z">
              <w:tcPr>
                <w:tcW w:w="823" w:type="dxa"/>
                <w:noWrap/>
                <w:vAlign w:val="center"/>
                <w:hideMark/>
              </w:tcPr>
            </w:tcPrChange>
          </w:tcPr>
          <w:p w14:paraId="41D526BF" w14:textId="77777777" w:rsidR="008A7CB0" w:rsidRPr="00FD2760" w:rsidRDefault="008A7CB0" w:rsidP="00E6227B">
            <w:pPr>
              <w:spacing w:line="276" w:lineRule="auto"/>
              <w:jc w:val="center"/>
              <w:rPr>
                <w:ins w:id="7993" w:author="phuong vu" w:date="2018-11-23T11:49:00Z"/>
              </w:rPr>
              <w:pPrChange w:id="7994" w:author="phuong vu" w:date="2018-11-23T13:48:00Z">
                <w:pPr>
                  <w:jc w:val="center"/>
                </w:pPr>
              </w:pPrChange>
            </w:pPr>
          </w:p>
        </w:tc>
        <w:tc>
          <w:tcPr>
            <w:tcW w:w="2037" w:type="dxa"/>
            <w:noWrap/>
            <w:hideMark/>
            <w:tcPrChange w:id="7995" w:author="phuong vu" w:date="2018-11-23T13:40:00Z">
              <w:tcPr>
                <w:tcW w:w="2899" w:type="dxa"/>
                <w:noWrap/>
                <w:hideMark/>
              </w:tcPr>
            </w:tcPrChange>
          </w:tcPr>
          <w:p w14:paraId="293C431B" w14:textId="7EAB10E5" w:rsidR="008A7CB0" w:rsidRPr="00FD2760" w:rsidRDefault="008A7CB0" w:rsidP="00E6227B">
            <w:pPr>
              <w:spacing w:line="276" w:lineRule="auto"/>
              <w:rPr>
                <w:ins w:id="7996" w:author="phuong vu" w:date="2018-11-23T11:49:00Z"/>
                <w:lang w:val="en-US"/>
              </w:rPr>
              <w:pPrChange w:id="7997" w:author="phuong vu" w:date="2018-11-23T13:48:00Z">
                <w:pPr/>
              </w:pPrChange>
            </w:pPr>
            <w:ins w:id="7998" w:author="phuong vu" w:date="2018-11-23T11:49:00Z">
              <w:r w:rsidRPr="00FD2760">
                <w:t xml:space="preserve">ID </w:t>
              </w:r>
              <w:r>
                <w:rPr>
                  <w:lang w:val="en-US"/>
                </w:rPr>
                <w:t>quần áo</w:t>
              </w:r>
            </w:ins>
          </w:p>
        </w:tc>
      </w:tr>
      <w:tr w:rsidR="008A7CB0" w:rsidRPr="001856AA" w14:paraId="4B9F7DB8" w14:textId="77777777" w:rsidTr="00904AF3">
        <w:trPr>
          <w:trHeight w:val="300"/>
          <w:ins w:id="7999" w:author="phuong vu" w:date="2018-11-23T11:49:00Z"/>
          <w:trPrChange w:id="8000" w:author="phuong vu" w:date="2018-11-23T13:40:00Z">
            <w:trPr>
              <w:trHeight w:val="300"/>
            </w:trPr>
          </w:trPrChange>
        </w:trPr>
        <w:tc>
          <w:tcPr>
            <w:tcW w:w="708" w:type="dxa"/>
            <w:noWrap/>
            <w:vAlign w:val="center"/>
            <w:hideMark/>
            <w:tcPrChange w:id="8001" w:author="phuong vu" w:date="2018-11-23T13:40:00Z">
              <w:tcPr>
                <w:tcW w:w="708" w:type="dxa"/>
                <w:noWrap/>
                <w:vAlign w:val="center"/>
                <w:hideMark/>
              </w:tcPr>
            </w:tcPrChange>
          </w:tcPr>
          <w:p w14:paraId="4BE38B6D" w14:textId="77777777" w:rsidR="008A7CB0" w:rsidRPr="00FD2760" w:rsidRDefault="008A7CB0" w:rsidP="00E6227B">
            <w:pPr>
              <w:spacing w:line="276" w:lineRule="auto"/>
              <w:jc w:val="center"/>
              <w:rPr>
                <w:ins w:id="8002" w:author="phuong vu" w:date="2018-11-23T11:49:00Z"/>
              </w:rPr>
              <w:pPrChange w:id="8003" w:author="phuong vu" w:date="2018-11-23T13:48:00Z">
                <w:pPr>
                  <w:jc w:val="center"/>
                </w:pPr>
              </w:pPrChange>
            </w:pPr>
            <w:ins w:id="8004" w:author="phuong vu" w:date="2018-11-23T11:49:00Z">
              <w:r w:rsidRPr="00FD2760">
                <w:t>2</w:t>
              </w:r>
            </w:ins>
          </w:p>
        </w:tc>
        <w:tc>
          <w:tcPr>
            <w:tcW w:w="1921" w:type="dxa"/>
            <w:noWrap/>
            <w:hideMark/>
            <w:tcPrChange w:id="8005" w:author="phuong vu" w:date="2018-11-23T13:40:00Z">
              <w:tcPr>
                <w:tcW w:w="1820" w:type="dxa"/>
                <w:noWrap/>
                <w:hideMark/>
              </w:tcPr>
            </w:tcPrChange>
          </w:tcPr>
          <w:p w14:paraId="7368B494" w14:textId="4FD69403" w:rsidR="008A7CB0" w:rsidRPr="00FD2760" w:rsidRDefault="009F7A90" w:rsidP="00E6227B">
            <w:pPr>
              <w:spacing w:line="276" w:lineRule="auto"/>
              <w:rPr>
                <w:ins w:id="8006" w:author="phuong vu" w:date="2018-11-23T11:49:00Z"/>
              </w:rPr>
              <w:pPrChange w:id="8007" w:author="phuong vu" w:date="2018-11-23T13:48:00Z">
                <w:pPr/>
              </w:pPrChange>
            </w:pPr>
            <w:ins w:id="8008" w:author="phuong vu" w:date="2018-11-23T11:49:00Z">
              <w:r>
                <w:rPr>
                  <w:lang w:val="en-US"/>
                </w:rPr>
                <w:t>product</w:t>
              </w:r>
              <w:r w:rsidRPr="00FD2760">
                <w:t>_name</w:t>
              </w:r>
            </w:ins>
          </w:p>
        </w:tc>
        <w:tc>
          <w:tcPr>
            <w:tcW w:w="1300" w:type="dxa"/>
            <w:noWrap/>
            <w:hideMark/>
            <w:tcPrChange w:id="8009" w:author="phuong vu" w:date="2018-11-23T13:40:00Z">
              <w:tcPr>
                <w:tcW w:w="1300" w:type="dxa"/>
                <w:noWrap/>
                <w:hideMark/>
              </w:tcPr>
            </w:tcPrChange>
          </w:tcPr>
          <w:p w14:paraId="12E485C2" w14:textId="77777777" w:rsidR="008A7CB0" w:rsidRPr="00FD2760" w:rsidRDefault="008A7CB0" w:rsidP="00E6227B">
            <w:pPr>
              <w:spacing w:line="276" w:lineRule="auto"/>
              <w:rPr>
                <w:ins w:id="8010" w:author="phuong vu" w:date="2018-11-23T11:49:00Z"/>
              </w:rPr>
              <w:pPrChange w:id="8011" w:author="phuong vu" w:date="2018-11-23T13:48:00Z">
                <w:pPr/>
              </w:pPrChange>
            </w:pPr>
            <w:ins w:id="8012" w:author="phuong vu" w:date="2018-11-23T11:49:00Z">
              <w:r w:rsidRPr="00FD2760">
                <w:t>character varying</w:t>
              </w:r>
            </w:ins>
          </w:p>
        </w:tc>
        <w:tc>
          <w:tcPr>
            <w:tcW w:w="1098" w:type="dxa"/>
            <w:noWrap/>
            <w:vAlign w:val="center"/>
            <w:hideMark/>
            <w:tcPrChange w:id="8013" w:author="phuong vu" w:date="2018-11-23T13:40:00Z">
              <w:tcPr>
                <w:tcW w:w="1098" w:type="dxa"/>
                <w:noWrap/>
                <w:vAlign w:val="center"/>
                <w:hideMark/>
              </w:tcPr>
            </w:tcPrChange>
          </w:tcPr>
          <w:p w14:paraId="63EC1DD8" w14:textId="77777777" w:rsidR="008A7CB0" w:rsidRPr="00FD2760" w:rsidRDefault="008A7CB0" w:rsidP="00E6227B">
            <w:pPr>
              <w:spacing w:line="276" w:lineRule="auto"/>
              <w:jc w:val="center"/>
              <w:rPr>
                <w:ins w:id="8014" w:author="phuong vu" w:date="2018-11-23T11:49:00Z"/>
              </w:rPr>
              <w:pPrChange w:id="8015" w:author="phuong vu" w:date="2018-11-23T13:48:00Z">
                <w:pPr>
                  <w:jc w:val="center"/>
                </w:pPr>
              </w:pPrChange>
            </w:pPr>
          </w:p>
        </w:tc>
        <w:tc>
          <w:tcPr>
            <w:tcW w:w="838" w:type="dxa"/>
            <w:noWrap/>
            <w:vAlign w:val="center"/>
            <w:hideMark/>
            <w:tcPrChange w:id="8016" w:author="phuong vu" w:date="2018-11-23T13:40:00Z">
              <w:tcPr>
                <w:tcW w:w="838" w:type="dxa"/>
                <w:noWrap/>
                <w:vAlign w:val="center"/>
                <w:hideMark/>
              </w:tcPr>
            </w:tcPrChange>
          </w:tcPr>
          <w:p w14:paraId="7441D469" w14:textId="77777777" w:rsidR="008A7CB0" w:rsidRPr="00FD2760" w:rsidRDefault="008A7CB0" w:rsidP="00E6227B">
            <w:pPr>
              <w:spacing w:line="276" w:lineRule="auto"/>
              <w:jc w:val="center"/>
              <w:rPr>
                <w:ins w:id="8017" w:author="phuong vu" w:date="2018-11-23T11:49:00Z"/>
              </w:rPr>
              <w:pPrChange w:id="8018" w:author="phuong vu" w:date="2018-11-23T13:48:00Z">
                <w:pPr>
                  <w:jc w:val="center"/>
                </w:pPr>
              </w:pPrChange>
            </w:pPr>
          </w:p>
        </w:tc>
        <w:tc>
          <w:tcPr>
            <w:tcW w:w="823" w:type="dxa"/>
            <w:noWrap/>
            <w:vAlign w:val="center"/>
            <w:hideMark/>
            <w:tcPrChange w:id="8019" w:author="phuong vu" w:date="2018-11-23T13:40:00Z">
              <w:tcPr>
                <w:tcW w:w="823" w:type="dxa"/>
                <w:noWrap/>
                <w:vAlign w:val="center"/>
                <w:hideMark/>
              </w:tcPr>
            </w:tcPrChange>
          </w:tcPr>
          <w:p w14:paraId="1C7EC465" w14:textId="77777777" w:rsidR="008A7CB0" w:rsidRPr="00FD2760" w:rsidRDefault="008A7CB0" w:rsidP="00E6227B">
            <w:pPr>
              <w:spacing w:line="276" w:lineRule="auto"/>
              <w:jc w:val="center"/>
              <w:rPr>
                <w:ins w:id="8020" w:author="phuong vu" w:date="2018-11-23T11:49:00Z"/>
              </w:rPr>
              <w:pPrChange w:id="8021" w:author="phuong vu" w:date="2018-11-23T13:48:00Z">
                <w:pPr>
                  <w:jc w:val="center"/>
                </w:pPr>
              </w:pPrChange>
            </w:pPr>
          </w:p>
        </w:tc>
        <w:tc>
          <w:tcPr>
            <w:tcW w:w="2037" w:type="dxa"/>
            <w:noWrap/>
            <w:hideMark/>
            <w:tcPrChange w:id="8022" w:author="phuong vu" w:date="2018-11-23T13:40:00Z">
              <w:tcPr>
                <w:tcW w:w="2899" w:type="dxa"/>
                <w:noWrap/>
                <w:hideMark/>
              </w:tcPr>
            </w:tcPrChange>
          </w:tcPr>
          <w:p w14:paraId="46412118" w14:textId="12091954" w:rsidR="008A7CB0" w:rsidRPr="00FD2760" w:rsidRDefault="008A7CB0" w:rsidP="00E6227B">
            <w:pPr>
              <w:spacing w:line="276" w:lineRule="auto"/>
              <w:rPr>
                <w:ins w:id="8023" w:author="phuong vu" w:date="2018-11-23T11:49:00Z"/>
                <w:lang w:val="en-US"/>
              </w:rPr>
              <w:pPrChange w:id="8024" w:author="phuong vu" w:date="2018-11-23T13:48:00Z">
                <w:pPr/>
              </w:pPrChange>
            </w:pPr>
            <w:ins w:id="8025" w:author="phuong vu" w:date="2018-11-23T11:49:00Z">
              <w:r>
                <w:rPr>
                  <w:lang w:val="en-US"/>
                </w:rPr>
                <w:t>Tên quần áo</w:t>
              </w:r>
            </w:ins>
          </w:p>
        </w:tc>
      </w:tr>
      <w:tr w:rsidR="008A7CB0" w:rsidRPr="001856AA" w14:paraId="18AE53FD" w14:textId="77777777" w:rsidTr="00904AF3">
        <w:trPr>
          <w:trHeight w:val="300"/>
          <w:ins w:id="8026" w:author="phuong vu" w:date="2018-11-23T11:49:00Z"/>
          <w:trPrChange w:id="8027" w:author="phuong vu" w:date="2018-11-23T13:40:00Z">
            <w:trPr>
              <w:trHeight w:val="300"/>
            </w:trPr>
          </w:trPrChange>
        </w:trPr>
        <w:tc>
          <w:tcPr>
            <w:tcW w:w="708" w:type="dxa"/>
            <w:noWrap/>
            <w:vAlign w:val="center"/>
            <w:tcPrChange w:id="8028" w:author="phuong vu" w:date="2018-11-23T13:40:00Z">
              <w:tcPr>
                <w:tcW w:w="708" w:type="dxa"/>
                <w:noWrap/>
                <w:vAlign w:val="center"/>
              </w:tcPr>
            </w:tcPrChange>
          </w:tcPr>
          <w:p w14:paraId="36627B9C" w14:textId="2F13E678" w:rsidR="008A7CB0" w:rsidRPr="008A7CB0" w:rsidRDefault="008A7CB0" w:rsidP="00E6227B">
            <w:pPr>
              <w:spacing w:line="276" w:lineRule="auto"/>
              <w:jc w:val="center"/>
              <w:rPr>
                <w:ins w:id="8029" w:author="phuong vu" w:date="2018-11-23T11:49:00Z"/>
                <w:lang w:val="en-US"/>
                <w:rPrChange w:id="8030" w:author="phuong vu" w:date="2018-11-23T11:50:00Z">
                  <w:rPr>
                    <w:ins w:id="8031" w:author="phuong vu" w:date="2018-11-23T11:49:00Z"/>
                  </w:rPr>
                </w:rPrChange>
              </w:rPr>
              <w:pPrChange w:id="8032" w:author="phuong vu" w:date="2018-11-23T13:48:00Z">
                <w:pPr>
                  <w:jc w:val="center"/>
                </w:pPr>
              </w:pPrChange>
            </w:pPr>
            <w:ins w:id="8033" w:author="phuong vu" w:date="2018-11-23T11:50:00Z">
              <w:r>
                <w:rPr>
                  <w:lang w:val="en-US"/>
                </w:rPr>
                <w:t>3</w:t>
              </w:r>
            </w:ins>
          </w:p>
        </w:tc>
        <w:tc>
          <w:tcPr>
            <w:tcW w:w="1921" w:type="dxa"/>
            <w:noWrap/>
            <w:tcPrChange w:id="8034" w:author="phuong vu" w:date="2018-11-23T13:40:00Z">
              <w:tcPr>
                <w:tcW w:w="1820" w:type="dxa"/>
                <w:noWrap/>
              </w:tcPr>
            </w:tcPrChange>
          </w:tcPr>
          <w:p w14:paraId="7B2CE4F0" w14:textId="39F5A520" w:rsidR="008A7CB0" w:rsidRDefault="009F7A90" w:rsidP="00E6227B">
            <w:pPr>
              <w:spacing w:line="276" w:lineRule="auto"/>
              <w:rPr>
                <w:ins w:id="8035" w:author="phuong vu" w:date="2018-11-23T11:49:00Z"/>
                <w:lang w:val="en-US"/>
              </w:rPr>
              <w:pPrChange w:id="8036" w:author="phuong vu" w:date="2018-11-23T13:48:00Z">
                <w:pPr/>
              </w:pPrChange>
            </w:pPr>
            <w:ins w:id="8037" w:author="phuong vu" w:date="2018-11-23T11:50:00Z">
              <w:r>
                <w:rPr>
                  <w:lang w:val="en-US"/>
                </w:rPr>
                <w:t>product_avatar</w:t>
              </w:r>
            </w:ins>
          </w:p>
        </w:tc>
        <w:tc>
          <w:tcPr>
            <w:tcW w:w="1300" w:type="dxa"/>
            <w:noWrap/>
            <w:tcPrChange w:id="8038" w:author="phuong vu" w:date="2018-11-23T13:40:00Z">
              <w:tcPr>
                <w:tcW w:w="1300" w:type="dxa"/>
                <w:noWrap/>
              </w:tcPr>
            </w:tcPrChange>
          </w:tcPr>
          <w:p w14:paraId="0457C028" w14:textId="43793CD9" w:rsidR="008A7CB0" w:rsidRPr="008A7CB0" w:rsidRDefault="008A7CB0" w:rsidP="00E6227B">
            <w:pPr>
              <w:spacing w:line="276" w:lineRule="auto"/>
              <w:rPr>
                <w:ins w:id="8039" w:author="phuong vu" w:date="2018-11-23T11:49:00Z"/>
                <w:lang w:val="en-US"/>
                <w:rPrChange w:id="8040" w:author="phuong vu" w:date="2018-11-23T11:50:00Z">
                  <w:rPr>
                    <w:ins w:id="8041" w:author="phuong vu" w:date="2018-11-23T11:49:00Z"/>
                  </w:rPr>
                </w:rPrChange>
              </w:rPr>
              <w:pPrChange w:id="8042" w:author="phuong vu" w:date="2018-11-23T13:48:00Z">
                <w:pPr/>
              </w:pPrChange>
            </w:pPr>
            <w:ins w:id="8043" w:author="phuong vu" w:date="2018-11-23T11:50:00Z">
              <w:r>
                <w:rPr>
                  <w:lang w:val="en-US"/>
                </w:rPr>
                <w:t>numeric</w:t>
              </w:r>
            </w:ins>
          </w:p>
        </w:tc>
        <w:tc>
          <w:tcPr>
            <w:tcW w:w="1098" w:type="dxa"/>
            <w:noWrap/>
            <w:vAlign w:val="center"/>
            <w:tcPrChange w:id="8044" w:author="phuong vu" w:date="2018-11-23T13:40:00Z">
              <w:tcPr>
                <w:tcW w:w="1098" w:type="dxa"/>
                <w:noWrap/>
                <w:vAlign w:val="center"/>
              </w:tcPr>
            </w:tcPrChange>
          </w:tcPr>
          <w:p w14:paraId="3573607A" w14:textId="77777777" w:rsidR="008A7CB0" w:rsidRPr="00FD2760" w:rsidRDefault="008A7CB0" w:rsidP="00E6227B">
            <w:pPr>
              <w:spacing w:line="276" w:lineRule="auto"/>
              <w:jc w:val="center"/>
              <w:rPr>
                <w:ins w:id="8045" w:author="phuong vu" w:date="2018-11-23T11:49:00Z"/>
              </w:rPr>
              <w:pPrChange w:id="8046" w:author="phuong vu" w:date="2018-11-23T13:48:00Z">
                <w:pPr>
                  <w:jc w:val="center"/>
                </w:pPr>
              </w:pPrChange>
            </w:pPr>
          </w:p>
        </w:tc>
        <w:tc>
          <w:tcPr>
            <w:tcW w:w="838" w:type="dxa"/>
            <w:noWrap/>
            <w:vAlign w:val="center"/>
            <w:tcPrChange w:id="8047" w:author="phuong vu" w:date="2018-11-23T13:40:00Z">
              <w:tcPr>
                <w:tcW w:w="838" w:type="dxa"/>
                <w:noWrap/>
                <w:vAlign w:val="center"/>
              </w:tcPr>
            </w:tcPrChange>
          </w:tcPr>
          <w:p w14:paraId="2648E6AA" w14:textId="77777777" w:rsidR="008A7CB0" w:rsidRPr="00FD2760" w:rsidRDefault="008A7CB0" w:rsidP="00E6227B">
            <w:pPr>
              <w:spacing w:line="276" w:lineRule="auto"/>
              <w:jc w:val="center"/>
              <w:rPr>
                <w:ins w:id="8048" w:author="phuong vu" w:date="2018-11-23T11:49:00Z"/>
              </w:rPr>
              <w:pPrChange w:id="8049" w:author="phuong vu" w:date="2018-11-23T13:48:00Z">
                <w:pPr>
                  <w:jc w:val="center"/>
                </w:pPr>
              </w:pPrChange>
            </w:pPr>
          </w:p>
        </w:tc>
        <w:tc>
          <w:tcPr>
            <w:tcW w:w="823" w:type="dxa"/>
            <w:noWrap/>
            <w:vAlign w:val="center"/>
            <w:tcPrChange w:id="8050" w:author="phuong vu" w:date="2018-11-23T13:40:00Z">
              <w:tcPr>
                <w:tcW w:w="823" w:type="dxa"/>
                <w:noWrap/>
                <w:vAlign w:val="center"/>
              </w:tcPr>
            </w:tcPrChange>
          </w:tcPr>
          <w:p w14:paraId="55C5C007" w14:textId="75F8225F" w:rsidR="008A7CB0" w:rsidRPr="00DB58AC" w:rsidRDefault="00DB58AC" w:rsidP="00E6227B">
            <w:pPr>
              <w:spacing w:line="276" w:lineRule="auto"/>
              <w:jc w:val="center"/>
              <w:rPr>
                <w:ins w:id="8051" w:author="phuong vu" w:date="2018-11-23T11:49:00Z"/>
                <w:lang w:val="en-US"/>
                <w:rPrChange w:id="8052" w:author="phuong vu" w:date="2018-11-23T11:58:00Z">
                  <w:rPr>
                    <w:ins w:id="8053" w:author="phuong vu" w:date="2018-11-23T11:49:00Z"/>
                  </w:rPr>
                </w:rPrChange>
              </w:rPr>
              <w:pPrChange w:id="8054" w:author="phuong vu" w:date="2018-11-23T13:48:00Z">
                <w:pPr>
                  <w:jc w:val="center"/>
                </w:pPr>
              </w:pPrChange>
            </w:pPr>
            <w:ins w:id="8055" w:author="phuong vu" w:date="2018-11-23T11:58:00Z">
              <w:r>
                <w:rPr>
                  <w:lang w:val="en-US"/>
                </w:rPr>
                <w:t>X</w:t>
              </w:r>
            </w:ins>
          </w:p>
        </w:tc>
        <w:tc>
          <w:tcPr>
            <w:tcW w:w="2037" w:type="dxa"/>
            <w:noWrap/>
            <w:tcPrChange w:id="8056" w:author="phuong vu" w:date="2018-11-23T13:40:00Z">
              <w:tcPr>
                <w:tcW w:w="2899" w:type="dxa"/>
                <w:noWrap/>
              </w:tcPr>
            </w:tcPrChange>
          </w:tcPr>
          <w:p w14:paraId="1E64B632" w14:textId="7E2C22C6" w:rsidR="008A7CB0" w:rsidRDefault="00DB58AC" w:rsidP="00E6227B">
            <w:pPr>
              <w:spacing w:line="276" w:lineRule="auto"/>
              <w:rPr>
                <w:ins w:id="8057" w:author="phuong vu" w:date="2018-11-23T11:49:00Z"/>
                <w:lang w:val="en-US"/>
              </w:rPr>
              <w:pPrChange w:id="8058" w:author="phuong vu" w:date="2018-11-23T13:48:00Z">
                <w:pPr/>
              </w:pPrChange>
            </w:pPr>
            <w:ins w:id="8059" w:author="phuong vu" w:date="2018-11-23T11:59:00Z">
              <w:r>
                <w:rPr>
                  <w:lang w:val="en-US"/>
                </w:rPr>
                <w:t xml:space="preserve">ID ảnh hiển thị. </w:t>
              </w:r>
            </w:ins>
          </w:p>
        </w:tc>
      </w:tr>
      <w:tr w:rsidR="008A7CB0" w:rsidRPr="001856AA" w14:paraId="207C219B" w14:textId="77777777" w:rsidTr="00904AF3">
        <w:trPr>
          <w:trHeight w:val="300"/>
          <w:ins w:id="8060" w:author="phuong vu" w:date="2018-11-23T11:50:00Z"/>
          <w:trPrChange w:id="8061" w:author="phuong vu" w:date="2018-11-23T13:40:00Z">
            <w:trPr>
              <w:trHeight w:val="300"/>
            </w:trPr>
          </w:trPrChange>
        </w:trPr>
        <w:tc>
          <w:tcPr>
            <w:tcW w:w="708" w:type="dxa"/>
            <w:noWrap/>
            <w:vAlign w:val="center"/>
            <w:tcPrChange w:id="8062" w:author="phuong vu" w:date="2018-11-23T13:40:00Z">
              <w:tcPr>
                <w:tcW w:w="708" w:type="dxa"/>
                <w:noWrap/>
                <w:vAlign w:val="center"/>
              </w:tcPr>
            </w:tcPrChange>
          </w:tcPr>
          <w:p w14:paraId="73B3766C" w14:textId="55220BE7" w:rsidR="008A7CB0" w:rsidRDefault="008A7CB0" w:rsidP="00E6227B">
            <w:pPr>
              <w:spacing w:line="276" w:lineRule="auto"/>
              <w:jc w:val="center"/>
              <w:rPr>
                <w:ins w:id="8063" w:author="phuong vu" w:date="2018-11-23T11:50:00Z"/>
                <w:lang w:val="en-US"/>
              </w:rPr>
              <w:pPrChange w:id="8064" w:author="phuong vu" w:date="2018-11-23T13:48:00Z">
                <w:pPr>
                  <w:jc w:val="center"/>
                </w:pPr>
              </w:pPrChange>
            </w:pPr>
            <w:ins w:id="8065" w:author="phuong vu" w:date="2018-11-23T11:50:00Z">
              <w:r>
                <w:rPr>
                  <w:lang w:val="en-US"/>
                </w:rPr>
                <w:t>4</w:t>
              </w:r>
            </w:ins>
          </w:p>
        </w:tc>
        <w:tc>
          <w:tcPr>
            <w:tcW w:w="1921" w:type="dxa"/>
            <w:noWrap/>
            <w:tcPrChange w:id="8066" w:author="phuong vu" w:date="2018-11-23T13:40:00Z">
              <w:tcPr>
                <w:tcW w:w="1820" w:type="dxa"/>
                <w:noWrap/>
              </w:tcPr>
            </w:tcPrChange>
          </w:tcPr>
          <w:p w14:paraId="46D31202" w14:textId="4A22AA9E" w:rsidR="008A7CB0" w:rsidRDefault="009F7A90" w:rsidP="00E6227B">
            <w:pPr>
              <w:spacing w:line="276" w:lineRule="auto"/>
              <w:rPr>
                <w:ins w:id="8067" w:author="phuong vu" w:date="2018-11-23T11:50:00Z"/>
                <w:lang w:val="en-US"/>
              </w:rPr>
              <w:pPrChange w:id="8068" w:author="phuong vu" w:date="2018-11-23T13:48:00Z">
                <w:pPr/>
              </w:pPrChange>
            </w:pPr>
            <w:ins w:id="8069" w:author="phuong vu" w:date="2018-11-23T11:50:00Z">
              <w:r>
                <w:rPr>
                  <w:lang w:val="en-US"/>
                </w:rPr>
                <w:t>short_desc</w:t>
              </w:r>
            </w:ins>
          </w:p>
        </w:tc>
        <w:tc>
          <w:tcPr>
            <w:tcW w:w="1300" w:type="dxa"/>
            <w:noWrap/>
            <w:tcPrChange w:id="8070" w:author="phuong vu" w:date="2018-11-23T13:40:00Z">
              <w:tcPr>
                <w:tcW w:w="1300" w:type="dxa"/>
                <w:noWrap/>
              </w:tcPr>
            </w:tcPrChange>
          </w:tcPr>
          <w:p w14:paraId="2A66AB79" w14:textId="5D681940" w:rsidR="008A7CB0" w:rsidRDefault="008A7CB0" w:rsidP="00E6227B">
            <w:pPr>
              <w:spacing w:line="276" w:lineRule="auto"/>
              <w:rPr>
                <w:ins w:id="8071" w:author="phuong vu" w:date="2018-11-23T11:50:00Z"/>
                <w:lang w:val="en-US"/>
              </w:rPr>
              <w:pPrChange w:id="8072" w:author="phuong vu" w:date="2018-11-23T13:48:00Z">
                <w:pPr/>
              </w:pPrChange>
            </w:pPr>
            <w:ins w:id="8073" w:author="phuong vu" w:date="2018-11-23T11:50:00Z">
              <w:r w:rsidRPr="00FD2760">
                <w:t>character varying</w:t>
              </w:r>
            </w:ins>
          </w:p>
        </w:tc>
        <w:tc>
          <w:tcPr>
            <w:tcW w:w="1098" w:type="dxa"/>
            <w:noWrap/>
            <w:vAlign w:val="center"/>
            <w:tcPrChange w:id="8074" w:author="phuong vu" w:date="2018-11-23T13:40:00Z">
              <w:tcPr>
                <w:tcW w:w="1098" w:type="dxa"/>
                <w:noWrap/>
                <w:vAlign w:val="center"/>
              </w:tcPr>
            </w:tcPrChange>
          </w:tcPr>
          <w:p w14:paraId="3FCD0524" w14:textId="77777777" w:rsidR="008A7CB0" w:rsidRPr="00FD2760" w:rsidRDefault="008A7CB0" w:rsidP="00E6227B">
            <w:pPr>
              <w:spacing w:line="276" w:lineRule="auto"/>
              <w:jc w:val="center"/>
              <w:rPr>
                <w:ins w:id="8075" w:author="phuong vu" w:date="2018-11-23T11:50:00Z"/>
              </w:rPr>
              <w:pPrChange w:id="8076" w:author="phuong vu" w:date="2018-11-23T13:48:00Z">
                <w:pPr>
                  <w:jc w:val="center"/>
                </w:pPr>
              </w:pPrChange>
            </w:pPr>
          </w:p>
        </w:tc>
        <w:tc>
          <w:tcPr>
            <w:tcW w:w="838" w:type="dxa"/>
            <w:noWrap/>
            <w:vAlign w:val="center"/>
            <w:tcPrChange w:id="8077" w:author="phuong vu" w:date="2018-11-23T13:40:00Z">
              <w:tcPr>
                <w:tcW w:w="838" w:type="dxa"/>
                <w:noWrap/>
                <w:vAlign w:val="center"/>
              </w:tcPr>
            </w:tcPrChange>
          </w:tcPr>
          <w:p w14:paraId="374B1B28" w14:textId="77777777" w:rsidR="008A7CB0" w:rsidRPr="00FD2760" w:rsidRDefault="008A7CB0" w:rsidP="00E6227B">
            <w:pPr>
              <w:spacing w:line="276" w:lineRule="auto"/>
              <w:jc w:val="center"/>
              <w:rPr>
                <w:ins w:id="8078" w:author="phuong vu" w:date="2018-11-23T11:50:00Z"/>
              </w:rPr>
              <w:pPrChange w:id="8079" w:author="phuong vu" w:date="2018-11-23T13:48:00Z">
                <w:pPr>
                  <w:jc w:val="center"/>
                </w:pPr>
              </w:pPrChange>
            </w:pPr>
          </w:p>
        </w:tc>
        <w:tc>
          <w:tcPr>
            <w:tcW w:w="823" w:type="dxa"/>
            <w:noWrap/>
            <w:vAlign w:val="center"/>
            <w:tcPrChange w:id="8080" w:author="phuong vu" w:date="2018-11-23T13:40:00Z">
              <w:tcPr>
                <w:tcW w:w="823" w:type="dxa"/>
                <w:noWrap/>
                <w:vAlign w:val="center"/>
              </w:tcPr>
            </w:tcPrChange>
          </w:tcPr>
          <w:p w14:paraId="575DA8A5" w14:textId="77777777" w:rsidR="008A7CB0" w:rsidRPr="00FD2760" w:rsidRDefault="008A7CB0" w:rsidP="00E6227B">
            <w:pPr>
              <w:spacing w:line="276" w:lineRule="auto"/>
              <w:jc w:val="center"/>
              <w:rPr>
                <w:ins w:id="8081" w:author="phuong vu" w:date="2018-11-23T11:50:00Z"/>
              </w:rPr>
              <w:pPrChange w:id="8082" w:author="phuong vu" w:date="2018-11-23T13:48:00Z">
                <w:pPr>
                  <w:jc w:val="center"/>
                </w:pPr>
              </w:pPrChange>
            </w:pPr>
          </w:p>
        </w:tc>
        <w:tc>
          <w:tcPr>
            <w:tcW w:w="2037" w:type="dxa"/>
            <w:noWrap/>
            <w:tcPrChange w:id="8083" w:author="phuong vu" w:date="2018-11-23T13:40:00Z">
              <w:tcPr>
                <w:tcW w:w="2899" w:type="dxa"/>
                <w:noWrap/>
              </w:tcPr>
            </w:tcPrChange>
          </w:tcPr>
          <w:p w14:paraId="3F1B96FC" w14:textId="7580B919" w:rsidR="008A7CB0" w:rsidRDefault="00DB58AC" w:rsidP="00E6227B">
            <w:pPr>
              <w:spacing w:line="276" w:lineRule="auto"/>
              <w:rPr>
                <w:ins w:id="8084" w:author="phuong vu" w:date="2018-11-23T11:50:00Z"/>
                <w:lang w:val="en-US"/>
              </w:rPr>
              <w:pPrChange w:id="8085" w:author="phuong vu" w:date="2018-11-23T13:48:00Z">
                <w:pPr/>
              </w:pPrChange>
            </w:pPr>
            <w:ins w:id="8086" w:author="phuong vu" w:date="2018-11-23T11:58:00Z">
              <w:r>
                <w:rPr>
                  <w:lang w:val="en-US"/>
                </w:rPr>
                <w:t>Mô t</w:t>
              </w:r>
            </w:ins>
            <w:ins w:id="8087" w:author="phuong vu" w:date="2018-11-23T11:59:00Z">
              <w:r>
                <w:rPr>
                  <w:lang w:val="en-US"/>
                </w:rPr>
                <w:t>ả ngắn</w:t>
              </w:r>
            </w:ins>
          </w:p>
        </w:tc>
      </w:tr>
      <w:tr w:rsidR="009F7A90" w:rsidRPr="001856AA" w14:paraId="21830023" w14:textId="77777777" w:rsidTr="00904AF3">
        <w:trPr>
          <w:trHeight w:val="300"/>
          <w:ins w:id="8088" w:author="phuong vu" w:date="2018-11-23T11:50:00Z"/>
          <w:trPrChange w:id="8089" w:author="phuong vu" w:date="2018-11-23T13:40:00Z">
            <w:trPr>
              <w:trHeight w:val="300"/>
            </w:trPr>
          </w:trPrChange>
        </w:trPr>
        <w:tc>
          <w:tcPr>
            <w:tcW w:w="708" w:type="dxa"/>
            <w:noWrap/>
            <w:vAlign w:val="center"/>
            <w:tcPrChange w:id="8090" w:author="phuong vu" w:date="2018-11-23T13:40:00Z">
              <w:tcPr>
                <w:tcW w:w="708" w:type="dxa"/>
                <w:noWrap/>
                <w:vAlign w:val="center"/>
              </w:tcPr>
            </w:tcPrChange>
          </w:tcPr>
          <w:p w14:paraId="3655C102" w14:textId="39A8FCD5" w:rsidR="009F7A90" w:rsidRDefault="009F7A90" w:rsidP="00E6227B">
            <w:pPr>
              <w:spacing w:line="276" w:lineRule="auto"/>
              <w:jc w:val="center"/>
              <w:rPr>
                <w:ins w:id="8091" w:author="phuong vu" w:date="2018-11-23T11:50:00Z"/>
                <w:lang w:val="en-US"/>
              </w:rPr>
              <w:pPrChange w:id="8092" w:author="phuong vu" w:date="2018-11-23T13:48:00Z">
                <w:pPr>
                  <w:jc w:val="center"/>
                </w:pPr>
              </w:pPrChange>
            </w:pPr>
            <w:ins w:id="8093" w:author="phuong vu" w:date="2018-11-23T11:50:00Z">
              <w:r>
                <w:rPr>
                  <w:lang w:val="en-US"/>
                </w:rPr>
                <w:t>5</w:t>
              </w:r>
            </w:ins>
          </w:p>
        </w:tc>
        <w:tc>
          <w:tcPr>
            <w:tcW w:w="1921" w:type="dxa"/>
            <w:noWrap/>
            <w:tcPrChange w:id="8094" w:author="phuong vu" w:date="2018-11-23T13:40:00Z">
              <w:tcPr>
                <w:tcW w:w="1820" w:type="dxa"/>
                <w:noWrap/>
              </w:tcPr>
            </w:tcPrChange>
          </w:tcPr>
          <w:p w14:paraId="12DA2BAB" w14:textId="55E1ABA8" w:rsidR="009F7A90" w:rsidRDefault="009F7A90" w:rsidP="00E6227B">
            <w:pPr>
              <w:spacing w:line="276" w:lineRule="auto"/>
              <w:rPr>
                <w:ins w:id="8095" w:author="phuong vu" w:date="2018-11-23T11:50:00Z"/>
                <w:lang w:val="en-US"/>
              </w:rPr>
              <w:pPrChange w:id="8096" w:author="phuong vu" w:date="2018-11-23T13:48:00Z">
                <w:pPr/>
              </w:pPrChange>
            </w:pPr>
            <w:ins w:id="8097" w:author="phuong vu" w:date="2018-11-23T11:50:00Z">
              <w:r>
                <w:rPr>
                  <w:lang w:val="en-US"/>
                </w:rPr>
                <w:t>product_type_id</w:t>
              </w:r>
            </w:ins>
          </w:p>
        </w:tc>
        <w:tc>
          <w:tcPr>
            <w:tcW w:w="1300" w:type="dxa"/>
            <w:noWrap/>
            <w:tcPrChange w:id="8098" w:author="phuong vu" w:date="2018-11-23T13:40:00Z">
              <w:tcPr>
                <w:tcW w:w="1300" w:type="dxa"/>
                <w:noWrap/>
              </w:tcPr>
            </w:tcPrChange>
          </w:tcPr>
          <w:p w14:paraId="56C9EC9A" w14:textId="4576272B" w:rsidR="009F7A90" w:rsidRPr="009F7A90" w:rsidRDefault="009F7A90" w:rsidP="00E6227B">
            <w:pPr>
              <w:spacing w:line="276" w:lineRule="auto"/>
              <w:rPr>
                <w:ins w:id="8099" w:author="phuong vu" w:date="2018-11-23T11:50:00Z"/>
                <w:lang w:val="en-US"/>
                <w:rPrChange w:id="8100" w:author="phuong vu" w:date="2018-11-23T11:51:00Z">
                  <w:rPr>
                    <w:ins w:id="8101" w:author="phuong vu" w:date="2018-11-23T11:50:00Z"/>
                  </w:rPr>
                </w:rPrChange>
              </w:rPr>
              <w:pPrChange w:id="8102" w:author="phuong vu" w:date="2018-11-23T13:48:00Z">
                <w:pPr/>
              </w:pPrChange>
            </w:pPr>
            <w:ins w:id="8103" w:author="phuong vu" w:date="2018-11-23T11:51:00Z">
              <w:r>
                <w:rPr>
                  <w:lang w:val="en-US"/>
                </w:rPr>
                <w:t>numeric</w:t>
              </w:r>
            </w:ins>
          </w:p>
        </w:tc>
        <w:tc>
          <w:tcPr>
            <w:tcW w:w="1098" w:type="dxa"/>
            <w:noWrap/>
            <w:vAlign w:val="center"/>
            <w:tcPrChange w:id="8104" w:author="phuong vu" w:date="2018-11-23T13:40:00Z">
              <w:tcPr>
                <w:tcW w:w="1098" w:type="dxa"/>
                <w:noWrap/>
                <w:vAlign w:val="center"/>
              </w:tcPr>
            </w:tcPrChange>
          </w:tcPr>
          <w:p w14:paraId="1B86B39A" w14:textId="77777777" w:rsidR="009F7A90" w:rsidRPr="00FD2760" w:rsidRDefault="009F7A90" w:rsidP="00E6227B">
            <w:pPr>
              <w:spacing w:line="276" w:lineRule="auto"/>
              <w:jc w:val="center"/>
              <w:rPr>
                <w:ins w:id="8105" w:author="phuong vu" w:date="2018-11-23T11:50:00Z"/>
              </w:rPr>
              <w:pPrChange w:id="8106" w:author="phuong vu" w:date="2018-11-23T13:48:00Z">
                <w:pPr>
                  <w:jc w:val="center"/>
                </w:pPr>
              </w:pPrChange>
            </w:pPr>
          </w:p>
        </w:tc>
        <w:tc>
          <w:tcPr>
            <w:tcW w:w="838" w:type="dxa"/>
            <w:noWrap/>
            <w:vAlign w:val="center"/>
            <w:tcPrChange w:id="8107" w:author="phuong vu" w:date="2018-11-23T13:40:00Z">
              <w:tcPr>
                <w:tcW w:w="838" w:type="dxa"/>
                <w:noWrap/>
                <w:vAlign w:val="center"/>
              </w:tcPr>
            </w:tcPrChange>
          </w:tcPr>
          <w:p w14:paraId="19A4E4C1" w14:textId="77777777" w:rsidR="009F7A90" w:rsidRPr="00FD2760" w:rsidRDefault="009F7A90" w:rsidP="00E6227B">
            <w:pPr>
              <w:spacing w:line="276" w:lineRule="auto"/>
              <w:jc w:val="center"/>
              <w:rPr>
                <w:ins w:id="8108" w:author="phuong vu" w:date="2018-11-23T11:50:00Z"/>
              </w:rPr>
              <w:pPrChange w:id="8109" w:author="phuong vu" w:date="2018-11-23T13:48:00Z">
                <w:pPr>
                  <w:jc w:val="center"/>
                </w:pPr>
              </w:pPrChange>
            </w:pPr>
          </w:p>
        </w:tc>
        <w:tc>
          <w:tcPr>
            <w:tcW w:w="823" w:type="dxa"/>
            <w:noWrap/>
            <w:vAlign w:val="center"/>
            <w:tcPrChange w:id="8110" w:author="phuong vu" w:date="2018-11-23T13:40:00Z">
              <w:tcPr>
                <w:tcW w:w="823" w:type="dxa"/>
                <w:noWrap/>
                <w:vAlign w:val="center"/>
              </w:tcPr>
            </w:tcPrChange>
          </w:tcPr>
          <w:p w14:paraId="65E8705D" w14:textId="4B4B9C7C" w:rsidR="009F7A90" w:rsidRPr="00DB58AC" w:rsidRDefault="00DB58AC" w:rsidP="00E6227B">
            <w:pPr>
              <w:spacing w:line="276" w:lineRule="auto"/>
              <w:jc w:val="center"/>
              <w:rPr>
                <w:ins w:id="8111" w:author="phuong vu" w:date="2018-11-23T11:50:00Z"/>
                <w:lang w:val="en-US"/>
                <w:rPrChange w:id="8112" w:author="phuong vu" w:date="2018-11-23T11:58:00Z">
                  <w:rPr>
                    <w:ins w:id="8113" w:author="phuong vu" w:date="2018-11-23T11:50:00Z"/>
                  </w:rPr>
                </w:rPrChange>
              </w:rPr>
              <w:pPrChange w:id="8114" w:author="phuong vu" w:date="2018-11-23T13:48:00Z">
                <w:pPr>
                  <w:jc w:val="center"/>
                </w:pPr>
              </w:pPrChange>
            </w:pPr>
            <w:ins w:id="8115" w:author="phuong vu" w:date="2018-11-23T11:58:00Z">
              <w:r>
                <w:rPr>
                  <w:lang w:val="en-US"/>
                </w:rPr>
                <w:t>X</w:t>
              </w:r>
            </w:ins>
          </w:p>
        </w:tc>
        <w:tc>
          <w:tcPr>
            <w:tcW w:w="2037" w:type="dxa"/>
            <w:noWrap/>
            <w:tcPrChange w:id="8116" w:author="phuong vu" w:date="2018-11-23T13:40:00Z">
              <w:tcPr>
                <w:tcW w:w="2899" w:type="dxa"/>
                <w:noWrap/>
              </w:tcPr>
            </w:tcPrChange>
          </w:tcPr>
          <w:p w14:paraId="212B9F17" w14:textId="7706F389" w:rsidR="009F7A90" w:rsidRDefault="00DB58AC" w:rsidP="00E6227B">
            <w:pPr>
              <w:spacing w:line="276" w:lineRule="auto"/>
              <w:rPr>
                <w:ins w:id="8117" w:author="phuong vu" w:date="2018-11-23T11:50:00Z"/>
                <w:lang w:val="en-US"/>
              </w:rPr>
              <w:pPrChange w:id="8118" w:author="phuong vu" w:date="2018-11-23T13:48:00Z">
                <w:pPr/>
              </w:pPrChange>
            </w:pPr>
            <w:ins w:id="8119" w:author="phuong vu" w:date="2018-11-23T11:59:00Z">
              <w:r>
                <w:rPr>
                  <w:lang w:val="en-US"/>
                </w:rPr>
                <w:t xml:space="preserve">ID loại quần áo. </w:t>
              </w:r>
            </w:ins>
          </w:p>
        </w:tc>
      </w:tr>
      <w:tr w:rsidR="008A7CB0" w:rsidRPr="001856AA" w14:paraId="353D2E12" w14:textId="77777777" w:rsidTr="00904AF3">
        <w:trPr>
          <w:trHeight w:val="300"/>
          <w:ins w:id="8120" w:author="phuong vu" w:date="2018-11-23T11:49:00Z"/>
          <w:trPrChange w:id="8121" w:author="phuong vu" w:date="2018-11-23T13:40:00Z">
            <w:trPr>
              <w:trHeight w:val="300"/>
            </w:trPr>
          </w:trPrChange>
        </w:trPr>
        <w:tc>
          <w:tcPr>
            <w:tcW w:w="708" w:type="dxa"/>
            <w:noWrap/>
            <w:vAlign w:val="center"/>
            <w:hideMark/>
            <w:tcPrChange w:id="8122" w:author="phuong vu" w:date="2018-11-23T13:40:00Z">
              <w:tcPr>
                <w:tcW w:w="708" w:type="dxa"/>
                <w:noWrap/>
                <w:vAlign w:val="center"/>
                <w:hideMark/>
              </w:tcPr>
            </w:tcPrChange>
          </w:tcPr>
          <w:p w14:paraId="5786C3B9" w14:textId="72F40E15" w:rsidR="008A7CB0" w:rsidRPr="00FD2760" w:rsidRDefault="00F81B12" w:rsidP="00E6227B">
            <w:pPr>
              <w:spacing w:line="276" w:lineRule="auto"/>
              <w:jc w:val="center"/>
              <w:rPr>
                <w:ins w:id="8123" w:author="phuong vu" w:date="2018-11-23T11:49:00Z"/>
                <w:lang w:val="en-US"/>
              </w:rPr>
              <w:pPrChange w:id="8124" w:author="phuong vu" w:date="2018-11-23T13:48:00Z">
                <w:pPr>
                  <w:jc w:val="center"/>
                </w:pPr>
              </w:pPrChange>
            </w:pPr>
            <w:ins w:id="8125" w:author="phuong vu" w:date="2018-11-23T13:47:00Z">
              <w:r>
                <w:rPr>
                  <w:lang w:val="en-US"/>
                </w:rPr>
                <w:t>6</w:t>
              </w:r>
            </w:ins>
          </w:p>
        </w:tc>
        <w:tc>
          <w:tcPr>
            <w:tcW w:w="1921" w:type="dxa"/>
            <w:noWrap/>
            <w:hideMark/>
            <w:tcPrChange w:id="8126" w:author="phuong vu" w:date="2018-11-23T13:40:00Z">
              <w:tcPr>
                <w:tcW w:w="1820" w:type="dxa"/>
                <w:noWrap/>
                <w:hideMark/>
              </w:tcPr>
            </w:tcPrChange>
          </w:tcPr>
          <w:p w14:paraId="680F6F24" w14:textId="25342158" w:rsidR="008A7CB0" w:rsidRPr="00FD2760" w:rsidRDefault="009F7A90" w:rsidP="00E6227B">
            <w:pPr>
              <w:spacing w:line="276" w:lineRule="auto"/>
              <w:rPr>
                <w:ins w:id="8127" w:author="phuong vu" w:date="2018-11-23T11:49:00Z"/>
              </w:rPr>
              <w:pPrChange w:id="8128" w:author="phuong vu" w:date="2018-11-23T13:48:00Z">
                <w:pPr/>
              </w:pPrChange>
            </w:pPr>
            <w:ins w:id="8129" w:author="phuong vu" w:date="2018-11-23T11:49:00Z">
              <w:r w:rsidRPr="00FD2760">
                <w:t>status</w:t>
              </w:r>
            </w:ins>
          </w:p>
        </w:tc>
        <w:tc>
          <w:tcPr>
            <w:tcW w:w="1300" w:type="dxa"/>
            <w:noWrap/>
            <w:hideMark/>
            <w:tcPrChange w:id="8130" w:author="phuong vu" w:date="2018-11-23T13:40:00Z">
              <w:tcPr>
                <w:tcW w:w="1300" w:type="dxa"/>
                <w:noWrap/>
                <w:hideMark/>
              </w:tcPr>
            </w:tcPrChange>
          </w:tcPr>
          <w:p w14:paraId="3327973D" w14:textId="77777777" w:rsidR="008A7CB0" w:rsidRPr="00FD2760" w:rsidRDefault="008A7CB0" w:rsidP="00E6227B">
            <w:pPr>
              <w:spacing w:line="276" w:lineRule="auto"/>
              <w:rPr>
                <w:ins w:id="8131" w:author="phuong vu" w:date="2018-11-23T11:49:00Z"/>
              </w:rPr>
              <w:pPrChange w:id="8132" w:author="phuong vu" w:date="2018-11-23T13:48:00Z">
                <w:pPr/>
              </w:pPrChange>
            </w:pPr>
            <w:ins w:id="8133" w:author="phuong vu" w:date="2018-11-23T11:49:00Z">
              <w:r w:rsidRPr="00FD2760">
                <w:t>character varying</w:t>
              </w:r>
            </w:ins>
          </w:p>
        </w:tc>
        <w:tc>
          <w:tcPr>
            <w:tcW w:w="1098" w:type="dxa"/>
            <w:noWrap/>
            <w:vAlign w:val="center"/>
            <w:hideMark/>
            <w:tcPrChange w:id="8134" w:author="phuong vu" w:date="2018-11-23T13:40:00Z">
              <w:tcPr>
                <w:tcW w:w="1098" w:type="dxa"/>
                <w:noWrap/>
                <w:vAlign w:val="center"/>
                <w:hideMark/>
              </w:tcPr>
            </w:tcPrChange>
          </w:tcPr>
          <w:p w14:paraId="10E1CCDD" w14:textId="77777777" w:rsidR="008A7CB0" w:rsidRPr="00FD2760" w:rsidRDefault="008A7CB0" w:rsidP="00E6227B">
            <w:pPr>
              <w:spacing w:line="276" w:lineRule="auto"/>
              <w:jc w:val="center"/>
              <w:rPr>
                <w:ins w:id="8135" w:author="phuong vu" w:date="2018-11-23T11:49:00Z"/>
              </w:rPr>
              <w:pPrChange w:id="8136" w:author="phuong vu" w:date="2018-11-23T13:48:00Z">
                <w:pPr>
                  <w:jc w:val="center"/>
                </w:pPr>
              </w:pPrChange>
            </w:pPr>
            <w:ins w:id="8137" w:author="phuong vu" w:date="2018-11-23T11:49:00Z">
              <w:r w:rsidRPr="00FD2760">
                <w:t>X</w:t>
              </w:r>
            </w:ins>
          </w:p>
        </w:tc>
        <w:tc>
          <w:tcPr>
            <w:tcW w:w="838" w:type="dxa"/>
            <w:noWrap/>
            <w:vAlign w:val="center"/>
            <w:hideMark/>
            <w:tcPrChange w:id="8138" w:author="phuong vu" w:date="2018-11-23T13:40:00Z">
              <w:tcPr>
                <w:tcW w:w="838" w:type="dxa"/>
                <w:noWrap/>
                <w:vAlign w:val="center"/>
                <w:hideMark/>
              </w:tcPr>
            </w:tcPrChange>
          </w:tcPr>
          <w:p w14:paraId="417CFB9F" w14:textId="77777777" w:rsidR="008A7CB0" w:rsidRPr="00FD2760" w:rsidRDefault="008A7CB0" w:rsidP="00E6227B">
            <w:pPr>
              <w:spacing w:line="276" w:lineRule="auto"/>
              <w:jc w:val="center"/>
              <w:rPr>
                <w:ins w:id="8139" w:author="phuong vu" w:date="2018-11-23T11:49:00Z"/>
              </w:rPr>
              <w:pPrChange w:id="8140" w:author="phuong vu" w:date="2018-11-23T13:48:00Z">
                <w:pPr>
                  <w:jc w:val="center"/>
                </w:pPr>
              </w:pPrChange>
            </w:pPr>
          </w:p>
        </w:tc>
        <w:tc>
          <w:tcPr>
            <w:tcW w:w="823" w:type="dxa"/>
            <w:noWrap/>
            <w:vAlign w:val="center"/>
            <w:hideMark/>
            <w:tcPrChange w:id="8141" w:author="phuong vu" w:date="2018-11-23T13:40:00Z">
              <w:tcPr>
                <w:tcW w:w="823" w:type="dxa"/>
                <w:noWrap/>
                <w:vAlign w:val="center"/>
                <w:hideMark/>
              </w:tcPr>
            </w:tcPrChange>
          </w:tcPr>
          <w:p w14:paraId="72CDEB95" w14:textId="77777777" w:rsidR="008A7CB0" w:rsidRPr="00FD2760" w:rsidRDefault="008A7CB0" w:rsidP="00E6227B">
            <w:pPr>
              <w:spacing w:line="276" w:lineRule="auto"/>
              <w:jc w:val="center"/>
              <w:rPr>
                <w:ins w:id="8142" w:author="phuong vu" w:date="2018-11-23T11:49:00Z"/>
              </w:rPr>
              <w:pPrChange w:id="8143" w:author="phuong vu" w:date="2018-11-23T13:48:00Z">
                <w:pPr>
                  <w:jc w:val="center"/>
                </w:pPr>
              </w:pPrChange>
            </w:pPr>
          </w:p>
        </w:tc>
        <w:tc>
          <w:tcPr>
            <w:tcW w:w="2037" w:type="dxa"/>
            <w:noWrap/>
            <w:hideMark/>
            <w:tcPrChange w:id="8144" w:author="phuong vu" w:date="2018-11-23T13:40:00Z">
              <w:tcPr>
                <w:tcW w:w="2899" w:type="dxa"/>
                <w:noWrap/>
                <w:hideMark/>
              </w:tcPr>
            </w:tcPrChange>
          </w:tcPr>
          <w:p w14:paraId="60D3B7C0" w14:textId="77777777" w:rsidR="008A7CB0" w:rsidRPr="00FD2760" w:rsidRDefault="008A7CB0" w:rsidP="00E6227B">
            <w:pPr>
              <w:keepNext/>
              <w:spacing w:line="276" w:lineRule="auto"/>
              <w:rPr>
                <w:ins w:id="8145" w:author="phuong vu" w:date="2018-11-23T11:49:00Z"/>
              </w:rPr>
              <w:pPrChange w:id="8146" w:author="phuong vu" w:date="2018-11-23T13:48:00Z">
                <w:pPr/>
              </w:pPrChange>
            </w:pPr>
            <w:ins w:id="8147" w:author="phuong vu" w:date="2018-11-23T11:49:00Z">
              <w:r w:rsidRPr="00FD2760">
                <w:t>Trạng thái</w:t>
              </w:r>
            </w:ins>
          </w:p>
        </w:tc>
      </w:tr>
    </w:tbl>
    <w:p w14:paraId="511FF5EA" w14:textId="01394F90" w:rsidR="008A7CB0" w:rsidRPr="002A14AF" w:rsidRDefault="002A14AF" w:rsidP="00E6227B">
      <w:pPr>
        <w:pStyle w:val="Caption"/>
        <w:spacing w:line="276" w:lineRule="auto"/>
        <w:rPr>
          <w:ins w:id="8148" w:author="phuong vu" w:date="2018-11-23T11:59:00Z"/>
          <w:b/>
          <w:lang w:val="en-US"/>
          <w:rPrChange w:id="8149" w:author="phuong vu" w:date="2018-11-23T12:04:00Z">
            <w:rPr>
              <w:ins w:id="8150" w:author="phuong vu" w:date="2018-11-23T11:59:00Z"/>
              <w:b/>
              <w:lang w:val="en-US"/>
            </w:rPr>
          </w:rPrChange>
        </w:rPr>
        <w:pPrChange w:id="8151" w:author="phuong vu" w:date="2018-11-23T13:48:00Z">
          <w:pPr/>
        </w:pPrChange>
      </w:pPr>
      <w:ins w:id="8152" w:author="phuong vu" w:date="2018-11-23T12:04:00Z">
        <w:r>
          <w:t xml:space="preserve">Bảng </w:t>
        </w:r>
      </w:ins>
      <w:ins w:id="8153" w:author="phuong vu" w:date="2018-11-23T15:14:00Z">
        <w:r w:rsidR="00E95F1B">
          <w:fldChar w:fldCharType="begin"/>
        </w:r>
        <w:r w:rsidR="00E95F1B">
          <w:instrText xml:space="preserve"> STYLEREF 1 \s </w:instrText>
        </w:r>
      </w:ins>
      <w:r w:rsidR="00E95F1B">
        <w:fldChar w:fldCharType="separate"/>
      </w:r>
      <w:r w:rsidR="00E95F1B">
        <w:rPr>
          <w:noProof/>
        </w:rPr>
        <w:t>3</w:t>
      </w:r>
      <w:ins w:id="8154" w:author="phuong vu" w:date="2018-11-23T15:14:00Z">
        <w:r w:rsidR="00E95F1B">
          <w:fldChar w:fldCharType="end"/>
        </w:r>
        <w:r w:rsidR="00E95F1B">
          <w:t>.</w:t>
        </w:r>
        <w:r w:rsidR="00E95F1B">
          <w:fldChar w:fldCharType="begin"/>
        </w:r>
        <w:r w:rsidR="00E95F1B">
          <w:instrText xml:space="preserve"> SEQ Bảng \* ARABIC \s 1 </w:instrText>
        </w:r>
      </w:ins>
      <w:r w:rsidR="00E95F1B">
        <w:fldChar w:fldCharType="separate"/>
      </w:r>
      <w:ins w:id="8155" w:author="phuong vu" w:date="2018-11-23T15:14:00Z">
        <w:r w:rsidR="00E95F1B">
          <w:rPr>
            <w:noProof/>
          </w:rPr>
          <w:t>11</w:t>
        </w:r>
        <w:r w:rsidR="00E95F1B">
          <w:fldChar w:fldCharType="end"/>
        </w:r>
      </w:ins>
      <w:ins w:id="8156" w:author="phuong vu" w:date="2018-11-23T12:04:00Z">
        <w:r>
          <w:rPr>
            <w:lang w:val="en-US"/>
          </w:rPr>
          <w:t xml:space="preserve"> Bảng dữ liệu quần áo</w:t>
        </w:r>
      </w:ins>
    </w:p>
    <w:p w14:paraId="7C489977" w14:textId="1CE0B6C1" w:rsidR="00DB58AC" w:rsidRDefault="00DB58AC" w:rsidP="00E6227B">
      <w:pPr>
        <w:spacing w:line="276" w:lineRule="auto"/>
        <w:rPr>
          <w:ins w:id="8157" w:author="phuong vu" w:date="2018-11-23T11:59:00Z"/>
          <w:b/>
          <w:lang w:val="en-US"/>
        </w:rPr>
        <w:pPrChange w:id="8158" w:author="phuong vu" w:date="2018-11-23T13:48:00Z">
          <w:pPr/>
        </w:pPrChange>
      </w:pPr>
      <w:ins w:id="8159" w:author="phuong vu" w:date="2018-11-23T11:59:00Z">
        <w:r>
          <w:rPr>
            <w:b/>
            <w:lang w:val="en-US"/>
          </w:rPr>
          <w:t>BẢNG PRODUCT_TYPE</w:t>
        </w:r>
      </w:ins>
    </w:p>
    <w:tbl>
      <w:tblPr>
        <w:tblStyle w:val="TableGrid"/>
        <w:tblW w:w="8815" w:type="dxa"/>
        <w:tblLook w:val="04A0" w:firstRow="1" w:lastRow="0" w:firstColumn="1" w:lastColumn="0" w:noHBand="0" w:noVBand="1"/>
        <w:tblPrChange w:id="8160" w:author="phuong vu" w:date="2018-11-23T13:40:00Z">
          <w:tblPr>
            <w:tblStyle w:val="TableGrid"/>
            <w:tblW w:w="9486" w:type="dxa"/>
            <w:tblLook w:val="04A0" w:firstRow="1" w:lastRow="0" w:firstColumn="1" w:lastColumn="0" w:noHBand="0" w:noVBand="1"/>
          </w:tblPr>
        </w:tblPrChange>
      </w:tblPr>
      <w:tblGrid>
        <w:gridCol w:w="708"/>
        <w:gridCol w:w="2281"/>
        <w:gridCol w:w="1300"/>
        <w:gridCol w:w="1098"/>
        <w:gridCol w:w="838"/>
        <w:gridCol w:w="823"/>
        <w:gridCol w:w="1767"/>
        <w:tblGridChange w:id="8161">
          <w:tblGrid>
            <w:gridCol w:w="708"/>
            <w:gridCol w:w="2281"/>
            <w:gridCol w:w="1300"/>
            <w:gridCol w:w="1098"/>
            <w:gridCol w:w="838"/>
            <w:gridCol w:w="823"/>
            <w:gridCol w:w="2899"/>
          </w:tblGrid>
        </w:tblGridChange>
      </w:tblGrid>
      <w:tr w:rsidR="00E951FC" w:rsidRPr="001856AA" w14:paraId="2438064D" w14:textId="77777777" w:rsidTr="00904AF3">
        <w:trPr>
          <w:trHeight w:val="300"/>
          <w:ins w:id="8162" w:author="phuong vu" w:date="2018-11-23T12:05:00Z"/>
          <w:trPrChange w:id="8163" w:author="phuong vu" w:date="2018-11-23T13:40:00Z">
            <w:trPr>
              <w:trHeight w:val="300"/>
            </w:trPr>
          </w:trPrChange>
        </w:trPr>
        <w:tc>
          <w:tcPr>
            <w:tcW w:w="708" w:type="dxa"/>
            <w:noWrap/>
            <w:vAlign w:val="center"/>
            <w:hideMark/>
            <w:tcPrChange w:id="8164" w:author="phuong vu" w:date="2018-11-23T13:40:00Z">
              <w:tcPr>
                <w:tcW w:w="708" w:type="dxa"/>
                <w:noWrap/>
                <w:vAlign w:val="center"/>
                <w:hideMark/>
              </w:tcPr>
            </w:tcPrChange>
          </w:tcPr>
          <w:p w14:paraId="5731AE93" w14:textId="77777777" w:rsidR="00E951FC" w:rsidRPr="001856AA" w:rsidRDefault="00E951FC" w:rsidP="00E6227B">
            <w:pPr>
              <w:spacing w:line="276" w:lineRule="auto"/>
              <w:jc w:val="center"/>
              <w:rPr>
                <w:ins w:id="8165" w:author="phuong vu" w:date="2018-11-23T12:05:00Z"/>
                <w:b/>
                <w:bCs/>
              </w:rPr>
              <w:pPrChange w:id="8166" w:author="phuong vu" w:date="2018-11-23T13:48:00Z">
                <w:pPr>
                  <w:jc w:val="center"/>
                </w:pPr>
              </w:pPrChange>
            </w:pPr>
            <w:ins w:id="8167" w:author="phuong vu" w:date="2018-11-23T12:05:00Z">
              <w:r w:rsidRPr="001856AA">
                <w:rPr>
                  <w:b/>
                  <w:bCs/>
                  <w:lang w:val="da-DK"/>
                </w:rPr>
                <w:t>STT</w:t>
              </w:r>
            </w:ins>
          </w:p>
        </w:tc>
        <w:tc>
          <w:tcPr>
            <w:tcW w:w="2281" w:type="dxa"/>
            <w:noWrap/>
            <w:vAlign w:val="center"/>
            <w:hideMark/>
            <w:tcPrChange w:id="8168" w:author="phuong vu" w:date="2018-11-23T13:40:00Z">
              <w:tcPr>
                <w:tcW w:w="1820" w:type="dxa"/>
                <w:noWrap/>
                <w:vAlign w:val="center"/>
                <w:hideMark/>
              </w:tcPr>
            </w:tcPrChange>
          </w:tcPr>
          <w:p w14:paraId="28032E19" w14:textId="77777777" w:rsidR="00E951FC" w:rsidRPr="001856AA" w:rsidRDefault="00E951FC" w:rsidP="00E6227B">
            <w:pPr>
              <w:spacing w:line="276" w:lineRule="auto"/>
              <w:jc w:val="center"/>
              <w:rPr>
                <w:ins w:id="8169" w:author="phuong vu" w:date="2018-11-23T12:05:00Z"/>
                <w:b/>
                <w:bCs/>
              </w:rPr>
              <w:pPrChange w:id="8170" w:author="phuong vu" w:date="2018-11-23T13:48:00Z">
                <w:pPr>
                  <w:jc w:val="center"/>
                </w:pPr>
              </w:pPrChange>
            </w:pPr>
            <w:ins w:id="8171" w:author="phuong vu" w:date="2018-11-23T12:05:00Z">
              <w:r w:rsidRPr="001856AA">
                <w:rPr>
                  <w:b/>
                  <w:bCs/>
                  <w:lang w:val="da-DK"/>
                </w:rPr>
                <w:t>Tên trường</w:t>
              </w:r>
            </w:ins>
          </w:p>
        </w:tc>
        <w:tc>
          <w:tcPr>
            <w:tcW w:w="1300" w:type="dxa"/>
            <w:noWrap/>
            <w:vAlign w:val="center"/>
            <w:hideMark/>
            <w:tcPrChange w:id="8172" w:author="phuong vu" w:date="2018-11-23T13:40:00Z">
              <w:tcPr>
                <w:tcW w:w="1300" w:type="dxa"/>
                <w:noWrap/>
                <w:vAlign w:val="center"/>
                <w:hideMark/>
              </w:tcPr>
            </w:tcPrChange>
          </w:tcPr>
          <w:p w14:paraId="1D0C2FC1" w14:textId="77777777" w:rsidR="00E951FC" w:rsidRPr="001856AA" w:rsidRDefault="00E951FC" w:rsidP="00E6227B">
            <w:pPr>
              <w:spacing w:line="276" w:lineRule="auto"/>
              <w:jc w:val="center"/>
              <w:rPr>
                <w:ins w:id="8173" w:author="phuong vu" w:date="2018-11-23T12:05:00Z"/>
                <w:b/>
                <w:bCs/>
              </w:rPr>
              <w:pPrChange w:id="8174" w:author="phuong vu" w:date="2018-11-23T13:48:00Z">
                <w:pPr>
                  <w:jc w:val="center"/>
                </w:pPr>
              </w:pPrChange>
            </w:pPr>
            <w:ins w:id="8175" w:author="phuong vu" w:date="2018-11-23T12:05:00Z">
              <w:r w:rsidRPr="001856AA">
                <w:rPr>
                  <w:b/>
                  <w:bCs/>
                  <w:lang w:val="da-DK"/>
                </w:rPr>
                <w:t>Kiểu</w:t>
              </w:r>
            </w:ins>
          </w:p>
        </w:tc>
        <w:tc>
          <w:tcPr>
            <w:tcW w:w="1098" w:type="dxa"/>
            <w:noWrap/>
            <w:vAlign w:val="center"/>
            <w:hideMark/>
            <w:tcPrChange w:id="8176" w:author="phuong vu" w:date="2018-11-23T13:40:00Z">
              <w:tcPr>
                <w:tcW w:w="1098" w:type="dxa"/>
                <w:noWrap/>
                <w:vAlign w:val="center"/>
                <w:hideMark/>
              </w:tcPr>
            </w:tcPrChange>
          </w:tcPr>
          <w:p w14:paraId="7790BB34" w14:textId="77777777" w:rsidR="00E951FC" w:rsidRPr="001856AA" w:rsidRDefault="00E951FC" w:rsidP="00E6227B">
            <w:pPr>
              <w:spacing w:line="276" w:lineRule="auto"/>
              <w:jc w:val="center"/>
              <w:rPr>
                <w:ins w:id="8177" w:author="phuong vu" w:date="2018-11-23T12:05:00Z"/>
                <w:b/>
                <w:bCs/>
              </w:rPr>
              <w:pPrChange w:id="8178" w:author="phuong vu" w:date="2018-11-23T13:48:00Z">
                <w:pPr>
                  <w:jc w:val="center"/>
                </w:pPr>
              </w:pPrChange>
            </w:pPr>
            <w:ins w:id="8179" w:author="phuong vu" w:date="2018-11-23T12:05:00Z">
              <w:r w:rsidRPr="001856AA">
                <w:rPr>
                  <w:b/>
                  <w:bCs/>
                  <w:lang w:val="da-DK"/>
                </w:rPr>
                <w:t>Chấp nhận Null</w:t>
              </w:r>
            </w:ins>
          </w:p>
        </w:tc>
        <w:tc>
          <w:tcPr>
            <w:tcW w:w="838" w:type="dxa"/>
            <w:noWrap/>
            <w:vAlign w:val="center"/>
            <w:hideMark/>
            <w:tcPrChange w:id="8180" w:author="phuong vu" w:date="2018-11-23T13:40:00Z">
              <w:tcPr>
                <w:tcW w:w="838" w:type="dxa"/>
                <w:noWrap/>
                <w:vAlign w:val="center"/>
                <w:hideMark/>
              </w:tcPr>
            </w:tcPrChange>
          </w:tcPr>
          <w:p w14:paraId="066AADA9" w14:textId="77777777" w:rsidR="00E951FC" w:rsidRPr="001856AA" w:rsidRDefault="00E951FC" w:rsidP="00E6227B">
            <w:pPr>
              <w:spacing w:line="276" w:lineRule="auto"/>
              <w:jc w:val="center"/>
              <w:rPr>
                <w:ins w:id="8181" w:author="phuong vu" w:date="2018-11-23T12:05:00Z"/>
                <w:b/>
                <w:bCs/>
              </w:rPr>
              <w:pPrChange w:id="8182" w:author="phuong vu" w:date="2018-11-23T13:48:00Z">
                <w:pPr>
                  <w:jc w:val="center"/>
                </w:pPr>
              </w:pPrChange>
            </w:pPr>
            <w:ins w:id="8183" w:author="phuong vu" w:date="2018-11-23T12:05:00Z">
              <w:r w:rsidRPr="001856AA">
                <w:rPr>
                  <w:b/>
                  <w:bCs/>
                  <w:lang w:val="da-DK"/>
                </w:rPr>
                <w:t>Khóa chính</w:t>
              </w:r>
            </w:ins>
          </w:p>
        </w:tc>
        <w:tc>
          <w:tcPr>
            <w:tcW w:w="823" w:type="dxa"/>
            <w:noWrap/>
            <w:vAlign w:val="center"/>
            <w:hideMark/>
            <w:tcPrChange w:id="8184" w:author="phuong vu" w:date="2018-11-23T13:40:00Z">
              <w:tcPr>
                <w:tcW w:w="823" w:type="dxa"/>
                <w:noWrap/>
                <w:vAlign w:val="center"/>
                <w:hideMark/>
              </w:tcPr>
            </w:tcPrChange>
          </w:tcPr>
          <w:p w14:paraId="4594D1EF" w14:textId="77777777" w:rsidR="00E951FC" w:rsidRPr="001856AA" w:rsidRDefault="00E951FC" w:rsidP="00E6227B">
            <w:pPr>
              <w:spacing w:line="276" w:lineRule="auto"/>
              <w:jc w:val="center"/>
              <w:rPr>
                <w:ins w:id="8185" w:author="phuong vu" w:date="2018-11-23T12:05:00Z"/>
                <w:b/>
                <w:bCs/>
              </w:rPr>
              <w:pPrChange w:id="8186" w:author="phuong vu" w:date="2018-11-23T13:48:00Z">
                <w:pPr>
                  <w:jc w:val="center"/>
                </w:pPr>
              </w:pPrChange>
            </w:pPr>
            <w:ins w:id="8187" w:author="phuong vu" w:date="2018-11-23T12:05:00Z">
              <w:r w:rsidRPr="001856AA">
                <w:rPr>
                  <w:b/>
                  <w:bCs/>
                  <w:lang w:val="da-DK"/>
                </w:rPr>
                <w:t>Khóa ngoại</w:t>
              </w:r>
            </w:ins>
          </w:p>
        </w:tc>
        <w:tc>
          <w:tcPr>
            <w:tcW w:w="1767" w:type="dxa"/>
            <w:noWrap/>
            <w:vAlign w:val="center"/>
            <w:hideMark/>
            <w:tcPrChange w:id="8188" w:author="phuong vu" w:date="2018-11-23T13:40:00Z">
              <w:tcPr>
                <w:tcW w:w="2899" w:type="dxa"/>
                <w:noWrap/>
                <w:vAlign w:val="center"/>
                <w:hideMark/>
              </w:tcPr>
            </w:tcPrChange>
          </w:tcPr>
          <w:p w14:paraId="794697BC" w14:textId="77777777" w:rsidR="00E951FC" w:rsidRPr="001856AA" w:rsidRDefault="00E951FC" w:rsidP="00E6227B">
            <w:pPr>
              <w:spacing w:line="276" w:lineRule="auto"/>
              <w:ind w:right="226"/>
              <w:jc w:val="center"/>
              <w:rPr>
                <w:ins w:id="8189" w:author="phuong vu" w:date="2018-11-23T12:05:00Z"/>
                <w:b/>
                <w:bCs/>
              </w:rPr>
              <w:pPrChange w:id="8190" w:author="phuong vu" w:date="2018-11-23T13:48:00Z">
                <w:pPr>
                  <w:ind w:right="226"/>
                  <w:jc w:val="center"/>
                </w:pPr>
              </w:pPrChange>
            </w:pPr>
            <w:ins w:id="8191" w:author="phuong vu" w:date="2018-11-23T12:05:00Z">
              <w:r w:rsidRPr="001856AA">
                <w:rPr>
                  <w:b/>
                  <w:bCs/>
                  <w:lang w:val="da-DK"/>
                </w:rPr>
                <w:t>Mô tả</w:t>
              </w:r>
            </w:ins>
          </w:p>
        </w:tc>
      </w:tr>
      <w:tr w:rsidR="00E951FC" w:rsidRPr="001856AA" w14:paraId="5C5CCC15" w14:textId="77777777" w:rsidTr="00904AF3">
        <w:trPr>
          <w:trHeight w:val="300"/>
          <w:ins w:id="8192" w:author="phuong vu" w:date="2018-11-23T12:05:00Z"/>
          <w:trPrChange w:id="8193" w:author="phuong vu" w:date="2018-11-23T13:40:00Z">
            <w:trPr>
              <w:trHeight w:val="300"/>
            </w:trPr>
          </w:trPrChange>
        </w:trPr>
        <w:tc>
          <w:tcPr>
            <w:tcW w:w="708" w:type="dxa"/>
            <w:noWrap/>
            <w:vAlign w:val="center"/>
            <w:hideMark/>
            <w:tcPrChange w:id="8194" w:author="phuong vu" w:date="2018-11-23T13:40:00Z">
              <w:tcPr>
                <w:tcW w:w="708" w:type="dxa"/>
                <w:noWrap/>
                <w:vAlign w:val="center"/>
                <w:hideMark/>
              </w:tcPr>
            </w:tcPrChange>
          </w:tcPr>
          <w:p w14:paraId="14568D52" w14:textId="77777777" w:rsidR="00E951FC" w:rsidRPr="00FD2760" w:rsidRDefault="00E951FC" w:rsidP="00E6227B">
            <w:pPr>
              <w:spacing w:line="276" w:lineRule="auto"/>
              <w:jc w:val="center"/>
              <w:rPr>
                <w:ins w:id="8195" w:author="phuong vu" w:date="2018-11-23T12:05:00Z"/>
              </w:rPr>
              <w:pPrChange w:id="8196" w:author="phuong vu" w:date="2018-11-23T13:48:00Z">
                <w:pPr>
                  <w:jc w:val="center"/>
                </w:pPr>
              </w:pPrChange>
            </w:pPr>
            <w:ins w:id="8197" w:author="phuong vu" w:date="2018-11-23T12:05:00Z">
              <w:r w:rsidRPr="00FD2760">
                <w:t>1</w:t>
              </w:r>
            </w:ins>
          </w:p>
        </w:tc>
        <w:tc>
          <w:tcPr>
            <w:tcW w:w="2281" w:type="dxa"/>
            <w:noWrap/>
            <w:hideMark/>
            <w:tcPrChange w:id="8198" w:author="phuong vu" w:date="2018-11-23T13:40:00Z">
              <w:tcPr>
                <w:tcW w:w="1820" w:type="dxa"/>
                <w:noWrap/>
                <w:hideMark/>
              </w:tcPr>
            </w:tcPrChange>
          </w:tcPr>
          <w:p w14:paraId="577831FE" w14:textId="77777777" w:rsidR="00E951FC" w:rsidRPr="00FD2760" w:rsidRDefault="00E951FC" w:rsidP="00E6227B">
            <w:pPr>
              <w:spacing w:line="276" w:lineRule="auto"/>
              <w:rPr>
                <w:ins w:id="8199" w:author="phuong vu" w:date="2018-11-23T12:05:00Z"/>
              </w:rPr>
              <w:pPrChange w:id="8200" w:author="phuong vu" w:date="2018-11-23T13:48:00Z">
                <w:pPr/>
              </w:pPrChange>
            </w:pPr>
            <w:ins w:id="8201" w:author="phuong vu" w:date="2018-11-23T12:05:00Z">
              <w:r w:rsidRPr="00FD2760">
                <w:t>id</w:t>
              </w:r>
            </w:ins>
          </w:p>
        </w:tc>
        <w:tc>
          <w:tcPr>
            <w:tcW w:w="1300" w:type="dxa"/>
            <w:noWrap/>
            <w:hideMark/>
            <w:tcPrChange w:id="8202" w:author="phuong vu" w:date="2018-11-23T13:40:00Z">
              <w:tcPr>
                <w:tcW w:w="1300" w:type="dxa"/>
                <w:noWrap/>
                <w:hideMark/>
              </w:tcPr>
            </w:tcPrChange>
          </w:tcPr>
          <w:p w14:paraId="3922C7BF" w14:textId="77777777" w:rsidR="00E951FC" w:rsidRPr="00FD2760" w:rsidRDefault="00E951FC" w:rsidP="00E6227B">
            <w:pPr>
              <w:spacing w:line="276" w:lineRule="auto"/>
              <w:rPr>
                <w:ins w:id="8203" w:author="phuong vu" w:date="2018-11-23T12:05:00Z"/>
              </w:rPr>
              <w:pPrChange w:id="8204" w:author="phuong vu" w:date="2018-11-23T13:48:00Z">
                <w:pPr/>
              </w:pPrChange>
            </w:pPr>
            <w:ins w:id="8205" w:author="phuong vu" w:date="2018-11-23T12:05:00Z">
              <w:r w:rsidRPr="00FD2760">
                <w:t>numeric</w:t>
              </w:r>
            </w:ins>
          </w:p>
        </w:tc>
        <w:tc>
          <w:tcPr>
            <w:tcW w:w="1098" w:type="dxa"/>
            <w:noWrap/>
            <w:vAlign w:val="center"/>
            <w:hideMark/>
            <w:tcPrChange w:id="8206" w:author="phuong vu" w:date="2018-11-23T13:40:00Z">
              <w:tcPr>
                <w:tcW w:w="1098" w:type="dxa"/>
                <w:noWrap/>
                <w:vAlign w:val="center"/>
                <w:hideMark/>
              </w:tcPr>
            </w:tcPrChange>
          </w:tcPr>
          <w:p w14:paraId="0655C880" w14:textId="77777777" w:rsidR="00E951FC" w:rsidRPr="00FD2760" w:rsidRDefault="00E951FC" w:rsidP="00E6227B">
            <w:pPr>
              <w:spacing w:line="276" w:lineRule="auto"/>
              <w:jc w:val="center"/>
              <w:rPr>
                <w:ins w:id="8207" w:author="phuong vu" w:date="2018-11-23T12:05:00Z"/>
              </w:rPr>
              <w:pPrChange w:id="8208" w:author="phuong vu" w:date="2018-11-23T13:48:00Z">
                <w:pPr>
                  <w:jc w:val="center"/>
                </w:pPr>
              </w:pPrChange>
            </w:pPr>
          </w:p>
        </w:tc>
        <w:tc>
          <w:tcPr>
            <w:tcW w:w="838" w:type="dxa"/>
            <w:noWrap/>
            <w:vAlign w:val="center"/>
            <w:hideMark/>
            <w:tcPrChange w:id="8209" w:author="phuong vu" w:date="2018-11-23T13:40:00Z">
              <w:tcPr>
                <w:tcW w:w="838" w:type="dxa"/>
                <w:noWrap/>
                <w:vAlign w:val="center"/>
                <w:hideMark/>
              </w:tcPr>
            </w:tcPrChange>
          </w:tcPr>
          <w:p w14:paraId="23F98F5F" w14:textId="77777777" w:rsidR="00E951FC" w:rsidRPr="00FD2760" w:rsidRDefault="00E951FC" w:rsidP="00E6227B">
            <w:pPr>
              <w:spacing w:line="276" w:lineRule="auto"/>
              <w:jc w:val="center"/>
              <w:rPr>
                <w:ins w:id="8210" w:author="phuong vu" w:date="2018-11-23T12:05:00Z"/>
              </w:rPr>
              <w:pPrChange w:id="8211" w:author="phuong vu" w:date="2018-11-23T13:48:00Z">
                <w:pPr>
                  <w:jc w:val="center"/>
                </w:pPr>
              </w:pPrChange>
            </w:pPr>
            <w:ins w:id="8212" w:author="phuong vu" w:date="2018-11-23T12:05:00Z">
              <w:r w:rsidRPr="00FD2760">
                <w:t>X</w:t>
              </w:r>
            </w:ins>
          </w:p>
        </w:tc>
        <w:tc>
          <w:tcPr>
            <w:tcW w:w="823" w:type="dxa"/>
            <w:noWrap/>
            <w:vAlign w:val="center"/>
            <w:hideMark/>
            <w:tcPrChange w:id="8213" w:author="phuong vu" w:date="2018-11-23T13:40:00Z">
              <w:tcPr>
                <w:tcW w:w="823" w:type="dxa"/>
                <w:noWrap/>
                <w:vAlign w:val="center"/>
                <w:hideMark/>
              </w:tcPr>
            </w:tcPrChange>
          </w:tcPr>
          <w:p w14:paraId="37FE042E" w14:textId="77777777" w:rsidR="00E951FC" w:rsidRPr="00FD2760" w:rsidRDefault="00E951FC" w:rsidP="00E6227B">
            <w:pPr>
              <w:spacing w:line="276" w:lineRule="auto"/>
              <w:jc w:val="center"/>
              <w:rPr>
                <w:ins w:id="8214" w:author="phuong vu" w:date="2018-11-23T12:05:00Z"/>
              </w:rPr>
              <w:pPrChange w:id="8215" w:author="phuong vu" w:date="2018-11-23T13:48:00Z">
                <w:pPr>
                  <w:jc w:val="center"/>
                </w:pPr>
              </w:pPrChange>
            </w:pPr>
          </w:p>
        </w:tc>
        <w:tc>
          <w:tcPr>
            <w:tcW w:w="1767" w:type="dxa"/>
            <w:noWrap/>
            <w:hideMark/>
            <w:tcPrChange w:id="8216" w:author="phuong vu" w:date="2018-11-23T13:40:00Z">
              <w:tcPr>
                <w:tcW w:w="2899" w:type="dxa"/>
                <w:noWrap/>
                <w:hideMark/>
              </w:tcPr>
            </w:tcPrChange>
          </w:tcPr>
          <w:p w14:paraId="26F33C4B" w14:textId="62100914" w:rsidR="00E951FC" w:rsidRPr="00FD2760" w:rsidRDefault="00E951FC" w:rsidP="00E6227B">
            <w:pPr>
              <w:spacing w:line="276" w:lineRule="auto"/>
              <w:rPr>
                <w:ins w:id="8217" w:author="phuong vu" w:date="2018-11-23T12:05:00Z"/>
                <w:lang w:val="en-US"/>
              </w:rPr>
              <w:pPrChange w:id="8218" w:author="phuong vu" w:date="2018-11-23T13:48:00Z">
                <w:pPr/>
              </w:pPrChange>
            </w:pPr>
            <w:ins w:id="8219" w:author="phuong vu" w:date="2018-11-23T12:05:00Z">
              <w:r w:rsidRPr="00FD2760">
                <w:t xml:space="preserve">ID </w:t>
              </w:r>
              <w:r>
                <w:rPr>
                  <w:lang w:val="en-US"/>
                </w:rPr>
                <w:t>loại quần áo</w:t>
              </w:r>
            </w:ins>
          </w:p>
        </w:tc>
      </w:tr>
      <w:tr w:rsidR="00E951FC" w:rsidRPr="001856AA" w14:paraId="4EFA216F" w14:textId="77777777" w:rsidTr="00904AF3">
        <w:trPr>
          <w:trHeight w:val="300"/>
          <w:ins w:id="8220" w:author="phuong vu" w:date="2018-11-23T12:05:00Z"/>
          <w:trPrChange w:id="8221" w:author="phuong vu" w:date="2018-11-23T13:40:00Z">
            <w:trPr>
              <w:trHeight w:val="300"/>
            </w:trPr>
          </w:trPrChange>
        </w:trPr>
        <w:tc>
          <w:tcPr>
            <w:tcW w:w="708" w:type="dxa"/>
            <w:noWrap/>
            <w:vAlign w:val="center"/>
            <w:hideMark/>
            <w:tcPrChange w:id="8222" w:author="phuong vu" w:date="2018-11-23T13:40:00Z">
              <w:tcPr>
                <w:tcW w:w="708" w:type="dxa"/>
                <w:noWrap/>
                <w:vAlign w:val="center"/>
                <w:hideMark/>
              </w:tcPr>
            </w:tcPrChange>
          </w:tcPr>
          <w:p w14:paraId="6F0E1C5D" w14:textId="77777777" w:rsidR="00E951FC" w:rsidRPr="00FD2760" w:rsidRDefault="00E951FC" w:rsidP="00E6227B">
            <w:pPr>
              <w:spacing w:line="276" w:lineRule="auto"/>
              <w:jc w:val="center"/>
              <w:rPr>
                <w:ins w:id="8223" w:author="phuong vu" w:date="2018-11-23T12:05:00Z"/>
              </w:rPr>
              <w:pPrChange w:id="8224" w:author="phuong vu" w:date="2018-11-23T13:48:00Z">
                <w:pPr>
                  <w:jc w:val="center"/>
                </w:pPr>
              </w:pPrChange>
            </w:pPr>
            <w:ins w:id="8225" w:author="phuong vu" w:date="2018-11-23T12:05:00Z">
              <w:r w:rsidRPr="00FD2760">
                <w:t>2</w:t>
              </w:r>
            </w:ins>
          </w:p>
        </w:tc>
        <w:tc>
          <w:tcPr>
            <w:tcW w:w="2281" w:type="dxa"/>
            <w:noWrap/>
            <w:hideMark/>
            <w:tcPrChange w:id="8226" w:author="phuong vu" w:date="2018-11-23T13:40:00Z">
              <w:tcPr>
                <w:tcW w:w="1820" w:type="dxa"/>
                <w:noWrap/>
                <w:hideMark/>
              </w:tcPr>
            </w:tcPrChange>
          </w:tcPr>
          <w:p w14:paraId="0B631AB8" w14:textId="091262F4" w:rsidR="00E951FC" w:rsidRPr="00FD2760" w:rsidRDefault="00E951FC" w:rsidP="00E6227B">
            <w:pPr>
              <w:spacing w:line="276" w:lineRule="auto"/>
              <w:rPr>
                <w:ins w:id="8227" w:author="phuong vu" w:date="2018-11-23T12:05:00Z"/>
              </w:rPr>
              <w:pPrChange w:id="8228" w:author="phuong vu" w:date="2018-11-23T13:48:00Z">
                <w:pPr/>
              </w:pPrChange>
            </w:pPr>
            <w:ins w:id="8229" w:author="phuong vu" w:date="2018-11-23T12:05:00Z">
              <w:r>
                <w:rPr>
                  <w:lang w:val="en-US"/>
                </w:rPr>
                <w:t>product_type</w:t>
              </w:r>
              <w:r w:rsidRPr="00FD2760">
                <w:t>_name</w:t>
              </w:r>
            </w:ins>
          </w:p>
        </w:tc>
        <w:tc>
          <w:tcPr>
            <w:tcW w:w="1300" w:type="dxa"/>
            <w:noWrap/>
            <w:hideMark/>
            <w:tcPrChange w:id="8230" w:author="phuong vu" w:date="2018-11-23T13:40:00Z">
              <w:tcPr>
                <w:tcW w:w="1300" w:type="dxa"/>
                <w:noWrap/>
                <w:hideMark/>
              </w:tcPr>
            </w:tcPrChange>
          </w:tcPr>
          <w:p w14:paraId="7404ACED" w14:textId="77777777" w:rsidR="00E951FC" w:rsidRPr="00FD2760" w:rsidRDefault="00E951FC" w:rsidP="00E6227B">
            <w:pPr>
              <w:spacing w:line="276" w:lineRule="auto"/>
              <w:rPr>
                <w:ins w:id="8231" w:author="phuong vu" w:date="2018-11-23T12:05:00Z"/>
              </w:rPr>
              <w:pPrChange w:id="8232" w:author="phuong vu" w:date="2018-11-23T13:48:00Z">
                <w:pPr/>
              </w:pPrChange>
            </w:pPr>
            <w:ins w:id="8233" w:author="phuong vu" w:date="2018-11-23T12:05:00Z">
              <w:r w:rsidRPr="00FD2760">
                <w:t>character varying</w:t>
              </w:r>
            </w:ins>
          </w:p>
        </w:tc>
        <w:tc>
          <w:tcPr>
            <w:tcW w:w="1098" w:type="dxa"/>
            <w:noWrap/>
            <w:vAlign w:val="center"/>
            <w:hideMark/>
            <w:tcPrChange w:id="8234" w:author="phuong vu" w:date="2018-11-23T13:40:00Z">
              <w:tcPr>
                <w:tcW w:w="1098" w:type="dxa"/>
                <w:noWrap/>
                <w:vAlign w:val="center"/>
                <w:hideMark/>
              </w:tcPr>
            </w:tcPrChange>
          </w:tcPr>
          <w:p w14:paraId="726B071E" w14:textId="77777777" w:rsidR="00E951FC" w:rsidRPr="00FD2760" w:rsidRDefault="00E951FC" w:rsidP="00E6227B">
            <w:pPr>
              <w:spacing w:line="276" w:lineRule="auto"/>
              <w:jc w:val="center"/>
              <w:rPr>
                <w:ins w:id="8235" w:author="phuong vu" w:date="2018-11-23T12:05:00Z"/>
              </w:rPr>
              <w:pPrChange w:id="8236" w:author="phuong vu" w:date="2018-11-23T13:48:00Z">
                <w:pPr>
                  <w:jc w:val="center"/>
                </w:pPr>
              </w:pPrChange>
            </w:pPr>
          </w:p>
        </w:tc>
        <w:tc>
          <w:tcPr>
            <w:tcW w:w="838" w:type="dxa"/>
            <w:noWrap/>
            <w:vAlign w:val="center"/>
            <w:hideMark/>
            <w:tcPrChange w:id="8237" w:author="phuong vu" w:date="2018-11-23T13:40:00Z">
              <w:tcPr>
                <w:tcW w:w="838" w:type="dxa"/>
                <w:noWrap/>
                <w:vAlign w:val="center"/>
                <w:hideMark/>
              </w:tcPr>
            </w:tcPrChange>
          </w:tcPr>
          <w:p w14:paraId="0EFCF007" w14:textId="77777777" w:rsidR="00E951FC" w:rsidRPr="00FD2760" w:rsidRDefault="00E951FC" w:rsidP="00E6227B">
            <w:pPr>
              <w:spacing w:line="276" w:lineRule="auto"/>
              <w:jc w:val="center"/>
              <w:rPr>
                <w:ins w:id="8238" w:author="phuong vu" w:date="2018-11-23T12:05:00Z"/>
              </w:rPr>
              <w:pPrChange w:id="8239" w:author="phuong vu" w:date="2018-11-23T13:48:00Z">
                <w:pPr>
                  <w:jc w:val="center"/>
                </w:pPr>
              </w:pPrChange>
            </w:pPr>
          </w:p>
        </w:tc>
        <w:tc>
          <w:tcPr>
            <w:tcW w:w="823" w:type="dxa"/>
            <w:noWrap/>
            <w:vAlign w:val="center"/>
            <w:hideMark/>
            <w:tcPrChange w:id="8240" w:author="phuong vu" w:date="2018-11-23T13:40:00Z">
              <w:tcPr>
                <w:tcW w:w="823" w:type="dxa"/>
                <w:noWrap/>
                <w:vAlign w:val="center"/>
                <w:hideMark/>
              </w:tcPr>
            </w:tcPrChange>
          </w:tcPr>
          <w:p w14:paraId="18910633" w14:textId="77777777" w:rsidR="00E951FC" w:rsidRPr="00FD2760" w:rsidRDefault="00E951FC" w:rsidP="00E6227B">
            <w:pPr>
              <w:spacing w:line="276" w:lineRule="auto"/>
              <w:jc w:val="center"/>
              <w:rPr>
                <w:ins w:id="8241" w:author="phuong vu" w:date="2018-11-23T12:05:00Z"/>
              </w:rPr>
              <w:pPrChange w:id="8242" w:author="phuong vu" w:date="2018-11-23T13:48:00Z">
                <w:pPr>
                  <w:jc w:val="center"/>
                </w:pPr>
              </w:pPrChange>
            </w:pPr>
          </w:p>
        </w:tc>
        <w:tc>
          <w:tcPr>
            <w:tcW w:w="1767" w:type="dxa"/>
            <w:noWrap/>
            <w:hideMark/>
            <w:tcPrChange w:id="8243" w:author="phuong vu" w:date="2018-11-23T13:40:00Z">
              <w:tcPr>
                <w:tcW w:w="2899" w:type="dxa"/>
                <w:noWrap/>
                <w:hideMark/>
              </w:tcPr>
            </w:tcPrChange>
          </w:tcPr>
          <w:p w14:paraId="0EA79B36" w14:textId="4C5EE08C" w:rsidR="00E951FC" w:rsidRPr="00FD2760" w:rsidRDefault="00E951FC" w:rsidP="00E6227B">
            <w:pPr>
              <w:spacing w:line="276" w:lineRule="auto"/>
              <w:rPr>
                <w:ins w:id="8244" w:author="phuong vu" w:date="2018-11-23T12:05:00Z"/>
                <w:lang w:val="en-US"/>
              </w:rPr>
              <w:pPrChange w:id="8245" w:author="phuong vu" w:date="2018-11-23T13:48:00Z">
                <w:pPr/>
              </w:pPrChange>
            </w:pPr>
            <w:ins w:id="8246" w:author="phuong vu" w:date="2018-11-23T12:05:00Z">
              <w:r>
                <w:rPr>
                  <w:lang w:val="en-US"/>
                </w:rPr>
                <w:t>Tên loại</w:t>
              </w:r>
            </w:ins>
          </w:p>
        </w:tc>
      </w:tr>
      <w:tr w:rsidR="00E951FC" w:rsidRPr="001856AA" w14:paraId="1ADE2D56" w14:textId="77777777" w:rsidTr="00904AF3">
        <w:trPr>
          <w:trHeight w:val="300"/>
          <w:ins w:id="8247" w:author="phuong vu" w:date="2018-11-23T12:05:00Z"/>
          <w:trPrChange w:id="8248" w:author="phuong vu" w:date="2018-11-23T13:40:00Z">
            <w:trPr>
              <w:trHeight w:val="300"/>
            </w:trPr>
          </w:trPrChange>
        </w:trPr>
        <w:tc>
          <w:tcPr>
            <w:tcW w:w="708" w:type="dxa"/>
            <w:noWrap/>
            <w:vAlign w:val="center"/>
            <w:hideMark/>
            <w:tcPrChange w:id="8249" w:author="phuong vu" w:date="2018-11-23T13:40:00Z">
              <w:tcPr>
                <w:tcW w:w="708" w:type="dxa"/>
                <w:noWrap/>
                <w:vAlign w:val="center"/>
                <w:hideMark/>
              </w:tcPr>
            </w:tcPrChange>
          </w:tcPr>
          <w:p w14:paraId="5E83695B" w14:textId="1D919DC4" w:rsidR="00E951FC" w:rsidRPr="00FD2760" w:rsidRDefault="00F81B12" w:rsidP="00E6227B">
            <w:pPr>
              <w:spacing w:line="276" w:lineRule="auto"/>
              <w:jc w:val="center"/>
              <w:rPr>
                <w:ins w:id="8250" w:author="phuong vu" w:date="2018-11-23T12:05:00Z"/>
                <w:lang w:val="en-US"/>
              </w:rPr>
              <w:pPrChange w:id="8251" w:author="phuong vu" w:date="2018-11-23T13:48:00Z">
                <w:pPr>
                  <w:jc w:val="center"/>
                </w:pPr>
              </w:pPrChange>
            </w:pPr>
            <w:ins w:id="8252" w:author="phuong vu" w:date="2018-11-23T13:47:00Z">
              <w:r>
                <w:rPr>
                  <w:lang w:val="en-US"/>
                </w:rPr>
                <w:t>3</w:t>
              </w:r>
            </w:ins>
          </w:p>
        </w:tc>
        <w:tc>
          <w:tcPr>
            <w:tcW w:w="2281" w:type="dxa"/>
            <w:noWrap/>
            <w:hideMark/>
            <w:tcPrChange w:id="8253" w:author="phuong vu" w:date="2018-11-23T13:40:00Z">
              <w:tcPr>
                <w:tcW w:w="1820" w:type="dxa"/>
                <w:noWrap/>
                <w:hideMark/>
              </w:tcPr>
            </w:tcPrChange>
          </w:tcPr>
          <w:p w14:paraId="726DA8B7" w14:textId="77777777" w:rsidR="00E951FC" w:rsidRPr="00FD2760" w:rsidRDefault="00E951FC" w:rsidP="00E6227B">
            <w:pPr>
              <w:spacing w:line="276" w:lineRule="auto"/>
              <w:rPr>
                <w:ins w:id="8254" w:author="phuong vu" w:date="2018-11-23T12:05:00Z"/>
              </w:rPr>
              <w:pPrChange w:id="8255" w:author="phuong vu" w:date="2018-11-23T13:48:00Z">
                <w:pPr/>
              </w:pPrChange>
            </w:pPr>
            <w:ins w:id="8256" w:author="phuong vu" w:date="2018-11-23T12:05:00Z">
              <w:r w:rsidRPr="00FD2760">
                <w:t>status</w:t>
              </w:r>
            </w:ins>
          </w:p>
        </w:tc>
        <w:tc>
          <w:tcPr>
            <w:tcW w:w="1300" w:type="dxa"/>
            <w:noWrap/>
            <w:hideMark/>
            <w:tcPrChange w:id="8257" w:author="phuong vu" w:date="2018-11-23T13:40:00Z">
              <w:tcPr>
                <w:tcW w:w="1300" w:type="dxa"/>
                <w:noWrap/>
                <w:hideMark/>
              </w:tcPr>
            </w:tcPrChange>
          </w:tcPr>
          <w:p w14:paraId="73EE5A74" w14:textId="77777777" w:rsidR="00E951FC" w:rsidRPr="00FD2760" w:rsidRDefault="00E951FC" w:rsidP="00E6227B">
            <w:pPr>
              <w:spacing w:line="276" w:lineRule="auto"/>
              <w:rPr>
                <w:ins w:id="8258" w:author="phuong vu" w:date="2018-11-23T12:05:00Z"/>
              </w:rPr>
              <w:pPrChange w:id="8259" w:author="phuong vu" w:date="2018-11-23T13:48:00Z">
                <w:pPr/>
              </w:pPrChange>
            </w:pPr>
            <w:ins w:id="8260" w:author="phuong vu" w:date="2018-11-23T12:05:00Z">
              <w:r w:rsidRPr="00FD2760">
                <w:t>character varying</w:t>
              </w:r>
            </w:ins>
          </w:p>
        </w:tc>
        <w:tc>
          <w:tcPr>
            <w:tcW w:w="1098" w:type="dxa"/>
            <w:noWrap/>
            <w:vAlign w:val="center"/>
            <w:hideMark/>
            <w:tcPrChange w:id="8261" w:author="phuong vu" w:date="2018-11-23T13:40:00Z">
              <w:tcPr>
                <w:tcW w:w="1098" w:type="dxa"/>
                <w:noWrap/>
                <w:vAlign w:val="center"/>
                <w:hideMark/>
              </w:tcPr>
            </w:tcPrChange>
          </w:tcPr>
          <w:p w14:paraId="1A111C96" w14:textId="77777777" w:rsidR="00E951FC" w:rsidRPr="00FD2760" w:rsidRDefault="00E951FC" w:rsidP="00E6227B">
            <w:pPr>
              <w:spacing w:line="276" w:lineRule="auto"/>
              <w:jc w:val="center"/>
              <w:rPr>
                <w:ins w:id="8262" w:author="phuong vu" w:date="2018-11-23T12:05:00Z"/>
              </w:rPr>
              <w:pPrChange w:id="8263" w:author="phuong vu" w:date="2018-11-23T13:48:00Z">
                <w:pPr>
                  <w:jc w:val="center"/>
                </w:pPr>
              </w:pPrChange>
            </w:pPr>
            <w:ins w:id="8264" w:author="phuong vu" w:date="2018-11-23T12:05:00Z">
              <w:r w:rsidRPr="00FD2760">
                <w:t>X</w:t>
              </w:r>
            </w:ins>
          </w:p>
        </w:tc>
        <w:tc>
          <w:tcPr>
            <w:tcW w:w="838" w:type="dxa"/>
            <w:noWrap/>
            <w:vAlign w:val="center"/>
            <w:hideMark/>
            <w:tcPrChange w:id="8265" w:author="phuong vu" w:date="2018-11-23T13:40:00Z">
              <w:tcPr>
                <w:tcW w:w="838" w:type="dxa"/>
                <w:noWrap/>
                <w:vAlign w:val="center"/>
                <w:hideMark/>
              </w:tcPr>
            </w:tcPrChange>
          </w:tcPr>
          <w:p w14:paraId="1D82777E" w14:textId="77777777" w:rsidR="00E951FC" w:rsidRPr="00FD2760" w:rsidRDefault="00E951FC" w:rsidP="00E6227B">
            <w:pPr>
              <w:spacing w:line="276" w:lineRule="auto"/>
              <w:jc w:val="center"/>
              <w:rPr>
                <w:ins w:id="8266" w:author="phuong vu" w:date="2018-11-23T12:05:00Z"/>
              </w:rPr>
              <w:pPrChange w:id="8267" w:author="phuong vu" w:date="2018-11-23T13:48:00Z">
                <w:pPr>
                  <w:jc w:val="center"/>
                </w:pPr>
              </w:pPrChange>
            </w:pPr>
          </w:p>
        </w:tc>
        <w:tc>
          <w:tcPr>
            <w:tcW w:w="823" w:type="dxa"/>
            <w:noWrap/>
            <w:vAlign w:val="center"/>
            <w:hideMark/>
            <w:tcPrChange w:id="8268" w:author="phuong vu" w:date="2018-11-23T13:40:00Z">
              <w:tcPr>
                <w:tcW w:w="823" w:type="dxa"/>
                <w:noWrap/>
                <w:vAlign w:val="center"/>
                <w:hideMark/>
              </w:tcPr>
            </w:tcPrChange>
          </w:tcPr>
          <w:p w14:paraId="312EDDD0" w14:textId="77777777" w:rsidR="00E951FC" w:rsidRPr="00FD2760" w:rsidRDefault="00E951FC" w:rsidP="00E6227B">
            <w:pPr>
              <w:spacing w:line="276" w:lineRule="auto"/>
              <w:jc w:val="center"/>
              <w:rPr>
                <w:ins w:id="8269" w:author="phuong vu" w:date="2018-11-23T12:05:00Z"/>
              </w:rPr>
              <w:pPrChange w:id="8270" w:author="phuong vu" w:date="2018-11-23T13:48:00Z">
                <w:pPr>
                  <w:jc w:val="center"/>
                </w:pPr>
              </w:pPrChange>
            </w:pPr>
          </w:p>
        </w:tc>
        <w:tc>
          <w:tcPr>
            <w:tcW w:w="1767" w:type="dxa"/>
            <w:noWrap/>
            <w:hideMark/>
            <w:tcPrChange w:id="8271" w:author="phuong vu" w:date="2018-11-23T13:40:00Z">
              <w:tcPr>
                <w:tcW w:w="2899" w:type="dxa"/>
                <w:noWrap/>
                <w:hideMark/>
              </w:tcPr>
            </w:tcPrChange>
          </w:tcPr>
          <w:p w14:paraId="6E004183" w14:textId="77777777" w:rsidR="00E951FC" w:rsidRPr="00FD2760" w:rsidRDefault="00E951FC" w:rsidP="00E6227B">
            <w:pPr>
              <w:keepNext/>
              <w:spacing w:line="276" w:lineRule="auto"/>
              <w:rPr>
                <w:ins w:id="8272" w:author="phuong vu" w:date="2018-11-23T12:05:00Z"/>
              </w:rPr>
              <w:pPrChange w:id="8273" w:author="phuong vu" w:date="2018-11-23T13:48:00Z">
                <w:pPr>
                  <w:keepNext/>
                </w:pPr>
              </w:pPrChange>
            </w:pPr>
            <w:ins w:id="8274" w:author="phuong vu" w:date="2018-11-23T12:05:00Z">
              <w:r w:rsidRPr="00FD2760">
                <w:t>Trạng thái</w:t>
              </w:r>
            </w:ins>
          </w:p>
        </w:tc>
      </w:tr>
    </w:tbl>
    <w:p w14:paraId="4A5BD1C4" w14:textId="4B77CA24" w:rsidR="00E951FC" w:rsidRDefault="00E951FC" w:rsidP="00E6227B">
      <w:pPr>
        <w:pStyle w:val="Caption"/>
        <w:spacing w:line="276" w:lineRule="auto"/>
        <w:rPr>
          <w:ins w:id="8275" w:author="phuong vu" w:date="2018-11-23T12:06:00Z"/>
          <w:lang w:val="en-US"/>
        </w:rPr>
        <w:pPrChange w:id="8276" w:author="phuong vu" w:date="2018-11-23T13:48:00Z">
          <w:pPr>
            <w:pStyle w:val="Caption"/>
          </w:pPr>
        </w:pPrChange>
      </w:pPr>
      <w:ins w:id="8277" w:author="phuong vu" w:date="2018-11-23T12:05:00Z">
        <w:r>
          <w:t xml:space="preserve">Bảng </w:t>
        </w:r>
      </w:ins>
      <w:ins w:id="8278" w:author="phuong vu" w:date="2018-11-23T15:14:00Z">
        <w:r w:rsidR="00E95F1B">
          <w:fldChar w:fldCharType="begin"/>
        </w:r>
        <w:r w:rsidR="00E95F1B">
          <w:instrText xml:space="preserve"> STYLEREF 1 \s </w:instrText>
        </w:r>
      </w:ins>
      <w:r w:rsidR="00E95F1B">
        <w:fldChar w:fldCharType="separate"/>
      </w:r>
      <w:r w:rsidR="00E95F1B">
        <w:rPr>
          <w:noProof/>
        </w:rPr>
        <w:t>3</w:t>
      </w:r>
      <w:ins w:id="8279" w:author="phuong vu" w:date="2018-11-23T15:14:00Z">
        <w:r w:rsidR="00E95F1B">
          <w:fldChar w:fldCharType="end"/>
        </w:r>
        <w:r w:rsidR="00E95F1B">
          <w:t>.</w:t>
        </w:r>
        <w:r w:rsidR="00E95F1B">
          <w:fldChar w:fldCharType="begin"/>
        </w:r>
        <w:r w:rsidR="00E95F1B">
          <w:instrText xml:space="preserve"> SEQ Bảng \* ARABIC \s 1 </w:instrText>
        </w:r>
      </w:ins>
      <w:r w:rsidR="00E95F1B">
        <w:fldChar w:fldCharType="separate"/>
      </w:r>
      <w:ins w:id="8280" w:author="phuong vu" w:date="2018-11-23T15:14:00Z">
        <w:r w:rsidR="00E95F1B">
          <w:rPr>
            <w:noProof/>
          </w:rPr>
          <w:t>12</w:t>
        </w:r>
        <w:r w:rsidR="00E95F1B">
          <w:fldChar w:fldCharType="end"/>
        </w:r>
      </w:ins>
      <w:ins w:id="8281" w:author="phuong vu" w:date="2018-11-23T12:05:00Z">
        <w:r>
          <w:rPr>
            <w:lang w:val="en-US"/>
          </w:rPr>
          <w:t xml:space="preserve"> Bảng dữ liệu loại quần áo</w:t>
        </w:r>
      </w:ins>
    </w:p>
    <w:p w14:paraId="401940FF" w14:textId="4BA50C24" w:rsidR="00E951FC" w:rsidRDefault="00E951FC" w:rsidP="00E6227B">
      <w:pPr>
        <w:spacing w:line="276" w:lineRule="auto"/>
        <w:rPr>
          <w:ins w:id="8282" w:author="phuong vu" w:date="2018-11-23T12:06:00Z"/>
          <w:b/>
          <w:lang w:val="en-US"/>
        </w:rPr>
        <w:pPrChange w:id="8283" w:author="phuong vu" w:date="2018-11-23T13:48:00Z">
          <w:pPr/>
        </w:pPrChange>
      </w:pPr>
      <w:ins w:id="8284" w:author="phuong vu" w:date="2018-11-23T12:06:00Z">
        <w:r>
          <w:rPr>
            <w:b/>
            <w:lang w:val="en-US"/>
          </w:rPr>
          <w:t>BẢNG PROMOTION</w:t>
        </w:r>
      </w:ins>
    </w:p>
    <w:tbl>
      <w:tblPr>
        <w:tblStyle w:val="TableGrid"/>
        <w:tblW w:w="8815" w:type="dxa"/>
        <w:tblLook w:val="04A0" w:firstRow="1" w:lastRow="0" w:firstColumn="1" w:lastColumn="0" w:noHBand="0" w:noVBand="1"/>
        <w:tblPrChange w:id="8285" w:author="phuong vu" w:date="2018-11-23T13:40:00Z">
          <w:tblPr>
            <w:tblStyle w:val="TableGrid"/>
            <w:tblW w:w="9486" w:type="dxa"/>
            <w:tblLook w:val="04A0" w:firstRow="1" w:lastRow="0" w:firstColumn="1" w:lastColumn="0" w:noHBand="0" w:noVBand="1"/>
          </w:tblPr>
        </w:tblPrChange>
      </w:tblPr>
      <w:tblGrid>
        <w:gridCol w:w="708"/>
        <w:gridCol w:w="1993"/>
        <w:gridCol w:w="1300"/>
        <w:gridCol w:w="1098"/>
        <w:gridCol w:w="838"/>
        <w:gridCol w:w="823"/>
        <w:gridCol w:w="2055"/>
        <w:tblGridChange w:id="8286">
          <w:tblGrid>
            <w:gridCol w:w="708"/>
            <w:gridCol w:w="1993"/>
            <w:gridCol w:w="1300"/>
            <w:gridCol w:w="1098"/>
            <w:gridCol w:w="838"/>
            <w:gridCol w:w="823"/>
            <w:gridCol w:w="2899"/>
          </w:tblGrid>
        </w:tblGridChange>
      </w:tblGrid>
      <w:tr w:rsidR="002E1BE3" w:rsidRPr="001856AA" w14:paraId="634468E3" w14:textId="77777777" w:rsidTr="00904AF3">
        <w:trPr>
          <w:trHeight w:val="300"/>
          <w:ins w:id="8287" w:author="phuong vu" w:date="2018-11-23T12:59:00Z"/>
          <w:trPrChange w:id="8288" w:author="phuong vu" w:date="2018-11-23T13:40:00Z">
            <w:trPr>
              <w:trHeight w:val="300"/>
            </w:trPr>
          </w:trPrChange>
        </w:trPr>
        <w:tc>
          <w:tcPr>
            <w:tcW w:w="708" w:type="dxa"/>
            <w:noWrap/>
            <w:vAlign w:val="center"/>
            <w:hideMark/>
            <w:tcPrChange w:id="8289" w:author="phuong vu" w:date="2018-11-23T13:40:00Z">
              <w:tcPr>
                <w:tcW w:w="708" w:type="dxa"/>
                <w:noWrap/>
                <w:vAlign w:val="center"/>
                <w:hideMark/>
              </w:tcPr>
            </w:tcPrChange>
          </w:tcPr>
          <w:p w14:paraId="2349C939" w14:textId="77777777" w:rsidR="002E1BE3" w:rsidRPr="001856AA" w:rsidRDefault="002E1BE3" w:rsidP="00E6227B">
            <w:pPr>
              <w:spacing w:line="276" w:lineRule="auto"/>
              <w:jc w:val="center"/>
              <w:rPr>
                <w:ins w:id="8290" w:author="phuong vu" w:date="2018-11-23T12:59:00Z"/>
                <w:b/>
                <w:bCs/>
              </w:rPr>
              <w:pPrChange w:id="8291" w:author="phuong vu" w:date="2018-11-23T13:48:00Z">
                <w:pPr>
                  <w:jc w:val="center"/>
                </w:pPr>
              </w:pPrChange>
            </w:pPr>
            <w:ins w:id="8292" w:author="phuong vu" w:date="2018-11-23T12:59:00Z">
              <w:r w:rsidRPr="001856AA">
                <w:rPr>
                  <w:b/>
                  <w:bCs/>
                  <w:lang w:val="da-DK"/>
                </w:rPr>
                <w:t>STT</w:t>
              </w:r>
            </w:ins>
          </w:p>
        </w:tc>
        <w:tc>
          <w:tcPr>
            <w:tcW w:w="1993" w:type="dxa"/>
            <w:noWrap/>
            <w:vAlign w:val="center"/>
            <w:hideMark/>
            <w:tcPrChange w:id="8293" w:author="phuong vu" w:date="2018-11-23T13:40:00Z">
              <w:tcPr>
                <w:tcW w:w="1820" w:type="dxa"/>
                <w:noWrap/>
                <w:vAlign w:val="center"/>
                <w:hideMark/>
              </w:tcPr>
            </w:tcPrChange>
          </w:tcPr>
          <w:p w14:paraId="60B95337" w14:textId="77777777" w:rsidR="002E1BE3" w:rsidRPr="001856AA" w:rsidRDefault="002E1BE3" w:rsidP="00E6227B">
            <w:pPr>
              <w:spacing w:line="276" w:lineRule="auto"/>
              <w:jc w:val="center"/>
              <w:rPr>
                <w:ins w:id="8294" w:author="phuong vu" w:date="2018-11-23T12:59:00Z"/>
                <w:b/>
                <w:bCs/>
              </w:rPr>
              <w:pPrChange w:id="8295" w:author="phuong vu" w:date="2018-11-23T13:48:00Z">
                <w:pPr>
                  <w:jc w:val="center"/>
                </w:pPr>
              </w:pPrChange>
            </w:pPr>
            <w:ins w:id="8296" w:author="phuong vu" w:date="2018-11-23T12:59:00Z">
              <w:r w:rsidRPr="001856AA">
                <w:rPr>
                  <w:b/>
                  <w:bCs/>
                  <w:lang w:val="da-DK"/>
                </w:rPr>
                <w:t>Tên trường</w:t>
              </w:r>
            </w:ins>
          </w:p>
        </w:tc>
        <w:tc>
          <w:tcPr>
            <w:tcW w:w="1300" w:type="dxa"/>
            <w:noWrap/>
            <w:vAlign w:val="center"/>
            <w:hideMark/>
            <w:tcPrChange w:id="8297" w:author="phuong vu" w:date="2018-11-23T13:40:00Z">
              <w:tcPr>
                <w:tcW w:w="1300" w:type="dxa"/>
                <w:noWrap/>
                <w:vAlign w:val="center"/>
                <w:hideMark/>
              </w:tcPr>
            </w:tcPrChange>
          </w:tcPr>
          <w:p w14:paraId="40BA5812" w14:textId="77777777" w:rsidR="002E1BE3" w:rsidRPr="001856AA" w:rsidRDefault="002E1BE3" w:rsidP="00E6227B">
            <w:pPr>
              <w:spacing w:line="276" w:lineRule="auto"/>
              <w:jc w:val="center"/>
              <w:rPr>
                <w:ins w:id="8298" w:author="phuong vu" w:date="2018-11-23T12:59:00Z"/>
                <w:b/>
                <w:bCs/>
              </w:rPr>
              <w:pPrChange w:id="8299" w:author="phuong vu" w:date="2018-11-23T13:48:00Z">
                <w:pPr>
                  <w:jc w:val="center"/>
                </w:pPr>
              </w:pPrChange>
            </w:pPr>
            <w:ins w:id="8300" w:author="phuong vu" w:date="2018-11-23T12:59:00Z">
              <w:r w:rsidRPr="001856AA">
                <w:rPr>
                  <w:b/>
                  <w:bCs/>
                  <w:lang w:val="da-DK"/>
                </w:rPr>
                <w:t>Kiểu</w:t>
              </w:r>
            </w:ins>
          </w:p>
        </w:tc>
        <w:tc>
          <w:tcPr>
            <w:tcW w:w="1098" w:type="dxa"/>
            <w:noWrap/>
            <w:vAlign w:val="center"/>
            <w:hideMark/>
            <w:tcPrChange w:id="8301" w:author="phuong vu" w:date="2018-11-23T13:40:00Z">
              <w:tcPr>
                <w:tcW w:w="1098" w:type="dxa"/>
                <w:noWrap/>
                <w:vAlign w:val="center"/>
                <w:hideMark/>
              </w:tcPr>
            </w:tcPrChange>
          </w:tcPr>
          <w:p w14:paraId="47D18461" w14:textId="77777777" w:rsidR="002E1BE3" w:rsidRPr="001856AA" w:rsidRDefault="002E1BE3" w:rsidP="00E6227B">
            <w:pPr>
              <w:spacing w:line="276" w:lineRule="auto"/>
              <w:jc w:val="center"/>
              <w:rPr>
                <w:ins w:id="8302" w:author="phuong vu" w:date="2018-11-23T12:59:00Z"/>
                <w:b/>
                <w:bCs/>
              </w:rPr>
              <w:pPrChange w:id="8303" w:author="phuong vu" w:date="2018-11-23T13:48:00Z">
                <w:pPr>
                  <w:jc w:val="center"/>
                </w:pPr>
              </w:pPrChange>
            </w:pPr>
            <w:ins w:id="8304" w:author="phuong vu" w:date="2018-11-23T12:59:00Z">
              <w:r w:rsidRPr="001856AA">
                <w:rPr>
                  <w:b/>
                  <w:bCs/>
                  <w:lang w:val="da-DK"/>
                </w:rPr>
                <w:t>Chấp nhận Null</w:t>
              </w:r>
            </w:ins>
          </w:p>
        </w:tc>
        <w:tc>
          <w:tcPr>
            <w:tcW w:w="838" w:type="dxa"/>
            <w:noWrap/>
            <w:vAlign w:val="center"/>
            <w:hideMark/>
            <w:tcPrChange w:id="8305" w:author="phuong vu" w:date="2018-11-23T13:40:00Z">
              <w:tcPr>
                <w:tcW w:w="838" w:type="dxa"/>
                <w:noWrap/>
                <w:vAlign w:val="center"/>
                <w:hideMark/>
              </w:tcPr>
            </w:tcPrChange>
          </w:tcPr>
          <w:p w14:paraId="4BD04EE9" w14:textId="77777777" w:rsidR="002E1BE3" w:rsidRPr="001856AA" w:rsidRDefault="002E1BE3" w:rsidP="00E6227B">
            <w:pPr>
              <w:spacing w:line="276" w:lineRule="auto"/>
              <w:jc w:val="center"/>
              <w:rPr>
                <w:ins w:id="8306" w:author="phuong vu" w:date="2018-11-23T12:59:00Z"/>
                <w:b/>
                <w:bCs/>
              </w:rPr>
              <w:pPrChange w:id="8307" w:author="phuong vu" w:date="2018-11-23T13:48:00Z">
                <w:pPr>
                  <w:jc w:val="center"/>
                </w:pPr>
              </w:pPrChange>
            </w:pPr>
            <w:ins w:id="8308" w:author="phuong vu" w:date="2018-11-23T12:59:00Z">
              <w:r w:rsidRPr="001856AA">
                <w:rPr>
                  <w:b/>
                  <w:bCs/>
                  <w:lang w:val="da-DK"/>
                </w:rPr>
                <w:t>Khóa chính</w:t>
              </w:r>
            </w:ins>
          </w:p>
        </w:tc>
        <w:tc>
          <w:tcPr>
            <w:tcW w:w="823" w:type="dxa"/>
            <w:noWrap/>
            <w:vAlign w:val="center"/>
            <w:hideMark/>
            <w:tcPrChange w:id="8309" w:author="phuong vu" w:date="2018-11-23T13:40:00Z">
              <w:tcPr>
                <w:tcW w:w="823" w:type="dxa"/>
                <w:noWrap/>
                <w:vAlign w:val="center"/>
                <w:hideMark/>
              </w:tcPr>
            </w:tcPrChange>
          </w:tcPr>
          <w:p w14:paraId="11701A0A" w14:textId="77777777" w:rsidR="002E1BE3" w:rsidRPr="001856AA" w:rsidRDefault="002E1BE3" w:rsidP="00E6227B">
            <w:pPr>
              <w:spacing w:line="276" w:lineRule="auto"/>
              <w:jc w:val="center"/>
              <w:rPr>
                <w:ins w:id="8310" w:author="phuong vu" w:date="2018-11-23T12:59:00Z"/>
                <w:b/>
                <w:bCs/>
              </w:rPr>
              <w:pPrChange w:id="8311" w:author="phuong vu" w:date="2018-11-23T13:48:00Z">
                <w:pPr>
                  <w:jc w:val="center"/>
                </w:pPr>
              </w:pPrChange>
            </w:pPr>
            <w:ins w:id="8312" w:author="phuong vu" w:date="2018-11-23T12:59:00Z">
              <w:r w:rsidRPr="001856AA">
                <w:rPr>
                  <w:b/>
                  <w:bCs/>
                  <w:lang w:val="da-DK"/>
                </w:rPr>
                <w:t>Khóa ngoại</w:t>
              </w:r>
            </w:ins>
          </w:p>
        </w:tc>
        <w:tc>
          <w:tcPr>
            <w:tcW w:w="2055" w:type="dxa"/>
            <w:noWrap/>
            <w:vAlign w:val="center"/>
            <w:hideMark/>
            <w:tcPrChange w:id="8313" w:author="phuong vu" w:date="2018-11-23T13:40:00Z">
              <w:tcPr>
                <w:tcW w:w="2899" w:type="dxa"/>
                <w:noWrap/>
                <w:vAlign w:val="center"/>
                <w:hideMark/>
              </w:tcPr>
            </w:tcPrChange>
          </w:tcPr>
          <w:p w14:paraId="14A3997F" w14:textId="77777777" w:rsidR="002E1BE3" w:rsidRPr="001856AA" w:rsidRDefault="002E1BE3" w:rsidP="00E6227B">
            <w:pPr>
              <w:spacing w:line="276" w:lineRule="auto"/>
              <w:ind w:right="226"/>
              <w:jc w:val="center"/>
              <w:rPr>
                <w:ins w:id="8314" w:author="phuong vu" w:date="2018-11-23T12:59:00Z"/>
                <w:b/>
                <w:bCs/>
              </w:rPr>
              <w:pPrChange w:id="8315" w:author="phuong vu" w:date="2018-11-23T13:48:00Z">
                <w:pPr>
                  <w:ind w:right="226"/>
                  <w:jc w:val="center"/>
                </w:pPr>
              </w:pPrChange>
            </w:pPr>
            <w:ins w:id="8316" w:author="phuong vu" w:date="2018-11-23T12:59:00Z">
              <w:r w:rsidRPr="001856AA">
                <w:rPr>
                  <w:b/>
                  <w:bCs/>
                  <w:lang w:val="da-DK"/>
                </w:rPr>
                <w:t>Mô tả</w:t>
              </w:r>
            </w:ins>
          </w:p>
        </w:tc>
      </w:tr>
      <w:tr w:rsidR="002E1BE3" w:rsidRPr="001856AA" w14:paraId="5F2DC5A8" w14:textId="77777777" w:rsidTr="00904AF3">
        <w:trPr>
          <w:trHeight w:val="300"/>
          <w:ins w:id="8317" w:author="phuong vu" w:date="2018-11-23T12:59:00Z"/>
          <w:trPrChange w:id="8318" w:author="phuong vu" w:date="2018-11-23T13:40:00Z">
            <w:trPr>
              <w:trHeight w:val="300"/>
            </w:trPr>
          </w:trPrChange>
        </w:trPr>
        <w:tc>
          <w:tcPr>
            <w:tcW w:w="708" w:type="dxa"/>
            <w:noWrap/>
            <w:vAlign w:val="center"/>
            <w:hideMark/>
            <w:tcPrChange w:id="8319" w:author="phuong vu" w:date="2018-11-23T13:40:00Z">
              <w:tcPr>
                <w:tcW w:w="708" w:type="dxa"/>
                <w:noWrap/>
                <w:vAlign w:val="center"/>
                <w:hideMark/>
              </w:tcPr>
            </w:tcPrChange>
          </w:tcPr>
          <w:p w14:paraId="5278BECE" w14:textId="77777777" w:rsidR="002E1BE3" w:rsidRPr="00FD2760" w:rsidRDefault="002E1BE3" w:rsidP="00E6227B">
            <w:pPr>
              <w:spacing w:line="276" w:lineRule="auto"/>
              <w:jc w:val="center"/>
              <w:rPr>
                <w:ins w:id="8320" w:author="phuong vu" w:date="2018-11-23T12:59:00Z"/>
              </w:rPr>
              <w:pPrChange w:id="8321" w:author="phuong vu" w:date="2018-11-23T13:48:00Z">
                <w:pPr>
                  <w:jc w:val="center"/>
                </w:pPr>
              </w:pPrChange>
            </w:pPr>
            <w:ins w:id="8322" w:author="phuong vu" w:date="2018-11-23T12:59:00Z">
              <w:r w:rsidRPr="00FD2760">
                <w:t>1</w:t>
              </w:r>
            </w:ins>
          </w:p>
        </w:tc>
        <w:tc>
          <w:tcPr>
            <w:tcW w:w="1993" w:type="dxa"/>
            <w:noWrap/>
            <w:hideMark/>
            <w:tcPrChange w:id="8323" w:author="phuong vu" w:date="2018-11-23T13:40:00Z">
              <w:tcPr>
                <w:tcW w:w="1820" w:type="dxa"/>
                <w:noWrap/>
                <w:hideMark/>
              </w:tcPr>
            </w:tcPrChange>
          </w:tcPr>
          <w:p w14:paraId="7D3CC5B7" w14:textId="540BD7FC" w:rsidR="002E1BE3" w:rsidRPr="00FD2760" w:rsidRDefault="002E1BE3" w:rsidP="00E6227B">
            <w:pPr>
              <w:spacing w:line="276" w:lineRule="auto"/>
              <w:rPr>
                <w:ins w:id="8324" w:author="phuong vu" w:date="2018-11-23T12:59:00Z"/>
              </w:rPr>
              <w:pPrChange w:id="8325" w:author="phuong vu" w:date="2018-11-23T13:48:00Z">
                <w:pPr/>
              </w:pPrChange>
            </w:pPr>
            <w:ins w:id="8326" w:author="phuong vu" w:date="2018-11-23T12:59:00Z">
              <w:r w:rsidRPr="00FD2760">
                <w:t>id</w:t>
              </w:r>
            </w:ins>
          </w:p>
        </w:tc>
        <w:tc>
          <w:tcPr>
            <w:tcW w:w="1300" w:type="dxa"/>
            <w:noWrap/>
            <w:hideMark/>
            <w:tcPrChange w:id="8327" w:author="phuong vu" w:date="2018-11-23T13:40:00Z">
              <w:tcPr>
                <w:tcW w:w="1300" w:type="dxa"/>
                <w:noWrap/>
                <w:hideMark/>
              </w:tcPr>
            </w:tcPrChange>
          </w:tcPr>
          <w:p w14:paraId="1F79F85D" w14:textId="77777777" w:rsidR="002E1BE3" w:rsidRPr="00FD2760" w:rsidRDefault="002E1BE3" w:rsidP="00E6227B">
            <w:pPr>
              <w:spacing w:line="276" w:lineRule="auto"/>
              <w:rPr>
                <w:ins w:id="8328" w:author="phuong vu" w:date="2018-11-23T12:59:00Z"/>
              </w:rPr>
              <w:pPrChange w:id="8329" w:author="phuong vu" w:date="2018-11-23T13:48:00Z">
                <w:pPr/>
              </w:pPrChange>
            </w:pPr>
            <w:ins w:id="8330" w:author="phuong vu" w:date="2018-11-23T12:59:00Z">
              <w:r w:rsidRPr="00FD2760">
                <w:t>numeric</w:t>
              </w:r>
            </w:ins>
          </w:p>
        </w:tc>
        <w:tc>
          <w:tcPr>
            <w:tcW w:w="1098" w:type="dxa"/>
            <w:noWrap/>
            <w:vAlign w:val="center"/>
            <w:hideMark/>
            <w:tcPrChange w:id="8331" w:author="phuong vu" w:date="2018-11-23T13:40:00Z">
              <w:tcPr>
                <w:tcW w:w="1098" w:type="dxa"/>
                <w:noWrap/>
                <w:vAlign w:val="center"/>
                <w:hideMark/>
              </w:tcPr>
            </w:tcPrChange>
          </w:tcPr>
          <w:p w14:paraId="2539DD6E" w14:textId="77777777" w:rsidR="002E1BE3" w:rsidRPr="00FD2760" w:rsidRDefault="002E1BE3" w:rsidP="00E6227B">
            <w:pPr>
              <w:spacing w:line="276" w:lineRule="auto"/>
              <w:jc w:val="center"/>
              <w:rPr>
                <w:ins w:id="8332" w:author="phuong vu" w:date="2018-11-23T12:59:00Z"/>
              </w:rPr>
              <w:pPrChange w:id="8333" w:author="phuong vu" w:date="2018-11-23T13:48:00Z">
                <w:pPr>
                  <w:jc w:val="center"/>
                </w:pPr>
              </w:pPrChange>
            </w:pPr>
          </w:p>
        </w:tc>
        <w:tc>
          <w:tcPr>
            <w:tcW w:w="838" w:type="dxa"/>
            <w:noWrap/>
            <w:vAlign w:val="center"/>
            <w:hideMark/>
            <w:tcPrChange w:id="8334" w:author="phuong vu" w:date="2018-11-23T13:40:00Z">
              <w:tcPr>
                <w:tcW w:w="838" w:type="dxa"/>
                <w:noWrap/>
                <w:vAlign w:val="center"/>
                <w:hideMark/>
              </w:tcPr>
            </w:tcPrChange>
          </w:tcPr>
          <w:p w14:paraId="37F0900A" w14:textId="77777777" w:rsidR="002E1BE3" w:rsidRPr="00FD2760" w:rsidRDefault="002E1BE3" w:rsidP="00E6227B">
            <w:pPr>
              <w:spacing w:line="276" w:lineRule="auto"/>
              <w:jc w:val="center"/>
              <w:rPr>
                <w:ins w:id="8335" w:author="phuong vu" w:date="2018-11-23T12:59:00Z"/>
              </w:rPr>
              <w:pPrChange w:id="8336" w:author="phuong vu" w:date="2018-11-23T13:48:00Z">
                <w:pPr>
                  <w:jc w:val="center"/>
                </w:pPr>
              </w:pPrChange>
            </w:pPr>
            <w:ins w:id="8337" w:author="phuong vu" w:date="2018-11-23T12:59:00Z">
              <w:r w:rsidRPr="00FD2760">
                <w:t>X</w:t>
              </w:r>
            </w:ins>
          </w:p>
        </w:tc>
        <w:tc>
          <w:tcPr>
            <w:tcW w:w="823" w:type="dxa"/>
            <w:noWrap/>
            <w:vAlign w:val="center"/>
            <w:hideMark/>
            <w:tcPrChange w:id="8338" w:author="phuong vu" w:date="2018-11-23T13:40:00Z">
              <w:tcPr>
                <w:tcW w:w="823" w:type="dxa"/>
                <w:noWrap/>
                <w:vAlign w:val="center"/>
                <w:hideMark/>
              </w:tcPr>
            </w:tcPrChange>
          </w:tcPr>
          <w:p w14:paraId="22D2A9A0" w14:textId="77777777" w:rsidR="002E1BE3" w:rsidRPr="00FD2760" w:rsidRDefault="002E1BE3" w:rsidP="00E6227B">
            <w:pPr>
              <w:spacing w:line="276" w:lineRule="auto"/>
              <w:jc w:val="center"/>
              <w:rPr>
                <w:ins w:id="8339" w:author="phuong vu" w:date="2018-11-23T12:59:00Z"/>
              </w:rPr>
              <w:pPrChange w:id="8340" w:author="phuong vu" w:date="2018-11-23T13:48:00Z">
                <w:pPr>
                  <w:jc w:val="center"/>
                </w:pPr>
              </w:pPrChange>
            </w:pPr>
          </w:p>
        </w:tc>
        <w:tc>
          <w:tcPr>
            <w:tcW w:w="2055" w:type="dxa"/>
            <w:noWrap/>
            <w:hideMark/>
            <w:tcPrChange w:id="8341" w:author="phuong vu" w:date="2018-11-23T13:40:00Z">
              <w:tcPr>
                <w:tcW w:w="2899" w:type="dxa"/>
                <w:noWrap/>
                <w:hideMark/>
              </w:tcPr>
            </w:tcPrChange>
          </w:tcPr>
          <w:p w14:paraId="06C21860" w14:textId="77777777" w:rsidR="002E1BE3" w:rsidRPr="00FD2760" w:rsidRDefault="002E1BE3" w:rsidP="00E6227B">
            <w:pPr>
              <w:spacing w:line="276" w:lineRule="auto"/>
              <w:rPr>
                <w:ins w:id="8342" w:author="phuong vu" w:date="2018-11-23T12:59:00Z"/>
                <w:lang w:val="en-US"/>
              </w:rPr>
              <w:pPrChange w:id="8343" w:author="phuong vu" w:date="2018-11-23T13:48:00Z">
                <w:pPr/>
              </w:pPrChange>
            </w:pPr>
            <w:ins w:id="8344" w:author="phuong vu" w:date="2018-11-23T12:59:00Z">
              <w:r w:rsidRPr="00FD2760">
                <w:t xml:space="preserve">ID </w:t>
              </w:r>
              <w:r>
                <w:rPr>
                  <w:lang w:val="en-US"/>
                </w:rPr>
                <w:t>chất liệu</w:t>
              </w:r>
            </w:ins>
          </w:p>
        </w:tc>
      </w:tr>
      <w:tr w:rsidR="002E1BE3" w:rsidRPr="001856AA" w14:paraId="518D9D62" w14:textId="77777777" w:rsidTr="00904AF3">
        <w:trPr>
          <w:trHeight w:val="300"/>
          <w:ins w:id="8345" w:author="phuong vu" w:date="2018-11-23T12:59:00Z"/>
          <w:trPrChange w:id="8346" w:author="phuong vu" w:date="2018-11-23T13:40:00Z">
            <w:trPr>
              <w:trHeight w:val="300"/>
            </w:trPr>
          </w:trPrChange>
        </w:trPr>
        <w:tc>
          <w:tcPr>
            <w:tcW w:w="708" w:type="dxa"/>
            <w:noWrap/>
            <w:vAlign w:val="center"/>
            <w:hideMark/>
            <w:tcPrChange w:id="8347" w:author="phuong vu" w:date="2018-11-23T13:40:00Z">
              <w:tcPr>
                <w:tcW w:w="708" w:type="dxa"/>
                <w:noWrap/>
                <w:vAlign w:val="center"/>
                <w:hideMark/>
              </w:tcPr>
            </w:tcPrChange>
          </w:tcPr>
          <w:p w14:paraId="7A04B35E" w14:textId="77777777" w:rsidR="002E1BE3" w:rsidRPr="00FD2760" w:rsidRDefault="002E1BE3" w:rsidP="00E6227B">
            <w:pPr>
              <w:spacing w:line="276" w:lineRule="auto"/>
              <w:jc w:val="center"/>
              <w:rPr>
                <w:ins w:id="8348" w:author="phuong vu" w:date="2018-11-23T12:59:00Z"/>
              </w:rPr>
              <w:pPrChange w:id="8349" w:author="phuong vu" w:date="2018-11-23T13:48:00Z">
                <w:pPr>
                  <w:jc w:val="center"/>
                </w:pPr>
              </w:pPrChange>
            </w:pPr>
            <w:ins w:id="8350" w:author="phuong vu" w:date="2018-11-23T12:59:00Z">
              <w:r w:rsidRPr="00FD2760">
                <w:t>2</w:t>
              </w:r>
            </w:ins>
          </w:p>
        </w:tc>
        <w:tc>
          <w:tcPr>
            <w:tcW w:w="1993" w:type="dxa"/>
            <w:noWrap/>
            <w:hideMark/>
            <w:tcPrChange w:id="8351" w:author="phuong vu" w:date="2018-11-23T13:40:00Z">
              <w:tcPr>
                <w:tcW w:w="1820" w:type="dxa"/>
                <w:noWrap/>
                <w:hideMark/>
              </w:tcPr>
            </w:tcPrChange>
          </w:tcPr>
          <w:p w14:paraId="21620839" w14:textId="5C4E625A" w:rsidR="002E1BE3" w:rsidRPr="00FD2760" w:rsidRDefault="002E1BE3" w:rsidP="00E6227B">
            <w:pPr>
              <w:spacing w:line="276" w:lineRule="auto"/>
              <w:rPr>
                <w:ins w:id="8352" w:author="phuong vu" w:date="2018-11-23T12:59:00Z"/>
              </w:rPr>
              <w:pPrChange w:id="8353" w:author="phuong vu" w:date="2018-11-23T13:48:00Z">
                <w:pPr/>
              </w:pPrChange>
            </w:pPr>
            <w:ins w:id="8354" w:author="phuong vu" w:date="2018-11-23T12:59:00Z">
              <w:r>
                <w:rPr>
                  <w:lang w:val="en-US"/>
                </w:rPr>
                <w:t>promotion</w:t>
              </w:r>
              <w:r w:rsidRPr="00FD2760">
                <w:t>_name</w:t>
              </w:r>
            </w:ins>
          </w:p>
        </w:tc>
        <w:tc>
          <w:tcPr>
            <w:tcW w:w="1300" w:type="dxa"/>
            <w:noWrap/>
            <w:hideMark/>
            <w:tcPrChange w:id="8355" w:author="phuong vu" w:date="2018-11-23T13:40:00Z">
              <w:tcPr>
                <w:tcW w:w="1300" w:type="dxa"/>
                <w:noWrap/>
                <w:hideMark/>
              </w:tcPr>
            </w:tcPrChange>
          </w:tcPr>
          <w:p w14:paraId="48E23BE9" w14:textId="77777777" w:rsidR="002E1BE3" w:rsidRPr="00FD2760" w:rsidRDefault="002E1BE3" w:rsidP="00E6227B">
            <w:pPr>
              <w:spacing w:line="276" w:lineRule="auto"/>
              <w:rPr>
                <w:ins w:id="8356" w:author="phuong vu" w:date="2018-11-23T12:59:00Z"/>
              </w:rPr>
              <w:pPrChange w:id="8357" w:author="phuong vu" w:date="2018-11-23T13:48:00Z">
                <w:pPr/>
              </w:pPrChange>
            </w:pPr>
            <w:ins w:id="8358" w:author="phuong vu" w:date="2018-11-23T12:59:00Z">
              <w:r w:rsidRPr="00FD2760">
                <w:t>character varying</w:t>
              </w:r>
            </w:ins>
          </w:p>
        </w:tc>
        <w:tc>
          <w:tcPr>
            <w:tcW w:w="1098" w:type="dxa"/>
            <w:noWrap/>
            <w:vAlign w:val="center"/>
            <w:hideMark/>
            <w:tcPrChange w:id="8359" w:author="phuong vu" w:date="2018-11-23T13:40:00Z">
              <w:tcPr>
                <w:tcW w:w="1098" w:type="dxa"/>
                <w:noWrap/>
                <w:vAlign w:val="center"/>
                <w:hideMark/>
              </w:tcPr>
            </w:tcPrChange>
          </w:tcPr>
          <w:p w14:paraId="2A21453E" w14:textId="77777777" w:rsidR="002E1BE3" w:rsidRPr="00FD2760" w:rsidRDefault="002E1BE3" w:rsidP="00E6227B">
            <w:pPr>
              <w:spacing w:line="276" w:lineRule="auto"/>
              <w:jc w:val="center"/>
              <w:rPr>
                <w:ins w:id="8360" w:author="phuong vu" w:date="2018-11-23T12:59:00Z"/>
              </w:rPr>
              <w:pPrChange w:id="8361" w:author="phuong vu" w:date="2018-11-23T13:48:00Z">
                <w:pPr>
                  <w:jc w:val="center"/>
                </w:pPr>
              </w:pPrChange>
            </w:pPr>
          </w:p>
        </w:tc>
        <w:tc>
          <w:tcPr>
            <w:tcW w:w="838" w:type="dxa"/>
            <w:noWrap/>
            <w:vAlign w:val="center"/>
            <w:hideMark/>
            <w:tcPrChange w:id="8362" w:author="phuong vu" w:date="2018-11-23T13:40:00Z">
              <w:tcPr>
                <w:tcW w:w="838" w:type="dxa"/>
                <w:noWrap/>
                <w:vAlign w:val="center"/>
                <w:hideMark/>
              </w:tcPr>
            </w:tcPrChange>
          </w:tcPr>
          <w:p w14:paraId="596A2F11" w14:textId="77777777" w:rsidR="002E1BE3" w:rsidRPr="00FD2760" w:rsidRDefault="002E1BE3" w:rsidP="00E6227B">
            <w:pPr>
              <w:spacing w:line="276" w:lineRule="auto"/>
              <w:jc w:val="center"/>
              <w:rPr>
                <w:ins w:id="8363" w:author="phuong vu" w:date="2018-11-23T12:59:00Z"/>
              </w:rPr>
              <w:pPrChange w:id="8364" w:author="phuong vu" w:date="2018-11-23T13:48:00Z">
                <w:pPr>
                  <w:jc w:val="center"/>
                </w:pPr>
              </w:pPrChange>
            </w:pPr>
          </w:p>
        </w:tc>
        <w:tc>
          <w:tcPr>
            <w:tcW w:w="823" w:type="dxa"/>
            <w:noWrap/>
            <w:vAlign w:val="center"/>
            <w:hideMark/>
            <w:tcPrChange w:id="8365" w:author="phuong vu" w:date="2018-11-23T13:40:00Z">
              <w:tcPr>
                <w:tcW w:w="823" w:type="dxa"/>
                <w:noWrap/>
                <w:vAlign w:val="center"/>
                <w:hideMark/>
              </w:tcPr>
            </w:tcPrChange>
          </w:tcPr>
          <w:p w14:paraId="599C8D52" w14:textId="77777777" w:rsidR="002E1BE3" w:rsidRPr="00FD2760" w:rsidRDefault="002E1BE3" w:rsidP="00E6227B">
            <w:pPr>
              <w:spacing w:line="276" w:lineRule="auto"/>
              <w:jc w:val="center"/>
              <w:rPr>
                <w:ins w:id="8366" w:author="phuong vu" w:date="2018-11-23T12:59:00Z"/>
              </w:rPr>
              <w:pPrChange w:id="8367" w:author="phuong vu" w:date="2018-11-23T13:48:00Z">
                <w:pPr>
                  <w:jc w:val="center"/>
                </w:pPr>
              </w:pPrChange>
            </w:pPr>
          </w:p>
        </w:tc>
        <w:tc>
          <w:tcPr>
            <w:tcW w:w="2055" w:type="dxa"/>
            <w:noWrap/>
            <w:hideMark/>
            <w:tcPrChange w:id="8368" w:author="phuong vu" w:date="2018-11-23T13:40:00Z">
              <w:tcPr>
                <w:tcW w:w="2899" w:type="dxa"/>
                <w:noWrap/>
                <w:hideMark/>
              </w:tcPr>
            </w:tcPrChange>
          </w:tcPr>
          <w:p w14:paraId="65E65D13" w14:textId="77777777" w:rsidR="002E1BE3" w:rsidRPr="00FD2760" w:rsidRDefault="002E1BE3" w:rsidP="00E6227B">
            <w:pPr>
              <w:spacing w:line="276" w:lineRule="auto"/>
              <w:rPr>
                <w:ins w:id="8369" w:author="phuong vu" w:date="2018-11-23T12:59:00Z"/>
                <w:lang w:val="en-US"/>
              </w:rPr>
              <w:pPrChange w:id="8370" w:author="phuong vu" w:date="2018-11-23T13:48:00Z">
                <w:pPr/>
              </w:pPrChange>
            </w:pPr>
            <w:ins w:id="8371" w:author="phuong vu" w:date="2018-11-23T12:59:00Z">
              <w:r>
                <w:rPr>
                  <w:lang w:val="en-US"/>
                </w:rPr>
                <w:t>Tên chất liệu</w:t>
              </w:r>
            </w:ins>
          </w:p>
        </w:tc>
      </w:tr>
      <w:tr w:rsidR="002E1BE3" w:rsidRPr="001856AA" w14:paraId="16A7DE70" w14:textId="77777777" w:rsidTr="00904AF3">
        <w:trPr>
          <w:trHeight w:val="300"/>
          <w:ins w:id="8372" w:author="phuong vu" w:date="2018-11-23T12:59:00Z"/>
          <w:trPrChange w:id="8373" w:author="phuong vu" w:date="2018-11-23T13:40:00Z">
            <w:trPr>
              <w:trHeight w:val="300"/>
            </w:trPr>
          </w:trPrChange>
        </w:trPr>
        <w:tc>
          <w:tcPr>
            <w:tcW w:w="708" w:type="dxa"/>
            <w:noWrap/>
            <w:vAlign w:val="center"/>
            <w:tcPrChange w:id="8374" w:author="phuong vu" w:date="2018-11-23T13:40:00Z">
              <w:tcPr>
                <w:tcW w:w="708" w:type="dxa"/>
                <w:noWrap/>
                <w:vAlign w:val="center"/>
              </w:tcPr>
            </w:tcPrChange>
          </w:tcPr>
          <w:p w14:paraId="4371BCC8" w14:textId="410D34AC" w:rsidR="002E1BE3" w:rsidRPr="002E1BE3" w:rsidRDefault="002E1BE3" w:rsidP="00E6227B">
            <w:pPr>
              <w:spacing w:line="276" w:lineRule="auto"/>
              <w:jc w:val="center"/>
              <w:rPr>
                <w:ins w:id="8375" w:author="phuong vu" w:date="2018-11-23T12:59:00Z"/>
                <w:lang w:val="en-US"/>
                <w:rPrChange w:id="8376" w:author="phuong vu" w:date="2018-11-23T12:59:00Z">
                  <w:rPr>
                    <w:ins w:id="8377" w:author="phuong vu" w:date="2018-11-23T12:59:00Z"/>
                  </w:rPr>
                </w:rPrChange>
              </w:rPr>
              <w:pPrChange w:id="8378" w:author="phuong vu" w:date="2018-11-23T13:48:00Z">
                <w:pPr>
                  <w:jc w:val="center"/>
                </w:pPr>
              </w:pPrChange>
            </w:pPr>
            <w:ins w:id="8379" w:author="phuong vu" w:date="2018-11-23T12:59:00Z">
              <w:r>
                <w:rPr>
                  <w:lang w:val="en-US"/>
                </w:rPr>
                <w:t>3</w:t>
              </w:r>
            </w:ins>
          </w:p>
        </w:tc>
        <w:tc>
          <w:tcPr>
            <w:tcW w:w="1993" w:type="dxa"/>
            <w:noWrap/>
            <w:tcPrChange w:id="8380" w:author="phuong vu" w:date="2018-11-23T13:40:00Z">
              <w:tcPr>
                <w:tcW w:w="1820" w:type="dxa"/>
                <w:noWrap/>
              </w:tcPr>
            </w:tcPrChange>
          </w:tcPr>
          <w:p w14:paraId="7D641EDE" w14:textId="54D3ECFD" w:rsidR="002E1BE3" w:rsidRDefault="002E1BE3" w:rsidP="00E6227B">
            <w:pPr>
              <w:spacing w:line="276" w:lineRule="auto"/>
              <w:rPr>
                <w:ins w:id="8381" w:author="phuong vu" w:date="2018-11-23T12:59:00Z"/>
                <w:lang w:val="en-US"/>
              </w:rPr>
              <w:pPrChange w:id="8382" w:author="phuong vu" w:date="2018-11-23T13:48:00Z">
                <w:pPr/>
              </w:pPrChange>
            </w:pPr>
            <w:ins w:id="8383" w:author="phuong vu" w:date="2018-11-23T12:59:00Z">
              <w:r>
                <w:rPr>
                  <w:lang w:val="en-US"/>
                </w:rPr>
                <w:t>sale</w:t>
              </w:r>
            </w:ins>
          </w:p>
        </w:tc>
        <w:tc>
          <w:tcPr>
            <w:tcW w:w="1300" w:type="dxa"/>
            <w:noWrap/>
            <w:tcPrChange w:id="8384" w:author="phuong vu" w:date="2018-11-23T13:40:00Z">
              <w:tcPr>
                <w:tcW w:w="1300" w:type="dxa"/>
                <w:noWrap/>
              </w:tcPr>
            </w:tcPrChange>
          </w:tcPr>
          <w:p w14:paraId="0501362B" w14:textId="014F4A92" w:rsidR="002E1BE3" w:rsidRPr="002E1BE3" w:rsidRDefault="002E1BE3" w:rsidP="00E6227B">
            <w:pPr>
              <w:spacing w:line="276" w:lineRule="auto"/>
              <w:rPr>
                <w:ins w:id="8385" w:author="phuong vu" w:date="2018-11-23T12:59:00Z"/>
                <w:lang w:val="en-US"/>
                <w:rPrChange w:id="8386" w:author="phuong vu" w:date="2018-11-23T12:59:00Z">
                  <w:rPr>
                    <w:ins w:id="8387" w:author="phuong vu" w:date="2018-11-23T12:59:00Z"/>
                  </w:rPr>
                </w:rPrChange>
              </w:rPr>
              <w:pPrChange w:id="8388" w:author="phuong vu" w:date="2018-11-23T13:48:00Z">
                <w:pPr/>
              </w:pPrChange>
            </w:pPr>
            <w:ins w:id="8389" w:author="phuong vu" w:date="2018-11-23T12:59:00Z">
              <w:r>
                <w:rPr>
                  <w:lang w:val="en-US"/>
                </w:rPr>
                <w:t>integer</w:t>
              </w:r>
            </w:ins>
          </w:p>
        </w:tc>
        <w:tc>
          <w:tcPr>
            <w:tcW w:w="1098" w:type="dxa"/>
            <w:noWrap/>
            <w:vAlign w:val="center"/>
            <w:tcPrChange w:id="8390" w:author="phuong vu" w:date="2018-11-23T13:40:00Z">
              <w:tcPr>
                <w:tcW w:w="1098" w:type="dxa"/>
                <w:noWrap/>
                <w:vAlign w:val="center"/>
              </w:tcPr>
            </w:tcPrChange>
          </w:tcPr>
          <w:p w14:paraId="1A87CB7E" w14:textId="77777777" w:rsidR="002E1BE3" w:rsidRPr="00FD2760" w:rsidRDefault="002E1BE3" w:rsidP="00E6227B">
            <w:pPr>
              <w:spacing w:line="276" w:lineRule="auto"/>
              <w:jc w:val="center"/>
              <w:rPr>
                <w:ins w:id="8391" w:author="phuong vu" w:date="2018-11-23T12:59:00Z"/>
              </w:rPr>
              <w:pPrChange w:id="8392" w:author="phuong vu" w:date="2018-11-23T13:48:00Z">
                <w:pPr>
                  <w:jc w:val="center"/>
                </w:pPr>
              </w:pPrChange>
            </w:pPr>
          </w:p>
        </w:tc>
        <w:tc>
          <w:tcPr>
            <w:tcW w:w="838" w:type="dxa"/>
            <w:noWrap/>
            <w:vAlign w:val="center"/>
            <w:tcPrChange w:id="8393" w:author="phuong vu" w:date="2018-11-23T13:40:00Z">
              <w:tcPr>
                <w:tcW w:w="838" w:type="dxa"/>
                <w:noWrap/>
                <w:vAlign w:val="center"/>
              </w:tcPr>
            </w:tcPrChange>
          </w:tcPr>
          <w:p w14:paraId="66965944" w14:textId="77777777" w:rsidR="002E1BE3" w:rsidRPr="00FD2760" w:rsidRDefault="002E1BE3" w:rsidP="00E6227B">
            <w:pPr>
              <w:spacing w:line="276" w:lineRule="auto"/>
              <w:jc w:val="center"/>
              <w:rPr>
                <w:ins w:id="8394" w:author="phuong vu" w:date="2018-11-23T12:59:00Z"/>
              </w:rPr>
              <w:pPrChange w:id="8395" w:author="phuong vu" w:date="2018-11-23T13:48:00Z">
                <w:pPr>
                  <w:jc w:val="center"/>
                </w:pPr>
              </w:pPrChange>
            </w:pPr>
          </w:p>
        </w:tc>
        <w:tc>
          <w:tcPr>
            <w:tcW w:w="823" w:type="dxa"/>
            <w:noWrap/>
            <w:vAlign w:val="center"/>
            <w:tcPrChange w:id="8396" w:author="phuong vu" w:date="2018-11-23T13:40:00Z">
              <w:tcPr>
                <w:tcW w:w="823" w:type="dxa"/>
                <w:noWrap/>
                <w:vAlign w:val="center"/>
              </w:tcPr>
            </w:tcPrChange>
          </w:tcPr>
          <w:p w14:paraId="30EB8442" w14:textId="77777777" w:rsidR="002E1BE3" w:rsidRPr="00FD2760" w:rsidRDefault="002E1BE3" w:rsidP="00E6227B">
            <w:pPr>
              <w:spacing w:line="276" w:lineRule="auto"/>
              <w:jc w:val="center"/>
              <w:rPr>
                <w:ins w:id="8397" w:author="phuong vu" w:date="2018-11-23T12:59:00Z"/>
              </w:rPr>
              <w:pPrChange w:id="8398" w:author="phuong vu" w:date="2018-11-23T13:48:00Z">
                <w:pPr>
                  <w:jc w:val="center"/>
                </w:pPr>
              </w:pPrChange>
            </w:pPr>
          </w:p>
        </w:tc>
        <w:tc>
          <w:tcPr>
            <w:tcW w:w="2055" w:type="dxa"/>
            <w:noWrap/>
            <w:tcPrChange w:id="8399" w:author="phuong vu" w:date="2018-11-23T13:40:00Z">
              <w:tcPr>
                <w:tcW w:w="2899" w:type="dxa"/>
                <w:noWrap/>
              </w:tcPr>
            </w:tcPrChange>
          </w:tcPr>
          <w:p w14:paraId="563DA9CC" w14:textId="7EE76D77" w:rsidR="002E1BE3" w:rsidRDefault="002E1BE3" w:rsidP="00E6227B">
            <w:pPr>
              <w:spacing w:line="276" w:lineRule="auto"/>
              <w:rPr>
                <w:ins w:id="8400" w:author="phuong vu" w:date="2018-11-23T12:59:00Z"/>
                <w:lang w:val="en-US"/>
              </w:rPr>
              <w:pPrChange w:id="8401" w:author="phuong vu" w:date="2018-11-23T13:48:00Z">
                <w:pPr/>
              </w:pPrChange>
            </w:pPr>
            <w:ins w:id="8402" w:author="phuong vu" w:date="2018-11-23T13:06:00Z">
              <w:r>
                <w:rPr>
                  <w:lang w:val="en-US"/>
                </w:rPr>
                <w:t>Phần trăm giảm</w:t>
              </w:r>
            </w:ins>
          </w:p>
        </w:tc>
      </w:tr>
      <w:tr w:rsidR="002E1BE3" w:rsidRPr="001856AA" w14:paraId="038B78BB" w14:textId="77777777" w:rsidTr="00904AF3">
        <w:trPr>
          <w:trHeight w:val="300"/>
          <w:ins w:id="8403" w:author="phuong vu" w:date="2018-11-23T12:59:00Z"/>
          <w:trPrChange w:id="8404" w:author="phuong vu" w:date="2018-11-23T13:40:00Z">
            <w:trPr>
              <w:trHeight w:val="300"/>
            </w:trPr>
          </w:trPrChange>
        </w:trPr>
        <w:tc>
          <w:tcPr>
            <w:tcW w:w="708" w:type="dxa"/>
            <w:noWrap/>
            <w:vAlign w:val="center"/>
            <w:tcPrChange w:id="8405" w:author="phuong vu" w:date="2018-11-23T13:40:00Z">
              <w:tcPr>
                <w:tcW w:w="708" w:type="dxa"/>
                <w:noWrap/>
                <w:vAlign w:val="center"/>
              </w:tcPr>
            </w:tcPrChange>
          </w:tcPr>
          <w:p w14:paraId="66A3ABD8" w14:textId="18A35921" w:rsidR="002E1BE3" w:rsidRDefault="002E1BE3" w:rsidP="00E6227B">
            <w:pPr>
              <w:spacing w:line="276" w:lineRule="auto"/>
              <w:jc w:val="center"/>
              <w:rPr>
                <w:ins w:id="8406" w:author="phuong vu" w:date="2018-11-23T12:59:00Z"/>
                <w:lang w:val="en-US"/>
              </w:rPr>
              <w:pPrChange w:id="8407" w:author="phuong vu" w:date="2018-11-23T13:48:00Z">
                <w:pPr>
                  <w:jc w:val="center"/>
                </w:pPr>
              </w:pPrChange>
            </w:pPr>
            <w:ins w:id="8408" w:author="phuong vu" w:date="2018-11-23T12:59:00Z">
              <w:r>
                <w:rPr>
                  <w:lang w:val="en-US"/>
                </w:rPr>
                <w:t>4</w:t>
              </w:r>
            </w:ins>
          </w:p>
        </w:tc>
        <w:tc>
          <w:tcPr>
            <w:tcW w:w="1993" w:type="dxa"/>
            <w:noWrap/>
            <w:tcPrChange w:id="8409" w:author="phuong vu" w:date="2018-11-23T13:40:00Z">
              <w:tcPr>
                <w:tcW w:w="1820" w:type="dxa"/>
                <w:noWrap/>
              </w:tcPr>
            </w:tcPrChange>
          </w:tcPr>
          <w:p w14:paraId="30047355" w14:textId="2CC1CABA" w:rsidR="002E1BE3" w:rsidRDefault="002E1BE3" w:rsidP="00E6227B">
            <w:pPr>
              <w:spacing w:line="276" w:lineRule="auto"/>
              <w:rPr>
                <w:ins w:id="8410" w:author="phuong vu" w:date="2018-11-23T12:59:00Z"/>
                <w:lang w:val="en-US"/>
              </w:rPr>
              <w:pPrChange w:id="8411" w:author="phuong vu" w:date="2018-11-23T13:48:00Z">
                <w:pPr/>
              </w:pPrChange>
            </w:pPr>
            <w:ins w:id="8412" w:author="phuong vu" w:date="2018-11-23T13:00:00Z">
              <w:r>
                <w:rPr>
                  <w:lang w:val="en-US"/>
                </w:rPr>
                <w:t>date_start</w:t>
              </w:r>
            </w:ins>
          </w:p>
        </w:tc>
        <w:tc>
          <w:tcPr>
            <w:tcW w:w="1300" w:type="dxa"/>
            <w:noWrap/>
            <w:tcPrChange w:id="8413" w:author="phuong vu" w:date="2018-11-23T13:40:00Z">
              <w:tcPr>
                <w:tcW w:w="1300" w:type="dxa"/>
                <w:noWrap/>
              </w:tcPr>
            </w:tcPrChange>
          </w:tcPr>
          <w:p w14:paraId="35C95301" w14:textId="10386A76" w:rsidR="002E1BE3" w:rsidRDefault="002E1BE3" w:rsidP="00E6227B">
            <w:pPr>
              <w:spacing w:line="276" w:lineRule="auto"/>
              <w:rPr>
                <w:ins w:id="8414" w:author="phuong vu" w:date="2018-11-23T12:59:00Z"/>
                <w:lang w:val="en-US"/>
              </w:rPr>
              <w:pPrChange w:id="8415" w:author="phuong vu" w:date="2018-11-23T13:48:00Z">
                <w:pPr/>
              </w:pPrChange>
            </w:pPr>
            <w:ins w:id="8416" w:author="phuong vu" w:date="2018-11-23T13:05:00Z">
              <w:r>
                <w:rPr>
                  <w:lang w:val="en-US"/>
                </w:rPr>
                <w:t>date</w:t>
              </w:r>
            </w:ins>
          </w:p>
        </w:tc>
        <w:tc>
          <w:tcPr>
            <w:tcW w:w="1098" w:type="dxa"/>
            <w:noWrap/>
            <w:vAlign w:val="center"/>
            <w:tcPrChange w:id="8417" w:author="phuong vu" w:date="2018-11-23T13:40:00Z">
              <w:tcPr>
                <w:tcW w:w="1098" w:type="dxa"/>
                <w:noWrap/>
                <w:vAlign w:val="center"/>
              </w:tcPr>
            </w:tcPrChange>
          </w:tcPr>
          <w:p w14:paraId="07822003" w14:textId="77777777" w:rsidR="002E1BE3" w:rsidRPr="00FD2760" w:rsidRDefault="002E1BE3" w:rsidP="00E6227B">
            <w:pPr>
              <w:spacing w:line="276" w:lineRule="auto"/>
              <w:jc w:val="center"/>
              <w:rPr>
                <w:ins w:id="8418" w:author="phuong vu" w:date="2018-11-23T12:59:00Z"/>
              </w:rPr>
              <w:pPrChange w:id="8419" w:author="phuong vu" w:date="2018-11-23T13:48:00Z">
                <w:pPr>
                  <w:jc w:val="center"/>
                </w:pPr>
              </w:pPrChange>
            </w:pPr>
          </w:p>
        </w:tc>
        <w:tc>
          <w:tcPr>
            <w:tcW w:w="838" w:type="dxa"/>
            <w:noWrap/>
            <w:vAlign w:val="center"/>
            <w:tcPrChange w:id="8420" w:author="phuong vu" w:date="2018-11-23T13:40:00Z">
              <w:tcPr>
                <w:tcW w:w="838" w:type="dxa"/>
                <w:noWrap/>
                <w:vAlign w:val="center"/>
              </w:tcPr>
            </w:tcPrChange>
          </w:tcPr>
          <w:p w14:paraId="2612D3FB" w14:textId="77777777" w:rsidR="002E1BE3" w:rsidRPr="00FD2760" w:rsidRDefault="002E1BE3" w:rsidP="00E6227B">
            <w:pPr>
              <w:spacing w:line="276" w:lineRule="auto"/>
              <w:jc w:val="center"/>
              <w:rPr>
                <w:ins w:id="8421" w:author="phuong vu" w:date="2018-11-23T12:59:00Z"/>
              </w:rPr>
              <w:pPrChange w:id="8422" w:author="phuong vu" w:date="2018-11-23T13:48:00Z">
                <w:pPr>
                  <w:jc w:val="center"/>
                </w:pPr>
              </w:pPrChange>
            </w:pPr>
          </w:p>
        </w:tc>
        <w:tc>
          <w:tcPr>
            <w:tcW w:w="823" w:type="dxa"/>
            <w:noWrap/>
            <w:vAlign w:val="center"/>
            <w:tcPrChange w:id="8423" w:author="phuong vu" w:date="2018-11-23T13:40:00Z">
              <w:tcPr>
                <w:tcW w:w="823" w:type="dxa"/>
                <w:noWrap/>
                <w:vAlign w:val="center"/>
              </w:tcPr>
            </w:tcPrChange>
          </w:tcPr>
          <w:p w14:paraId="3B5B0333" w14:textId="77777777" w:rsidR="002E1BE3" w:rsidRPr="00FD2760" w:rsidRDefault="002E1BE3" w:rsidP="00E6227B">
            <w:pPr>
              <w:spacing w:line="276" w:lineRule="auto"/>
              <w:jc w:val="center"/>
              <w:rPr>
                <w:ins w:id="8424" w:author="phuong vu" w:date="2018-11-23T12:59:00Z"/>
              </w:rPr>
              <w:pPrChange w:id="8425" w:author="phuong vu" w:date="2018-11-23T13:48:00Z">
                <w:pPr>
                  <w:jc w:val="center"/>
                </w:pPr>
              </w:pPrChange>
            </w:pPr>
          </w:p>
        </w:tc>
        <w:tc>
          <w:tcPr>
            <w:tcW w:w="2055" w:type="dxa"/>
            <w:noWrap/>
            <w:tcPrChange w:id="8426" w:author="phuong vu" w:date="2018-11-23T13:40:00Z">
              <w:tcPr>
                <w:tcW w:w="2899" w:type="dxa"/>
                <w:noWrap/>
              </w:tcPr>
            </w:tcPrChange>
          </w:tcPr>
          <w:p w14:paraId="2D968C27" w14:textId="2993BCAD" w:rsidR="002E1BE3" w:rsidRDefault="002E1BE3" w:rsidP="00E6227B">
            <w:pPr>
              <w:spacing w:line="276" w:lineRule="auto"/>
              <w:rPr>
                <w:ins w:id="8427" w:author="phuong vu" w:date="2018-11-23T12:59:00Z"/>
                <w:lang w:val="en-US"/>
              </w:rPr>
              <w:pPrChange w:id="8428" w:author="phuong vu" w:date="2018-11-23T13:48:00Z">
                <w:pPr/>
              </w:pPrChange>
            </w:pPr>
            <w:ins w:id="8429" w:author="phuong vu" w:date="2018-11-23T13:06:00Z">
              <w:r>
                <w:rPr>
                  <w:lang w:val="en-US"/>
                </w:rPr>
                <w:t>Ngày bắt đầu</w:t>
              </w:r>
            </w:ins>
          </w:p>
        </w:tc>
      </w:tr>
      <w:tr w:rsidR="002E1BE3" w:rsidRPr="001856AA" w14:paraId="38FD0A88" w14:textId="77777777" w:rsidTr="00904AF3">
        <w:trPr>
          <w:trHeight w:val="300"/>
          <w:ins w:id="8430" w:author="phuong vu" w:date="2018-11-23T13:00:00Z"/>
          <w:trPrChange w:id="8431" w:author="phuong vu" w:date="2018-11-23T13:40:00Z">
            <w:trPr>
              <w:trHeight w:val="300"/>
            </w:trPr>
          </w:trPrChange>
        </w:trPr>
        <w:tc>
          <w:tcPr>
            <w:tcW w:w="708" w:type="dxa"/>
            <w:noWrap/>
            <w:vAlign w:val="center"/>
            <w:tcPrChange w:id="8432" w:author="phuong vu" w:date="2018-11-23T13:40:00Z">
              <w:tcPr>
                <w:tcW w:w="708" w:type="dxa"/>
                <w:noWrap/>
                <w:vAlign w:val="center"/>
              </w:tcPr>
            </w:tcPrChange>
          </w:tcPr>
          <w:p w14:paraId="66639F9D" w14:textId="5E89D91F" w:rsidR="002E1BE3" w:rsidRDefault="002E1BE3" w:rsidP="00E6227B">
            <w:pPr>
              <w:spacing w:line="276" w:lineRule="auto"/>
              <w:jc w:val="center"/>
              <w:rPr>
                <w:ins w:id="8433" w:author="phuong vu" w:date="2018-11-23T13:00:00Z"/>
                <w:lang w:val="en-US"/>
              </w:rPr>
              <w:pPrChange w:id="8434" w:author="phuong vu" w:date="2018-11-23T13:48:00Z">
                <w:pPr>
                  <w:jc w:val="center"/>
                </w:pPr>
              </w:pPrChange>
            </w:pPr>
            <w:ins w:id="8435" w:author="phuong vu" w:date="2018-11-23T13:00:00Z">
              <w:r>
                <w:rPr>
                  <w:lang w:val="en-US"/>
                </w:rPr>
                <w:t>5</w:t>
              </w:r>
            </w:ins>
          </w:p>
        </w:tc>
        <w:tc>
          <w:tcPr>
            <w:tcW w:w="1993" w:type="dxa"/>
            <w:noWrap/>
            <w:tcPrChange w:id="8436" w:author="phuong vu" w:date="2018-11-23T13:40:00Z">
              <w:tcPr>
                <w:tcW w:w="1820" w:type="dxa"/>
                <w:noWrap/>
              </w:tcPr>
            </w:tcPrChange>
          </w:tcPr>
          <w:p w14:paraId="16EF4392" w14:textId="7A4B43BB" w:rsidR="002E1BE3" w:rsidRDefault="002E1BE3" w:rsidP="00E6227B">
            <w:pPr>
              <w:spacing w:line="276" w:lineRule="auto"/>
              <w:rPr>
                <w:ins w:id="8437" w:author="phuong vu" w:date="2018-11-23T13:00:00Z"/>
                <w:lang w:val="en-US"/>
              </w:rPr>
              <w:pPrChange w:id="8438" w:author="phuong vu" w:date="2018-11-23T13:48:00Z">
                <w:pPr/>
              </w:pPrChange>
            </w:pPr>
            <w:ins w:id="8439" w:author="phuong vu" w:date="2018-11-23T13:00:00Z">
              <w:r>
                <w:rPr>
                  <w:lang w:val="en-US"/>
                </w:rPr>
                <w:t>date_end</w:t>
              </w:r>
            </w:ins>
          </w:p>
        </w:tc>
        <w:tc>
          <w:tcPr>
            <w:tcW w:w="1300" w:type="dxa"/>
            <w:noWrap/>
            <w:tcPrChange w:id="8440" w:author="phuong vu" w:date="2018-11-23T13:40:00Z">
              <w:tcPr>
                <w:tcW w:w="1300" w:type="dxa"/>
                <w:noWrap/>
              </w:tcPr>
            </w:tcPrChange>
          </w:tcPr>
          <w:p w14:paraId="74000357" w14:textId="149A442F" w:rsidR="002E1BE3" w:rsidRDefault="002E1BE3" w:rsidP="00E6227B">
            <w:pPr>
              <w:spacing w:line="276" w:lineRule="auto"/>
              <w:rPr>
                <w:ins w:id="8441" w:author="phuong vu" w:date="2018-11-23T13:00:00Z"/>
                <w:lang w:val="en-US"/>
              </w:rPr>
              <w:pPrChange w:id="8442" w:author="phuong vu" w:date="2018-11-23T13:48:00Z">
                <w:pPr/>
              </w:pPrChange>
            </w:pPr>
            <w:ins w:id="8443" w:author="phuong vu" w:date="2018-11-23T13:05:00Z">
              <w:r>
                <w:rPr>
                  <w:lang w:val="en-US"/>
                </w:rPr>
                <w:t>date</w:t>
              </w:r>
            </w:ins>
          </w:p>
        </w:tc>
        <w:tc>
          <w:tcPr>
            <w:tcW w:w="1098" w:type="dxa"/>
            <w:noWrap/>
            <w:vAlign w:val="center"/>
            <w:tcPrChange w:id="8444" w:author="phuong vu" w:date="2018-11-23T13:40:00Z">
              <w:tcPr>
                <w:tcW w:w="1098" w:type="dxa"/>
                <w:noWrap/>
                <w:vAlign w:val="center"/>
              </w:tcPr>
            </w:tcPrChange>
          </w:tcPr>
          <w:p w14:paraId="3F8D0F80" w14:textId="77777777" w:rsidR="002E1BE3" w:rsidRPr="00FD2760" w:rsidRDefault="002E1BE3" w:rsidP="00E6227B">
            <w:pPr>
              <w:spacing w:line="276" w:lineRule="auto"/>
              <w:jc w:val="center"/>
              <w:rPr>
                <w:ins w:id="8445" w:author="phuong vu" w:date="2018-11-23T13:00:00Z"/>
              </w:rPr>
              <w:pPrChange w:id="8446" w:author="phuong vu" w:date="2018-11-23T13:48:00Z">
                <w:pPr>
                  <w:jc w:val="center"/>
                </w:pPr>
              </w:pPrChange>
            </w:pPr>
          </w:p>
        </w:tc>
        <w:tc>
          <w:tcPr>
            <w:tcW w:w="838" w:type="dxa"/>
            <w:noWrap/>
            <w:vAlign w:val="center"/>
            <w:tcPrChange w:id="8447" w:author="phuong vu" w:date="2018-11-23T13:40:00Z">
              <w:tcPr>
                <w:tcW w:w="838" w:type="dxa"/>
                <w:noWrap/>
                <w:vAlign w:val="center"/>
              </w:tcPr>
            </w:tcPrChange>
          </w:tcPr>
          <w:p w14:paraId="219874BF" w14:textId="77777777" w:rsidR="002E1BE3" w:rsidRPr="00FD2760" w:rsidRDefault="002E1BE3" w:rsidP="00E6227B">
            <w:pPr>
              <w:spacing w:line="276" w:lineRule="auto"/>
              <w:jc w:val="center"/>
              <w:rPr>
                <w:ins w:id="8448" w:author="phuong vu" w:date="2018-11-23T13:00:00Z"/>
              </w:rPr>
              <w:pPrChange w:id="8449" w:author="phuong vu" w:date="2018-11-23T13:48:00Z">
                <w:pPr>
                  <w:jc w:val="center"/>
                </w:pPr>
              </w:pPrChange>
            </w:pPr>
          </w:p>
        </w:tc>
        <w:tc>
          <w:tcPr>
            <w:tcW w:w="823" w:type="dxa"/>
            <w:noWrap/>
            <w:vAlign w:val="center"/>
            <w:tcPrChange w:id="8450" w:author="phuong vu" w:date="2018-11-23T13:40:00Z">
              <w:tcPr>
                <w:tcW w:w="823" w:type="dxa"/>
                <w:noWrap/>
                <w:vAlign w:val="center"/>
              </w:tcPr>
            </w:tcPrChange>
          </w:tcPr>
          <w:p w14:paraId="70C395A8" w14:textId="77777777" w:rsidR="002E1BE3" w:rsidRPr="00FD2760" w:rsidRDefault="002E1BE3" w:rsidP="00E6227B">
            <w:pPr>
              <w:spacing w:line="276" w:lineRule="auto"/>
              <w:jc w:val="center"/>
              <w:rPr>
                <w:ins w:id="8451" w:author="phuong vu" w:date="2018-11-23T13:00:00Z"/>
              </w:rPr>
              <w:pPrChange w:id="8452" w:author="phuong vu" w:date="2018-11-23T13:48:00Z">
                <w:pPr>
                  <w:jc w:val="center"/>
                </w:pPr>
              </w:pPrChange>
            </w:pPr>
          </w:p>
        </w:tc>
        <w:tc>
          <w:tcPr>
            <w:tcW w:w="2055" w:type="dxa"/>
            <w:noWrap/>
            <w:tcPrChange w:id="8453" w:author="phuong vu" w:date="2018-11-23T13:40:00Z">
              <w:tcPr>
                <w:tcW w:w="2899" w:type="dxa"/>
                <w:noWrap/>
              </w:tcPr>
            </w:tcPrChange>
          </w:tcPr>
          <w:p w14:paraId="1A5138CF" w14:textId="1E04BEAB" w:rsidR="002E1BE3" w:rsidRDefault="002E1BE3" w:rsidP="00E6227B">
            <w:pPr>
              <w:spacing w:line="276" w:lineRule="auto"/>
              <w:rPr>
                <w:ins w:id="8454" w:author="phuong vu" w:date="2018-11-23T13:00:00Z"/>
                <w:lang w:val="en-US"/>
              </w:rPr>
              <w:pPrChange w:id="8455" w:author="phuong vu" w:date="2018-11-23T13:48:00Z">
                <w:pPr/>
              </w:pPrChange>
            </w:pPr>
            <w:ins w:id="8456" w:author="phuong vu" w:date="2018-11-23T13:06:00Z">
              <w:r>
                <w:rPr>
                  <w:lang w:val="en-US"/>
                </w:rPr>
                <w:t>Ngày kết thúc</w:t>
              </w:r>
            </w:ins>
          </w:p>
        </w:tc>
      </w:tr>
      <w:tr w:rsidR="002E1BE3" w:rsidRPr="001856AA" w14:paraId="22731F68" w14:textId="77777777" w:rsidTr="00904AF3">
        <w:trPr>
          <w:trHeight w:val="300"/>
          <w:ins w:id="8457" w:author="phuong vu" w:date="2018-11-23T13:00:00Z"/>
          <w:trPrChange w:id="8458" w:author="phuong vu" w:date="2018-11-23T13:40:00Z">
            <w:trPr>
              <w:trHeight w:val="300"/>
            </w:trPr>
          </w:trPrChange>
        </w:trPr>
        <w:tc>
          <w:tcPr>
            <w:tcW w:w="708" w:type="dxa"/>
            <w:noWrap/>
            <w:vAlign w:val="center"/>
            <w:tcPrChange w:id="8459" w:author="phuong vu" w:date="2018-11-23T13:40:00Z">
              <w:tcPr>
                <w:tcW w:w="708" w:type="dxa"/>
                <w:noWrap/>
                <w:vAlign w:val="center"/>
              </w:tcPr>
            </w:tcPrChange>
          </w:tcPr>
          <w:p w14:paraId="2EC88CCF" w14:textId="35888A9C" w:rsidR="002E1BE3" w:rsidRDefault="002E1BE3" w:rsidP="00E6227B">
            <w:pPr>
              <w:spacing w:line="276" w:lineRule="auto"/>
              <w:jc w:val="center"/>
              <w:rPr>
                <w:ins w:id="8460" w:author="phuong vu" w:date="2018-11-23T13:00:00Z"/>
                <w:lang w:val="en-US"/>
              </w:rPr>
              <w:pPrChange w:id="8461" w:author="phuong vu" w:date="2018-11-23T13:48:00Z">
                <w:pPr>
                  <w:jc w:val="center"/>
                </w:pPr>
              </w:pPrChange>
            </w:pPr>
            <w:ins w:id="8462" w:author="phuong vu" w:date="2018-11-23T13:00:00Z">
              <w:r>
                <w:rPr>
                  <w:lang w:val="en-US"/>
                </w:rPr>
                <w:lastRenderedPageBreak/>
                <w:t>6</w:t>
              </w:r>
            </w:ins>
          </w:p>
        </w:tc>
        <w:tc>
          <w:tcPr>
            <w:tcW w:w="1993" w:type="dxa"/>
            <w:noWrap/>
            <w:tcPrChange w:id="8463" w:author="phuong vu" w:date="2018-11-23T13:40:00Z">
              <w:tcPr>
                <w:tcW w:w="1820" w:type="dxa"/>
                <w:noWrap/>
              </w:tcPr>
            </w:tcPrChange>
          </w:tcPr>
          <w:p w14:paraId="5ECEB4D1" w14:textId="13B1087D" w:rsidR="002E1BE3" w:rsidRDefault="002E1BE3" w:rsidP="00E6227B">
            <w:pPr>
              <w:spacing w:line="276" w:lineRule="auto"/>
              <w:rPr>
                <w:ins w:id="8464" w:author="phuong vu" w:date="2018-11-23T13:00:00Z"/>
                <w:lang w:val="en-US"/>
              </w:rPr>
              <w:pPrChange w:id="8465" w:author="phuong vu" w:date="2018-11-23T13:48:00Z">
                <w:pPr/>
              </w:pPrChange>
            </w:pPr>
            <w:ins w:id="8466" w:author="phuong vu" w:date="2018-11-23T13:00:00Z">
              <w:r>
                <w:rPr>
                  <w:lang w:val="en-US"/>
                </w:rPr>
                <w:t>promotion_code</w:t>
              </w:r>
            </w:ins>
          </w:p>
        </w:tc>
        <w:tc>
          <w:tcPr>
            <w:tcW w:w="1300" w:type="dxa"/>
            <w:noWrap/>
            <w:tcPrChange w:id="8467" w:author="phuong vu" w:date="2018-11-23T13:40:00Z">
              <w:tcPr>
                <w:tcW w:w="1300" w:type="dxa"/>
                <w:noWrap/>
              </w:tcPr>
            </w:tcPrChange>
          </w:tcPr>
          <w:p w14:paraId="3AFBAB0A" w14:textId="2C626212" w:rsidR="002E1BE3" w:rsidRDefault="002E1BE3" w:rsidP="00E6227B">
            <w:pPr>
              <w:spacing w:line="276" w:lineRule="auto"/>
              <w:rPr>
                <w:ins w:id="8468" w:author="phuong vu" w:date="2018-11-23T13:00:00Z"/>
                <w:lang w:val="en-US"/>
              </w:rPr>
              <w:pPrChange w:id="8469" w:author="phuong vu" w:date="2018-11-23T13:48:00Z">
                <w:pPr/>
              </w:pPrChange>
            </w:pPr>
            <w:ins w:id="8470" w:author="phuong vu" w:date="2018-11-23T13:05:00Z">
              <w:r w:rsidRPr="00FD2760">
                <w:t>character varying</w:t>
              </w:r>
            </w:ins>
          </w:p>
        </w:tc>
        <w:tc>
          <w:tcPr>
            <w:tcW w:w="1098" w:type="dxa"/>
            <w:noWrap/>
            <w:vAlign w:val="center"/>
            <w:tcPrChange w:id="8471" w:author="phuong vu" w:date="2018-11-23T13:40:00Z">
              <w:tcPr>
                <w:tcW w:w="1098" w:type="dxa"/>
                <w:noWrap/>
                <w:vAlign w:val="center"/>
              </w:tcPr>
            </w:tcPrChange>
          </w:tcPr>
          <w:p w14:paraId="63DD74CC" w14:textId="77777777" w:rsidR="002E1BE3" w:rsidRPr="00FD2760" w:rsidRDefault="002E1BE3" w:rsidP="00E6227B">
            <w:pPr>
              <w:spacing w:line="276" w:lineRule="auto"/>
              <w:jc w:val="center"/>
              <w:rPr>
                <w:ins w:id="8472" w:author="phuong vu" w:date="2018-11-23T13:00:00Z"/>
              </w:rPr>
              <w:pPrChange w:id="8473" w:author="phuong vu" w:date="2018-11-23T13:48:00Z">
                <w:pPr>
                  <w:jc w:val="center"/>
                </w:pPr>
              </w:pPrChange>
            </w:pPr>
          </w:p>
        </w:tc>
        <w:tc>
          <w:tcPr>
            <w:tcW w:w="838" w:type="dxa"/>
            <w:noWrap/>
            <w:vAlign w:val="center"/>
            <w:tcPrChange w:id="8474" w:author="phuong vu" w:date="2018-11-23T13:40:00Z">
              <w:tcPr>
                <w:tcW w:w="838" w:type="dxa"/>
                <w:noWrap/>
                <w:vAlign w:val="center"/>
              </w:tcPr>
            </w:tcPrChange>
          </w:tcPr>
          <w:p w14:paraId="41D6B1F7" w14:textId="77777777" w:rsidR="002E1BE3" w:rsidRPr="00FD2760" w:rsidRDefault="002E1BE3" w:rsidP="00E6227B">
            <w:pPr>
              <w:spacing w:line="276" w:lineRule="auto"/>
              <w:jc w:val="center"/>
              <w:rPr>
                <w:ins w:id="8475" w:author="phuong vu" w:date="2018-11-23T13:00:00Z"/>
              </w:rPr>
              <w:pPrChange w:id="8476" w:author="phuong vu" w:date="2018-11-23T13:48:00Z">
                <w:pPr>
                  <w:jc w:val="center"/>
                </w:pPr>
              </w:pPrChange>
            </w:pPr>
          </w:p>
        </w:tc>
        <w:tc>
          <w:tcPr>
            <w:tcW w:w="823" w:type="dxa"/>
            <w:noWrap/>
            <w:vAlign w:val="center"/>
            <w:tcPrChange w:id="8477" w:author="phuong vu" w:date="2018-11-23T13:40:00Z">
              <w:tcPr>
                <w:tcW w:w="823" w:type="dxa"/>
                <w:noWrap/>
                <w:vAlign w:val="center"/>
              </w:tcPr>
            </w:tcPrChange>
          </w:tcPr>
          <w:p w14:paraId="6476343C" w14:textId="77777777" w:rsidR="002E1BE3" w:rsidRPr="00FD2760" w:rsidRDefault="002E1BE3" w:rsidP="00E6227B">
            <w:pPr>
              <w:spacing w:line="276" w:lineRule="auto"/>
              <w:jc w:val="center"/>
              <w:rPr>
                <w:ins w:id="8478" w:author="phuong vu" w:date="2018-11-23T13:00:00Z"/>
              </w:rPr>
              <w:pPrChange w:id="8479" w:author="phuong vu" w:date="2018-11-23T13:48:00Z">
                <w:pPr>
                  <w:jc w:val="center"/>
                </w:pPr>
              </w:pPrChange>
            </w:pPr>
          </w:p>
        </w:tc>
        <w:tc>
          <w:tcPr>
            <w:tcW w:w="2055" w:type="dxa"/>
            <w:noWrap/>
            <w:tcPrChange w:id="8480" w:author="phuong vu" w:date="2018-11-23T13:40:00Z">
              <w:tcPr>
                <w:tcW w:w="2899" w:type="dxa"/>
                <w:noWrap/>
              </w:tcPr>
            </w:tcPrChange>
          </w:tcPr>
          <w:p w14:paraId="25BEC408" w14:textId="691751BF" w:rsidR="002E1BE3" w:rsidRDefault="002E1BE3" w:rsidP="00E6227B">
            <w:pPr>
              <w:spacing w:line="276" w:lineRule="auto"/>
              <w:rPr>
                <w:ins w:id="8481" w:author="phuong vu" w:date="2018-11-23T13:00:00Z"/>
                <w:lang w:val="en-US"/>
              </w:rPr>
              <w:pPrChange w:id="8482" w:author="phuong vu" w:date="2018-11-23T13:48:00Z">
                <w:pPr/>
              </w:pPrChange>
            </w:pPr>
            <w:ins w:id="8483" w:author="phuong vu" w:date="2018-11-23T13:06:00Z">
              <w:r>
                <w:rPr>
                  <w:lang w:val="en-US"/>
                </w:rPr>
                <w:t>Mã áp dụng</w:t>
              </w:r>
            </w:ins>
          </w:p>
        </w:tc>
      </w:tr>
      <w:tr w:rsidR="002E1BE3" w:rsidRPr="001856AA" w14:paraId="33A5DA50" w14:textId="77777777" w:rsidTr="00904AF3">
        <w:trPr>
          <w:trHeight w:val="300"/>
          <w:ins w:id="8484" w:author="phuong vu" w:date="2018-11-23T12:59:00Z"/>
          <w:trPrChange w:id="8485" w:author="phuong vu" w:date="2018-11-23T13:40:00Z">
            <w:trPr>
              <w:trHeight w:val="300"/>
            </w:trPr>
          </w:trPrChange>
        </w:trPr>
        <w:tc>
          <w:tcPr>
            <w:tcW w:w="708" w:type="dxa"/>
            <w:noWrap/>
            <w:vAlign w:val="center"/>
            <w:hideMark/>
            <w:tcPrChange w:id="8486" w:author="phuong vu" w:date="2018-11-23T13:40:00Z">
              <w:tcPr>
                <w:tcW w:w="708" w:type="dxa"/>
                <w:noWrap/>
                <w:vAlign w:val="center"/>
                <w:hideMark/>
              </w:tcPr>
            </w:tcPrChange>
          </w:tcPr>
          <w:p w14:paraId="7B0D8062" w14:textId="77777777" w:rsidR="002E1BE3" w:rsidRPr="00FD2760" w:rsidRDefault="002E1BE3" w:rsidP="00E6227B">
            <w:pPr>
              <w:spacing w:line="276" w:lineRule="auto"/>
              <w:jc w:val="center"/>
              <w:rPr>
                <w:ins w:id="8487" w:author="phuong vu" w:date="2018-11-23T12:59:00Z"/>
                <w:lang w:val="en-US"/>
              </w:rPr>
              <w:pPrChange w:id="8488" w:author="phuong vu" w:date="2018-11-23T13:48:00Z">
                <w:pPr>
                  <w:jc w:val="center"/>
                </w:pPr>
              </w:pPrChange>
            </w:pPr>
            <w:ins w:id="8489" w:author="phuong vu" w:date="2018-11-23T12:59:00Z">
              <w:r>
                <w:rPr>
                  <w:lang w:val="en-US"/>
                </w:rPr>
                <w:t>7</w:t>
              </w:r>
            </w:ins>
          </w:p>
        </w:tc>
        <w:tc>
          <w:tcPr>
            <w:tcW w:w="1993" w:type="dxa"/>
            <w:noWrap/>
            <w:hideMark/>
            <w:tcPrChange w:id="8490" w:author="phuong vu" w:date="2018-11-23T13:40:00Z">
              <w:tcPr>
                <w:tcW w:w="1820" w:type="dxa"/>
                <w:noWrap/>
                <w:hideMark/>
              </w:tcPr>
            </w:tcPrChange>
          </w:tcPr>
          <w:p w14:paraId="5003332D" w14:textId="7193026A" w:rsidR="002E1BE3" w:rsidRPr="00FD2760" w:rsidRDefault="002E1BE3" w:rsidP="00E6227B">
            <w:pPr>
              <w:spacing w:line="276" w:lineRule="auto"/>
              <w:rPr>
                <w:ins w:id="8491" w:author="phuong vu" w:date="2018-11-23T12:59:00Z"/>
              </w:rPr>
              <w:pPrChange w:id="8492" w:author="phuong vu" w:date="2018-11-23T13:48:00Z">
                <w:pPr/>
              </w:pPrChange>
            </w:pPr>
            <w:ins w:id="8493" w:author="phuong vu" w:date="2018-11-23T12:59:00Z">
              <w:r w:rsidRPr="00FD2760">
                <w:t>status</w:t>
              </w:r>
            </w:ins>
          </w:p>
        </w:tc>
        <w:tc>
          <w:tcPr>
            <w:tcW w:w="1300" w:type="dxa"/>
            <w:noWrap/>
            <w:hideMark/>
            <w:tcPrChange w:id="8494" w:author="phuong vu" w:date="2018-11-23T13:40:00Z">
              <w:tcPr>
                <w:tcW w:w="1300" w:type="dxa"/>
                <w:noWrap/>
                <w:hideMark/>
              </w:tcPr>
            </w:tcPrChange>
          </w:tcPr>
          <w:p w14:paraId="25CF1DB1" w14:textId="77777777" w:rsidR="002E1BE3" w:rsidRPr="00FD2760" w:rsidRDefault="002E1BE3" w:rsidP="00E6227B">
            <w:pPr>
              <w:spacing w:line="276" w:lineRule="auto"/>
              <w:rPr>
                <w:ins w:id="8495" w:author="phuong vu" w:date="2018-11-23T12:59:00Z"/>
              </w:rPr>
              <w:pPrChange w:id="8496" w:author="phuong vu" w:date="2018-11-23T13:48:00Z">
                <w:pPr/>
              </w:pPrChange>
            </w:pPr>
            <w:ins w:id="8497" w:author="phuong vu" w:date="2018-11-23T12:59:00Z">
              <w:r w:rsidRPr="00FD2760">
                <w:t>character varying</w:t>
              </w:r>
            </w:ins>
          </w:p>
        </w:tc>
        <w:tc>
          <w:tcPr>
            <w:tcW w:w="1098" w:type="dxa"/>
            <w:noWrap/>
            <w:vAlign w:val="center"/>
            <w:hideMark/>
            <w:tcPrChange w:id="8498" w:author="phuong vu" w:date="2018-11-23T13:40:00Z">
              <w:tcPr>
                <w:tcW w:w="1098" w:type="dxa"/>
                <w:noWrap/>
                <w:vAlign w:val="center"/>
                <w:hideMark/>
              </w:tcPr>
            </w:tcPrChange>
          </w:tcPr>
          <w:p w14:paraId="15B2C8B3" w14:textId="77777777" w:rsidR="002E1BE3" w:rsidRPr="00FD2760" w:rsidRDefault="002E1BE3" w:rsidP="00E6227B">
            <w:pPr>
              <w:spacing w:line="276" w:lineRule="auto"/>
              <w:jc w:val="center"/>
              <w:rPr>
                <w:ins w:id="8499" w:author="phuong vu" w:date="2018-11-23T12:59:00Z"/>
              </w:rPr>
              <w:pPrChange w:id="8500" w:author="phuong vu" w:date="2018-11-23T13:48:00Z">
                <w:pPr>
                  <w:jc w:val="center"/>
                </w:pPr>
              </w:pPrChange>
            </w:pPr>
            <w:ins w:id="8501" w:author="phuong vu" w:date="2018-11-23T12:59:00Z">
              <w:r w:rsidRPr="00FD2760">
                <w:t>X</w:t>
              </w:r>
            </w:ins>
          </w:p>
        </w:tc>
        <w:tc>
          <w:tcPr>
            <w:tcW w:w="838" w:type="dxa"/>
            <w:noWrap/>
            <w:vAlign w:val="center"/>
            <w:hideMark/>
            <w:tcPrChange w:id="8502" w:author="phuong vu" w:date="2018-11-23T13:40:00Z">
              <w:tcPr>
                <w:tcW w:w="838" w:type="dxa"/>
                <w:noWrap/>
                <w:vAlign w:val="center"/>
                <w:hideMark/>
              </w:tcPr>
            </w:tcPrChange>
          </w:tcPr>
          <w:p w14:paraId="06CA33C0" w14:textId="77777777" w:rsidR="002E1BE3" w:rsidRPr="00FD2760" w:rsidRDefault="002E1BE3" w:rsidP="00E6227B">
            <w:pPr>
              <w:spacing w:line="276" w:lineRule="auto"/>
              <w:jc w:val="center"/>
              <w:rPr>
                <w:ins w:id="8503" w:author="phuong vu" w:date="2018-11-23T12:59:00Z"/>
              </w:rPr>
              <w:pPrChange w:id="8504" w:author="phuong vu" w:date="2018-11-23T13:48:00Z">
                <w:pPr>
                  <w:jc w:val="center"/>
                </w:pPr>
              </w:pPrChange>
            </w:pPr>
          </w:p>
        </w:tc>
        <w:tc>
          <w:tcPr>
            <w:tcW w:w="823" w:type="dxa"/>
            <w:noWrap/>
            <w:vAlign w:val="center"/>
            <w:hideMark/>
            <w:tcPrChange w:id="8505" w:author="phuong vu" w:date="2018-11-23T13:40:00Z">
              <w:tcPr>
                <w:tcW w:w="823" w:type="dxa"/>
                <w:noWrap/>
                <w:vAlign w:val="center"/>
                <w:hideMark/>
              </w:tcPr>
            </w:tcPrChange>
          </w:tcPr>
          <w:p w14:paraId="1630137C" w14:textId="77777777" w:rsidR="002E1BE3" w:rsidRPr="00FD2760" w:rsidRDefault="002E1BE3" w:rsidP="00E6227B">
            <w:pPr>
              <w:spacing w:line="276" w:lineRule="auto"/>
              <w:jc w:val="center"/>
              <w:rPr>
                <w:ins w:id="8506" w:author="phuong vu" w:date="2018-11-23T12:59:00Z"/>
              </w:rPr>
              <w:pPrChange w:id="8507" w:author="phuong vu" w:date="2018-11-23T13:48:00Z">
                <w:pPr>
                  <w:jc w:val="center"/>
                </w:pPr>
              </w:pPrChange>
            </w:pPr>
          </w:p>
        </w:tc>
        <w:tc>
          <w:tcPr>
            <w:tcW w:w="2055" w:type="dxa"/>
            <w:noWrap/>
            <w:hideMark/>
            <w:tcPrChange w:id="8508" w:author="phuong vu" w:date="2018-11-23T13:40:00Z">
              <w:tcPr>
                <w:tcW w:w="2899" w:type="dxa"/>
                <w:noWrap/>
                <w:hideMark/>
              </w:tcPr>
            </w:tcPrChange>
          </w:tcPr>
          <w:p w14:paraId="4D684181" w14:textId="77777777" w:rsidR="002E1BE3" w:rsidRPr="00FD2760" w:rsidRDefault="002E1BE3" w:rsidP="00376EE3">
            <w:pPr>
              <w:keepNext/>
              <w:spacing w:line="276" w:lineRule="auto"/>
              <w:rPr>
                <w:ins w:id="8509" w:author="phuong vu" w:date="2018-11-23T12:59:00Z"/>
              </w:rPr>
              <w:pPrChange w:id="8510" w:author="phuong vu" w:date="2018-11-23T14:20:00Z">
                <w:pPr>
                  <w:keepNext/>
                </w:pPr>
              </w:pPrChange>
            </w:pPr>
            <w:ins w:id="8511" w:author="phuong vu" w:date="2018-11-23T12:59:00Z">
              <w:r w:rsidRPr="00FD2760">
                <w:t>Trạng thái</w:t>
              </w:r>
            </w:ins>
          </w:p>
        </w:tc>
      </w:tr>
    </w:tbl>
    <w:p w14:paraId="15CF9D05" w14:textId="4836800E" w:rsidR="00E951FC" w:rsidRPr="00376EE3" w:rsidRDefault="00376EE3" w:rsidP="00376EE3">
      <w:pPr>
        <w:pStyle w:val="Caption"/>
        <w:rPr>
          <w:ins w:id="8512" w:author="phuong vu" w:date="2018-11-23T13:07:00Z"/>
          <w:b/>
          <w:lang w:val="en-US"/>
          <w:rPrChange w:id="8513" w:author="phuong vu" w:date="2018-11-23T14:20:00Z">
            <w:rPr>
              <w:ins w:id="8514" w:author="phuong vu" w:date="2018-11-23T13:07:00Z"/>
              <w:b/>
              <w:lang w:val="en-US"/>
            </w:rPr>
          </w:rPrChange>
        </w:rPr>
        <w:pPrChange w:id="8515" w:author="phuong vu" w:date="2018-11-23T14:20:00Z">
          <w:pPr/>
        </w:pPrChange>
      </w:pPr>
      <w:ins w:id="8516" w:author="phuong vu" w:date="2018-11-23T14:20:00Z">
        <w:r>
          <w:t xml:space="preserve">Bảng </w:t>
        </w:r>
      </w:ins>
      <w:ins w:id="8517" w:author="phuong vu" w:date="2018-11-23T15:14:00Z">
        <w:r w:rsidR="00E95F1B">
          <w:fldChar w:fldCharType="begin"/>
        </w:r>
        <w:r w:rsidR="00E95F1B">
          <w:instrText xml:space="preserve"> STYLEREF 1 \s </w:instrText>
        </w:r>
      </w:ins>
      <w:r w:rsidR="00E95F1B">
        <w:fldChar w:fldCharType="separate"/>
      </w:r>
      <w:r w:rsidR="00E95F1B">
        <w:rPr>
          <w:noProof/>
        </w:rPr>
        <w:t>3</w:t>
      </w:r>
      <w:ins w:id="8518" w:author="phuong vu" w:date="2018-11-23T15:14:00Z">
        <w:r w:rsidR="00E95F1B">
          <w:fldChar w:fldCharType="end"/>
        </w:r>
        <w:r w:rsidR="00E95F1B">
          <w:t>.</w:t>
        </w:r>
        <w:r w:rsidR="00E95F1B">
          <w:fldChar w:fldCharType="begin"/>
        </w:r>
        <w:r w:rsidR="00E95F1B">
          <w:instrText xml:space="preserve"> SEQ Bảng \* ARABIC \s 1 </w:instrText>
        </w:r>
      </w:ins>
      <w:r w:rsidR="00E95F1B">
        <w:fldChar w:fldCharType="separate"/>
      </w:r>
      <w:ins w:id="8519" w:author="phuong vu" w:date="2018-11-23T15:14:00Z">
        <w:r w:rsidR="00E95F1B">
          <w:rPr>
            <w:noProof/>
          </w:rPr>
          <w:t>13</w:t>
        </w:r>
        <w:r w:rsidR="00E95F1B">
          <w:fldChar w:fldCharType="end"/>
        </w:r>
      </w:ins>
      <w:ins w:id="8520" w:author="phuong vu" w:date="2018-11-23T14:20:00Z">
        <w:r>
          <w:rPr>
            <w:lang w:val="en-US"/>
          </w:rPr>
          <w:t xml:space="preserve"> Bảng dữ liệu khuyến mãi</w:t>
        </w:r>
      </w:ins>
    </w:p>
    <w:p w14:paraId="4BAAE00F" w14:textId="3363FAFC" w:rsidR="002E1BE3" w:rsidRDefault="002E1BE3" w:rsidP="00E6227B">
      <w:pPr>
        <w:spacing w:line="276" w:lineRule="auto"/>
        <w:rPr>
          <w:ins w:id="8521" w:author="phuong vu" w:date="2018-11-23T13:07:00Z"/>
          <w:b/>
          <w:lang w:val="en-US"/>
        </w:rPr>
        <w:pPrChange w:id="8522" w:author="phuong vu" w:date="2018-11-23T13:48:00Z">
          <w:pPr/>
        </w:pPrChange>
      </w:pPr>
      <w:ins w:id="8523" w:author="phuong vu" w:date="2018-11-23T13:07:00Z">
        <w:r>
          <w:rPr>
            <w:b/>
            <w:lang w:val="en-US"/>
          </w:rPr>
          <w:t>BẢNG PROMOTION_BRANCH</w:t>
        </w:r>
      </w:ins>
    </w:p>
    <w:tbl>
      <w:tblPr>
        <w:tblStyle w:val="TableGrid"/>
        <w:tblW w:w="8815" w:type="dxa"/>
        <w:tblLook w:val="04A0" w:firstRow="1" w:lastRow="0" w:firstColumn="1" w:lastColumn="0" w:noHBand="0" w:noVBand="1"/>
        <w:tblPrChange w:id="8524" w:author="phuong vu" w:date="2018-11-23T13:40:00Z">
          <w:tblPr>
            <w:tblStyle w:val="TableGrid"/>
            <w:tblW w:w="9486" w:type="dxa"/>
            <w:tblLook w:val="04A0" w:firstRow="1" w:lastRow="0" w:firstColumn="1" w:lastColumn="0" w:noHBand="0" w:noVBand="1"/>
          </w:tblPr>
        </w:tblPrChange>
      </w:tblPr>
      <w:tblGrid>
        <w:gridCol w:w="708"/>
        <w:gridCol w:w="1820"/>
        <w:gridCol w:w="1300"/>
        <w:gridCol w:w="1098"/>
        <w:gridCol w:w="838"/>
        <w:gridCol w:w="823"/>
        <w:gridCol w:w="2228"/>
        <w:tblGridChange w:id="8525">
          <w:tblGrid>
            <w:gridCol w:w="708"/>
            <w:gridCol w:w="1820"/>
            <w:gridCol w:w="1300"/>
            <w:gridCol w:w="1098"/>
            <w:gridCol w:w="838"/>
            <w:gridCol w:w="823"/>
            <w:gridCol w:w="2899"/>
          </w:tblGrid>
        </w:tblGridChange>
      </w:tblGrid>
      <w:tr w:rsidR="002E1BE3" w:rsidRPr="001856AA" w14:paraId="2E3107CB" w14:textId="77777777" w:rsidTr="00904AF3">
        <w:trPr>
          <w:trHeight w:val="300"/>
          <w:ins w:id="8526" w:author="phuong vu" w:date="2018-11-23T13:07:00Z"/>
          <w:trPrChange w:id="8527" w:author="phuong vu" w:date="2018-11-23T13:40:00Z">
            <w:trPr>
              <w:trHeight w:val="300"/>
            </w:trPr>
          </w:trPrChange>
        </w:trPr>
        <w:tc>
          <w:tcPr>
            <w:tcW w:w="708" w:type="dxa"/>
            <w:noWrap/>
            <w:vAlign w:val="center"/>
            <w:hideMark/>
            <w:tcPrChange w:id="8528" w:author="phuong vu" w:date="2018-11-23T13:40:00Z">
              <w:tcPr>
                <w:tcW w:w="708" w:type="dxa"/>
                <w:noWrap/>
                <w:vAlign w:val="center"/>
                <w:hideMark/>
              </w:tcPr>
            </w:tcPrChange>
          </w:tcPr>
          <w:p w14:paraId="6311E41F" w14:textId="77777777" w:rsidR="002E1BE3" w:rsidRPr="001856AA" w:rsidRDefault="002E1BE3" w:rsidP="00E6227B">
            <w:pPr>
              <w:spacing w:line="276" w:lineRule="auto"/>
              <w:jc w:val="center"/>
              <w:rPr>
                <w:ins w:id="8529" w:author="phuong vu" w:date="2018-11-23T13:07:00Z"/>
                <w:b/>
                <w:bCs/>
              </w:rPr>
              <w:pPrChange w:id="8530" w:author="phuong vu" w:date="2018-11-23T13:48:00Z">
                <w:pPr>
                  <w:jc w:val="center"/>
                </w:pPr>
              </w:pPrChange>
            </w:pPr>
            <w:ins w:id="8531" w:author="phuong vu" w:date="2018-11-23T13:07:00Z">
              <w:r w:rsidRPr="001856AA">
                <w:rPr>
                  <w:b/>
                  <w:bCs/>
                  <w:lang w:val="da-DK"/>
                </w:rPr>
                <w:t>STT</w:t>
              </w:r>
            </w:ins>
          </w:p>
        </w:tc>
        <w:tc>
          <w:tcPr>
            <w:tcW w:w="1820" w:type="dxa"/>
            <w:noWrap/>
            <w:vAlign w:val="center"/>
            <w:hideMark/>
            <w:tcPrChange w:id="8532" w:author="phuong vu" w:date="2018-11-23T13:40:00Z">
              <w:tcPr>
                <w:tcW w:w="1820" w:type="dxa"/>
                <w:noWrap/>
                <w:vAlign w:val="center"/>
                <w:hideMark/>
              </w:tcPr>
            </w:tcPrChange>
          </w:tcPr>
          <w:p w14:paraId="40695413" w14:textId="77777777" w:rsidR="002E1BE3" w:rsidRPr="001856AA" w:rsidRDefault="002E1BE3" w:rsidP="00E6227B">
            <w:pPr>
              <w:spacing w:line="276" w:lineRule="auto"/>
              <w:jc w:val="center"/>
              <w:rPr>
                <w:ins w:id="8533" w:author="phuong vu" w:date="2018-11-23T13:07:00Z"/>
                <w:b/>
                <w:bCs/>
              </w:rPr>
              <w:pPrChange w:id="8534" w:author="phuong vu" w:date="2018-11-23T13:48:00Z">
                <w:pPr>
                  <w:jc w:val="center"/>
                </w:pPr>
              </w:pPrChange>
            </w:pPr>
            <w:ins w:id="8535" w:author="phuong vu" w:date="2018-11-23T13:07:00Z">
              <w:r w:rsidRPr="001856AA">
                <w:rPr>
                  <w:b/>
                  <w:bCs/>
                  <w:lang w:val="da-DK"/>
                </w:rPr>
                <w:t>Tên trường</w:t>
              </w:r>
            </w:ins>
          </w:p>
        </w:tc>
        <w:tc>
          <w:tcPr>
            <w:tcW w:w="1300" w:type="dxa"/>
            <w:noWrap/>
            <w:vAlign w:val="center"/>
            <w:hideMark/>
            <w:tcPrChange w:id="8536" w:author="phuong vu" w:date="2018-11-23T13:40:00Z">
              <w:tcPr>
                <w:tcW w:w="1300" w:type="dxa"/>
                <w:noWrap/>
                <w:vAlign w:val="center"/>
                <w:hideMark/>
              </w:tcPr>
            </w:tcPrChange>
          </w:tcPr>
          <w:p w14:paraId="23CB3C70" w14:textId="77777777" w:rsidR="002E1BE3" w:rsidRPr="001856AA" w:rsidRDefault="002E1BE3" w:rsidP="00E6227B">
            <w:pPr>
              <w:spacing w:line="276" w:lineRule="auto"/>
              <w:jc w:val="center"/>
              <w:rPr>
                <w:ins w:id="8537" w:author="phuong vu" w:date="2018-11-23T13:07:00Z"/>
                <w:b/>
                <w:bCs/>
              </w:rPr>
              <w:pPrChange w:id="8538" w:author="phuong vu" w:date="2018-11-23T13:48:00Z">
                <w:pPr>
                  <w:jc w:val="center"/>
                </w:pPr>
              </w:pPrChange>
            </w:pPr>
            <w:ins w:id="8539" w:author="phuong vu" w:date="2018-11-23T13:07:00Z">
              <w:r w:rsidRPr="001856AA">
                <w:rPr>
                  <w:b/>
                  <w:bCs/>
                  <w:lang w:val="da-DK"/>
                </w:rPr>
                <w:t>Kiểu</w:t>
              </w:r>
            </w:ins>
          </w:p>
        </w:tc>
        <w:tc>
          <w:tcPr>
            <w:tcW w:w="1098" w:type="dxa"/>
            <w:noWrap/>
            <w:vAlign w:val="center"/>
            <w:hideMark/>
            <w:tcPrChange w:id="8540" w:author="phuong vu" w:date="2018-11-23T13:40:00Z">
              <w:tcPr>
                <w:tcW w:w="1098" w:type="dxa"/>
                <w:noWrap/>
                <w:vAlign w:val="center"/>
                <w:hideMark/>
              </w:tcPr>
            </w:tcPrChange>
          </w:tcPr>
          <w:p w14:paraId="46DA5EDE" w14:textId="77777777" w:rsidR="002E1BE3" w:rsidRPr="001856AA" w:rsidRDefault="002E1BE3" w:rsidP="00E6227B">
            <w:pPr>
              <w:spacing w:line="276" w:lineRule="auto"/>
              <w:jc w:val="center"/>
              <w:rPr>
                <w:ins w:id="8541" w:author="phuong vu" w:date="2018-11-23T13:07:00Z"/>
                <w:b/>
                <w:bCs/>
              </w:rPr>
              <w:pPrChange w:id="8542" w:author="phuong vu" w:date="2018-11-23T13:48:00Z">
                <w:pPr>
                  <w:jc w:val="center"/>
                </w:pPr>
              </w:pPrChange>
            </w:pPr>
            <w:ins w:id="8543" w:author="phuong vu" w:date="2018-11-23T13:07:00Z">
              <w:r w:rsidRPr="001856AA">
                <w:rPr>
                  <w:b/>
                  <w:bCs/>
                  <w:lang w:val="da-DK"/>
                </w:rPr>
                <w:t>Chấp nhận Null</w:t>
              </w:r>
            </w:ins>
          </w:p>
        </w:tc>
        <w:tc>
          <w:tcPr>
            <w:tcW w:w="838" w:type="dxa"/>
            <w:noWrap/>
            <w:vAlign w:val="center"/>
            <w:hideMark/>
            <w:tcPrChange w:id="8544" w:author="phuong vu" w:date="2018-11-23T13:40:00Z">
              <w:tcPr>
                <w:tcW w:w="838" w:type="dxa"/>
                <w:noWrap/>
                <w:vAlign w:val="center"/>
                <w:hideMark/>
              </w:tcPr>
            </w:tcPrChange>
          </w:tcPr>
          <w:p w14:paraId="42763DBE" w14:textId="77777777" w:rsidR="002E1BE3" w:rsidRPr="001856AA" w:rsidRDefault="002E1BE3" w:rsidP="00E6227B">
            <w:pPr>
              <w:spacing w:line="276" w:lineRule="auto"/>
              <w:jc w:val="center"/>
              <w:rPr>
                <w:ins w:id="8545" w:author="phuong vu" w:date="2018-11-23T13:07:00Z"/>
                <w:b/>
                <w:bCs/>
              </w:rPr>
              <w:pPrChange w:id="8546" w:author="phuong vu" w:date="2018-11-23T13:48:00Z">
                <w:pPr>
                  <w:jc w:val="center"/>
                </w:pPr>
              </w:pPrChange>
            </w:pPr>
            <w:ins w:id="8547" w:author="phuong vu" w:date="2018-11-23T13:07:00Z">
              <w:r w:rsidRPr="001856AA">
                <w:rPr>
                  <w:b/>
                  <w:bCs/>
                  <w:lang w:val="da-DK"/>
                </w:rPr>
                <w:t>Khóa chính</w:t>
              </w:r>
            </w:ins>
          </w:p>
        </w:tc>
        <w:tc>
          <w:tcPr>
            <w:tcW w:w="823" w:type="dxa"/>
            <w:noWrap/>
            <w:vAlign w:val="center"/>
            <w:hideMark/>
            <w:tcPrChange w:id="8548" w:author="phuong vu" w:date="2018-11-23T13:40:00Z">
              <w:tcPr>
                <w:tcW w:w="823" w:type="dxa"/>
                <w:noWrap/>
                <w:vAlign w:val="center"/>
                <w:hideMark/>
              </w:tcPr>
            </w:tcPrChange>
          </w:tcPr>
          <w:p w14:paraId="4D2B8CB9" w14:textId="77777777" w:rsidR="002E1BE3" w:rsidRPr="001856AA" w:rsidRDefault="002E1BE3" w:rsidP="00E6227B">
            <w:pPr>
              <w:spacing w:line="276" w:lineRule="auto"/>
              <w:jc w:val="center"/>
              <w:rPr>
                <w:ins w:id="8549" w:author="phuong vu" w:date="2018-11-23T13:07:00Z"/>
                <w:b/>
                <w:bCs/>
              </w:rPr>
              <w:pPrChange w:id="8550" w:author="phuong vu" w:date="2018-11-23T13:48:00Z">
                <w:pPr>
                  <w:jc w:val="center"/>
                </w:pPr>
              </w:pPrChange>
            </w:pPr>
            <w:ins w:id="8551" w:author="phuong vu" w:date="2018-11-23T13:07:00Z">
              <w:r w:rsidRPr="001856AA">
                <w:rPr>
                  <w:b/>
                  <w:bCs/>
                  <w:lang w:val="da-DK"/>
                </w:rPr>
                <w:t>Khóa ngoại</w:t>
              </w:r>
            </w:ins>
          </w:p>
        </w:tc>
        <w:tc>
          <w:tcPr>
            <w:tcW w:w="2228" w:type="dxa"/>
            <w:noWrap/>
            <w:vAlign w:val="center"/>
            <w:hideMark/>
            <w:tcPrChange w:id="8552" w:author="phuong vu" w:date="2018-11-23T13:40:00Z">
              <w:tcPr>
                <w:tcW w:w="2899" w:type="dxa"/>
                <w:noWrap/>
                <w:vAlign w:val="center"/>
                <w:hideMark/>
              </w:tcPr>
            </w:tcPrChange>
          </w:tcPr>
          <w:p w14:paraId="1AC261DC" w14:textId="77777777" w:rsidR="002E1BE3" w:rsidRPr="001856AA" w:rsidRDefault="002E1BE3" w:rsidP="00E6227B">
            <w:pPr>
              <w:spacing w:line="276" w:lineRule="auto"/>
              <w:ind w:right="226"/>
              <w:jc w:val="center"/>
              <w:rPr>
                <w:ins w:id="8553" w:author="phuong vu" w:date="2018-11-23T13:07:00Z"/>
                <w:b/>
                <w:bCs/>
              </w:rPr>
              <w:pPrChange w:id="8554" w:author="phuong vu" w:date="2018-11-23T13:48:00Z">
                <w:pPr>
                  <w:ind w:right="226"/>
                  <w:jc w:val="center"/>
                </w:pPr>
              </w:pPrChange>
            </w:pPr>
            <w:ins w:id="8555" w:author="phuong vu" w:date="2018-11-23T13:07:00Z">
              <w:r w:rsidRPr="001856AA">
                <w:rPr>
                  <w:b/>
                  <w:bCs/>
                  <w:lang w:val="da-DK"/>
                </w:rPr>
                <w:t>Mô tả</w:t>
              </w:r>
            </w:ins>
          </w:p>
        </w:tc>
      </w:tr>
      <w:tr w:rsidR="002E1BE3" w:rsidRPr="001856AA" w14:paraId="446519DD" w14:textId="77777777" w:rsidTr="00904AF3">
        <w:trPr>
          <w:trHeight w:val="300"/>
          <w:ins w:id="8556" w:author="phuong vu" w:date="2018-11-23T13:07:00Z"/>
          <w:trPrChange w:id="8557" w:author="phuong vu" w:date="2018-11-23T13:40:00Z">
            <w:trPr>
              <w:trHeight w:val="300"/>
            </w:trPr>
          </w:trPrChange>
        </w:trPr>
        <w:tc>
          <w:tcPr>
            <w:tcW w:w="708" w:type="dxa"/>
            <w:noWrap/>
            <w:vAlign w:val="center"/>
            <w:hideMark/>
            <w:tcPrChange w:id="8558" w:author="phuong vu" w:date="2018-11-23T13:40:00Z">
              <w:tcPr>
                <w:tcW w:w="708" w:type="dxa"/>
                <w:noWrap/>
                <w:vAlign w:val="center"/>
                <w:hideMark/>
              </w:tcPr>
            </w:tcPrChange>
          </w:tcPr>
          <w:p w14:paraId="2A04CC8A" w14:textId="77777777" w:rsidR="002E1BE3" w:rsidRPr="00FD2760" w:rsidRDefault="002E1BE3" w:rsidP="00E6227B">
            <w:pPr>
              <w:spacing w:line="276" w:lineRule="auto"/>
              <w:jc w:val="center"/>
              <w:rPr>
                <w:ins w:id="8559" w:author="phuong vu" w:date="2018-11-23T13:07:00Z"/>
              </w:rPr>
              <w:pPrChange w:id="8560" w:author="phuong vu" w:date="2018-11-23T13:48:00Z">
                <w:pPr>
                  <w:spacing w:line="276" w:lineRule="auto"/>
                  <w:jc w:val="center"/>
                </w:pPr>
              </w:pPrChange>
            </w:pPr>
            <w:ins w:id="8561" w:author="phuong vu" w:date="2018-11-23T13:07:00Z">
              <w:r w:rsidRPr="00FD2760">
                <w:t>1</w:t>
              </w:r>
            </w:ins>
          </w:p>
        </w:tc>
        <w:tc>
          <w:tcPr>
            <w:tcW w:w="1820" w:type="dxa"/>
            <w:noWrap/>
            <w:hideMark/>
            <w:tcPrChange w:id="8562" w:author="phuong vu" w:date="2018-11-23T13:40:00Z">
              <w:tcPr>
                <w:tcW w:w="1820" w:type="dxa"/>
                <w:noWrap/>
                <w:hideMark/>
              </w:tcPr>
            </w:tcPrChange>
          </w:tcPr>
          <w:p w14:paraId="1527A327" w14:textId="77777777" w:rsidR="002E1BE3" w:rsidRPr="00FD2760" w:rsidRDefault="002E1BE3" w:rsidP="00E6227B">
            <w:pPr>
              <w:spacing w:line="276" w:lineRule="auto"/>
              <w:rPr>
                <w:ins w:id="8563" w:author="phuong vu" w:date="2018-11-23T13:07:00Z"/>
              </w:rPr>
              <w:pPrChange w:id="8564" w:author="phuong vu" w:date="2018-11-23T13:48:00Z">
                <w:pPr>
                  <w:spacing w:line="276" w:lineRule="auto"/>
                </w:pPr>
              </w:pPrChange>
            </w:pPr>
            <w:ins w:id="8565" w:author="phuong vu" w:date="2018-11-23T13:07:00Z">
              <w:r w:rsidRPr="00FD2760">
                <w:t>id</w:t>
              </w:r>
            </w:ins>
          </w:p>
        </w:tc>
        <w:tc>
          <w:tcPr>
            <w:tcW w:w="1300" w:type="dxa"/>
            <w:noWrap/>
            <w:hideMark/>
            <w:tcPrChange w:id="8566" w:author="phuong vu" w:date="2018-11-23T13:40:00Z">
              <w:tcPr>
                <w:tcW w:w="1300" w:type="dxa"/>
                <w:noWrap/>
                <w:hideMark/>
              </w:tcPr>
            </w:tcPrChange>
          </w:tcPr>
          <w:p w14:paraId="2CAABA8E" w14:textId="77777777" w:rsidR="002E1BE3" w:rsidRPr="00FD2760" w:rsidRDefault="002E1BE3" w:rsidP="00E6227B">
            <w:pPr>
              <w:spacing w:line="276" w:lineRule="auto"/>
              <w:rPr>
                <w:ins w:id="8567" w:author="phuong vu" w:date="2018-11-23T13:07:00Z"/>
              </w:rPr>
              <w:pPrChange w:id="8568" w:author="phuong vu" w:date="2018-11-23T13:48:00Z">
                <w:pPr>
                  <w:spacing w:line="276" w:lineRule="auto"/>
                </w:pPr>
              </w:pPrChange>
            </w:pPr>
            <w:ins w:id="8569" w:author="phuong vu" w:date="2018-11-23T13:07:00Z">
              <w:r w:rsidRPr="00FD2760">
                <w:t>numeric</w:t>
              </w:r>
            </w:ins>
          </w:p>
        </w:tc>
        <w:tc>
          <w:tcPr>
            <w:tcW w:w="1098" w:type="dxa"/>
            <w:noWrap/>
            <w:vAlign w:val="center"/>
            <w:hideMark/>
            <w:tcPrChange w:id="8570" w:author="phuong vu" w:date="2018-11-23T13:40:00Z">
              <w:tcPr>
                <w:tcW w:w="1098" w:type="dxa"/>
                <w:noWrap/>
                <w:vAlign w:val="center"/>
                <w:hideMark/>
              </w:tcPr>
            </w:tcPrChange>
          </w:tcPr>
          <w:p w14:paraId="2CC39395" w14:textId="77777777" w:rsidR="002E1BE3" w:rsidRPr="00FD2760" w:rsidRDefault="002E1BE3" w:rsidP="00E6227B">
            <w:pPr>
              <w:spacing w:line="276" w:lineRule="auto"/>
              <w:jc w:val="center"/>
              <w:rPr>
                <w:ins w:id="8571" w:author="phuong vu" w:date="2018-11-23T13:07:00Z"/>
              </w:rPr>
              <w:pPrChange w:id="8572" w:author="phuong vu" w:date="2018-11-23T13:48:00Z">
                <w:pPr>
                  <w:spacing w:line="276" w:lineRule="auto"/>
                  <w:jc w:val="center"/>
                </w:pPr>
              </w:pPrChange>
            </w:pPr>
          </w:p>
        </w:tc>
        <w:tc>
          <w:tcPr>
            <w:tcW w:w="838" w:type="dxa"/>
            <w:noWrap/>
            <w:vAlign w:val="center"/>
            <w:hideMark/>
            <w:tcPrChange w:id="8573" w:author="phuong vu" w:date="2018-11-23T13:40:00Z">
              <w:tcPr>
                <w:tcW w:w="838" w:type="dxa"/>
                <w:noWrap/>
                <w:vAlign w:val="center"/>
                <w:hideMark/>
              </w:tcPr>
            </w:tcPrChange>
          </w:tcPr>
          <w:p w14:paraId="6601853B" w14:textId="77777777" w:rsidR="002E1BE3" w:rsidRPr="00FD2760" w:rsidRDefault="002E1BE3" w:rsidP="00E6227B">
            <w:pPr>
              <w:spacing w:line="276" w:lineRule="auto"/>
              <w:jc w:val="center"/>
              <w:rPr>
                <w:ins w:id="8574" w:author="phuong vu" w:date="2018-11-23T13:07:00Z"/>
              </w:rPr>
              <w:pPrChange w:id="8575" w:author="phuong vu" w:date="2018-11-23T13:48:00Z">
                <w:pPr>
                  <w:spacing w:line="276" w:lineRule="auto"/>
                  <w:jc w:val="center"/>
                </w:pPr>
              </w:pPrChange>
            </w:pPr>
            <w:ins w:id="8576" w:author="phuong vu" w:date="2018-11-23T13:07:00Z">
              <w:r w:rsidRPr="00FD2760">
                <w:t>X</w:t>
              </w:r>
            </w:ins>
          </w:p>
        </w:tc>
        <w:tc>
          <w:tcPr>
            <w:tcW w:w="823" w:type="dxa"/>
            <w:noWrap/>
            <w:vAlign w:val="center"/>
            <w:hideMark/>
            <w:tcPrChange w:id="8577" w:author="phuong vu" w:date="2018-11-23T13:40:00Z">
              <w:tcPr>
                <w:tcW w:w="823" w:type="dxa"/>
                <w:noWrap/>
                <w:vAlign w:val="center"/>
                <w:hideMark/>
              </w:tcPr>
            </w:tcPrChange>
          </w:tcPr>
          <w:p w14:paraId="63611AEC" w14:textId="77777777" w:rsidR="002E1BE3" w:rsidRPr="00FD2760" w:rsidRDefault="002E1BE3" w:rsidP="00E6227B">
            <w:pPr>
              <w:spacing w:line="276" w:lineRule="auto"/>
              <w:jc w:val="center"/>
              <w:rPr>
                <w:ins w:id="8578" w:author="phuong vu" w:date="2018-11-23T13:07:00Z"/>
              </w:rPr>
              <w:pPrChange w:id="8579" w:author="phuong vu" w:date="2018-11-23T13:48:00Z">
                <w:pPr>
                  <w:spacing w:line="276" w:lineRule="auto"/>
                  <w:jc w:val="center"/>
                </w:pPr>
              </w:pPrChange>
            </w:pPr>
          </w:p>
        </w:tc>
        <w:tc>
          <w:tcPr>
            <w:tcW w:w="2228" w:type="dxa"/>
            <w:noWrap/>
            <w:hideMark/>
            <w:tcPrChange w:id="8580" w:author="phuong vu" w:date="2018-11-23T13:40:00Z">
              <w:tcPr>
                <w:tcW w:w="2899" w:type="dxa"/>
                <w:noWrap/>
                <w:hideMark/>
              </w:tcPr>
            </w:tcPrChange>
          </w:tcPr>
          <w:p w14:paraId="1F52BE8E" w14:textId="37F0732C" w:rsidR="002E1BE3" w:rsidRPr="00FD2760" w:rsidRDefault="002E1BE3" w:rsidP="00E6227B">
            <w:pPr>
              <w:spacing w:line="276" w:lineRule="auto"/>
              <w:rPr>
                <w:ins w:id="8581" w:author="phuong vu" w:date="2018-11-23T13:07:00Z"/>
                <w:lang w:val="en-US"/>
              </w:rPr>
              <w:pPrChange w:id="8582" w:author="phuong vu" w:date="2018-11-23T13:48:00Z">
                <w:pPr>
                  <w:spacing w:line="276" w:lineRule="auto"/>
                </w:pPr>
              </w:pPrChange>
            </w:pPr>
            <w:ins w:id="8583" w:author="phuong vu" w:date="2018-11-23T13:07:00Z">
              <w:r w:rsidRPr="00FD2760">
                <w:t>ID</w:t>
              </w:r>
            </w:ins>
          </w:p>
        </w:tc>
      </w:tr>
      <w:tr w:rsidR="002E1BE3" w:rsidRPr="001856AA" w14:paraId="7FBBAEF8" w14:textId="77777777" w:rsidTr="00904AF3">
        <w:trPr>
          <w:trHeight w:val="300"/>
          <w:ins w:id="8584" w:author="phuong vu" w:date="2018-11-23T13:07:00Z"/>
          <w:trPrChange w:id="8585" w:author="phuong vu" w:date="2018-11-23T13:40:00Z">
            <w:trPr>
              <w:trHeight w:val="300"/>
            </w:trPr>
          </w:trPrChange>
        </w:trPr>
        <w:tc>
          <w:tcPr>
            <w:tcW w:w="708" w:type="dxa"/>
            <w:noWrap/>
            <w:vAlign w:val="center"/>
            <w:hideMark/>
            <w:tcPrChange w:id="8586" w:author="phuong vu" w:date="2018-11-23T13:40:00Z">
              <w:tcPr>
                <w:tcW w:w="708" w:type="dxa"/>
                <w:noWrap/>
                <w:vAlign w:val="center"/>
                <w:hideMark/>
              </w:tcPr>
            </w:tcPrChange>
          </w:tcPr>
          <w:p w14:paraId="759E09AD" w14:textId="77777777" w:rsidR="002E1BE3" w:rsidRPr="00FD2760" w:rsidRDefault="002E1BE3" w:rsidP="00E6227B">
            <w:pPr>
              <w:spacing w:line="276" w:lineRule="auto"/>
              <w:jc w:val="center"/>
              <w:rPr>
                <w:ins w:id="8587" w:author="phuong vu" w:date="2018-11-23T13:07:00Z"/>
              </w:rPr>
              <w:pPrChange w:id="8588" w:author="phuong vu" w:date="2018-11-23T13:48:00Z">
                <w:pPr>
                  <w:spacing w:line="276" w:lineRule="auto"/>
                  <w:jc w:val="center"/>
                </w:pPr>
              </w:pPrChange>
            </w:pPr>
            <w:ins w:id="8589" w:author="phuong vu" w:date="2018-11-23T13:07:00Z">
              <w:r w:rsidRPr="00FD2760">
                <w:t>2</w:t>
              </w:r>
            </w:ins>
          </w:p>
        </w:tc>
        <w:tc>
          <w:tcPr>
            <w:tcW w:w="1820" w:type="dxa"/>
            <w:noWrap/>
            <w:hideMark/>
            <w:tcPrChange w:id="8590" w:author="phuong vu" w:date="2018-11-23T13:40:00Z">
              <w:tcPr>
                <w:tcW w:w="1820" w:type="dxa"/>
                <w:noWrap/>
                <w:hideMark/>
              </w:tcPr>
            </w:tcPrChange>
          </w:tcPr>
          <w:p w14:paraId="4AE61C3F" w14:textId="25625687" w:rsidR="002E1BE3" w:rsidRPr="002E1BE3" w:rsidRDefault="002E1BE3" w:rsidP="00E6227B">
            <w:pPr>
              <w:spacing w:line="276" w:lineRule="auto"/>
              <w:rPr>
                <w:ins w:id="8591" w:author="phuong vu" w:date="2018-11-23T13:07:00Z"/>
                <w:lang w:val="en-US"/>
                <w:rPrChange w:id="8592" w:author="phuong vu" w:date="2018-11-23T13:07:00Z">
                  <w:rPr>
                    <w:ins w:id="8593" w:author="phuong vu" w:date="2018-11-23T13:07:00Z"/>
                  </w:rPr>
                </w:rPrChange>
              </w:rPr>
              <w:pPrChange w:id="8594" w:author="phuong vu" w:date="2018-11-23T13:48:00Z">
                <w:pPr>
                  <w:spacing w:line="276" w:lineRule="auto"/>
                </w:pPr>
              </w:pPrChange>
            </w:pPr>
            <w:ins w:id="8595" w:author="phuong vu" w:date="2018-11-23T13:07:00Z">
              <w:r>
                <w:rPr>
                  <w:lang w:val="en-US"/>
                </w:rPr>
                <w:t>branch</w:t>
              </w:r>
              <w:r w:rsidRPr="00FD2760">
                <w:t>_</w:t>
              </w:r>
              <w:r>
                <w:rPr>
                  <w:lang w:val="en-US"/>
                </w:rPr>
                <w:t>id</w:t>
              </w:r>
            </w:ins>
          </w:p>
        </w:tc>
        <w:tc>
          <w:tcPr>
            <w:tcW w:w="1300" w:type="dxa"/>
            <w:noWrap/>
            <w:hideMark/>
            <w:tcPrChange w:id="8596" w:author="phuong vu" w:date="2018-11-23T13:40:00Z">
              <w:tcPr>
                <w:tcW w:w="1300" w:type="dxa"/>
                <w:noWrap/>
                <w:hideMark/>
              </w:tcPr>
            </w:tcPrChange>
          </w:tcPr>
          <w:p w14:paraId="78D67406" w14:textId="44FF77AF" w:rsidR="002E1BE3" w:rsidRPr="00994B94" w:rsidRDefault="00994B94" w:rsidP="00E6227B">
            <w:pPr>
              <w:spacing w:line="276" w:lineRule="auto"/>
              <w:rPr>
                <w:ins w:id="8597" w:author="phuong vu" w:date="2018-11-23T13:07:00Z"/>
                <w:lang w:val="en-US"/>
                <w:rPrChange w:id="8598" w:author="phuong vu" w:date="2018-11-23T13:27:00Z">
                  <w:rPr>
                    <w:ins w:id="8599" w:author="phuong vu" w:date="2018-11-23T13:07:00Z"/>
                  </w:rPr>
                </w:rPrChange>
              </w:rPr>
              <w:pPrChange w:id="8600" w:author="phuong vu" w:date="2018-11-23T13:48:00Z">
                <w:pPr>
                  <w:spacing w:line="276" w:lineRule="auto"/>
                </w:pPr>
              </w:pPrChange>
            </w:pPr>
            <w:ins w:id="8601" w:author="phuong vu" w:date="2018-11-23T13:27:00Z">
              <w:r>
                <w:rPr>
                  <w:lang w:val="en-US"/>
                </w:rPr>
                <w:t>numeric</w:t>
              </w:r>
            </w:ins>
          </w:p>
        </w:tc>
        <w:tc>
          <w:tcPr>
            <w:tcW w:w="1098" w:type="dxa"/>
            <w:noWrap/>
            <w:vAlign w:val="center"/>
            <w:hideMark/>
            <w:tcPrChange w:id="8602" w:author="phuong vu" w:date="2018-11-23T13:40:00Z">
              <w:tcPr>
                <w:tcW w:w="1098" w:type="dxa"/>
                <w:noWrap/>
                <w:vAlign w:val="center"/>
                <w:hideMark/>
              </w:tcPr>
            </w:tcPrChange>
          </w:tcPr>
          <w:p w14:paraId="562E13E6" w14:textId="77777777" w:rsidR="002E1BE3" w:rsidRPr="00FD2760" w:rsidRDefault="002E1BE3" w:rsidP="00E6227B">
            <w:pPr>
              <w:spacing w:line="276" w:lineRule="auto"/>
              <w:jc w:val="center"/>
              <w:rPr>
                <w:ins w:id="8603" w:author="phuong vu" w:date="2018-11-23T13:07:00Z"/>
              </w:rPr>
              <w:pPrChange w:id="8604" w:author="phuong vu" w:date="2018-11-23T13:48:00Z">
                <w:pPr>
                  <w:spacing w:line="276" w:lineRule="auto"/>
                  <w:jc w:val="center"/>
                </w:pPr>
              </w:pPrChange>
            </w:pPr>
          </w:p>
        </w:tc>
        <w:tc>
          <w:tcPr>
            <w:tcW w:w="838" w:type="dxa"/>
            <w:noWrap/>
            <w:vAlign w:val="center"/>
            <w:hideMark/>
            <w:tcPrChange w:id="8605" w:author="phuong vu" w:date="2018-11-23T13:40:00Z">
              <w:tcPr>
                <w:tcW w:w="838" w:type="dxa"/>
                <w:noWrap/>
                <w:vAlign w:val="center"/>
                <w:hideMark/>
              </w:tcPr>
            </w:tcPrChange>
          </w:tcPr>
          <w:p w14:paraId="40BE3300" w14:textId="77777777" w:rsidR="002E1BE3" w:rsidRPr="00FD2760" w:rsidRDefault="002E1BE3" w:rsidP="00E6227B">
            <w:pPr>
              <w:spacing w:line="276" w:lineRule="auto"/>
              <w:jc w:val="center"/>
              <w:rPr>
                <w:ins w:id="8606" w:author="phuong vu" w:date="2018-11-23T13:07:00Z"/>
              </w:rPr>
              <w:pPrChange w:id="8607" w:author="phuong vu" w:date="2018-11-23T13:48:00Z">
                <w:pPr>
                  <w:spacing w:line="276" w:lineRule="auto"/>
                  <w:jc w:val="center"/>
                </w:pPr>
              </w:pPrChange>
            </w:pPr>
          </w:p>
        </w:tc>
        <w:tc>
          <w:tcPr>
            <w:tcW w:w="823" w:type="dxa"/>
            <w:noWrap/>
            <w:vAlign w:val="center"/>
            <w:hideMark/>
            <w:tcPrChange w:id="8608" w:author="phuong vu" w:date="2018-11-23T13:40:00Z">
              <w:tcPr>
                <w:tcW w:w="823" w:type="dxa"/>
                <w:noWrap/>
                <w:vAlign w:val="center"/>
                <w:hideMark/>
              </w:tcPr>
            </w:tcPrChange>
          </w:tcPr>
          <w:p w14:paraId="5BB755AC" w14:textId="4368EFBC" w:rsidR="002E1BE3" w:rsidRPr="00994B94" w:rsidRDefault="00994B94" w:rsidP="00E6227B">
            <w:pPr>
              <w:spacing w:line="276" w:lineRule="auto"/>
              <w:jc w:val="center"/>
              <w:rPr>
                <w:ins w:id="8609" w:author="phuong vu" w:date="2018-11-23T13:07:00Z"/>
                <w:lang w:val="en-US"/>
                <w:rPrChange w:id="8610" w:author="phuong vu" w:date="2018-11-23T13:28:00Z">
                  <w:rPr>
                    <w:ins w:id="8611" w:author="phuong vu" w:date="2018-11-23T13:07:00Z"/>
                  </w:rPr>
                </w:rPrChange>
              </w:rPr>
              <w:pPrChange w:id="8612" w:author="phuong vu" w:date="2018-11-23T13:48:00Z">
                <w:pPr>
                  <w:spacing w:line="276" w:lineRule="auto"/>
                  <w:jc w:val="center"/>
                </w:pPr>
              </w:pPrChange>
            </w:pPr>
            <w:ins w:id="8613" w:author="phuong vu" w:date="2018-11-23T13:28:00Z">
              <w:r>
                <w:rPr>
                  <w:lang w:val="en-US"/>
                </w:rPr>
                <w:t>X</w:t>
              </w:r>
            </w:ins>
          </w:p>
        </w:tc>
        <w:tc>
          <w:tcPr>
            <w:tcW w:w="2228" w:type="dxa"/>
            <w:noWrap/>
            <w:hideMark/>
            <w:tcPrChange w:id="8614" w:author="phuong vu" w:date="2018-11-23T13:40:00Z">
              <w:tcPr>
                <w:tcW w:w="2899" w:type="dxa"/>
                <w:noWrap/>
                <w:hideMark/>
              </w:tcPr>
            </w:tcPrChange>
          </w:tcPr>
          <w:p w14:paraId="235E9D0D" w14:textId="31D81677" w:rsidR="002E1BE3" w:rsidRPr="00FD2760" w:rsidRDefault="002E1BE3" w:rsidP="00E6227B">
            <w:pPr>
              <w:spacing w:line="276" w:lineRule="auto"/>
              <w:rPr>
                <w:ins w:id="8615" w:author="phuong vu" w:date="2018-11-23T13:07:00Z"/>
                <w:lang w:val="en-US"/>
              </w:rPr>
              <w:pPrChange w:id="8616" w:author="phuong vu" w:date="2018-11-23T13:48:00Z">
                <w:pPr>
                  <w:spacing w:line="276" w:lineRule="auto"/>
                </w:pPr>
              </w:pPrChange>
            </w:pPr>
            <w:ins w:id="8617" w:author="phuong vu" w:date="2018-11-23T13:07:00Z">
              <w:r>
                <w:rPr>
                  <w:lang w:val="en-US"/>
                </w:rPr>
                <w:t>ID chi nhánh.</w:t>
              </w:r>
            </w:ins>
          </w:p>
        </w:tc>
      </w:tr>
      <w:tr w:rsidR="002E1BE3" w:rsidRPr="001856AA" w14:paraId="2286A17E" w14:textId="77777777" w:rsidTr="00904AF3">
        <w:trPr>
          <w:trHeight w:val="300"/>
          <w:ins w:id="8618" w:author="phuong vu" w:date="2018-11-23T13:08:00Z"/>
          <w:trPrChange w:id="8619" w:author="phuong vu" w:date="2018-11-23T13:40:00Z">
            <w:trPr>
              <w:trHeight w:val="300"/>
            </w:trPr>
          </w:trPrChange>
        </w:trPr>
        <w:tc>
          <w:tcPr>
            <w:tcW w:w="708" w:type="dxa"/>
            <w:noWrap/>
            <w:vAlign w:val="center"/>
            <w:tcPrChange w:id="8620" w:author="phuong vu" w:date="2018-11-23T13:40:00Z">
              <w:tcPr>
                <w:tcW w:w="708" w:type="dxa"/>
                <w:noWrap/>
                <w:vAlign w:val="center"/>
              </w:tcPr>
            </w:tcPrChange>
          </w:tcPr>
          <w:p w14:paraId="251C1BAD" w14:textId="21EE274E" w:rsidR="002E1BE3" w:rsidRPr="002E1BE3" w:rsidRDefault="002E1BE3" w:rsidP="00E6227B">
            <w:pPr>
              <w:spacing w:line="276" w:lineRule="auto"/>
              <w:jc w:val="center"/>
              <w:rPr>
                <w:ins w:id="8621" w:author="phuong vu" w:date="2018-11-23T13:08:00Z"/>
                <w:lang w:val="en-US"/>
                <w:rPrChange w:id="8622" w:author="phuong vu" w:date="2018-11-23T13:08:00Z">
                  <w:rPr>
                    <w:ins w:id="8623" w:author="phuong vu" w:date="2018-11-23T13:08:00Z"/>
                  </w:rPr>
                </w:rPrChange>
              </w:rPr>
              <w:pPrChange w:id="8624" w:author="phuong vu" w:date="2018-11-23T13:48:00Z">
                <w:pPr>
                  <w:spacing w:line="276" w:lineRule="auto"/>
                  <w:jc w:val="center"/>
                </w:pPr>
              </w:pPrChange>
            </w:pPr>
            <w:ins w:id="8625" w:author="phuong vu" w:date="2018-11-23T13:08:00Z">
              <w:r>
                <w:rPr>
                  <w:lang w:val="en-US"/>
                </w:rPr>
                <w:t>3</w:t>
              </w:r>
            </w:ins>
          </w:p>
        </w:tc>
        <w:tc>
          <w:tcPr>
            <w:tcW w:w="1820" w:type="dxa"/>
            <w:noWrap/>
            <w:tcPrChange w:id="8626" w:author="phuong vu" w:date="2018-11-23T13:40:00Z">
              <w:tcPr>
                <w:tcW w:w="1820" w:type="dxa"/>
                <w:noWrap/>
              </w:tcPr>
            </w:tcPrChange>
          </w:tcPr>
          <w:p w14:paraId="425E934A" w14:textId="25273CE0" w:rsidR="002E1BE3" w:rsidRDefault="00994B94" w:rsidP="00E6227B">
            <w:pPr>
              <w:spacing w:line="276" w:lineRule="auto"/>
              <w:rPr>
                <w:ins w:id="8627" w:author="phuong vu" w:date="2018-11-23T13:08:00Z"/>
                <w:lang w:val="en-US"/>
              </w:rPr>
              <w:pPrChange w:id="8628" w:author="phuong vu" w:date="2018-11-23T13:48:00Z">
                <w:pPr>
                  <w:spacing w:line="276" w:lineRule="auto"/>
                </w:pPr>
              </w:pPrChange>
            </w:pPr>
            <w:ins w:id="8629" w:author="phuong vu" w:date="2018-11-23T13:27:00Z">
              <w:r>
                <w:rPr>
                  <w:lang w:val="en-US"/>
                </w:rPr>
                <w:t>promotion_id</w:t>
              </w:r>
            </w:ins>
          </w:p>
        </w:tc>
        <w:tc>
          <w:tcPr>
            <w:tcW w:w="1300" w:type="dxa"/>
            <w:noWrap/>
            <w:tcPrChange w:id="8630" w:author="phuong vu" w:date="2018-11-23T13:40:00Z">
              <w:tcPr>
                <w:tcW w:w="1300" w:type="dxa"/>
                <w:noWrap/>
              </w:tcPr>
            </w:tcPrChange>
          </w:tcPr>
          <w:p w14:paraId="414556BF" w14:textId="53EC5D0F" w:rsidR="002E1BE3" w:rsidRPr="00FD2760" w:rsidRDefault="00994B94" w:rsidP="00E6227B">
            <w:pPr>
              <w:spacing w:line="276" w:lineRule="auto"/>
              <w:rPr>
                <w:ins w:id="8631" w:author="phuong vu" w:date="2018-11-23T13:08:00Z"/>
              </w:rPr>
              <w:pPrChange w:id="8632" w:author="phuong vu" w:date="2018-11-23T13:48:00Z">
                <w:pPr>
                  <w:spacing w:line="276" w:lineRule="auto"/>
                </w:pPr>
              </w:pPrChange>
            </w:pPr>
            <w:ins w:id="8633" w:author="phuong vu" w:date="2018-11-23T13:27:00Z">
              <w:r>
                <w:rPr>
                  <w:lang w:val="en-US"/>
                </w:rPr>
                <w:t>numeric</w:t>
              </w:r>
            </w:ins>
          </w:p>
        </w:tc>
        <w:tc>
          <w:tcPr>
            <w:tcW w:w="1098" w:type="dxa"/>
            <w:noWrap/>
            <w:vAlign w:val="center"/>
            <w:tcPrChange w:id="8634" w:author="phuong vu" w:date="2018-11-23T13:40:00Z">
              <w:tcPr>
                <w:tcW w:w="1098" w:type="dxa"/>
                <w:noWrap/>
                <w:vAlign w:val="center"/>
              </w:tcPr>
            </w:tcPrChange>
          </w:tcPr>
          <w:p w14:paraId="1C1DC790" w14:textId="77777777" w:rsidR="002E1BE3" w:rsidRPr="00FD2760" w:rsidRDefault="002E1BE3" w:rsidP="00E6227B">
            <w:pPr>
              <w:spacing w:line="276" w:lineRule="auto"/>
              <w:jc w:val="center"/>
              <w:rPr>
                <w:ins w:id="8635" w:author="phuong vu" w:date="2018-11-23T13:08:00Z"/>
              </w:rPr>
              <w:pPrChange w:id="8636" w:author="phuong vu" w:date="2018-11-23T13:48:00Z">
                <w:pPr>
                  <w:spacing w:line="276" w:lineRule="auto"/>
                  <w:jc w:val="center"/>
                </w:pPr>
              </w:pPrChange>
            </w:pPr>
          </w:p>
        </w:tc>
        <w:tc>
          <w:tcPr>
            <w:tcW w:w="838" w:type="dxa"/>
            <w:noWrap/>
            <w:vAlign w:val="center"/>
            <w:tcPrChange w:id="8637" w:author="phuong vu" w:date="2018-11-23T13:40:00Z">
              <w:tcPr>
                <w:tcW w:w="838" w:type="dxa"/>
                <w:noWrap/>
                <w:vAlign w:val="center"/>
              </w:tcPr>
            </w:tcPrChange>
          </w:tcPr>
          <w:p w14:paraId="3D7DA18D" w14:textId="77777777" w:rsidR="002E1BE3" w:rsidRPr="00FD2760" w:rsidRDefault="002E1BE3" w:rsidP="00E6227B">
            <w:pPr>
              <w:spacing w:line="276" w:lineRule="auto"/>
              <w:jc w:val="center"/>
              <w:rPr>
                <w:ins w:id="8638" w:author="phuong vu" w:date="2018-11-23T13:08:00Z"/>
              </w:rPr>
              <w:pPrChange w:id="8639" w:author="phuong vu" w:date="2018-11-23T13:48:00Z">
                <w:pPr>
                  <w:spacing w:line="276" w:lineRule="auto"/>
                  <w:jc w:val="center"/>
                </w:pPr>
              </w:pPrChange>
            </w:pPr>
          </w:p>
        </w:tc>
        <w:tc>
          <w:tcPr>
            <w:tcW w:w="823" w:type="dxa"/>
            <w:noWrap/>
            <w:vAlign w:val="center"/>
            <w:tcPrChange w:id="8640" w:author="phuong vu" w:date="2018-11-23T13:40:00Z">
              <w:tcPr>
                <w:tcW w:w="823" w:type="dxa"/>
                <w:noWrap/>
                <w:vAlign w:val="center"/>
              </w:tcPr>
            </w:tcPrChange>
          </w:tcPr>
          <w:p w14:paraId="17AB6795" w14:textId="2E77C262" w:rsidR="002E1BE3" w:rsidRPr="00994B94" w:rsidRDefault="00994B94" w:rsidP="00E6227B">
            <w:pPr>
              <w:spacing w:line="276" w:lineRule="auto"/>
              <w:jc w:val="center"/>
              <w:rPr>
                <w:ins w:id="8641" w:author="phuong vu" w:date="2018-11-23T13:08:00Z"/>
                <w:lang w:val="en-US"/>
                <w:rPrChange w:id="8642" w:author="phuong vu" w:date="2018-11-23T13:28:00Z">
                  <w:rPr>
                    <w:ins w:id="8643" w:author="phuong vu" w:date="2018-11-23T13:08:00Z"/>
                  </w:rPr>
                </w:rPrChange>
              </w:rPr>
              <w:pPrChange w:id="8644" w:author="phuong vu" w:date="2018-11-23T13:48:00Z">
                <w:pPr>
                  <w:spacing w:line="276" w:lineRule="auto"/>
                  <w:jc w:val="center"/>
                </w:pPr>
              </w:pPrChange>
            </w:pPr>
            <w:ins w:id="8645" w:author="phuong vu" w:date="2018-11-23T13:28:00Z">
              <w:r>
                <w:rPr>
                  <w:lang w:val="en-US"/>
                </w:rPr>
                <w:t>X</w:t>
              </w:r>
            </w:ins>
          </w:p>
        </w:tc>
        <w:tc>
          <w:tcPr>
            <w:tcW w:w="2228" w:type="dxa"/>
            <w:noWrap/>
            <w:tcPrChange w:id="8646" w:author="phuong vu" w:date="2018-11-23T13:40:00Z">
              <w:tcPr>
                <w:tcW w:w="2899" w:type="dxa"/>
                <w:noWrap/>
              </w:tcPr>
            </w:tcPrChange>
          </w:tcPr>
          <w:p w14:paraId="25B16BF0" w14:textId="7F51DD63" w:rsidR="002E1BE3" w:rsidRDefault="00994B94" w:rsidP="00E6227B">
            <w:pPr>
              <w:spacing w:line="276" w:lineRule="auto"/>
              <w:rPr>
                <w:ins w:id="8647" w:author="phuong vu" w:date="2018-11-23T13:08:00Z"/>
                <w:lang w:val="en-US"/>
              </w:rPr>
              <w:pPrChange w:id="8648" w:author="phuong vu" w:date="2018-11-23T13:48:00Z">
                <w:pPr>
                  <w:spacing w:line="276" w:lineRule="auto"/>
                </w:pPr>
              </w:pPrChange>
            </w:pPr>
            <w:ins w:id="8649" w:author="phuong vu" w:date="2018-11-23T13:28:00Z">
              <w:r>
                <w:rPr>
                  <w:lang w:val="en-US"/>
                </w:rPr>
                <w:t xml:space="preserve">ID khuyến mãi. </w:t>
              </w:r>
            </w:ins>
          </w:p>
        </w:tc>
      </w:tr>
      <w:tr w:rsidR="002E1BE3" w:rsidRPr="001856AA" w14:paraId="2607CF99" w14:textId="77777777" w:rsidTr="00904AF3">
        <w:trPr>
          <w:trHeight w:val="300"/>
          <w:ins w:id="8650" w:author="phuong vu" w:date="2018-11-23T13:07:00Z"/>
          <w:trPrChange w:id="8651" w:author="phuong vu" w:date="2018-11-23T13:40:00Z">
            <w:trPr>
              <w:trHeight w:val="300"/>
            </w:trPr>
          </w:trPrChange>
        </w:trPr>
        <w:tc>
          <w:tcPr>
            <w:tcW w:w="708" w:type="dxa"/>
            <w:noWrap/>
            <w:vAlign w:val="center"/>
            <w:hideMark/>
            <w:tcPrChange w:id="8652" w:author="phuong vu" w:date="2018-11-23T13:40:00Z">
              <w:tcPr>
                <w:tcW w:w="708" w:type="dxa"/>
                <w:noWrap/>
                <w:vAlign w:val="center"/>
                <w:hideMark/>
              </w:tcPr>
            </w:tcPrChange>
          </w:tcPr>
          <w:p w14:paraId="5076F0CE" w14:textId="5BC6BBCC" w:rsidR="002E1BE3" w:rsidRPr="00FD2760" w:rsidRDefault="00F81B12" w:rsidP="00E6227B">
            <w:pPr>
              <w:spacing w:line="276" w:lineRule="auto"/>
              <w:jc w:val="center"/>
              <w:rPr>
                <w:ins w:id="8653" w:author="phuong vu" w:date="2018-11-23T13:07:00Z"/>
                <w:lang w:val="en-US"/>
              </w:rPr>
              <w:pPrChange w:id="8654" w:author="phuong vu" w:date="2018-11-23T13:48:00Z">
                <w:pPr>
                  <w:spacing w:line="276" w:lineRule="auto"/>
                  <w:jc w:val="center"/>
                </w:pPr>
              </w:pPrChange>
            </w:pPr>
            <w:ins w:id="8655" w:author="phuong vu" w:date="2018-11-23T13:48:00Z">
              <w:r>
                <w:rPr>
                  <w:lang w:val="en-US"/>
                </w:rPr>
                <w:t>4</w:t>
              </w:r>
            </w:ins>
          </w:p>
        </w:tc>
        <w:tc>
          <w:tcPr>
            <w:tcW w:w="1820" w:type="dxa"/>
            <w:noWrap/>
            <w:hideMark/>
            <w:tcPrChange w:id="8656" w:author="phuong vu" w:date="2018-11-23T13:40:00Z">
              <w:tcPr>
                <w:tcW w:w="1820" w:type="dxa"/>
                <w:noWrap/>
                <w:hideMark/>
              </w:tcPr>
            </w:tcPrChange>
          </w:tcPr>
          <w:p w14:paraId="7E00E7EC" w14:textId="77777777" w:rsidR="002E1BE3" w:rsidRPr="00FD2760" w:rsidRDefault="002E1BE3" w:rsidP="00E6227B">
            <w:pPr>
              <w:spacing w:line="276" w:lineRule="auto"/>
              <w:rPr>
                <w:ins w:id="8657" w:author="phuong vu" w:date="2018-11-23T13:07:00Z"/>
              </w:rPr>
              <w:pPrChange w:id="8658" w:author="phuong vu" w:date="2018-11-23T13:48:00Z">
                <w:pPr>
                  <w:spacing w:line="276" w:lineRule="auto"/>
                </w:pPr>
              </w:pPrChange>
            </w:pPr>
            <w:ins w:id="8659" w:author="phuong vu" w:date="2018-11-23T13:07:00Z">
              <w:r w:rsidRPr="00FD2760">
                <w:t>status</w:t>
              </w:r>
            </w:ins>
          </w:p>
        </w:tc>
        <w:tc>
          <w:tcPr>
            <w:tcW w:w="1300" w:type="dxa"/>
            <w:noWrap/>
            <w:hideMark/>
            <w:tcPrChange w:id="8660" w:author="phuong vu" w:date="2018-11-23T13:40:00Z">
              <w:tcPr>
                <w:tcW w:w="1300" w:type="dxa"/>
                <w:noWrap/>
                <w:hideMark/>
              </w:tcPr>
            </w:tcPrChange>
          </w:tcPr>
          <w:p w14:paraId="03CE47D1" w14:textId="77777777" w:rsidR="002E1BE3" w:rsidRPr="00FD2760" w:rsidRDefault="002E1BE3" w:rsidP="00E6227B">
            <w:pPr>
              <w:spacing w:line="276" w:lineRule="auto"/>
              <w:rPr>
                <w:ins w:id="8661" w:author="phuong vu" w:date="2018-11-23T13:07:00Z"/>
              </w:rPr>
              <w:pPrChange w:id="8662" w:author="phuong vu" w:date="2018-11-23T13:48:00Z">
                <w:pPr>
                  <w:spacing w:line="276" w:lineRule="auto"/>
                </w:pPr>
              </w:pPrChange>
            </w:pPr>
            <w:ins w:id="8663" w:author="phuong vu" w:date="2018-11-23T13:07:00Z">
              <w:r w:rsidRPr="00FD2760">
                <w:t>character varying</w:t>
              </w:r>
            </w:ins>
          </w:p>
        </w:tc>
        <w:tc>
          <w:tcPr>
            <w:tcW w:w="1098" w:type="dxa"/>
            <w:noWrap/>
            <w:vAlign w:val="center"/>
            <w:hideMark/>
            <w:tcPrChange w:id="8664" w:author="phuong vu" w:date="2018-11-23T13:40:00Z">
              <w:tcPr>
                <w:tcW w:w="1098" w:type="dxa"/>
                <w:noWrap/>
                <w:vAlign w:val="center"/>
                <w:hideMark/>
              </w:tcPr>
            </w:tcPrChange>
          </w:tcPr>
          <w:p w14:paraId="1BA5D2CD" w14:textId="77777777" w:rsidR="002E1BE3" w:rsidRPr="00FD2760" w:rsidRDefault="002E1BE3" w:rsidP="00E6227B">
            <w:pPr>
              <w:spacing w:line="276" w:lineRule="auto"/>
              <w:jc w:val="center"/>
              <w:rPr>
                <w:ins w:id="8665" w:author="phuong vu" w:date="2018-11-23T13:07:00Z"/>
              </w:rPr>
              <w:pPrChange w:id="8666" w:author="phuong vu" w:date="2018-11-23T13:48:00Z">
                <w:pPr>
                  <w:spacing w:line="276" w:lineRule="auto"/>
                  <w:jc w:val="center"/>
                </w:pPr>
              </w:pPrChange>
            </w:pPr>
            <w:ins w:id="8667" w:author="phuong vu" w:date="2018-11-23T13:07:00Z">
              <w:r w:rsidRPr="00FD2760">
                <w:t>X</w:t>
              </w:r>
            </w:ins>
          </w:p>
        </w:tc>
        <w:tc>
          <w:tcPr>
            <w:tcW w:w="838" w:type="dxa"/>
            <w:noWrap/>
            <w:vAlign w:val="center"/>
            <w:hideMark/>
            <w:tcPrChange w:id="8668" w:author="phuong vu" w:date="2018-11-23T13:40:00Z">
              <w:tcPr>
                <w:tcW w:w="838" w:type="dxa"/>
                <w:noWrap/>
                <w:vAlign w:val="center"/>
                <w:hideMark/>
              </w:tcPr>
            </w:tcPrChange>
          </w:tcPr>
          <w:p w14:paraId="4394CCF4" w14:textId="77777777" w:rsidR="002E1BE3" w:rsidRPr="00FD2760" w:rsidRDefault="002E1BE3" w:rsidP="00E6227B">
            <w:pPr>
              <w:spacing w:line="276" w:lineRule="auto"/>
              <w:jc w:val="center"/>
              <w:rPr>
                <w:ins w:id="8669" w:author="phuong vu" w:date="2018-11-23T13:07:00Z"/>
              </w:rPr>
              <w:pPrChange w:id="8670" w:author="phuong vu" w:date="2018-11-23T13:48:00Z">
                <w:pPr>
                  <w:spacing w:line="276" w:lineRule="auto"/>
                  <w:jc w:val="center"/>
                </w:pPr>
              </w:pPrChange>
            </w:pPr>
          </w:p>
        </w:tc>
        <w:tc>
          <w:tcPr>
            <w:tcW w:w="823" w:type="dxa"/>
            <w:noWrap/>
            <w:vAlign w:val="center"/>
            <w:hideMark/>
            <w:tcPrChange w:id="8671" w:author="phuong vu" w:date="2018-11-23T13:40:00Z">
              <w:tcPr>
                <w:tcW w:w="823" w:type="dxa"/>
                <w:noWrap/>
                <w:vAlign w:val="center"/>
                <w:hideMark/>
              </w:tcPr>
            </w:tcPrChange>
          </w:tcPr>
          <w:p w14:paraId="3E87753F" w14:textId="77777777" w:rsidR="002E1BE3" w:rsidRPr="00FD2760" w:rsidRDefault="002E1BE3" w:rsidP="00E6227B">
            <w:pPr>
              <w:spacing w:line="276" w:lineRule="auto"/>
              <w:jc w:val="center"/>
              <w:rPr>
                <w:ins w:id="8672" w:author="phuong vu" w:date="2018-11-23T13:07:00Z"/>
              </w:rPr>
              <w:pPrChange w:id="8673" w:author="phuong vu" w:date="2018-11-23T13:48:00Z">
                <w:pPr>
                  <w:spacing w:line="276" w:lineRule="auto"/>
                  <w:jc w:val="center"/>
                </w:pPr>
              </w:pPrChange>
            </w:pPr>
          </w:p>
        </w:tc>
        <w:tc>
          <w:tcPr>
            <w:tcW w:w="2228" w:type="dxa"/>
            <w:noWrap/>
            <w:hideMark/>
            <w:tcPrChange w:id="8674" w:author="phuong vu" w:date="2018-11-23T13:40:00Z">
              <w:tcPr>
                <w:tcW w:w="2899" w:type="dxa"/>
                <w:noWrap/>
                <w:hideMark/>
              </w:tcPr>
            </w:tcPrChange>
          </w:tcPr>
          <w:p w14:paraId="6DA9CC19" w14:textId="77777777" w:rsidR="002E1BE3" w:rsidRPr="00FD2760" w:rsidRDefault="002E1BE3" w:rsidP="00376EE3">
            <w:pPr>
              <w:keepNext/>
              <w:spacing w:line="276" w:lineRule="auto"/>
              <w:rPr>
                <w:ins w:id="8675" w:author="phuong vu" w:date="2018-11-23T13:07:00Z"/>
              </w:rPr>
              <w:pPrChange w:id="8676" w:author="phuong vu" w:date="2018-11-23T14:20:00Z">
                <w:pPr>
                  <w:keepNext/>
                  <w:spacing w:line="276" w:lineRule="auto"/>
                </w:pPr>
              </w:pPrChange>
            </w:pPr>
            <w:ins w:id="8677" w:author="phuong vu" w:date="2018-11-23T13:07:00Z">
              <w:r w:rsidRPr="00FD2760">
                <w:t>Trạng thái</w:t>
              </w:r>
            </w:ins>
          </w:p>
        </w:tc>
      </w:tr>
    </w:tbl>
    <w:p w14:paraId="1DA05684" w14:textId="6A520207" w:rsidR="002E1BE3" w:rsidRPr="00376EE3" w:rsidRDefault="00376EE3" w:rsidP="00376EE3">
      <w:pPr>
        <w:pStyle w:val="Caption"/>
        <w:rPr>
          <w:ins w:id="8678" w:author="phuong vu" w:date="2018-11-23T13:28:00Z"/>
          <w:b/>
          <w:lang w:val="en-US"/>
          <w:rPrChange w:id="8679" w:author="phuong vu" w:date="2018-11-23T14:20:00Z">
            <w:rPr>
              <w:ins w:id="8680" w:author="phuong vu" w:date="2018-11-23T13:28:00Z"/>
              <w:b/>
              <w:lang w:val="en-US"/>
            </w:rPr>
          </w:rPrChange>
        </w:rPr>
        <w:pPrChange w:id="8681" w:author="phuong vu" w:date="2018-11-23T14:20:00Z">
          <w:pPr/>
        </w:pPrChange>
      </w:pPr>
      <w:ins w:id="8682" w:author="phuong vu" w:date="2018-11-23T14:20:00Z">
        <w:r>
          <w:t xml:space="preserve">Bảng </w:t>
        </w:r>
      </w:ins>
      <w:ins w:id="8683" w:author="phuong vu" w:date="2018-11-23T15:14:00Z">
        <w:r w:rsidR="00E95F1B">
          <w:fldChar w:fldCharType="begin"/>
        </w:r>
        <w:r w:rsidR="00E95F1B">
          <w:instrText xml:space="preserve"> STYLEREF 1 \s </w:instrText>
        </w:r>
      </w:ins>
      <w:r w:rsidR="00E95F1B">
        <w:fldChar w:fldCharType="separate"/>
      </w:r>
      <w:r w:rsidR="00E95F1B">
        <w:rPr>
          <w:noProof/>
        </w:rPr>
        <w:t>3</w:t>
      </w:r>
      <w:ins w:id="8684" w:author="phuong vu" w:date="2018-11-23T15:14:00Z">
        <w:r w:rsidR="00E95F1B">
          <w:fldChar w:fldCharType="end"/>
        </w:r>
        <w:r w:rsidR="00E95F1B">
          <w:t>.</w:t>
        </w:r>
        <w:r w:rsidR="00E95F1B">
          <w:fldChar w:fldCharType="begin"/>
        </w:r>
        <w:r w:rsidR="00E95F1B">
          <w:instrText xml:space="preserve"> SEQ Bảng \* ARABIC \s 1 </w:instrText>
        </w:r>
      </w:ins>
      <w:r w:rsidR="00E95F1B">
        <w:fldChar w:fldCharType="separate"/>
      </w:r>
      <w:ins w:id="8685" w:author="phuong vu" w:date="2018-11-23T15:14:00Z">
        <w:r w:rsidR="00E95F1B">
          <w:rPr>
            <w:noProof/>
          </w:rPr>
          <w:t>14</w:t>
        </w:r>
        <w:r w:rsidR="00E95F1B">
          <w:fldChar w:fldCharType="end"/>
        </w:r>
      </w:ins>
      <w:ins w:id="8686" w:author="phuong vu" w:date="2018-11-23T14:20:00Z">
        <w:r>
          <w:rPr>
            <w:lang w:val="en-US"/>
          </w:rPr>
          <w:t xml:space="preserve"> Bảng dữ liệu theo chi nhánh</w:t>
        </w:r>
      </w:ins>
    </w:p>
    <w:p w14:paraId="46CAE45A" w14:textId="0F840D27" w:rsidR="00994B94" w:rsidRDefault="00994B94" w:rsidP="00E6227B">
      <w:pPr>
        <w:spacing w:line="276" w:lineRule="auto"/>
        <w:rPr>
          <w:ins w:id="8687" w:author="phuong vu" w:date="2018-11-23T13:28:00Z"/>
          <w:b/>
          <w:lang w:val="en-US"/>
        </w:rPr>
        <w:pPrChange w:id="8688" w:author="phuong vu" w:date="2018-11-23T13:48:00Z">
          <w:pPr/>
        </w:pPrChange>
      </w:pPr>
      <w:ins w:id="8689" w:author="phuong vu" w:date="2018-11-23T13:28:00Z">
        <w:r>
          <w:rPr>
            <w:b/>
            <w:lang w:val="en-US"/>
          </w:rPr>
          <w:t>BẢNG RECEIPT</w:t>
        </w:r>
      </w:ins>
    </w:p>
    <w:tbl>
      <w:tblPr>
        <w:tblStyle w:val="TableGrid"/>
        <w:tblW w:w="8730" w:type="dxa"/>
        <w:tblInd w:w="-5" w:type="dxa"/>
        <w:tblLook w:val="04A0" w:firstRow="1" w:lastRow="0" w:firstColumn="1" w:lastColumn="0" w:noHBand="0" w:noVBand="1"/>
      </w:tblPr>
      <w:tblGrid>
        <w:gridCol w:w="708"/>
        <w:gridCol w:w="1993"/>
        <w:gridCol w:w="1300"/>
        <w:gridCol w:w="1054"/>
        <w:gridCol w:w="838"/>
        <w:gridCol w:w="962"/>
        <w:gridCol w:w="1875"/>
      </w:tblGrid>
      <w:tr w:rsidR="00E6227B" w:rsidRPr="00CF0C7E" w14:paraId="5739F85A" w14:textId="77777777" w:rsidTr="00376EE3">
        <w:trPr>
          <w:trHeight w:val="300"/>
          <w:ins w:id="8690" w:author="phuong vu" w:date="2018-11-23T13:54:00Z"/>
        </w:trPr>
        <w:tc>
          <w:tcPr>
            <w:tcW w:w="708" w:type="dxa"/>
            <w:noWrap/>
            <w:vAlign w:val="center"/>
            <w:hideMark/>
          </w:tcPr>
          <w:p w14:paraId="177AA99D" w14:textId="77777777" w:rsidR="00E6227B" w:rsidRPr="00CF0C7E" w:rsidRDefault="00E6227B" w:rsidP="00376EE3">
            <w:pPr>
              <w:spacing w:line="276" w:lineRule="auto"/>
              <w:jc w:val="center"/>
              <w:rPr>
                <w:ins w:id="8691" w:author="phuong vu" w:date="2018-11-23T13:54:00Z"/>
                <w:b/>
                <w:bCs/>
              </w:rPr>
            </w:pPr>
            <w:ins w:id="8692" w:author="phuong vu" w:date="2018-11-23T13:54:00Z">
              <w:r w:rsidRPr="00CF0C7E">
                <w:rPr>
                  <w:b/>
                  <w:bCs/>
                  <w:lang w:val="da-DK"/>
                </w:rPr>
                <w:t>STT</w:t>
              </w:r>
            </w:ins>
          </w:p>
        </w:tc>
        <w:tc>
          <w:tcPr>
            <w:tcW w:w="1993" w:type="dxa"/>
            <w:noWrap/>
            <w:vAlign w:val="center"/>
            <w:hideMark/>
          </w:tcPr>
          <w:p w14:paraId="57C9AD26" w14:textId="77777777" w:rsidR="00E6227B" w:rsidRPr="00CF0C7E" w:rsidRDefault="00E6227B" w:rsidP="00376EE3">
            <w:pPr>
              <w:spacing w:line="276" w:lineRule="auto"/>
              <w:jc w:val="center"/>
              <w:rPr>
                <w:ins w:id="8693" w:author="phuong vu" w:date="2018-11-23T13:54:00Z"/>
                <w:b/>
                <w:bCs/>
              </w:rPr>
            </w:pPr>
            <w:ins w:id="8694" w:author="phuong vu" w:date="2018-11-23T13:54:00Z">
              <w:r w:rsidRPr="00CF0C7E">
                <w:rPr>
                  <w:b/>
                  <w:bCs/>
                  <w:lang w:val="da-DK"/>
                </w:rPr>
                <w:t>Tên trường</w:t>
              </w:r>
            </w:ins>
          </w:p>
        </w:tc>
        <w:tc>
          <w:tcPr>
            <w:tcW w:w="1300" w:type="dxa"/>
            <w:noWrap/>
            <w:vAlign w:val="center"/>
            <w:hideMark/>
          </w:tcPr>
          <w:p w14:paraId="6F045EB9" w14:textId="77777777" w:rsidR="00E6227B" w:rsidRPr="00CF0C7E" w:rsidRDefault="00E6227B" w:rsidP="00376EE3">
            <w:pPr>
              <w:spacing w:line="276" w:lineRule="auto"/>
              <w:jc w:val="center"/>
              <w:rPr>
                <w:ins w:id="8695" w:author="phuong vu" w:date="2018-11-23T13:54:00Z"/>
                <w:b/>
                <w:bCs/>
              </w:rPr>
            </w:pPr>
            <w:ins w:id="8696" w:author="phuong vu" w:date="2018-11-23T13:54:00Z">
              <w:r w:rsidRPr="00CF0C7E">
                <w:rPr>
                  <w:b/>
                  <w:bCs/>
                  <w:lang w:val="da-DK"/>
                </w:rPr>
                <w:t>Kiểu</w:t>
              </w:r>
            </w:ins>
          </w:p>
        </w:tc>
        <w:tc>
          <w:tcPr>
            <w:tcW w:w="1054" w:type="dxa"/>
            <w:noWrap/>
            <w:vAlign w:val="center"/>
            <w:hideMark/>
          </w:tcPr>
          <w:p w14:paraId="15B2C9D5" w14:textId="77777777" w:rsidR="00E6227B" w:rsidRPr="00CF0C7E" w:rsidRDefault="00E6227B" w:rsidP="00376EE3">
            <w:pPr>
              <w:spacing w:line="276" w:lineRule="auto"/>
              <w:jc w:val="center"/>
              <w:rPr>
                <w:ins w:id="8697" w:author="phuong vu" w:date="2018-11-23T13:54:00Z"/>
                <w:b/>
                <w:bCs/>
              </w:rPr>
            </w:pPr>
            <w:ins w:id="8698" w:author="phuong vu" w:date="2018-11-23T13:54:00Z">
              <w:r w:rsidRPr="00CF0C7E">
                <w:rPr>
                  <w:b/>
                  <w:bCs/>
                  <w:lang w:val="da-DK"/>
                </w:rPr>
                <w:t>Chấp nhận Null</w:t>
              </w:r>
            </w:ins>
          </w:p>
        </w:tc>
        <w:tc>
          <w:tcPr>
            <w:tcW w:w="838" w:type="dxa"/>
            <w:noWrap/>
            <w:vAlign w:val="center"/>
            <w:hideMark/>
          </w:tcPr>
          <w:p w14:paraId="06F5B624" w14:textId="77777777" w:rsidR="00E6227B" w:rsidRPr="00CF0C7E" w:rsidRDefault="00E6227B" w:rsidP="00376EE3">
            <w:pPr>
              <w:spacing w:line="276" w:lineRule="auto"/>
              <w:jc w:val="center"/>
              <w:rPr>
                <w:ins w:id="8699" w:author="phuong vu" w:date="2018-11-23T13:54:00Z"/>
                <w:b/>
                <w:bCs/>
              </w:rPr>
            </w:pPr>
            <w:ins w:id="8700" w:author="phuong vu" w:date="2018-11-23T13:54:00Z">
              <w:r w:rsidRPr="00CF0C7E">
                <w:rPr>
                  <w:b/>
                  <w:bCs/>
                  <w:lang w:val="da-DK"/>
                </w:rPr>
                <w:t>Khóa chính</w:t>
              </w:r>
            </w:ins>
          </w:p>
        </w:tc>
        <w:tc>
          <w:tcPr>
            <w:tcW w:w="962" w:type="dxa"/>
            <w:noWrap/>
            <w:vAlign w:val="center"/>
            <w:hideMark/>
          </w:tcPr>
          <w:p w14:paraId="1B593AAD" w14:textId="77777777" w:rsidR="00E6227B" w:rsidRPr="00CF0C7E" w:rsidRDefault="00E6227B" w:rsidP="00376EE3">
            <w:pPr>
              <w:spacing w:line="276" w:lineRule="auto"/>
              <w:jc w:val="center"/>
              <w:rPr>
                <w:ins w:id="8701" w:author="phuong vu" w:date="2018-11-23T13:54:00Z"/>
                <w:b/>
                <w:bCs/>
              </w:rPr>
            </w:pPr>
            <w:ins w:id="8702" w:author="phuong vu" w:date="2018-11-23T13:54:00Z">
              <w:r w:rsidRPr="00CF0C7E">
                <w:rPr>
                  <w:b/>
                  <w:bCs/>
                  <w:lang w:val="da-DK"/>
                </w:rPr>
                <w:t>Khóa ngoại</w:t>
              </w:r>
            </w:ins>
          </w:p>
        </w:tc>
        <w:tc>
          <w:tcPr>
            <w:tcW w:w="1875" w:type="dxa"/>
            <w:noWrap/>
            <w:vAlign w:val="center"/>
            <w:hideMark/>
          </w:tcPr>
          <w:p w14:paraId="492CD025" w14:textId="77777777" w:rsidR="00E6227B" w:rsidRPr="00CF0C7E" w:rsidRDefault="00E6227B" w:rsidP="00376EE3">
            <w:pPr>
              <w:spacing w:line="276" w:lineRule="auto"/>
              <w:jc w:val="center"/>
              <w:rPr>
                <w:ins w:id="8703" w:author="phuong vu" w:date="2018-11-23T13:54:00Z"/>
                <w:b/>
                <w:bCs/>
              </w:rPr>
            </w:pPr>
            <w:ins w:id="8704" w:author="phuong vu" w:date="2018-11-23T13:54:00Z">
              <w:r w:rsidRPr="00CF0C7E">
                <w:rPr>
                  <w:b/>
                  <w:bCs/>
                  <w:lang w:val="da-DK"/>
                </w:rPr>
                <w:t>Mô tả</w:t>
              </w:r>
            </w:ins>
          </w:p>
        </w:tc>
      </w:tr>
      <w:tr w:rsidR="00E6227B" w:rsidRPr="00CF0C7E" w14:paraId="155B946B" w14:textId="77777777" w:rsidTr="00376EE3">
        <w:trPr>
          <w:trHeight w:val="300"/>
          <w:ins w:id="8705" w:author="phuong vu" w:date="2018-11-23T13:54:00Z"/>
        </w:trPr>
        <w:tc>
          <w:tcPr>
            <w:tcW w:w="708" w:type="dxa"/>
            <w:noWrap/>
            <w:vAlign w:val="center"/>
            <w:hideMark/>
          </w:tcPr>
          <w:p w14:paraId="65F97786" w14:textId="77777777" w:rsidR="00E6227B" w:rsidRPr="00FD2760" w:rsidRDefault="00E6227B" w:rsidP="00376EE3">
            <w:pPr>
              <w:spacing w:line="276" w:lineRule="auto"/>
              <w:jc w:val="center"/>
              <w:rPr>
                <w:ins w:id="8706" w:author="phuong vu" w:date="2018-11-23T13:54:00Z"/>
              </w:rPr>
            </w:pPr>
            <w:ins w:id="8707" w:author="phuong vu" w:date="2018-11-23T13:54:00Z">
              <w:r w:rsidRPr="00FD2760">
                <w:t>1</w:t>
              </w:r>
            </w:ins>
          </w:p>
        </w:tc>
        <w:tc>
          <w:tcPr>
            <w:tcW w:w="1993" w:type="dxa"/>
            <w:noWrap/>
            <w:hideMark/>
          </w:tcPr>
          <w:p w14:paraId="2E6B3FEC" w14:textId="77777777" w:rsidR="00E6227B" w:rsidRPr="00FD2760" w:rsidRDefault="00E6227B" w:rsidP="00376EE3">
            <w:pPr>
              <w:spacing w:line="276" w:lineRule="auto"/>
              <w:rPr>
                <w:ins w:id="8708" w:author="phuong vu" w:date="2018-11-23T13:54:00Z"/>
              </w:rPr>
            </w:pPr>
            <w:ins w:id="8709" w:author="phuong vu" w:date="2018-11-23T13:54:00Z">
              <w:r w:rsidRPr="00FD2760">
                <w:t>id</w:t>
              </w:r>
            </w:ins>
          </w:p>
        </w:tc>
        <w:tc>
          <w:tcPr>
            <w:tcW w:w="1300" w:type="dxa"/>
            <w:noWrap/>
            <w:hideMark/>
          </w:tcPr>
          <w:p w14:paraId="63801E51" w14:textId="77777777" w:rsidR="00E6227B" w:rsidRPr="00FD2760" w:rsidRDefault="00E6227B" w:rsidP="00376EE3">
            <w:pPr>
              <w:spacing w:line="276" w:lineRule="auto"/>
              <w:rPr>
                <w:ins w:id="8710" w:author="phuong vu" w:date="2018-11-23T13:54:00Z"/>
              </w:rPr>
            </w:pPr>
            <w:ins w:id="8711" w:author="phuong vu" w:date="2018-11-23T13:54:00Z">
              <w:r w:rsidRPr="00FD2760">
                <w:t>numeric</w:t>
              </w:r>
            </w:ins>
          </w:p>
        </w:tc>
        <w:tc>
          <w:tcPr>
            <w:tcW w:w="1054" w:type="dxa"/>
            <w:noWrap/>
            <w:hideMark/>
          </w:tcPr>
          <w:p w14:paraId="4518049C" w14:textId="77777777" w:rsidR="00E6227B" w:rsidRPr="00FD2760" w:rsidRDefault="00E6227B" w:rsidP="00376EE3">
            <w:pPr>
              <w:spacing w:line="276" w:lineRule="auto"/>
              <w:jc w:val="center"/>
              <w:rPr>
                <w:ins w:id="8712" w:author="phuong vu" w:date="2018-11-23T13:54:00Z"/>
              </w:rPr>
            </w:pPr>
          </w:p>
        </w:tc>
        <w:tc>
          <w:tcPr>
            <w:tcW w:w="838" w:type="dxa"/>
            <w:noWrap/>
            <w:hideMark/>
          </w:tcPr>
          <w:p w14:paraId="45759FD3" w14:textId="77777777" w:rsidR="00E6227B" w:rsidRPr="00FD2760" w:rsidRDefault="00E6227B" w:rsidP="00376EE3">
            <w:pPr>
              <w:spacing w:line="276" w:lineRule="auto"/>
              <w:jc w:val="center"/>
              <w:rPr>
                <w:ins w:id="8713" w:author="phuong vu" w:date="2018-11-23T13:54:00Z"/>
              </w:rPr>
            </w:pPr>
            <w:ins w:id="8714" w:author="phuong vu" w:date="2018-11-23T13:54:00Z">
              <w:r w:rsidRPr="00FD2760">
                <w:t>X</w:t>
              </w:r>
            </w:ins>
          </w:p>
        </w:tc>
        <w:tc>
          <w:tcPr>
            <w:tcW w:w="962" w:type="dxa"/>
            <w:noWrap/>
            <w:hideMark/>
          </w:tcPr>
          <w:p w14:paraId="4C81429C" w14:textId="77777777" w:rsidR="00E6227B" w:rsidRPr="00FD2760" w:rsidRDefault="00E6227B" w:rsidP="00376EE3">
            <w:pPr>
              <w:spacing w:line="276" w:lineRule="auto"/>
              <w:jc w:val="center"/>
              <w:rPr>
                <w:ins w:id="8715" w:author="phuong vu" w:date="2018-11-23T13:54:00Z"/>
              </w:rPr>
            </w:pPr>
          </w:p>
        </w:tc>
        <w:tc>
          <w:tcPr>
            <w:tcW w:w="1875" w:type="dxa"/>
            <w:noWrap/>
            <w:hideMark/>
          </w:tcPr>
          <w:p w14:paraId="15E5362A" w14:textId="3C7693B0" w:rsidR="00E6227B" w:rsidRPr="00E6227B" w:rsidRDefault="00E6227B" w:rsidP="00376EE3">
            <w:pPr>
              <w:spacing w:line="276" w:lineRule="auto"/>
              <w:rPr>
                <w:ins w:id="8716" w:author="phuong vu" w:date="2018-11-23T13:54:00Z"/>
                <w:lang w:val="en-US"/>
                <w:rPrChange w:id="8717" w:author="phuong vu" w:date="2018-11-23T13:56:00Z">
                  <w:rPr>
                    <w:ins w:id="8718" w:author="phuong vu" w:date="2018-11-23T13:54:00Z"/>
                    <w:lang w:val="en-US"/>
                  </w:rPr>
                </w:rPrChange>
              </w:rPr>
            </w:pPr>
            <w:ins w:id="8719" w:author="phuong vu" w:date="2018-11-23T13:54:00Z">
              <w:r w:rsidRPr="00FD2760">
                <w:t xml:space="preserve">ID </w:t>
              </w:r>
            </w:ins>
            <w:ins w:id="8720" w:author="phuong vu" w:date="2018-11-23T13:56:00Z">
              <w:r>
                <w:rPr>
                  <w:lang w:val="en-US"/>
                </w:rPr>
                <w:t>biên nhận</w:t>
              </w:r>
            </w:ins>
          </w:p>
        </w:tc>
      </w:tr>
      <w:tr w:rsidR="00E6227B" w:rsidRPr="00CF0C7E" w14:paraId="6AC7D8E9" w14:textId="77777777" w:rsidTr="00376EE3">
        <w:trPr>
          <w:trHeight w:val="300"/>
          <w:ins w:id="8721" w:author="phuong vu" w:date="2018-11-23T13:54:00Z"/>
        </w:trPr>
        <w:tc>
          <w:tcPr>
            <w:tcW w:w="708" w:type="dxa"/>
            <w:noWrap/>
            <w:vAlign w:val="center"/>
            <w:hideMark/>
          </w:tcPr>
          <w:p w14:paraId="75599852" w14:textId="77777777" w:rsidR="00E6227B" w:rsidRPr="00FD2760" w:rsidRDefault="00E6227B" w:rsidP="00376EE3">
            <w:pPr>
              <w:spacing w:line="276" w:lineRule="auto"/>
              <w:jc w:val="center"/>
              <w:rPr>
                <w:ins w:id="8722" w:author="phuong vu" w:date="2018-11-23T13:54:00Z"/>
              </w:rPr>
            </w:pPr>
            <w:ins w:id="8723" w:author="phuong vu" w:date="2018-11-23T13:54:00Z">
              <w:r w:rsidRPr="00FD2760">
                <w:t>2</w:t>
              </w:r>
            </w:ins>
          </w:p>
        </w:tc>
        <w:tc>
          <w:tcPr>
            <w:tcW w:w="1993" w:type="dxa"/>
            <w:noWrap/>
            <w:hideMark/>
          </w:tcPr>
          <w:p w14:paraId="09357EA0" w14:textId="0E787109" w:rsidR="00E6227B" w:rsidRPr="00FD2760" w:rsidRDefault="00E6227B" w:rsidP="00376EE3">
            <w:pPr>
              <w:spacing w:line="276" w:lineRule="auto"/>
              <w:rPr>
                <w:ins w:id="8724" w:author="phuong vu" w:date="2018-11-23T13:54:00Z"/>
              </w:rPr>
            </w:pPr>
            <w:ins w:id="8725" w:author="phuong vu" w:date="2018-11-23T13:56:00Z">
              <w:r>
                <w:rPr>
                  <w:lang w:val="en-US"/>
                </w:rPr>
                <w:t>order</w:t>
              </w:r>
            </w:ins>
            <w:ins w:id="8726" w:author="phuong vu" w:date="2018-11-23T13:54:00Z">
              <w:r w:rsidRPr="00FD2760">
                <w:t>_id</w:t>
              </w:r>
            </w:ins>
          </w:p>
        </w:tc>
        <w:tc>
          <w:tcPr>
            <w:tcW w:w="1300" w:type="dxa"/>
            <w:noWrap/>
            <w:hideMark/>
          </w:tcPr>
          <w:p w14:paraId="644764EA" w14:textId="77777777" w:rsidR="00E6227B" w:rsidRPr="00FD2760" w:rsidRDefault="00E6227B" w:rsidP="00376EE3">
            <w:pPr>
              <w:spacing w:line="276" w:lineRule="auto"/>
              <w:rPr>
                <w:ins w:id="8727" w:author="phuong vu" w:date="2018-11-23T13:54:00Z"/>
              </w:rPr>
            </w:pPr>
            <w:ins w:id="8728" w:author="phuong vu" w:date="2018-11-23T13:54:00Z">
              <w:r w:rsidRPr="00FD2760">
                <w:t>numeric</w:t>
              </w:r>
            </w:ins>
          </w:p>
        </w:tc>
        <w:tc>
          <w:tcPr>
            <w:tcW w:w="1054" w:type="dxa"/>
            <w:noWrap/>
            <w:hideMark/>
          </w:tcPr>
          <w:p w14:paraId="21F745F8" w14:textId="77777777" w:rsidR="00E6227B" w:rsidRPr="00FD2760" w:rsidRDefault="00E6227B" w:rsidP="00376EE3">
            <w:pPr>
              <w:spacing w:line="276" w:lineRule="auto"/>
              <w:jc w:val="center"/>
              <w:rPr>
                <w:ins w:id="8729" w:author="phuong vu" w:date="2018-11-23T13:54:00Z"/>
              </w:rPr>
            </w:pPr>
          </w:p>
        </w:tc>
        <w:tc>
          <w:tcPr>
            <w:tcW w:w="838" w:type="dxa"/>
            <w:noWrap/>
            <w:hideMark/>
          </w:tcPr>
          <w:p w14:paraId="2643F038" w14:textId="77777777" w:rsidR="00E6227B" w:rsidRPr="00FD2760" w:rsidRDefault="00E6227B" w:rsidP="00376EE3">
            <w:pPr>
              <w:spacing w:line="276" w:lineRule="auto"/>
              <w:jc w:val="center"/>
              <w:rPr>
                <w:ins w:id="8730" w:author="phuong vu" w:date="2018-11-23T13:54:00Z"/>
              </w:rPr>
            </w:pPr>
          </w:p>
        </w:tc>
        <w:tc>
          <w:tcPr>
            <w:tcW w:w="962" w:type="dxa"/>
            <w:noWrap/>
            <w:hideMark/>
          </w:tcPr>
          <w:p w14:paraId="176365DE" w14:textId="77777777" w:rsidR="00E6227B" w:rsidRPr="00FD2760" w:rsidRDefault="00E6227B" w:rsidP="00376EE3">
            <w:pPr>
              <w:spacing w:line="276" w:lineRule="auto"/>
              <w:jc w:val="center"/>
              <w:rPr>
                <w:ins w:id="8731" w:author="phuong vu" w:date="2018-11-23T13:54:00Z"/>
              </w:rPr>
            </w:pPr>
            <w:ins w:id="8732" w:author="phuong vu" w:date="2018-11-23T13:54:00Z">
              <w:r w:rsidRPr="00FD2760">
                <w:t>X</w:t>
              </w:r>
            </w:ins>
          </w:p>
        </w:tc>
        <w:tc>
          <w:tcPr>
            <w:tcW w:w="1875" w:type="dxa"/>
            <w:noWrap/>
            <w:hideMark/>
          </w:tcPr>
          <w:p w14:paraId="5B47C11A" w14:textId="1547FC7A" w:rsidR="00E6227B" w:rsidRPr="00FD2760" w:rsidRDefault="00E6227B" w:rsidP="00376EE3">
            <w:pPr>
              <w:spacing w:line="276" w:lineRule="auto"/>
              <w:rPr>
                <w:ins w:id="8733" w:author="phuong vu" w:date="2018-11-23T13:54:00Z"/>
                <w:lang w:val="en-US"/>
              </w:rPr>
            </w:pPr>
            <w:ins w:id="8734" w:author="phuong vu" w:date="2018-11-23T13:54:00Z">
              <w:r>
                <w:rPr>
                  <w:lang w:val="en-US"/>
                </w:rPr>
                <w:t xml:space="preserve">ID </w:t>
              </w:r>
            </w:ins>
            <w:ins w:id="8735" w:author="phuong vu" w:date="2018-11-23T13:57:00Z">
              <w:r>
                <w:rPr>
                  <w:lang w:val="en-US"/>
                </w:rPr>
                <w:t>đơn hàng</w:t>
              </w:r>
            </w:ins>
          </w:p>
        </w:tc>
      </w:tr>
      <w:tr w:rsidR="00E6227B" w:rsidRPr="00CF0C7E" w14:paraId="29FFFDD4" w14:textId="77777777" w:rsidTr="00376EE3">
        <w:trPr>
          <w:trHeight w:val="300"/>
          <w:ins w:id="8736" w:author="phuong vu" w:date="2018-11-23T13:54:00Z"/>
        </w:trPr>
        <w:tc>
          <w:tcPr>
            <w:tcW w:w="708" w:type="dxa"/>
            <w:noWrap/>
            <w:vAlign w:val="center"/>
          </w:tcPr>
          <w:p w14:paraId="0EAD9D3F" w14:textId="1E651526" w:rsidR="00E6227B" w:rsidRDefault="00F40B70" w:rsidP="00376EE3">
            <w:pPr>
              <w:spacing w:line="276" w:lineRule="auto"/>
              <w:jc w:val="center"/>
              <w:rPr>
                <w:ins w:id="8737" w:author="phuong vu" w:date="2018-11-23T13:54:00Z"/>
                <w:lang w:val="en-US"/>
              </w:rPr>
            </w:pPr>
            <w:ins w:id="8738" w:author="phuong vu" w:date="2018-11-23T14:03:00Z">
              <w:r>
                <w:rPr>
                  <w:lang w:val="en-US"/>
                </w:rPr>
                <w:t>3</w:t>
              </w:r>
            </w:ins>
          </w:p>
        </w:tc>
        <w:tc>
          <w:tcPr>
            <w:tcW w:w="1993" w:type="dxa"/>
            <w:noWrap/>
          </w:tcPr>
          <w:p w14:paraId="3576292B" w14:textId="77777777" w:rsidR="00E6227B" w:rsidRDefault="00E6227B" w:rsidP="00376EE3">
            <w:pPr>
              <w:spacing w:line="276" w:lineRule="auto"/>
              <w:rPr>
                <w:ins w:id="8739" w:author="phuong vu" w:date="2018-11-23T13:54:00Z"/>
                <w:lang w:val="en-US"/>
              </w:rPr>
            </w:pPr>
            <w:ins w:id="8740" w:author="phuong vu" w:date="2018-11-23T13:54:00Z">
              <w:r>
                <w:rPr>
                  <w:lang w:val="en-US"/>
                </w:rPr>
                <w:t>pick_up_date</w:t>
              </w:r>
            </w:ins>
          </w:p>
        </w:tc>
        <w:tc>
          <w:tcPr>
            <w:tcW w:w="1300" w:type="dxa"/>
            <w:noWrap/>
          </w:tcPr>
          <w:p w14:paraId="111621B4" w14:textId="3BC10B5F" w:rsidR="00E6227B" w:rsidRPr="00E6227B" w:rsidRDefault="00E6227B" w:rsidP="00376EE3">
            <w:pPr>
              <w:spacing w:line="276" w:lineRule="auto"/>
              <w:rPr>
                <w:ins w:id="8741" w:author="phuong vu" w:date="2018-11-23T13:54:00Z"/>
                <w:lang w:val="en-US"/>
                <w:rPrChange w:id="8742" w:author="phuong vu" w:date="2018-11-23T13:57:00Z">
                  <w:rPr>
                    <w:ins w:id="8743" w:author="phuong vu" w:date="2018-11-23T13:54:00Z"/>
                  </w:rPr>
                </w:rPrChange>
              </w:rPr>
            </w:pPr>
            <w:ins w:id="8744" w:author="phuong vu" w:date="2018-11-23T13:57:00Z">
              <w:r>
                <w:rPr>
                  <w:lang w:val="en-US"/>
                </w:rPr>
                <w:t>date</w:t>
              </w:r>
            </w:ins>
          </w:p>
        </w:tc>
        <w:tc>
          <w:tcPr>
            <w:tcW w:w="1054" w:type="dxa"/>
            <w:noWrap/>
          </w:tcPr>
          <w:p w14:paraId="1917AA05" w14:textId="7AF8D0B5" w:rsidR="00E6227B" w:rsidRPr="00F40B70" w:rsidRDefault="00F40B70" w:rsidP="00376EE3">
            <w:pPr>
              <w:spacing w:line="276" w:lineRule="auto"/>
              <w:jc w:val="center"/>
              <w:rPr>
                <w:ins w:id="8745" w:author="phuong vu" w:date="2018-11-23T13:54:00Z"/>
                <w:lang w:val="en-US"/>
                <w:rPrChange w:id="8746" w:author="phuong vu" w:date="2018-11-23T14:02:00Z">
                  <w:rPr>
                    <w:ins w:id="8747" w:author="phuong vu" w:date="2018-11-23T13:54:00Z"/>
                  </w:rPr>
                </w:rPrChange>
              </w:rPr>
            </w:pPr>
            <w:ins w:id="8748" w:author="phuong vu" w:date="2018-11-23T14:02:00Z">
              <w:r>
                <w:rPr>
                  <w:lang w:val="en-US"/>
                </w:rPr>
                <w:t>X</w:t>
              </w:r>
            </w:ins>
          </w:p>
        </w:tc>
        <w:tc>
          <w:tcPr>
            <w:tcW w:w="838" w:type="dxa"/>
            <w:noWrap/>
          </w:tcPr>
          <w:p w14:paraId="3BE23B10" w14:textId="77777777" w:rsidR="00E6227B" w:rsidRPr="00FD2760" w:rsidRDefault="00E6227B" w:rsidP="00376EE3">
            <w:pPr>
              <w:spacing w:line="276" w:lineRule="auto"/>
              <w:jc w:val="center"/>
              <w:rPr>
                <w:ins w:id="8749" w:author="phuong vu" w:date="2018-11-23T13:54:00Z"/>
              </w:rPr>
            </w:pPr>
          </w:p>
        </w:tc>
        <w:tc>
          <w:tcPr>
            <w:tcW w:w="962" w:type="dxa"/>
            <w:noWrap/>
          </w:tcPr>
          <w:p w14:paraId="7100A5F5" w14:textId="77777777" w:rsidR="00E6227B" w:rsidRPr="00FD2760" w:rsidRDefault="00E6227B" w:rsidP="00376EE3">
            <w:pPr>
              <w:spacing w:line="276" w:lineRule="auto"/>
              <w:jc w:val="center"/>
              <w:rPr>
                <w:ins w:id="8750" w:author="phuong vu" w:date="2018-11-23T13:54:00Z"/>
              </w:rPr>
            </w:pPr>
          </w:p>
        </w:tc>
        <w:tc>
          <w:tcPr>
            <w:tcW w:w="1875" w:type="dxa"/>
            <w:noWrap/>
          </w:tcPr>
          <w:p w14:paraId="40EB9D58" w14:textId="77777777" w:rsidR="00E6227B" w:rsidRPr="00FD2760" w:rsidRDefault="00E6227B" w:rsidP="00376EE3">
            <w:pPr>
              <w:spacing w:line="276" w:lineRule="auto"/>
              <w:rPr>
                <w:ins w:id="8751" w:author="phuong vu" w:date="2018-11-23T13:54:00Z"/>
                <w:lang w:val="en-US"/>
              </w:rPr>
            </w:pPr>
            <w:ins w:id="8752" w:author="phuong vu" w:date="2018-11-23T13:54:00Z">
              <w:r>
                <w:rPr>
                  <w:lang w:val="en-US"/>
                </w:rPr>
                <w:t>Ngày nhận quần áo</w:t>
              </w:r>
            </w:ins>
          </w:p>
        </w:tc>
      </w:tr>
      <w:tr w:rsidR="00E6227B" w:rsidRPr="00CF0C7E" w14:paraId="5D53C929" w14:textId="77777777" w:rsidTr="00376EE3">
        <w:trPr>
          <w:trHeight w:val="300"/>
          <w:ins w:id="8753" w:author="phuong vu" w:date="2018-11-23T13:54:00Z"/>
        </w:trPr>
        <w:tc>
          <w:tcPr>
            <w:tcW w:w="708" w:type="dxa"/>
            <w:noWrap/>
            <w:vAlign w:val="center"/>
          </w:tcPr>
          <w:p w14:paraId="5CB98515" w14:textId="67946596" w:rsidR="00E6227B" w:rsidRPr="00FD2760" w:rsidRDefault="00F40B70" w:rsidP="00F40B70">
            <w:pPr>
              <w:spacing w:line="276" w:lineRule="auto"/>
              <w:jc w:val="center"/>
              <w:rPr>
                <w:ins w:id="8754" w:author="phuong vu" w:date="2018-11-23T13:54:00Z"/>
                <w:lang w:val="en-US"/>
              </w:rPr>
              <w:pPrChange w:id="8755" w:author="phuong vu" w:date="2018-11-23T14:03:00Z">
                <w:pPr>
                  <w:spacing w:line="276" w:lineRule="auto"/>
                  <w:jc w:val="center"/>
                </w:pPr>
              </w:pPrChange>
            </w:pPr>
            <w:ins w:id="8756" w:author="phuong vu" w:date="2018-11-23T14:03:00Z">
              <w:r>
                <w:rPr>
                  <w:lang w:val="en-US"/>
                </w:rPr>
                <w:t>4</w:t>
              </w:r>
            </w:ins>
          </w:p>
        </w:tc>
        <w:tc>
          <w:tcPr>
            <w:tcW w:w="1993" w:type="dxa"/>
            <w:noWrap/>
          </w:tcPr>
          <w:p w14:paraId="54335304" w14:textId="77DE15DF" w:rsidR="00E6227B" w:rsidRDefault="00E6227B" w:rsidP="00376EE3">
            <w:pPr>
              <w:spacing w:line="276" w:lineRule="auto"/>
              <w:rPr>
                <w:ins w:id="8757" w:author="phuong vu" w:date="2018-11-23T13:54:00Z"/>
                <w:lang w:val="en-US"/>
              </w:rPr>
            </w:pPr>
            <w:ins w:id="8758" w:author="phuong vu" w:date="2018-11-23T13:54:00Z">
              <w:r>
                <w:rPr>
                  <w:lang w:val="en-US"/>
                </w:rPr>
                <w:t>pick_up_time</w:t>
              </w:r>
            </w:ins>
          </w:p>
        </w:tc>
        <w:tc>
          <w:tcPr>
            <w:tcW w:w="1300" w:type="dxa"/>
            <w:noWrap/>
          </w:tcPr>
          <w:p w14:paraId="500498DE" w14:textId="082C3A39" w:rsidR="00E6227B" w:rsidRPr="00E6227B" w:rsidRDefault="00E6227B" w:rsidP="00376EE3">
            <w:pPr>
              <w:spacing w:line="276" w:lineRule="auto"/>
              <w:rPr>
                <w:ins w:id="8759" w:author="phuong vu" w:date="2018-11-23T13:54:00Z"/>
                <w:lang w:val="en-US"/>
                <w:rPrChange w:id="8760" w:author="phuong vu" w:date="2018-11-23T13:57:00Z">
                  <w:rPr>
                    <w:ins w:id="8761" w:author="phuong vu" w:date="2018-11-23T13:54:00Z"/>
                  </w:rPr>
                </w:rPrChange>
              </w:rPr>
            </w:pPr>
            <w:ins w:id="8762" w:author="phuong vu" w:date="2018-11-23T13:57:00Z">
              <w:r>
                <w:rPr>
                  <w:lang w:val="en-US"/>
                </w:rPr>
                <w:t>time</w:t>
              </w:r>
            </w:ins>
          </w:p>
        </w:tc>
        <w:tc>
          <w:tcPr>
            <w:tcW w:w="1054" w:type="dxa"/>
            <w:noWrap/>
          </w:tcPr>
          <w:p w14:paraId="5B696360" w14:textId="366BA3AB" w:rsidR="00E6227B" w:rsidRPr="00F40B70" w:rsidRDefault="00F40B70" w:rsidP="00376EE3">
            <w:pPr>
              <w:spacing w:line="276" w:lineRule="auto"/>
              <w:jc w:val="center"/>
              <w:rPr>
                <w:ins w:id="8763" w:author="phuong vu" w:date="2018-11-23T13:54:00Z"/>
                <w:lang w:val="en-US"/>
                <w:rPrChange w:id="8764" w:author="phuong vu" w:date="2018-11-23T14:02:00Z">
                  <w:rPr>
                    <w:ins w:id="8765" w:author="phuong vu" w:date="2018-11-23T13:54:00Z"/>
                  </w:rPr>
                </w:rPrChange>
              </w:rPr>
            </w:pPr>
            <w:ins w:id="8766" w:author="phuong vu" w:date="2018-11-23T14:02:00Z">
              <w:r>
                <w:rPr>
                  <w:lang w:val="en-US"/>
                </w:rPr>
                <w:t>X</w:t>
              </w:r>
            </w:ins>
          </w:p>
        </w:tc>
        <w:tc>
          <w:tcPr>
            <w:tcW w:w="838" w:type="dxa"/>
            <w:noWrap/>
          </w:tcPr>
          <w:p w14:paraId="751634D6" w14:textId="77777777" w:rsidR="00E6227B" w:rsidRPr="00FD2760" w:rsidRDefault="00E6227B" w:rsidP="00376EE3">
            <w:pPr>
              <w:spacing w:line="276" w:lineRule="auto"/>
              <w:jc w:val="center"/>
              <w:rPr>
                <w:ins w:id="8767" w:author="phuong vu" w:date="2018-11-23T13:54:00Z"/>
              </w:rPr>
            </w:pPr>
          </w:p>
        </w:tc>
        <w:tc>
          <w:tcPr>
            <w:tcW w:w="962" w:type="dxa"/>
            <w:noWrap/>
          </w:tcPr>
          <w:p w14:paraId="6FF5E336" w14:textId="77777777" w:rsidR="00E6227B" w:rsidRPr="00FD2760" w:rsidRDefault="00E6227B" w:rsidP="00376EE3">
            <w:pPr>
              <w:spacing w:line="276" w:lineRule="auto"/>
              <w:jc w:val="center"/>
              <w:rPr>
                <w:ins w:id="8768" w:author="phuong vu" w:date="2018-11-23T13:54:00Z"/>
              </w:rPr>
            </w:pPr>
          </w:p>
        </w:tc>
        <w:tc>
          <w:tcPr>
            <w:tcW w:w="1875" w:type="dxa"/>
            <w:noWrap/>
          </w:tcPr>
          <w:p w14:paraId="471A76FE" w14:textId="4585916D" w:rsidR="00E6227B" w:rsidRPr="00FD2760" w:rsidRDefault="00F40B70" w:rsidP="00376EE3">
            <w:pPr>
              <w:spacing w:line="276" w:lineRule="auto"/>
              <w:rPr>
                <w:ins w:id="8769" w:author="phuong vu" w:date="2018-11-23T13:54:00Z"/>
                <w:lang w:val="en-US"/>
              </w:rPr>
            </w:pPr>
            <w:ins w:id="8770" w:author="phuong vu" w:date="2018-11-23T14:02:00Z">
              <w:r>
                <w:rPr>
                  <w:lang w:val="en-US"/>
                </w:rPr>
                <w:t>Giờ nhận quần áo</w:t>
              </w:r>
            </w:ins>
          </w:p>
        </w:tc>
      </w:tr>
      <w:tr w:rsidR="00E6227B" w:rsidRPr="00CF0C7E" w14:paraId="0323EABE" w14:textId="77777777" w:rsidTr="00376EE3">
        <w:trPr>
          <w:trHeight w:val="300"/>
          <w:ins w:id="8771" w:author="phuong vu" w:date="2018-11-23T13:54:00Z"/>
        </w:trPr>
        <w:tc>
          <w:tcPr>
            <w:tcW w:w="708" w:type="dxa"/>
            <w:noWrap/>
            <w:vAlign w:val="center"/>
          </w:tcPr>
          <w:p w14:paraId="72591065" w14:textId="748C47C0" w:rsidR="00E6227B" w:rsidRDefault="00F40B70" w:rsidP="00376EE3">
            <w:pPr>
              <w:spacing w:line="276" w:lineRule="auto"/>
              <w:jc w:val="center"/>
              <w:rPr>
                <w:ins w:id="8772" w:author="phuong vu" w:date="2018-11-23T13:54:00Z"/>
                <w:lang w:val="en-US"/>
              </w:rPr>
            </w:pPr>
            <w:ins w:id="8773" w:author="phuong vu" w:date="2018-11-23T14:03:00Z">
              <w:r>
                <w:rPr>
                  <w:lang w:val="en-US"/>
                </w:rPr>
                <w:t>5</w:t>
              </w:r>
            </w:ins>
          </w:p>
        </w:tc>
        <w:tc>
          <w:tcPr>
            <w:tcW w:w="1993" w:type="dxa"/>
            <w:noWrap/>
          </w:tcPr>
          <w:p w14:paraId="5DD6DF1C" w14:textId="77777777" w:rsidR="00E6227B" w:rsidRDefault="00E6227B" w:rsidP="00376EE3">
            <w:pPr>
              <w:spacing w:line="276" w:lineRule="auto"/>
              <w:rPr>
                <w:ins w:id="8774" w:author="phuong vu" w:date="2018-11-23T13:54:00Z"/>
                <w:lang w:val="en-US"/>
              </w:rPr>
            </w:pPr>
            <w:ins w:id="8775" w:author="phuong vu" w:date="2018-11-23T13:54:00Z">
              <w:r>
                <w:rPr>
                  <w:lang w:val="en-US"/>
                </w:rPr>
                <w:t>delivery_date</w:t>
              </w:r>
            </w:ins>
          </w:p>
        </w:tc>
        <w:tc>
          <w:tcPr>
            <w:tcW w:w="1300" w:type="dxa"/>
            <w:noWrap/>
          </w:tcPr>
          <w:p w14:paraId="173A2F15" w14:textId="77777777" w:rsidR="00E6227B" w:rsidRPr="00FD2760" w:rsidRDefault="00E6227B" w:rsidP="00376EE3">
            <w:pPr>
              <w:spacing w:line="276" w:lineRule="auto"/>
              <w:rPr>
                <w:ins w:id="8776" w:author="phuong vu" w:date="2018-11-23T13:54:00Z"/>
              </w:rPr>
            </w:pPr>
          </w:p>
        </w:tc>
        <w:tc>
          <w:tcPr>
            <w:tcW w:w="1054" w:type="dxa"/>
            <w:noWrap/>
          </w:tcPr>
          <w:p w14:paraId="2E2D0069" w14:textId="5A72B0F5" w:rsidR="00E6227B" w:rsidRPr="00F40B70" w:rsidRDefault="00F40B70" w:rsidP="00376EE3">
            <w:pPr>
              <w:spacing w:line="276" w:lineRule="auto"/>
              <w:jc w:val="center"/>
              <w:rPr>
                <w:ins w:id="8777" w:author="phuong vu" w:date="2018-11-23T13:54:00Z"/>
                <w:lang w:val="en-US"/>
                <w:rPrChange w:id="8778" w:author="phuong vu" w:date="2018-11-23T14:02:00Z">
                  <w:rPr>
                    <w:ins w:id="8779" w:author="phuong vu" w:date="2018-11-23T13:54:00Z"/>
                  </w:rPr>
                </w:rPrChange>
              </w:rPr>
            </w:pPr>
            <w:ins w:id="8780" w:author="phuong vu" w:date="2018-11-23T14:02:00Z">
              <w:r>
                <w:rPr>
                  <w:lang w:val="en-US"/>
                </w:rPr>
                <w:t>X</w:t>
              </w:r>
            </w:ins>
          </w:p>
        </w:tc>
        <w:tc>
          <w:tcPr>
            <w:tcW w:w="838" w:type="dxa"/>
            <w:noWrap/>
          </w:tcPr>
          <w:p w14:paraId="0F759670" w14:textId="77777777" w:rsidR="00E6227B" w:rsidRPr="00FD2760" w:rsidRDefault="00E6227B" w:rsidP="00376EE3">
            <w:pPr>
              <w:spacing w:line="276" w:lineRule="auto"/>
              <w:jc w:val="center"/>
              <w:rPr>
                <w:ins w:id="8781" w:author="phuong vu" w:date="2018-11-23T13:54:00Z"/>
              </w:rPr>
            </w:pPr>
          </w:p>
        </w:tc>
        <w:tc>
          <w:tcPr>
            <w:tcW w:w="962" w:type="dxa"/>
            <w:noWrap/>
          </w:tcPr>
          <w:p w14:paraId="2D18F572" w14:textId="77777777" w:rsidR="00E6227B" w:rsidRPr="00FD2760" w:rsidRDefault="00E6227B" w:rsidP="00376EE3">
            <w:pPr>
              <w:spacing w:line="276" w:lineRule="auto"/>
              <w:jc w:val="center"/>
              <w:rPr>
                <w:ins w:id="8782" w:author="phuong vu" w:date="2018-11-23T13:54:00Z"/>
              </w:rPr>
            </w:pPr>
          </w:p>
        </w:tc>
        <w:tc>
          <w:tcPr>
            <w:tcW w:w="1875" w:type="dxa"/>
            <w:noWrap/>
          </w:tcPr>
          <w:p w14:paraId="318CD714" w14:textId="77777777" w:rsidR="00E6227B" w:rsidRPr="00FD2760" w:rsidRDefault="00E6227B" w:rsidP="00376EE3">
            <w:pPr>
              <w:spacing w:line="276" w:lineRule="auto"/>
              <w:rPr>
                <w:ins w:id="8783" w:author="phuong vu" w:date="2018-11-23T13:54:00Z"/>
                <w:lang w:val="en-US"/>
              </w:rPr>
            </w:pPr>
            <w:ins w:id="8784" w:author="phuong vu" w:date="2018-11-23T13:54:00Z">
              <w:r>
                <w:rPr>
                  <w:lang w:val="en-US"/>
                </w:rPr>
                <w:t>Ngày trả quần áo</w:t>
              </w:r>
            </w:ins>
          </w:p>
        </w:tc>
      </w:tr>
      <w:tr w:rsidR="00E6227B" w:rsidRPr="00CF0C7E" w14:paraId="4D4718F4" w14:textId="77777777" w:rsidTr="00376EE3">
        <w:trPr>
          <w:trHeight w:val="300"/>
          <w:ins w:id="8785" w:author="phuong vu" w:date="2018-11-23T13:54:00Z"/>
        </w:trPr>
        <w:tc>
          <w:tcPr>
            <w:tcW w:w="708" w:type="dxa"/>
            <w:noWrap/>
            <w:vAlign w:val="center"/>
          </w:tcPr>
          <w:p w14:paraId="13F131A6" w14:textId="397263A5" w:rsidR="00E6227B" w:rsidRDefault="00F40B70" w:rsidP="00376EE3">
            <w:pPr>
              <w:spacing w:line="276" w:lineRule="auto"/>
              <w:jc w:val="center"/>
              <w:rPr>
                <w:ins w:id="8786" w:author="phuong vu" w:date="2018-11-23T13:54:00Z"/>
                <w:lang w:val="en-US"/>
              </w:rPr>
            </w:pPr>
            <w:ins w:id="8787" w:author="phuong vu" w:date="2018-11-23T14:03:00Z">
              <w:r>
                <w:rPr>
                  <w:lang w:val="en-US"/>
                </w:rPr>
                <w:t>6</w:t>
              </w:r>
            </w:ins>
          </w:p>
        </w:tc>
        <w:tc>
          <w:tcPr>
            <w:tcW w:w="1993" w:type="dxa"/>
            <w:noWrap/>
          </w:tcPr>
          <w:p w14:paraId="270A70BF" w14:textId="33D93CDD" w:rsidR="00E6227B" w:rsidRDefault="00E6227B" w:rsidP="00376EE3">
            <w:pPr>
              <w:spacing w:line="276" w:lineRule="auto"/>
              <w:rPr>
                <w:ins w:id="8788" w:author="phuong vu" w:date="2018-11-23T13:54:00Z"/>
                <w:lang w:val="en-US"/>
              </w:rPr>
            </w:pPr>
            <w:ins w:id="8789" w:author="phuong vu" w:date="2018-11-23T13:54:00Z">
              <w:r>
                <w:rPr>
                  <w:lang w:val="en-US"/>
                </w:rPr>
                <w:t>delivery_time</w:t>
              </w:r>
            </w:ins>
          </w:p>
        </w:tc>
        <w:tc>
          <w:tcPr>
            <w:tcW w:w="1300" w:type="dxa"/>
            <w:noWrap/>
          </w:tcPr>
          <w:p w14:paraId="569405C9" w14:textId="77777777" w:rsidR="00E6227B" w:rsidRPr="00FD2760" w:rsidRDefault="00E6227B" w:rsidP="00376EE3">
            <w:pPr>
              <w:spacing w:line="276" w:lineRule="auto"/>
              <w:rPr>
                <w:ins w:id="8790" w:author="phuong vu" w:date="2018-11-23T13:54:00Z"/>
              </w:rPr>
            </w:pPr>
            <w:ins w:id="8791" w:author="phuong vu" w:date="2018-11-23T13:54:00Z">
              <w:r w:rsidRPr="00FD2760">
                <w:t>numeric</w:t>
              </w:r>
            </w:ins>
          </w:p>
        </w:tc>
        <w:tc>
          <w:tcPr>
            <w:tcW w:w="1054" w:type="dxa"/>
            <w:noWrap/>
          </w:tcPr>
          <w:p w14:paraId="07AEC4EB" w14:textId="7CFB9F09" w:rsidR="00E6227B" w:rsidRPr="00F40B70" w:rsidRDefault="00F40B70" w:rsidP="00376EE3">
            <w:pPr>
              <w:spacing w:line="276" w:lineRule="auto"/>
              <w:jc w:val="center"/>
              <w:rPr>
                <w:ins w:id="8792" w:author="phuong vu" w:date="2018-11-23T13:54:00Z"/>
                <w:lang w:val="en-US"/>
                <w:rPrChange w:id="8793" w:author="phuong vu" w:date="2018-11-23T14:02:00Z">
                  <w:rPr>
                    <w:ins w:id="8794" w:author="phuong vu" w:date="2018-11-23T13:54:00Z"/>
                  </w:rPr>
                </w:rPrChange>
              </w:rPr>
            </w:pPr>
            <w:ins w:id="8795" w:author="phuong vu" w:date="2018-11-23T14:02:00Z">
              <w:r>
                <w:rPr>
                  <w:lang w:val="en-US"/>
                </w:rPr>
                <w:t>X</w:t>
              </w:r>
            </w:ins>
          </w:p>
        </w:tc>
        <w:tc>
          <w:tcPr>
            <w:tcW w:w="838" w:type="dxa"/>
            <w:noWrap/>
          </w:tcPr>
          <w:p w14:paraId="56C51721" w14:textId="77777777" w:rsidR="00E6227B" w:rsidRPr="00FD2760" w:rsidRDefault="00E6227B" w:rsidP="00376EE3">
            <w:pPr>
              <w:spacing w:line="276" w:lineRule="auto"/>
              <w:jc w:val="center"/>
              <w:rPr>
                <w:ins w:id="8796" w:author="phuong vu" w:date="2018-11-23T13:54:00Z"/>
              </w:rPr>
            </w:pPr>
          </w:p>
        </w:tc>
        <w:tc>
          <w:tcPr>
            <w:tcW w:w="962" w:type="dxa"/>
            <w:noWrap/>
          </w:tcPr>
          <w:p w14:paraId="621529D3" w14:textId="77777777" w:rsidR="00E6227B" w:rsidRPr="00FD2760" w:rsidRDefault="00E6227B" w:rsidP="00376EE3">
            <w:pPr>
              <w:spacing w:line="276" w:lineRule="auto"/>
              <w:jc w:val="center"/>
              <w:rPr>
                <w:ins w:id="8797" w:author="phuong vu" w:date="2018-11-23T13:54:00Z"/>
              </w:rPr>
            </w:pPr>
          </w:p>
        </w:tc>
        <w:tc>
          <w:tcPr>
            <w:tcW w:w="1875" w:type="dxa"/>
            <w:noWrap/>
          </w:tcPr>
          <w:p w14:paraId="60F25F83" w14:textId="676C0D5B" w:rsidR="00E6227B" w:rsidRPr="00FD2760" w:rsidRDefault="00F40B70" w:rsidP="00376EE3">
            <w:pPr>
              <w:spacing w:line="276" w:lineRule="auto"/>
              <w:rPr>
                <w:ins w:id="8798" w:author="phuong vu" w:date="2018-11-23T13:54:00Z"/>
                <w:lang w:val="en-US"/>
              </w:rPr>
            </w:pPr>
            <w:ins w:id="8799" w:author="phuong vu" w:date="2018-11-23T14:02:00Z">
              <w:r>
                <w:rPr>
                  <w:lang w:val="en-US"/>
                </w:rPr>
                <w:t>Giờ trả quần áo</w:t>
              </w:r>
            </w:ins>
          </w:p>
        </w:tc>
      </w:tr>
      <w:tr w:rsidR="00E6227B" w:rsidRPr="00CF0C7E" w14:paraId="65115C2F" w14:textId="77777777" w:rsidTr="00376EE3">
        <w:trPr>
          <w:trHeight w:val="300"/>
          <w:ins w:id="8800" w:author="phuong vu" w:date="2018-11-23T13:54:00Z"/>
        </w:trPr>
        <w:tc>
          <w:tcPr>
            <w:tcW w:w="708" w:type="dxa"/>
            <w:noWrap/>
            <w:vAlign w:val="center"/>
          </w:tcPr>
          <w:p w14:paraId="3B9525DA" w14:textId="7619D15E" w:rsidR="00E6227B" w:rsidRDefault="00F40B70" w:rsidP="00376EE3">
            <w:pPr>
              <w:spacing w:line="276" w:lineRule="auto"/>
              <w:jc w:val="center"/>
              <w:rPr>
                <w:ins w:id="8801" w:author="phuong vu" w:date="2018-11-23T13:54:00Z"/>
                <w:lang w:val="en-US"/>
              </w:rPr>
            </w:pPr>
            <w:ins w:id="8802" w:author="phuong vu" w:date="2018-11-23T14:03:00Z">
              <w:r>
                <w:rPr>
                  <w:lang w:val="en-US"/>
                </w:rPr>
                <w:t>7</w:t>
              </w:r>
            </w:ins>
          </w:p>
        </w:tc>
        <w:tc>
          <w:tcPr>
            <w:tcW w:w="1993" w:type="dxa"/>
            <w:noWrap/>
          </w:tcPr>
          <w:p w14:paraId="63D9F489" w14:textId="77777777" w:rsidR="00E6227B" w:rsidRDefault="00E6227B" w:rsidP="00376EE3">
            <w:pPr>
              <w:spacing w:line="276" w:lineRule="auto"/>
              <w:rPr>
                <w:ins w:id="8803" w:author="phuong vu" w:date="2018-11-23T13:54:00Z"/>
                <w:lang w:val="en-US"/>
              </w:rPr>
            </w:pPr>
            <w:ins w:id="8804" w:author="phuong vu" w:date="2018-11-23T13:54:00Z">
              <w:r>
                <w:rPr>
                  <w:lang w:val="en-US"/>
                </w:rPr>
                <w:t>pick_up_place</w:t>
              </w:r>
            </w:ins>
          </w:p>
        </w:tc>
        <w:tc>
          <w:tcPr>
            <w:tcW w:w="1300" w:type="dxa"/>
            <w:noWrap/>
          </w:tcPr>
          <w:p w14:paraId="3B870B87" w14:textId="77777777" w:rsidR="00E6227B" w:rsidRPr="00FD2760" w:rsidRDefault="00E6227B" w:rsidP="00376EE3">
            <w:pPr>
              <w:spacing w:line="276" w:lineRule="auto"/>
              <w:rPr>
                <w:ins w:id="8805" w:author="phuong vu" w:date="2018-11-23T13:54:00Z"/>
              </w:rPr>
            </w:pPr>
          </w:p>
        </w:tc>
        <w:tc>
          <w:tcPr>
            <w:tcW w:w="1054" w:type="dxa"/>
            <w:noWrap/>
          </w:tcPr>
          <w:p w14:paraId="46D21920" w14:textId="5C111C05" w:rsidR="00E6227B" w:rsidRPr="00F40B70" w:rsidRDefault="00F40B70" w:rsidP="00376EE3">
            <w:pPr>
              <w:spacing w:line="276" w:lineRule="auto"/>
              <w:jc w:val="center"/>
              <w:rPr>
                <w:ins w:id="8806" w:author="phuong vu" w:date="2018-11-23T13:54:00Z"/>
                <w:lang w:val="en-US"/>
                <w:rPrChange w:id="8807" w:author="phuong vu" w:date="2018-11-23T14:02:00Z">
                  <w:rPr>
                    <w:ins w:id="8808" w:author="phuong vu" w:date="2018-11-23T13:54:00Z"/>
                  </w:rPr>
                </w:rPrChange>
              </w:rPr>
            </w:pPr>
            <w:ins w:id="8809" w:author="phuong vu" w:date="2018-11-23T14:02:00Z">
              <w:r>
                <w:rPr>
                  <w:lang w:val="en-US"/>
                </w:rPr>
                <w:t>X</w:t>
              </w:r>
            </w:ins>
          </w:p>
        </w:tc>
        <w:tc>
          <w:tcPr>
            <w:tcW w:w="838" w:type="dxa"/>
            <w:noWrap/>
          </w:tcPr>
          <w:p w14:paraId="051ACDB9" w14:textId="77777777" w:rsidR="00E6227B" w:rsidRPr="00FD2760" w:rsidRDefault="00E6227B" w:rsidP="00376EE3">
            <w:pPr>
              <w:spacing w:line="276" w:lineRule="auto"/>
              <w:jc w:val="center"/>
              <w:rPr>
                <w:ins w:id="8810" w:author="phuong vu" w:date="2018-11-23T13:54:00Z"/>
              </w:rPr>
            </w:pPr>
          </w:p>
        </w:tc>
        <w:tc>
          <w:tcPr>
            <w:tcW w:w="962" w:type="dxa"/>
            <w:noWrap/>
          </w:tcPr>
          <w:p w14:paraId="7052F7AA" w14:textId="77777777" w:rsidR="00E6227B" w:rsidRPr="00FD2760" w:rsidRDefault="00E6227B" w:rsidP="00376EE3">
            <w:pPr>
              <w:spacing w:line="276" w:lineRule="auto"/>
              <w:jc w:val="center"/>
              <w:rPr>
                <w:ins w:id="8811" w:author="phuong vu" w:date="2018-11-23T13:54:00Z"/>
              </w:rPr>
            </w:pPr>
          </w:p>
        </w:tc>
        <w:tc>
          <w:tcPr>
            <w:tcW w:w="1875" w:type="dxa"/>
            <w:noWrap/>
          </w:tcPr>
          <w:p w14:paraId="39F41D35" w14:textId="77777777" w:rsidR="00E6227B" w:rsidRPr="00FD2760" w:rsidRDefault="00E6227B" w:rsidP="00376EE3">
            <w:pPr>
              <w:spacing w:line="276" w:lineRule="auto"/>
              <w:rPr>
                <w:ins w:id="8812" w:author="phuong vu" w:date="2018-11-23T13:54:00Z"/>
                <w:lang w:val="en-US"/>
              </w:rPr>
            </w:pPr>
            <w:ins w:id="8813" w:author="phuong vu" w:date="2018-11-23T13:54:00Z">
              <w:r>
                <w:rPr>
                  <w:lang w:val="en-US"/>
                </w:rPr>
                <w:t>Nơi nhận quần áo</w:t>
              </w:r>
            </w:ins>
          </w:p>
        </w:tc>
      </w:tr>
      <w:tr w:rsidR="00E6227B" w:rsidRPr="00CF0C7E" w14:paraId="0870B98F" w14:textId="77777777" w:rsidTr="00376EE3">
        <w:trPr>
          <w:trHeight w:val="300"/>
          <w:ins w:id="8814" w:author="phuong vu" w:date="2018-11-23T13:54:00Z"/>
        </w:trPr>
        <w:tc>
          <w:tcPr>
            <w:tcW w:w="708" w:type="dxa"/>
            <w:noWrap/>
            <w:vAlign w:val="center"/>
          </w:tcPr>
          <w:p w14:paraId="660A606C" w14:textId="32CFD98C" w:rsidR="00E6227B" w:rsidRDefault="00F40B70" w:rsidP="00376EE3">
            <w:pPr>
              <w:spacing w:line="276" w:lineRule="auto"/>
              <w:jc w:val="center"/>
              <w:rPr>
                <w:ins w:id="8815" w:author="phuong vu" w:date="2018-11-23T13:54:00Z"/>
                <w:lang w:val="en-US"/>
              </w:rPr>
            </w:pPr>
            <w:ins w:id="8816" w:author="phuong vu" w:date="2018-11-23T14:03:00Z">
              <w:r>
                <w:rPr>
                  <w:lang w:val="en-US"/>
                </w:rPr>
                <w:t>8</w:t>
              </w:r>
            </w:ins>
          </w:p>
        </w:tc>
        <w:tc>
          <w:tcPr>
            <w:tcW w:w="1993" w:type="dxa"/>
            <w:noWrap/>
          </w:tcPr>
          <w:p w14:paraId="3721F7E9" w14:textId="77777777" w:rsidR="00E6227B" w:rsidRDefault="00E6227B" w:rsidP="00376EE3">
            <w:pPr>
              <w:spacing w:line="276" w:lineRule="auto"/>
              <w:rPr>
                <w:ins w:id="8817" w:author="phuong vu" w:date="2018-11-23T13:54:00Z"/>
                <w:lang w:val="en-US"/>
              </w:rPr>
            </w:pPr>
            <w:ins w:id="8818" w:author="phuong vu" w:date="2018-11-23T13:54:00Z">
              <w:r>
                <w:rPr>
                  <w:lang w:val="en-US"/>
                </w:rPr>
                <w:t>delivery_place</w:t>
              </w:r>
            </w:ins>
          </w:p>
        </w:tc>
        <w:tc>
          <w:tcPr>
            <w:tcW w:w="1300" w:type="dxa"/>
            <w:noWrap/>
          </w:tcPr>
          <w:p w14:paraId="2D3075F8" w14:textId="77777777" w:rsidR="00E6227B" w:rsidRPr="00FD2760" w:rsidRDefault="00E6227B" w:rsidP="00376EE3">
            <w:pPr>
              <w:spacing w:line="276" w:lineRule="auto"/>
              <w:rPr>
                <w:ins w:id="8819" w:author="phuong vu" w:date="2018-11-23T13:54:00Z"/>
              </w:rPr>
            </w:pPr>
          </w:p>
        </w:tc>
        <w:tc>
          <w:tcPr>
            <w:tcW w:w="1054" w:type="dxa"/>
            <w:noWrap/>
          </w:tcPr>
          <w:p w14:paraId="372A7A25" w14:textId="176CE07C" w:rsidR="00E6227B" w:rsidRPr="00F40B70" w:rsidRDefault="00F40B70" w:rsidP="00376EE3">
            <w:pPr>
              <w:spacing w:line="276" w:lineRule="auto"/>
              <w:jc w:val="center"/>
              <w:rPr>
                <w:ins w:id="8820" w:author="phuong vu" w:date="2018-11-23T13:54:00Z"/>
                <w:lang w:val="en-US"/>
                <w:rPrChange w:id="8821" w:author="phuong vu" w:date="2018-11-23T14:02:00Z">
                  <w:rPr>
                    <w:ins w:id="8822" w:author="phuong vu" w:date="2018-11-23T13:54:00Z"/>
                  </w:rPr>
                </w:rPrChange>
              </w:rPr>
            </w:pPr>
            <w:ins w:id="8823" w:author="phuong vu" w:date="2018-11-23T14:02:00Z">
              <w:r>
                <w:rPr>
                  <w:lang w:val="en-US"/>
                </w:rPr>
                <w:t>X</w:t>
              </w:r>
            </w:ins>
          </w:p>
        </w:tc>
        <w:tc>
          <w:tcPr>
            <w:tcW w:w="838" w:type="dxa"/>
            <w:noWrap/>
          </w:tcPr>
          <w:p w14:paraId="739CA91E" w14:textId="77777777" w:rsidR="00E6227B" w:rsidRPr="00FD2760" w:rsidRDefault="00E6227B" w:rsidP="00376EE3">
            <w:pPr>
              <w:spacing w:line="276" w:lineRule="auto"/>
              <w:jc w:val="center"/>
              <w:rPr>
                <w:ins w:id="8824" w:author="phuong vu" w:date="2018-11-23T13:54:00Z"/>
              </w:rPr>
            </w:pPr>
          </w:p>
        </w:tc>
        <w:tc>
          <w:tcPr>
            <w:tcW w:w="962" w:type="dxa"/>
            <w:noWrap/>
          </w:tcPr>
          <w:p w14:paraId="5C10CF45" w14:textId="77777777" w:rsidR="00E6227B" w:rsidRPr="00FD2760" w:rsidRDefault="00E6227B" w:rsidP="00376EE3">
            <w:pPr>
              <w:spacing w:line="276" w:lineRule="auto"/>
              <w:jc w:val="center"/>
              <w:rPr>
                <w:ins w:id="8825" w:author="phuong vu" w:date="2018-11-23T13:54:00Z"/>
              </w:rPr>
            </w:pPr>
          </w:p>
        </w:tc>
        <w:tc>
          <w:tcPr>
            <w:tcW w:w="1875" w:type="dxa"/>
            <w:noWrap/>
          </w:tcPr>
          <w:p w14:paraId="0BEC6F26" w14:textId="77777777" w:rsidR="00E6227B" w:rsidRPr="00FD2760" w:rsidRDefault="00E6227B" w:rsidP="00376EE3">
            <w:pPr>
              <w:spacing w:line="276" w:lineRule="auto"/>
              <w:rPr>
                <w:ins w:id="8826" w:author="phuong vu" w:date="2018-11-23T13:54:00Z"/>
                <w:lang w:val="en-US"/>
              </w:rPr>
            </w:pPr>
            <w:ins w:id="8827" w:author="phuong vu" w:date="2018-11-23T13:54:00Z">
              <w:r>
                <w:rPr>
                  <w:lang w:val="en-US"/>
                </w:rPr>
                <w:t>Nơi trả quần áo</w:t>
              </w:r>
            </w:ins>
          </w:p>
        </w:tc>
      </w:tr>
      <w:tr w:rsidR="00E6227B" w:rsidRPr="00CF0C7E" w14:paraId="3F9EAC45" w14:textId="77777777" w:rsidTr="00376EE3">
        <w:trPr>
          <w:trHeight w:val="300"/>
          <w:ins w:id="8828" w:author="phuong vu" w:date="2018-11-23T13:54:00Z"/>
        </w:trPr>
        <w:tc>
          <w:tcPr>
            <w:tcW w:w="708" w:type="dxa"/>
            <w:noWrap/>
            <w:vAlign w:val="center"/>
          </w:tcPr>
          <w:p w14:paraId="678B51A1" w14:textId="4E2BF766" w:rsidR="00E6227B" w:rsidRDefault="00F40B70" w:rsidP="00376EE3">
            <w:pPr>
              <w:spacing w:line="276" w:lineRule="auto"/>
              <w:jc w:val="center"/>
              <w:rPr>
                <w:ins w:id="8829" w:author="phuong vu" w:date="2018-11-23T13:54:00Z"/>
                <w:lang w:val="en-US"/>
              </w:rPr>
            </w:pPr>
            <w:ins w:id="8830" w:author="phuong vu" w:date="2018-11-23T14:03:00Z">
              <w:r>
                <w:rPr>
                  <w:lang w:val="en-US"/>
                </w:rPr>
                <w:t>9</w:t>
              </w:r>
            </w:ins>
          </w:p>
        </w:tc>
        <w:tc>
          <w:tcPr>
            <w:tcW w:w="1993" w:type="dxa"/>
            <w:noWrap/>
          </w:tcPr>
          <w:p w14:paraId="66C76D8B" w14:textId="57F4BE14" w:rsidR="00E6227B" w:rsidRDefault="00F40B70" w:rsidP="00376EE3">
            <w:pPr>
              <w:spacing w:line="276" w:lineRule="auto"/>
              <w:rPr>
                <w:ins w:id="8831" w:author="phuong vu" w:date="2018-11-23T13:54:00Z"/>
                <w:lang w:val="en-US"/>
              </w:rPr>
            </w:pPr>
            <w:ins w:id="8832" w:author="phuong vu" w:date="2018-11-23T14:00:00Z">
              <w:r>
                <w:rPr>
                  <w:lang w:val="en-US"/>
                </w:rPr>
                <w:t>Staff_pick_up</w:t>
              </w:r>
            </w:ins>
          </w:p>
        </w:tc>
        <w:tc>
          <w:tcPr>
            <w:tcW w:w="1300" w:type="dxa"/>
            <w:noWrap/>
          </w:tcPr>
          <w:p w14:paraId="0BC26875" w14:textId="77777777" w:rsidR="00E6227B" w:rsidRPr="00FD2760" w:rsidRDefault="00E6227B" w:rsidP="00376EE3">
            <w:pPr>
              <w:spacing w:line="276" w:lineRule="auto"/>
              <w:rPr>
                <w:ins w:id="8833" w:author="phuong vu" w:date="2018-11-23T13:54:00Z"/>
              </w:rPr>
            </w:pPr>
            <w:ins w:id="8834" w:author="phuong vu" w:date="2018-11-23T13:54:00Z">
              <w:r w:rsidRPr="00FD2760">
                <w:t>numeric</w:t>
              </w:r>
            </w:ins>
          </w:p>
        </w:tc>
        <w:tc>
          <w:tcPr>
            <w:tcW w:w="1054" w:type="dxa"/>
            <w:noWrap/>
          </w:tcPr>
          <w:p w14:paraId="3C2E06C1" w14:textId="2E224412" w:rsidR="00E6227B" w:rsidRPr="00F40B70" w:rsidRDefault="00F40B70" w:rsidP="00376EE3">
            <w:pPr>
              <w:spacing w:line="276" w:lineRule="auto"/>
              <w:jc w:val="center"/>
              <w:rPr>
                <w:ins w:id="8835" w:author="phuong vu" w:date="2018-11-23T13:54:00Z"/>
                <w:lang w:val="en-US"/>
                <w:rPrChange w:id="8836" w:author="phuong vu" w:date="2018-11-23T14:01:00Z">
                  <w:rPr>
                    <w:ins w:id="8837" w:author="phuong vu" w:date="2018-11-23T13:54:00Z"/>
                  </w:rPr>
                </w:rPrChange>
              </w:rPr>
            </w:pPr>
            <w:ins w:id="8838" w:author="phuong vu" w:date="2018-11-23T14:01:00Z">
              <w:r>
                <w:rPr>
                  <w:lang w:val="en-US"/>
                </w:rPr>
                <w:t>X</w:t>
              </w:r>
            </w:ins>
          </w:p>
        </w:tc>
        <w:tc>
          <w:tcPr>
            <w:tcW w:w="838" w:type="dxa"/>
            <w:noWrap/>
          </w:tcPr>
          <w:p w14:paraId="4CC5E112" w14:textId="77777777" w:rsidR="00E6227B" w:rsidRPr="00FD2760" w:rsidRDefault="00E6227B" w:rsidP="00376EE3">
            <w:pPr>
              <w:spacing w:line="276" w:lineRule="auto"/>
              <w:jc w:val="center"/>
              <w:rPr>
                <w:ins w:id="8839" w:author="phuong vu" w:date="2018-11-23T13:54:00Z"/>
              </w:rPr>
            </w:pPr>
          </w:p>
        </w:tc>
        <w:tc>
          <w:tcPr>
            <w:tcW w:w="962" w:type="dxa"/>
            <w:noWrap/>
          </w:tcPr>
          <w:p w14:paraId="5E5849E7" w14:textId="77777777" w:rsidR="00E6227B" w:rsidRPr="00FD2760" w:rsidRDefault="00E6227B" w:rsidP="00376EE3">
            <w:pPr>
              <w:spacing w:line="276" w:lineRule="auto"/>
              <w:jc w:val="center"/>
              <w:rPr>
                <w:ins w:id="8840" w:author="phuong vu" w:date="2018-11-23T13:54:00Z"/>
              </w:rPr>
            </w:pPr>
          </w:p>
        </w:tc>
        <w:tc>
          <w:tcPr>
            <w:tcW w:w="1875" w:type="dxa"/>
            <w:noWrap/>
          </w:tcPr>
          <w:p w14:paraId="7C17FF00" w14:textId="66EF8198" w:rsidR="00E6227B" w:rsidRPr="00FD2760" w:rsidRDefault="00E6227B" w:rsidP="00376EE3">
            <w:pPr>
              <w:spacing w:line="276" w:lineRule="auto"/>
              <w:rPr>
                <w:ins w:id="8841" w:author="phuong vu" w:date="2018-11-23T13:54:00Z"/>
                <w:lang w:val="en-US"/>
              </w:rPr>
            </w:pPr>
            <w:ins w:id="8842" w:author="phuong vu" w:date="2018-11-23T13:54:00Z">
              <w:r>
                <w:rPr>
                  <w:lang w:val="en-US"/>
                </w:rPr>
                <w:t xml:space="preserve">ID </w:t>
              </w:r>
            </w:ins>
            <w:ins w:id="8843" w:author="phuong vu" w:date="2018-11-23T14:00:00Z">
              <w:r w:rsidR="00F40B70">
                <w:rPr>
                  <w:lang w:val="en-US"/>
                </w:rPr>
                <w:t>nhân viên nhận quần áo</w:t>
              </w:r>
            </w:ins>
            <w:ins w:id="8844" w:author="phuong vu" w:date="2018-11-23T14:01:00Z">
              <w:r w:rsidR="00F40B70">
                <w:rPr>
                  <w:lang w:val="en-US"/>
                </w:rPr>
                <w:t>.</w:t>
              </w:r>
            </w:ins>
          </w:p>
        </w:tc>
      </w:tr>
      <w:tr w:rsidR="00E6227B" w:rsidRPr="00CF0C7E" w14:paraId="609A8A97" w14:textId="77777777" w:rsidTr="00376EE3">
        <w:trPr>
          <w:trHeight w:val="300"/>
          <w:ins w:id="8845" w:author="phuong vu" w:date="2018-11-23T13:54:00Z"/>
        </w:trPr>
        <w:tc>
          <w:tcPr>
            <w:tcW w:w="708" w:type="dxa"/>
            <w:noWrap/>
            <w:vAlign w:val="center"/>
          </w:tcPr>
          <w:p w14:paraId="4543A3EA" w14:textId="4222370B" w:rsidR="00E6227B" w:rsidRDefault="00E6227B" w:rsidP="00376EE3">
            <w:pPr>
              <w:spacing w:line="276" w:lineRule="auto"/>
              <w:jc w:val="center"/>
              <w:rPr>
                <w:ins w:id="8846" w:author="phuong vu" w:date="2018-11-23T13:54:00Z"/>
                <w:lang w:val="en-US"/>
              </w:rPr>
            </w:pPr>
            <w:ins w:id="8847" w:author="phuong vu" w:date="2018-11-23T13:54:00Z">
              <w:r>
                <w:rPr>
                  <w:lang w:val="en-US"/>
                </w:rPr>
                <w:t>1</w:t>
              </w:r>
            </w:ins>
            <w:ins w:id="8848" w:author="phuong vu" w:date="2018-11-23T14:03:00Z">
              <w:r w:rsidR="00F40B70">
                <w:rPr>
                  <w:lang w:val="en-US"/>
                </w:rPr>
                <w:t>0</w:t>
              </w:r>
            </w:ins>
          </w:p>
        </w:tc>
        <w:tc>
          <w:tcPr>
            <w:tcW w:w="1993" w:type="dxa"/>
            <w:noWrap/>
          </w:tcPr>
          <w:p w14:paraId="06B4F428" w14:textId="23FE6DE8" w:rsidR="00E6227B" w:rsidRDefault="00F40B70" w:rsidP="00376EE3">
            <w:pPr>
              <w:spacing w:line="276" w:lineRule="auto"/>
              <w:rPr>
                <w:ins w:id="8849" w:author="phuong vu" w:date="2018-11-23T13:54:00Z"/>
                <w:lang w:val="en-US"/>
              </w:rPr>
            </w:pPr>
            <w:ins w:id="8850" w:author="phuong vu" w:date="2018-11-23T14:00:00Z">
              <w:r>
                <w:rPr>
                  <w:lang w:val="en-US"/>
                </w:rPr>
                <w:t>Staff_delivery</w:t>
              </w:r>
            </w:ins>
          </w:p>
        </w:tc>
        <w:tc>
          <w:tcPr>
            <w:tcW w:w="1300" w:type="dxa"/>
            <w:noWrap/>
          </w:tcPr>
          <w:p w14:paraId="670743CC" w14:textId="2BF3EE6F" w:rsidR="00E6227B" w:rsidRPr="00FD2760" w:rsidRDefault="00F40B70" w:rsidP="00376EE3">
            <w:pPr>
              <w:spacing w:line="276" w:lineRule="auto"/>
              <w:rPr>
                <w:ins w:id="8851" w:author="phuong vu" w:date="2018-11-23T13:54:00Z"/>
                <w:lang w:val="en-US"/>
              </w:rPr>
            </w:pPr>
            <w:ins w:id="8852" w:author="phuong vu" w:date="2018-11-23T14:00:00Z">
              <w:r w:rsidRPr="00FD2760">
                <w:t>numeric</w:t>
              </w:r>
            </w:ins>
          </w:p>
        </w:tc>
        <w:tc>
          <w:tcPr>
            <w:tcW w:w="1054" w:type="dxa"/>
            <w:noWrap/>
          </w:tcPr>
          <w:p w14:paraId="1CC0DBD4" w14:textId="739A2135" w:rsidR="00E6227B" w:rsidRPr="00F40B70" w:rsidRDefault="00F40B70" w:rsidP="00376EE3">
            <w:pPr>
              <w:spacing w:line="276" w:lineRule="auto"/>
              <w:jc w:val="center"/>
              <w:rPr>
                <w:ins w:id="8853" w:author="phuong vu" w:date="2018-11-23T13:54:00Z"/>
                <w:lang w:val="en-US"/>
                <w:rPrChange w:id="8854" w:author="phuong vu" w:date="2018-11-23T14:01:00Z">
                  <w:rPr>
                    <w:ins w:id="8855" w:author="phuong vu" w:date="2018-11-23T13:54:00Z"/>
                  </w:rPr>
                </w:rPrChange>
              </w:rPr>
            </w:pPr>
            <w:ins w:id="8856" w:author="phuong vu" w:date="2018-11-23T14:01:00Z">
              <w:r>
                <w:rPr>
                  <w:lang w:val="en-US"/>
                </w:rPr>
                <w:t>X</w:t>
              </w:r>
            </w:ins>
          </w:p>
        </w:tc>
        <w:tc>
          <w:tcPr>
            <w:tcW w:w="838" w:type="dxa"/>
            <w:noWrap/>
          </w:tcPr>
          <w:p w14:paraId="2DBE0B04" w14:textId="77777777" w:rsidR="00E6227B" w:rsidRPr="00FD2760" w:rsidRDefault="00E6227B" w:rsidP="00376EE3">
            <w:pPr>
              <w:spacing w:line="276" w:lineRule="auto"/>
              <w:jc w:val="center"/>
              <w:rPr>
                <w:ins w:id="8857" w:author="phuong vu" w:date="2018-11-23T13:54:00Z"/>
              </w:rPr>
            </w:pPr>
          </w:p>
        </w:tc>
        <w:tc>
          <w:tcPr>
            <w:tcW w:w="962" w:type="dxa"/>
            <w:noWrap/>
          </w:tcPr>
          <w:p w14:paraId="6EB9585D" w14:textId="77777777" w:rsidR="00E6227B" w:rsidRPr="00FD2760" w:rsidRDefault="00E6227B" w:rsidP="00376EE3">
            <w:pPr>
              <w:spacing w:line="276" w:lineRule="auto"/>
              <w:jc w:val="center"/>
              <w:rPr>
                <w:ins w:id="8858" w:author="phuong vu" w:date="2018-11-23T13:54:00Z"/>
              </w:rPr>
            </w:pPr>
          </w:p>
        </w:tc>
        <w:tc>
          <w:tcPr>
            <w:tcW w:w="1875" w:type="dxa"/>
            <w:noWrap/>
          </w:tcPr>
          <w:p w14:paraId="577FE5AA" w14:textId="6B40A5DF" w:rsidR="00E6227B" w:rsidRPr="00FD2760" w:rsidRDefault="00F40B70" w:rsidP="00376EE3">
            <w:pPr>
              <w:spacing w:line="276" w:lineRule="auto"/>
              <w:rPr>
                <w:ins w:id="8859" w:author="phuong vu" w:date="2018-11-23T13:54:00Z"/>
                <w:lang w:val="en-US"/>
              </w:rPr>
            </w:pPr>
            <w:ins w:id="8860" w:author="phuong vu" w:date="2018-11-23T14:01:00Z">
              <w:r>
                <w:rPr>
                  <w:lang w:val="en-US"/>
                </w:rPr>
                <w:t>ID nhân viên trả quần áo.</w:t>
              </w:r>
            </w:ins>
          </w:p>
        </w:tc>
      </w:tr>
      <w:tr w:rsidR="00E6227B" w:rsidRPr="00CF0C7E" w14:paraId="3DE4CAB8" w14:textId="77777777" w:rsidTr="00376EE3">
        <w:trPr>
          <w:trHeight w:val="300"/>
          <w:ins w:id="8861" w:author="phuong vu" w:date="2018-11-23T13:54:00Z"/>
        </w:trPr>
        <w:tc>
          <w:tcPr>
            <w:tcW w:w="708" w:type="dxa"/>
            <w:noWrap/>
            <w:vAlign w:val="center"/>
            <w:hideMark/>
          </w:tcPr>
          <w:p w14:paraId="23C3A8E9" w14:textId="4CFFE9B8" w:rsidR="00E6227B" w:rsidRPr="00FD2760" w:rsidRDefault="00E6227B" w:rsidP="00376EE3">
            <w:pPr>
              <w:spacing w:line="276" w:lineRule="auto"/>
              <w:jc w:val="center"/>
              <w:rPr>
                <w:ins w:id="8862" w:author="phuong vu" w:date="2018-11-23T13:54:00Z"/>
                <w:lang w:val="en-US"/>
              </w:rPr>
            </w:pPr>
            <w:ins w:id="8863" w:author="phuong vu" w:date="2018-11-23T13:54:00Z">
              <w:r>
                <w:rPr>
                  <w:lang w:val="en-US"/>
                </w:rPr>
                <w:lastRenderedPageBreak/>
                <w:t>1</w:t>
              </w:r>
            </w:ins>
            <w:ins w:id="8864" w:author="phuong vu" w:date="2018-11-23T14:03:00Z">
              <w:r w:rsidR="00F40B70">
                <w:rPr>
                  <w:lang w:val="en-US"/>
                </w:rPr>
                <w:t>1</w:t>
              </w:r>
            </w:ins>
          </w:p>
        </w:tc>
        <w:tc>
          <w:tcPr>
            <w:tcW w:w="1993" w:type="dxa"/>
            <w:noWrap/>
            <w:hideMark/>
          </w:tcPr>
          <w:p w14:paraId="2433B542" w14:textId="77777777" w:rsidR="00E6227B" w:rsidRPr="00FD2760" w:rsidRDefault="00E6227B" w:rsidP="00376EE3">
            <w:pPr>
              <w:spacing w:line="276" w:lineRule="auto"/>
              <w:rPr>
                <w:ins w:id="8865" w:author="phuong vu" w:date="2018-11-23T13:54:00Z"/>
              </w:rPr>
            </w:pPr>
            <w:ins w:id="8866" w:author="phuong vu" w:date="2018-11-23T13:54:00Z">
              <w:r w:rsidRPr="00FD2760">
                <w:t>status</w:t>
              </w:r>
            </w:ins>
          </w:p>
        </w:tc>
        <w:tc>
          <w:tcPr>
            <w:tcW w:w="1300" w:type="dxa"/>
            <w:noWrap/>
            <w:hideMark/>
          </w:tcPr>
          <w:p w14:paraId="6EBD6ACF" w14:textId="77777777" w:rsidR="00E6227B" w:rsidRPr="00FD2760" w:rsidRDefault="00E6227B" w:rsidP="00376EE3">
            <w:pPr>
              <w:spacing w:line="276" w:lineRule="auto"/>
              <w:rPr>
                <w:ins w:id="8867" w:author="phuong vu" w:date="2018-11-23T13:54:00Z"/>
                <w:lang w:val="en-US"/>
              </w:rPr>
            </w:pPr>
            <w:ins w:id="8868" w:author="phuong vu" w:date="2018-11-23T13:54:00Z">
              <w:r w:rsidRPr="00FD2760">
                <w:t>character varying</w:t>
              </w:r>
            </w:ins>
          </w:p>
        </w:tc>
        <w:tc>
          <w:tcPr>
            <w:tcW w:w="1054" w:type="dxa"/>
            <w:noWrap/>
            <w:hideMark/>
          </w:tcPr>
          <w:p w14:paraId="73B76C20" w14:textId="2A283D93" w:rsidR="00E6227B" w:rsidRPr="00FD2760" w:rsidRDefault="00E6227B" w:rsidP="00376EE3">
            <w:pPr>
              <w:spacing w:line="276" w:lineRule="auto"/>
              <w:jc w:val="center"/>
              <w:rPr>
                <w:ins w:id="8869" w:author="phuong vu" w:date="2018-11-23T13:54:00Z"/>
              </w:rPr>
            </w:pPr>
          </w:p>
        </w:tc>
        <w:tc>
          <w:tcPr>
            <w:tcW w:w="838" w:type="dxa"/>
            <w:noWrap/>
            <w:hideMark/>
          </w:tcPr>
          <w:p w14:paraId="5EBBFB3D" w14:textId="77777777" w:rsidR="00E6227B" w:rsidRPr="00FD2760" w:rsidRDefault="00E6227B" w:rsidP="00376EE3">
            <w:pPr>
              <w:spacing w:line="276" w:lineRule="auto"/>
              <w:jc w:val="center"/>
              <w:rPr>
                <w:ins w:id="8870" w:author="phuong vu" w:date="2018-11-23T13:54:00Z"/>
              </w:rPr>
            </w:pPr>
          </w:p>
        </w:tc>
        <w:tc>
          <w:tcPr>
            <w:tcW w:w="962" w:type="dxa"/>
            <w:noWrap/>
            <w:hideMark/>
          </w:tcPr>
          <w:p w14:paraId="6CA2377D" w14:textId="77777777" w:rsidR="00E6227B" w:rsidRPr="00FD2760" w:rsidRDefault="00E6227B" w:rsidP="00376EE3">
            <w:pPr>
              <w:spacing w:line="276" w:lineRule="auto"/>
              <w:jc w:val="center"/>
              <w:rPr>
                <w:ins w:id="8871" w:author="phuong vu" w:date="2018-11-23T13:54:00Z"/>
              </w:rPr>
            </w:pPr>
          </w:p>
        </w:tc>
        <w:tc>
          <w:tcPr>
            <w:tcW w:w="1875" w:type="dxa"/>
            <w:noWrap/>
            <w:hideMark/>
          </w:tcPr>
          <w:p w14:paraId="26379891" w14:textId="317F28BB" w:rsidR="00E6227B" w:rsidRPr="00F40B70" w:rsidRDefault="00E6227B" w:rsidP="00376EE3">
            <w:pPr>
              <w:keepNext/>
              <w:spacing w:line="276" w:lineRule="auto"/>
              <w:rPr>
                <w:ins w:id="8872" w:author="phuong vu" w:date="2018-11-23T13:54:00Z"/>
                <w:lang w:val="en-US"/>
                <w:rPrChange w:id="8873" w:author="phuong vu" w:date="2018-11-23T14:02:00Z">
                  <w:rPr>
                    <w:ins w:id="8874" w:author="phuong vu" w:date="2018-11-23T13:54:00Z"/>
                  </w:rPr>
                </w:rPrChange>
              </w:rPr>
              <w:pPrChange w:id="8875" w:author="phuong vu" w:date="2018-11-23T14:21:00Z">
                <w:pPr>
                  <w:keepNext/>
                  <w:spacing w:line="276" w:lineRule="auto"/>
                </w:pPr>
              </w:pPrChange>
            </w:pPr>
            <w:ins w:id="8876" w:author="phuong vu" w:date="2018-11-23T13:54:00Z">
              <w:r w:rsidRPr="00FD2760">
                <w:t xml:space="preserve">Trạng thái </w:t>
              </w:r>
            </w:ins>
            <w:ins w:id="8877" w:author="phuong vu" w:date="2018-11-23T14:02:00Z">
              <w:r w:rsidR="00F40B70">
                <w:rPr>
                  <w:lang w:val="en-US"/>
                </w:rPr>
                <w:t>biên nhận</w:t>
              </w:r>
            </w:ins>
          </w:p>
        </w:tc>
      </w:tr>
    </w:tbl>
    <w:p w14:paraId="431FAAF7" w14:textId="030EA547" w:rsidR="00F40B70" w:rsidRPr="00376EE3" w:rsidRDefault="00376EE3" w:rsidP="00376EE3">
      <w:pPr>
        <w:pStyle w:val="Caption"/>
        <w:rPr>
          <w:ins w:id="8878" w:author="phuong vu" w:date="2018-11-23T14:04:00Z"/>
          <w:b/>
          <w:lang w:val="en-US"/>
          <w:rPrChange w:id="8879" w:author="phuong vu" w:date="2018-11-23T14:21:00Z">
            <w:rPr>
              <w:ins w:id="8880" w:author="phuong vu" w:date="2018-11-23T14:04:00Z"/>
              <w:b/>
              <w:lang w:val="en-US"/>
            </w:rPr>
          </w:rPrChange>
        </w:rPr>
        <w:pPrChange w:id="8881" w:author="phuong vu" w:date="2018-11-23T14:21:00Z">
          <w:pPr>
            <w:jc w:val="left"/>
          </w:pPr>
        </w:pPrChange>
      </w:pPr>
      <w:ins w:id="8882" w:author="phuong vu" w:date="2018-11-23T14:21:00Z">
        <w:r>
          <w:t xml:space="preserve">Bảng </w:t>
        </w:r>
      </w:ins>
      <w:ins w:id="8883" w:author="phuong vu" w:date="2018-11-23T15:14:00Z">
        <w:r w:rsidR="00E95F1B">
          <w:fldChar w:fldCharType="begin"/>
        </w:r>
        <w:r w:rsidR="00E95F1B">
          <w:instrText xml:space="preserve"> STYLEREF 1 \s </w:instrText>
        </w:r>
      </w:ins>
      <w:r w:rsidR="00E95F1B">
        <w:fldChar w:fldCharType="separate"/>
      </w:r>
      <w:r w:rsidR="00E95F1B">
        <w:rPr>
          <w:noProof/>
        </w:rPr>
        <w:t>3</w:t>
      </w:r>
      <w:ins w:id="8884" w:author="phuong vu" w:date="2018-11-23T15:14:00Z">
        <w:r w:rsidR="00E95F1B">
          <w:fldChar w:fldCharType="end"/>
        </w:r>
        <w:r w:rsidR="00E95F1B">
          <w:t>.</w:t>
        </w:r>
        <w:r w:rsidR="00E95F1B">
          <w:fldChar w:fldCharType="begin"/>
        </w:r>
        <w:r w:rsidR="00E95F1B">
          <w:instrText xml:space="preserve"> SEQ Bảng \* ARABIC \s 1 </w:instrText>
        </w:r>
      </w:ins>
      <w:r w:rsidR="00E95F1B">
        <w:fldChar w:fldCharType="separate"/>
      </w:r>
      <w:ins w:id="8885" w:author="phuong vu" w:date="2018-11-23T15:14:00Z">
        <w:r w:rsidR="00E95F1B">
          <w:rPr>
            <w:noProof/>
          </w:rPr>
          <w:t>15</w:t>
        </w:r>
        <w:r w:rsidR="00E95F1B">
          <w:fldChar w:fldCharType="end"/>
        </w:r>
      </w:ins>
      <w:ins w:id="8886" w:author="phuong vu" w:date="2018-11-23T14:21:00Z">
        <w:r>
          <w:rPr>
            <w:lang w:val="en-US"/>
          </w:rPr>
          <w:t xml:space="preserve"> Bảng dữ liệu biên nhận</w:t>
        </w:r>
      </w:ins>
    </w:p>
    <w:p w14:paraId="32F9A1F2" w14:textId="35C284DB" w:rsidR="00F40B70" w:rsidRDefault="00F40B70" w:rsidP="00E6227B">
      <w:pPr>
        <w:spacing w:line="276" w:lineRule="auto"/>
        <w:rPr>
          <w:ins w:id="8887" w:author="phuong vu" w:date="2018-11-23T14:06:00Z"/>
          <w:b/>
          <w:lang w:val="en-US"/>
        </w:rPr>
      </w:pPr>
      <w:ins w:id="8888" w:author="phuong vu" w:date="2018-11-23T14:04:00Z">
        <w:r>
          <w:rPr>
            <w:b/>
            <w:lang w:val="en-US"/>
          </w:rPr>
          <w:t>BẢNG</w:t>
        </w:r>
      </w:ins>
      <w:ins w:id="8889" w:author="phuong vu" w:date="2018-11-23T14:05:00Z">
        <w:r>
          <w:rPr>
            <w:b/>
            <w:lang w:val="en-US"/>
          </w:rPr>
          <w:t xml:space="preserve"> RECEIPT_DETAIL</w:t>
        </w:r>
      </w:ins>
    </w:p>
    <w:tbl>
      <w:tblPr>
        <w:tblStyle w:val="TableGrid"/>
        <w:tblW w:w="8725" w:type="dxa"/>
        <w:tblLook w:val="04A0" w:firstRow="1" w:lastRow="0" w:firstColumn="1" w:lastColumn="0" w:noHBand="0" w:noVBand="1"/>
      </w:tblPr>
      <w:tblGrid>
        <w:gridCol w:w="702"/>
        <w:gridCol w:w="1985"/>
        <w:gridCol w:w="1286"/>
        <w:gridCol w:w="981"/>
        <w:gridCol w:w="830"/>
        <w:gridCol w:w="1399"/>
        <w:gridCol w:w="1594"/>
      </w:tblGrid>
      <w:tr w:rsidR="00DB4132" w:rsidRPr="00CF0C7E" w14:paraId="4BCE3729" w14:textId="77777777" w:rsidTr="00376EE3">
        <w:trPr>
          <w:trHeight w:val="300"/>
          <w:ins w:id="8890" w:author="phuong vu" w:date="2018-11-23T14:07:00Z"/>
        </w:trPr>
        <w:tc>
          <w:tcPr>
            <w:tcW w:w="708" w:type="dxa"/>
            <w:noWrap/>
            <w:vAlign w:val="center"/>
            <w:hideMark/>
          </w:tcPr>
          <w:p w14:paraId="56936AF9" w14:textId="77777777" w:rsidR="00F40B70" w:rsidRPr="00CF0C7E" w:rsidRDefault="00F40B70" w:rsidP="00376EE3">
            <w:pPr>
              <w:spacing w:line="276" w:lineRule="auto"/>
              <w:jc w:val="center"/>
              <w:rPr>
                <w:ins w:id="8891" w:author="phuong vu" w:date="2018-11-23T14:07:00Z"/>
                <w:b/>
                <w:bCs/>
              </w:rPr>
            </w:pPr>
            <w:ins w:id="8892" w:author="phuong vu" w:date="2018-11-23T14:07:00Z">
              <w:r w:rsidRPr="00CF0C7E">
                <w:rPr>
                  <w:b/>
                  <w:bCs/>
                  <w:lang w:val="da-DK"/>
                </w:rPr>
                <w:t>STT</w:t>
              </w:r>
            </w:ins>
          </w:p>
        </w:tc>
        <w:tc>
          <w:tcPr>
            <w:tcW w:w="1863" w:type="dxa"/>
            <w:noWrap/>
            <w:vAlign w:val="center"/>
            <w:hideMark/>
          </w:tcPr>
          <w:p w14:paraId="707BB9A1" w14:textId="77777777" w:rsidR="00F40B70" w:rsidRPr="00CF0C7E" w:rsidRDefault="00F40B70" w:rsidP="00376EE3">
            <w:pPr>
              <w:spacing w:line="276" w:lineRule="auto"/>
              <w:jc w:val="center"/>
              <w:rPr>
                <w:ins w:id="8893" w:author="phuong vu" w:date="2018-11-23T14:07:00Z"/>
                <w:b/>
                <w:bCs/>
              </w:rPr>
            </w:pPr>
            <w:ins w:id="8894" w:author="phuong vu" w:date="2018-11-23T14:07:00Z">
              <w:r w:rsidRPr="00CF0C7E">
                <w:rPr>
                  <w:b/>
                  <w:bCs/>
                  <w:lang w:val="da-DK"/>
                </w:rPr>
                <w:t>Tên trường</w:t>
              </w:r>
            </w:ins>
          </w:p>
        </w:tc>
        <w:tc>
          <w:tcPr>
            <w:tcW w:w="1300" w:type="dxa"/>
            <w:noWrap/>
            <w:vAlign w:val="center"/>
            <w:hideMark/>
          </w:tcPr>
          <w:p w14:paraId="558D5A43" w14:textId="77777777" w:rsidR="00F40B70" w:rsidRPr="00CF0C7E" w:rsidRDefault="00F40B70" w:rsidP="00376EE3">
            <w:pPr>
              <w:spacing w:line="276" w:lineRule="auto"/>
              <w:jc w:val="center"/>
              <w:rPr>
                <w:ins w:id="8895" w:author="phuong vu" w:date="2018-11-23T14:07:00Z"/>
                <w:b/>
                <w:bCs/>
              </w:rPr>
            </w:pPr>
            <w:ins w:id="8896" w:author="phuong vu" w:date="2018-11-23T14:07:00Z">
              <w:r w:rsidRPr="00CF0C7E">
                <w:rPr>
                  <w:b/>
                  <w:bCs/>
                  <w:lang w:val="da-DK"/>
                </w:rPr>
                <w:t>Kiểu</w:t>
              </w:r>
            </w:ins>
          </w:p>
        </w:tc>
        <w:tc>
          <w:tcPr>
            <w:tcW w:w="991" w:type="dxa"/>
            <w:noWrap/>
            <w:vAlign w:val="center"/>
            <w:hideMark/>
          </w:tcPr>
          <w:p w14:paraId="2ACC9116" w14:textId="77777777" w:rsidR="00F40B70" w:rsidRPr="00CF0C7E" w:rsidRDefault="00F40B70" w:rsidP="00376EE3">
            <w:pPr>
              <w:spacing w:line="276" w:lineRule="auto"/>
              <w:jc w:val="center"/>
              <w:rPr>
                <w:ins w:id="8897" w:author="phuong vu" w:date="2018-11-23T14:07:00Z"/>
                <w:b/>
                <w:bCs/>
              </w:rPr>
            </w:pPr>
            <w:ins w:id="8898" w:author="phuong vu" w:date="2018-11-23T14:07:00Z">
              <w:r w:rsidRPr="00CF0C7E">
                <w:rPr>
                  <w:b/>
                  <w:bCs/>
                  <w:lang w:val="da-DK"/>
                </w:rPr>
                <w:t>Chấp nhận Null</w:t>
              </w:r>
            </w:ins>
          </w:p>
        </w:tc>
        <w:tc>
          <w:tcPr>
            <w:tcW w:w="838" w:type="dxa"/>
            <w:noWrap/>
            <w:vAlign w:val="center"/>
            <w:hideMark/>
          </w:tcPr>
          <w:p w14:paraId="04E6BD2E" w14:textId="77777777" w:rsidR="00F40B70" w:rsidRPr="00CF0C7E" w:rsidRDefault="00F40B70" w:rsidP="00376EE3">
            <w:pPr>
              <w:spacing w:line="276" w:lineRule="auto"/>
              <w:jc w:val="center"/>
              <w:rPr>
                <w:ins w:id="8899" w:author="phuong vu" w:date="2018-11-23T14:07:00Z"/>
                <w:b/>
                <w:bCs/>
              </w:rPr>
            </w:pPr>
            <w:ins w:id="8900" w:author="phuong vu" w:date="2018-11-23T14:07:00Z">
              <w:r w:rsidRPr="00CF0C7E">
                <w:rPr>
                  <w:b/>
                  <w:bCs/>
                  <w:lang w:val="da-DK"/>
                </w:rPr>
                <w:t>Khóa chính</w:t>
              </w:r>
            </w:ins>
          </w:p>
        </w:tc>
        <w:tc>
          <w:tcPr>
            <w:tcW w:w="1414" w:type="dxa"/>
            <w:noWrap/>
            <w:vAlign w:val="center"/>
            <w:hideMark/>
          </w:tcPr>
          <w:p w14:paraId="22F44C6E" w14:textId="77777777" w:rsidR="00F40B70" w:rsidRPr="00CF0C7E" w:rsidRDefault="00F40B70" w:rsidP="00376EE3">
            <w:pPr>
              <w:spacing w:line="276" w:lineRule="auto"/>
              <w:jc w:val="center"/>
              <w:rPr>
                <w:ins w:id="8901" w:author="phuong vu" w:date="2018-11-23T14:07:00Z"/>
                <w:b/>
                <w:bCs/>
              </w:rPr>
            </w:pPr>
            <w:ins w:id="8902" w:author="phuong vu" w:date="2018-11-23T14:07:00Z">
              <w:r w:rsidRPr="00CF0C7E">
                <w:rPr>
                  <w:b/>
                  <w:bCs/>
                  <w:lang w:val="da-DK"/>
                </w:rPr>
                <w:t>Khóa ngoại</w:t>
              </w:r>
            </w:ins>
          </w:p>
        </w:tc>
        <w:tc>
          <w:tcPr>
            <w:tcW w:w="1611" w:type="dxa"/>
            <w:noWrap/>
            <w:vAlign w:val="center"/>
            <w:hideMark/>
          </w:tcPr>
          <w:p w14:paraId="1124CCB7" w14:textId="77777777" w:rsidR="00F40B70" w:rsidRPr="00CF0C7E" w:rsidRDefault="00F40B70" w:rsidP="00376EE3">
            <w:pPr>
              <w:spacing w:line="276" w:lineRule="auto"/>
              <w:jc w:val="center"/>
              <w:rPr>
                <w:ins w:id="8903" w:author="phuong vu" w:date="2018-11-23T14:07:00Z"/>
                <w:b/>
                <w:bCs/>
              </w:rPr>
            </w:pPr>
            <w:ins w:id="8904" w:author="phuong vu" w:date="2018-11-23T14:07:00Z">
              <w:r w:rsidRPr="00CF0C7E">
                <w:rPr>
                  <w:b/>
                  <w:bCs/>
                  <w:lang w:val="da-DK"/>
                </w:rPr>
                <w:t>Mô tả</w:t>
              </w:r>
            </w:ins>
          </w:p>
        </w:tc>
      </w:tr>
      <w:tr w:rsidR="00DB4132" w:rsidRPr="00CF0C7E" w14:paraId="0948BE73" w14:textId="77777777" w:rsidTr="00376EE3">
        <w:trPr>
          <w:trHeight w:val="300"/>
          <w:ins w:id="8905" w:author="phuong vu" w:date="2018-11-23T14:07:00Z"/>
        </w:trPr>
        <w:tc>
          <w:tcPr>
            <w:tcW w:w="708" w:type="dxa"/>
            <w:noWrap/>
            <w:hideMark/>
          </w:tcPr>
          <w:p w14:paraId="4126FFF4" w14:textId="77777777" w:rsidR="00F40B70" w:rsidRPr="00FD2760" w:rsidRDefault="00F40B70" w:rsidP="00376EE3">
            <w:pPr>
              <w:spacing w:line="276" w:lineRule="auto"/>
              <w:rPr>
                <w:ins w:id="8906" w:author="phuong vu" w:date="2018-11-23T14:07:00Z"/>
              </w:rPr>
            </w:pPr>
            <w:ins w:id="8907" w:author="phuong vu" w:date="2018-11-23T14:07:00Z">
              <w:r w:rsidRPr="00FD2760">
                <w:t>1</w:t>
              </w:r>
            </w:ins>
          </w:p>
        </w:tc>
        <w:tc>
          <w:tcPr>
            <w:tcW w:w="1863" w:type="dxa"/>
            <w:noWrap/>
            <w:hideMark/>
          </w:tcPr>
          <w:p w14:paraId="1036083D" w14:textId="77777777" w:rsidR="00F40B70" w:rsidRPr="00FD2760" w:rsidRDefault="00F40B70" w:rsidP="00376EE3">
            <w:pPr>
              <w:spacing w:line="276" w:lineRule="auto"/>
              <w:rPr>
                <w:ins w:id="8908" w:author="phuong vu" w:date="2018-11-23T14:07:00Z"/>
              </w:rPr>
            </w:pPr>
            <w:ins w:id="8909" w:author="phuong vu" w:date="2018-11-23T14:07:00Z">
              <w:r w:rsidRPr="00FD2760">
                <w:t>id</w:t>
              </w:r>
            </w:ins>
          </w:p>
        </w:tc>
        <w:tc>
          <w:tcPr>
            <w:tcW w:w="1300" w:type="dxa"/>
            <w:noWrap/>
            <w:hideMark/>
          </w:tcPr>
          <w:p w14:paraId="03E6C26A" w14:textId="77777777" w:rsidR="00F40B70" w:rsidRPr="00FD2760" w:rsidRDefault="00F40B70" w:rsidP="00376EE3">
            <w:pPr>
              <w:spacing w:line="276" w:lineRule="auto"/>
              <w:rPr>
                <w:ins w:id="8910" w:author="phuong vu" w:date="2018-11-23T14:07:00Z"/>
              </w:rPr>
            </w:pPr>
            <w:ins w:id="8911" w:author="phuong vu" w:date="2018-11-23T14:07:00Z">
              <w:r w:rsidRPr="00FD2760">
                <w:t>numeric</w:t>
              </w:r>
            </w:ins>
          </w:p>
        </w:tc>
        <w:tc>
          <w:tcPr>
            <w:tcW w:w="991" w:type="dxa"/>
            <w:noWrap/>
            <w:vAlign w:val="center"/>
            <w:hideMark/>
          </w:tcPr>
          <w:p w14:paraId="46BCFD1A" w14:textId="77777777" w:rsidR="00F40B70" w:rsidRPr="00FD2760" w:rsidRDefault="00F40B70" w:rsidP="00376EE3">
            <w:pPr>
              <w:spacing w:line="276" w:lineRule="auto"/>
              <w:jc w:val="center"/>
              <w:rPr>
                <w:ins w:id="8912" w:author="phuong vu" w:date="2018-11-23T14:07:00Z"/>
              </w:rPr>
            </w:pPr>
          </w:p>
        </w:tc>
        <w:tc>
          <w:tcPr>
            <w:tcW w:w="838" w:type="dxa"/>
            <w:noWrap/>
            <w:vAlign w:val="center"/>
            <w:hideMark/>
          </w:tcPr>
          <w:p w14:paraId="5B46A8CF" w14:textId="77777777" w:rsidR="00F40B70" w:rsidRPr="00FD2760" w:rsidRDefault="00F40B70" w:rsidP="00376EE3">
            <w:pPr>
              <w:spacing w:line="276" w:lineRule="auto"/>
              <w:jc w:val="center"/>
              <w:rPr>
                <w:ins w:id="8913" w:author="phuong vu" w:date="2018-11-23T14:07:00Z"/>
              </w:rPr>
            </w:pPr>
            <w:ins w:id="8914" w:author="phuong vu" w:date="2018-11-23T14:07:00Z">
              <w:r w:rsidRPr="00FD2760">
                <w:t>X</w:t>
              </w:r>
            </w:ins>
          </w:p>
        </w:tc>
        <w:tc>
          <w:tcPr>
            <w:tcW w:w="1414" w:type="dxa"/>
            <w:noWrap/>
            <w:vAlign w:val="center"/>
            <w:hideMark/>
          </w:tcPr>
          <w:p w14:paraId="40C6E949" w14:textId="77777777" w:rsidR="00F40B70" w:rsidRPr="00FD2760" w:rsidRDefault="00F40B70" w:rsidP="00376EE3">
            <w:pPr>
              <w:spacing w:line="276" w:lineRule="auto"/>
              <w:jc w:val="center"/>
              <w:rPr>
                <w:ins w:id="8915" w:author="phuong vu" w:date="2018-11-23T14:07:00Z"/>
              </w:rPr>
            </w:pPr>
          </w:p>
        </w:tc>
        <w:tc>
          <w:tcPr>
            <w:tcW w:w="1611" w:type="dxa"/>
            <w:noWrap/>
            <w:hideMark/>
          </w:tcPr>
          <w:p w14:paraId="29F0786D" w14:textId="690184FE" w:rsidR="00F40B70" w:rsidRPr="00F40B70" w:rsidRDefault="00F40B70" w:rsidP="00376EE3">
            <w:pPr>
              <w:spacing w:line="276" w:lineRule="auto"/>
              <w:rPr>
                <w:ins w:id="8916" w:author="phuong vu" w:date="2018-11-23T14:07:00Z"/>
                <w:lang w:val="en-US"/>
                <w:rPrChange w:id="8917" w:author="phuong vu" w:date="2018-11-23T14:08:00Z">
                  <w:rPr>
                    <w:ins w:id="8918" w:author="phuong vu" w:date="2018-11-23T14:07:00Z"/>
                  </w:rPr>
                </w:rPrChange>
              </w:rPr>
            </w:pPr>
            <w:ins w:id="8919" w:author="phuong vu" w:date="2018-11-23T14:07:00Z">
              <w:r w:rsidRPr="00FD2760">
                <w:t xml:space="preserve">ID chi tiết </w:t>
              </w:r>
            </w:ins>
            <w:ins w:id="8920" w:author="phuong vu" w:date="2018-11-23T14:08:00Z">
              <w:r>
                <w:rPr>
                  <w:lang w:val="en-US"/>
                </w:rPr>
                <w:t>biên nhận</w:t>
              </w:r>
            </w:ins>
          </w:p>
        </w:tc>
      </w:tr>
      <w:tr w:rsidR="00DB4132" w:rsidRPr="00CF0C7E" w14:paraId="2ACD0A11" w14:textId="77777777" w:rsidTr="00376EE3">
        <w:trPr>
          <w:trHeight w:val="300"/>
          <w:ins w:id="8921" w:author="phuong vu" w:date="2018-11-23T14:07:00Z"/>
        </w:trPr>
        <w:tc>
          <w:tcPr>
            <w:tcW w:w="708" w:type="dxa"/>
            <w:noWrap/>
            <w:hideMark/>
          </w:tcPr>
          <w:p w14:paraId="46BEF4E1" w14:textId="77777777" w:rsidR="00F40B70" w:rsidRPr="00FD2760" w:rsidRDefault="00F40B70" w:rsidP="00376EE3">
            <w:pPr>
              <w:spacing w:line="276" w:lineRule="auto"/>
              <w:rPr>
                <w:ins w:id="8922" w:author="phuong vu" w:date="2018-11-23T14:07:00Z"/>
              </w:rPr>
            </w:pPr>
            <w:ins w:id="8923" w:author="phuong vu" w:date="2018-11-23T14:07:00Z">
              <w:r w:rsidRPr="00FD2760">
                <w:t>2</w:t>
              </w:r>
            </w:ins>
          </w:p>
        </w:tc>
        <w:tc>
          <w:tcPr>
            <w:tcW w:w="1863" w:type="dxa"/>
            <w:noWrap/>
            <w:hideMark/>
          </w:tcPr>
          <w:p w14:paraId="26C530EF" w14:textId="292AB324" w:rsidR="00F40B70" w:rsidRPr="00FD2760" w:rsidRDefault="00F40B70" w:rsidP="00376EE3">
            <w:pPr>
              <w:spacing w:line="276" w:lineRule="auto"/>
              <w:rPr>
                <w:ins w:id="8924" w:author="phuong vu" w:date="2018-11-23T14:07:00Z"/>
              </w:rPr>
            </w:pPr>
            <w:ins w:id="8925" w:author="phuong vu" w:date="2018-11-23T14:08:00Z">
              <w:r>
                <w:rPr>
                  <w:lang w:val="en-US"/>
                </w:rPr>
                <w:t>receipt</w:t>
              </w:r>
            </w:ins>
            <w:ins w:id="8926" w:author="phuong vu" w:date="2018-11-23T14:07:00Z">
              <w:r w:rsidRPr="00FD2760">
                <w:t>_id</w:t>
              </w:r>
            </w:ins>
          </w:p>
        </w:tc>
        <w:tc>
          <w:tcPr>
            <w:tcW w:w="1300" w:type="dxa"/>
            <w:noWrap/>
            <w:hideMark/>
          </w:tcPr>
          <w:p w14:paraId="75F30874" w14:textId="77777777" w:rsidR="00F40B70" w:rsidRPr="00FD2760" w:rsidRDefault="00F40B70" w:rsidP="00376EE3">
            <w:pPr>
              <w:spacing w:line="276" w:lineRule="auto"/>
              <w:rPr>
                <w:ins w:id="8927" w:author="phuong vu" w:date="2018-11-23T14:07:00Z"/>
              </w:rPr>
            </w:pPr>
            <w:ins w:id="8928" w:author="phuong vu" w:date="2018-11-23T14:07:00Z">
              <w:r w:rsidRPr="00FD2760">
                <w:t>numeric</w:t>
              </w:r>
            </w:ins>
          </w:p>
        </w:tc>
        <w:tc>
          <w:tcPr>
            <w:tcW w:w="991" w:type="dxa"/>
            <w:noWrap/>
            <w:vAlign w:val="center"/>
            <w:hideMark/>
          </w:tcPr>
          <w:p w14:paraId="07983CDC" w14:textId="77777777" w:rsidR="00F40B70" w:rsidRPr="00FD2760" w:rsidRDefault="00F40B70" w:rsidP="00376EE3">
            <w:pPr>
              <w:spacing w:line="276" w:lineRule="auto"/>
              <w:jc w:val="center"/>
              <w:rPr>
                <w:ins w:id="8929" w:author="phuong vu" w:date="2018-11-23T14:07:00Z"/>
              </w:rPr>
            </w:pPr>
          </w:p>
        </w:tc>
        <w:tc>
          <w:tcPr>
            <w:tcW w:w="838" w:type="dxa"/>
            <w:noWrap/>
            <w:vAlign w:val="center"/>
            <w:hideMark/>
          </w:tcPr>
          <w:p w14:paraId="76637AFE" w14:textId="77777777" w:rsidR="00F40B70" w:rsidRPr="00FD2760" w:rsidRDefault="00F40B70" w:rsidP="00376EE3">
            <w:pPr>
              <w:spacing w:line="276" w:lineRule="auto"/>
              <w:jc w:val="center"/>
              <w:rPr>
                <w:ins w:id="8930" w:author="phuong vu" w:date="2018-11-23T14:07:00Z"/>
              </w:rPr>
            </w:pPr>
          </w:p>
        </w:tc>
        <w:tc>
          <w:tcPr>
            <w:tcW w:w="1414" w:type="dxa"/>
            <w:noWrap/>
            <w:vAlign w:val="center"/>
            <w:hideMark/>
          </w:tcPr>
          <w:p w14:paraId="61724F84" w14:textId="77777777" w:rsidR="00F40B70" w:rsidRPr="00FD2760" w:rsidRDefault="00F40B70" w:rsidP="00376EE3">
            <w:pPr>
              <w:spacing w:line="276" w:lineRule="auto"/>
              <w:jc w:val="center"/>
              <w:rPr>
                <w:ins w:id="8931" w:author="phuong vu" w:date="2018-11-23T14:07:00Z"/>
              </w:rPr>
            </w:pPr>
            <w:ins w:id="8932" w:author="phuong vu" w:date="2018-11-23T14:07:00Z">
              <w:r w:rsidRPr="00FD2760">
                <w:t>X</w:t>
              </w:r>
            </w:ins>
          </w:p>
        </w:tc>
        <w:tc>
          <w:tcPr>
            <w:tcW w:w="1611" w:type="dxa"/>
            <w:noWrap/>
            <w:hideMark/>
          </w:tcPr>
          <w:p w14:paraId="796174DC" w14:textId="1367B456" w:rsidR="00F40B70" w:rsidRPr="00F40B70" w:rsidRDefault="00F40B70" w:rsidP="00376EE3">
            <w:pPr>
              <w:spacing w:line="276" w:lineRule="auto"/>
              <w:rPr>
                <w:ins w:id="8933" w:author="phuong vu" w:date="2018-11-23T14:07:00Z"/>
                <w:lang w:val="en-US"/>
                <w:rPrChange w:id="8934" w:author="phuong vu" w:date="2018-11-23T14:08:00Z">
                  <w:rPr>
                    <w:ins w:id="8935" w:author="phuong vu" w:date="2018-11-23T14:07:00Z"/>
                  </w:rPr>
                </w:rPrChange>
              </w:rPr>
            </w:pPr>
            <w:ins w:id="8936" w:author="phuong vu" w:date="2018-11-23T14:07:00Z">
              <w:r w:rsidRPr="00FD2760">
                <w:t xml:space="preserve">ID </w:t>
              </w:r>
            </w:ins>
            <w:ins w:id="8937" w:author="phuong vu" w:date="2018-11-23T14:08:00Z">
              <w:r>
                <w:rPr>
                  <w:lang w:val="en-US"/>
                </w:rPr>
                <w:t>biên nhận</w:t>
              </w:r>
            </w:ins>
          </w:p>
        </w:tc>
      </w:tr>
      <w:tr w:rsidR="00DB4132" w:rsidRPr="00CF0C7E" w14:paraId="24D5E303" w14:textId="77777777" w:rsidTr="00376EE3">
        <w:trPr>
          <w:trHeight w:val="300"/>
          <w:ins w:id="8938" w:author="phuong vu" w:date="2018-11-23T14:07:00Z"/>
        </w:trPr>
        <w:tc>
          <w:tcPr>
            <w:tcW w:w="708" w:type="dxa"/>
            <w:noWrap/>
            <w:hideMark/>
          </w:tcPr>
          <w:p w14:paraId="1708089E" w14:textId="77777777" w:rsidR="00F40B70" w:rsidRPr="00FD2760" w:rsidRDefault="00F40B70" w:rsidP="00376EE3">
            <w:pPr>
              <w:spacing w:line="276" w:lineRule="auto"/>
              <w:rPr>
                <w:ins w:id="8939" w:author="phuong vu" w:date="2018-11-23T14:07:00Z"/>
              </w:rPr>
            </w:pPr>
            <w:ins w:id="8940" w:author="phuong vu" w:date="2018-11-23T14:07:00Z">
              <w:r w:rsidRPr="00FD2760">
                <w:t>3</w:t>
              </w:r>
            </w:ins>
          </w:p>
        </w:tc>
        <w:tc>
          <w:tcPr>
            <w:tcW w:w="1863" w:type="dxa"/>
            <w:noWrap/>
            <w:hideMark/>
          </w:tcPr>
          <w:p w14:paraId="2A3F5218" w14:textId="77777777" w:rsidR="00F40B70" w:rsidRPr="00FD2760" w:rsidRDefault="00F40B70" w:rsidP="00376EE3">
            <w:pPr>
              <w:spacing w:line="276" w:lineRule="auto"/>
              <w:rPr>
                <w:ins w:id="8941" w:author="phuong vu" w:date="2018-11-23T14:07:00Z"/>
              </w:rPr>
            </w:pPr>
            <w:ins w:id="8942" w:author="phuong vu" w:date="2018-11-23T14:07:00Z">
              <w:r w:rsidRPr="00FD2760">
                <w:t>service_type_id</w:t>
              </w:r>
            </w:ins>
          </w:p>
        </w:tc>
        <w:tc>
          <w:tcPr>
            <w:tcW w:w="1300" w:type="dxa"/>
            <w:noWrap/>
            <w:hideMark/>
          </w:tcPr>
          <w:p w14:paraId="5A3D1B23" w14:textId="77777777" w:rsidR="00F40B70" w:rsidRPr="00FD2760" w:rsidRDefault="00F40B70" w:rsidP="00376EE3">
            <w:pPr>
              <w:spacing w:line="276" w:lineRule="auto"/>
              <w:rPr>
                <w:ins w:id="8943" w:author="phuong vu" w:date="2018-11-23T14:07:00Z"/>
              </w:rPr>
            </w:pPr>
            <w:ins w:id="8944" w:author="phuong vu" w:date="2018-11-23T14:07:00Z">
              <w:r w:rsidRPr="00FD2760">
                <w:t>numeric</w:t>
              </w:r>
            </w:ins>
          </w:p>
        </w:tc>
        <w:tc>
          <w:tcPr>
            <w:tcW w:w="991" w:type="dxa"/>
            <w:noWrap/>
            <w:vAlign w:val="center"/>
            <w:hideMark/>
          </w:tcPr>
          <w:p w14:paraId="7547054C" w14:textId="77777777" w:rsidR="00F40B70" w:rsidRPr="00FD2760" w:rsidRDefault="00F40B70" w:rsidP="00376EE3">
            <w:pPr>
              <w:spacing w:line="276" w:lineRule="auto"/>
              <w:jc w:val="center"/>
              <w:rPr>
                <w:ins w:id="8945" w:author="phuong vu" w:date="2018-11-23T14:07:00Z"/>
              </w:rPr>
            </w:pPr>
          </w:p>
        </w:tc>
        <w:tc>
          <w:tcPr>
            <w:tcW w:w="838" w:type="dxa"/>
            <w:noWrap/>
            <w:vAlign w:val="center"/>
            <w:hideMark/>
          </w:tcPr>
          <w:p w14:paraId="40A330EA" w14:textId="77777777" w:rsidR="00F40B70" w:rsidRPr="00FD2760" w:rsidRDefault="00F40B70" w:rsidP="00376EE3">
            <w:pPr>
              <w:spacing w:line="276" w:lineRule="auto"/>
              <w:jc w:val="center"/>
              <w:rPr>
                <w:ins w:id="8946" w:author="phuong vu" w:date="2018-11-23T14:07:00Z"/>
              </w:rPr>
            </w:pPr>
          </w:p>
        </w:tc>
        <w:tc>
          <w:tcPr>
            <w:tcW w:w="1414" w:type="dxa"/>
            <w:noWrap/>
            <w:vAlign w:val="center"/>
            <w:hideMark/>
          </w:tcPr>
          <w:p w14:paraId="4F986809" w14:textId="77777777" w:rsidR="00F40B70" w:rsidRPr="00FD2760" w:rsidRDefault="00F40B70" w:rsidP="00376EE3">
            <w:pPr>
              <w:spacing w:line="276" w:lineRule="auto"/>
              <w:jc w:val="center"/>
              <w:rPr>
                <w:ins w:id="8947" w:author="phuong vu" w:date="2018-11-23T14:07:00Z"/>
              </w:rPr>
            </w:pPr>
            <w:ins w:id="8948" w:author="phuong vu" w:date="2018-11-23T14:07:00Z">
              <w:r w:rsidRPr="00FD2760">
                <w:t>X</w:t>
              </w:r>
            </w:ins>
          </w:p>
        </w:tc>
        <w:tc>
          <w:tcPr>
            <w:tcW w:w="1611" w:type="dxa"/>
            <w:noWrap/>
            <w:hideMark/>
          </w:tcPr>
          <w:p w14:paraId="24DBF1BF" w14:textId="77777777" w:rsidR="00F40B70" w:rsidRPr="00FD2760" w:rsidRDefault="00F40B70" w:rsidP="00376EE3">
            <w:pPr>
              <w:spacing w:line="276" w:lineRule="auto"/>
              <w:rPr>
                <w:ins w:id="8949" w:author="phuong vu" w:date="2018-11-23T14:07:00Z"/>
              </w:rPr>
            </w:pPr>
            <w:ins w:id="8950" w:author="phuong vu" w:date="2018-11-23T14:07:00Z">
              <w:r w:rsidRPr="00FD2760">
                <w:t xml:space="preserve">ID loại dịch vụ. </w:t>
              </w:r>
            </w:ins>
          </w:p>
        </w:tc>
      </w:tr>
      <w:tr w:rsidR="00DB4132" w:rsidRPr="00CF0C7E" w14:paraId="2381B9EC" w14:textId="77777777" w:rsidTr="00376EE3">
        <w:trPr>
          <w:trHeight w:val="300"/>
          <w:ins w:id="8951" w:author="phuong vu" w:date="2018-11-23T14:07:00Z"/>
        </w:trPr>
        <w:tc>
          <w:tcPr>
            <w:tcW w:w="708" w:type="dxa"/>
            <w:noWrap/>
            <w:hideMark/>
          </w:tcPr>
          <w:p w14:paraId="3C72AD87" w14:textId="77777777" w:rsidR="00F40B70" w:rsidRPr="00FD2760" w:rsidRDefault="00F40B70" w:rsidP="00376EE3">
            <w:pPr>
              <w:spacing w:line="276" w:lineRule="auto"/>
              <w:rPr>
                <w:ins w:id="8952" w:author="phuong vu" w:date="2018-11-23T14:07:00Z"/>
              </w:rPr>
            </w:pPr>
            <w:ins w:id="8953" w:author="phuong vu" w:date="2018-11-23T14:07:00Z">
              <w:r w:rsidRPr="00FD2760">
                <w:t>4</w:t>
              </w:r>
            </w:ins>
          </w:p>
        </w:tc>
        <w:tc>
          <w:tcPr>
            <w:tcW w:w="1863" w:type="dxa"/>
            <w:noWrap/>
            <w:hideMark/>
          </w:tcPr>
          <w:p w14:paraId="1677D9CE" w14:textId="77777777" w:rsidR="00F40B70" w:rsidRPr="00FD2760" w:rsidRDefault="00F40B70" w:rsidP="00376EE3">
            <w:pPr>
              <w:spacing w:line="276" w:lineRule="auto"/>
              <w:rPr>
                <w:ins w:id="8954" w:author="phuong vu" w:date="2018-11-23T14:07:00Z"/>
              </w:rPr>
            </w:pPr>
            <w:ins w:id="8955" w:author="phuong vu" w:date="2018-11-23T14:07:00Z">
              <w:r w:rsidRPr="00FD2760">
                <w:t>unit_id</w:t>
              </w:r>
            </w:ins>
          </w:p>
        </w:tc>
        <w:tc>
          <w:tcPr>
            <w:tcW w:w="1300" w:type="dxa"/>
            <w:noWrap/>
            <w:hideMark/>
          </w:tcPr>
          <w:p w14:paraId="0EEB6B70" w14:textId="77777777" w:rsidR="00F40B70" w:rsidRPr="00FD2760" w:rsidRDefault="00F40B70" w:rsidP="00376EE3">
            <w:pPr>
              <w:spacing w:line="276" w:lineRule="auto"/>
              <w:rPr>
                <w:ins w:id="8956" w:author="phuong vu" w:date="2018-11-23T14:07:00Z"/>
              </w:rPr>
            </w:pPr>
            <w:ins w:id="8957" w:author="phuong vu" w:date="2018-11-23T14:07:00Z">
              <w:r w:rsidRPr="00FD2760">
                <w:t>numeric</w:t>
              </w:r>
            </w:ins>
          </w:p>
        </w:tc>
        <w:tc>
          <w:tcPr>
            <w:tcW w:w="991" w:type="dxa"/>
            <w:noWrap/>
            <w:vAlign w:val="center"/>
            <w:hideMark/>
          </w:tcPr>
          <w:p w14:paraId="7885529E" w14:textId="77777777" w:rsidR="00F40B70" w:rsidRPr="00FD2760" w:rsidRDefault="00F40B70" w:rsidP="00376EE3">
            <w:pPr>
              <w:spacing w:line="276" w:lineRule="auto"/>
              <w:jc w:val="center"/>
              <w:rPr>
                <w:ins w:id="8958" w:author="phuong vu" w:date="2018-11-23T14:07:00Z"/>
              </w:rPr>
            </w:pPr>
          </w:p>
        </w:tc>
        <w:tc>
          <w:tcPr>
            <w:tcW w:w="838" w:type="dxa"/>
            <w:noWrap/>
            <w:vAlign w:val="center"/>
            <w:hideMark/>
          </w:tcPr>
          <w:p w14:paraId="2DBF7AAD" w14:textId="77777777" w:rsidR="00F40B70" w:rsidRPr="00FD2760" w:rsidRDefault="00F40B70" w:rsidP="00376EE3">
            <w:pPr>
              <w:spacing w:line="276" w:lineRule="auto"/>
              <w:jc w:val="center"/>
              <w:rPr>
                <w:ins w:id="8959" w:author="phuong vu" w:date="2018-11-23T14:07:00Z"/>
              </w:rPr>
            </w:pPr>
          </w:p>
        </w:tc>
        <w:tc>
          <w:tcPr>
            <w:tcW w:w="1414" w:type="dxa"/>
            <w:noWrap/>
            <w:vAlign w:val="center"/>
            <w:hideMark/>
          </w:tcPr>
          <w:p w14:paraId="25D1FB51" w14:textId="77777777" w:rsidR="00F40B70" w:rsidRPr="00FD2760" w:rsidRDefault="00F40B70" w:rsidP="00376EE3">
            <w:pPr>
              <w:spacing w:line="276" w:lineRule="auto"/>
              <w:jc w:val="center"/>
              <w:rPr>
                <w:ins w:id="8960" w:author="phuong vu" w:date="2018-11-23T14:07:00Z"/>
              </w:rPr>
            </w:pPr>
            <w:ins w:id="8961" w:author="phuong vu" w:date="2018-11-23T14:07:00Z">
              <w:r w:rsidRPr="00FD2760">
                <w:t>X</w:t>
              </w:r>
            </w:ins>
          </w:p>
        </w:tc>
        <w:tc>
          <w:tcPr>
            <w:tcW w:w="1611" w:type="dxa"/>
            <w:noWrap/>
            <w:hideMark/>
          </w:tcPr>
          <w:p w14:paraId="03A31C4F" w14:textId="77777777" w:rsidR="00F40B70" w:rsidRPr="00FD2760" w:rsidRDefault="00F40B70" w:rsidP="00376EE3">
            <w:pPr>
              <w:spacing w:line="276" w:lineRule="auto"/>
              <w:rPr>
                <w:ins w:id="8962" w:author="phuong vu" w:date="2018-11-23T14:07:00Z"/>
              </w:rPr>
            </w:pPr>
            <w:ins w:id="8963" w:author="phuong vu" w:date="2018-11-23T14:07:00Z">
              <w:r w:rsidRPr="00FD2760">
                <w:t xml:space="preserve">ID đơn vị tính. </w:t>
              </w:r>
            </w:ins>
          </w:p>
        </w:tc>
      </w:tr>
      <w:tr w:rsidR="00DB4132" w:rsidRPr="00CF0C7E" w14:paraId="3F1E309E" w14:textId="77777777" w:rsidTr="00376EE3">
        <w:trPr>
          <w:trHeight w:val="300"/>
          <w:ins w:id="8964" w:author="phuong vu" w:date="2018-11-23T14:07:00Z"/>
        </w:trPr>
        <w:tc>
          <w:tcPr>
            <w:tcW w:w="708" w:type="dxa"/>
            <w:noWrap/>
            <w:hideMark/>
          </w:tcPr>
          <w:p w14:paraId="42C6678E" w14:textId="77777777" w:rsidR="00F40B70" w:rsidRPr="00FD2760" w:rsidRDefault="00F40B70" w:rsidP="00376EE3">
            <w:pPr>
              <w:spacing w:line="276" w:lineRule="auto"/>
              <w:rPr>
                <w:ins w:id="8965" w:author="phuong vu" w:date="2018-11-23T14:07:00Z"/>
              </w:rPr>
            </w:pPr>
            <w:ins w:id="8966" w:author="phuong vu" w:date="2018-11-23T14:07:00Z">
              <w:r w:rsidRPr="00FD2760">
                <w:t>5</w:t>
              </w:r>
            </w:ins>
          </w:p>
        </w:tc>
        <w:tc>
          <w:tcPr>
            <w:tcW w:w="1863" w:type="dxa"/>
            <w:noWrap/>
            <w:hideMark/>
          </w:tcPr>
          <w:p w14:paraId="507F7DBD" w14:textId="77777777" w:rsidR="00F40B70" w:rsidRPr="00FD2760" w:rsidRDefault="00F40B70" w:rsidP="00376EE3">
            <w:pPr>
              <w:spacing w:line="276" w:lineRule="auto"/>
              <w:rPr>
                <w:ins w:id="8967" w:author="phuong vu" w:date="2018-11-23T14:07:00Z"/>
              </w:rPr>
            </w:pPr>
            <w:ins w:id="8968" w:author="phuong vu" w:date="2018-11-23T14:07:00Z">
              <w:r w:rsidRPr="00FD2760">
                <w:t>label_id</w:t>
              </w:r>
            </w:ins>
          </w:p>
        </w:tc>
        <w:tc>
          <w:tcPr>
            <w:tcW w:w="1300" w:type="dxa"/>
            <w:noWrap/>
            <w:hideMark/>
          </w:tcPr>
          <w:p w14:paraId="46079C9E" w14:textId="77777777" w:rsidR="00F40B70" w:rsidRPr="00FD2760" w:rsidRDefault="00F40B70" w:rsidP="00376EE3">
            <w:pPr>
              <w:spacing w:line="276" w:lineRule="auto"/>
              <w:rPr>
                <w:ins w:id="8969" w:author="phuong vu" w:date="2018-11-23T14:07:00Z"/>
              </w:rPr>
            </w:pPr>
            <w:ins w:id="8970" w:author="phuong vu" w:date="2018-11-23T14:07:00Z">
              <w:r w:rsidRPr="00FD2760">
                <w:t>numeric</w:t>
              </w:r>
            </w:ins>
          </w:p>
        </w:tc>
        <w:tc>
          <w:tcPr>
            <w:tcW w:w="991" w:type="dxa"/>
            <w:noWrap/>
            <w:vAlign w:val="center"/>
            <w:hideMark/>
          </w:tcPr>
          <w:p w14:paraId="2D1034E3" w14:textId="5E181F75" w:rsidR="00F40B70" w:rsidRPr="009A0B4E" w:rsidRDefault="009A0B4E" w:rsidP="00376EE3">
            <w:pPr>
              <w:spacing w:line="276" w:lineRule="auto"/>
              <w:jc w:val="center"/>
              <w:rPr>
                <w:ins w:id="8971" w:author="phuong vu" w:date="2018-11-23T14:07:00Z"/>
                <w:lang w:val="en-US"/>
                <w:rPrChange w:id="8972" w:author="phuong vu" w:date="2018-11-23T14:10:00Z">
                  <w:rPr>
                    <w:ins w:id="8973" w:author="phuong vu" w:date="2018-11-23T14:07:00Z"/>
                  </w:rPr>
                </w:rPrChange>
              </w:rPr>
            </w:pPr>
            <w:ins w:id="8974" w:author="phuong vu" w:date="2018-11-23T14:10:00Z">
              <w:r>
                <w:rPr>
                  <w:lang w:val="en-US"/>
                </w:rPr>
                <w:t>X</w:t>
              </w:r>
            </w:ins>
          </w:p>
        </w:tc>
        <w:tc>
          <w:tcPr>
            <w:tcW w:w="838" w:type="dxa"/>
            <w:noWrap/>
            <w:vAlign w:val="center"/>
            <w:hideMark/>
          </w:tcPr>
          <w:p w14:paraId="61C9B9FC" w14:textId="77777777" w:rsidR="00F40B70" w:rsidRPr="00FD2760" w:rsidRDefault="00F40B70" w:rsidP="00376EE3">
            <w:pPr>
              <w:spacing w:line="276" w:lineRule="auto"/>
              <w:jc w:val="center"/>
              <w:rPr>
                <w:ins w:id="8975" w:author="phuong vu" w:date="2018-11-23T14:07:00Z"/>
              </w:rPr>
            </w:pPr>
          </w:p>
        </w:tc>
        <w:tc>
          <w:tcPr>
            <w:tcW w:w="1414" w:type="dxa"/>
            <w:noWrap/>
            <w:vAlign w:val="center"/>
            <w:hideMark/>
          </w:tcPr>
          <w:p w14:paraId="12F0EA5E" w14:textId="77777777" w:rsidR="00F40B70" w:rsidRPr="00FD2760" w:rsidRDefault="00F40B70" w:rsidP="00376EE3">
            <w:pPr>
              <w:spacing w:line="276" w:lineRule="auto"/>
              <w:jc w:val="center"/>
              <w:rPr>
                <w:ins w:id="8976" w:author="phuong vu" w:date="2018-11-23T14:07:00Z"/>
              </w:rPr>
            </w:pPr>
            <w:ins w:id="8977" w:author="phuong vu" w:date="2018-11-23T14:07:00Z">
              <w:r w:rsidRPr="00FD2760">
                <w:t>X</w:t>
              </w:r>
            </w:ins>
          </w:p>
        </w:tc>
        <w:tc>
          <w:tcPr>
            <w:tcW w:w="1611" w:type="dxa"/>
            <w:noWrap/>
            <w:hideMark/>
          </w:tcPr>
          <w:p w14:paraId="3F5BC841" w14:textId="77777777" w:rsidR="00F40B70" w:rsidRPr="00FD2760" w:rsidRDefault="00F40B70" w:rsidP="00376EE3">
            <w:pPr>
              <w:spacing w:line="276" w:lineRule="auto"/>
              <w:rPr>
                <w:ins w:id="8978" w:author="phuong vu" w:date="2018-11-23T14:07:00Z"/>
              </w:rPr>
            </w:pPr>
            <w:ins w:id="8979" w:author="phuong vu" w:date="2018-11-23T14:07:00Z">
              <w:r w:rsidRPr="00FD2760">
                <w:t>ID nhãn hiệu.</w:t>
              </w:r>
            </w:ins>
          </w:p>
        </w:tc>
      </w:tr>
      <w:tr w:rsidR="00DB4132" w:rsidRPr="00CF0C7E" w14:paraId="6914D068" w14:textId="77777777" w:rsidTr="00376EE3">
        <w:trPr>
          <w:trHeight w:val="300"/>
          <w:ins w:id="8980" w:author="phuong vu" w:date="2018-11-23T14:07:00Z"/>
        </w:trPr>
        <w:tc>
          <w:tcPr>
            <w:tcW w:w="708" w:type="dxa"/>
            <w:noWrap/>
            <w:hideMark/>
          </w:tcPr>
          <w:p w14:paraId="043BF06C" w14:textId="77777777" w:rsidR="00F40B70" w:rsidRPr="00FD2760" w:rsidRDefault="00F40B70" w:rsidP="00376EE3">
            <w:pPr>
              <w:spacing w:line="276" w:lineRule="auto"/>
              <w:rPr>
                <w:ins w:id="8981" w:author="phuong vu" w:date="2018-11-23T14:07:00Z"/>
              </w:rPr>
            </w:pPr>
            <w:ins w:id="8982" w:author="phuong vu" w:date="2018-11-23T14:07:00Z">
              <w:r w:rsidRPr="00FD2760">
                <w:t>6</w:t>
              </w:r>
            </w:ins>
          </w:p>
        </w:tc>
        <w:tc>
          <w:tcPr>
            <w:tcW w:w="1863" w:type="dxa"/>
            <w:noWrap/>
            <w:hideMark/>
          </w:tcPr>
          <w:p w14:paraId="0A831C9B" w14:textId="77777777" w:rsidR="00F40B70" w:rsidRPr="00FD2760" w:rsidRDefault="00F40B70" w:rsidP="00376EE3">
            <w:pPr>
              <w:spacing w:line="276" w:lineRule="auto"/>
              <w:rPr>
                <w:ins w:id="8983" w:author="phuong vu" w:date="2018-11-23T14:07:00Z"/>
              </w:rPr>
            </w:pPr>
            <w:ins w:id="8984" w:author="phuong vu" w:date="2018-11-23T14:07:00Z">
              <w:r w:rsidRPr="00FD2760">
                <w:t>color_id</w:t>
              </w:r>
            </w:ins>
          </w:p>
        </w:tc>
        <w:tc>
          <w:tcPr>
            <w:tcW w:w="1300" w:type="dxa"/>
            <w:noWrap/>
            <w:hideMark/>
          </w:tcPr>
          <w:p w14:paraId="62ED10B7" w14:textId="77777777" w:rsidR="00F40B70" w:rsidRPr="00FD2760" w:rsidRDefault="00F40B70" w:rsidP="00376EE3">
            <w:pPr>
              <w:spacing w:line="276" w:lineRule="auto"/>
              <w:rPr>
                <w:ins w:id="8985" w:author="phuong vu" w:date="2018-11-23T14:07:00Z"/>
              </w:rPr>
            </w:pPr>
            <w:ins w:id="8986" w:author="phuong vu" w:date="2018-11-23T14:07:00Z">
              <w:r w:rsidRPr="00FD2760">
                <w:t>numeric</w:t>
              </w:r>
            </w:ins>
          </w:p>
        </w:tc>
        <w:tc>
          <w:tcPr>
            <w:tcW w:w="991" w:type="dxa"/>
            <w:noWrap/>
            <w:vAlign w:val="center"/>
            <w:hideMark/>
          </w:tcPr>
          <w:p w14:paraId="3BA73557" w14:textId="5E7BA617" w:rsidR="00F40B70" w:rsidRPr="009A0B4E" w:rsidRDefault="009A0B4E" w:rsidP="00376EE3">
            <w:pPr>
              <w:spacing w:line="276" w:lineRule="auto"/>
              <w:jc w:val="center"/>
              <w:rPr>
                <w:ins w:id="8987" w:author="phuong vu" w:date="2018-11-23T14:07:00Z"/>
                <w:lang w:val="en-US"/>
                <w:rPrChange w:id="8988" w:author="phuong vu" w:date="2018-11-23T14:10:00Z">
                  <w:rPr>
                    <w:ins w:id="8989" w:author="phuong vu" w:date="2018-11-23T14:07:00Z"/>
                  </w:rPr>
                </w:rPrChange>
              </w:rPr>
            </w:pPr>
            <w:ins w:id="8990" w:author="phuong vu" w:date="2018-11-23T14:10:00Z">
              <w:r>
                <w:rPr>
                  <w:lang w:val="en-US"/>
                </w:rPr>
                <w:t>X</w:t>
              </w:r>
            </w:ins>
          </w:p>
        </w:tc>
        <w:tc>
          <w:tcPr>
            <w:tcW w:w="838" w:type="dxa"/>
            <w:noWrap/>
            <w:vAlign w:val="center"/>
            <w:hideMark/>
          </w:tcPr>
          <w:p w14:paraId="18B623EC" w14:textId="77777777" w:rsidR="00F40B70" w:rsidRPr="00FD2760" w:rsidRDefault="00F40B70" w:rsidP="00376EE3">
            <w:pPr>
              <w:spacing w:line="276" w:lineRule="auto"/>
              <w:jc w:val="center"/>
              <w:rPr>
                <w:ins w:id="8991" w:author="phuong vu" w:date="2018-11-23T14:07:00Z"/>
              </w:rPr>
            </w:pPr>
          </w:p>
        </w:tc>
        <w:tc>
          <w:tcPr>
            <w:tcW w:w="1414" w:type="dxa"/>
            <w:noWrap/>
            <w:vAlign w:val="center"/>
            <w:hideMark/>
          </w:tcPr>
          <w:p w14:paraId="1E8CDBFE" w14:textId="77777777" w:rsidR="00F40B70" w:rsidRPr="00FD2760" w:rsidRDefault="00F40B70" w:rsidP="00376EE3">
            <w:pPr>
              <w:spacing w:line="276" w:lineRule="auto"/>
              <w:jc w:val="center"/>
              <w:rPr>
                <w:ins w:id="8992" w:author="phuong vu" w:date="2018-11-23T14:07:00Z"/>
              </w:rPr>
            </w:pPr>
            <w:ins w:id="8993" w:author="phuong vu" w:date="2018-11-23T14:07:00Z">
              <w:r w:rsidRPr="00FD2760">
                <w:t>X</w:t>
              </w:r>
            </w:ins>
          </w:p>
        </w:tc>
        <w:tc>
          <w:tcPr>
            <w:tcW w:w="1611" w:type="dxa"/>
            <w:noWrap/>
            <w:hideMark/>
          </w:tcPr>
          <w:p w14:paraId="1CE06F26" w14:textId="77777777" w:rsidR="00F40B70" w:rsidRPr="00FD2760" w:rsidRDefault="00F40B70" w:rsidP="00376EE3">
            <w:pPr>
              <w:spacing w:line="276" w:lineRule="auto"/>
              <w:rPr>
                <w:ins w:id="8994" w:author="phuong vu" w:date="2018-11-23T14:07:00Z"/>
              </w:rPr>
            </w:pPr>
            <w:ins w:id="8995" w:author="phuong vu" w:date="2018-11-23T14:07:00Z">
              <w:r w:rsidRPr="00FD2760">
                <w:t xml:space="preserve">ID màu sắc. </w:t>
              </w:r>
            </w:ins>
          </w:p>
        </w:tc>
      </w:tr>
      <w:tr w:rsidR="00DB4132" w:rsidRPr="00CF0C7E" w14:paraId="70BCC4CE" w14:textId="77777777" w:rsidTr="00376EE3">
        <w:trPr>
          <w:trHeight w:val="300"/>
          <w:ins w:id="8996" w:author="phuong vu" w:date="2018-11-23T14:07:00Z"/>
        </w:trPr>
        <w:tc>
          <w:tcPr>
            <w:tcW w:w="708" w:type="dxa"/>
            <w:noWrap/>
            <w:hideMark/>
          </w:tcPr>
          <w:p w14:paraId="5E8C0A2F" w14:textId="77777777" w:rsidR="00F40B70" w:rsidRPr="00FD2760" w:rsidRDefault="00F40B70" w:rsidP="00376EE3">
            <w:pPr>
              <w:spacing w:line="276" w:lineRule="auto"/>
              <w:rPr>
                <w:ins w:id="8997" w:author="phuong vu" w:date="2018-11-23T14:07:00Z"/>
              </w:rPr>
            </w:pPr>
            <w:ins w:id="8998" w:author="phuong vu" w:date="2018-11-23T14:07:00Z">
              <w:r w:rsidRPr="00FD2760">
                <w:t>7</w:t>
              </w:r>
            </w:ins>
          </w:p>
        </w:tc>
        <w:tc>
          <w:tcPr>
            <w:tcW w:w="1863" w:type="dxa"/>
            <w:noWrap/>
            <w:hideMark/>
          </w:tcPr>
          <w:p w14:paraId="3D6F9633" w14:textId="77777777" w:rsidR="00F40B70" w:rsidRPr="00FD2760" w:rsidRDefault="00F40B70" w:rsidP="00376EE3">
            <w:pPr>
              <w:spacing w:line="276" w:lineRule="auto"/>
              <w:rPr>
                <w:ins w:id="8999" w:author="phuong vu" w:date="2018-11-23T14:07:00Z"/>
              </w:rPr>
            </w:pPr>
            <w:ins w:id="9000" w:author="phuong vu" w:date="2018-11-23T14:07:00Z">
              <w:r w:rsidRPr="00FD2760">
                <w:t>product_id</w:t>
              </w:r>
            </w:ins>
          </w:p>
        </w:tc>
        <w:tc>
          <w:tcPr>
            <w:tcW w:w="1300" w:type="dxa"/>
            <w:noWrap/>
            <w:hideMark/>
          </w:tcPr>
          <w:p w14:paraId="7CE1F64B" w14:textId="77777777" w:rsidR="00F40B70" w:rsidRPr="00FD2760" w:rsidRDefault="00F40B70" w:rsidP="00376EE3">
            <w:pPr>
              <w:spacing w:line="276" w:lineRule="auto"/>
              <w:rPr>
                <w:ins w:id="9001" w:author="phuong vu" w:date="2018-11-23T14:07:00Z"/>
              </w:rPr>
            </w:pPr>
            <w:ins w:id="9002" w:author="phuong vu" w:date="2018-11-23T14:07:00Z">
              <w:r w:rsidRPr="00FD2760">
                <w:t>numeric</w:t>
              </w:r>
            </w:ins>
          </w:p>
        </w:tc>
        <w:tc>
          <w:tcPr>
            <w:tcW w:w="991" w:type="dxa"/>
            <w:noWrap/>
            <w:vAlign w:val="center"/>
            <w:hideMark/>
          </w:tcPr>
          <w:p w14:paraId="03B29E4D" w14:textId="50475859" w:rsidR="00F40B70" w:rsidRPr="009A0B4E" w:rsidRDefault="00F40B70" w:rsidP="00376EE3">
            <w:pPr>
              <w:spacing w:line="276" w:lineRule="auto"/>
              <w:jc w:val="center"/>
              <w:rPr>
                <w:ins w:id="9003" w:author="phuong vu" w:date="2018-11-23T14:07:00Z"/>
                <w:lang w:val="en-US"/>
                <w:rPrChange w:id="9004" w:author="phuong vu" w:date="2018-11-23T14:10:00Z">
                  <w:rPr>
                    <w:ins w:id="9005" w:author="phuong vu" w:date="2018-11-23T14:07:00Z"/>
                  </w:rPr>
                </w:rPrChange>
              </w:rPr>
            </w:pPr>
          </w:p>
        </w:tc>
        <w:tc>
          <w:tcPr>
            <w:tcW w:w="838" w:type="dxa"/>
            <w:noWrap/>
            <w:vAlign w:val="center"/>
            <w:hideMark/>
          </w:tcPr>
          <w:p w14:paraId="766F979B" w14:textId="77777777" w:rsidR="00F40B70" w:rsidRPr="00FD2760" w:rsidRDefault="00F40B70" w:rsidP="00376EE3">
            <w:pPr>
              <w:spacing w:line="276" w:lineRule="auto"/>
              <w:jc w:val="center"/>
              <w:rPr>
                <w:ins w:id="9006" w:author="phuong vu" w:date="2018-11-23T14:07:00Z"/>
              </w:rPr>
            </w:pPr>
          </w:p>
        </w:tc>
        <w:tc>
          <w:tcPr>
            <w:tcW w:w="1414" w:type="dxa"/>
            <w:noWrap/>
            <w:vAlign w:val="center"/>
            <w:hideMark/>
          </w:tcPr>
          <w:p w14:paraId="321818E2" w14:textId="77777777" w:rsidR="00F40B70" w:rsidRPr="00FD2760" w:rsidRDefault="00F40B70" w:rsidP="00376EE3">
            <w:pPr>
              <w:spacing w:line="276" w:lineRule="auto"/>
              <w:jc w:val="center"/>
              <w:rPr>
                <w:ins w:id="9007" w:author="phuong vu" w:date="2018-11-23T14:07:00Z"/>
              </w:rPr>
            </w:pPr>
            <w:ins w:id="9008" w:author="phuong vu" w:date="2018-11-23T14:07:00Z">
              <w:r w:rsidRPr="00FD2760">
                <w:t>X</w:t>
              </w:r>
            </w:ins>
          </w:p>
        </w:tc>
        <w:tc>
          <w:tcPr>
            <w:tcW w:w="1611" w:type="dxa"/>
            <w:noWrap/>
            <w:hideMark/>
          </w:tcPr>
          <w:p w14:paraId="617F6E71" w14:textId="77777777" w:rsidR="00F40B70" w:rsidRPr="00FD2760" w:rsidRDefault="00F40B70" w:rsidP="00376EE3">
            <w:pPr>
              <w:spacing w:line="276" w:lineRule="auto"/>
              <w:rPr>
                <w:ins w:id="9009" w:author="phuong vu" w:date="2018-11-23T14:07:00Z"/>
              </w:rPr>
            </w:pPr>
            <w:ins w:id="9010" w:author="phuong vu" w:date="2018-11-23T14:07:00Z">
              <w:r w:rsidRPr="00FD2760">
                <w:t>ID quần áo</w:t>
              </w:r>
            </w:ins>
          </w:p>
        </w:tc>
      </w:tr>
      <w:tr w:rsidR="00DB4132" w:rsidRPr="00CF0C7E" w14:paraId="0ED2DC00" w14:textId="77777777" w:rsidTr="00376EE3">
        <w:trPr>
          <w:trHeight w:val="300"/>
          <w:ins w:id="9011" w:author="phuong vu" w:date="2018-11-23T14:07:00Z"/>
        </w:trPr>
        <w:tc>
          <w:tcPr>
            <w:tcW w:w="708" w:type="dxa"/>
            <w:noWrap/>
            <w:hideMark/>
          </w:tcPr>
          <w:p w14:paraId="14D71849" w14:textId="77777777" w:rsidR="00F40B70" w:rsidRPr="00FD2760" w:rsidRDefault="00F40B70" w:rsidP="00376EE3">
            <w:pPr>
              <w:spacing w:line="276" w:lineRule="auto"/>
              <w:rPr>
                <w:ins w:id="9012" w:author="phuong vu" w:date="2018-11-23T14:07:00Z"/>
              </w:rPr>
            </w:pPr>
            <w:ins w:id="9013" w:author="phuong vu" w:date="2018-11-23T14:07:00Z">
              <w:r w:rsidRPr="00FD2760">
                <w:t>8</w:t>
              </w:r>
            </w:ins>
          </w:p>
        </w:tc>
        <w:tc>
          <w:tcPr>
            <w:tcW w:w="1863" w:type="dxa"/>
            <w:noWrap/>
            <w:hideMark/>
          </w:tcPr>
          <w:p w14:paraId="1ACB6F54" w14:textId="5329F4EA" w:rsidR="00F40B70" w:rsidRPr="00FD2760" w:rsidRDefault="00DB4132" w:rsidP="00376EE3">
            <w:pPr>
              <w:spacing w:line="276" w:lineRule="auto"/>
              <w:rPr>
                <w:ins w:id="9014" w:author="phuong vu" w:date="2018-11-23T14:07:00Z"/>
              </w:rPr>
            </w:pPr>
            <w:ins w:id="9015" w:author="phuong vu" w:date="2018-11-23T14:07:00Z">
              <w:r w:rsidRPr="00FD2760">
                <w:t>material_id</w:t>
              </w:r>
            </w:ins>
          </w:p>
        </w:tc>
        <w:tc>
          <w:tcPr>
            <w:tcW w:w="1300" w:type="dxa"/>
            <w:noWrap/>
            <w:hideMark/>
          </w:tcPr>
          <w:p w14:paraId="097AB5F2" w14:textId="77777777" w:rsidR="00F40B70" w:rsidRPr="00FD2760" w:rsidRDefault="00F40B70" w:rsidP="00376EE3">
            <w:pPr>
              <w:spacing w:line="276" w:lineRule="auto"/>
              <w:rPr>
                <w:ins w:id="9016" w:author="phuong vu" w:date="2018-11-23T14:07:00Z"/>
              </w:rPr>
            </w:pPr>
            <w:ins w:id="9017" w:author="phuong vu" w:date="2018-11-23T14:07:00Z">
              <w:r w:rsidRPr="00FD2760">
                <w:t>numeric</w:t>
              </w:r>
            </w:ins>
          </w:p>
        </w:tc>
        <w:tc>
          <w:tcPr>
            <w:tcW w:w="991" w:type="dxa"/>
            <w:noWrap/>
            <w:vAlign w:val="center"/>
            <w:hideMark/>
          </w:tcPr>
          <w:p w14:paraId="43A2C2E1" w14:textId="316379E0" w:rsidR="00F40B70" w:rsidRPr="009A0B4E" w:rsidRDefault="009A0B4E" w:rsidP="00376EE3">
            <w:pPr>
              <w:spacing w:line="276" w:lineRule="auto"/>
              <w:jc w:val="center"/>
              <w:rPr>
                <w:ins w:id="9018" w:author="phuong vu" w:date="2018-11-23T14:07:00Z"/>
                <w:lang w:val="en-US"/>
                <w:rPrChange w:id="9019" w:author="phuong vu" w:date="2018-11-23T14:10:00Z">
                  <w:rPr>
                    <w:ins w:id="9020" w:author="phuong vu" w:date="2018-11-23T14:07:00Z"/>
                  </w:rPr>
                </w:rPrChange>
              </w:rPr>
            </w:pPr>
            <w:ins w:id="9021" w:author="phuong vu" w:date="2018-11-23T14:10:00Z">
              <w:r>
                <w:rPr>
                  <w:lang w:val="en-US"/>
                </w:rPr>
                <w:t>X</w:t>
              </w:r>
            </w:ins>
          </w:p>
        </w:tc>
        <w:tc>
          <w:tcPr>
            <w:tcW w:w="838" w:type="dxa"/>
            <w:noWrap/>
            <w:vAlign w:val="center"/>
            <w:hideMark/>
          </w:tcPr>
          <w:p w14:paraId="561B13E5" w14:textId="77777777" w:rsidR="00F40B70" w:rsidRPr="00FD2760" w:rsidRDefault="00F40B70" w:rsidP="00376EE3">
            <w:pPr>
              <w:spacing w:line="276" w:lineRule="auto"/>
              <w:jc w:val="center"/>
              <w:rPr>
                <w:ins w:id="9022" w:author="phuong vu" w:date="2018-11-23T14:07:00Z"/>
              </w:rPr>
            </w:pPr>
          </w:p>
        </w:tc>
        <w:tc>
          <w:tcPr>
            <w:tcW w:w="1414" w:type="dxa"/>
            <w:noWrap/>
            <w:vAlign w:val="center"/>
            <w:hideMark/>
          </w:tcPr>
          <w:p w14:paraId="67D71015" w14:textId="77777777" w:rsidR="00F40B70" w:rsidRPr="00FD2760" w:rsidRDefault="00F40B70" w:rsidP="00376EE3">
            <w:pPr>
              <w:spacing w:line="276" w:lineRule="auto"/>
              <w:jc w:val="center"/>
              <w:rPr>
                <w:ins w:id="9023" w:author="phuong vu" w:date="2018-11-23T14:07:00Z"/>
              </w:rPr>
            </w:pPr>
            <w:ins w:id="9024" w:author="phuong vu" w:date="2018-11-23T14:07:00Z">
              <w:r w:rsidRPr="00FD2760">
                <w:t>X</w:t>
              </w:r>
            </w:ins>
          </w:p>
        </w:tc>
        <w:tc>
          <w:tcPr>
            <w:tcW w:w="1611" w:type="dxa"/>
            <w:noWrap/>
            <w:hideMark/>
          </w:tcPr>
          <w:p w14:paraId="4090D1F1" w14:textId="77777777" w:rsidR="00F40B70" w:rsidRPr="00FD2760" w:rsidRDefault="00F40B70" w:rsidP="00376EE3">
            <w:pPr>
              <w:spacing w:line="276" w:lineRule="auto"/>
              <w:rPr>
                <w:ins w:id="9025" w:author="phuong vu" w:date="2018-11-23T14:07:00Z"/>
              </w:rPr>
            </w:pPr>
            <w:ins w:id="9026" w:author="phuong vu" w:date="2018-11-23T14:07:00Z">
              <w:r w:rsidRPr="00FD2760">
                <w:t xml:space="preserve">ID chất liệu. </w:t>
              </w:r>
            </w:ins>
          </w:p>
        </w:tc>
      </w:tr>
      <w:tr w:rsidR="00DB4132" w:rsidRPr="00CF0C7E" w14:paraId="0B803DF6" w14:textId="77777777" w:rsidTr="00376EE3">
        <w:trPr>
          <w:trHeight w:val="300"/>
          <w:ins w:id="9027" w:author="phuong vu" w:date="2018-11-23T14:07:00Z"/>
        </w:trPr>
        <w:tc>
          <w:tcPr>
            <w:tcW w:w="708" w:type="dxa"/>
            <w:noWrap/>
            <w:hideMark/>
          </w:tcPr>
          <w:p w14:paraId="4A4EB07C" w14:textId="77777777" w:rsidR="00F40B70" w:rsidRPr="00FD2760" w:rsidRDefault="00F40B70" w:rsidP="00376EE3">
            <w:pPr>
              <w:spacing w:line="276" w:lineRule="auto"/>
              <w:rPr>
                <w:ins w:id="9028" w:author="phuong vu" w:date="2018-11-23T14:07:00Z"/>
              </w:rPr>
            </w:pPr>
            <w:ins w:id="9029" w:author="phuong vu" w:date="2018-11-23T14:07:00Z">
              <w:r w:rsidRPr="00FD2760">
                <w:t>9</w:t>
              </w:r>
            </w:ins>
          </w:p>
        </w:tc>
        <w:tc>
          <w:tcPr>
            <w:tcW w:w="1863" w:type="dxa"/>
            <w:noWrap/>
            <w:hideMark/>
          </w:tcPr>
          <w:p w14:paraId="47D55FA3" w14:textId="6D09429A" w:rsidR="00F40B70" w:rsidRPr="00FD2760" w:rsidRDefault="00DB4132" w:rsidP="00376EE3">
            <w:pPr>
              <w:spacing w:line="276" w:lineRule="auto"/>
              <w:rPr>
                <w:ins w:id="9030" w:author="phuong vu" w:date="2018-11-23T14:07:00Z"/>
              </w:rPr>
            </w:pPr>
            <w:ins w:id="9031" w:author="phuong vu" w:date="2018-11-23T14:07:00Z">
              <w:r w:rsidRPr="00FD2760">
                <w:t>amount</w:t>
              </w:r>
            </w:ins>
          </w:p>
        </w:tc>
        <w:tc>
          <w:tcPr>
            <w:tcW w:w="1300" w:type="dxa"/>
            <w:noWrap/>
            <w:hideMark/>
          </w:tcPr>
          <w:p w14:paraId="5FC2BAD8" w14:textId="135E61ED" w:rsidR="00F40B70" w:rsidRPr="00F40B70" w:rsidRDefault="00F40B70" w:rsidP="00376EE3">
            <w:pPr>
              <w:spacing w:line="276" w:lineRule="auto"/>
              <w:rPr>
                <w:ins w:id="9032" w:author="phuong vu" w:date="2018-11-23T14:07:00Z"/>
                <w:lang w:val="en-US"/>
                <w:rPrChange w:id="9033" w:author="phuong vu" w:date="2018-11-23T14:09:00Z">
                  <w:rPr>
                    <w:ins w:id="9034" w:author="phuong vu" w:date="2018-11-23T14:07:00Z"/>
                  </w:rPr>
                </w:rPrChange>
              </w:rPr>
            </w:pPr>
            <w:ins w:id="9035" w:author="phuong vu" w:date="2018-11-23T14:09:00Z">
              <w:r>
                <w:rPr>
                  <w:lang w:val="en-US"/>
                </w:rPr>
                <w:t>double</w:t>
              </w:r>
            </w:ins>
          </w:p>
        </w:tc>
        <w:tc>
          <w:tcPr>
            <w:tcW w:w="991" w:type="dxa"/>
            <w:noWrap/>
            <w:vAlign w:val="center"/>
            <w:hideMark/>
          </w:tcPr>
          <w:p w14:paraId="4C86C703" w14:textId="77777777" w:rsidR="00F40B70" w:rsidRPr="00FD2760" w:rsidRDefault="00F40B70" w:rsidP="00376EE3">
            <w:pPr>
              <w:spacing w:line="276" w:lineRule="auto"/>
              <w:jc w:val="center"/>
              <w:rPr>
                <w:ins w:id="9036" w:author="phuong vu" w:date="2018-11-23T14:07:00Z"/>
              </w:rPr>
            </w:pPr>
          </w:p>
        </w:tc>
        <w:tc>
          <w:tcPr>
            <w:tcW w:w="838" w:type="dxa"/>
            <w:noWrap/>
            <w:vAlign w:val="center"/>
            <w:hideMark/>
          </w:tcPr>
          <w:p w14:paraId="698D900F" w14:textId="77777777" w:rsidR="00F40B70" w:rsidRPr="00FD2760" w:rsidRDefault="00F40B70" w:rsidP="00376EE3">
            <w:pPr>
              <w:spacing w:line="276" w:lineRule="auto"/>
              <w:jc w:val="center"/>
              <w:rPr>
                <w:ins w:id="9037" w:author="phuong vu" w:date="2018-11-23T14:07:00Z"/>
              </w:rPr>
            </w:pPr>
          </w:p>
        </w:tc>
        <w:tc>
          <w:tcPr>
            <w:tcW w:w="1414" w:type="dxa"/>
            <w:noWrap/>
            <w:vAlign w:val="center"/>
            <w:hideMark/>
          </w:tcPr>
          <w:p w14:paraId="76DC84B5" w14:textId="77777777" w:rsidR="00F40B70" w:rsidRPr="00FD2760" w:rsidRDefault="00F40B70" w:rsidP="00376EE3">
            <w:pPr>
              <w:spacing w:line="276" w:lineRule="auto"/>
              <w:jc w:val="center"/>
              <w:rPr>
                <w:ins w:id="9038" w:author="phuong vu" w:date="2018-11-23T14:07:00Z"/>
              </w:rPr>
            </w:pPr>
          </w:p>
        </w:tc>
        <w:tc>
          <w:tcPr>
            <w:tcW w:w="1611" w:type="dxa"/>
            <w:noWrap/>
            <w:hideMark/>
          </w:tcPr>
          <w:p w14:paraId="04DC1E3A" w14:textId="68BAEE44" w:rsidR="00F40B70" w:rsidRPr="00DB4132" w:rsidRDefault="00F40B70" w:rsidP="00376EE3">
            <w:pPr>
              <w:spacing w:line="276" w:lineRule="auto"/>
              <w:rPr>
                <w:ins w:id="9039" w:author="phuong vu" w:date="2018-11-23T14:07:00Z"/>
                <w:lang w:val="en-US"/>
                <w:rPrChange w:id="9040" w:author="phuong vu" w:date="2018-11-23T14:10:00Z">
                  <w:rPr>
                    <w:ins w:id="9041" w:author="phuong vu" w:date="2018-11-23T14:07:00Z"/>
                  </w:rPr>
                </w:rPrChange>
              </w:rPr>
            </w:pPr>
            <w:ins w:id="9042" w:author="phuong vu" w:date="2018-11-23T14:07:00Z">
              <w:r w:rsidRPr="00FD2760">
                <w:t>Số lượng quần</w:t>
              </w:r>
            </w:ins>
            <w:ins w:id="9043" w:author="phuong vu" w:date="2018-11-23T14:10:00Z">
              <w:r w:rsidR="00DB4132">
                <w:rPr>
                  <w:lang w:val="en-US"/>
                </w:rPr>
                <w:t xml:space="preserve"> áo</w:t>
              </w:r>
            </w:ins>
          </w:p>
        </w:tc>
      </w:tr>
      <w:tr w:rsidR="00DB4132" w:rsidRPr="00CF0C7E" w14:paraId="4C68C083" w14:textId="77777777" w:rsidTr="00376EE3">
        <w:trPr>
          <w:trHeight w:val="300"/>
          <w:ins w:id="9044" w:author="phuong vu" w:date="2018-11-23T14:07:00Z"/>
        </w:trPr>
        <w:tc>
          <w:tcPr>
            <w:tcW w:w="708" w:type="dxa"/>
            <w:noWrap/>
            <w:hideMark/>
          </w:tcPr>
          <w:p w14:paraId="51D5C442" w14:textId="77777777" w:rsidR="00F40B70" w:rsidRPr="00FD2760" w:rsidRDefault="00F40B70" w:rsidP="00376EE3">
            <w:pPr>
              <w:spacing w:line="276" w:lineRule="auto"/>
              <w:rPr>
                <w:ins w:id="9045" w:author="phuong vu" w:date="2018-11-23T14:07:00Z"/>
              </w:rPr>
            </w:pPr>
            <w:ins w:id="9046" w:author="phuong vu" w:date="2018-11-23T14:07:00Z">
              <w:r w:rsidRPr="00FD2760">
                <w:t>10</w:t>
              </w:r>
            </w:ins>
          </w:p>
        </w:tc>
        <w:tc>
          <w:tcPr>
            <w:tcW w:w="1863" w:type="dxa"/>
            <w:noWrap/>
            <w:hideMark/>
          </w:tcPr>
          <w:p w14:paraId="10D6F32B" w14:textId="7BA94A99" w:rsidR="00F40B70" w:rsidRPr="00F40B70" w:rsidRDefault="00DB4132" w:rsidP="00376EE3">
            <w:pPr>
              <w:spacing w:line="276" w:lineRule="auto"/>
              <w:rPr>
                <w:ins w:id="9047" w:author="phuong vu" w:date="2018-11-23T14:07:00Z"/>
                <w:lang w:val="en-US"/>
                <w:rPrChange w:id="9048" w:author="phuong vu" w:date="2018-11-23T14:08:00Z">
                  <w:rPr>
                    <w:ins w:id="9049" w:author="phuong vu" w:date="2018-11-23T14:07:00Z"/>
                  </w:rPr>
                </w:rPrChange>
              </w:rPr>
            </w:pPr>
            <w:ins w:id="9050" w:author="phuong vu" w:date="2018-11-23T14:08:00Z">
              <w:r>
                <w:rPr>
                  <w:lang w:val="en-US"/>
                </w:rPr>
                <w:t>received_amount</w:t>
              </w:r>
            </w:ins>
          </w:p>
        </w:tc>
        <w:tc>
          <w:tcPr>
            <w:tcW w:w="1300" w:type="dxa"/>
            <w:noWrap/>
            <w:hideMark/>
          </w:tcPr>
          <w:p w14:paraId="213B6E46" w14:textId="0DCDDC9C" w:rsidR="00F40B70" w:rsidRPr="00FD2760" w:rsidRDefault="00F40B70" w:rsidP="00376EE3">
            <w:pPr>
              <w:spacing w:line="276" w:lineRule="auto"/>
              <w:rPr>
                <w:ins w:id="9051" w:author="phuong vu" w:date="2018-11-23T14:07:00Z"/>
              </w:rPr>
            </w:pPr>
            <w:ins w:id="9052" w:author="phuong vu" w:date="2018-11-23T14:09:00Z">
              <w:r>
                <w:rPr>
                  <w:lang w:val="en-US"/>
                </w:rPr>
                <w:t>double</w:t>
              </w:r>
            </w:ins>
          </w:p>
        </w:tc>
        <w:tc>
          <w:tcPr>
            <w:tcW w:w="991" w:type="dxa"/>
            <w:noWrap/>
            <w:vAlign w:val="center"/>
            <w:hideMark/>
          </w:tcPr>
          <w:p w14:paraId="00022902" w14:textId="77777777" w:rsidR="00F40B70" w:rsidRPr="00FD2760" w:rsidRDefault="00F40B70" w:rsidP="00376EE3">
            <w:pPr>
              <w:spacing w:line="276" w:lineRule="auto"/>
              <w:jc w:val="center"/>
              <w:rPr>
                <w:ins w:id="9053" w:author="phuong vu" w:date="2018-11-23T14:07:00Z"/>
              </w:rPr>
            </w:pPr>
            <w:ins w:id="9054" w:author="phuong vu" w:date="2018-11-23T14:07:00Z">
              <w:r w:rsidRPr="00FD2760">
                <w:t>X</w:t>
              </w:r>
            </w:ins>
          </w:p>
        </w:tc>
        <w:tc>
          <w:tcPr>
            <w:tcW w:w="838" w:type="dxa"/>
            <w:noWrap/>
            <w:vAlign w:val="center"/>
            <w:hideMark/>
          </w:tcPr>
          <w:p w14:paraId="6DEBE054" w14:textId="77777777" w:rsidR="00F40B70" w:rsidRPr="00FD2760" w:rsidRDefault="00F40B70" w:rsidP="00376EE3">
            <w:pPr>
              <w:spacing w:line="276" w:lineRule="auto"/>
              <w:jc w:val="center"/>
              <w:rPr>
                <w:ins w:id="9055" w:author="phuong vu" w:date="2018-11-23T14:07:00Z"/>
              </w:rPr>
            </w:pPr>
          </w:p>
        </w:tc>
        <w:tc>
          <w:tcPr>
            <w:tcW w:w="1414" w:type="dxa"/>
            <w:noWrap/>
            <w:vAlign w:val="center"/>
            <w:hideMark/>
          </w:tcPr>
          <w:p w14:paraId="0D09F5F9" w14:textId="77777777" w:rsidR="00F40B70" w:rsidRPr="00FD2760" w:rsidRDefault="00F40B70" w:rsidP="00376EE3">
            <w:pPr>
              <w:spacing w:line="276" w:lineRule="auto"/>
              <w:jc w:val="center"/>
              <w:rPr>
                <w:ins w:id="9056" w:author="phuong vu" w:date="2018-11-23T14:07:00Z"/>
              </w:rPr>
            </w:pPr>
          </w:p>
        </w:tc>
        <w:tc>
          <w:tcPr>
            <w:tcW w:w="1611" w:type="dxa"/>
            <w:noWrap/>
            <w:hideMark/>
          </w:tcPr>
          <w:p w14:paraId="522E11AB" w14:textId="597B2B68" w:rsidR="00F40B70" w:rsidRPr="00DB4132" w:rsidRDefault="00DB4132" w:rsidP="00376EE3">
            <w:pPr>
              <w:spacing w:line="276" w:lineRule="auto"/>
              <w:rPr>
                <w:ins w:id="9057" w:author="phuong vu" w:date="2018-11-23T14:07:00Z"/>
                <w:lang w:val="en-US"/>
                <w:rPrChange w:id="9058" w:author="phuong vu" w:date="2018-11-23T14:10:00Z">
                  <w:rPr>
                    <w:ins w:id="9059" w:author="phuong vu" w:date="2018-11-23T14:07:00Z"/>
                  </w:rPr>
                </w:rPrChange>
              </w:rPr>
            </w:pPr>
            <w:ins w:id="9060" w:author="phuong vu" w:date="2018-11-23T14:10:00Z">
              <w:r>
                <w:rPr>
                  <w:lang w:val="en-US"/>
                </w:rPr>
                <w:t>Số lượng đã nhận</w:t>
              </w:r>
            </w:ins>
          </w:p>
        </w:tc>
      </w:tr>
      <w:tr w:rsidR="009A0B4E" w:rsidRPr="00CF0C7E" w14:paraId="396A1DB8" w14:textId="77777777" w:rsidTr="00376EE3">
        <w:trPr>
          <w:trHeight w:val="300"/>
          <w:ins w:id="9061" w:author="phuong vu" w:date="2018-11-23T14:09:00Z"/>
        </w:trPr>
        <w:tc>
          <w:tcPr>
            <w:tcW w:w="708" w:type="dxa"/>
            <w:noWrap/>
          </w:tcPr>
          <w:p w14:paraId="16D7F3AB" w14:textId="0464E81C" w:rsidR="009A0B4E" w:rsidRPr="009A0B4E" w:rsidRDefault="009A0B4E" w:rsidP="00376EE3">
            <w:pPr>
              <w:spacing w:line="276" w:lineRule="auto"/>
              <w:rPr>
                <w:ins w:id="9062" w:author="phuong vu" w:date="2018-11-23T14:09:00Z"/>
                <w:lang w:val="en-US"/>
                <w:rPrChange w:id="9063" w:author="phuong vu" w:date="2018-11-23T14:09:00Z">
                  <w:rPr>
                    <w:ins w:id="9064" w:author="phuong vu" w:date="2018-11-23T14:09:00Z"/>
                  </w:rPr>
                </w:rPrChange>
              </w:rPr>
            </w:pPr>
            <w:ins w:id="9065" w:author="phuong vu" w:date="2018-11-23T14:09:00Z">
              <w:r>
                <w:rPr>
                  <w:lang w:val="en-US"/>
                </w:rPr>
                <w:t>11</w:t>
              </w:r>
            </w:ins>
          </w:p>
        </w:tc>
        <w:tc>
          <w:tcPr>
            <w:tcW w:w="1863" w:type="dxa"/>
            <w:noWrap/>
          </w:tcPr>
          <w:p w14:paraId="75ABA4DC" w14:textId="7C25C376" w:rsidR="009A0B4E" w:rsidRDefault="00DB4132" w:rsidP="00376EE3">
            <w:pPr>
              <w:spacing w:line="276" w:lineRule="auto"/>
              <w:rPr>
                <w:ins w:id="9066" w:author="phuong vu" w:date="2018-11-23T14:09:00Z"/>
                <w:lang w:val="en-US"/>
              </w:rPr>
            </w:pPr>
            <w:ins w:id="9067" w:author="phuong vu" w:date="2018-11-23T14:09:00Z">
              <w:r>
                <w:rPr>
                  <w:lang w:val="en-US"/>
                </w:rPr>
                <w:t>delivery_amount</w:t>
              </w:r>
            </w:ins>
          </w:p>
        </w:tc>
        <w:tc>
          <w:tcPr>
            <w:tcW w:w="1300" w:type="dxa"/>
            <w:noWrap/>
          </w:tcPr>
          <w:p w14:paraId="54E07F89" w14:textId="215DD1A2" w:rsidR="009A0B4E" w:rsidRDefault="009A0B4E" w:rsidP="00376EE3">
            <w:pPr>
              <w:spacing w:line="276" w:lineRule="auto"/>
              <w:rPr>
                <w:ins w:id="9068" w:author="phuong vu" w:date="2018-11-23T14:09:00Z"/>
                <w:lang w:val="en-US"/>
              </w:rPr>
            </w:pPr>
            <w:ins w:id="9069" w:author="phuong vu" w:date="2018-11-23T14:10:00Z">
              <w:r>
                <w:rPr>
                  <w:lang w:val="en-US"/>
                </w:rPr>
                <w:t>double</w:t>
              </w:r>
            </w:ins>
          </w:p>
        </w:tc>
        <w:tc>
          <w:tcPr>
            <w:tcW w:w="991" w:type="dxa"/>
            <w:noWrap/>
            <w:vAlign w:val="center"/>
          </w:tcPr>
          <w:p w14:paraId="43898F19" w14:textId="2740054D" w:rsidR="009A0B4E" w:rsidRPr="009A0B4E" w:rsidRDefault="009A0B4E" w:rsidP="00376EE3">
            <w:pPr>
              <w:spacing w:line="276" w:lineRule="auto"/>
              <w:jc w:val="center"/>
              <w:rPr>
                <w:ins w:id="9070" w:author="phuong vu" w:date="2018-11-23T14:09:00Z"/>
                <w:lang w:val="en-US"/>
                <w:rPrChange w:id="9071" w:author="phuong vu" w:date="2018-11-23T14:10:00Z">
                  <w:rPr>
                    <w:ins w:id="9072" w:author="phuong vu" w:date="2018-11-23T14:09:00Z"/>
                  </w:rPr>
                </w:rPrChange>
              </w:rPr>
            </w:pPr>
            <w:ins w:id="9073" w:author="phuong vu" w:date="2018-11-23T14:10:00Z">
              <w:r>
                <w:rPr>
                  <w:lang w:val="en-US"/>
                </w:rPr>
                <w:t>X</w:t>
              </w:r>
            </w:ins>
          </w:p>
        </w:tc>
        <w:tc>
          <w:tcPr>
            <w:tcW w:w="838" w:type="dxa"/>
            <w:noWrap/>
            <w:vAlign w:val="center"/>
          </w:tcPr>
          <w:p w14:paraId="0F43943E" w14:textId="77777777" w:rsidR="009A0B4E" w:rsidRPr="00FD2760" w:rsidRDefault="009A0B4E" w:rsidP="00376EE3">
            <w:pPr>
              <w:spacing w:line="276" w:lineRule="auto"/>
              <w:jc w:val="center"/>
              <w:rPr>
                <w:ins w:id="9074" w:author="phuong vu" w:date="2018-11-23T14:09:00Z"/>
              </w:rPr>
            </w:pPr>
          </w:p>
        </w:tc>
        <w:tc>
          <w:tcPr>
            <w:tcW w:w="1414" w:type="dxa"/>
            <w:noWrap/>
            <w:vAlign w:val="center"/>
          </w:tcPr>
          <w:p w14:paraId="2E9AC00D" w14:textId="77777777" w:rsidR="009A0B4E" w:rsidRPr="00FD2760" w:rsidRDefault="009A0B4E" w:rsidP="00376EE3">
            <w:pPr>
              <w:spacing w:line="276" w:lineRule="auto"/>
              <w:jc w:val="center"/>
              <w:rPr>
                <w:ins w:id="9075" w:author="phuong vu" w:date="2018-11-23T14:09:00Z"/>
              </w:rPr>
            </w:pPr>
          </w:p>
        </w:tc>
        <w:tc>
          <w:tcPr>
            <w:tcW w:w="1611" w:type="dxa"/>
            <w:noWrap/>
          </w:tcPr>
          <w:p w14:paraId="01C68F0A" w14:textId="23B4728E" w:rsidR="009A0B4E" w:rsidRPr="00DB4132" w:rsidRDefault="00DB4132" w:rsidP="00376EE3">
            <w:pPr>
              <w:spacing w:line="276" w:lineRule="auto"/>
              <w:rPr>
                <w:ins w:id="9076" w:author="phuong vu" w:date="2018-11-23T14:09:00Z"/>
                <w:lang w:val="en-US"/>
                <w:rPrChange w:id="9077" w:author="phuong vu" w:date="2018-11-23T14:10:00Z">
                  <w:rPr>
                    <w:ins w:id="9078" w:author="phuong vu" w:date="2018-11-23T14:09:00Z"/>
                  </w:rPr>
                </w:rPrChange>
              </w:rPr>
            </w:pPr>
            <w:ins w:id="9079" w:author="phuong vu" w:date="2018-11-23T14:10:00Z">
              <w:r>
                <w:rPr>
                  <w:lang w:val="en-US"/>
                </w:rPr>
                <w:t>Số lượng đã giao</w:t>
              </w:r>
            </w:ins>
          </w:p>
        </w:tc>
      </w:tr>
      <w:tr w:rsidR="00DB4132" w:rsidRPr="00CF0C7E" w14:paraId="11FF6E33" w14:textId="77777777" w:rsidTr="00376EE3">
        <w:trPr>
          <w:trHeight w:val="300"/>
          <w:ins w:id="9080" w:author="phuong vu" w:date="2018-11-23T14:07:00Z"/>
        </w:trPr>
        <w:tc>
          <w:tcPr>
            <w:tcW w:w="708" w:type="dxa"/>
            <w:noWrap/>
            <w:hideMark/>
          </w:tcPr>
          <w:p w14:paraId="69AE30F0" w14:textId="77777777" w:rsidR="00F40B70" w:rsidRPr="00FD2760" w:rsidRDefault="00F40B70" w:rsidP="00376EE3">
            <w:pPr>
              <w:spacing w:line="276" w:lineRule="auto"/>
              <w:rPr>
                <w:ins w:id="9081" w:author="phuong vu" w:date="2018-11-23T14:07:00Z"/>
                <w:lang w:val="en-US"/>
              </w:rPr>
            </w:pPr>
            <w:ins w:id="9082" w:author="phuong vu" w:date="2018-11-23T14:07:00Z">
              <w:r>
                <w:rPr>
                  <w:lang w:val="en-US"/>
                </w:rPr>
                <w:t>11</w:t>
              </w:r>
            </w:ins>
          </w:p>
        </w:tc>
        <w:tc>
          <w:tcPr>
            <w:tcW w:w="1863" w:type="dxa"/>
            <w:noWrap/>
            <w:hideMark/>
          </w:tcPr>
          <w:p w14:paraId="5A984EBD" w14:textId="77777777" w:rsidR="00F40B70" w:rsidRPr="00FD2760" w:rsidRDefault="00F40B70" w:rsidP="00376EE3">
            <w:pPr>
              <w:spacing w:line="276" w:lineRule="auto"/>
              <w:rPr>
                <w:ins w:id="9083" w:author="phuong vu" w:date="2018-11-23T14:07:00Z"/>
              </w:rPr>
            </w:pPr>
            <w:ins w:id="9084" w:author="phuong vu" w:date="2018-11-23T14:07:00Z">
              <w:r w:rsidRPr="00FD2760">
                <w:t>unit_price</w:t>
              </w:r>
            </w:ins>
          </w:p>
        </w:tc>
        <w:tc>
          <w:tcPr>
            <w:tcW w:w="1300" w:type="dxa"/>
            <w:noWrap/>
            <w:hideMark/>
          </w:tcPr>
          <w:p w14:paraId="2011838D" w14:textId="77777777" w:rsidR="00F40B70" w:rsidRPr="00FD2760" w:rsidRDefault="00F40B70" w:rsidP="00376EE3">
            <w:pPr>
              <w:spacing w:line="276" w:lineRule="auto"/>
              <w:rPr>
                <w:ins w:id="9085" w:author="phuong vu" w:date="2018-11-23T14:07:00Z"/>
              </w:rPr>
            </w:pPr>
            <w:ins w:id="9086" w:author="phuong vu" w:date="2018-11-23T14:07:00Z">
              <w:r w:rsidRPr="00FD2760">
                <w:t>numeric</w:t>
              </w:r>
            </w:ins>
          </w:p>
        </w:tc>
        <w:tc>
          <w:tcPr>
            <w:tcW w:w="991" w:type="dxa"/>
            <w:noWrap/>
            <w:vAlign w:val="center"/>
            <w:hideMark/>
          </w:tcPr>
          <w:p w14:paraId="5AF0785C" w14:textId="77777777" w:rsidR="00F40B70" w:rsidRPr="00FD2760" w:rsidRDefault="00F40B70" w:rsidP="00376EE3">
            <w:pPr>
              <w:spacing w:line="276" w:lineRule="auto"/>
              <w:jc w:val="center"/>
              <w:rPr>
                <w:ins w:id="9087" w:author="phuong vu" w:date="2018-11-23T14:07:00Z"/>
              </w:rPr>
            </w:pPr>
          </w:p>
        </w:tc>
        <w:tc>
          <w:tcPr>
            <w:tcW w:w="838" w:type="dxa"/>
            <w:noWrap/>
            <w:vAlign w:val="center"/>
            <w:hideMark/>
          </w:tcPr>
          <w:p w14:paraId="56464DD8" w14:textId="77777777" w:rsidR="00F40B70" w:rsidRPr="00FD2760" w:rsidRDefault="00F40B70" w:rsidP="00376EE3">
            <w:pPr>
              <w:spacing w:line="276" w:lineRule="auto"/>
              <w:jc w:val="center"/>
              <w:rPr>
                <w:ins w:id="9088" w:author="phuong vu" w:date="2018-11-23T14:07:00Z"/>
              </w:rPr>
            </w:pPr>
          </w:p>
        </w:tc>
        <w:tc>
          <w:tcPr>
            <w:tcW w:w="1414" w:type="dxa"/>
            <w:noWrap/>
            <w:vAlign w:val="center"/>
            <w:hideMark/>
          </w:tcPr>
          <w:p w14:paraId="62252AF0" w14:textId="77777777" w:rsidR="00F40B70" w:rsidRPr="00FD2760" w:rsidRDefault="00F40B70" w:rsidP="00376EE3">
            <w:pPr>
              <w:spacing w:line="276" w:lineRule="auto"/>
              <w:jc w:val="center"/>
              <w:rPr>
                <w:ins w:id="9089" w:author="phuong vu" w:date="2018-11-23T14:07:00Z"/>
              </w:rPr>
            </w:pPr>
            <w:ins w:id="9090" w:author="phuong vu" w:date="2018-11-23T14:07:00Z">
              <w:r w:rsidRPr="00FD2760">
                <w:t>X</w:t>
              </w:r>
            </w:ins>
          </w:p>
        </w:tc>
        <w:tc>
          <w:tcPr>
            <w:tcW w:w="1611" w:type="dxa"/>
            <w:noWrap/>
            <w:hideMark/>
          </w:tcPr>
          <w:p w14:paraId="46ED205D" w14:textId="77777777" w:rsidR="00F40B70" w:rsidRPr="00FD2760" w:rsidRDefault="00F40B70" w:rsidP="00376EE3">
            <w:pPr>
              <w:keepNext/>
              <w:spacing w:line="276" w:lineRule="auto"/>
              <w:rPr>
                <w:ins w:id="9091" w:author="phuong vu" w:date="2018-11-23T14:07:00Z"/>
              </w:rPr>
              <w:pPrChange w:id="9092" w:author="phuong vu" w:date="2018-11-23T14:21:00Z">
                <w:pPr>
                  <w:keepNext/>
                  <w:spacing w:line="276" w:lineRule="auto"/>
                </w:pPr>
              </w:pPrChange>
            </w:pPr>
            <w:ins w:id="9093" w:author="phuong vu" w:date="2018-11-23T14:07:00Z">
              <w:r w:rsidRPr="00FD2760">
                <w:t>ID đơn giá</w:t>
              </w:r>
            </w:ins>
          </w:p>
        </w:tc>
      </w:tr>
    </w:tbl>
    <w:p w14:paraId="026F9390" w14:textId="25E9993D" w:rsidR="00F40B70" w:rsidRPr="00376EE3" w:rsidRDefault="00376EE3" w:rsidP="00376EE3">
      <w:pPr>
        <w:pStyle w:val="Caption"/>
        <w:rPr>
          <w:ins w:id="9094" w:author="phuong vu" w:date="2018-11-23T14:11:00Z"/>
          <w:b/>
          <w:lang w:val="en-US"/>
          <w:rPrChange w:id="9095" w:author="phuong vu" w:date="2018-11-23T14:21:00Z">
            <w:rPr>
              <w:ins w:id="9096" w:author="phuong vu" w:date="2018-11-23T14:11:00Z"/>
              <w:b/>
              <w:lang w:val="en-US"/>
            </w:rPr>
          </w:rPrChange>
        </w:rPr>
        <w:pPrChange w:id="9097" w:author="phuong vu" w:date="2018-11-23T14:21:00Z">
          <w:pPr>
            <w:spacing w:line="276" w:lineRule="auto"/>
          </w:pPr>
        </w:pPrChange>
      </w:pPr>
      <w:ins w:id="9098" w:author="phuong vu" w:date="2018-11-23T14:21:00Z">
        <w:r>
          <w:t xml:space="preserve">Bảng </w:t>
        </w:r>
      </w:ins>
      <w:ins w:id="9099" w:author="phuong vu" w:date="2018-11-23T15:14:00Z">
        <w:r w:rsidR="00E95F1B">
          <w:fldChar w:fldCharType="begin"/>
        </w:r>
        <w:r w:rsidR="00E95F1B">
          <w:instrText xml:space="preserve"> STYLEREF 1 \s </w:instrText>
        </w:r>
      </w:ins>
      <w:r w:rsidR="00E95F1B">
        <w:fldChar w:fldCharType="separate"/>
      </w:r>
      <w:r w:rsidR="00E95F1B">
        <w:rPr>
          <w:noProof/>
        </w:rPr>
        <w:t>3</w:t>
      </w:r>
      <w:ins w:id="9100" w:author="phuong vu" w:date="2018-11-23T15:14:00Z">
        <w:r w:rsidR="00E95F1B">
          <w:fldChar w:fldCharType="end"/>
        </w:r>
        <w:r w:rsidR="00E95F1B">
          <w:t>.</w:t>
        </w:r>
        <w:r w:rsidR="00E95F1B">
          <w:fldChar w:fldCharType="begin"/>
        </w:r>
        <w:r w:rsidR="00E95F1B">
          <w:instrText xml:space="preserve"> SEQ Bảng \* ARABIC \s 1 </w:instrText>
        </w:r>
      </w:ins>
      <w:r w:rsidR="00E95F1B">
        <w:fldChar w:fldCharType="separate"/>
      </w:r>
      <w:ins w:id="9101" w:author="phuong vu" w:date="2018-11-23T15:14:00Z">
        <w:r w:rsidR="00E95F1B">
          <w:rPr>
            <w:noProof/>
          </w:rPr>
          <w:t>16</w:t>
        </w:r>
        <w:r w:rsidR="00E95F1B">
          <w:fldChar w:fldCharType="end"/>
        </w:r>
      </w:ins>
      <w:ins w:id="9102" w:author="phuong vu" w:date="2018-11-23T14:21:00Z">
        <w:r>
          <w:rPr>
            <w:lang w:val="en-US"/>
          </w:rPr>
          <w:t xml:space="preserve"> Bảng dữ liệu chi tiết biên nhận</w:t>
        </w:r>
      </w:ins>
    </w:p>
    <w:p w14:paraId="53218A39" w14:textId="198A6034" w:rsidR="00DB4132" w:rsidRDefault="00DB4132" w:rsidP="00E6227B">
      <w:pPr>
        <w:spacing w:line="276" w:lineRule="auto"/>
        <w:rPr>
          <w:ins w:id="9103" w:author="phuong vu" w:date="2018-11-23T14:11:00Z"/>
          <w:b/>
          <w:lang w:val="en-US"/>
        </w:rPr>
      </w:pPr>
      <w:ins w:id="9104" w:author="phuong vu" w:date="2018-11-23T14:11:00Z">
        <w:r>
          <w:rPr>
            <w:b/>
            <w:lang w:val="en-US"/>
          </w:rPr>
          <w:t>BẢNG SERVICE_PRODUCT</w:t>
        </w:r>
      </w:ins>
    </w:p>
    <w:tbl>
      <w:tblPr>
        <w:tblStyle w:val="TableGrid"/>
        <w:tblW w:w="8815" w:type="dxa"/>
        <w:tblLook w:val="04A0" w:firstRow="1" w:lastRow="0" w:firstColumn="1" w:lastColumn="0" w:noHBand="0" w:noVBand="1"/>
      </w:tblPr>
      <w:tblGrid>
        <w:gridCol w:w="708"/>
        <w:gridCol w:w="1863"/>
        <w:gridCol w:w="1300"/>
        <w:gridCol w:w="1098"/>
        <w:gridCol w:w="838"/>
        <w:gridCol w:w="823"/>
        <w:gridCol w:w="2228"/>
      </w:tblGrid>
      <w:tr w:rsidR="00DB4132" w:rsidRPr="001856AA" w14:paraId="24D9891A" w14:textId="77777777" w:rsidTr="00376EE3">
        <w:trPr>
          <w:trHeight w:val="300"/>
          <w:ins w:id="9105" w:author="phuong vu" w:date="2018-11-23T14:11:00Z"/>
        </w:trPr>
        <w:tc>
          <w:tcPr>
            <w:tcW w:w="708" w:type="dxa"/>
            <w:noWrap/>
            <w:vAlign w:val="center"/>
            <w:hideMark/>
          </w:tcPr>
          <w:p w14:paraId="4B43E15F" w14:textId="77777777" w:rsidR="00DB4132" w:rsidRPr="001856AA" w:rsidRDefault="00DB4132" w:rsidP="00376EE3">
            <w:pPr>
              <w:spacing w:line="276" w:lineRule="auto"/>
              <w:jc w:val="center"/>
              <w:rPr>
                <w:ins w:id="9106" w:author="phuong vu" w:date="2018-11-23T14:11:00Z"/>
                <w:b/>
                <w:bCs/>
              </w:rPr>
            </w:pPr>
            <w:ins w:id="9107" w:author="phuong vu" w:date="2018-11-23T14:11:00Z">
              <w:r w:rsidRPr="001856AA">
                <w:rPr>
                  <w:b/>
                  <w:bCs/>
                  <w:lang w:val="da-DK"/>
                </w:rPr>
                <w:t>STT</w:t>
              </w:r>
            </w:ins>
          </w:p>
        </w:tc>
        <w:tc>
          <w:tcPr>
            <w:tcW w:w="1820" w:type="dxa"/>
            <w:noWrap/>
            <w:vAlign w:val="center"/>
            <w:hideMark/>
          </w:tcPr>
          <w:p w14:paraId="0629D1EE" w14:textId="77777777" w:rsidR="00DB4132" w:rsidRPr="001856AA" w:rsidRDefault="00DB4132" w:rsidP="00376EE3">
            <w:pPr>
              <w:spacing w:line="276" w:lineRule="auto"/>
              <w:jc w:val="center"/>
              <w:rPr>
                <w:ins w:id="9108" w:author="phuong vu" w:date="2018-11-23T14:11:00Z"/>
                <w:b/>
                <w:bCs/>
              </w:rPr>
            </w:pPr>
            <w:ins w:id="9109" w:author="phuong vu" w:date="2018-11-23T14:11:00Z">
              <w:r w:rsidRPr="001856AA">
                <w:rPr>
                  <w:b/>
                  <w:bCs/>
                  <w:lang w:val="da-DK"/>
                </w:rPr>
                <w:t>Tên trường</w:t>
              </w:r>
            </w:ins>
          </w:p>
        </w:tc>
        <w:tc>
          <w:tcPr>
            <w:tcW w:w="1300" w:type="dxa"/>
            <w:noWrap/>
            <w:vAlign w:val="center"/>
            <w:hideMark/>
          </w:tcPr>
          <w:p w14:paraId="0D6757D4" w14:textId="77777777" w:rsidR="00DB4132" w:rsidRPr="001856AA" w:rsidRDefault="00DB4132" w:rsidP="00376EE3">
            <w:pPr>
              <w:spacing w:line="276" w:lineRule="auto"/>
              <w:jc w:val="center"/>
              <w:rPr>
                <w:ins w:id="9110" w:author="phuong vu" w:date="2018-11-23T14:11:00Z"/>
                <w:b/>
                <w:bCs/>
              </w:rPr>
            </w:pPr>
            <w:ins w:id="9111" w:author="phuong vu" w:date="2018-11-23T14:11:00Z">
              <w:r w:rsidRPr="001856AA">
                <w:rPr>
                  <w:b/>
                  <w:bCs/>
                  <w:lang w:val="da-DK"/>
                </w:rPr>
                <w:t>Kiểu</w:t>
              </w:r>
            </w:ins>
          </w:p>
        </w:tc>
        <w:tc>
          <w:tcPr>
            <w:tcW w:w="1098" w:type="dxa"/>
            <w:noWrap/>
            <w:vAlign w:val="center"/>
            <w:hideMark/>
          </w:tcPr>
          <w:p w14:paraId="50A1149D" w14:textId="77777777" w:rsidR="00DB4132" w:rsidRPr="001856AA" w:rsidRDefault="00DB4132" w:rsidP="00376EE3">
            <w:pPr>
              <w:spacing w:line="276" w:lineRule="auto"/>
              <w:jc w:val="center"/>
              <w:rPr>
                <w:ins w:id="9112" w:author="phuong vu" w:date="2018-11-23T14:11:00Z"/>
                <w:b/>
                <w:bCs/>
              </w:rPr>
            </w:pPr>
            <w:ins w:id="9113" w:author="phuong vu" w:date="2018-11-23T14:11:00Z">
              <w:r w:rsidRPr="001856AA">
                <w:rPr>
                  <w:b/>
                  <w:bCs/>
                  <w:lang w:val="da-DK"/>
                </w:rPr>
                <w:t>Chấp nhận Null</w:t>
              </w:r>
            </w:ins>
          </w:p>
        </w:tc>
        <w:tc>
          <w:tcPr>
            <w:tcW w:w="838" w:type="dxa"/>
            <w:noWrap/>
            <w:vAlign w:val="center"/>
            <w:hideMark/>
          </w:tcPr>
          <w:p w14:paraId="4EA0B881" w14:textId="77777777" w:rsidR="00DB4132" w:rsidRPr="001856AA" w:rsidRDefault="00DB4132" w:rsidP="00376EE3">
            <w:pPr>
              <w:spacing w:line="276" w:lineRule="auto"/>
              <w:jc w:val="center"/>
              <w:rPr>
                <w:ins w:id="9114" w:author="phuong vu" w:date="2018-11-23T14:11:00Z"/>
                <w:b/>
                <w:bCs/>
              </w:rPr>
            </w:pPr>
            <w:ins w:id="9115" w:author="phuong vu" w:date="2018-11-23T14:11:00Z">
              <w:r w:rsidRPr="001856AA">
                <w:rPr>
                  <w:b/>
                  <w:bCs/>
                  <w:lang w:val="da-DK"/>
                </w:rPr>
                <w:t>Khóa chính</w:t>
              </w:r>
            </w:ins>
          </w:p>
        </w:tc>
        <w:tc>
          <w:tcPr>
            <w:tcW w:w="823" w:type="dxa"/>
            <w:noWrap/>
            <w:vAlign w:val="center"/>
            <w:hideMark/>
          </w:tcPr>
          <w:p w14:paraId="06D3152B" w14:textId="77777777" w:rsidR="00DB4132" w:rsidRPr="001856AA" w:rsidRDefault="00DB4132" w:rsidP="00376EE3">
            <w:pPr>
              <w:spacing w:line="276" w:lineRule="auto"/>
              <w:jc w:val="center"/>
              <w:rPr>
                <w:ins w:id="9116" w:author="phuong vu" w:date="2018-11-23T14:11:00Z"/>
                <w:b/>
                <w:bCs/>
              </w:rPr>
            </w:pPr>
            <w:ins w:id="9117" w:author="phuong vu" w:date="2018-11-23T14:11:00Z">
              <w:r w:rsidRPr="001856AA">
                <w:rPr>
                  <w:b/>
                  <w:bCs/>
                  <w:lang w:val="da-DK"/>
                </w:rPr>
                <w:t>Khóa ngoại</w:t>
              </w:r>
            </w:ins>
          </w:p>
        </w:tc>
        <w:tc>
          <w:tcPr>
            <w:tcW w:w="2228" w:type="dxa"/>
            <w:noWrap/>
            <w:vAlign w:val="center"/>
            <w:hideMark/>
          </w:tcPr>
          <w:p w14:paraId="6ADFC01A" w14:textId="77777777" w:rsidR="00DB4132" w:rsidRPr="001856AA" w:rsidRDefault="00DB4132" w:rsidP="00376EE3">
            <w:pPr>
              <w:spacing w:line="276" w:lineRule="auto"/>
              <w:ind w:right="226"/>
              <w:jc w:val="center"/>
              <w:rPr>
                <w:ins w:id="9118" w:author="phuong vu" w:date="2018-11-23T14:11:00Z"/>
                <w:b/>
                <w:bCs/>
              </w:rPr>
            </w:pPr>
            <w:ins w:id="9119" w:author="phuong vu" w:date="2018-11-23T14:11:00Z">
              <w:r w:rsidRPr="001856AA">
                <w:rPr>
                  <w:b/>
                  <w:bCs/>
                  <w:lang w:val="da-DK"/>
                </w:rPr>
                <w:t>Mô tả</w:t>
              </w:r>
            </w:ins>
          </w:p>
        </w:tc>
      </w:tr>
      <w:tr w:rsidR="00DB4132" w:rsidRPr="001856AA" w14:paraId="43435AB2" w14:textId="77777777" w:rsidTr="00376EE3">
        <w:trPr>
          <w:trHeight w:val="300"/>
          <w:ins w:id="9120" w:author="phuong vu" w:date="2018-11-23T14:11:00Z"/>
        </w:trPr>
        <w:tc>
          <w:tcPr>
            <w:tcW w:w="708" w:type="dxa"/>
            <w:noWrap/>
            <w:vAlign w:val="center"/>
            <w:hideMark/>
          </w:tcPr>
          <w:p w14:paraId="486D7466" w14:textId="77777777" w:rsidR="00DB4132" w:rsidRPr="00FD2760" w:rsidRDefault="00DB4132" w:rsidP="00376EE3">
            <w:pPr>
              <w:spacing w:line="276" w:lineRule="auto"/>
              <w:jc w:val="center"/>
              <w:rPr>
                <w:ins w:id="9121" w:author="phuong vu" w:date="2018-11-23T14:11:00Z"/>
              </w:rPr>
            </w:pPr>
            <w:ins w:id="9122" w:author="phuong vu" w:date="2018-11-23T14:11:00Z">
              <w:r w:rsidRPr="00FD2760">
                <w:t>1</w:t>
              </w:r>
            </w:ins>
          </w:p>
        </w:tc>
        <w:tc>
          <w:tcPr>
            <w:tcW w:w="1820" w:type="dxa"/>
            <w:noWrap/>
            <w:hideMark/>
          </w:tcPr>
          <w:p w14:paraId="2A17519C" w14:textId="77777777" w:rsidR="00DB4132" w:rsidRPr="00FD2760" w:rsidRDefault="00DB4132" w:rsidP="00376EE3">
            <w:pPr>
              <w:spacing w:line="276" w:lineRule="auto"/>
              <w:rPr>
                <w:ins w:id="9123" w:author="phuong vu" w:date="2018-11-23T14:11:00Z"/>
              </w:rPr>
            </w:pPr>
            <w:ins w:id="9124" w:author="phuong vu" w:date="2018-11-23T14:11:00Z">
              <w:r w:rsidRPr="00FD2760">
                <w:t>id</w:t>
              </w:r>
            </w:ins>
          </w:p>
        </w:tc>
        <w:tc>
          <w:tcPr>
            <w:tcW w:w="1300" w:type="dxa"/>
            <w:noWrap/>
            <w:hideMark/>
          </w:tcPr>
          <w:p w14:paraId="5BA29E5E" w14:textId="77777777" w:rsidR="00DB4132" w:rsidRPr="00FD2760" w:rsidRDefault="00DB4132" w:rsidP="00376EE3">
            <w:pPr>
              <w:spacing w:line="276" w:lineRule="auto"/>
              <w:rPr>
                <w:ins w:id="9125" w:author="phuong vu" w:date="2018-11-23T14:11:00Z"/>
              </w:rPr>
            </w:pPr>
            <w:ins w:id="9126" w:author="phuong vu" w:date="2018-11-23T14:11:00Z">
              <w:r w:rsidRPr="00FD2760">
                <w:t>numeric</w:t>
              </w:r>
            </w:ins>
          </w:p>
        </w:tc>
        <w:tc>
          <w:tcPr>
            <w:tcW w:w="1098" w:type="dxa"/>
            <w:noWrap/>
            <w:vAlign w:val="center"/>
            <w:hideMark/>
          </w:tcPr>
          <w:p w14:paraId="08A26E0B" w14:textId="77777777" w:rsidR="00DB4132" w:rsidRPr="00FD2760" w:rsidRDefault="00DB4132" w:rsidP="00376EE3">
            <w:pPr>
              <w:spacing w:line="276" w:lineRule="auto"/>
              <w:jc w:val="center"/>
              <w:rPr>
                <w:ins w:id="9127" w:author="phuong vu" w:date="2018-11-23T14:11:00Z"/>
              </w:rPr>
            </w:pPr>
          </w:p>
        </w:tc>
        <w:tc>
          <w:tcPr>
            <w:tcW w:w="838" w:type="dxa"/>
            <w:noWrap/>
            <w:vAlign w:val="center"/>
            <w:hideMark/>
          </w:tcPr>
          <w:p w14:paraId="5A645311" w14:textId="77777777" w:rsidR="00DB4132" w:rsidRPr="00FD2760" w:rsidRDefault="00DB4132" w:rsidP="00376EE3">
            <w:pPr>
              <w:spacing w:line="276" w:lineRule="auto"/>
              <w:jc w:val="center"/>
              <w:rPr>
                <w:ins w:id="9128" w:author="phuong vu" w:date="2018-11-23T14:11:00Z"/>
              </w:rPr>
            </w:pPr>
            <w:ins w:id="9129" w:author="phuong vu" w:date="2018-11-23T14:11:00Z">
              <w:r w:rsidRPr="00FD2760">
                <w:t>X</w:t>
              </w:r>
            </w:ins>
          </w:p>
        </w:tc>
        <w:tc>
          <w:tcPr>
            <w:tcW w:w="823" w:type="dxa"/>
            <w:noWrap/>
            <w:vAlign w:val="center"/>
            <w:hideMark/>
          </w:tcPr>
          <w:p w14:paraId="55D3A06C" w14:textId="77777777" w:rsidR="00DB4132" w:rsidRPr="00FD2760" w:rsidRDefault="00DB4132" w:rsidP="00376EE3">
            <w:pPr>
              <w:spacing w:line="276" w:lineRule="auto"/>
              <w:jc w:val="center"/>
              <w:rPr>
                <w:ins w:id="9130" w:author="phuong vu" w:date="2018-11-23T14:11:00Z"/>
              </w:rPr>
            </w:pPr>
          </w:p>
        </w:tc>
        <w:tc>
          <w:tcPr>
            <w:tcW w:w="2228" w:type="dxa"/>
            <w:noWrap/>
            <w:hideMark/>
          </w:tcPr>
          <w:p w14:paraId="32BE22A1" w14:textId="77777777" w:rsidR="00DB4132" w:rsidRPr="00FD2760" w:rsidRDefault="00DB4132" w:rsidP="00376EE3">
            <w:pPr>
              <w:spacing w:line="276" w:lineRule="auto"/>
              <w:rPr>
                <w:ins w:id="9131" w:author="phuong vu" w:date="2018-11-23T14:11:00Z"/>
                <w:lang w:val="en-US"/>
              </w:rPr>
            </w:pPr>
            <w:ins w:id="9132" w:author="phuong vu" w:date="2018-11-23T14:11:00Z">
              <w:r w:rsidRPr="00FD2760">
                <w:t>ID</w:t>
              </w:r>
            </w:ins>
          </w:p>
        </w:tc>
      </w:tr>
      <w:tr w:rsidR="00DB4132" w:rsidRPr="001856AA" w14:paraId="1E95FA12" w14:textId="77777777" w:rsidTr="00376EE3">
        <w:trPr>
          <w:trHeight w:val="300"/>
          <w:ins w:id="9133" w:author="phuong vu" w:date="2018-11-23T14:11:00Z"/>
        </w:trPr>
        <w:tc>
          <w:tcPr>
            <w:tcW w:w="708" w:type="dxa"/>
            <w:noWrap/>
            <w:vAlign w:val="center"/>
            <w:hideMark/>
          </w:tcPr>
          <w:p w14:paraId="09FB4133" w14:textId="77777777" w:rsidR="00DB4132" w:rsidRPr="00FD2760" w:rsidRDefault="00DB4132" w:rsidP="00376EE3">
            <w:pPr>
              <w:spacing w:line="276" w:lineRule="auto"/>
              <w:jc w:val="center"/>
              <w:rPr>
                <w:ins w:id="9134" w:author="phuong vu" w:date="2018-11-23T14:11:00Z"/>
              </w:rPr>
            </w:pPr>
            <w:ins w:id="9135" w:author="phuong vu" w:date="2018-11-23T14:11:00Z">
              <w:r w:rsidRPr="00FD2760">
                <w:t>2</w:t>
              </w:r>
            </w:ins>
          </w:p>
        </w:tc>
        <w:tc>
          <w:tcPr>
            <w:tcW w:w="1820" w:type="dxa"/>
            <w:noWrap/>
            <w:hideMark/>
          </w:tcPr>
          <w:p w14:paraId="0700EF8A" w14:textId="0031B588" w:rsidR="00DB4132" w:rsidRPr="00FD2760" w:rsidRDefault="00FD2E65" w:rsidP="00376EE3">
            <w:pPr>
              <w:spacing w:line="276" w:lineRule="auto"/>
              <w:rPr>
                <w:ins w:id="9136" w:author="phuong vu" w:date="2018-11-23T14:11:00Z"/>
                <w:lang w:val="en-US"/>
              </w:rPr>
            </w:pPr>
            <w:ins w:id="9137" w:author="phuong vu" w:date="2018-11-23T14:11:00Z">
              <w:r>
                <w:rPr>
                  <w:lang w:val="en-US"/>
                </w:rPr>
                <w:t>service</w:t>
              </w:r>
              <w:r w:rsidR="00DB4132" w:rsidRPr="00FD2760">
                <w:t>_</w:t>
              </w:r>
            </w:ins>
            <w:ins w:id="9138" w:author="phuong vu" w:date="2018-11-23T14:12:00Z">
              <w:r w:rsidR="00DB4132">
                <w:rPr>
                  <w:lang w:val="en-US"/>
                </w:rPr>
                <w:t>type_</w:t>
              </w:r>
            </w:ins>
            <w:ins w:id="9139" w:author="phuong vu" w:date="2018-11-23T14:11:00Z">
              <w:r w:rsidR="00DB4132">
                <w:rPr>
                  <w:lang w:val="en-US"/>
                </w:rPr>
                <w:t>id</w:t>
              </w:r>
            </w:ins>
          </w:p>
        </w:tc>
        <w:tc>
          <w:tcPr>
            <w:tcW w:w="1300" w:type="dxa"/>
            <w:noWrap/>
            <w:hideMark/>
          </w:tcPr>
          <w:p w14:paraId="49F2227A" w14:textId="77777777" w:rsidR="00DB4132" w:rsidRPr="00FD2760" w:rsidRDefault="00DB4132" w:rsidP="00376EE3">
            <w:pPr>
              <w:spacing w:line="276" w:lineRule="auto"/>
              <w:rPr>
                <w:ins w:id="9140" w:author="phuong vu" w:date="2018-11-23T14:11:00Z"/>
                <w:lang w:val="en-US"/>
              </w:rPr>
            </w:pPr>
            <w:ins w:id="9141" w:author="phuong vu" w:date="2018-11-23T14:11:00Z">
              <w:r>
                <w:rPr>
                  <w:lang w:val="en-US"/>
                </w:rPr>
                <w:t>numeric</w:t>
              </w:r>
            </w:ins>
          </w:p>
        </w:tc>
        <w:tc>
          <w:tcPr>
            <w:tcW w:w="1098" w:type="dxa"/>
            <w:noWrap/>
            <w:vAlign w:val="center"/>
            <w:hideMark/>
          </w:tcPr>
          <w:p w14:paraId="692175A3" w14:textId="77777777" w:rsidR="00DB4132" w:rsidRPr="00FD2760" w:rsidRDefault="00DB4132" w:rsidP="00376EE3">
            <w:pPr>
              <w:spacing w:line="276" w:lineRule="auto"/>
              <w:jc w:val="center"/>
              <w:rPr>
                <w:ins w:id="9142" w:author="phuong vu" w:date="2018-11-23T14:11:00Z"/>
              </w:rPr>
            </w:pPr>
          </w:p>
        </w:tc>
        <w:tc>
          <w:tcPr>
            <w:tcW w:w="838" w:type="dxa"/>
            <w:noWrap/>
            <w:vAlign w:val="center"/>
            <w:hideMark/>
          </w:tcPr>
          <w:p w14:paraId="43AAEDD1" w14:textId="77777777" w:rsidR="00DB4132" w:rsidRPr="00FD2760" w:rsidRDefault="00DB4132" w:rsidP="00376EE3">
            <w:pPr>
              <w:spacing w:line="276" w:lineRule="auto"/>
              <w:jc w:val="center"/>
              <w:rPr>
                <w:ins w:id="9143" w:author="phuong vu" w:date="2018-11-23T14:11:00Z"/>
              </w:rPr>
            </w:pPr>
          </w:p>
        </w:tc>
        <w:tc>
          <w:tcPr>
            <w:tcW w:w="823" w:type="dxa"/>
            <w:noWrap/>
            <w:vAlign w:val="center"/>
            <w:hideMark/>
          </w:tcPr>
          <w:p w14:paraId="0F725195" w14:textId="77777777" w:rsidR="00DB4132" w:rsidRPr="00FD2760" w:rsidRDefault="00DB4132" w:rsidP="00376EE3">
            <w:pPr>
              <w:spacing w:line="276" w:lineRule="auto"/>
              <w:jc w:val="center"/>
              <w:rPr>
                <w:ins w:id="9144" w:author="phuong vu" w:date="2018-11-23T14:11:00Z"/>
                <w:lang w:val="en-US"/>
              </w:rPr>
            </w:pPr>
            <w:ins w:id="9145" w:author="phuong vu" w:date="2018-11-23T14:11:00Z">
              <w:r>
                <w:rPr>
                  <w:lang w:val="en-US"/>
                </w:rPr>
                <w:t>X</w:t>
              </w:r>
            </w:ins>
          </w:p>
        </w:tc>
        <w:tc>
          <w:tcPr>
            <w:tcW w:w="2228" w:type="dxa"/>
            <w:noWrap/>
            <w:hideMark/>
          </w:tcPr>
          <w:p w14:paraId="2FB06EC3" w14:textId="3D02EBF2" w:rsidR="00DB4132" w:rsidRPr="00FD2760" w:rsidRDefault="00DB4132" w:rsidP="00376EE3">
            <w:pPr>
              <w:spacing w:line="276" w:lineRule="auto"/>
              <w:rPr>
                <w:ins w:id="9146" w:author="phuong vu" w:date="2018-11-23T14:11:00Z"/>
                <w:lang w:val="en-US"/>
              </w:rPr>
            </w:pPr>
            <w:ins w:id="9147" w:author="phuong vu" w:date="2018-11-23T14:11:00Z">
              <w:r>
                <w:rPr>
                  <w:lang w:val="en-US"/>
                </w:rPr>
                <w:t xml:space="preserve">ID </w:t>
              </w:r>
            </w:ins>
            <w:ins w:id="9148" w:author="phuong vu" w:date="2018-11-23T14:12:00Z">
              <w:r>
                <w:rPr>
                  <w:lang w:val="en-US"/>
                </w:rPr>
                <w:t>dịch vụ.</w:t>
              </w:r>
            </w:ins>
          </w:p>
        </w:tc>
      </w:tr>
      <w:tr w:rsidR="00DB4132" w:rsidRPr="001856AA" w14:paraId="642DACBC" w14:textId="77777777" w:rsidTr="00376EE3">
        <w:trPr>
          <w:trHeight w:val="300"/>
          <w:ins w:id="9149" w:author="phuong vu" w:date="2018-11-23T14:11:00Z"/>
        </w:trPr>
        <w:tc>
          <w:tcPr>
            <w:tcW w:w="708" w:type="dxa"/>
            <w:noWrap/>
            <w:vAlign w:val="center"/>
          </w:tcPr>
          <w:p w14:paraId="7AA74619" w14:textId="77777777" w:rsidR="00DB4132" w:rsidRPr="00FD2760" w:rsidRDefault="00DB4132" w:rsidP="00376EE3">
            <w:pPr>
              <w:spacing w:line="276" w:lineRule="auto"/>
              <w:jc w:val="center"/>
              <w:rPr>
                <w:ins w:id="9150" w:author="phuong vu" w:date="2018-11-23T14:11:00Z"/>
                <w:lang w:val="en-US"/>
              </w:rPr>
            </w:pPr>
            <w:ins w:id="9151" w:author="phuong vu" w:date="2018-11-23T14:11:00Z">
              <w:r>
                <w:rPr>
                  <w:lang w:val="en-US"/>
                </w:rPr>
                <w:t>3</w:t>
              </w:r>
            </w:ins>
          </w:p>
        </w:tc>
        <w:tc>
          <w:tcPr>
            <w:tcW w:w="1820" w:type="dxa"/>
            <w:noWrap/>
          </w:tcPr>
          <w:p w14:paraId="7E392ACF" w14:textId="492B67CB" w:rsidR="00DB4132" w:rsidRDefault="00DB4132" w:rsidP="00376EE3">
            <w:pPr>
              <w:spacing w:line="276" w:lineRule="auto"/>
              <w:rPr>
                <w:ins w:id="9152" w:author="phuong vu" w:date="2018-11-23T14:11:00Z"/>
                <w:lang w:val="en-US"/>
              </w:rPr>
            </w:pPr>
            <w:ins w:id="9153" w:author="phuong vu" w:date="2018-11-23T14:11:00Z">
              <w:r>
                <w:rPr>
                  <w:lang w:val="en-US"/>
                </w:rPr>
                <w:t>pro</w:t>
              </w:r>
            </w:ins>
            <w:ins w:id="9154" w:author="phuong vu" w:date="2018-11-23T14:12:00Z">
              <w:r w:rsidR="00FD2E65">
                <w:rPr>
                  <w:lang w:val="en-US"/>
                </w:rPr>
                <w:t>duct</w:t>
              </w:r>
            </w:ins>
            <w:ins w:id="9155" w:author="phuong vu" w:date="2018-11-23T14:11:00Z">
              <w:r>
                <w:rPr>
                  <w:lang w:val="en-US"/>
                </w:rPr>
                <w:t>_id</w:t>
              </w:r>
            </w:ins>
          </w:p>
        </w:tc>
        <w:tc>
          <w:tcPr>
            <w:tcW w:w="1300" w:type="dxa"/>
            <w:noWrap/>
          </w:tcPr>
          <w:p w14:paraId="722C3F9B" w14:textId="77777777" w:rsidR="00DB4132" w:rsidRPr="00FD2760" w:rsidRDefault="00DB4132" w:rsidP="00376EE3">
            <w:pPr>
              <w:spacing w:line="276" w:lineRule="auto"/>
              <w:rPr>
                <w:ins w:id="9156" w:author="phuong vu" w:date="2018-11-23T14:11:00Z"/>
              </w:rPr>
            </w:pPr>
            <w:ins w:id="9157" w:author="phuong vu" w:date="2018-11-23T14:11:00Z">
              <w:r>
                <w:rPr>
                  <w:lang w:val="en-US"/>
                </w:rPr>
                <w:t>numeric</w:t>
              </w:r>
            </w:ins>
          </w:p>
        </w:tc>
        <w:tc>
          <w:tcPr>
            <w:tcW w:w="1098" w:type="dxa"/>
            <w:noWrap/>
            <w:vAlign w:val="center"/>
          </w:tcPr>
          <w:p w14:paraId="2691199E" w14:textId="77777777" w:rsidR="00DB4132" w:rsidRPr="00FD2760" w:rsidRDefault="00DB4132" w:rsidP="00376EE3">
            <w:pPr>
              <w:spacing w:line="276" w:lineRule="auto"/>
              <w:jc w:val="center"/>
              <w:rPr>
                <w:ins w:id="9158" w:author="phuong vu" w:date="2018-11-23T14:11:00Z"/>
              </w:rPr>
            </w:pPr>
          </w:p>
        </w:tc>
        <w:tc>
          <w:tcPr>
            <w:tcW w:w="838" w:type="dxa"/>
            <w:noWrap/>
            <w:vAlign w:val="center"/>
          </w:tcPr>
          <w:p w14:paraId="27908310" w14:textId="77777777" w:rsidR="00DB4132" w:rsidRPr="00FD2760" w:rsidRDefault="00DB4132" w:rsidP="00376EE3">
            <w:pPr>
              <w:spacing w:line="276" w:lineRule="auto"/>
              <w:jc w:val="center"/>
              <w:rPr>
                <w:ins w:id="9159" w:author="phuong vu" w:date="2018-11-23T14:11:00Z"/>
              </w:rPr>
            </w:pPr>
          </w:p>
        </w:tc>
        <w:tc>
          <w:tcPr>
            <w:tcW w:w="823" w:type="dxa"/>
            <w:noWrap/>
            <w:vAlign w:val="center"/>
          </w:tcPr>
          <w:p w14:paraId="6E00CD48" w14:textId="77777777" w:rsidR="00DB4132" w:rsidRPr="00FD2760" w:rsidRDefault="00DB4132" w:rsidP="00376EE3">
            <w:pPr>
              <w:spacing w:line="276" w:lineRule="auto"/>
              <w:jc w:val="center"/>
              <w:rPr>
                <w:ins w:id="9160" w:author="phuong vu" w:date="2018-11-23T14:11:00Z"/>
                <w:lang w:val="en-US"/>
              </w:rPr>
            </w:pPr>
            <w:ins w:id="9161" w:author="phuong vu" w:date="2018-11-23T14:11:00Z">
              <w:r>
                <w:rPr>
                  <w:lang w:val="en-US"/>
                </w:rPr>
                <w:t>X</w:t>
              </w:r>
            </w:ins>
          </w:p>
        </w:tc>
        <w:tc>
          <w:tcPr>
            <w:tcW w:w="2228" w:type="dxa"/>
            <w:noWrap/>
          </w:tcPr>
          <w:p w14:paraId="2FD04682" w14:textId="169940DC" w:rsidR="00DB4132" w:rsidRDefault="00DB4132" w:rsidP="00376EE3">
            <w:pPr>
              <w:spacing w:line="276" w:lineRule="auto"/>
              <w:rPr>
                <w:ins w:id="9162" w:author="phuong vu" w:date="2018-11-23T14:11:00Z"/>
                <w:lang w:val="en-US"/>
              </w:rPr>
            </w:pPr>
            <w:ins w:id="9163" w:author="phuong vu" w:date="2018-11-23T14:11:00Z">
              <w:r>
                <w:rPr>
                  <w:lang w:val="en-US"/>
                </w:rPr>
                <w:t xml:space="preserve">ID </w:t>
              </w:r>
            </w:ins>
            <w:ins w:id="9164" w:author="phuong vu" w:date="2018-11-23T14:13:00Z">
              <w:r w:rsidR="00FD2E65">
                <w:rPr>
                  <w:lang w:val="en-US"/>
                </w:rPr>
                <w:t>quần áo.</w:t>
              </w:r>
            </w:ins>
            <w:ins w:id="9165" w:author="phuong vu" w:date="2018-11-23T14:11:00Z">
              <w:r>
                <w:rPr>
                  <w:lang w:val="en-US"/>
                </w:rPr>
                <w:t xml:space="preserve"> </w:t>
              </w:r>
            </w:ins>
          </w:p>
        </w:tc>
      </w:tr>
      <w:tr w:rsidR="00DB4132" w:rsidRPr="001856AA" w14:paraId="0F2E4A5E" w14:textId="77777777" w:rsidTr="00376EE3">
        <w:trPr>
          <w:trHeight w:val="300"/>
          <w:ins w:id="9166" w:author="phuong vu" w:date="2018-11-23T14:11:00Z"/>
        </w:trPr>
        <w:tc>
          <w:tcPr>
            <w:tcW w:w="708" w:type="dxa"/>
            <w:noWrap/>
            <w:vAlign w:val="center"/>
            <w:hideMark/>
          </w:tcPr>
          <w:p w14:paraId="47489B63" w14:textId="77777777" w:rsidR="00DB4132" w:rsidRPr="00FD2760" w:rsidRDefault="00DB4132" w:rsidP="00376EE3">
            <w:pPr>
              <w:spacing w:line="276" w:lineRule="auto"/>
              <w:jc w:val="center"/>
              <w:rPr>
                <w:ins w:id="9167" w:author="phuong vu" w:date="2018-11-23T14:11:00Z"/>
                <w:lang w:val="en-US"/>
              </w:rPr>
            </w:pPr>
            <w:ins w:id="9168" w:author="phuong vu" w:date="2018-11-23T14:11:00Z">
              <w:r>
                <w:rPr>
                  <w:lang w:val="en-US"/>
                </w:rPr>
                <w:t>4</w:t>
              </w:r>
            </w:ins>
          </w:p>
        </w:tc>
        <w:tc>
          <w:tcPr>
            <w:tcW w:w="1820" w:type="dxa"/>
            <w:noWrap/>
            <w:hideMark/>
          </w:tcPr>
          <w:p w14:paraId="477DFECE" w14:textId="77777777" w:rsidR="00DB4132" w:rsidRPr="00FD2760" w:rsidRDefault="00DB4132" w:rsidP="00376EE3">
            <w:pPr>
              <w:spacing w:line="276" w:lineRule="auto"/>
              <w:rPr>
                <w:ins w:id="9169" w:author="phuong vu" w:date="2018-11-23T14:11:00Z"/>
              </w:rPr>
            </w:pPr>
            <w:ins w:id="9170" w:author="phuong vu" w:date="2018-11-23T14:11:00Z">
              <w:r w:rsidRPr="00FD2760">
                <w:t>status</w:t>
              </w:r>
            </w:ins>
          </w:p>
        </w:tc>
        <w:tc>
          <w:tcPr>
            <w:tcW w:w="1300" w:type="dxa"/>
            <w:noWrap/>
            <w:hideMark/>
          </w:tcPr>
          <w:p w14:paraId="47A4F682" w14:textId="77777777" w:rsidR="00DB4132" w:rsidRPr="00FD2760" w:rsidRDefault="00DB4132" w:rsidP="00376EE3">
            <w:pPr>
              <w:spacing w:line="276" w:lineRule="auto"/>
              <w:rPr>
                <w:ins w:id="9171" w:author="phuong vu" w:date="2018-11-23T14:11:00Z"/>
              </w:rPr>
            </w:pPr>
            <w:ins w:id="9172" w:author="phuong vu" w:date="2018-11-23T14:11:00Z">
              <w:r w:rsidRPr="00FD2760">
                <w:t>character varying</w:t>
              </w:r>
            </w:ins>
          </w:p>
        </w:tc>
        <w:tc>
          <w:tcPr>
            <w:tcW w:w="1098" w:type="dxa"/>
            <w:noWrap/>
            <w:vAlign w:val="center"/>
            <w:hideMark/>
          </w:tcPr>
          <w:p w14:paraId="1E91B29E" w14:textId="77777777" w:rsidR="00DB4132" w:rsidRPr="00FD2760" w:rsidRDefault="00DB4132" w:rsidP="00376EE3">
            <w:pPr>
              <w:spacing w:line="276" w:lineRule="auto"/>
              <w:jc w:val="center"/>
              <w:rPr>
                <w:ins w:id="9173" w:author="phuong vu" w:date="2018-11-23T14:11:00Z"/>
              </w:rPr>
            </w:pPr>
            <w:ins w:id="9174" w:author="phuong vu" w:date="2018-11-23T14:11:00Z">
              <w:r w:rsidRPr="00FD2760">
                <w:t>X</w:t>
              </w:r>
            </w:ins>
          </w:p>
        </w:tc>
        <w:tc>
          <w:tcPr>
            <w:tcW w:w="838" w:type="dxa"/>
            <w:noWrap/>
            <w:vAlign w:val="center"/>
            <w:hideMark/>
          </w:tcPr>
          <w:p w14:paraId="567E259F" w14:textId="77777777" w:rsidR="00DB4132" w:rsidRPr="00FD2760" w:rsidRDefault="00DB4132" w:rsidP="00376EE3">
            <w:pPr>
              <w:spacing w:line="276" w:lineRule="auto"/>
              <w:jc w:val="center"/>
              <w:rPr>
                <w:ins w:id="9175" w:author="phuong vu" w:date="2018-11-23T14:11:00Z"/>
              </w:rPr>
            </w:pPr>
          </w:p>
        </w:tc>
        <w:tc>
          <w:tcPr>
            <w:tcW w:w="823" w:type="dxa"/>
            <w:noWrap/>
            <w:vAlign w:val="center"/>
            <w:hideMark/>
          </w:tcPr>
          <w:p w14:paraId="407636E1" w14:textId="77777777" w:rsidR="00DB4132" w:rsidRPr="00FD2760" w:rsidRDefault="00DB4132" w:rsidP="00376EE3">
            <w:pPr>
              <w:spacing w:line="276" w:lineRule="auto"/>
              <w:jc w:val="center"/>
              <w:rPr>
                <w:ins w:id="9176" w:author="phuong vu" w:date="2018-11-23T14:11:00Z"/>
              </w:rPr>
            </w:pPr>
          </w:p>
        </w:tc>
        <w:tc>
          <w:tcPr>
            <w:tcW w:w="2228" w:type="dxa"/>
            <w:noWrap/>
            <w:hideMark/>
          </w:tcPr>
          <w:p w14:paraId="122421B8" w14:textId="77777777" w:rsidR="00DB4132" w:rsidRPr="00FD2760" w:rsidRDefault="00DB4132" w:rsidP="00376EE3">
            <w:pPr>
              <w:keepNext/>
              <w:spacing w:line="276" w:lineRule="auto"/>
              <w:rPr>
                <w:ins w:id="9177" w:author="phuong vu" w:date="2018-11-23T14:11:00Z"/>
              </w:rPr>
              <w:pPrChange w:id="9178" w:author="phuong vu" w:date="2018-11-23T14:22:00Z">
                <w:pPr>
                  <w:keepNext/>
                  <w:spacing w:line="276" w:lineRule="auto"/>
                </w:pPr>
              </w:pPrChange>
            </w:pPr>
            <w:ins w:id="9179" w:author="phuong vu" w:date="2018-11-23T14:11:00Z">
              <w:r w:rsidRPr="00FD2760">
                <w:t>Trạng thái</w:t>
              </w:r>
            </w:ins>
          </w:p>
        </w:tc>
      </w:tr>
    </w:tbl>
    <w:p w14:paraId="6C840020" w14:textId="37351C55" w:rsidR="00376EE3" w:rsidRPr="00376EE3" w:rsidRDefault="00376EE3">
      <w:pPr>
        <w:pStyle w:val="Caption"/>
        <w:rPr>
          <w:ins w:id="9180" w:author="phuong vu" w:date="2018-11-23T14:22:00Z"/>
          <w:lang w:val="en-US"/>
          <w:rPrChange w:id="9181" w:author="phuong vu" w:date="2018-11-23T14:22:00Z">
            <w:rPr>
              <w:ins w:id="9182" w:author="phuong vu" w:date="2018-11-23T14:22:00Z"/>
            </w:rPr>
          </w:rPrChange>
        </w:rPr>
      </w:pPr>
      <w:ins w:id="9183" w:author="phuong vu" w:date="2018-11-23T14:22:00Z">
        <w:r>
          <w:lastRenderedPageBreak/>
          <w:t xml:space="preserve">Bảng </w:t>
        </w:r>
      </w:ins>
      <w:ins w:id="9184" w:author="phuong vu" w:date="2018-11-23T15:14:00Z">
        <w:r w:rsidR="00E95F1B">
          <w:fldChar w:fldCharType="begin"/>
        </w:r>
        <w:r w:rsidR="00E95F1B">
          <w:instrText xml:space="preserve"> STYLEREF 1 \s </w:instrText>
        </w:r>
      </w:ins>
      <w:r w:rsidR="00E95F1B">
        <w:fldChar w:fldCharType="separate"/>
      </w:r>
      <w:r w:rsidR="00E95F1B">
        <w:rPr>
          <w:noProof/>
        </w:rPr>
        <w:t>3</w:t>
      </w:r>
      <w:ins w:id="9185" w:author="phuong vu" w:date="2018-11-23T15:14:00Z">
        <w:r w:rsidR="00E95F1B">
          <w:fldChar w:fldCharType="end"/>
        </w:r>
        <w:r w:rsidR="00E95F1B">
          <w:t>.</w:t>
        </w:r>
        <w:r w:rsidR="00E95F1B">
          <w:fldChar w:fldCharType="begin"/>
        </w:r>
        <w:r w:rsidR="00E95F1B">
          <w:instrText xml:space="preserve"> SEQ Bảng \* ARABIC \s 1 </w:instrText>
        </w:r>
      </w:ins>
      <w:r w:rsidR="00E95F1B">
        <w:fldChar w:fldCharType="separate"/>
      </w:r>
      <w:ins w:id="9186" w:author="phuong vu" w:date="2018-11-23T15:14:00Z">
        <w:r w:rsidR="00E95F1B">
          <w:rPr>
            <w:noProof/>
          </w:rPr>
          <w:t>17</w:t>
        </w:r>
        <w:r w:rsidR="00E95F1B">
          <w:fldChar w:fldCharType="end"/>
        </w:r>
      </w:ins>
      <w:ins w:id="9187" w:author="phuong vu" w:date="2018-11-23T14:22:00Z">
        <w:r>
          <w:rPr>
            <w:lang w:val="en-US"/>
          </w:rPr>
          <w:t xml:space="preserve"> Bảng d</w:t>
        </w:r>
      </w:ins>
      <w:ins w:id="9188" w:author="phuong vu" w:date="2018-11-23T14:23:00Z">
        <w:r>
          <w:rPr>
            <w:lang w:val="en-US"/>
          </w:rPr>
          <w:t>ữ liệu quần áo theo dịch vụ</w:t>
        </w:r>
      </w:ins>
    </w:p>
    <w:p w14:paraId="6C997884" w14:textId="57A8C5A9" w:rsidR="00DB4132" w:rsidRDefault="00FD2E65" w:rsidP="00E6227B">
      <w:pPr>
        <w:spacing w:line="276" w:lineRule="auto"/>
        <w:rPr>
          <w:ins w:id="9189" w:author="phuong vu" w:date="2018-11-23T14:17:00Z"/>
          <w:b/>
          <w:lang w:val="en-US"/>
        </w:rPr>
      </w:pPr>
      <w:ins w:id="9190" w:author="phuong vu" w:date="2018-11-23T14:17:00Z">
        <w:r>
          <w:rPr>
            <w:b/>
            <w:lang w:val="en-US"/>
          </w:rPr>
          <w:t>BẢNG SERVICE_TYPE</w:t>
        </w:r>
      </w:ins>
    </w:p>
    <w:tbl>
      <w:tblPr>
        <w:tblStyle w:val="TableGrid"/>
        <w:tblW w:w="8815" w:type="dxa"/>
        <w:tblLook w:val="04A0" w:firstRow="1" w:lastRow="0" w:firstColumn="1" w:lastColumn="0" w:noHBand="0" w:noVBand="1"/>
      </w:tblPr>
      <w:tblGrid>
        <w:gridCol w:w="708"/>
        <w:gridCol w:w="2295"/>
        <w:gridCol w:w="1300"/>
        <w:gridCol w:w="1098"/>
        <w:gridCol w:w="838"/>
        <w:gridCol w:w="823"/>
        <w:gridCol w:w="2228"/>
      </w:tblGrid>
      <w:tr w:rsidR="00FD2E65" w:rsidRPr="001856AA" w14:paraId="29BE4C0B" w14:textId="77777777" w:rsidTr="00376EE3">
        <w:trPr>
          <w:trHeight w:val="300"/>
          <w:ins w:id="9191" w:author="phuong vu" w:date="2018-11-23T14:17:00Z"/>
        </w:trPr>
        <w:tc>
          <w:tcPr>
            <w:tcW w:w="708" w:type="dxa"/>
            <w:noWrap/>
            <w:vAlign w:val="center"/>
            <w:hideMark/>
          </w:tcPr>
          <w:p w14:paraId="64351080" w14:textId="77777777" w:rsidR="00FD2E65" w:rsidRPr="001856AA" w:rsidRDefault="00FD2E65" w:rsidP="00376EE3">
            <w:pPr>
              <w:spacing w:line="276" w:lineRule="auto"/>
              <w:jc w:val="center"/>
              <w:rPr>
                <w:ins w:id="9192" w:author="phuong vu" w:date="2018-11-23T14:17:00Z"/>
                <w:b/>
                <w:bCs/>
              </w:rPr>
            </w:pPr>
            <w:ins w:id="9193" w:author="phuong vu" w:date="2018-11-23T14:17:00Z">
              <w:r w:rsidRPr="001856AA">
                <w:rPr>
                  <w:b/>
                  <w:bCs/>
                  <w:lang w:val="da-DK"/>
                </w:rPr>
                <w:t>STT</w:t>
              </w:r>
            </w:ins>
          </w:p>
        </w:tc>
        <w:tc>
          <w:tcPr>
            <w:tcW w:w="1820" w:type="dxa"/>
            <w:noWrap/>
            <w:vAlign w:val="center"/>
            <w:hideMark/>
          </w:tcPr>
          <w:p w14:paraId="62C6DEA2" w14:textId="77777777" w:rsidR="00FD2E65" w:rsidRPr="001856AA" w:rsidRDefault="00FD2E65" w:rsidP="00376EE3">
            <w:pPr>
              <w:spacing w:line="276" w:lineRule="auto"/>
              <w:jc w:val="center"/>
              <w:rPr>
                <w:ins w:id="9194" w:author="phuong vu" w:date="2018-11-23T14:17:00Z"/>
                <w:b/>
                <w:bCs/>
              </w:rPr>
            </w:pPr>
            <w:ins w:id="9195" w:author="phuong vu" w:date="2018-11-23T14:17:00Z">
              <w:r w:rsidRPr="001856AA">
                <w:rPr>
                  <w:b/>
                  <w:bCs/>
                  <w:lang w:val="da-DK"/>
                </w:rPr>
                <w:t>Tên trường</w:t>
              </w:r>
            </w:ins>
          </w:p>
        </w:tc>
        <w:tc>
          <w:tcPr>
            <w:tcW w:w="1300" w:type="dxa"/>
            <w:noWrap/>
            <w:vAlign w:val="center"/>
            <w:hideMark/>
          </w:tcPr>
          <w:p w14:paraId="0257C86B" w14:textId="77777777" w:rsidR="00FD2E65" w:rsidRPr="001856AA" w:rsidRDefault="00FD2E65" w:rsidP="00376EE3">
            <w:pPr>
              <w:spacing w:line="276" w:lineRule="auto"/>
              <w:jc w:val="center"/>
              <w:rPr>
                <w:ins w:id="9196" w:author="phuong vu" w:date="2018-11-23T14:17:00Z"/>
                <w:b/>
                <w:bCs/>
              </w:rPr>
            </w:pPr>
            <w:ins w:id="9197" w:author="phuong vu" w:date="2018-11-23T14:17:00Z">
              <w:r w:rsidRPr="001856AA">
                <w:rPr>
                  <w:b/>
                  <w:bCs/>
                  <w:lang w:val="da-DK"/>
                </w:rPr>
                <w:t>Kiểu</w:t>
              </w:r>
            </w:ins>
          </w:p>
        </w:tc>
        <w:tc>
          <w:tcPr>
            <w:tcW w:w="1098" w:type="dxa"/>
            <w:noWrap/>
            <w:vAlign w:val="center"/>
            <w:hideMark/>
          </w:tcPr>
          <w:p w14:paraId="7CB062FF" w14:textId="77777777" w:rsidR="00FD2E65" w:rsidRPr="001856AA" w:rsidRDefault="00FD2E65" w:rsidP="00376EE3">
            <w:pPr>
              <w:spacing w:line="276" w:lineRule="auto"/>
              <w:jc w:val="center"/>
              <w:rPr>
                <w:ins w:id="9198" w:author="phuong vu" w:date="2018-11-23T14:17:00Z"/>
                <w:b/>
                <w:bCs/>
              </w:rPr>
            </w:pPr>
            <w:ins w:id="9199" w:author="phuong vu" w:date="2018-11-23T14:17:00Z">
              <w:r w:rsidRPr="001856AA">
                <w:rPr>
                  <w:b/>
                  <w:bCs/>
                  <w:lang w:val="da-DK"/>
                </w:rPr>
                <w:t>Chấp nhận Null</w:t>
              </w:r>
            </w:ins>
          </w:p>
        </w:tc>
        <w:tc>
          <w:tcPr>
            <w:tcW w:w="838" w:type="dxa"/>
            <w:noWrap/>
            <w:vAlign w:val="center"/>
            <w:hideMark/>
          </w:tcPr>
          <w:p w14:paraId="15D2BE56" w14:textId="77777777" w:rsidR="00FD2E65" w:rsidRPr="001856AA" w:rsidRDefault="00FD2E65" w:rsidP="00376EE3">
            <w:pPr>
              <w:spacing w:line="276" w:lineRule="auto"/>
              <w:jc w:val="center"/>
              <w:rPr>
                <w:ins w:id="9200" w:author="phuong vu" w:date="2018-11-23T14:17:00Z"/>
                <w:b/>
                <w:bCs/>
              </w:rPr>
            </w:pPr>
            <w:ins w:id="9201" w:author="phuong vu" w:date="2018-11-23T14:17:00Z">
              <w:r w:rsidRPr="001856AA">
                <w:rPr>
                  <w:b/>
                  <w:bCs/>
                  <w:lang w:val="da-DK"/>
                </w:rPr>
                <w:t>Khóa chính</w:t>
              </w:r>
            </w:ins>
          </w:p>
        </w:tc>
        <w:tc>
          <w:tcPr>
            <w:tcW w:w="823" w:type="dxa"/>
            <w:noWrap/>
            <w:vAlign w:val="center"/>
            <w:hideMark/>
          </w:tcPr>
          <w:p w14:paraId="50DCB0CC" w14:textId="77777777" w:rsidR="00FD2E65" w:rsidRPr="001856AA" w:rsidRDefault="00FD2E65" w:rsidP="00376EE3">
            <w:pPr>
              <w:spacing w:line="276" w:lineRule="auto"/>
              <w:jc w:val="center"/>
              <w:rPr>
                <w:ins w:id="9202" w:author="phuong vu" w:date="2018-11-23T14:17:00Z"/>
                <w:b/>
                <w:bCs/>
              </w:rPr>
            </w:pPr>
            <w:ins w:id="9203" w:author="phuong vu" w:date="2018-11-23T14:17:00Z">
              <w:r w:rsidRPr="001856AA">
                <w:rPr>
                  <w:b/>
                  <w:bCs/>
                  <w:lang w:val="da-DK"/>
                </w:rPr>
                <w:t>Khóa ngoại</w:t>
              </w:r>
            </w:ins>
          </w:p>
        </w:tc>
        <w:tc>
          <w:tcPr>
            <w:tcW w:w="2228" w:type="dxa"/>
            <w:noWrap/>
            <w:vAlign w:val="center"/>
            <w:hideMark/>
          </w:tcPr>
          <w:p w14:paraId="3D776DDB" w14:textId="77777777" w:rsidR="00FD2E65" w:rsidRPr="001856AA" w:rsidRDefault="00FD2E65" w:rsidP="00376EE3">
            <w:pPr>
              <w:spacing w:line="276" w:lineRule="auto"/>
              <w:ind w:right="226"/>
              <w:jc w:val="center"/>
              <w:rPr>
                <w:ins w:id="9204" w:author="phuong vu" w:date="2018-11-23T14:17:00Z"/>
                <w:b/>
                <w:bCs/>
              </w:rPr>
            </w:pPr>
            <w:ins w:id="9205" w:author="phuong vu" w:date="2018-11-23T14:17:00Z">
              <w:r w:rsidRPr="001856AA">
                <w:rPr>
                  <w:b/>
                  <w:bCs/>
                  <w:lang w:val="da-DK"/>
                </w:rPr>
                <w:t>Mô tả</w:t>
              </w:r>
            </w:ins>
          </w:p>
        </w:tc>
      </w:tr>
      <w:tr w:rsidR="00FD2E65" w:rsidRPr="001856AA" w14:paraId="0EE647D3" w14:textId="77777777" w:rsidTr="00376EE3">
        <w:trPr>
          <w:trHeight w:val="300"/>
          <w:ins w:id="9206" w:author="phuong vu" w:date="2018-11-23T14:17:00Z"/>
        </w:trPr>
        <w:tc>
          <w:tcPr>
            <w:tcW w:w="708" w:type="dxa"/>
            <w:noWrap/>
            <w:vAlign w:val="center"/>
            <w:hideMark/>
          </w:tcPr>
          <w:p w14:paraId="0478018A" w14:textId="77777777" w:rsidR="00FD2E65" w:rsidRPr="00FD2760" w:rsidRDefault="00FD2E65" w:rsidP="00376EE3">
            <w:pPr>
              <w:spacing w:line="276" w:lineRule="auto"/>
              <w:jc w:val="center"/>
              <w:rPr>
                <w:ins w:id="9207" w:author="phuong vu" w:date="2018-11-23T14:17:00Z"/>
              </w:rPr>
            </w:pPr>
            <w:ins w:id="9208" w:author="phuong vu" w:date="2018-11-23T14:17:00Z">
              <w:r w:rsidRPr="00FD2760">
                <w:t>1</w:t>
              </w:r>
            </w:ins>
          </w:p>
        </w:tc>
        <w:tc>
          <w:tcPr>
            <w:tcW w:w="1820" w:type="dxa"/>
            <w:noWrap/>
            <w:hideMark/>
          </w:tcPr>
          <w:p w14:paraId="0ADFBFD0" w14:textId="77777777" w:rsidR="00FD2E65" w:rsidRPr="00FD2760" w:rsidRDefault="00FD2E65" w:rsidP="00376EE3">
            <w:pPr>
              <w:spacing w:line="276" w:lineRule="auto"/>
              <w:rPr>
                <w:ins w:id="9209" w:author="phuong vu" w:date="2018-11-23T14:17:00Z"/>
              </w:rPr>
            </w:pPr>
            <w:ins w:id="9210" w:author="phuong vu" w:date="2018-11-23T14:17:00Z">
              <w:r w:rsidRPr="00FD2760">
                <w:t>id</w:t>
              </w:r>
            </w:ins>
          </w:p>
        </w:tc>
        <w:tc>
          <w:tcPr>
            <w:tcW w:w="1300" w:type="dxa"/>
            <w:noWrap/>
            <w:hideMark/>
          </w:tcPr>
          <w:p w14:paraId="44CE3646" w14:textId="77777777" w:rsidR="00FD2E65" w:rsidRPr="00FD2760" w:rsidRDefault="00FD2E65" w:rsidP="00376EE3">
            <w:pPr>
              <w:spacing w:line="276" w:lineRule="auto"/>
              <w:rPr>
                <w:ins w:id="9211" w:author="phuong vu" w:date="2018-11-23T14:17:00Z"/>
              </w:rPr>
            </w:pPr>
            <w:ins w:id="9212" w:author="phuong vu" w:date="2018-11-23T14:17:00Z">
              <w:r w:rsidRPr="00FD2760">
                <w:t>numeric</w:t>
              </w:r>
            </w:ins>
          </w:p>
        </w:tc>
        <w:tc>
          <w:tcPr>
            <w:tcW w:w="1098" w:type="dxa"/>
            <w:noWrap/>
            <w:vAlign w:val="center"/>
            <w:hideMark/>
          </w:tcPr>
          <w:p w14:paraId="3604FF9C" w14:textId="77777777" w:rsidR="00FD2E65" w:rsidRPr="00FD2760" w:rsidRDefault="00FD2E65" w:rsidP="00376EE3">
            <w:pPr>
              <w:spacing w:line="276" w:lineRule="auto"/>
              <w:jc w:val="center"/>
              <w:rPr>
                <w:ins w:id="9213" w:author="phuong vu" w:date="2018-11-23T14:17:00Z"/>
              </w:rPr>
            </w:pPr>
          </w:p>
        </w:tc>
        <w:tc>
          <w:tcPr>
            <w:tcW w:w="838" w:type="dxa"/>
            <w:noWrap/>
            <w:vAlign w:val="center"/>
            <w:hideMark/>
          </w:tcPr>
          <w:p w14:paraId="78CED7E3" w14:textId="77777777" w:rsidR="00FD2E65" w:rsidRPr="00FD2760" w:rsidRDefault="00FD2E65" w:rsidP="00376EE3">
            <w:pPr>
              <w:spacing w:line="276" w:lineRule="auto"/>
              <w:jc w:val="center"/>
              <w:rPr>
                <w:ins w:id="9214" w:author="phuong vu" w:date="2018-11-23T14:17:00Z"/>
              </w:rPr>
            </w:pPr>
            <w:ins w:id="9215" w:author="phuong vu" w:date="2018-11-23T14:17:00Z">
              <w:r w:rsidRPr="00FD2760">
                <w:t>X</w:t>
              </w:r>
            </w:ins>
          </w:p>
        </w:tc>
        <w:tc>
          <w:tcPr>
            <w:tcW w:w="823" w:type="dxa"/>
            <w:noWrap/>
            <w:vAlign w:val="center"/>
            <w:hideMark/>
          </w:tcPr>
          <w:p w14:paraId="323D25F6" w14:textId="77777777" w:rsidR="00FD2E65" w:rsidRPr="00FD2760" w:rsidRDefault="00FD2E65" w:rsidP="00376EE3">
            <w:pPr>
              <w:spacing w:line="276" w:lineRule="auto"/>
              <w:jc w:val="center"/>
              <w:rPr>
                <w:ins w:id="9216" w:author="phuong vu" w:date="2018-11-23T14:17:00Z"/>
              </w:rPr>
            </w:pPr>
          </w:p>
        </w:tc>
        <w:tc>
          <w:tcPr>
            <w:tcW w:w="2228" w:type="dxa"/>
            <w:noWrap/>
            <w:hideMark/>
          </w:tcPr>
          <w:p w14:paraId="6EE62A00" w14:textId="77777777" w:rsidR="00FD2E65" w:rsidRPr="00FD2760" w:rsidRDefault="00FD2E65" w:rsidP="00376EE3">
            <w:pPr>
              <w:spacing w:line="276" w:lineRule="auto"/>
              <w:rPr>
                <w:ins w:id="9217" w:author="phuong vu" w:date="2018-11-23T14:17:00Z"/>
                <w:lang w:val="en-US"/>
              </w:rPr>
            </w:pPr>
            <w:ins w:id="9218" w:author="phuong vu" w:date="2018-11-23T14:17:00Z">
              <w:r w:rsidRPr="00FD2760">
                <w:t>ID</w:t>
              </w:r>
            </w:ins>
          </w:p>
        </w:tc>
      </w:tr>
      <w:tr w:rsidR="00FD2E65" w:rsidRPr="001856AA" w14:paraId="1E20F3D0" w14:textId="77777777" w:rsidTr="00376EE3">
        <w:trPr>
          <w:trHeight w:val="300"/>
          <w:ins w:id="9219" w:author="phuong vu" w:date="2018-11-23T14:17:00Z"/>
        </w:trPr>
        <w:tc>
          <w:tcPr>
            <w:tcW w:w="708" w:type="dxa"/>
            <w:noWrap/>
            <w:vAlign w:val="center"/>
            <w:hideMark/>
          </w:tcPr>
          <w:p w14:paraId="335E2D04" w14:textId="77777777" w:rsidR="00FD2E65" w:rsidRPr="00FD2760" w:rsidRDefault="00FD2E65" w:rsidP="00376EE3">
            <w:pPr>
              <w:spacing w:line="276" w:lineRule="auto"/>
              <w:jc w:val="center"/>
              <w:rPr>
                <w:ins w:id="9220" w:author="phuong vu" w:date="2018-11-23T14:17:00Z"/>
              </w:rPr>
            </w:pPr>
            <w:ins w:id="9221" w:author="phuong vu" w:date="2018-11-23T14:17:00Z">
              <w:r w:rsidRPr="00FD2760">
                <w:t>2</w:t>
              </w:r>
            </w:ins>
          </w:p>
        </w:tc>
        <w:tc>
          <w:tcPr>
            <w:tcW w:w="1820" w:type="dxa"/>
            <w:noWrap/>
            <w:hideMark/>
          </w:tcPr>
          <w:p w14:paraId="3EF1B13E" w14:textId="0EAAFC5E" w:rsidR="00FD2E65" w:rsidRPr="00FD2760" w:rsidRDefault="00FD2E65" w:rsidP="00376EE3">
            <w:pPr>
              <w:spacing w:line="276" w:lineRule="auto"/>
              <w:rPr>
                <w:ins w:id="9222" w:author="phuong vu" w:date="2018-11-23T14:17:00Z"/>
                <w:lang w:val="en-US"/>
              </w:rPr>
            </w:pPr>
            <w:ins w:id="9223" w:author="phuong vu" w:date="2018-11-23T14:17:00Z">
              <w:r>
                <w:rPr>
                  <w:lang w:val="en-US"/>
                </w:rPr>
                <w:t>service</w:t>
              </w:r>
              <w:r w:rsidRPr="00FD2760">
                <w:t>_</w:t>
              </w:r>
              <w:r>
                <w:rPr>
                  <w:lang w:val="en-US"/>
                </w:rPr>
                <w:t>type_name</w:t>
              </w:r>
            </w:ins>
          </w:p>
        </w:tc>
        <w:tc>
          <w:tcPr>
            <w:tcW w:w="1300" w:type="dxa"/>
            <w:noWrap/>
            <w:hideMark/>
          </w:tcPr>
          <w:p w14:paraId="5929799A" w14:textId="0B2644B7" w:rsidR="00FD2E65" w:rsidRPr="00FD2760" w:rsidRDefault="00FD2E65" w:rsidP="00376EE3">
            <w:pPr>
              <w:spacing w:line="276" w:lineRule="auto"/>
              <w:rPr>
                <w:ins w:id="9224" w:author="phuong vu" w:date="2018-11-23T14:17:00Z"/>
                <w:lang w:val="en-US"/>
              </w:rPr>
            </w:pPr>
            <w:ins w:id="9225" w:author="phuong vu" w:date="2018-11-23T14:19:00Z">
              <w:r w:rsidRPr="00FD2760">
                <w:t>character varying</w:t>
              </w:r>
            </w:ins>
          </w:p>
        </w:tc>
        <w:tc>
          <w:tcPr>
            <w:tcW w:w="1098" w:type="dxa"/>
            <w:noWrap/>
            <w:vAlign w:val="center"/>
            <w:hideMark/>
          </w:tcPr>
          <w:p w14:paraId="272B003C" w14:textId="77777777" w:rsidR="00FD2E65" w:rsidRPr="00FD2760" w:rsidRDefault="00FD2E65" w:rsidP="00376EE3">
            <w:pPr>
              <w:spacing w:line="276" w:lineRule="auto"/>
              <w:jc w:val="center"/>
              <w:rPr>
                <w:ins w:id="9226" w:author="phuong vu" w:date="2018-11-23T14:17:00Z"/>
              </w:rPr>
            </w:pPr>
          </w:p>
        </w:tc>
        <w:tc>
          <w:tcPr>
            <w:tcW w:w="838" w:type="dxa"/>
            <w:noWrap/>
            <w:vAlign w:val="center"/>
            <w:hideMark/>
          </w:tcPr>
          <w:p w14:paraId="37B4B7DE" w14:textId="77777777" w:rsidR="00FD2E65" w:rsidRPr="00FD2760" w:rsidRDefault="00FD2E65" w:rsidP="00376EE3">
            <w:pPr>
              <w:spacing w:line="276" w:lineRule="auto"/>
              <w:jc w:val="center"/>
              <w:rPr>
                <w:ins w:id="9227" w:author="phuong vu" w:date="2018-11-23T14:17:00Z"/>
              </w:rPr>
            </w:pPr>
          </w:p>
        </w:tc>
        <w:tc>
          <w:tcPr>
            <w:tcW w:w="823" w:type="dxa"/>
            <w:noWrap/>
            <w:vAlign w:val="center"/>
            <w:hideMark/>
          </w:tcPr>
          <w:p w14:paraId="2AFE90B9" w14:textId="64E9A299" w:rsidR="00FD2E65" w:rsidRPr="00FD2760" w:rsidRDefault="00FD2E65" w:rsidP="00376EE3">
            <w:pPr>
              <w:spacing w:line="276" w:lineRule="auto"/>
              <w:jc w:val="center"/>
              <w:rPr>
                <w:ins w:id="9228" w:author="phuong vu" w:date="2018-11-23T14:17:00Z"/>
                <w:lang w:val="en-US"/>
              </w:rPr>
            </w:pPr>
          </w:p>
        </w:tc>
        <w:tc>
          <w:tcPr>
            <w:tcW w:w="2228" w:type="dxa"/>
            <w:noWrap/>
            <w:hideMark/>
          </w:tcPr>
          <w:p w14:paraId="0302D138" w14:textId="2C233198" w:rsidR="00FD2E65" w:rsidRPr="00FD2760" w:rsidRDefault="00FD2E65" w:rsidP="00376EE3">
            <w:pPr>
              <w:spacing w:line="276" w:lineRule="auto"/>
              <w:rPr>
                <w:ins w:id="9229" w:author="phuong vu" w:date="2018-11-23T14:17:00Z"/>
                <w:lang w:val="en-US"/>
              </w:rPr>
            </w:pPr>
            <w:ins w:id="9230" w:author="phuong vu" w:date="2018-11-23T14:18:00Z">
              <w:r>
                <w:rPr>
                  <w:lang w:val="en-US"/>
                </w:rPr>
                <w:t>Tên dịch vụ</w:t>
              </w:r>
            </w:ins>
          </w:p>
        </w:tc>
      </w:tr>
      <w:tr w:rsidR="00FD2E65" w:rsidRPr="001856AA" w14:paraId="1FCAEAB7" w14:textId="77777777" w:rsidTr="00376EE3">
        <w:trPr>
          <w:trHeight w:val="300"/>
          <w:ins w:id="9231" w:author="phuong vu" w:date="2018-11-23T14:17:00Z"/>
        </w:trPr>
        <w:tc>
          <w:tcPr>
            <w:tcW w:w="708" w:type="dxa"/>
            <w:noWrap/>
            <w:vAlign w:val="center"/>
          </w:tcPr>
          <w:p w14:paraId="71363B51" w14:textId="77777777" w:rsidR="00FD2E65" w:rsidRPr="00FD2760" w:rsidRDefault="00FD2E65" w:rsidP="00376EE3">
            <w:pPr>
              <w:spacing w:line="276" w:lineRule="auto"/>
              <w:jc w:val="center"/>
              <w:rPr>
                <w:ins w:id="9232" w:author="phuong vu" w:date="2018-11-23T14:17:00Z"/>
                <w:lang w:val="en-US"/>
              </w:rPr>
            </w:pPr>
            <w:ins w:id="9233" w:author="phuong vu" w:date="2018-11-23T14:17:00Z">
              <w:r>
                <w:rPr>
                  <w:lang w:val="en-US"/>
                </w:rPr>
                <w:t>3</w:t>
              </w:r>
            </w:ins>
          </w:p>
        </w:tc>
        <w:tc>
          <w:tcPr>
            <w:tcW w:w="1820" w:type="dxa"/>
            <w:noWrap/>
          </w:tcPr>
          <w:p w14:paraId="488E9194" w14:textId="5F17C940" w:rsidR="00FD2E65" w:rsidRDefault="00FD2E65" w:rsidP="00376EE3">
            <w:pPr>
              <w:spacing w:line="276" w:lineRule="auto"/>
              <w:rPr>
                <w:ins w:id="9234" w:author="phuong vu" w:date="2018-11-23T14:17:00Z"/>
                <w:lang w:val="en-US"/>
              </w:rPr>
            </w:pPr>
            <w:ins w:id="9235" w:author="phuong vu" w:date="2018-11-23T14:18:00Z">
              <w:r>
                <w:rPr>
                  <w:lang w:val="en-US"/>
                </w:rPr>
                <w:t>service</w:t>
              </w:r>
              <w:r w:rsidRPr="00FD2760">
                <w:t>_</w:t>
              </w:r>
              <w:r>
                <w:rPr>
                  <w:lang w:val="en-US"/>
                </w:rPr>
                <w:t>type_desc</w:t>
              </w:r>
            </w:ins>
          </w:p>
        </w:tc>
        <w:tc>
          <w:tcPr>
            <w:tcW w:w="1300" w:type="dxa"/>
            <w:noWrap/>
          </w:tcPr>
          <w:p w14:paraId="2073BE0C" w14:textId="227F5283" w:rsidR="00FD2E65" w:rsidRPr="00FD2760" w:rsidRDefault="00FD2E65" w:rsidP="00376EE3">
            <w:pPr>
              <w:spacing w:line="276" w:lineRule="auto"/>
              <w:rPr>
                <w:ins w:id="9236" w:author="phuong vu" w:date="2018-11-23T14:17:00Z"/>
              </w:rPr>
            </w:pPr>
            <w:ins w:id="9237" w:author="phuong vu" w:date="2018-11-23T14:19:00Z">
              <w:r w:rsidRPr="00FD2760">
                <w:t>character varying</w:t>
              </w:r>
            </w:ins>
          </w:p>
        </w:tc>
        <w:tc>
          <w:tcPr>
            <w:tcW w:w="1098" w:type="dxa"/>
            <w:noWrap/>
            <w:vAlign w:val="center"/>
          </w:tcPr>
          <w:p w14:paraId="134E9FB0" w14:textId="77777777" w:rsidR="00FD2E65" w:rsidRPr="00FD2760" w:rsidRDefault="00FD2E65" w:rsidP="00376EE3">
            <w:pPr>
              <w:spacing w:line="276" w:lineRule="auto"/>
              <w:jc w:val="center"/>
              <w:rPr>
                <w:ins w:id="9238" w:author="phuong vu" w:date="2018-11-23T14:17:00Z"/>
              </w:rPr>
            </w:pPr>
          </w:p>
        </w:tc>
        <w:tc>
          <w:tcPr>
            <w:tcW w:w="838" w:type="dxa"/>
            <w:noWrap/>
            <w:vAlign w:val="center"/>
          </w:tcPr>
          <w:p w14:paraId="4A50E7CC" w14:textId="77777777" w:rsidR="00FD2E65" w:rsidRPr="00FD2760" w:rsidRDefault="00FD2E65" w:rsidP="00376EE3">
            <w:pPr>
              <w:spacing w:line="276" w:lineRule="auto"/>
              <w:jc w:val="center"/>
              <w:rPr>
                <w:ins w:id="9239" w:author="phuong vu" w:date="2018-11-23T14:17:00Z"/>
              </w:rPr>
            </w:pPr>
          </w:p>
        </w:tc>
        <w:tc>
          <w:tcPr>
            <w:tcW w:w="823" w:type="dxa"/>
            <w:noWrap/>
            <w:vAlign w:val="center"/>
          </w:tcPr>
          <w:p w14:paraId="1CD9542E" w14:textId="4BF72F97" w:rsidR="00FD2E65" w:rsidRPr="00FD2760" w:rsidRDefault="00FD2E65" w:rsidP="00376EE3">
            <w:pPr>
              <w:spacing w:line="276" w:lineRule="auto"/>
              <w:jc w:val="center"/>
              <w:rPr>
                <w:ins w:id="9240" w:author="phuong vu" w:date="2018-11-23T14:17:00Z"/>
                <w:lang w:val="en-US"/>
              </w:rPr>
            </w:pPr>
          </w:p>
        </w:tc>
        <w:tc>
          <w:tcPr>
            <w:tcW w:w="2228" w:type="dxa"/>
            <w:noWrap/>
          </w:tcPr>
          <w:p w14:paraId="587F1EBC" w14:textId="52B77418" w:rsidR="00FD2E65" w:rsidRDefault="00FD2E65" w:rsidP="00376EE3">
            <w:pPr>
              <w:spacing w:line="276" w:lineRule="auto"/>
              <w:rPr>
                <w:ins w:id="9241" w:author="phuong vu" w:date="2018-11-23T14:17:00Z"/>
                <w:lang w:val="en-US"/>
              </w:rPr>
            </w:pPr>
            <w:ins w:id="9242" w:author="phuong vu" w:date="2018-11-23T14:18:00Z">
              <w:r>
                <w:rPr>
                  <w:lang w:val="en-US"/>
                </w:rPr>
                <w:t>Mô tả dịch vụ</w:t>
              </w:r>
            </w:ins>
          </w:p>
        </w:tc>
      </w:tr>
      <w:tr w:rsidR="00FD2E65" w:rsidRPr="001856AA" w14:paraId="5A4F0674" w14:textId="77777777" w:rsidTr="00376EE3">
        <w:trPr>
          <w:trHeight w:val="300"/>
          <w:ins w:id="9243" w:author="phuong vu" w:date="2018-11-23T14:19:00Z"/>
        </w:trPr>
        <w:tc>
          <w:tcPr>
            <w:tcW w:w="708" w:type="dxa"/>
            <w:noWrap/>
            <w:vAlign w:val="center"/>
          </w:tcPr>
          <w:p w14:paraId="5806DD77" w14:textId="24B77EBD" w:rsidR="00FD2E65" w:rsidRDefault="00FD2E65" w:rsidP="00376EE3">
            <w:pPr>
              <w:spacing w:line="276" w:lineRule="auto"/>
              <w:jc w:val="center"/>
              <w:rPr>
                <w:ins w:id="9244" w:author="phuong vu" w:date="2018-11-23T14:19:00Z"/>
                <w:lang w:val="en-US"/>
              </w:rPr>
            </w:pPr>
            <w:ins w:id="9245" w:author="phuong vu" w:date="2018-11-23T14:19:00Z">
              <w:r>
                <w:rPr>
                  <w:lang w:val="en-US"/>
                </w:rPr>
                <w:t>4</w:t>
              </w:r>
            </w:ins>
          </w:p>
        </w:tc>
        <w:tc>
          <w:tcPr>
            <w:tcW w:w="1820" w:type="dxa"/>
            <w:noWrap/>
          </w:tcPr>
          <w:p w14:paraId="1A6B09C1" w14:textId="680783C5" w:rsidR="00FD2E65" w:rsidRDefault="00FD2E65" w:rsidP="00376EE3">
            <w:pPr>
              <w:spacing w:line="276" w:lineRule="auto"/>
              <w:rPr>
                <w:ins w:id="9246" w:author="phuong vu" w:date="2018-11-23T14:19:00Z"/>
                <w:lang w:val="en-US"/>
              </w:rPr>
            </w:pPr>
            <w:ins w:id="9247" w:author="phuong vu" w:date="2018-11-23T14:19:00Z">
              <w:r>
                <w:rPr>
                  <w:lang w:val="en-US"/>
                </w:rPr>
                <w:t>service</w:t>
              </w:r>
              <w:r w:rsidRPr="00FD2760">
                <w:t>_</w:t>
              </w:r>
              <w:r>
                <w:rPr>
                  <w:lang w:val="en-US"/>
                </w:rPr>
                <w:t>type_avatar</w:t>
              </w:r>
            </w:ins>
          </w:p>
        </w:tc>
        <w:tc>
          <w:tcPr>
            <w:tcW w:w="1300" w:type="dxa"/>
            <w:noWrap/>
          </w:tcPr>
          <w:p w14:paraId="1761FDB1" w14:textId="40D1B529" w:rsidR="00FD2E65" w:rsidRDefault="00FD2E65" w:rsidP="00376EE3">
            <w:pPr>
              <w:spacing w:line="276" w:lineRule="auto"/>
              <w:rPr>
                <w:ins w:id="9248" w:author="phuong vu" w:date="2018-11-23T14:19:00Z"/>
                <w:lang w:val="en-US"/>
              </w:rPr>
            </w:pPr>
            <w:ins w:id="9249" w:author="phuong vu" w:date="2018-11-23T14:19:00Z">
              <w:r w:rsidRPr="00FD2760">
                <w:t>numeric</w:t>
              </w:r>
            </w:ins>
          </w:p>
        </w:tc>
        <w:tc>
          <w:tcPr>
            <w:tcW w:w="1098" w:type="dxa"/>
            <w:noWrap/>
            <w:vAlign w:val="center"/>
          </w:tcPr>
          <w:p w14:paraId="254E3B35" w14:textId="77777777" w:rsidR="00FD2E65" w:rsidRPr="00FD2760" w:rsidRDefault="00FD2E65" w:rsidP="00376EE3">
            <w:pPr>
              <w:spacing w:line="276" w:lineRule="auto"/>
              <w:jc w:val="center"/>
              <w:rPr>
                <w:ins w:id="9250" w:author="phuong vu" w:date="2018-11-23T14:19:00Z"/>
              </w:rPr>
            </w:pPr>
          </w:p>
        </w:tc>
        <w:tc>
          <w:tcPr>
            <w:tcW w:w="838" w:type="dxa"/>
            <w:noWrap/>
            <w:vAlign w:val="center"/>
          </w:tcPr>
          <w:p w14:paraId="454213CE" w14:textId="77777777" w:rsidR="00FD2E65" w:rsidRPr="00FD2760" w:rsidRDefault="00FD2E65" w:rsidP="00376EE3">
            <w:pPr>
              <w:spacing w:line="276" w:lineRule="auto"/>
              <w:jc w:val="center"/>
              <w:rPr>
                <w:ins w:id="9251" w:author="phuong vu" w:date="2018-11-23T14:19:00Z"/>
              </w:rPr>
            </w:pPr>
          </w:p>
        </w:tc>
        <w:tc>
          <w:tcPr>
            <w:tcW w:w="823" w:type="dxa"/>
            <w:noWrap/>
            <w:vAlign w:val="center"/>
          </w:tcPr>
          <w:p w14:paraId="12FE9E7B" w14:textId="77777777" w:rsidR="00FD2E65" w:rsidRDefault="00FD2E65" w:rsidP="00376EE3">
            <w:pPr>
              <w:spacing w:line="276" w:lineRule="auto"/>
              <w:jc w:val="center"/>
              <w:rPr>
                <w:ins w:id="9252" w:author="phuong vu" w:date="2018-11-23T14:19:00Z"/>
                <w:lang w:val="en-US"/>
              </w:rPr>
            </w:pPr>
          </w:p>
        </w:tc>
        <w:tc>
          <w:tcPr>
            <w:tcW w:w="2228" w:type="dxa"/>
            <w:noWrap/>
          </w:tcPr>
          <w:p w14:paraId="4D128397" w14:textId="10540700" w:rsidR="00FD2E65" w:rsidRDefault="00FD2E65" w:rsidP="00376EE3">
            <w:pPr>
              <w:spacing w:line="276" w:lineRule="auto"/>
              <w:rPr>
                <w:ins w:id="9253" w:author="phuong vu" w:date="2018-11-23T14:19:00Z"/>
                <w:lang w:val="en-US"/>
              </w:rPr>
            </w:pPr>
            <w:ins w:id="9254" w:author="phuong vu" w:date="2018-11-23T14:19:00Z">
              <w:r>
                <w:rPr>
                  <w:lang w:val="en-US"/>
                </w:rPr>
                <w:t>ID ảnh dịch vụ</w:t>
              </w:r>
            </w:ins>
          </w:p>
        </w:tc>
      </w:tr>
      <w:tr w:rsidR="00FD2E65" w:rsidRPr="001856AA" w14:paraId="2A2CC047" w14:textId="77777777" w:rsidTr="00376EE3">
        <w:trPr>
          <w:trHeight w:val="300"/>
          <w:ins w:id="9255" w:author="phuong vu" w:date="2018-11-23T14:17:00Z"/>
        </w:trPr>
        <w:tc>
          <w:tcPr>
            <w:tcW w:w="708" w:type="dxa"/>
            <w:noWrap/>
            <w:vAlign w:val="center"/>
            <w:hideMark/>
          </w:tcPr>
          <w:p w14:paraId="469B2ED8" w14:textId="0449A85C" w:rsidR="00FD2E65" w:rsidRPr="00FD2760" w:rsidRDefault="00D515F9" w:rsidP="00376EE3">
            <w:pPr>
              <w:spacing w:line="276" w:lineRule="auto"/>
              <w:jc w:val="center"/>
              <w:rPr>
                <w:ins w:id="9256" w:author="phuong vu" w:date="2018-11-23T14:17:00Z"/>
                <w:lang w:val="en-US"/>
              </w:rPr>
            </w:pPr>
            <w:ins w:id="9257" w:author="phuong vu" w:date="2018-11-23T14:44:00Z">
              <w:r>
                <w:rPr>
                  <w:lang w:val="en-US"/>
                </w:rPr>
                <w:t>5</w:t>
              </w:r>
            </w:ins>
          </w:p>
        </w:tc>
        <w:tc>
          <w:tcPr>
            <w:tcW w:w="1820" w:type="dxa"/>
            <w:noWrap/>
            <w:hideMark/>
          </w:tcPr>
          <w:p w14:paraId="4A60EF6E" w14:textId="77777777" w:rsidR="00FD2E65" w:rsidRPr="00FD2760" w:rsidRDefault="00FD2E65" w:rsidP="00376EE3">
            <w:pPr>
              <w:spacing w:line="276" w:lineRule="auto"/>
              <w:rPr>
                <w:ins w:id="9258" w:author="phuong vu" w:date="2018-11-23T14:17:00Z"/>
              </w:rPr>
            </w:pPr>
            <w:ins w:id="9259" w:author="phuong vu" w:date="2018-11-23T14:17:00Z">
              <w:r w:rsidRPr="00FD2760">
                <w:t>status</w:t>
              </w:r>
            </w:ins>
          </w:p>
        </w:tc>
        <w:tc>
          <w:tcPr>
            <w:tcW w:w="1300" w:type="dxa"/>
            <w:noWrap/>
            <w:hideMark/>
          </w:tcPr>
          <w:p w14:paraId="03CE3C6F" w14:textId="77777777" w:rsidR="00FD2E65" w:rsidRPr="00FD2760" w:rsidRDefault="00FD2E65" w:rsidP="00376EE3">
            <w:pPr>
              <w:spacing w:line="276" w:lineRule="auto"/>
              <w:rPr>
                <w:ins w:id="9260" w:author="phuong vu" w:date="2018-11-23T14:17:00Z"/>
              </w:rPr>
            </w:pPr>
            <w:ins w:id="9261" w:author="phuong vu" w:date="2018-11-23T14:17:00Z">
              <w:r w:rsidRPr="00FD2760">
                <w:t>character varying</w:t>
              </w:r>
            </w:ins>
          </w:p>
        </w:tc>
        <w:tc>
          <w:tcPr>
            <w:tcW w:w="1098" w:type="dxa"/>
            <w:noWrap/>
            <w:vAlign w:val="center"/>
            <w:hideMark/>
          </w:tcPr>
          <w:p w14:paraId="19F13044" w14:textId="77777777" w:rsidR="00FD2E65" w:rsidRPr="00FD2760" w:rsidRDefault="00FD2E65" w:rsidP="00376EE3">
            <w:pPr>
              <w:spacing w:line="276" w:lineRule="auto"/>
              <w:jc w:val="center"/>
              <w:rPr>
                <w:ins w:id="9262" w:author="phuong vu" w:date="2018-11-23T14:17:00Z"/>
              </w:rPr>
            </w:pPr>
            <w:ins w:id="9263" w:author="phuong vu" w:date="2018-11-23T14:17:00Z">
              <w:r w:rsidRPr="00FD2760">
                <w:t>X</w:t>
              </w:r>
            </w:ins>
          </w:p>
        </w:tc>
        <w:tc>
          <w:tcPr>
            <w:tcW w:w="838" w:type="dxa"/>
            <w:noWrap/>
            <w:vAlign w:val="center"/>
            <w:hideMark/>
          </w:tcPr>
          <w:p w14:paraId="54D54E2F" w14:textId="77777777" w:rsidR="00FD2E65" w:rsidRPr="00FD2760" w:rsidRDefault="00FD2E65" w:rsidP="00376EE3">
            <w:pPr>
              <w:spacing w:line="276" w:lineRule="auto"/>
              <w:jc w:val="center"/>
              <w:rPr>
                <w:ins w:id="9264" w:author="phuong vu" w:date="2018-11-23T14:17:00Z"/>
              </w:rPr>
            </w:pPr>
          </w:p>
        </w:tc>
        <w:tc>
          <w:tcPr>
            <w:tcW w:w="823" w:type="dxa"/>
            <w:noWrap/>
            <w:vAlign w:val="center"/>
            <w:hideMark/>
          </w:tcPr>
          <w:p w14:paraId="162544BB" w14:textId="77777777" w:rsidR="00FD2E65" w:rsidRPr="00FD2760" w:rsidRDefault="00FD2E65" w:rsidP="00376EE3">
            <w:pPr>
              <w:spacing w:line="276" w:lineRule="auto"/>
              <w:jc w:val="center"/>
              <w:rPr>
                <w:ins w:id="9265" w:author="phuong vu" w:date="2018-11-23T14:17:00Z"/>
              </w:rPr>
            </w:pPr>
          </w:p>
        </w:tc>
        <w:tc>
          <w:tcPr>
            <w:tcW w:w="2228" w:type="dxa"/>
            <w:noWrap/>
            <w:hideMark/>
          </w:tcPr>
          <w:p w14:paraId="2ECA83BD" w14:textId="77777777" w:rsidR="00FD2E65" w:rsidRPr="00FD2760" w:rsidRDefault="00FD2E65" w:rsidP="00376EE3">
            <w:pPr>
              <w:keepNext/>
              <w:spacing w:line="276" w:lineRule="auto"/>
              <w:rPr>
                <w:ins w:id="9266" w:author="phuong vu" w:date="2018-11-23T14:17:00Z"/>
              </w:rPr>
              <w:pPrChange w:id="9267" w:author="phuong vu" w:date="2018-11-23T14:24:00Z">
                <w:pPr>
                  <w:keepNext/>
                  <w:spacing w:line="276" w:lineRule="auto"/>
                </w:pPr>
              </w:pPrChange>
            </w:pPr>
            <w:ins w:id="9268" w:author="phuong vu" w:date="2018-11-23T14:17:00Z">
              <w:r w:rsidRPr="00FD2760">
                <w:t>Trạng thái</w:t>
              </w:r>
            </w:ins>
          </w:p>
        </w:tc>
      </w:tr>
    </w:tbl>
    <w:p w14:paraId="00B3B8B1" w14:textId="2B907594" w:rsidR="00FD2E65" w:rsidRPr="00376EE3" w:rsidRDefault="00376EE3" w:rsidP="00376EE3">
      <w:pPr>
        <w:pStyle w:val="Caption"/>
        <w:rPr>
          <w:ins w:id="9269" w:author="phuong vu" w:date="2018-11-23T14:20:00Z"/>
          <w:b/>
          <w:lang w:val="en-US"/>
          <w:rPrChange w:id="9270" w:author="phuong vu" w:date="2018-11-23T14:24:00Z">
            <w:rPr>
              <w:ins w:id="9271" w:author="phuong vu" w:date="2018-11-23T14:20:00Z"/>
              <w:b/>
              <w:lang w:val="en-US"/>
            </w:rPr>
          </w:rPrChange>
        </w:rPr>
        <w:pPrChange w:id="9272" w:author="phuong vu" w:date="2018-11-23T14:24:00Z">
          <w:pPr>
            <w:spacing w:line="276" w:lineRule="auto"/>
          </w:pPr>
        </w:pPrChange>
      </w:pPr>
      <w:ins w:id="9273" w:author="phuong vu" w:date="2018-11-23T14:24:00Z">
        <w:r>
          <w:t xml:space="preserve">Bảng </w:t>
        </w:r>
      </w:ins>
      <w:ins w:id="9274" w:author="phuong vu" w:date="2018-11-23T15:14:00Z">
        <w:r w:rsidR="00E95F1B">
          <w:fldChar w:fldCharType="begin"/>
        </w:r>
        <w:r w:rsidR="00E95F1B">
          <w:instrText xml:space="preserve"> STYLEREF 1 \s </w:instrText>
        </w:r>
      </w:ins>
      <w:r w:rsidR="00E95F1B">
        <w:fldChar w:fldCharType="separate"/>
      </w:r>
      <w:r w:rsidR="00E95F1B">
        <w:rPr>
          <w:noProof/>
        </w:rPr>
        <w:t>3</w:t>
      </w:r>
      <w:ins w:id="9275" w:author="phuong vu" w:date="2018-11-23T15:14:00Z">
        <w:r w:rsidR="00E95F1B">
          <w:fldChar w:fldCharType="end"/>
        </w:r>
        <w:r w:rsidR="00E95F1B">
          <w:t>.</w:t>
        </w:r>
        <w:r w:rsidR="00E95F1B">
          <w:fldChar w:fldCharType="begin"/>
        </w:r>
        <w:r w:rsidR="00E95F1B">
          <w:instrText xml:space="preserve"> SEQ Bảng \* ARABIC \s 1 </w:instrText>
        </w:r>
      </w:ins>
      <w:r w:rsidR="00E95F1B">
        <w:fldChar w:fldCharType="separate"/>
      </w:r>
      <w:ins w:id="9276" w:author="phuong vu" w:date="2018-11-23T15:14:00Z">
        <w:r w:rsidR="00E95F1B">
          <w:rPr>
            <w:noProof/>
          </w:rPr>
          <w:t>18</w:t>
        </w:r>
        <w:r w:rsidR="00E95F1B">
          <w:fldChar w:fldCharType="end"/>
        </w:r>
      </w:ins>
      <w:ins w:id="9277" w:author="phuong vu" w:date="2018-11-23T14:24:00Z">
        <w:r>
          <w:rPr>
            <w:lang w:val="en-US"/>
          </w:rPr>
          <w:t xml:space="preserve"> Bảng dữ liệu dịch vụ</w:t>
        </w:r>
      </w:ins>
    </w:p>
    <w:p w14:paraId="3B8AF631" w14:textId="0334946E" w:rsidR="00FD2E65" w:rsidRDefault="00376EE3" w:rsidP="00E6227B">
      <w:pPr>
        <w:spacing w:line="276" w:lineRule="auto"/>
        <w:rPr>
          <w:ins w:id="9278" w:author="phuong vu" w:date="2018-11-23T14:25:00Z"/>
          <w:b/>
          <w:lang w:val="en-US"/>
        </w:rPr>
      </w:pPr>
      <w:ins w:id="9279" w:author="phuong vu" w:date="2018-11-23T14:25:00Z">
        <w:r>
          <w:rPr>
            <w:b/>
            <w:lang w:val="en-US"/>
          </w:rPr>
          <w:t>BẢNG SERVICE_TYPE_BRANCH</w:t>
        </w:r>
      </w:ins>
    </w:p>
    <w:tbl>
      <w:tblPr>
        <w:tblStyle w:val="TableGrid"/>
        <w:tblW w:w="8815" w:type="dxa"/>
        <w:tblLook w:val="04A0" w:firstRow="1" w:lastRow="0" w:firstColumn="1" w:lastColumn="0" w:noHBand="0" w:noVBand="1"/>
      </w:tblPr>
      <w:tblGrid>
        <w:gridCol w:w="708"/>
        <w:gridCol w:w="1863"/>
        <w:gridCol w:w="1300"/>
        <w:gridCol w:w="1098"/>
        <w:gridCol w:w="838"/>
        <w:gridCol w:w="823"/>
        <w:gridCol w:w="2228"/>
      </w:tblGrid>
      <w:tr w:rsidR="00376EE3" w:rsidRPr="001856AA" w14:paraId="3E410022" w14:textId="77777777" w:rsidTr="00376EE3">
        <w:trPr>
          <w:trHeight w:val="300"/>
          <w:ins w:id="9280" w:author="phuong vu" w:date="2018-11-23T14:25:00Z"/>
        </w:trPr>
        <w:tc>
          <w:tcPr>
            <w:tcW w:w="708" w:type="dxa"/>
            <w:noWrap/>
            <w:vAlign w:val="center"/>
            <w:hideMark/>
          </w:tcPr>
          <w:p w14:paraId="2CE5FB98" w14:textId="77777777" w:rsidR="00376EE3" w:rsidRPr="001856AA" w:rsidRDefault="00376EE3" w:rsidP="00376EE3">
            <w:pPr>
              <w:spacing w:line="276" w:lineRule="auto"/>
              <w:jc w:val="center"/>
              <w:rPr>
                <w:ins w:id="9281" w:author="phuong vu" w:date="2018-11-23T14:25:00Z"/>
                <w:b/>
                <w:bCs/>
              </w:rPr>
            </w:pPr>
            <w:ins w:id="9282" w:author="phuong vu" w:date="2018-11-23T14:25:00Z">
              <w:r w:rsidRPr="001856AA">
                <w:rPr>
                  <w:b/>
                  <w:bCs/>
                  <w:lang w:val="da-DK"/>
                </w:rPr>
                <w:t>STT</w:t>
              </w:r>
            </w:ins>
          </w:p>
        </w:tc>
        <w:tc>
          <w:tcPr>
            <w:tcW w:w="1820" w:type="dxa"/>
            <w:noWrap/>
            <w:vAlign w:val="center"/>
            <w:hideMark/>
          </w:tcPr>
          <w:p w14:paraId="0DF1CB6A" w14:textId="77777777" w:rsidR="00376EE3" w:rsidRPr="001856AA" w:rsidRDefault="00376EE3" w:rsidP="00376EE3">
            <w:pPr>
              <w:spacing w:line="276" w:lineRule="auto"/>
              <w:jc w:val="center"/>
              <w:rPr>
                <w:ins w:id="9283" w:author="phuong vu" w:date="2018-11-23T14:25:00Z"/>
                <w:b/>
                <w:bCs/>
              </w:rPr>
            </w:pPr>
            <w:ins w:id="9284" w:author="phuong vu" w:date="2018-11-23T14:25:00Z">
              <w:r w:rsidRPr="001856AA">
                <w:rPr>
                  <w:b/>
                  <w:bCs/>
                  <w:lang w:val="da-DK"/>
                </w:rPr>
                <w:t>Tên trường</w:t>
              </w:r>
            </w:ins>
          </w:p>
        </w:tc>
        <w:tc>
          <w:tcPr>
            <w:tcW w:w="1300" w:type="dxa"/>
            <w:noWrap/>
            <w:vAlign w:val="center"/>
            <w:hideMark/>
          </w:tcPr>
          <w:p w14:paraId="10156924" w14:textId="77777777" w:rsidR="00376EE3" w:rsidRPr="001856AA" w:rsidRDefault="00376EE3" w:rsidP="00376EE3">
            <w:pPr>
              <w:spacing w:line="276" w:lineRule="auto"/>
              <w:jc w:val="center"/>
              <w:rPr>
                <w:ins w:id="9285" w:author="phuong vu" w:date="2018-11-23T14:25:00Z"/>
                <w:b/>
                <w:bCs/>
              </w:rPr>
            </w:pPr>
            <w:ins w:id="9286" w:author="phuong vu" w:date="2018-11-23T14:25:00Z">
              <w:r w:rsidRPr="001856AA">
                <w:rPr>
                  <w:b/>
                  <w:bCs/>
                  <w:lang w:val="da-DK"/>
                </w:rPr>
                <w:t>Kiểu</w:t>
              </w:r>
            </w:ins>
          </w:p>
        </w:tc>
        <w:tc>
          <w:tcPr>
            <w:tcW w:w="1098" w:type="dxa"/>
            <w:noWrap/>
            <w:vAlign w:val="center"/>
            <w:hideMark/>
          </w:tcPr>
          <w:p w14:paraId="206F566F" w14:textId="77777777" w:rsidR="00376EE3" w:rsidRPr="001856AA" w:rsidRDefault="00376EE3" w:rsidP="00376EE3">
            <w:pPr>
              <w:spacing w:line="276" w:lineRule="auto"/>
              <w:jc w:val="center"/>
              <w:rPr>
                <w:ins w:id="9287" w:author="phuong vu" w:date="2018-11-23T14:25:00Z"/>
                <w:b/>
                <w:bCs/>
              </w:rPr>
            </w:pPr>
            <w:ins w:id="9288" w:author="phuong vu" w:date="2018-11-23T14:25:00Z">
              <w:r w:rsidRPr="001856AA">
                <w:rPr>
                  <w:b/>
                  <w:bCs/>
                  <w:lang w:val="da-DK"/>
                </w:rPr>
                <w:t>Chấp nhận Null</w:t>
              </w:r>
            </w:ins>
          </w:p>
        </w:tc>
        <w:tc>
          <w:tcPr>
            <w:tcW w:w="838" w:type="dxa"/>
            <w:noWrap/>
            <w:vAlign w:val="center"/>
            <w:hideMark/>
          </w:tcPr>
          <w:p w14:paraId="6A539752" w14:textId="77777777" w:rsidR="00376EE3" w:rsidRPr="001856AA" w:rsidRDefault="00376EE3" w:rsidP="00376EE3">
            <w:pPr>
              <w:spacing w:line="276" w:lineRule="auto"/>
              <w:jc w:val="center"/>
              <w:rPr>
                <w:ins w:id="9289" w:author="phuong vu" w:date="2018-11-23T14:25:00Z"/>
                <w:b/>
                <w:bCs/>
              </w:rPr>
            </w:pPr>
            <w:ins w:id="9290" w:author="phuong vu" w:date="2018-11-23T14:25:00Z">
              <w:r w:rsidRPr="001856AA">
                <w:rPr>
                  <w:b/>
                  <w:bCs/>
                  <w:lang w:val="da-DK"/>
                </w:rPr>
                <w:t>Khóa chính</w:t>
              </w:r>
            </w:ins>
          </w:p>
        </w:tc>
        <w:tc>
          <w:tcPr>
            <w:tcW w:w="823" w:type="dxa"/>
            <w:noWrap/>
            <w:vAlign w:val="center"/>
            <w:hideMark/>
          </w:tcPr>
          <w:p w14:paraId="23E10B11" w14:textId="77777777" w:rsidR="00376EE3" w:rsidRPr="001856AA" w:rsidRDefault="00376EE3" w:rsidP="00376EE3">
            <w:pPr>
              <w:spacing w:line="276" w:lineRule="auto"/>
              <w:jc w:val="center"/>
              <w:rPr>
                <w:ins w:id="9291" w:author="phuong vu" w:date="2018-11-23T14:25:00Z"/>
                <w:b/>
                <w:bCs/>
              </w:rPr>
            </w:pPr>
            <w:ins w:id="9292" w:author="phuong vu" w:date="2018-11-23T14:25:00Z">
              <w:r w:rsidRPr="001856AA">
                <w:rPr>
                  <w:b/>
                  <w:bCs/>
                  <w:lang w:val="da-DK"/>
                </w:rPr>
                <w:t>Khóa ngoại</w:t>
              </w:r>
            </w:ins>
          </w:p>
        </w:tc>
        <w:tc>
          <w:tcPr>
            <w:tcW w:w="2228" w:type="dxa"/>
            <w:noWrap/>
            <w:vAlign w:val="center"/>
            <w:hideMark/>
          </w:tcPr>
          <w:p w14:paraId="0B7262B2" w14:textId="77777777" w:rsidR="00376EE3" w:rsidRPr="001856AA" w:rsidRDefault="00376EE3" w:rsidP="00376EE3">
            <w:pPr>
              <w:spacing w:line="276" w:lineRule="auto"/>
              <w:ind w:right="226"/>
              <w:jc w:val="center"/>
              <w:rPr>
                <w:ins w:id="9293" w:author="phuong vu" w:date="2018-11-23T14:25:00Z"/>
                <w:b/>
                <w:bCs/>
              </w:rPr>
            </w:pPr>
            <w:ins w:id="9294" w:author="phuong vu" w:date="2018-11-23T14:25:00Z">
              <w:r w:rsidRPr="001856AA">
                <w:rPr>
                  <w:b/>
                  <w:bCs/>
                  <w:lang w:val="da-DK"/>
                </w:rPr>
                <w:t>Mô tả</w:t>
              </w:r>
            </w:ins>
          </w:p>
        </w:tc>
      </w:tr>
      <w:tr w:rsidR="00376EE3" w:rsidRPr="001856AA" w14:paraId="578524C3" w14:textId="77777777" w:rsidTr="00376EE3">
        <w:trPr>
          <w:trHeight w:val="300"/>
          <w:ins w:id="9295" w:author="phuong vu" w:date="2018-11-23T14:25:00Z"/>
        </w:trPr>
        <w:tc>
          <w:tcPr>
            <w:tcW w:w="708" w:type="dxa"/>
            <w:noWrap/>
            <w:vAlign w:val="center"/>
            <w:hideMark/>
          </w:tcPr>
          <w:p w14:paraId="5EAEFE67" w14:textId="77777777" w:rsidR="00376EE3" w:rsidRPr="00FD2760" w:rsidRDefault="00376EE3" w:rsidP="00376EE3">
            <w:pPr>
              <w:spacing w:line="276" w:lineRule="auto"/>
              <w:jc w:val="center"/>
              <w:rPr>
                <w:ins w:id="9296" w:author="phuong vu" w:date="2018-11-23T14:25:00Z"/>
              </w:rPr>
            </w:pPr>
            <w:ins w:id="9297" w:author="phuong vu" w:date="2018-11-23T14:25:00Z">
              <w:r w:rsidRPr="00FD2760">
                <w:t>1</w:t>
              </w:r>
            </w:ins>
          </w:p>
        </w:tc>
        <w:tc>
          <w:tcPr>
            <w:tcW w:w="1820" w:type="dxa"/>
            <w:noWrap/>
            <w:hideMark/>
          </w:tcPr>
          <w:p w14:paraId="7A629E64" w14:textId="77777777" w:rsidR="00376EE3" w:rsidRPr="00FD2760" w:rsidRDefault="00376EE3" w:rsidP="00376EE3">
            <w:pPr>
              <w:spacing w:line="276" w:lineRule="auto"/>
              <w:rPr>
                <w:ins w:id="9298" w:author="phuong vu" w:date="2018-11-23T14:25:00Z"/>
              </w:rPr>
            </w:pPr>
            <w:ins w:id="9299" w:author="phuong vu" w:date="2018-11-23T14:25:00Z">
              <w:r w:rsidRPr="00FD2760">
                <w:t>id</w:t>
              </w:r>
            </w:ins>
          </w:p>
        </w:tc>
        <w:tc>
          <w:tcPr>
            <w:tcW w:w="1300" w:type="dxa"/>
            <w:noWrap/>
            <w:hideMark/>
          </w:tcPr>
          <w:p w14:paraId="34634E87" w14:textId="77777777" w:rsidR="00376EE3" w:rsidRPr="00FD2760" w:rsidRDefault="00376EE3" w:rsidP="00376EE3">
            <w:pPr>
              <w:spacing w:line="276" w:lineRule="auto"/>
              <w:rPr>
                <w:ins w:id="9300" w:author="phuong vu" w:date="2018-11-23T14:25:00Z"/>
              </w:rPr>
            </w:pPr>
            <w:ins w:id="9301" w:author="phuong vu" w:date="2018-11-23T14:25:00Z">
              <w:r w:rsidRPr="00FD2760">
                <w:t>numeric</w:t>
              </w:r>
            </w:ins>
          </w:p>
        </w:tc>
        <w:tc>
          <w:tcPr>
            <w:tcW w:w="1098" w:type="dxa"/>
            <w:noWrap/>
            <w:vAlign w:val="center"/>
            <w:hideMark/>
          </w:tcPr>
          <w:p w14:paraId="60C84F9B" w14:textId="77777777" w:rsidR="00376EE3" w:rsidRPr="00FD2760" w:rsidRDefault="00376EE3" w:rsidP="00376EE3">
            <w:pPr>
              <w:spacing w:line="276" w:lineRule="auto"/>
              <w:jc w:val="center"/>
              <w:rPr>
                <w:ins w:id="9302" w:author="phuong vu" w:date="2018-11-23T14:25:00Z"/>
              </w:rPr>
            </w:pPr>
          </w:p>
        </w:tc>
        <w:tc>
          <w:tcPr>
            <w:tcW w:w="838" w:type="dxa"/>
            <w:noWrap/>
            <w:vAlign w:val="center"/>
            <w:hideMark/>
          </w:tcPr>
          <w:p w14:paraId="7FA2E0D8" w14:textId="77777777" w:rsidR="00376EE3" w:rsidRPr="00FD2760" w:rsidRDefault="00376EE3" w:rsidP="00376EE3">
            <w:pPr>
              <w:spacing w:line="276" w:lineRule="auto"/>
              <w:jc w:val="center"/>
              <w:rPr>
                <w:ins w:id="9303" w:author="phuong vu" w:date="2018-11-23T14:25:00Z"/>
              </w:rPr>
            </w:pPr>
            <w:ins w:id="9304" w:author="phuong vu" w:date="2018-11-23T14:25:00Z">
              <w:r w:rsidRPr="00FD2760">
                <w:t>X</w:t>
              </w:r>
            </w:ins>
          </w:p>
        </w:tc>
        <w:tc>
          <w:tcPr>
            <w:tcW w:w="823" w:type="dxa"/>
            <w:noWrap/>
            <w:vAlign w:val="center"/>
            <w:hideMark/>
          </w:tcPr>
          <w:p w14:paraId="2698C21F" w14:textId="77777777" w:rsidR="00376EE3" w:rsidRPr="00FD2760" w:rsidRDefault="00376EE3" w:rsidP="00376EE3">
            <w:pPr>
              <w:spacing w:line="276" w:lineRule="auto"/>
              <w:jc w:val="center"/>
              <w:rPr>
                <w:ins w:id="9305" w:author="phuong vu" w:date="2018-11-23T14:25:00Z"/>
              </w:rPr>
            </w:pPr>
          </w:p>
        </w:tc>
        <w:tc>
          <w:tcPr>
            <w:tcW w:w="2228" w:type="dxa"/>
            <w:noWrap/>
            <w:hideMark/>
          </w:tcPr>
          <w:p w14:paraId="4D5BD848" w14:textId="77777777" w:rsidR="00376EE3" w:rsidRPr="00FD2760" w:rsidRDefault="00376EE3" w:rsidP="00376EE3">
            <w:pPr>
              <w:spacing w:line="276" w:lineRule="auto"/>
              <w:rPr>
                <w:ins w:id="9306" w:author="phuong vu" w:date="2018-11-23T14:25:00Z"/>
                <w:lang w:val="en-US"/>
              </w:rPr>
            </w:pPr>
            <w:ins w:id="9307" w:author="phuong vu" w:date="2018-11-23T14:25:00Z">
              <w:r w:rsidRPr="00FD2760">
                <w:t>ID</w:t>
              </w:r>
            </w:ins>
          </w:p>
        </w:tc>
      </w:tr>
      <w:tr w:rsidR="00376EE3" w:rsidRPr="001856AA" w14:paraId="077C999C" w14:textId="77777777" w:rsidTr="00376EE3">
        <w:trPr>
          <w:trHeight w:val="300"/>
          <w:ins w:id="9308" w:author="phuong vu" w:date="2018-11-23T14:25:00Z"/>
        </w:trPr>
        <w:tc>
          <w:tcPr>
            <w:tcW w:w="708" w:type="dxa"/>
            <w:noWrap/>
            <w:vAlign w:val="center"/>
            <w:hideMark/>
          </w:tcPr>
          <w:p w14:paraId="29E0282E" w14:textId="77777777" w:rsidR="00376EE3" w:rsidRPr="00FD2760" w:rsidRDefault="00376EE3" w:rsidP="00376EE3">
            <w:pPr>
              <w:spacing w:line="276" w:lineRule="auto"/>
              <w:jc w:val="center"/>
              <w:rPr>
                <w:ins w:id="9309" w:author="phuong vu" w:date="2018-11-23T14:25:00Z"/>
              </w:rPr>
            </w:pPr>
            <w:ins w:id="9310" w:author="phuong vu" w:date="2018-11-23T14:25:00Z">
              <w:r w:rsidRPr="00FD2760">
                <w:t>2</w:t>
              </w:r>
            </w:ins>
          </w:p>
        </w:tc>
        <w:tc>
          <w:tcPr>
            <w:tcW w:w="1820" w:type="dxa"/>
            <w:noWrap/>
            <w:hideMark/>
          </w:tcPr>
          <w:p w14:paraId="1772304D" w14:textId="77777777" w:rsidR="00376EE3" w:rsidRPr="00FD2760" w:rsidRDefault="00376EE3" w:rsidP="00376EE3">
            <w:pPr>
              <w:spacing w:line="276" w:lineRule="auto"/>
              <w:rPr>
                <w:ins w:id="9311" w:author="phuong vu" w:date="2018-11-23T14:25:00Z"/>
                <w:lang w:val="en-US"/>
              </w:rPr>
            </w:pPr>
            <w:ins w:id="9312" w:author="phuong vu" w:date="2018-11-23T14:25:00Z">
              <w:r>
                <w:rPr>
                  <w:lang w:val="en-US"/>
                </w:rPr>
                <w:t>service</w:t>
              </w:r>
              <w:r w:rsidRPr="00FD2760">
                <w:t>_</w:t>
              </w:r>
              <w:r>
                <w:rPr>
                  <w:lang w:val="en-US"/>
                </w:rPr>
                <w:t>type_id</w:t>
              </w:r>
            </w:ins>
          </w:p>
        </w:tc>
        <w:tc>
          <w:tcPr>
            <w:tcW w:w="1300" w:type="dxa"/>
            <w:noWrap/>
            <w:hideMark/>
          </w:tcPr>
          <w:p w14:paraId="12B3A74F" w14:textId="77777777" w:rsidR="00376EE3" w:rsidRPr="00FD2760" w:rsidRDefault="00376EE3" w:rsidP="00376EE3">
            <w:pPr>
              <w:spacing w:line="276" w:lineRule="auto"/>
              <w:rPr>
                <w:ins w:id="9313" w:author="phuong vu" w:date="2018-11-23T14:25:00Z"/>
                <w:lang w:val="en-US"/>
              </w:rPr>
            </w:pPr>
            <w:ins w:id="9314" w:author="phuong vu" w:date="2018-11-23T14:25:00Z">
              <w:r>
                <w:rPr>
                  <w:lang w:val="en-US"/>
                </w:rPr>
                <w:t>numeric</w:t>
              </w:r>
            </w:ins>
          </w:p>
        </w:tc>
        <w:tc>
          <w:tcPr>
            <w:tcW w:w="1098" w:type="dxa"/>
            <w:noWrap/>
            <w:vAlign w:val="center"/>
            <w:hideMark/>
          </w:tcPr>
          <w:p w14:paraId="1126310F" w14:textId="77777777" w:rsidR="00376EE3" w:rsidRPr="00FD2760" w:rsidRDefault="00376EE3" w:rsidP="00376EE3">
            <w:pPr>
              <w:spacing w:line="276" w:lineRule="auto"/>
              <w:jc w:val="center"/>
              <w:rPr>
                <w:ins w:id="9315" w:author="phuong vu" w:date="2018-11-23T14:25:00Z"/>
              </w:rPr>
            </w:pPr>
          </w:p>
        </w:tc>
        <w:tc>
          <w:tcPr>
            <w:tcW w:w="838" w:type="dxa"/>
            <w:noWrap/>
            <w:vAlign w:val="center"/>
            <w:hideMark/>
          </w:tcPr>
          <w:p w14:paraId="0134B823" w14:textId="77777777" w:rsidR="00376EE3" w:rsidRPr="00FD2760" w:rsidRDefault="00376EE3" w:rsidP="00376EE3">
            <w:pPr>
              <w:spacing w:line="276" w:lineRule="auto"/>
              <w:jc w:val="center"/>
              <w:rPr>
                <w:ins w:id="9316" w:author="phuong vu" w:date="2018-11-23T14:25:00Z"/>
              </w:rPr>
            </w:pPr>
          </w:p>
        </w:tc>
        <w:tc>
          <w:tcPr>
            <w:tcW w:w="823" w:type="dxa"/>
            <w:noWrap/>
            <w:vAlign w:val="center"/>
            <w:hideMark/>
          </w:tcPr>
          <w:p w14:paraId="5E88C638" w14:textId="77777777" w:rsidR="00376EE3" w:rsidRPr="00FD2760" w:rsidRDefault="00376EE3" w:rsidP="00376EE3">
            <w:pPr>
              <w:spacing w:line="276" w:lineRule="auto"/>
              <w:jc w:val="center"/>
              <w:rPr>
                <w:ins w:id="9317" w:author="phuong vu" w:date="2018-11-23T14:25:00Z"/>
                <w:lang w:val="en-US"/>
              </w:rPr>
            </w:pPr>
            <w:ins w:id="9318" w:author="phuong vu" w:date="2018-11-23T14:25:00Z">
              <w:r>
                <w:rPr>
                  <w:lang w:val="en-US"/>
                </w:rPr>
                <w:t>X</w:t>
              </w:r>
            </w:ins>
          </w:p>
        </w:tc>
        <w:tc>
          <w:tcPr>
            <w:tcW w:w="2228" w:type="dxa"/>
            <w:noWrap/>
            <w:hideMark/>
          </w:tcPr>
          <w:p w14:paraId="40293254" w14:textId="77777777" w:rsidR="00376EE3" w:rsidRPr="00FD2760" w:rsidRDefault="00376EE3" w:rsidP="00376EE3">
            <w:pPr>
              <w:spacing w:line="276" w:lineRule="auto"/>
              <w:rPr>
                <w:ins w:id="9319" w:author="phuong vu" w:date="2018-11-23T14:25:00Z"/>
                <w:lang w:val="en-US"/>
              </w:rPr>
            </w:pPr>
            <w:ins w:id="9320" w:author="phuong vu" w:date="2018-11-23T14:25:00Z">
              <w:r>
                <w:rPr>
                  <w:lang w:val="en-US"/>
                </w:rPr>
                <w:t>ID dịch vụ.</w:t>
              </w:r>
            </w:ins>
          </w:p>
        </w:tc>
      </w:tr>
      <w:tr w:rsidR="00376EE3" w:rsidRPr="001856AA" w14:paraId="00A9858D" w14:textId="77777777" w:rsidTr="00376EE3">
        <w:trPr>
          <w:trHeight w:val="300"/>
          <w:ins w:id="9321" w:author="phuong vu" w:date="2018-11-23T14:25:00Z"/>
        </w:trPr>
        <w:tc>
          <w:tcPr>
            <w:tcW w:w="708" w:type="dxa"/>
            <w:noWrap/>
            <w:vAlign w:val="center"/>
          </w:tcPr>
          <w:p w14:paraId="521DA806" w14:textId="77777777" w:rsidR="00376EE3" w:rsidRPr="00FD2760" w:rsidRDefault="00376EE3" w:rsidP="00376EE3">
            <w:pPr>
              <w:spacing w:line="276" w:lineRule="auto"/>
              <w:jc w:val="center"/>
              <w:rPr>
                <w:ins w:id="9322" w:author="phuong vu" w:date="2018-11-23T14:25:00Z"/>
                <w:lang w:val="en-US"/>
              </w:rPr>
            </w:pPr>
            <w:ins w:id="9323" w:author="phuong vu" w:date="2018-11-23T14:25:00Z">
              <w:r>
                <w:rPr>
                  <w:lang w:val="en-US"/>
                </w:rPr>
                <w:t>3</w:t>
              </w:r>
            </w:ins>
          </w:p>
        </w:tc>
        <w:tc>
          <w:tcPr>
            <w:tcW w:w="1820" w:type="dxa"/>
            <w:noWrap/>
          </w:tcPr>
          <w:p w14:paraId="56C3CA6A" w14:textId="11CFB2E1" w:rsidR="00376EE3" w:rsidRDefault="00376EE3" w:rsidP="00376EE3">
            <w:pPr>
              <w:spacing w:line="276" w:lineRule="auto"/>
              <w:rPr>
                <w:ins w:id="9324" w:author="phuong vu" w:date="2018-11-23T14:25:00Z"/>
                <w:lang w:val="en-US"/>
              </w:rPr>
            </w:pPr>
            <w:ins w:id="9325" w:author="phuong vu" w:date="2018-11-23T14:26:00Z">
              <w:r>
                <w:rPr>
                  <w:lang w:val="en-US"/>
                </w:rPr>
                <w:t>branch</w:t>
              </w:r>
            </w:ins>
            <w:ins w:id="9326" w:author="phuong vu" w:date="2018-11-23T14:25:00Z">
              <w:r>
                <w:rPr>
                  <w:lang w:val="en-US"/>
                </w:rPr>
                <w:t>_id</w:t>
              </w:r>
            </w:ins>
          </w:p>
        </w:tc>
        <w:tc>
          <w:tcPr>
            <w:tcW w:w="1300" w:type="dxa"/>
            <w:noWrap/>
          </w:tcPr>
          <w:p w14:paraId="3039355A" w14:textId="77777777" w:rsidR="00376EE3" w:rsidRPr="00FD2760" w:rsidRDefault="00376EE3" w:rsidP="00376EE3">
            <w:pPr>
              <w:spacing w:line="276" w:lineRule="auto"/>
              <w:rPr>
                <w:ins w:id="9327" w:author="phuong vu" w:date="2018-11-23T14:25:00Z"/>
              </w:rPr>
            </w:pPr>
            <w:ins w:id="9328" w:author="phuong vu" w:date="2018-11-23T14:25:00Z">
              <w:r>
                <w:rPr>
                  <w:lang w:val="en-US"/>
                </w:rPr>
                <w:t>numeric</w:t>
              </w:r>
            </w:ins>
          </w:p>
        </w:tc>
        <w:tc>
          <w:tcPr>
            <w:tcW w:w="1098" w:type="dxa"/>
            <w:noWrap/>
            <w:vAlign w:val="center"/>
          </w:tcPr>
          <w:p w14:paraId="1DC0864E" w14:textId="77777777" w:rsidR="00376EE3" w:rsidRPr="00FD2760" w:rsidRDefault="00376EE3" w:rsidP="00376EE3">
            <w:pPr>
              <w:spacing w:line="276" w:lineRule="auto"/>
              <w:jc w:val="center"/>
              <w:rPr>
                <w:ins w:id="9329" w:author="phuong vu" w:date="2018-11-23T14:25:00Z"/>
              </w:rPr>
            </w:pPr>
          </w:p>
        </w:tc>
        <w:tc>
          <w:tcPr>
            <w:tcW w:w="838" w:type="dxa"/>
            <w:noWrap/>
            <w:vAlign w:val="center"/>
          </w:tcPr>
          <w:p w14:paraId="7DED122F" w14:textId="77777777" w:rsidR="00376EE3" w:rsidRPr="00FD2760" w:rsidRDefault="00376EE3" w:rsidP="00376EE3">
            <w:pPr>
              <w:spacing w:line="276" w:lineRule="auto"/>
              <w:jc w:val="center"/>
              <w:rPr>
                <w:ins w:id="9330" w:author="phuong vu" w:date="2018-11-23T14:25:00Z"/>
              </w:rPr>
            </w:pPr>
          </w:p>
        </w:tc>
        <w:tc>
          <w:tcPr>
            <w:tcW w:w="823" w:type="dxa"/>
            <w:noWrap/>
            <w:vAlign w:val="center"/>
          </w:tcPr>
          <w:p w14:paraId="0ADF8997" w14:textId="77777777" w:rsidR="00376EE3" w:rsidRPr="00FD2760" w:rsidRDefault="00376EE3" w:rsidP="00376EE3">
            <w:pPr>
              <w:spacing w:line="276" w:lineRule="auto"/>
              <w:jc w:val="center"/>
              <w:rPr>
                <w:ins w:id="9331" w:author="phuong vu" w:date="2018-11-23T14:25:00Z"/>
                <w:lang w:val="en-US"/>
              </w:rPr>
            </w:pPr>
            <w:ins w:id="9332" w:author="phuong vu" w:date="2018-11-23T14:25:00Z">
              <w:r>
                <w:rPr>
                  <w:lang w:val="en-US"/>
                </w:rPr>
                <w:t>X</w:t>
              </w:r>
            </w:ins>
          </w:p>
        </w:tc>
        <w:tc>
          <w:tcPr>
            <w:tcW w:w="2228" w:type="dxa"/>
            <w:noWrap/>
          </w:tcPr>
          <w:p w14:paraId="3CAE2AB7" w14:textId="2F07C796" w:rsidR="00376EE3" w:rsidRDefault="00376EE3" w:rsidP="00376EE3">
            <w:pPr>
              <w:spacing w:line="276" w:lineRule="auto"/>
              <w:rPr>
                <w:ins w:id="9333" w:author="phuong vu" w:date="2018-11-23T14:25:00Z"/>
                <w:lang w:val="en-US"/>
              </w:rPr>
            </w:pPr>
            <w:ins w:id="9334" w:author="phuong vu" w:date="2018-11-23T14:25:00Z">
              <w:r>
                <w:rPr>
                  <w:lang w:val="en-US"/>
                </w:rPr>
                <w:t xml:space="preserve">ID </w:t>
              </w:r>
            </w:ins>
            <w:ins w:id="9335" w:author="phuong vu" w:date="2018-11-23T14:26:00Z">
              <w:r>
                <w:rPr>
                  <w:lang w:val="en-US"/>
                </w:rPr>
                <w:t>chi nhánh</w:t>
              </w:r>
            </w:ins>
            <w:ins w:id="9336" w:author="phuong vu" w:date="2018-11-23T14:25:00Z">
              <w:r>
                <w:rPr>
                  <w:lang w:val="en-US"/>
                </w:rPr>
                <w:t xml:space="preserve">. </w:t>
              </w:r>
            </w:ins>
          </w:p>
        </w:tc>
      </w:tr>
      <w:tr w:rsidR="00376EE3" w:rsidRPr="001856AA" w14:paraId="2A82BD05" w14:textId="77777777" w:rsidTr="00376EE3">
        <w:trPr>
          <w:trHeight w:val="300"/>
          <w:ins w:id="9337" w:author="phuong vu" w:date="2018-11-23T14:25:00Z"/>
        </w:trPr>
        <w:tc>
          <w:tcPr>
            <w:tcW w:w="708" w:type="dxa"/>
            <w:noWrap/>
            <w:vAlign w:val="center"/>
            <w:hideMark/>
          </w:tcPr>
          <w:p w14:paraId="02752840" w14:textId="77777777" w:rsidR="00376EE3" w:rsidRPr="00FD2760" w:rsidRDefault="00376EE3" w:rsidP="00376EE3">
            <w:pPr>
              <w:spacing w:line="276" w:lineRule="auto"/>
              <w:jc w:val="center"/>
              <w:rPr>
                <w:ins w:id="9338" w:author="phuong vu" w:date="2018-11-23T14:25:00Z"/>
                <w:lang w:val="en-US"/>
              </w:rPr>
            </w:pPr>
            <w:ins w:id="9339" w:author="phuong vu" w:date="2018-11-23T14:25:00Z">
              <w:r>
                <w:rPr>
                  <w:lang w:val="en-US"/>
                </w:rPr>
                <w:t>4</w:t>
              </w:r>
            </w:ins>
          </w:p>
        </w:tc>
        <w:tc>
          <w:tcPr>
            <w:tcW w:w="1820" w:type="dxa"/>
            <w:noWrap/>
            <w:hideMark/>
          </w:tcPr>
          <w:p w14:paraId="6395D14D" w14:textId="77777777" w:rsidR="00376EE3" w:rsidRPr="00FD2760" w:rsidRDefault="00376EE3" w:rsidP="00376EE3">
            <w:pPr>
              <w:spacing w:line="276" w:lineRule="auto"/>
              <w:rPr>
                <w:ins w:id="9340" w:author="phuong vu" w:date="2018-11-23T14:25:00Z"/>
              </w:rPr>
            </w:pPr>
            <w:ins w:id="9341" w:author="phuong vu" w:date="2018-11-23T14:25:00Z">
              <w:r w:rsidRPr="00FD2760">
                <w:t>status</w:t>
              </w:r>
            </w:ins>
          </w:p>
        </w:tc>
        <w:tc>
          <w:tcPr>
            <w:tcW w:w="1300" w:type="dxa"/>
            <w:noWrap/>
            <w:hideMark/>
          </w:tcPr>
          <w:p w14:paraId="058B6934" w14:textId="77777777" w:rsidR="00376EE3" w:rsidRPr="00FD2760" w:rsidRDefault="00376EE3" w:rsidP="00376EE3">
            <w:pPr>
              <w:spacing w:line="276" w:lineRule="auto"/>
              <w:rPr>
                <w:ins w:id="9342" w:author="phuong vu" w:date="2018-11-23T14:25:00Z"/>
              </w:rPr>
            </w:pPr>
            <w:ins w:id="9343" w:author="phuong vu" w:date="2018-11-23T14:25:00Z">
              <w:r w:rsidRPr="00FD2760">
                <w:t>character varying</w:t>
              </w:r>
            </w:ins>
          </w:p>
        </w:tc>
        <w:tc>
          <w:tcPr>
            <w:tcW w:w="1098" w:type="dxa"/>
            <w:noWrap/>
            <w:vAlign w:val="center"/>
            <w:hideMark/>
          </w:tcPr>
          <w:p w14:paraId="504F9C2C" w14:textId="77777777" w:rsidR="00376EE3" w:rsidRPr="00FD2760" w:rsidRDefault="00376EE3" w:rsidP="00376EE3">
            <w:pPr>
              <w:spacing w:line="276" w:lineRule="auto"/>
              <w:jc w:val="center"/>
              <w:rPr>
                <w:ins w:id="9344" w:author="phuong vu" w:date="2018-11-23T14:25:00Z"/>
              </w:rPr>
            </w:pPr>
            <w:ins w:id="9345" w:author="phuong vu" w:date="2018-11-23T14:25:00Z">
              <w:r w:rsidRPr="00FD2760">
                <w:t>X</w:t>
              </w:r>
            </w:ins>
          </w:p>
        </w:tc>
        <w:tc>
          <w:tcPr>
            <w:tcW w:w="838" w:type="dxa"/>
            <w:noWrap/>
            <w:vAlign w:val="center"/>
            <w:hideMark/>
          </w:tcPr>
          <w:p w14:paraId="19272B3D" w14:textId="77777777" w:rsidR="00376EE3" w:rsidRPr="00FD2760" w:rsidRDefault="00376EE3" w:rsidP="00376EE3">
            <w:pPr>
              <w:spacing w:line="276" w:lineRule="auto"/>
              <w:jc w:val="center"/>
              <w:rPr>
                <w:ins w:id="9346" w:author="phuong vu" w:date="2018-11-23T14:25:00Z"/>
              </w:rPr>
            </w:pPr>
          </w:p>
        </w:tc>
        <w:tc>
          <w:tcPr>
            <w:tcW w:w="823" w:type="dxa"/>
            <w:noWrap/>
            <w:vAlign w:val="center"/>
            <w:hideMark/>
          </w:tcPr>
          <w:p w14:paraId="0EB2822E" w14:textId="77777777" w:rsidR="00376EE3" w:rsidRPr="00FD2760" w:rsidRDefault="00376EE3" w:rsidP="00376EE3">
            <w:pPr>
              <w:spacing w:line="276" w:lineRule="auto"/>
              <w:jc w:val="center"/>
              <w:rPr>
                <w:ins w:id="9347" w:author="phuong vu" w:date="2018-11-23T14:25:00Z"/>
              </w:rPr>
            </w:pPr>
          </w:p>
        </w:tc>
        <w:tc>
          <w:tcPr>
            <w:tcW w:w="2228" w:type="dxa"/>
            <w:noWrap/>
            <w:hideMark/>
          </w:tcPr>
          <w:p w14:paraId="7138C8F8" w14:textId="77777777" w:rsidR="00376EE3" w:rsidRPr="00FD2760" w:rsidRDefault="00376EE3" w:rsidP="00376EE3">
            <w:pPr>
              <w:keepNext/>
              <w:spacing w:line="276" w:lineRule="auto"/>
              <w:rPr>
                <w:ins w:id="9348" w:author="phuong vu" w:date="2018-11-23T14:25:00Z"/>
              </w:rPr>
              <w:pPrChange w:id="9349" w:author="phuong vu" w:date="2018-11-23T14:27:00Z">
                <w:pPr>
                  <w:keepNext/>
                  <w:spacing w:line="276" w:lineRule="auto"/>
                </w:pPr>
              </w:pPrChange>
            </w:pPr>
            <w:ins w:id="9350" w:author="phuong vu" w:date="2018-11-23T14:25:00Z">
              <w:r w:rsidRPr="00FD2760">
                <w:t>Trạng thái</w:t>
              </w:r>
            </w:ins>
          </w:p>
        </w:tc>
      </w:tr>
    </w:tbl>
    <w:p w14:paraId="132EF7EF" w14:textId="585F86AB" w:rsidR="00376EE3" w:rsidRDefault="00376EE3" w:rsidP="00376EE3">
      <w:pPr>
        <w:pStyle w:val="Caption"/>
        <w:rPr>
          <w:ins w:id="9351" w:author="phuong vu" w:date="2018-11-23T14:29:00Z"/>
          <w:lang w:val="en-US"/>
        </w:rPr>
      </w:pPr>
      <w:ins w:id="9352" w:author="phuong vu" w:date="2018-11-23T14:27:00Z">
        <w:r>
          <w:t xml:space="preserve">Bảng </w:t>
        </w:r>
      </w:ins>
      <w:ins w:id="9353" w:author="phuong vu" w:date="2018-11-23T15:14:00Z">
        <w:r w:rsidR="00E95F1B">
          <w:fldChar w:fldCharType="begin"/>
        </w:r>
        <w:r w:rsidR="00E95F1B">
          <w:instrText xml:space="preserve"> STYLEREF 1 \s </w:instrText>
        </w:r>
      </w:ins>
      <w:r w:rsidR="00E95F1B">
        <w:fldChar w:fldCharType="separate"/>
      </w:r>
      <w:r w:rsidR="00E95F1B">
        <w:rPr>
          <w:noProof/>
        </w:rPr>
        <w:t>3</w:t>
      </w:r>
      <w:ins w:id="9354" w:author="phuong vu" w:date="2018-11-23T15:14:00Z">
        <w:r w:rsidR="00E95F1B">
          <w:fldChar w:fldCharType="end"/>
        </w:r>
        <w:r w:rsidR="00E95F1B">
          <w:t>.</w:t>
        </w:r>
        <w:r w:rsidR="00E95F1B">
          <w:fldChar w:fldCharType="begin"/>
        </w:r>
        <w:r w:rsidR="00E95F1B">
          <w:instrText xml:space="preserve"> SEQ Bảng \* ARABIC \s 1 </w:instrText>
        </w:r>
      </w:ins>
      <w:r w:rsidR="00E95F1B">
        <w:fldChar w:fldCharType="separate"/>
      </w:r>
      <w:ins w:id="9355" w:author="phuong vu" w:date="2018-11-23T15:14:00Z">
        <w:r w:rsidR="00E95F1B">
          <w:rPr>
            <w:noProof/>
          </w:rPr>
          <w:t>19</w:t>
        </w:r>
        <w:r w:rsidR="00E95F1B">
          <w:fldChar w:fldCharType="end"/>
        </w:r>
      </w:ins>
      <w:ins w:id="9356" w:author="phuong vu" w:date="2018-11-23T14:27:00Z">
        <w:r>
          <w:rPr>
            <w:lang w:val="en-US"/>
          </w:rPr>
          <w:t xml:space="preserve"> Bảng dữ liệu dịch vụ theo chi nhánh</w:t>
        </w:r>
      </w:ins>
    </w:p>
    <w:p w14:paraId="4FD743B8" w14:textId="45655960" w:rsidR="00376EE3" w:rsidRDefault="00376EE3" w:rsidP="00376EE3">
      <w:pPr>
        <w:rPr>
          <w:ins w:id="9357" w:author="phuong vu" w:date="2018-11-23T14:29:00Z"/>
          <w:b/>
          <w:lang w:val="en-US"/>
        </w:rPr>
      </w:pPr>
      <w:ins w:id="9358" w:author="phuong vu" w:date="2018-11-23T14:29:00Z">
        <w:r>
          <w:rPr>
            <w:b/>
            <w:lang w:val="en-US"/>
          </w:rPr>
          <w:t>BẢNG STAFF</w:t>
        </w:r>
      </w:ins>
    </w:p>
    <w:tbl>
      <w:tblPr>
        <w:tblStyle w:val="TableGrid"/>
        <w:tblW w:w="8725" w:type="dxa"/>
        <w:tblLook w:val="04A0" w:firstRow="1" w:lastRow="0" w:firstColumn="1" w:lastColumn="0" w:noHBand="0" w:noVBand="1"/>
      </w:tblPr>
      <w:tblGrid>
        <w:gridCol w:w="708"/>
        <w:gridCol w:w="1820"/>
        <w:gridCol w:w="1300"/>
        <w:gridCol w:w="1098"/>
        <w:gridCol w:w="838"/>
        <w:gridCol w:w="823"/>
        <w:gridCol w:w="2138"/>
      </w:tblGrid>
      <w:tr w:rsidR="00376EE3" w:rsidRPr="001856AA" w14:paraId="546BF50E" w14:textId="77777777" w:rsidTr="00376EE3">
        <w:trPr>
          <w:trHeight w:val="300"/>
          <w:ins w:id="9359" w:author="phuong vu" w:date="2018-11-23T14:30:00Z"/>
        </w:trPr>
        <w:tc>
          <w:tcPr>
            <w:tcW w:w="708" w:type="dxa"/>
            <w:noWrap/>
            <w:vAlign w:val="center"/>
            <w:hideMark/>
          </w:tcPr>
          <w:p w14:paraId="087D3586" w14:textId="77777777" w:rsidR="00376EE3" w:rsidRPr="001856AA" w:rsidRDefault="00376EE3" w:rsidP="00376EE3">
            <w:pPr>
              <w:spacing w:line="276" w:lineRule="auto"/>
              <w:jc w:val="center"/>
              <w:rPr>
                <w:ins w:id="9360" w:author="phuong vu" w:date="2018-11-23T14:30:00Z"/>
                <w:b/>
                <w:bCs/>
              </w:rPr>
            </w:pPr>
            <w:ins w:id="9361" w:author="phuong vu" w:date="2018-11-23T14:30:00Z">
              <w:r w:rsidRPr="001856AA">
                <w:rPr>
                  <w:b/>
                  <w:bCs/>
                  <w:lang w:val="da-DK"/>
                </w:rPr>
                <w:t>STT</w:t>
              </w:r>
            </w:ins>
          </w:p>
        </w:tc>
        <w:tc>
          <w:tcPr>
            <w:tcW w:w="1820" w:type="dxa"/>
            <w:noWrap/>
            <w:vAlign w:val="center"/>
            <w:hideMark/>
          </w:tcPr>
          <w:p w14:paraId="467AF899" w14:textId="77777777" w:rsidR="00376EE3" w:rsidRPr="001856AA" w:rsidRDefault="00376EE3" w:rsidP="00376EE3">
            <w:pPr>
              <w:spacing w:line="276" w:lineRule="auto"/>
              <w:jc w:val="center"/>
              <w:rPr>
                <w:ins w:id="9362" w:author="phuong vu" w:date="2018-11-23T14:30:00Z"/>
                <w:b/>
                <w:bCs/>
              </w:rPr>
            </w:pPr>
            <w:ins w:id="9363" w:author="phuong vu" w:date="2018-11-23T14:30:00Z">
              <w:r w:rsidRPr="001856AA">
                <w:rPr>
                  <w:b/>
                  <w:bCs/>
                  <w:lang w:val="da-DK"/>
                </w:rPr>
                <w:t>Tên trường</w:t>
              </w:r>
            </w:ins>
          </w:p>
        </w:tc>
        <w:tc>
          <w:tcPr>
            <w:tcW w:w="1300" w:type="dxa"/>
            <w:noWrap/>
            <w:vAlign w:val="center"/>
            <w:hideMark/>
          </w:tcPr>
          <w:p w14:paraId="769FD1C8" w14:textId="77777777" w:rsidR="00376EE3" w:rsidRPr="001856AA" w:rsidRDefault="00376EE3" w:rsidP="00376EE3">
            <w:pPr>
              <w:spacing w:line="276" w:lineRule="auto"/>
              <w:jc w:val="center"/>
              <w:rPr>
                <w:ins w:id="9364" w:author="phuong vu" w:date="2018-11-23T14:30:00Z"/>
                <w:b/>
                <w:bCs/>
              </w:rPr>
            </w:pPr>
            <w:ins w:id="9365" w:author="phuong vu" w:date="2018-11-23T14:30:00Z">
              <w:r w:rsidRPr="001856AA">
                <w:rPr>
                  <w:b/>
                  <w:bCs/>
                  <w:lang w:val="da-DK"/>
                </w:rPr>
                <w:t>Kiểu</w:t>
              </w:r>
            </w:ins>
          </w:p>
        </w:tc>
        <w:tc>
          <w:tcPr>
            <w:tcW w:w="1098" w:type="dxa"/>
            <w:noWrap/>
            <w:vAlign w:val="center"/>
            <w:hideMark/>
          </w:tcPr>
          <w:p w14:paraId="6C3FDB71" w14:textId="77777777" w:rsidR="00376EE3" w:rsidRPr="001856AA" w:rsidRDefault="00376EE3" w:rsidP="00376EE3">
            <w:pPr>
              <w:spacing w:line="276" w:lineRule="auto"/>
              <w:jc w:val="center"/>
              <w:rPr>
                <w:ins w:id="9366" w:author="phuong vu" w:date="2018-11-23T14:30:00Z"/>
                <w:b/>
                <w:bCs/>
              </w:rPr>
            </w:pPr>
            <w:ins w:id="9367" w:author="phuong vu" w:date="2018-11-23T14:30:00Z">
              <w:r w:rsidRPr="001856AA">
                <w:rPr>
                  <w:b/>
                  <w:bCs/>
                  <w:lang w:val="da-DK"/>
                </w:rPr>
                <w:t>Chấp nhận Null</w:t>
              </w:r>
            </w:ins>
          </w:p>
        </w:tc>
        <w:tc>
          <w:tcPr>
            <w:tcW w:w="838" w:type="dxa"/>
            <w:noWrap/>
            <w:vAlign w:val="center"/>
            <w:hideMark/>
          </w:tcPr>
          <w:p w14:paraId="68D26C91" w14:textId="77777777" w:rsidR="00376EE3" w:rsidRPr="001856AA" w:rsidRDefault="00376EE3" w:rsidP="00376EE3">
            <w:pPr>
              <w:spacing w:line="276" w:lineRule="auto"/>
              <w:jc w:val="center"/>
              <w:rPr>
                <w:ins w:id="9368" w:author="phuong vu" w:date="2018-11-23T14:30:00Z"/>
                <w:b/>
                <w:bCs/>
              </w:rPr>
            </w:pPr>
            <w:ins w:id="9369" w:author="phuong vu" w:date="2018-11-23T14:30:00Z">
              <w:r w:rsidRPr="001856AA">
                <w:rPr>
                  <w:b/>
                  <w:bCs/>
                  <w:lang w:val="da-DK"/>
                </w:rPr>
                <w:t>Khóa chính</w:t>
              </w:r>
            </w:ins>
          </w:p>
        </w:tc>
        <w:tc>
          <w:tcPr>
            <w:tcW w:w="823" w:type="dxa"/>
            <w:noWrap/>
            <w:vAlign w:val="center"/>
            <w:hideMark/>
          </w:tcPr>
          <w:p w14:paraId="6B9BF3E1" w14:textId="77777777" w:rsidR="00376EE3" w:rsidRPr="001856AA" w:rsidRDefault="00376EE3" w:rsidP="00376EE3">
            <w:pPr>
              <w:spacing w:line="276" w:lineRule="auto"/>
              <w:jc w:val="center"/>
              <w:rPr>
                <w:ins w:id="9370" w:author="phuong vu" w:date="2018-11-23T14:30:00Z"/>
                <w:b/>
                <w:bCs/>
              </w:rPr>
            </w:pPr>
            <w:ins w:id="9371" w:author="phuong vu" w:date="2018-11-23T14:30:00Z">
              <w:r w:rsidRPr="001856AA">
                <w:rPr>
                  <w:b/>
                  <w:bCs/>
                  <w:lang w:val="da-DK"/>
                </w:rPr>
                <w:t>Khóa ngoại</w:t>
              </w:r>
            </w:ins>
          </w:p>
        </w:tc>
        <w:tc>
          <w:tcPr>
            <w:tcW w:w="2138" w:type="dxa"/>
            <w:noWrap/>
            <w:vAlign w:val="center"/>
            <w:hideMark/>
          </w:tcPr>
          <w:p w14:paraId="58E7EC95" w14:textId="77777777" w:rsidR="00376EE3" w:rsidRPr="001856AA" w:rsidRDefault="00376EE3" w:rsidP="00376EE3">
            <w:pPr>
              <w:spacing w:line="276" w:lineRule="auto"/>
              <w:ind w:right="226"/>
              <w:jc w:val="center"/>
              <w:rPr>
                <w:ins w:id="9372" w:author="phuong vu" w:date="2018-11-23T14:30:00Z"/>
                <w:b/>
                <w:bCs/>
              </w:rPr>
            </w:pPr>
            <w:ins w:id="9373" w:author="phuong vu" w:date="2018-11-23T14:30:00Z">
              <w:r w:rsidRPr="001856AA">
                <w:rPr>
                  <w:b/>
                  <w:bCs/>
                  <w:lang w:val="da-DK"/>
                </w:rPr>
                <w:t>Mô tả</w:t>
              </w:r>
            </w:ins>
          </w:p>
        </w:tc>
      </w:tr>
      <w:tr w:rsidR="00376EE3" w:rsidRPr="001856AA" w14:paraId="083F037A" w14:textId="77777777" w:rsidTr="00376EE3">
        <w:trPr>
          <w:trHeight w:val="300"/>
          <w:ins w:id="9374" w:author="phuong vu" w:date="2018-11-23T14:30:00Z"/>
        </w:trPr>
        <w:tc>
          <w:tcPr>
            <w:tcW w:w="708" w:type="dxa"/>
            <w:noWrap/>
            <w:vAlign w:val="center"/>
            <w:hideMark/>
          </w:tcPr>
          <w:p w14:paraId="4CA50DA0" w14:textId="77777777" w:rsidR="00376EE3" w:rsidRPr="00FD2760" w:rsidRDefault="00376EE3" w:rsidP="00376EE3">
            <w:pPr>
              <w:spacing w:line="276" w:lineRule="auto"/>
              <w:jc w:val="center"/>
              <w:rPr>
                <w:ins w:id="9375" w:author="phuong vu" w:date="2018-11-23T14:30:00Z"/>
              </w:rPr>
            </w:pPr>
            <w:ins w:id="9376" w:author="phuong vu" w:date="2018-11-23T14:30:00Z">
              <w:r w:rsidRPr="00FD2760">
                <w:t>1</w:t>
              </w:r>
            </w:ins>
          </w:p>
        </w:tc>
        <w:tc>
          <w:tcPr>
            <w:tcW w:w="1820" w:type="dxa"/>
            <w:noWrap/>
            <w:hideMark/>
          </w:tcPr>
          <w:p w14:paraId="73089068" w14:textId="77777777" w:rsidR="00376EE3" w:rsidRPr="00FD2760" w:rsidRDefault="00376EE3" w:rsidP="00376EE3">
            <w:pPr>
              <w:spacing w:line="276" w:lineRule="auto"/>
              <w:rPr>
                <w:ins w:id="9377" w:author="phuong vu" w:date="2018-11-23T14:30:00Z"/>
              </w:rPr>
            </w:pPr>
            <w:ins w:id="9378" w:author="phuong vu" w:date="2018-11-23T14:30:00Z">
              <w:r w:rsidRPr="00FD2760">
                <w:t>id</w:t>
              </w:r>
            </w:ins>
          </w:p>
        </w:tc>
        <w:tc>
          <w:tcPr>
            <w:tcW w:w="1300" w:type="dxa"/>
            <w:noWrap/>
            <w:hideMark/>
          </w:tcPr>
          <w:p w14:paraId="2A98EB74" w14:textId="77777777" w:rsidR="00376EE3" w:rsidRPr="00FD2760" w:rsidRDefault="00376EE3" w:rsidP="00376EE3">
            <w:pPr>
              <w:spacing w:line="276" w:lineRule="auto"/>
              <w:rPr>
                <w:ins w:id="9379" w:author="phuong vu" w:date="2018-11-23T14:30:00Z"/>
              </w:rPr>
            </w:pPr>
            <w:ins w:id="9380" w:author="phuong vu" w:date="2018-11-23T14:30:00Z">
              <w:r w:rsidRPr="00FD2760">
                <w:t>numeric</w:t>
              </w:r>
            </w:ins>
          </w:p>
        </w:tc>
        <w:tc>
          <w:tcPr>
            <w:tcW w:w="1098" w:type="dxa"/>
            <w:noWrap/>
            <w:vAlign w:val="center"/>
            <w:hideMark/>
          </w:tcPr>
          <w:p w14:paraId="478D9CC7" w14:textId="77777777" w:rsidR="00376EE3" w:rsidRPr="00FD2760" w:rsidRDefault="00376EE3" w:rsidP="00376EE3">
            <w:pPr>
              <w:spacing w:line="276" w:lineRule="auto"/>
              <w:jc w:val="center"/>
              <w:rPr>
                <w:ins w:id="9381" w:author="phuong vu" w:date="2018-11-23T14:30:00Z"/>
              </w:rPr>
            </w:pPr>
          </w:p>
        </w:tc>
        <w:tc>
          <w:tcPr>
            <w:tcW w:w="838" w:type="dxa"/>
            <w:noWrap/>
            <w:vAlign w:val="center"/>
            <w:hideMark/>
          </w:tcPr>
          <w:p w14:paraId="1EC45DC1" w14:textId="77777777" w:rsidR="00376EE3" w:rsidRPr="00FD2760" w:rsidRDefault="00376EE3" w:rsidP="00376EE3">
            <w:pPr>
              <w:spacing w:line="276" w:lineRule="auto"/>
              <w:jc w:val="center"/>
              <w:rPr>
                <w:ins w:id="9382" w:author="phuong vu" w:date="2018-11-23T14:30:00Z"/>
              </w:rPr>
            </w:pPr>
            <w:ins w:id="9383" w:author="phuong vu" w:date="2018-11-23T14:30:00Z">
              <w:r w:rsidRPr="00FD2760">
                <w:t>X</w:t>
              </w:r>
            </w:ins>
          </w:p>
        </w:tc>
        <w:tc>
          <w:tcPr>
            <w:tcW w:w="823" w:type="dxa"/>
            <w:noWrap/>
            <w:vAlign w:val="center"/>
            <w:hideMark/>
          </w:tcPr>
          <w:p w14:paraId="6E4D7852" w14:textId="77777777" w:rsidR="00376EE3" w:rsidRPr="00FD2760" w:rsidRDefault="00376EE3" w:rsidP="00376EE3">
            <w:pPr>
              <w:spacing w:line="276" w:lineRule="auto"/>
              <w:jc w:val="center"/>
              <w:rPr>
                <w:ins w:id="9384" w:author="phuong vu" w:date="2018-11-23T14:30:00Z"/>
              </w:rPr>
            </w:pPr>
          </w:p>
        </w:tc>
        <w:tc>
          <w:tcPr>
            <w:tcW w:w="2138" w:type="dxa"/>
            <w:noWrap/>
            <w:hideMark/>
          </w:tcPr>
          <w:p w14:paraId="2D0DDF5F" w14:textId="4F0B24F0" w:rsidR="00376EE3" w:rsidRPr="00376EE3" w:rsidRDefault="00376EE3" w:rsidP="00376EE3">
            <w:pPr>
              <w:spacing w:line="276" w:lineRule="auto"/>
              <w:rPr>
                <w:ins w:id="9385" w:author="phuong vu" w:date="2018-11-23T14:30:00Z"/>
                <w:lang w:val="en-US"/>
                <w:rPrChange w:id="9386" w:author="phuong vu" w:date="2018-11-23T14:31:00Z">
                  <w:rPr>
                    <w:ins w:id="9387" w:author="phuong vu" w:date="2018-11-23T14:30:00Z"/>
                    <w:lang w:val="en-US"/>
                  </w:rPr>
                </w:rPrChange>
              </w:rPr>
            </w:pPr>
            <w:ins w:id="9388" w:author="phuong vu" w:date="2018-11-23T14:30:00Z">
              <w:r w:rsidRPr="00FD2760">
                <w:t xml:space="preserve">ID </w:t>
              </w:r>
            </w:ins>
            <w:ins w:id="9389" w:author="phuong vu" w:date="2018-11-23T14:31:00Z">
              <w:r>
                <w:rPr>
                  <w:lang w:val="en-US"/>
                </w:rPr>
                <w:t>nhân viên</w:t>
              </w:r>
            </w:ins>
          </w:p>
        </w:tc>
      </w:tr>
      <w:tr w:rsidR="00376EE3" w:rsidRPr="001856AA" w14:paraId="7E1E35DB" w14:textId="77777777" w:rsidTr="00376EE3">
        <w:trPr>
          <w:trHeight w:val="300"/>
          <w:ins w:id="9390" w:author="phuong vu" w:date="2018-11-23T14:30:00Z"/>
        </w:trPr>
        <w:tc>
          <w:tcPr>
            <w:tcW w:w="708" w:type="dxa"/>
            <w:noWrap/>
            <w:vAlign w:val="center"/>
            <w:hideMark/>
          </w:tcPr>
          <w:p w14:paraId="74750921" w14:textId="77777777" w:rsidR="00376EE3" w:rsidRPr="00FD2760" w:rsidRDefault="00376EE3" w:rsidP="00376EE3">
            <w:pPr>
              <w:spacing w:line="276" w:lineRule="auto"/>
              <w:jc w:val="center"/>
              <w:rPr>
                <w:ins w:id="9391" w:author="phuong vu" w:date="2018-11-23T14:30:00Z"/>
              </w:rPr>
            </w:pPr>
            <w:ins w:id="9392" w:author="phuong vu" w:date="2018-11-23T14:30:00Z">
              <w:r w:rsidRPr="00FD2760">
                <w:t>2</w:t>
              </w:r>
            </w:ins>
          </w:p>
        </w:tc>
        <w:tc>
          <w:tcPr>
            <w:tcW w:w="1820" w:type="dxa"/>
            <w:noWrap/>
            <w:hideMark/>
          </w:tcPr>
          <w:p w14:paraId="48EC1E77" w14:textId="77777777" w:rsidR="00376EE3" w:rsidRPr="00FD2760" w:rsidRDefault="00376EE3" w:rsidP="00376EE3">
            <w:pPr>
              <w:spacing w:line="276" w:lineRule="auto"/>
              <w:rPr>
                <w:ins w:id="9393" w:author="phuong vu" w:date="2018-11-23T14:30:00Z"/>
              </w:rPr>
            </w:pPr>
            <w:ins w:id="9394" w:author="phuong vu" w:date="2018-11-23T14:30:00Z">
              <w:r>
                <w:rPr>
                  <w:lang w:val="en-US"/>
                </w:rPr>
                <w:t>full_name</w:t>
              </w:r>
            </w:ins>
          </w:p>
        </w:tc>
        <w:tc>
          <w:tcPr>
            <w:tcW w:w="1300" w:type="dxa"/>
            <w:noWrap/>
            <w:hideMark/>
          </w:tcPr>
          <w:p w14:paraId="25598F3A" w14:textId="77777777" w:rsidR="00376EE3" w:rsidRPr="00FD2760" w:rsidRDefault="00376EE3" w:rsidP="00376EE3">
            <w:pPr>
              <w:spacing w:line="276" w:lineRule="auto"/>
              <w:rPr>
                <w:ins w:id="9395" w:author="phuong vu" w:date="2018-11-23T14:30:00Z"/>
              </w:rPr>
            </w:pPr>
            <w:ins w:id="9396" w:author="phuong vu" w:date="2018-11-23T14:30:00Z">
              <w:r w:rsidRPr="00FD2760">
                <w:t>character varying</w:t>
              </w:r>
            </w:ins>
          </w:p>
        </w:tc>
        <w:tc>
          <w:tcPr>
            <w:tcW w:w="1098" w:type="dxa"/>
            <w:noWrap/>
            <w:vAlign w:val="center"/>
            <w:hideMark/>
          </w:tcPr>
          <w:p w14:paraId="77D86F4C" w14:textId="77777777" w:rsidR="00376EE3" w:rsidRPr="00FD2760" w:rsidRDefault="00376EE3" w:rsidP="00376EE3">
            <w:pPr>
              <w:spacing w:line="276" w:lineRule="auto"/>
              <w:jc w:val="center"/>
              <w:rPr>
                <w:ins w:id="9397" w:author="phuong vu" w:date="2018-11-23T14:30:00Z"/>
              </w:rPr>
            </w:pPr>
          </w:p>
        </w:tc>
        <w:tc>
          <w:tcPr>
            <w:tcW w:w="838" w:type="dxa"/>
            <w:noWrap/>
            <w:vAlign w:val="center"/>
            <w:hideMark/>
          </w:tcPr>
          <w:p w14:paraId="45329E89" w14:textId="77777777" w:rsidR="00376EE3" w:rsidRPr="00FD2760" w:rsidRDefault="00376EE3" w:rsidP="00376EE3">
            <w:pPr>
              <w:spacing w:line="276" w:lineRule="auto"/>
              <w:jc w:val="center"/>
              <w:rPr>
                <w:ins w:id="9398" w:author="phuong vu" w:date="2018-11-23T14:30:00Z"/>
              </w:rPr>
            </w:pPr>
          </w:p>
        </w:tc>
        <w:tc>
          <w:tcPr>
            <w:tcW w:w="823" w:type="dxa"/>
            <w:noWrap/>
            <w:vAlign w:val="center"/>
            <w:hideMark/>
          </w:tcPr>
          <w:p w14:paraId="41F8C536" w14:textId="77777777" w:rsidR="00376EE3" w:rsidRPr="00FD2760" w:rsidRDefault="00376EE3" w:rsidP="00376EE3">
            <w:pPr>
              <w:spacing w:line="276" w:lineRule="auto"/>
              <w:jc w:val="center"/>
              <w:rPr>
                <w:ins w:id="9399" w:author="phuong vu" w:date="2018-11-23T14:30:00Z"/>
              </w:rPr>
            </w:pPr>
          </w:p>
        </w:tc>
        <w:tc>
          <w:tcPr>
            <w:tcW w:w="2138" w:type="dxa"/>
            <w:noWrap/>
            <w:hideMark/>
          </w:tcPr>
          <w:p w14:paraId="7FB2817B" w14:textId="40AA5CE7" w:rsidR="00376EE3" w:rsidRPr="00FD2760" w:rsidRDefault="00376EE3" w:rsidP="00376EE3">
            <w:pPr>
              <w:spacing w:line="276" w:lineRule="auto"/>
              <w:rPr>
                <w:ins w:id="9400" w:author="phuong vu" w:date="2018-11-23T14:30:00Z"/>
                <w:lang w:val="en-US"/>
              </w:rPr>
            </w:pPr>
            <w:ins w:id="9401" w:author="phuong vu" w:date="2018-11-23T14:30:00Z">
              <w:r>
                <w:rPr>
                  <w:lang w:val="en-US"/>
                </w:rPr>
                <w:t xml:space="preserve">Họ tên </w:t>
              </w:r>
            </w:ins>
            <w:ins w:id="9402" w:author="phuong vu" w:date="2018-11-23T14:31:00Z">
              <w:r>
                <w:rPr>
                  <w:lang w:val="en-US"/>
                </w:rPr>
                <w:t>nhân viên</w:t>
              </w:r>
            </w:ins>
          </w:p>
        </w:tc>
      </w:tr>
      <w:tr w:rsidR="00376EE3" w:rsidRPr="001856AA" w14:paraId="79826A92" w14:textId="77777777" w:rsidTr="00376EE3">
        <w:trPr>
          <w:trHeight w:val="300"/>
          <w:ins w:id="9403" w:author="phuong vu" w:date="2018-11-23T14:30:00Z"/>
        </w:trPr>
        <w:tc>
          <w:tcPr>
            <w:tcW w:w="708" w:type="dxa"/>
            <w:noWrap/>
            <w:vAlign w:val="center"/>
          </w:tcPr>
          <w:p w14:paraId="6804FB3B" w14:textId="77777777" w:rsidR="00376EE3" w:rsidRPr="00FD2760" w:rsidRDefault="00376EE3" w:rsidP="00376EE3">
            <w:pPr>
              <w:spacing w:line="276" w:lineRule="auto"/>
              <w:jc w:val="center"/>
              <w:rPr>
                <w:ins w:id="9404" w:author="phuong vu" w:date="2018-11-23T14:30:00Z"/>
                <w:lang w:val="en-US"/>
              </w:rPr>
            </w:pPr>
            <w:ins w:id="9405" w:author="phuong vu" w:date="2018-11-23T14:30:00Z">
              <w:r>
                <w:rPr>
                  <w:lang w:val="en-US"/>
                </w:rPr>
                <w:t>3</w:t>
              </w:r>
            </w:ins>
          </w:p>
        </w:tc>
        <w:tc>
          <w:tcPr>
            <w:tcW w:w="1820" w:type="dxa"/>
            <w:noWrap/>
          </w:tcPr>
          <w:p w14:paraId="2226FD32" w14:textId="77777777" w:rsidR="00376EE3" w:rsidRDefault="00376EE3" w:rsidP="00376EE3">
            <w:pPr>
              <w:spacing w:line="276" w:lineRule="auto"/>
              <w:rPr>
                <w:ins w:id="9406" w:author="phuong vu" w:date="2018-11-23T14:30:00Z"/>
                <w:lang w:val="en-US"/>
              </w:rPr>
            </w:pPr>
            <w:ins w:id="9407" w:author="phuong vu" w:date="2018-11-23T14:30:00Z">
              <w:r>
                <w:rPr>
                  <w:lang w:val="en-US"/>
                </w:rPr>
                <w:t>email</w:t>
              </w:r>
            </w:ins>
          </w:p>
        </w:tc>
        <w:tc>
          <w:tcPr>
            <w:tcW w:w="1300" w:type="dxa"/>
            <w:noWrap/>
          </w:tcPr>
          <w:p w14:paraId="4CCC3D2E" w14:textId="77777777" w:rsidR="00376EE3" w:rsidRPr="00FD2760" w:rsidRDefault="00376EE3" w:rsidP="00376EE3">
            <w:pPr>
              <w:spacing w:line="276" w:lineRule="auto"/>
              <w:rPr>
                <w:ins w:id="9408" w:author="phuong vu" w:date="2018-11-23T14:30:00Z"/>
              </w:rPr>
            </w:pPr>
            <w:ins w:id="9409" w:author="phuong vu" w:date="2018-11-23T14:30:00Z">
              <w:r w:rsidRPr="00FD2760">
                <w:t>character varying</w:t>
              </w:r>
            </w:ins>
          </w:p>
        </w:tc>
        <w:tc>
          <w:tcPr>
            <w:tcW w:w="1098" w:type="dxa"/>
            <w:noWrap/>
            <w:vAlign w:val="center"/>
          </w:tcPr>
          <w:p w14:paraId="5253FBA1" w14:textId="77777777" w:rsidR="00376EE3" w:rsidRPr="00FD2760" w:rsidRDefault="00376EE3" w:rsidP="00376EE3">
            <w:pPr>
              <w:spacing w:line="276" w:lineRule="auto"/>
              <w:jc w:val="center"/>
              <w:rPr>
                <w:ins w:id="9410" w:author="phuong vu" w:date="2018-11-23T14:30:00Z"/>
              </w:rPr>
            </w:pPr>
          </w:p>
        </w:tc>
        <w:tc>
          <w:tcPr>
            <w:tcW w:w="838" w:type="dxa"/>
            <w:noWrap/>
            <w:vAlign w:val="center"/>
          </w:tcPr>
          <w:p w14:paraId="7AE93B3B" w14:textId="77777777" w:rsidR="00376EE3" w:rsidRPr="00FD2760" w:rsidRDefault="00376EE3" w:rsidP="00376EE3">
            <w:pPr>
              <w:spacing w:line="276" w:lineRule="auto"/>
              <w:jc w:val="center"/>
              <w:rPr>
                <w:ins w:id="9411" w:author="phuong vu" w:date="2018-11-23T14:30:00Z"/>
              </w:rPr>
            </w:pPr>
          </w:p>
        </w:tc>
        <w:tc>
          <w:tcPr>
            <w:tcW w:w="823" w:type="dxa"/>
            <w:noWrap/>
            <w:vAlign w:val="center"/>
          </w:tcPr>
          <w:p w14:paraId="60924E47" w14:textId="77777777" w:rsidR="00376EE3" w:rsidRPr="00FD2760" w:rsidRDefault="00376EE3" w:rsidP="00376EE3">
            <w:pPr>
              <w:spacing w:line="276" w:lineRule="auto"/>
              <w:jc w:val="center"/>
              <w:rPr>
                <w:ins w:id="9412" w:author="phuong vu" w:date="2018-11-23T14:30:00Z"/>
              </w:rPr>
            </w:pPr>
          </w:p>
        </w:tc>
        <w:tc>
          <w:tcPr>
            <w:tcW w:w="2138" w:type="dxa"/>
            <w:noWrap/>
          </w:tcPr>
          <w:p w14:paraId="67D1DFC5" w14:textId="5B24F6AD" w:rsidR="00376EE3" w:rsidRDefault="00376EE3" w:rsidP="00376EE3">
            <w:pPr>
              <w:spacing w:line="276" w:lineRule="auto"/>
              <w:rPr>
                <w:ins w:id="9413" w:author="phuong vu" w:date="2018-11-23T14:30:00Z"/>
                <w:lang w:val="en-US"/>
              </w:rPr>
            </w:pPr>
            <w:ins w:id="9414" w:author="phuong vu" w:date="2018-11-23T14:30:00Z">
              <w:r>
                <w:rPr>
                  <w:lang w:val="en-US"/>
                </w:rPr>
                <w:t xml:space="preserve">Email </w:t>
              </w:r>
            </w:ins>
            <w:ins w:id="9415" w:author="phuong vu" w:date="2018-11-23T14:31:00Z">
              <w:r>
                <w:rPr>
                  <w:lang w:val="en-US"/>
                </w:rPr>
                <w:t>nhân viên</w:t>
              </w:r>
            </w:ins>
          </w:p>
        </w:tc>
      </w:tr>
      <w:tr w:rsidR="00376EE3" w:rsidRPr="001856AA" w14:paraId="08295028" w14:textId="77777777" w:rsidTr="00376EE3">
        <w:trPr>
          <w:trHeight w:val="300"/>
          <w:ins w:id="9416" w:author="phuong vu" w:date="2018-11-23T14:30:00Z"/>
        </w:trPr>
        <w:tc>
          <w:tcPr>
            <w:tcW w:w="708" w:type="dxa"/>
            <w:noWrap/>
            <w:vAlign w:val="center"/>
          </w:tcPr>
          <w:p w14:paraId="1B3F535C" w14:textId="77777777" w:rsidR="00376EE3" w:rsidRDefault="00376EE3" w:rsidP="00376EE3">
            <w:pPr>
              <w:spacing w:line="276" w:lineRule="auto"/>
              <w:jc w:val="center"/>
              <w:rPr>
                <w:ins w:id="9417" w:author="phuong vu" w:date="2018-11-23T14:30:00Z"/>
                <w:lang w:val="en-US"/>
              </w:rPr>
            </w:pPr>
            <w:ins w:id="9418" w:author="phuong vu" w:date="2018-11-23T14:30:00Z">
              <w:r>
                <w:rPr>
                  <w:lang w:val="en-US"/>
                </w:rPr>
                <w:t>4</w:t>
              </w:r>
            </w:ins>
          </w:p>
        </w:tc>
        <w:tc>
          <w:tcPr>
            <w:tcW w:w="1820" w:type="dxa"/>
            <w:noWrap/>
          </w:tcPr>
          <w:p w14:paraId="676DAEAF" w14:textId="77777777" w:rsidR="00376EE3" w:rsidRDefault="00376EE3" w:rsidP="00376EE3">
            <w:pPr>
              <w:spacing w:line="276" w:lineRule="auto"/>
              <w:rPr>
                <w:ins w:id="9419" w:author="phuong vu" w:date="2018-11-23T14:30:00Z"/>
                <w:lang w:val="en-US"/>
              </w:rPr>
            </w:pPr>
            <w:ins w:id="9420" w:author="phuong vu" w:date="2018-11-23T14:30:00Z">
              <w:r>
                <w:rPr>
                  <w:lang w:val="en-US"/>
                </w:rPr>
                <w:t>phone</w:t>
              </w:r>
            </w:ins>
          </w:p>
        </w:tc>
        <w:tc>
          <w:tcPr>
            <w:tcW w:w="1300" w:type="dxa"/>
            <w:noWrap/>
          </w:tcPr>
          <w:p w14:paraId="75D36D9A" w14:textId="77777777" w:rsidR="00376EE3" w:rsidRPr="00FD2760" w:rsidRDefault="00376EE3" w:rsidP="00376EE3">
            <w:pPr>
              <w:spacing w:line="276" w:lineRule="auto"/>
              <w:rPr>
                <w:ins w:id="9421" w:author="phuong vu" w:date="2018-11-23T14:30:00Z"/>
              </w:rPr>
            </w:pPr>
            <w:ins w:id="9422" w:author="phuong vu" w:date="2018-11-23T14:30:00Z">
              <w:r w:rsidRPr="00FD2760">
                <w:t>character varying</w:t>
              </w:r>
            </w:ins>
          </w:p>
        </w:tc>
        <w:tc>
          <w:tcPr>
            <w:tcW w:w="1098" w:type="dxa"/>
            <w:noWrap/>
            <w:vAlign w:val="center"/>
          </w:tcPr>
          <w:p w14:paraId="4B209AB7" w14:textId="77777777" w:rsidR="00376EE3" w:rsidRPr="00FD2760" w:rsidRDefault="00376EE3" w:rsidP="00376EE3">
            <w:pPr>
              <w:spacing w:line="276" w:lineRule="auto"/>
              <w:jc w:val="center"/>
              <w:rPr>
                <w:ins w:id="9423" w:author="phuong vu" w:date="2018-11-23T14:30:00Z"/>
              </w:rPr>
            </w:pPr>
          </w:p>
        </w:tc>
        <w:tc>
          <w:tcPr>
            <w:tcW w:w="838" w:type="dxa"/>
            <w:noWrap/>
            <w:vAlign w:val="center"/>
          </w:tcPr>
          <w:p w14:paraId="3CDC3C5E" w14:textId="77777777" w:rsidR="00376EE3" w:rsidRPr="00FD2760" w:rsidRDefault="00376EE3" w:rsidP="00376EE3">
            <w:pPr>
              <w:spacing w:line="276" w:lineRule="auto"/>
              <w:jc w:val="center"/>
              <w:rPr>
                <w:ins w:id="9424" w:author="phuong vu" w:date="2018-11-23T14:30:00Z"/>
              </w:rPr>
            </w:pPr>
          </w:p>
        </w:tc>
        <w:tc>
          <w:tcPr>
            <w:tcW w:w="823" w:type="dxa"/>
            <w:noWrap/>
            <w:vAlign w:val="center"/>
          </w:tcPr>
          <w:p w14:paraId="6804AC7A" w14:textId="77777777" w:rsidR="00376EE3" w:rsidRPr="00FD2760" w:rsidRDefault="00376EE3" w:rsidP="00376EE3">
            <w:pPr>
              <w:spacing w:line="276" w:lineRule="auto"/>
              <w:jc w:val="center"/>
              <w:rPr>
                <w:ins w:id="9425" w:author="phuong vu" w:date="2018-11-23T14:30:00Z"/>
              </w:rPr>
            </w:pPr>
          </w:p>
        </w:tc>
        <w:tc>
          <w:tcPr>
            <w:tcW w:w="2138" w:type="dxa"/>
            <w:noWrap/>
          </w:tcPr>
          <w:p w14:paraId="1659A55B" w14:textId="75192296" w:rsidR="00376EE3" w:rsidRDefault="00376EE3" w:rsidP="00376EE3">
            <w:pPr>
              <w:spacing w:line="276" w:lineRule="auto"/>
              <w:rPr>
                <w:ins w:id="9426" w:author="phuong vu" w:date="2018-11-23T14:30:00Z"/>
                <w:lang w:val="en-US"/>
              </w:rPr>
            </w:pPr>
            <w:ins w:id="9427" w:author="phuong vu" w:date="2018-11-23T14:30:00Z">
              <w:r>
                <w:rPr>
                  <w:lang w:val="en-US"/>
                </w:rPr>
                <w:t xml:space="preserve">Số điện thoại </w:t>
              </w:r>
            </w:ins>
            <w:ins w:id="9428" w:author="phuong vu" w:date="2018-11-23T14:31:00Z">
              <w:r w:rsidR="0024035B">
                <w:rPr>
                  <w:lang w:val="en-US"/>
                </w:rPr>
                <w:t>nhân viên</w:t>
              </w:r>
            </w:ins>
          </w:p>
        </w:tc>
      </w:tr>
      <w:tr w:rsidR="00376EE3" w:rsidRPr="001856AA" w14:paraId="39FEFE3A" w14:textId="77777777" w:rsidTr="00376EE3">
        <w:trPr>
          <w:trHeight w:val="300"/>
          <w:ins w:id="9429" w:author="phuong vu" w:date="2018-11-23T14:30:00Z"/>
        </w:trPr>
        <w:tc>
          <w:tcPr>
            <w:tcW w:w="708" w:type="dxa"/>
            <w:noWrap/>
            <w:vAlign w:val="center"/>
          </w:tcPr>
          <w:p w14:paraId="33F4B592" w14:textId="77777777" w:rsidR="00376EE3" w:rsidRDefault="00376EE3" w:rsidP="00376EE3">
            <w:pPr>
              <w:spacing w:line="276" w:lineRule="auto"/>
              <w:jc w:val="center"/>
              <w:rPr>
                <w:ins w:id="9430" w:author="phuong vu" w:date="2018-11-23T14:30:00Z"/>
                <w:lang w:val="en-US"/>
              </w:rPr>
            </w:pPr>
            <w:ins w:id="9431" w:author="phuong vu" w:date="2018-11-23T14:30:00Z">
              <w:r>
                <w:rPr>
                  <w:lang w:val="en-US"/>
                </w:rPr>
                <w:lastRenderedPageBreak/>
                <w:t>5</w:t>
              </w:r>
            </w:ins>
          </w:p>
        </w:tc>
        <w:tc>
          <w:tcPr>
            <w:tcW w:w="1820" w:type="dxa"/>
            <w:noWrap/>
          </w:tcPr>
          <w:p w14:paraId="4DE66DDE" w14:textId="77777777" w:rsidR="00376EE3" w:rsidRDefault="00376EE3" w:rsidP="00376EE3">
            <w:pPr>
              <w:spacing w:line="276" w:lineRule="auto"/>
              <w:rPr>
                <w:ins w:id="9432" w:author="phuong vu" w:date="2018-11-23T14:30:00Z"/>
                <w:lang w:val="en-US"/>
              </w:rPr>
            </w:pPr>
            <w:ins w:id="9433" w:author="phuong vu" w:date="2018-11-23T14:30:00Z">
              <w:r>
                <w:rPr>
                  <w:lang w:val="en-US"/>
                </w:rPr>
                <w:t>password</w:t>
              </w:r>
            </w:ins>
          </w:p>
        </w:tc>
        <w:tc>
          <w:tcPr>
            <w:tcW w:w="1300" w:type="dxa"/>
            <w:noWrap/>
          </w:tcPr>
          <w:p w14:paraId="1C11B099" w14:textId="77777777" w:rsidR="00376EE3" w:rsidRPr="00FD2760" w:rsidRDefault="00376EE3" w:rsidP="00376EE3">
            <w:pPr>
              <w:spacing w:line="276" w:lineRule="auto"/>
              <w:rPr>
                <w:ins w:id="9434" w:author="phuong vu" w:date="2018-11-23T14:30:00Z"/>
              </w:rPr>
            </w:pPr>
            <w:ins w:id="9435" w:author="phuong vu" w:date="2018-11-23T14:30:00Z">
              <w:r w:rsidRPr="00FD2760">
                <w:t>character varying</w:t>
              </w:r>
            </w:ins>
          </w:p>
        </w:tc>
        <w:tc>
          <w:tcPr>
            <w:tcW w:w="1098" w:type="dxa"/>
            <w:noWrap/>
            <w:vAlign w:val="center"/>
          </w:tcPr>
          <w:p w14:paraId="6DB093FA" w14:textId="77777777" w:rsidR="00376EE3" w:rsidRPr="00FD2760" w:rsidRDefault="00376EE3" w:rsidP="00376EE3">
            <w:pPr>
              <w:spacing w:line="276" w:lineRule="auto"/>
              <w:jc w:val="center"/>
              <w:rPr>
                <w:ins w:id="9436" w:author="phuong vu" w:date="2018-11-23T14:30:00Z"/>
              </w:rPr>
            </w:pPr>
          </w:p>
        </w:tc>
        <w:tc>
          <w:tcPr>
            <w:tcW w:w="838" w:type="dxa"/>
            <w:noWrap/>
            <w:vAlign w:val="center"/>
          </w:tcPr>
          <w:p w14:paraId="2A29D914" w14:textId="77777777" w:rsidR="00376EE3" w:rsidRPr="00FD2760" w:rsidRDefault="00376EE3" w:rsidP="00376EE3">
            <w:pPr>
              <w:spacing w:line="276" w:lineRule="auto"/>
              <w:jc w:val="center"/>
              <w:rPr>
                <w:ins w:id="9437" w:author="phuong vu" w:date="2018-11-23T14:30:00Z"/>
              </w:rPr>
            </w:pPr>
          </w:p>
        </w:tc>
        <w:tc>
          <w:tcPr>
            <w:tcW w:w="823" w:type="dxa"/>
            <w:noWrap/>
            <w:vAlign w:val="center"/>
          </w:tcPr>
          <w:p w14:paraId="2279A677" w14:textId="77777777" w:rsidR="00376EE3" w:rsidRPr="00FD2760" w:rsidRDefault="00376EE3" w:rsidP="00376EE3">
            <w:pPr>
              <w:spacing w:line="276" w:lineRule="auto"/>
              <w:jc w:val="center"/>
              <w:rPr>
                <w:ins w:id="9438" w:author="phuong vu" w:date="2018-11-23T14:30:00Z"/>
              </w:rPr>
            </w:pPr>
          </w:p>
        </w:tc>
        <w:tc>
          <w:tcPr>
            <w:tcW w:w="2138" w:type="dxa"/>
            <w:noWrap/>
          </w:tcPr>
          <w:p w14:paraId="2FF3E0AC" w14:textId="77777777" w:rsidR="00376EE3" w:rsidRDefault="00376EE3" w:rsidP="00376EE3">
            <w:pPr>
              <w:spacing w:line="276" w:lineRule="auto"/>
              <w:rPr>
                <w:ins w:id="9439" w:author="phuong vu" w:date="2018-11-23T14:30:00Z"/>
                <w:lang w:val="en-US"/>
              </w:rPr>
            </w:pPr>
            <w:ins w:id="9440" w:author="phuong vu" w:date="2018-11-23T14:30:00Z">
              <w:r>
                <w:rPr>
                  <w:lang w:val="en-US"/>
                </w:rPr>
                <w:t>Mật khẩu tài khoản</w:t>
              </w:r>
            </w:ins>
          </w:p>
        </w:tc>
      </w:tr>
      <w:tr w:rsidR="00376EE3" w:rsidRPr="001856AA" w14:paraId="12AE2E7D" w14:textId="77777777" w:rsidTr="00376EE3">
        <w:trPr>
          <w:trHeight w:val="300"/>
          <w:ins w:id="9441" w:author="phuong vu" w:date="2018-11-23T14:30:00Z"/>
        </w:trPr>
        <w:tc>
          <w:tcPr>
            <w:tcW w:w="708" w:type="dxa"/>
            <w:noWrap/>
            <w:vAlign w:val="center"/>
          </w:tcPr>
          <w:p w14:paraId="066BC573" w14:textId="77777777" w:rsidR="00376EE3" w:rsidRDefault="00376EE3" w:rsidP="00376EE3">
            <w:pPr>
              <w:spacing w:line="276" w:lineRule="auto"/>
              <w:jc w:val="center"/>
              <w:rPr>
                <w:ins w:id="9442" w:author="phuong vu" w:date="2018-11-23T14:30:00Z"/>
                <w:lang w:val="en-US"/>
              </w:rPr>
            </w:pPr>
            <w:ins w:id="9443" w:author="phuong vu" w:date="2018-11-23T14:30:00Z">
              <w:r>
                <w:rPr>
                  <w:lang w:val="en-US"/>
                </w:rPr>
                <w:t>6</w:t>
              </w:r>
            </w:ins>
          </w:p>
        </w:tc>
        <w:tc>
          <w:tcPr>
            <w:tcW w:w="1820" w:type="dxa"/>
            <w:noWrap/>
          </w:tcPr>
          <w:p w14:paraId="6F82801A" w14:textId="77777777" w:rsidR="00376EE3" w:rsidRDefault="00376EE3" w:rsidP="00376EE3">
            <w:pPr>
              <w:spacing w:line="276" w:lineRule="auto"/>
              <w:rPr>
                <w:ins w:id="9444" w:author="phuong vu" w:date="2018-11-23T14:30:00Z"/>
                <w:lang w:val="en-US"/>
              </w:rPr>
            </w:pPr>
            <w:ins w:id="9445" w:author="phuong vu" w:date="2018-11-23T14:30:00Z">
              <w:r>
                <w:rPr>
                  <w:lang w:val="en-US"/>
                </w:rPr>
                <w:t>gender</w:t>
              </w:r>
            </w:ins>
          </w:p>
        </w:tc>
        <w:tc>
          <w:tcPr>
            <w:tcW w:w="1300" w:type="dxa"/>
            <w:noWrap/>
          </w:tcPr>
          <w:p w14:paraId="7C794F8A" w14:textId="77777777" w:rsidR="00376EE3" w:rsidRPr="00FD2760" w:rsidRDefault="00376EE3" w:rsidP="00376EE3">
            <w:pPr>
              <w:spacing w:line="276" w:lineRule="auto"/>
              <w:rPr>
                <w:ins w:id="9446" w:author="phuong vu" w:date="2018-11-23T14:30:00Z"/>
                <w:lang w:val="en-US"/>
              </w:rPr>
            </w:pPr>
            <w:ins w:id="9447" w:author="phuong vu" w:date="2018-11-23T14:30:00Z">
              <w:r>
                <w:rPr>
                  <w:lang w:val="en-US"/>
                </w:rPr>
                <w:t>Boolean</w:t>
              </w:r>
            </w:ins>
          </w:p>
        </w:tc>
        <w:tc>
          <w:tcPr>
            <w:tcW w:w="1098" w:type="dxa"/>
            <w:noWrap/>
            <w:vAlign w:val="center"/>
          </w:tcPr>
          <w:p w14:paraId="54ED6920" w14:textId="77777777" w:rsidR="00376EE3" w:rsidRPr="00FD2760" w:rsidRDefault="00376EE3" w:rsidP="00376EE3">
            <w:pPr>
              <w:spacing w:line="276" w:lineRule="auto"/>
              <w:jc w:val="center"/>
              <w:rPr>
                <w:ins w:id="9448" w:author="phuong vu" w:date="2018-11-23T14:30:00Z"/>
              </w:rPr>
            </w:pPr>
          </w:p>
        </w:tc>
        <w:tc>
          <w:tcPr>
            <w:tcW w:w="838" w:type="dxa"/>
            <w:noWrap/>
            <w:vAlign w:val="center"/>
          </w:tcPr>
          <w:p w14:paraId="32E6E48A" w14:textId="77777777" w:rsidR="00376EE3" w:rsidRPr="00FD2760" w:rsidRDefault="00376EE3" w:rsidP="00376EE3">
            <w:pPr>
              <w:spacing w:line="276" w:lineRule="auto"/>
              <w:jc w:val="center"/>
              <w:rPr>
                <w:ins w:id="9449" w:author="phuong vu" w:date="2018-11-23T14:30:00Z"/>
              </w:rPr>
            </w:pPr>
          </w:p>
        </w:tc>
        <w:tc>
          <w:tcPr>
            <w:tcW w:w="823" w:type="dxa"/>
            <w:noWrap/>
            <w:vAlign w:val="center"/>
          </w:tcPr>
          <w:p w14:paraId="5EDA5BE5" w14:textId="77777777" w:rsidR="00376EE3" w:rsidRPr="00FD2760" w:rsidRDefault="00376EE3" w:rsidP="00376EE3">
            <w:pPr>
              <w:spacing w:line="276" w:lineRule="auto"/>
              <w:jc w:val="center"/>
              <w:rPr>
                <w:ins w:id="9450" w:author="phuong vu" w:date="2018-11-23T14:30:00Z"/>
              </w:rPr>
            </w:pPr>
          </w:p>
        </w:tc>
        <w:tc>
          <w:tcPr>
            <w:tcW w:w="2138" w:type="dxa"/>
            <w:noWrap/>
          </w:tcPr>
          <w:p w14:paraId="7A045141" w14:textId="77777777" w:rsidR="00376EE3" w:rsidRDefault="00376EE3" w:rsidP="00376EE3">
            <w:pPr>
              <w:spacing w:line="276" w:lineRule="auto"/>
              <w:rPr>
                <w:ins w:id="9451" w:author="phuong vu" w:date="2018-11-23T14:30:00Z"/>
                <w:lang w:val="en-US"/>
              </w:rPr>
            </w:pPr>
            <w:ins w:id="9452" w:author="phuong vu" w:date="2018-11-23T14:30:00Z">
              <w:r>
                <w:rPr>
                  <w:lang w:val="en-US"/>
                </w:rPr>
                <w:t>Giới tính</w:t>
              </w:r>
            </w:ins>
          </w:p>
        </w:tc>
      </w:tr>
      <w:tr w:rsidR="00376EE3" w:rsidRPr="001856AA" w14:paraId="7D2505F5" w14:textId="77777777" w:rsidTr="00376EE3">
        <w:trPr>
          <w:trHeight w:val="300"/>
          <w:ins w:id="9453" w:author="phuong vu" w:date="2018-11-23T14:30:00Z"/>
        </w:trPr>
        <w:tc>
          <w:tcPr>
            <w:tcW w:w="708" w:type="dxa"/>
            <w:noWrap/>
            <w:vAlign w:val="center"/>
          </w:tcPr>
          <w:p w14:paraId="3F3A3F43" w14:textId="77777777" w:rsidR="00376EE3" w:rsidRDefault="00376EE3" w:rsidP="00376EE3">
            <w:pPr>
              <w:spacing w:line="276" w:lineRule="auto"/>
              <w:jc w:val="center"/>
              <w:rPr>
                <w:ins w:id="9454" w:author="phuong vu" w:date="2018-11-23T14:30:00Z"/>
                <w:lang w:val="en-US"/>
              </w:rPr>
            </w:pPr>
            <w:ins w:id="9455" w:author="phuong vu" w:date="2018-11-23T14:30:00Z">
              <w:r>
                <w:rPr>
                  <w:lang w:val="en-US"/>
                </w:rPr>
                <w:t>7</w:t>
              </w:r>
            </w:ins>
          </w:p>
        </w:tc>
        <w:tc>
          <w:tcPr>
            <w:tcW w:w="1820" w:type="dxa"/>
            <w:noWrap/>
          </w:tcPr>
          <w:p w14:paraId="3899BC9D" w14:textId="77777777" w:rsidR="00376EE3" w:rsidRDefault="00376EE3" w:rsidP="00376EE3">
            <w:pPr>
              <w:spacing w:line="276" w:lineRule="auto"/>
              <w:rPr>
                <w:ins w:id="9456" w:author="phuong vu" w:date="2018-11-23T14:30:00Z"/>
                <w:lang w:val="en-US"/>
              </w:rPr>
            </w:pPr>
            <w:ins w:id="9457" w:author="phuong vu" w:date="2018-11-23T14:30:00Z">
              <w:r>
                <w:rPr>
                  <w:lang w:val="en-US"/>
                </w:rPr>
                <w:t>address</w:t>
              </w:r>
            </w:ins>
          </w:p>
        </w:tc>
        <w:tc>
          <w:tcPr>
            <w:tcW w:w="1300" w:type="dxa"/>
            <w:noWrap/>
          </w:tcPr>
          <w:p w14:paraId="7CE5B39D" w14:textId="77777777" w:rsidR="00376EE3" w:rsidRDefault="00376EE3" w:rsidP="00376EE3">
            <w:pPr>
              <w:spacing w:line="276" w:lineRule="auto"/>
              <w:rPr>
                <w:ins w:id="9458" w:author="phuong vu" w:date="2018-11-23T14:30:00Z"/>
                <w:lang w:val="en-US"/>
              </w:rPr>
            </w:pPr>
            <w:ins w:id="9459" w:author="phuong vu" w:date="2018-11-23T14:30:00Z">
              <w:r w:rsidRPr="00FD2760">
                <w:t>character varying</w:t>
              </w:r>
            </w:ins>
          </w:p>
        </w:tc>
        <w:tc>
          <w:tcPr>
            <w:tcW w:w="1098" w:type="dxa"/>
            <w:noWrap/>
            <w:vAlign w:val="center"/>
          </w:tcPr>
          <w:p w14:paraId="13289369" w14:textId="77777777" w:rsidR="00376EE3" w:rsidRPr="00FD2760" w:rsidRDefault="00376EE3" w:rsidP="00376EE3">
            <w:pPr>
              <w:spacing w:line="276" w:lineRule="auto"/>
              <w:jc w:val="center"/>
              <w:rPr>
                <w:ins w:id="9460" w:author="phuong vu" w:date="2018-11-23T14:30:00Z"/>
              </w:rPr>
            </w:pPr>
          </w:p>
        </w:tc>
        <w:tc>
          <w:tcPr>
            <w:tcW w:w="838" w:type="dxa"/>
            <w:noWrap/>
            <w:vAlign w:val="center"/>
          </w:tcPr>
          <w:p w14:paraId="16ABE2E9" w14:textId="77777777" w:rsidR="00376EE3" w:rsidRPr="00FD2760" w:rsidRDefault="00376EE3" w:rsidP="00376EE3">
            <w:pPr>
              <w:spacing w:line="276" w:lineRule="auto"/>
              <w:jc w:val="center"/>
              <w:rPr>
                <w:ins w:id="9461" w:author="phuong vu" w:date="2018-11-23T14:30:00Z"/>
              </w:rPr>
            </w:pPr>
          </w:p>
        </w:tc>
        <w:tc>
          <w:tcPr>
            <w:tcW w:w="823" w:type="dxa"/>
            <w:noWrap/>
            <w:vAlign w:val="center"/>
          </w:tcPr>
          <w:p w14:paraId="5B2CCE39" w14:textId="77777777" w:rsidR="00376EE3" w:rsidRPr="00FD2760" w:rsidRDefault="00376EE3" w:rsidP="00376EE3">
            <w:pPr>
              <w:spacing w:line="276" w:lineRule="auto"/>
              <w:jc w:val="center"/>
              <w:rPr>
                <w:ins w:id="9462" w:author="phuong vu" w:date="2018-11-23T14:30:00Z"/>
              </w:rPr>
            </w:pPr>
          </w:p>
        </w:tc>
        <w:tc>
          <w:tcPr>
            <w:tcW w:w="2138" w:type="dxa"/>
            <w:noWrap/>
          </w:tcPr>
          <w:p w14:paraId="60F048C8" w14:textId="134966C9" w:rsidR="00376EE3" w:rsidRDefault="00376EE3" w:rsidP="00376EE3">
            <w:pPr>
              <w:spacing w:line="276" w:lineRule="auto"/>
              <w:rPr>
                <w:ins w:id="9463" w:author="phuong vu" w:date="2018-11-23T14:30:00Z"/>
                <w:lang w:val="en-US"/>
              </w:rPr>
            </w:pPr>
            <w:ins w:id="9464" w:author="phuong vu" w:date="2018-11-23T14:30:00Z">
              <w:r>
                <w:rPr>
                  <w:lang w:val="en-US"/>
                </w:rPr>
                <w:t xml:space="preserve">Địa chỉ </w:t>
              </w:r>
            </w:ins>
            <w:ins w:id="9465" w:author="phuong vu" w:date="2018-11-23T14:34:00Z">
              <w:r w:rsidR="0024035B">
                <w:rPr>
                  <w:lang w:val="en-US"/>
                </w:rPr>
                <w:t>nhân viên</w:t>
              </w:r>
            </w:ins>
          </w:p>
        </w:tc>
      </w:tr>
      <w:tr w:rsidR="0024035B" w:rsidRPr="001856AA" w14:paraId="7604B768" w14:textId="77777777" w:rsidTr="00376EE3">
        <w:trPr>
          <w:trHeight w:val="300"/>
          <w:ins w:id="9466" w:author="phuong vu" w:date="2018-11-23T14:34:00Z"/>
        </w:trPr>
        <w:tc>
          <w:tcPr>
            <w:tcW w:w="708" w:type="dxa"/>
            <w:noWrap/>
            <w:vAlign w:val="center"/>
          </w:tcPr>
          <w:p w14:paraId="40CA5A2E" w14:textId="2DFD1568" w:rsidR="0024035B" w:rsidRDefault="0024035B" w:rsidP="00376EE3">
            <w:pPr>
              <w:spacing w:line="276" w:lineRule="auto"/>
              <w:jc w:val="center"/>
              <w:rPr>
                <w:ins w:id="9467" w:author="phuong vu" w:date="2018-11-23T14:34:00Z"/>
                <w:lang w:val="en-US"/>
              </w:rPr>
            </w:pPr>
            <w:ins w:id="9468" w:author="phuong vu" w:date="2018-11-23T14:34:00Z">
              <w:r>
                <w:rPr>
                  <w:lang w:val="en-US"/>
                </w:rPr>
                <w:t>8</w:t>
              </w:r>
            </w:ins>
          </w:p>
        </w:tc>
        <w:tc>
          <w:tcPr>
            <w:tcW w:w="1820" w:type="dxa"/>
            <w:noWrap/>
          </w:tcPr>
          <w:p w14:paraId="2DF26C6E" w14:textId="4E6F0BC0" w:rsidR="0024035B" w:rsidRDefault="0024035B" w:rsidP="00376EE3">
            <w:pPr>
              <w:spacing w:line="276" w:lineRule="auto"/>
              <w:rPr>
                <w:ins w:id="9469" w:author="phuong vu" w:date="2018-11-23T14:34:00Z"/>
                <w:lang w:val="en-US"/>
              </w:rPr>
            </w:pPr>
            <w:ins w:id="9470" w:author="phuong vu" w:date="2018-11-23T14:34:00Z">
              <w:r>
                <w:rPr>
                  <w:lang w:val="en-US"/>
                </w:rPr>
                <w:t>staff_type_id</w:t>
              </w:r>
            </w:ins>
          </w:p>
        </w:tc>
        <w:tc>
          <w:tcPr>
            <w:tcW w:w="1300" w:type="dxa"/>
            <w:noWrap/>
          </w:tcPr>
          <w:p w14:paraId="48368A02" w14:textId="4BF63F15" w:rsidR="0024035B" w:rsidRPr="0024035B" w:rsidRDefault="0024035B" w:rsidP="00376EE3">
            <w:pPr>
              <w:spacing w:line="276" w:lineRule="auto"/>
              <w:rPr>
                <w:ins w:id="9471" w:author="phuong vu" w:date="2018-11-23T14:34:00Z"/>
                <w:lang w:val="en-US"/>
                <w:rPrChange w:id="9472" w:author="phuong vu" w:date="2018-11-23T14:35:00Z">
                  <w:rPr>
                    <w:ins w:id="9473" w:author="phuong vu" w:date="2018-11-23T14:34:00Z"/>
                  </w:rPr>
                </w:rPrChange>
              </w:rPr>
            </w:pPr>
            <w:ins w:id="9474" w:author="phuong vu" w:date="2018-11-23T14:35:00Z">
              <w:r>
                <w:rPr>
                  <w:lang w:val="en-US"/>
                </w:rPr>
                <w:t>numeric</w:t>
              </w:r>
            </w:ins>
          </w:p>
        </w:tc>
        <w:tc>
          <w:tcPr>
            <w:tcW w:w="1098" w:type="dxa"/>
            <w:noWrap/>
            <w:vAlign w:val="center"/>
          </w:tcPr>
          <w:p w14:paraId="6F594498" w14:textId="77777777" w:rsidR="0024035B" w:rsidRPr="00FD2760" w:rsidRDefault="0024035B" w:rsidP="00376EE3">
            <w:pPr>
              <w:spacing w:line="276" w:lineRule="auto"/>
              <w:jc w:val="center"/>
              <w:rPr>
                <w:ins w:id="9475" w:author="phuong vu" w:date="2018-11-23T14:34:00Z"/>
              </w:rPr>
            </w:pPr>
          </w:p>
        </w:tc>
        <w:tc>
          <w:tcPr>
            <w:tcW w:w="838" w:type="dxa"/>
            <w:noWrap/>
            <w:vAlign w:val="center"/>
          </w:tcPr>
          <w:p w14:paraId="4EA95B34" w14:textId="77777777" w:rsidR="0024035B" w:rsidRPr="00FD2760" w:rsidRDefault="0024035B" w:rsidP="00376EE3">
            <w:pPr>
              <w:spacing w:line="276" w:lineRule="auto"/>
              <w:jc w:val="center"/>
              <w:rPr>
                <w:ins w:id="9476" w:author="phuong vu" w:date="2018-11-23T14:34:00Z"/>
              </w:rPr>
            </w:pPr>
          </w:p>
        </w:tc>
        <w:tc>
          <w:tcPr>
            <w:tcW w:w="823" w:type="dxa"/>
            <w:noWrap/>
            <w:vAlign w:val="center"/>
          </w:tcPr>
          <w:p w14:paraId="521CA797" w14:textId="77777777" w:rsidR="0024035B" w:rsidRPr="00FD2760" w:rsidRDefault="0024035B" w:rsidP="00376EE3">
            <w:pPr>
              <w:spacing w:line="276" w:lineRule="auto"/>
              <w:jc w:val="center"/>
              <w:rPr>
                <w:ins w:id="9477" w:author="phuong vu" w:date="2018-11-23T14:34:00Z"/>
              </w:rPr>
            </w:pPr>
          </w:p>
        </w:tc>
        <w:tc>
          <w:tcPr>
            <w:tcW w:w="2138" w:type="dxa"/>
            <w:noWrap/>
          </w:tcPr>
          <w:p w14:paraId="3056338F" w14:textId="3B6384B0" w:rsidR="0024035B" w:rsidRDefault="0024035B" w:rsidP="00376EE3">
            <w:pPr>
              <w:spacing w:line="276" w:lineRule="auto"/>
              <w:rPr>
                <w:ins w:id="9478" w:author="phuong vu" w:date="2018-11-23T14:34:00Z"/>
                <w:lang w:val="en-US"/>
              </w:rPr>
            </w:pPr>
            <w:ins w:id="9479" w:author="phuong vu" w:date="2018-11-23T14:35:00Z">
              <w:r>
                <w:rPr>
                  <w:lang w:val="en-US"/>
                </w:rPr>
                <w:t>ID loại nhân viên</w:t>
              </w:r>
            </w:ins>
          </w:p>
        </w:tc>
      </w:tr>
      <w:tr w:rsidR="0024035B" w:rsidRPr="001856AA" w14:paraId="7DB1AB39" w14:textId="77777777" w:rsidTr="00376EE3">
        <w:trPr>
          <w:trHeight w:val="300"/>
          <w:ins w:id="9480" w:author="phuong vu" w:date="2018-11-23T14:36:00Z"/>
        </w:trPr>
        <w:tc>
          <w:tcPr>
            <w:tcW w:w="708" w:type="dxa"/>
            <w:noWrap/>
            <w:vAlign w:val="center"/>
          </w:tcPr>
          <w:p w14:paraId="1D0EB409" w14:textId="2402B59A" w:rsidR="0024035B" w:rsidRDefault="0024035B" w:rsidP="00376EE3">
            <w:pPr>
              <w:spacing w:line="276" w:lineRule="auto"/>
              <w:jc w:val="center"/>
              <w:rPr>
                <w:ins w:id="9481" w:author="phuong vu" w:date="2018-11-23T14:36:00Z"/>
                <w:lang w:val="en-US"/>
              </w:rPr>
            </w:pPr>
            <w:ins w:id="9482" w:author="phuong vu" w:date="2018-11-23T14:36:00Z">
              <w:r>
                <w:rPr>
                  <w:lang w:val="en-US"/>
                </w:rPr>
                <w:t>9</w:t>
              </w:r>
            </w:ins>
          </w:p>
        </w:tc>
        <w:tc>
          <w:tcPr>
            <w:tcW w:w="1820" w:type="dxa"/>
            <w:noWrap/>
          </w:tcPr>
          <w:p w14:paraId="581D8054" w14:textId="572F0723" w:rsidR="0024035B" w:rsidRDefault="0024035B" w:rsidP="00376EE3">
            <w:pPr>
              <w:spacing w:line="276" w:lineRule="auto"/>
              <w:rPr>
                <w:ins w:id="9483" w:author="phuong vu" w:date="2018-11-23T14:36:00Z"/>
                <w:lang w:val="en-US"/>
              </w:rPr>
            </w:pPr>
            <w:ins w:id="9484" w:author="phuong vu" w:date="2018-11-23T14:36:00Z">
              <w:r>
                <w:rPr>
                  <w:lang w:val="en-US"/>
                </w:rPr>
                <w:t>branch_id</w:t>
              </w:r>
            </w:ins>
          </w:p>
        </w:tc>
        <w:tc>
          <w:tcPr>
            <w:tcW w:w="1300" w:type="dxa"/>
            <w:noWrap/>
          </w:tcPr>
          <w:p w14:paraId="7ED10628" w14:textId="1A2FA00F" w:rsidR="0024035B" w:rsidRDefault="0024035B" w:rsidP="00376EE3">
            <w:pPr>
              <w:spacing w:line="276" w:lineRule="auto"/>
              <w:rPr>
                <w:ins w:id="9485" w:author="phuong vu" w:date="2018-11-23T14:36:00Z"/>
                <w:lang w:val="en-US"/>
              </w:rPr>
            </w:pPr>
            <w:ins w:id="9486" w:author="phuong vu" w:date="2018-11-23T14:36:00Z">
              <w:r>
                <w:rPr>
                  <w:lang w:val="en-US"/>
                </w:rPr>
                <w:t>numeric</w:t>
              </w:r>
            </w:ins>
          </w:p>
        </w:tc>
        <w:tc>
          <w:tcPr>
            <w:tcW w:w="1098" w:type="dxa"/>
            <w:noWrap/>
            <w:vAlign w:val="center"/>
          </w:tcPr>
          <w:p w14:paraId="33E61F19" w14:textId="77777777" w:rsidR="0024035B" w:rsidRPr="00FD2760" w:rsidRDefault="0024035B" w:rsidP="00376EE3">
            <w:pPr>
              <w:spacing w:line="276" w:lineRule="auto"/>
              <w:jc w:val="center"/>
              <w:rPr>
                <w:ins w:id="9487" w:author="phuong vu" w:date="2018-11-23T14:36:00Z"/>
              </w:rPr>
            </w:pPr>
          </w:p>
        </w:tc>
        <w:tc>
          <w:tcPr>
            <w:tcW w:w="838" w:type="dxa"/>
            <w:noWrap/>
            <w:vAlign w:val="center"/>
          </w:tcPr>
          <w:p w14:paraId="1E43D195" w14:textId="77777777" w:rsidR="0024035B" w:rsidRPr="00FD2760" w:rsidRDefault="0024035B" w:rsidP="00376EE3">
            <w:pPr>
              <w:spacing w:line="276" w:lineRule="auto"/>
              <w:jc w:val="center"/>
              <w:rPr>
                <w:ins w:id="9488" w:author="phuong vu" w:date="2018-11-23T14:36:00Z"/>
              </w:rPr>
            </w:pPr>
          </w:p>
        </w:tc>
        <w:tc>
          <w:tcPr>
            <w:tcW w:w="823" w:type="dxa"/>
            <w:noWrap/>
            <w:vAlign w:val="center"/>
          </w:tcPr>
          <w:p w14:paraId="2ACC1041" w14:textId="77777777" w:rsidR="0024035B" w:rsidRPr="00FD2760" w:rsidRDefault="0024035B" w:rsidP="00376EE3">
            <w:pPr>
              <w:spacing w:line="276" w:lineRule="auto"/>
              <w:jc w:val="center"/>
              <w:rPr>
                <w:ins w:id="9489" w:author="phuong vu" w:date="2018-11-23T14:36:00Z"/>
              </w:rPr>
            </w:pPr>
          </w:p>
        </w:tc>
        <w:tc>
          <w:tcPr>
            <w:tcW w:w="2138" w:type="dxa"/>
            <w:noWrap/>
          </w:tcPr>
          <w:p w14:paraId="71986042" w14:textId="3612FC75" w:rsidR="0024035B" w:rsidRDefault="0024035B" w:rsidP="00376EE3">
            <w:pPr>
              <w:spacing w:line="276" w:lineRule="auto"/>
              <w:rPr>
                <w:ins w:id="9490" w:author="phuong vu" w:date="2018-11-23T14:36:00Z"/>
                <w:lang w:val="en-US"/>
              </w:rPr>
            </w:pPr>
            <w:ins w:id="9491" w:author="phuong vu" w:date="2018-11-23T14:37:00Z">
              <w:r>
                <w:rPr>
                  <w:lang w:val="en-US"/>
                </w:rPr>
                <w:t>ID chi nhánh</w:t>
              </w:r>
            </w:ins>
          </w:p>
        </w:tc>
      </w:tr>
      <w:tr w:rsidR="0024035B" w:rsidRPr="001856AA" w14:paraId="442E5EA7" w14:textId="77777777" w:rsidTr="00376EE3">
        <w:trPr>
          <w:trHeight w:val="300"/>
          <w:ins w:id="9492" w:author="phuong vu" w:date="2018-11-23T14:37:00Z"/>
        </w:trPr>
        <w:tc>
          <w:tcPr>
            <w:tcW w:w="708" w:type="dxa"/>
            <w:noWrap/>
            <w:vAlign w:val="center"/>
          </w:tcPr>
          <w:p w14:paraId="6F2FEB18" w14:textId="7A94D60E" w:rsidR="0024035B" w:rsidRDefault="0024035B" w:rsidP="00376EE3">
            <w:pPr>
              <w:spacing w:line="276" w:lineRule="auto"/>
              <w:jc w:val="center"/>
              <w:rPr>
                <w:ins w:id="9493" w:author="phuong vu" w:date="2018-11-23T14:37:00Z"/>
                <w:lang w:val="en-US"/>
              </w:rPr>
            </w:pPr>
            <w:ins w:id="9494" w:author="phuong vu" w:date="2018-11-23T14:37:00Z">
              <w:r>
                <w:rPr>
                  <w:lang w:val="en-US"/>
                </w:rPr>
                <w:t>10</w:t>
              </w:r>
            </w:ins>
          </w:p>
        </w:tc>
        <w:tc>
          <w:tcPr>
            <w:tcW w:w="1820" w:type="dxa"/>
            <w:noWrap/>
          </w:tcPr>
          <w:p w14:paraId="1C5AE74A" w14:textId="5EB90478" w:rsidR="0024035B" w:rsidRDefault="0024035B" w:rsidP="00376EE3">
            <w:pPr>
              <w:spacing w:line="276" w:lineRule="auto"/>
              <w:rPr>
                <w:ins w:id="9495" w:author="phuong vu" w:date="2018-11-23T14:37:00Z"/>
                <w:lang w:val="en-US"/>
              </w:rPr>
            </w:pPr>
            <w:ins w:id="9496" w:author="phuong vu" w:date="2018-11-23T14:37:00Z">
              <w:r>
                <w:rPr>
                  <w:lang w:val="en-US"/>
                </w:rPr>
                <w:t>staff_avatar</w:t>
              </w:r>
            </w:ins>
          </w:p>
        </w:tc>
        <w:tc>
          <w:tcPr>
            <w:tcW w:w="1300" w:type="dxa"/>
            <w:noWrap/>
          </w:tcPr>
          <w:p w14:paraId="6667C731" w14:textId="31077551" w:rsidR="0024035B" w:rsidRDefault="0024035B" w:rsidP="00376EE3">
            <w:pPr>
              <w:spacing w:line="276" w:lineRule="auto"/>
              <w:rPr>
                <w:ins w:id="9497" w:author="phuong vu" w:date="2018-11-23T14:37:00Z"/>
                <w:lang w:val="en-US"/>
              </w:rPr>
            </w:pPr>
            <w:ins w:id="9498" w:author="phuong vu" w:date="2018-11-23T14:37:00Z">
              <w:r>
                <w:rPr>
                  <w:lang w:val="en-US"/>
                </w:rPr>
                <w:t>numeric</w:t>
              </w:r>
            </w:ins>
          </w:p>
        </w:tc>
        <w:tc>
          <w:tcPr>
            <w:tcW w:w="1098" w:type="dxa"/>
            <w:noWrap/>
            <w:vAlign w:val="center"/>
          </w:tcPr>
          <w:p w14:paraId="36517D51" w14:textId="77777777" w:rsidR="0024035B" w:rsidRPr="00FD2760" w:rsidRDefault="0024035B" w:rsidP="00376EE3">
            <w:pPr>
              <w:spacing w:line="276" w:lineRule="auto"/>
              <w:jc w:val="center"/>
              <w:rPr>
                <w:ins w:id="9499" w:author="phuong vu" w:date="2018-11-23T14:37:00Z"/>
              </w:rPr>
            </w:pPr>
          </w:p>
        </w:tc>
        <w:tc>
          <w:tcPr>
            <w:tcW w:w="838" w:type="dxa"/>
            <w:noWrap/>
            <w:vAlign w:val="center"/>
          </w:tcPr>
          <w:p w14:paraId="6F415015" w14:textId="77777777" w:rsidR="0024035B" w:rsidRPr="00FD2760" w:rsidRDefault="0024035B" w:rsidP="00376EE3">
            <w:pPr>
              <w:spacing w:line="276" w:lineRule="auto"/>
              <w:jc w:val="center"/>
              <w:rPr>
                <w:ins w:id="9500" w:author="phuong vu" w:date="2018-11-23T14:37:00Z"/>
              </w:rPr>
            </w:pPr>
          </w:p>
        </w:tc>
        <w:tc>
          <w:tcPr>
            <w:tcW w:w="823" w:type="dxa"/>
            <w:noWrap/>
            <w:vAlign w:val="center"/>
          </w:tcPr>
          <w:p w14:paraId="37AA36A8" w14:textId="77777777" w:rsidR="0024035B" w:rsidRPr="00FD2760" w:rsidRDefault="0024035B" w:rsidP="00376EE3">
            <w:pPr>
              <w:spacing w:line="276" w:lineRule="auto"/>
              <w:jc w:val="center"/>
              <w:rPr>
                <w:ins w:id="9501" w:author="phuong vu" w:date="2018-11-23T14:37:00Z"/>
              </w:rPr>
            </w:pPr>
          </w:p>
        </w:tc>
        <w:tc>
          <w:tcPr>
            <w:tcW w:w="2138" w:type="dxa"/>
            <w:noWrap/>
          </w:tcPr>
          <w:p w14:paraId="17FF9CC8" w14:textId="4F0B3F48" w:rsidR="0024035B" w:rsidRDefault="0024035B" w:rsidP="00376EE3">
            <w:pPr>
              <w:spacing w:line="276" w:lineRule="auto"/>
              <w:rPr>
                <w:ins w:id="9502" w:author="phuong vu" w:date="2018-11-23T14:37:00Z"/>
                <w:lang w:val="en-US"/>
              </w:rPr>
            </w:pPr>
            <w:ins w:id="9503" w:author="phuong vu" w:date="2018-11-23T14:37:00Z">
              <w:r>
                <w:rPr>
                  <w:lang w:val="en-US"/>
                </w:rPr>
                <w:t>ID ảnh nhân viên</w:t>
              </w:r>
            </w:ins>
          </w:p>
        </w:tc>
      </w:tr>
      <w:tr w:rsidR="00376EE3" w:rsidRPr="001856AA" w14:paraId="57688D84" w14:textId="77777777" w:rsidTr="00376EE3">
        <w:trPr>
          <w:trHeight w:val="300"/>
          <w:ins w:id="9504" w:author="phuong vu" w:date="2018-11-23T14:30:00Z"/>
        </w:trPr>
        <w:tc>
          <w:tcPr>
            <w:tcW w:w="708" w:type="dxa"/>
            <w:noWrap/>
            <w:vAlign w:val="center"/>
            <w:hideMark/>
          </w:tcPr>
          <w:p w14:paraId="10627806" w14:textId="49551606" w:rsidR="00376EE3" w:rsidRPr="0024035B" w:rsidRDefault="0024035B" w:rsidP="00376EE3">
            <w:pPr>
              <w:spacing w:line="276" w:lineRule="auto"/>
              <w:jc w:val="center"/>
              <w:rPr>
                <w:ins w:id="9505" w:author="phuong vu" w:date="2018-11-23T14:30:00Z"/>
                <w:lang w:val="en-US"/>
                <w:rPrChange w:id="9506" w:author="phuong vu" w:date="2018-11-23T14:34:00Z">
                  <w:rPr>
                    <w:ins w:id="9507" w:author="phuong vu" w:date="2018-11-23T14:30:00Z"/>
                  </w:rPr>
                </w:rPrChange>
              </w:rPr>
            </w:pPr>
            <w:ins w:id="9508" w:author="phuong vu" w:date="2018-11-23T14:34:00Z">
              <w:r>
                <w:rPr>
                  <w:lang w:val="en-US"/>
                </w:rPr>
                <w:t>9</w:t>
              </w:r>
            </w:ins>
          </w:p>
        </w:tc>
        <w:tc>
          <w:tcPr>
            <w:tcW w:w="1820" w:type="dxa"/>
            <w:noWrap/>
            <w:hideMark/>
          </w:tcPr>
          <w:p w14:paraId="2CA346F0" w14:textId="77777777" w:rsidR="00376EE3" w:rsidRPr="00FD2760" w:rsidRDefault="00376EE3" w:rsidP="00376EE3">
            <w:pPr>
              <w:spacing w:line="276" w:lineRule="auto"/>
              <w:rPr>
                <w:ins w:id="9509" w:author="phuong vu" w:date="2018-11-23T14:30:00Z"/>
              </w:rPr>
            </w:pPr>
            <w:ins w:id="9510" w:author="phuong vu" w:date="2018-11-23T14:30:00Z">
              <w:r w:rsidRPr="00FD2760">
                <w:t>status</w:t>
              </w:r>
            </w:ins>
          </w:p>
        </w:tc>
        <w:tc>
          <w:tcPr>
            <w:tcW w:w="1300" w:type="dxa"/>
            <w:noWrap/>
            <w:hideMark/>
          </w:tcPr>
          <w:p w14:paraId="0EE526FA" w14:textId="77777777" w:rsidR="00376EE3" w:rsidRPr="00FD2760" w:rsidRDefault="00376EE3" w:rsidP="00376EE3">
            <w:pPr>
              <w:spacing w:line="276" w:lineRule="auto"/>
              <w:rPr>
                <w:ins w:id="9511" w:author="phuong vu" w:date="2018-11-23T14:30:00Z"/>
              </w:rPr>
            </w:pPr>
            <w:ins w:id="9512" w:author="phuong vu" w:date="2018-11-23T14:30:00Z">
              <w:r w:rsidRPr="00FD2760">
                <w:t>character varying</w:t>
              </w:r>
            </w:ins>
          </w:p>
        </w:tc>
        <w:tc>
          <w:tcPr>
            <w:tcW w:w="1098" w:type="dxa"/>
            <w:noWrap/>
            <w:vAlign w:val="center"/>
            <w:hideMark/>
          </w:tcPr>
          <w:p w14:paraId="08150ABB" w14:textId="77777777" w:rsidR="00376EE3" w:rsidRPr="00FD2760" w:rsidRDefault="00376EE3" w:rsidP="00376EE3">
            <w:pPr>
              <w:spacing w:line="276" w:lineRule="auto"/>
              <w:jc w:val="center"/>
              <w:rPr>
                <w:ins w:id="9513" w:author="phuong vu" w:date="2018-11-23T14:30:00Z"/>
              </w:rPr>
            </w:pPr>
            <w:ins w:id="9514" w:author="phuong vu" w:date="2018-11-23T14:30:00Z">
              <w:r w:rsidRPr="00FD2760">
                <w:t>X</w:t>
              </w:r>
            </w:ins>
          </w:p>
        </w:tc>
        <w:tc>
          <w:tcPr>
            <w:tcW w:w="838" w:type="dxa"/>
            <w:noWrap/>
            <w:vAlign w:val="center"/>
            <w:hideMark/>
          </w:tcPr>
          <w:p w14:paraId="2A496D78" w14:textId="77777777" w:rsidR="00376EE3" w:rsidRPr="00FD2760" w:rsidRDefault="00376EE3" w:rsidP="00376EE3">
            <w:pPr>
              <w:spacing w:line="276" w:lineRule="auto"/>
              <w:jc w:val="center"/>
              <w:rPr>
                <w:ins w:id="9515" w:author="phuong vu" w:date="2018-11-23T14:30:00Z"/>
              </w:rPr>
            </w:pPr>
          </w:p>
        </w:tc>
        <w:tc>
          <w:tcPr>
            <w:tcW w:w="823" w:type="dxa"/>
            <w:noWrap/>
            <w:vAlign w:val="center"/>
            <w:hideMark/>
          </w:tcPr>
          <w:p w14:paraId="5DF95DA6" w14:textId="77777777" w:rsidR="00376EE3" w:rsidRPr="00FD2760" w:rsidRDefault="00376EE3" w:rsidP="00376EE3">
            <w:pPr>
              <w:spacing w:line="276" w:lineRule="auto"/>
              <w:jc w:val="center"/>
              <w:rPr>
                <w:ins w:id="9516" w:author="phuong vu" w:date="2018-11-23T14:30:00Z"/>
              </w:rPr>
            </w:pPr>
          </w:p>
        </w:tc>
        <w:tc>
          <w:tcPr>
            <w:tcW w:w="2138" w:type="dxa"/>
            <w:noWrap/>
            <w:hideMark/>
          </w:tcPr>
          <w:p w14:paraId="428A86F7" w14:textId="77777777" w:rsidR="00376EE3" w:rsidRPr="00FD2760" w:rsidRDefault="00376EE3" w:rsidP="00D515F9">
            <w:pPr>
              <w:keepNext/>
              <w:spacing w:line="276" w:lineRule="auto"/>
              <w:rPr>
                <w:ins w:id="9517" w:author="phuong vu" w:date="2018-11-23T14:30:00Z"/>
              </w:rPr>
              <w:pPrChange w:id="9518" w:author="phuong vu" w:date="2018-11-23T14:47:00Z">
                <w:pPr>
                  <w:keepNext/>
                  <w:spacing w:line="276" w:lineRule="auto"/>
                </w:pPr>
              </w:pPrChange>
            </w:pPr>
            <w:ins w:id="9519" w:author="phuong vu" w:date="2018-11-23T14:30:00Z">
              <w:r w:rsidRPr="00FD2760">
                <w:t>Trạng thái</w:t>
              </w:r>
            </w:ins>
          </w:p>
        </w:tc>
      </w:tr>
    </w:tbl>
    <w:p w14:paraId="5C228CEB" w14:textId="13EC3FC6" w:rsidR="00376EE3" w:rsidRPr="00D515F9" w:rsidRDefault="00D515F9" w:rsidP="00D515F9">
      <w:pPr>
        <w:pStyle w:val="Caption"/>
        <w:rPr>
          <w:ins w:id="9520" w:author="phuong vu" w:date="2018-11-23T14:29:00Z"/>
          <w:b/>
          <w:lang w:val="en-US"/>
          <w:rPrChange w:id="9521" w:author="phuong vu" w:date="2018-11-23T14:47:00Z">
            <w:rPr>
              <w:ins w:id="9522" w:author="phuong vu" w:date="2018-11-23T14:29:00Z"/>
              <w:lang w:val="en-US"/>
            </w:rPr>
          </w:rPrChange>
        </w:rPr>
        <w:pPrChange w:id="9523" w:author="phuong vu" w:date="2018-11-23T14:47:00Z">
          <w:pPr/>
        </w:pPrChange>
      </w:pPr>
      <w:ins w:id="9524" w:author="phuong vu" w:date="2018-11-23T14:47:00Z">
        <w:r>
          <w:t xml:space="preserve">Bảng </w:t>
        </w:r>
      </w:ins>
      <w:ins w:id="9525" w:author="phuong vu" w:date="2018-11-23T15:14:00Z">
        <w:r w:rsidR="00E95F1B">
          <w:fldChar w:fldCharType="begin"/>
        </w:r>
        <w:r w:rsidR="00E95F1B">
          <w:instrText xml:space="preserve"> STYLEREF 1 \s </w:instrText>
        </w:r>
      </w:ins>
      <w:r w:rsidR="00E95F1B">
        <w:fldChar w:fldCharType="separate"/>
      </w:r>
      <w:r w:rsidR="00E95F1B">
        <w:rPr>
          <w:noProof/>
        </w:rPr>
        <w:t>3</w:t>
      </w:r>
      <w:ins w:id="9526" w:author="phuong vu" w:date="2018-11-23T15:14:00Z">
        <w:r w:rsidR="00E95F1B">
          <w:fldChar w:fldCharType="end"/>
        </w:r>
        <w:r w:rsidR="00E95F1B">
          <w:t>.</w:t>
        </w:r>
        <w:r w:rsidR="00E95F1B">
          <w:fldChar w:fldCharType="begin"/>
        </w:r>
        <w:r w:rsidR="00E95F1B">
          <w:instrText xml:space="preserve"> SEQ Bảng \* ARABIC \s 1 </w:instrText>
        </w:r>
      </w:ins>
      <w:r w:rsidR="00E95F1B">
        <w:fldChar w:fldCharType="separate"/>
      </w:r>
      <w:ins w:id="9527" w:author="phuong vu" w:date="2018-11-23T15:14:00Z">
        <w:r w:rsidR="00E95F1B">
          <w:rPr>
            <w:noProof/>
          </w:rPr>
          <w:t>20</w:t>
        </w:r>
        <w:r w:rsidR="00E95F1B">
          <w:fldChar w:fldCharType="end"/>
        </w:r>
      </w:ins>
      <w:ins w:id="9528" w:author="phuong vu" w:date="2018-11-23T14:47:00Z">
        <w:r>
          <w:rPr>
            <w:lang w:val="en-US"/>
          </w:rPr>
          <w:t xml:space="preserve"> Bảng dữ liệu nhân viên</w:t>
        </w:r>
      </w:ins>
    </w:p>
    <w:p w14:paraId="1073181B" w14:textId="1994C4CE" w:rsidR="00376EE3" w:rsidRDefault="0024035B" w:rsidP="00376EE3">
      <w:pPr>
        <w:rPr>
          <w:ins w:id="9529" w:author="phuong vu" w:date="2018-11-23T14:40:00Z"/>
          <w:b/>
          <w:lang w:val="en-US"/>
        </w:rPr>
      </w:pPr>
      <w:ins w:id="9530" w:author="phuong vu" w:date="2018-11-23T14:40:00Z">
        <w:r>
          <w:rPr>
            <w:b/>
            <w:lang w:val="en-US"/>
          </w:rPr>
          <w:t>BẢNG STAFF_TYPE</w:t>
        </w:r>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24035B" w:rsidRPr="001856AA" w14:paraId="6575DD5A" w14:textId="77777777" w:rsidTr="00D515F9">
        <w:trPr>
          <w:trHeight w:val="300"/>
          <w:ins w:id="9531" w:author="phuong vu" w:date="2018-11-23T14:41:00Z"/>
        </w:trPr>
        <w:tc>
          <w:tcPr>
            <w:tcW w:w="708" w:type="dxa"/>
            <w:noWrap/>
            <w:vAlign w:val="center"/>
            <w:hideMark/>
          </w:tcPr>
          <w:p w14:paraId="301C1DCA" w14:textId="77777777" w:rsidR="0024035B" w:rsidRPr="001856AA" w:rsidRDefault="0024035B" w:rsidP="009613AB">
            <w:pPr>
              <w:spacing w:line="276" w:lineRule="auto"/>
              <w:jc w:val="center"/>
              <w:rPr>
                <w:ins w:id="9532" w:author="phuong vu" w:date="2018-11-23T14:41:00Z"/>
                <w:b/>
                <w:bCs/>
              </w:rPr>
            </w:pPr>
            <w:ins w:id="9533" w:author="phuong vu" w:date="2018-11-23T14:41:00Z">
              <w:r w:rsidRPr="001856AA">
                <w:rPr>
                  <w:b/>
                  <w:bCs/>
                  <w:lang w:val="da-DK"/>
                </w:rPr>
                <w:t>STT</w:t>
              </w:r>
            </w:ins>
          </w:p>
        </w:tc>
        <w:tc>
          <w:tcPr>
            <w:tcW w:w="2295" w:type="dxa"/>
            <w:noWrap/>
            <w:vAlign w:val="center"/>
            <w:hideMark/>
          </w:tcPr>
          <w:p w14:paraId="41AFAD04" w14:textId="77777777" w:rsidR="0024035B" w:rsidRPr="001856AA" w:rsidRDefault="0024035B" w:rsidP="009613AB">
            <w:pPr>
              <w:spacing w:line="276" w:lineRule="auto"/>
              <w:jc w:val="center"/>
              <w:rPr>
                <w:ins w:id="9534" w:author="phuong vu" w:date="2018-11-23T14:41:00Z"/>
                <w:b/>
                <w:bCs/>
              </w:rPr>
            </w:pPr>
            <w:ins w:id="9535" w:author="phuong vu" w:date="2018-11-23T14:41:00Z">
              <w:r w:rsidRPr="001856AA">
                <w:rPr>
                  <w:b/>
                  <w:bCs/>
                  <w:lang w:val="da-DK"/>
                </w:rPr>
                <w:t>Tên trường</w:t>
              </w:r>
            </w:ins>
          </w:p>
        </w:tc>
        <w:tc>
          <w:tcPr>
            <w:tcW w:w="1300" w:type="dxa"/>
            <w:noWrap/>
            <w:vAlign w:val="center"/>
            <w:hideMark/>
          </w:tcPr>
          <w:p w14:paraId="0B8D5C1B" w14:textId="77777777" w:rsidR="0024035B" w:rsidRPr="001856AA" w:rsidRDefault="0024035B" w:rsidP="009613AB">
            <w:pPr>
              <w:spacing w:line="276" w:lineRule="auto"/>
              <w:jc w:val="center"/>
              <w:rPr>
                <w:ins w:id="9536" w:author="phuong vu" w:date="2018-11-23T14:41:00Z"/>
                <w:b/>
                <w:bCs/>
              </w:rPr>
            </w:pPr>
            <w:ins w:id="9537" w:author="phuong vu" w:date="2018-11-23T14:41:00Z">
              <w:r w:rsidRPr="001856AA">
                <w:rPr>
                  <w:b/>
                  <w:bCs/>
                  <w:lang w:val="da-DK"/>
                </w:rPr>
                <w:t>Kiểu</w:t>
              </w:r>
            </w:ins>
          </w:p>
        </w:tc>
        <w:tc>
          <w:tcPr>
            <w:tcW w:w="1098" w:type="dxa"/>
            <w:noWrap/>
            <w:vAlign w:val="center"/>
            <w:hideMark/>
          </w:tcPr>
          <w:p w14:paraId="49132FA1" w14:textId="77777777" w:rsidR="0024035B" w:rsidRPr="001856AA" w:rsidRDefault="0024035B" w:rsidP="009613AB">
            <w:pPr>
              <w:spacing w:line="276" w:lineRule="auto"/>
              <w:jc w:val="center"/>
              <w:rPr>
                <w:ins w:id="9538" w:author="phuong vu" w:date="2018-11-23T14:41:00Z"/>
                <w:b/>
                <w:bCs/>
              </w:rPr>
            </w:pPr>
            <w:ins w:id="9539" w:author="phuong vu" w:date="2018-11-23T14:41:00Z">
              <w:r w:rsidRPr="001856AA">
                <w:rPr>
                  <w:b/>
                  <w:bCs/>
                  <w:lang w:val="da-DK"/>
                </w:rPr>
                <w:t>Chấp nhận Null</w:t>
              </w:r>
            </w:ins>
          </w:p>
        </w:tc>
        <w:tc>
          <w:tcPr>
            <w:tcW w:w="838" w:type="dxa"/>
            <w:noWrap/>
            <w:vAlign w:val="center"/>
            <w:hideMark/>
          </w:tcPr>
          <w:p w14:paraId="001719B2" w14:textId="77777777" w:rsidR="0024035B" w:rsidRPr="001856AA" w:rsidRDefault="0024035B" w:rsidP="009613AB">
            <w:pPr>
              <w:spacing w:line="276" w:lineRule="auto"/>
              <w:jc w:val="center"/>
              <w:rPr>
                <w:ins w:id="9540" w:author="phuong vu" w:date="2018-11-23T14:41:00Z"/>
                <w:b/>
                <w:bCs/>
              </w:rPr>
            </w:pPr>
            <w:ins w:id="9541" w:author="phuong vu" w:date="2018-11-23T14:41:00Z">
              <w:r w:rsidRPr="001856AA">
                <w:rPr>
                  <w:b/>
                  <w:bCs/>
                  <w:lang w:val="da-DK"/>
                </w:rPr>
                <w:t>Khóa chính</w:t>
              </w:r>
            </w:ins>
          </w:p>
        </w:tc>
        <w:tc>
          <w:tcPr>
            <w:tcW w:w="823" w:type="dxa"/>
            <w:noWrap/>
            <w:vAlign w:val="center"/>
            <w:hideMark/>
          </w:tcPr>
          <w:p w14:paraId="11416BDA" w14:textId="77777777" w:rsidR="0024035B" w:rsidRPr="001856AA" w:rsidRDefault="0024035B" w:rsidP="009613AB">
            <w:pPr>
              <w:spacing w:line="276" w:lineRule="auto"/>
              <w:jc w:val="center"/>
              <w:rPr>
                <w:ins w:id="9542" w:author="phuong vu" w:date="2018-11-23T14:41:00Z"/>
                <w:b/>
                <w:bCs/>
              </w:rPr>
            </w:pPr>
            <w:ins w:id="9543" w:author="phuong vu" w:date="2018-11-23T14:41:00Z">
              <w:r w:rsidRPr="001856AA">
                <w:rPr>
                  <w:b/>
                  <w:bCs/>
                  <w:lang w:val="da-DK"/>
                </w:rPr>
                <w:t>Khóa ngoại</w:t>
              </w:r>
            </w:ins>
          </w:p>
        </w:tc>
        <w:tc>
          <w:tcPr>
            <w:tcW w:w="2228" w:type="dxa"/>
            <w:noWrap/>
            <w:vAlign w:val="center"/>
            <w:hideMark/>
          </w:tcPr>
          <w:p w14:paraId="15D347CA" w14:textId="77777777" w:rsidR="0024035B" w:rsidRPr="001856AA" w:rsidRDefault="0024035B" w:rsidP="009613AB">
            <w:pPr>
              <w:spacing w:line="276" w:lineRule="auto"/>
              <w:ind w:right="226"/>
              <w:jc w:val="center"/>
              <w:rPr>
                <w:ins w:id="9544" w:author="phuong vu" w:date="2018-11-23T14:41:00Z"/>
                <w:b/>
                <w:bCs/>
              </w:rPr>
            </w:pPr>
            <w:ins w:id="9545" w:author="phuong vu" w:date="2018-11-23T14:41:00Z">
              <w:r w:rsidRPr="001856AA">
                <w:rPr>
                  <w:b/>
                  <w:bCs/>
                  <w:lang w:val="da-DK"/>
                </w:rPr>
                <w:t>Mô tả</w:t>
              </w:r>
            </w:ins>
          </w:p>
        </w:tc>
      </w:tr>
      <w:tr w:rsidR="0024035B" w:rsidRPr="001856AA" w14:paraId="2792E8BC" w14:textId="77777777" w:rsidTr="00D515F9">
        <w:trPr>
          <w:trHeight w:val="300"/>
          <w:ins w:id="9546" w:author="phuong vu" w:date="2018-11-23T14:41:00Z"/>
        </w:trPr>
        <w:tc>
          <w:tcPr>
            <w:tcW w:w="708" w:type="dxa"/>
            <w:noWrap/>
            <w:vAlign w:val="center"/>
            <w:hideMark/>
          </w:tcPr>
          <w:p w14:paraId="75B9AC96" w14:textId="77777777" w:rsidR="0024035B" w:rsidRPr="00FD2760" w:rsidRDefault="0024035B" w:rsidP="009613AB">
            <w:pPr>
              <w:spacing w:line="276" w:lineRule="auto"/>
              <w:jc w:val="center"/>
              <w:rPr>
                <w:ins w:id="9547" w:author="phuong vu" w:date="2018-11-23T14:41:00Z"/>
              </w:rPr>
            </w:pPr>
            <w:ins w:id="9548" w:author="phuong vu" w:date="2018-11-23T14:41:00Z">
              <w:r w:rsidRPr="00FD2760">
                <w:t>1</w:t>
              </w:r>
            </w:ins>
          </w:p>
        </w:tc>
        <w:tc>
          <w:tcPr>
            <w:tcW w:w="2295" w:type="dxa"/>
            <w:noWrap/>
            <w:hideMark/>
          </w:tcPr>
          <w:p w14:paraId="6F1EFDE3" w14:textId="77777777" w:rsidR="0024035B" w:rsidRPr="00FD2760" w:rsidRDefault="0024035B" w:rsidP="009613AB">
            <w:pPr>
              <w:spacing w:line="276" w:lineRule="auto"/>
              <w:rPr>
                <w:ins w:id="9549" w:author="phuong vu" w:date="2018-11-23T14:41:00Z"/>
              </w:rPr>
            </w:pPr>
            <w:ins w:id="9550" w:author="phuong vu" w:date="2018-11-23T14:41:00Z">
              <w:r w:rsidRPr="00FD2760">
                <w:t>id</w:t>
              </w:r>
            </w:ins>
          </w:p>
        </w:tc>
        <w:tc>
          <w:tcPr>
            <w:tcW w:w="1300" w:type="dxa"/>
            <w:noWrap/>
            <w:hideMark/>
          </w:tcPr>
          <w:p w14:paraId="12FED000" w14:textId="77777777" w:rsidR="0024035B" w:rsidRPr="00FD2760" w:rsidRDefault="0024035B" w:rsidP="009613AB">
            <w:pPr>
              <w:spacing w:line="276" w:lineRule="auto"/>
              <w:rPr>
                <w:ins w:id="9551" w:author="phuong vu" w:date="2018-11-23T14:41:00Z"/>
              </w:rPr>
            </w:pPr>
            <w:ins w:id="9552" w:author="phuong vu" w:date="2018-11-23T14:41:00Z">
              <w:r w:rsidRPr="00FD2760">
                <w:t>numeric</w:t>
              </w:r>
            </w:ins>
          </w:p>
        </w:tc>
        <w:tc>
          <w:tcPr>
            <w:tcW w:w="1098" w:type="dxa"/>
            <w:noWrap/>
            <w:vAlign w:val="center"/>
            <w:hideMark/>
          </w:tcPr>
          <w:p w14:paraId="547E3E14" w14:textId="77777777" w:rsidR="0024035B" w:rsidRPr="00FD2760" w:rsidRDefault="0024035B" w:rsidP="009613AB">
            <w:pPr>
              <w:spacing w:line="276" w:lineRule="auto"/>
              <w:jc w:val="center"/>
              <w:rPr>
                <w:ins w:id="9553" w:author="phuong vu" w:date="2018-11-23T14:41:00Z"/>
              </w:rPr>
            </w:pPr>
          </w:p>
        </w:tc>
        <w:tc>
          <w:tcPr>
            <w:tcW w:w="838" w:type="dxa"/>
            <w:noWrap/>
            <w:vAlign w:val="center"/>
            <w:hideMark/>
          </w:tcPr>
          <w:p w14:paraId="0A207A4F" w14:textId="77777777" w:rsidR="0024035B" w:rsidRPr="00FD2760" w:rsidRDefault="0024035B" w:rsidP="009613AB">
            <w:pPr>
              <w:spacing w:line="276" w:lineRule="auto"/>
              <w:jc w:val="center"/>
              <w:rPr>
                <w:ins w:id="9554" w:author="phuong vu" w:date="2018-11-23T14:41:00Z"/>
              </w:rPr>
            </w:pPr>
            <w:ins w:id="9555" w:author="phuong vu" w:date="2018-11-23T14:41:00Z">
              <w:r w:rsidRPr="00FD2760">
                <w:t>X</w:t>
              </w:r>
            </w:ins>
          </w:p>
        </w:tc>
        <w:tc>
          <w:tcPr>
            <w:tcW w:w="823" w:type="dxa"/>
            <w:noWrap/>
            <w:vAlign w:val="center"/>
            <w:hideMark/>
          </w:tcPr>
          <w:p w14:paraId="1B00D18A" w14:textId="77777777" w:rsidR="0024035B" w:rsidRPr="00FD2760" w:rsidRDefault="0024035B" w:rsidP="009613AB">
            <w:pPr>
              <w:spacing w:line="276" w:lineRule="auto"/>
              <w:jc w:val="center"/>
              <w:rPr>
                <w:ins w:id="9556" w:author="phuong vu" w:date="2018-11-23T14:41:00Z"/>
              </w:rPr>
            </w:pPr>
          </w:p>
        </w:tc>
        <w:tc>
          <w:tcPr>
            <w:tcW w:w="2228" w:type="dxa"/>
            <w:noWrap/>
            <w:hideMark/>
          </w:tcPr>
          <w:p w14:paraId="09734E63" w14:textId="77777777" w:rsidR="0024035B" w:rsidRPr="00FD2760" w:rsidRDefault="0024035B" w:rsidP="009613AB">
            <w:pPr>
              <w:spacing w:line="276" w:lineRule="auto"/>
              <w:rPr>
                <w:ins w:id="9557" w:author="phuong vu" w:date="2018-11-23T14:41:00Z"/>
                <w:lang w:val="en-US"/>
              </w:rPr>
            </w:pPr>
            <w:ins w:id="9558" w:author="phuong vu" w:date="2018-11-23T14:41:00Z">
              <w:r w:rsidRPr="00FD2760">
                <w:t>ID</w:t>
              </w:r>
            </w:ins>
          </w:p>
        </w:tc>
      </w:tr>
      <w:tr w:rsidR="0024035B" w:rsidRPr="001856AA" w14:paraId="44C8A513" w14:textId="77777777" w:rsidTr="00D515F9">
        <w:trPr>
          <w:trHeight w:val="300"/>
          <w:ins w:id="9559" w:author="phuong vu" w:date="2018-11-23T14:41:00Z"/>
        </w:trPr>
        <w:tc>
          <w:tcPr>
            <w:tcW w:w="708" w:type="dxa"/>
            <w:noWrap/>
            <w:vAlign w:val="center"/>
            <w:hideMark/>
          </w:tcPr>
          <w:p w14:paraId="49F733B0" w14:textId="77777777" w:rsidR="0024035B" w:rsidRPr="00FD2760" w:rsidRDefault="0024035B" w:rsidP="009613AB">
            <w:pPr>
              <w:spacing w:line="276" w:lineRule="auto"/>
              <w:jc w:val="center"/>
              <w:rPr>
                <w:ins w:id="9560" w:author="phuong vu" w:date="2018-11-23T14:41:00Z"/>
              </w:rPr>
            </w:pPr>
            <w:ins w:id="9561" w:author="phuong vu" w:date="2018-11-23T14:41:00Z">
              <w:r w:rsidRPr="00FD2760">
                <w:t>2</w:t>
              </w:r>
            </w:ins>
          </w:p>
        </w:tc>
        <w:tc>
          <w:tcPr>
            <w:tcW w:w="2295" w:type="dxa"/>
            <w:noWrap/>
            <w:hideMark/>
          </w:tcPr>
          <w:p w14:paraId="2B86B40A" w14:textId="7BC97FC0" w:rsidR="0024035B" w:rsidRPr="00FD2760" w:rsidRDefault="00D515F9" w:rsidP="009613AB">
            <w:pPr>
              <w:spacing w:line="276" w:lineRule="auto"/>
              <w:rPr>
                <w:ins w:id="9562" w:author="phuong vu" w:date="2018-11-23T14:41:00Z"/>
                <w:lang w:val="en-US"/>
              </w:rPr>
            </w:pPr>
            <w:ins w:id="9563" w:author="phuong vu" w:date="2018-11-23T14:43:00Z">
              <w:r>
                <w:rPr>
                  <w:lang w:val="en-US"/>
                </w:rPr>
                <w:t>staff</w:t>
              </w:r>
            </w:ins>
            <w:ins w:id="9564" w:author="phuong vu" w:date="2018-11-23T14:41:00Z">
              <w:r w:rsidR="0024035B" w:rsidRPr="00FD2760">
                <w:t>_</w:t>
              </w:r>
              <w:r w:rsidR="0024035B">
                <w:rPr>
                  <w:lang w:val="en-US"/>
                </w:rPr>
                <w:t>type_name</w:t>
              </w:r>
            </w:ins>
          </w:p>
        </w:tc>
        <w:tc>
          <w:tcPr>
            <w:tcW w:w="1300" w:type="dxa"/>
            <w:noWrap/>
            <w:hideMark/>
          </w:tcPr>
          <w:p w14:paraId="69B5B9F3" w14:textId="77777777" w:rsidR="0024035B" w:rsidRPr="00FD2760" w:rsidRDefault="0024035B" w:rsidP="009613AB">
            <w:pPr>
              <w:spacing w:line="276" w:lineRule="auto"/>
              <w:rPr>
                <w:ins w:id="9565" w:author="phuong vu" w:date="2018-11-23T14:41:00Z"/>
                <w:lang w:val="en-US"/>
              </w:rPr>
            </w:pPr>
            <w:ins w:id="9566" w:author="phuong vu" w:date="2018-11-23T14:41:00Z">
              <w:r w:rsidRPr="00FD2760">
                <w:t>character varying</w:t>
              </w:r>
            </w:ins>
          </w:p>
        </w:tc>
        <w:tc>
          <w:tcPr>
            <w:tcW w:w="1098" w:type="dxa"/>
            <w:noWrap/>
            <w:vAlign w:val="center"/>
            <w:hideMark/>
          </w:tcPr>
          <w:p w14:paraId="7BAB82B4" w14:textId="77777777" w:rsidR="0024035B" w:rsidRPr="00FD2760" w:rsidRDefault="0024035B" w:rsidP="009613AB">
            <w:pPr>
              <w:spacing w:line="276" w:lineRule="auto"/>
              <w:jc w:val="center"/>
              <w:rPr>
                <w:ins w:id="9567" w:author="phuong vu" w:date="2018-11-23T14:41:00Z"/>
              </w:rPr>
            </w:pPr>
          </w:p>
        </w:tc>
        <w:tc>
          <w:tcPr>
            <w:tcW w:w="838" w:type="dxa"/>
            <w:noWrap/>
            <w:vAlign w:val="center"/>
            <w:hideMark/>
          </w:tcPr>
          <w:p w14:paraId="7DC23503" w14:textId="77777777" w:rsidR="0024035B" w:rsidRPr="00FD2760" w:rsidRDefault="0024035B" w:rsidP="009613AB">
            <w:pPr>
              <w:spacing w:line="276" w:lineRule="auto"/>
              <w:jc w:val="center"/>
              <w:rPr>
                <w:ins w:id="9568" w:author="phuong vu" w:date="2018-11-23T14:41:00Z"/>
              </w:rPr>
            </w:pPr>
          </w:p>
        </w:tc>
        <w:tc>
          <w:tcPr>
            <w:tcW w:w="823" w:type="dxa"/>
            <w:noWrap/>
            <w:vAlign w:val="center"/>
            <w:hideMark/>
          </w:tcPr>
          <w:p w14:paraId="1E78BD96" w14:textId="64BB6EF1" w:rsidR="0024035B" w:rsidRPr="00FD2760" w:rsidRDefault="0024035B" w:rsidP="009613AB">
            <w:pPr>
              <w:spacing w:line="276" w:lineRule="auto"/>
              <w:jc w:val="center"/>
              <w:rPr>
                <w:ins w:id="9569" w:author="phuong vu" w:date="2018-11-23T14:41:00Z"/>
                <w:lang w:val="en-US"/>
              </w:rPr>
            </w:pPr>
          </w:p>
        </w:tc>
        <w:tc>
          <w:tcPr>
            <w:tcW w:w="2228" w:type="dxa"/>
            <w:noWrap/>
            <w:hideMark/>
          </w:tcPr>
          <w:p w14:paraId="190DE2F6" w14:textId="1CD482CE" w:rsidR="0024035B" w:rsidRPr="00FD2760" w:rsidRDefault="0024035B" w:rsidP="009613AB">
            <w:pPr>
              <w:spacing w:line="276" w:lineRule="auto"/>
              <w:rPr>
                <w:ins w:id="9570" w:author="phuong vu" w:date="2018-11-23T14:41:00Z"/>
                <w:lang w:val="en-US"/>
              </w:rPr>
            </w:pPr>
            <w:ins w:id="9571" w:author="phuong vu" w:date="2018-11-23T14:41:00Z">
              <w:r>
                <w:rPr>
                  <w:lang w:val="en-US"/>
                </w:rPr>
                <w:t xml:space="preserve">Tên </w:t>
              </w:r>
            </w:ins>
            <w:ins w:id="9572" w:author="phuong vu" w:date="2018-11-23T14:43:00Z">
              <w:r w:rsidR="00D515F9">
                <w:rPr>
                  <w:lang w:val="en-US"/>
                </w:rPr>
                <w:t>loại nhân viên</w:t>
              </w:r>
            </w:ins>
          </w:p>
        </w:tc>
      </w:tr>
      <w:tr w:rsidR="0024035B" w:rsidRPr="001856AA" w14:paraId="322746DC" w14:textId="77777777" w:rsidTr="00D515F9">
        <w:trPr>
          <w:trHeight w:val="300"/>
          <w:ins w:id="9573" w:author="phuong vu" w:date="2018-11-23T14:41:00Z"/>
        </w:trPr>
        <w:tc>
          <w:tcPr>
            <w:tcW w:w="708" w:type="dxa"/>
            <w:noWrap/>
            <w:vAlign w:val="center"/>
          </w:tcPr>
          <w:p w14:paraId="60719C19" w14:textId="77777777" w:rsidR="0024035B" w:rsidRPr="00FD2760" w:rsidRDefault="0024035B" w:rsidP="009613AB">
            <w:pPr>
              <w:spacing w:line="276" w:lineRule="auto"/>
              <w:jc w:val="center"/>
              <w:rPr>
                <w:ins w:id="9574" w:author="phuong vu" w:date="2018-11-23T14:41:00Z"/>
                <w:lang w:val="en-US"/>
              </w:rPr>
            </w:pPr>
            <w:ins w:id="9575" w:author="phuong vu" w:date="2018-11-23T14:41:00Z">
              <w:r>
                <w:rPr>
                  <w:lang w:val="en-US"/>
                </w:rPr>
                <w:t>3</w:t>
              </w:r>
            </w:ins>
          </w:p>
        </w:tc>
        <w:tc>
          <w:tcPr>
            <w:tcW w:w="2295" w:type="dxa"/>
            <w:noWrap/>
          </w:tcPr>
          <w:p w14:paraId="017E4EE4" w14:textId="132C3301" w:rsidR="0024035B" w:rsidRDefault="00D515F9" w:rsidP="009613AB">
            <w:pPr>
              <w:spacing w:line="276" w:lineRule="auto"/>
              <w:rPr>
                <w:ins w:id="9576" w:author="phuong vu" w:date="2018-11-23T14:41:00Z"/>
                <w:lang w:val="en-US"/>
              </w:rPr>
            </w:pPr>
            <w:ins w:id="9577" w:author="phuong vu" w:date="2018-11-23T14:43:00Z">
              <w:r>
                <w:rPr>
                  <w:lang w:val="en-US"/>
                </w:rPr>
                <w:t>Staff_type_code</w:t>
              </w:r>
            </w:ins>
          </w:p>
        </w:tc>
        <w:tc>
          <w:tcPr>
            <w:tcW w:w="1300" w:type="dxa"/>
            <w:noWrap/>
          </w:tcPr>
          <w:p w14:paraId="65A53234" w14:textId="77777777" w:rsidR="0024035B" w:rsidRPr="00FD2760" w:rsidRDefault="0024035B" w:rsidP="009613AB">
            <w:pPr>
              <w:spacing w:line="276" w:lineRule="auto"/>
              <w:rPr>
                <w:ins w:id="9578" w:author="phuong vu" w:date="2018-11-23T14:41:00Z"/>
              </w:rPr>
            </w:pPr>
            <w:ins w:id="9579" w:author="phuong vu" w:date="2018-11-23T14:41:00Z">
              <w:r w:rsidRPr="00FD2760">
                <w:t>character varying</w:t>
              </w:r>
            </w:ins>
          </w:p>
        </w:tc>
        <w:tc>
          <w:tcPr>
            <w:tcW w:w="1098" w:type="dxa"/>
            <w:noWrap/>
            <w:vAlign w:val="center"/>
          </w:tcPr>
          <w:p w14:paraId="0D83E9A2" w14:textId="77777777" w:rsidR="0024035B" w:rsidRPr="00FD2760" w:rsidRDefault="0024035B" w:rsidP="009613AB">
            <w:pPr>
              <w:spacing w:line="276" w:lineRule="auto"/>
              <w:jc w:val="center"/>
              <w:rPr>
                <w:ins w:id="9580" w:author="phuong vu" w:date="2018-11-23T14:41:00Z"/>
              </w:rPr>
            </w:pPr>
          </w:p>
        </w:tc>
        <w:tc>
          <w:tcPr>
            <w:tcW w:w="838" w:type="dxa"/>
            <w:noWrap/>
            <w:vAlign w:val="center"/>
          </w:tcPr>
          <w:p w14:paraId="18A6AAA5" w14:textId="77777777" w:rsidR="0024035B" w:rsidRPr="00FD2760" w:rsidRDefault="0024035B" w:rsidP="009613AB">
            <w:pPr>
              <w:spacing w:line="276" w:lineRule="auto"/>
              <w:jc w:val="center"/>
              <w:rPr>
                <w:ins w:id="9581" w:author="phuong vu" w:date="2018-11-23T14:41:00Z"/>
              </w:rPr>
            </w:pPr>
          </w:p>
        </w:tc>
        <w:tc>
          <w:tcPr>
            <w:tcW w:w="823" w:type="dxa"/>
            <w:noWrap/>
            <w:vAlign w:val="center"/>
          </w:tcPr>
          <w:p w14:paraId="4CED37A9" w14:textId="059BFAF5" w:rsidR="0024035B" w:rsidRPr="00FD2760" w:rsidRDefault="0024035B" w:rsidP="009613AB">
            <w:pPr>
              <w:spacing w:line="276" w:lineRule="auto"/>
              <w:jc w:val="center"/>
              <w:rPr>
                <w:ins w:id="9582" w:author="phuong vu" w:date="2018-11-23T14:41:00Z"/>
                <w:lang w:val="en-US"/>
              </w:rPr>
            </w:pPr>
          </w:p>
        </w:tc>
        <w:tc>
          <w:tcPr>
            <w:tcW w:w="2228" w:type="dxa"/>
            <w:noWrap/>
          </w:tcPr>
          <w:p w14:paraId="437D1F51" w14:textId="0A2CF3A6" w:rsidR="0024035B" w:rsidRDefault="00D515F9" w:rsidP="009613AB">
            <w:pPr>
              <w:spacing w:line="276" w:lineRule="auto"/>
              <w:rPr>
                <w:ins w:id="9583" w:author="phuong vu" w:date="2018-11-23T14:41:00Z"/>
                <w:lang w:val="en-US"/>
              </w:rPr>
            </w:pPr>
            <w:ins w:id="9584" w:author="phuong vu" w:date="2018-11-23T14:44:00Z">
              <w:r>
                <w:rPr>
                  <w:lang w:val="en-US"/>
                </w:rPr>
                <w:t>Mã loại nhân viên</w:t>
              </w:r>
            </w:ins>
          </w:p>
        </w:tc>
      </w:tr>
      <w:tr w:rsidR="0024035B" w:rsidRPr="001856AA" w14:paraId="2E02C951" w14:textId="77777777" w:rsidTr="00D515F9">
        <w:trPr>
          <w:trHeight w:val="300"/>
          <w:ins w:id="9585" w:author="phuong vu" w:date="2018-11-23T14:41:00Z"/>
        </w:trPr>
        <w:tc>
          <w:tcPr>
            <w:tcW w:w="708" w:type="dxa"/>
            <w:noWrap/>
            <w:vAlign w:val="center"/>
            <w:hideMark/>
          </w:tcPr>
          <w:p w14:paraId="5531C99B" w14:textId="77777777" w:rsidR="0024035B" w:rsidRPr="00FD2760" w:rsidRDefault="0024035B" w:rsidP="009613AB">
            <w:pPr>
              <w:spacing w:line="276" w:lineRule="auto"/>
              <w:jc w:val="center"/>
              <w:rPr>
                <w:ins w:id="9586" w:author="phuong vu" w:date="2018-11-23T14:41:00Z"/>
                <w:lang w:val="en-US"/>
              </w:rPr>
            </w:pPr>
            <w:ins w:id="9587" w:author="phuong vu" w:date="2018-11-23T14:41:00Z">
              <w:r>
                <w:rPr>
                  <w:lang w:val="en-US"/>
                </w:rPr>
                <w:t>4</w:t>
              </w:r>
            </w:ins>
          </w:p>
        </w:tc>
        <w:tc>
          <w:tcPr>
            <w:tcW w:w="2295" w:type="dxa"/>
            <w:noWrap/>
            <w:hideMark/>
          </w:tcPr>
          <w:p w14:paraId="72101B78" w14:textId="77777777" w:rsidR="0024035B" w:rsidRPr="00FD2760" w:rsidRDefault="0024035B" w:rsidP="009613AB">
            <w:pPr>
              <w:spacing w:line="276" w:lineRule="auto"/>
              <w:rPr>
                <w:ins w:id="9588" w:author="phuong vu" w:date="2018-11-23T14:41:00Z"/>
              </w:rPr>
            </w:pPr>
            <w:ins w:id="9589" w:author="phuong vu" w:date="2018-11-23T14:41:00Z">
              <w:r w:rsidRPr="00FD2760">
                <w:t>status</w:t>
              </w:r>
            </w:ins>
          </w:p>
        </w:tc>
        <w:tc>
          <w:tcPr>
            <w:tcW w:w="1300" w:type="dxa"/>
            <w:noWrap/>
            <w:hideMark/>
          </w:tcPr>
          <w:p w14:paraId="6EFAB477" w14:textId="77777777" w:rsidR="0024035B" w:rsidRPr="00FD2760" w:rsidRDefault="0024035B" w:rsidP="009613AB">
            <w:pPr>
              <w:spacing w:line="276" w:lineRule="auto"/>
              <w:rPr>
                <w:ins w:id="9590" w:author="phuong vu" w:date="2018-11-23T14:41:00Z"/>
              </w:rPr>
            </w:pPr>
            <w:ins w:id="9591" w:author="phuong vu" w:date="2018-11-23T14:41:00Z">
              <w:r w:rsidRPr="00FD2760">
                <w:t>character varying</w:t>
              </w:r>
            </w:ins>
          </w:p>
        </w:tc>
        <w:tc>
          <w:tcPr>
            <w:tcW w:w="1098" w:type="dxa"/>
            <w:noWrap/>
            <w:vAlign w:val="center"/>
            <w:hideMark/>
          </w:tcPr>
          <w:p w14:paraId="22EA2C66" w14:textId="77777777" w:rsidR="0024035B" w:rsidRPr="00FD2760" w:rsidRDefault="0024035B" w:rsidP="009613AB">
            <w:pPr>
              <w:spacing w:line="276" w:lineRule="auto"/>
              <w:jc w:val="center"/>
              <w:rPr>
                <w:ins w:id="9592" w:author="phuong vu" w:date="2018-11-23T14:41:00Z"/>
              </w:rPr>
            </w:pPr>
            <w:ins w:id="9593" w:author="phuong vu" w:date="2018-11-23T14:41:00Z">
              <w:r w:rsidRPr="00FD2760">
                <w:t>X</w:t>
              </w:r>
            </w:ins>
          </w:p>
        </w:tc>
        <w:tc>
          <w:tcPr>
            <w:tcW w:w="838" w:type="dxa"/>
            <w:noWrap/>
            <w:vAlign w:val="center"/>
            <w:hideMark/>
          </w:tcPr>
          <w:p w14:paraId="0CB5FF94" w14:textId="77777777" w:rsidR="0024035B" w:rsidRPr="00FD2760" w:rsidRDefault="0024035B" w:rsidP="009613AB">
            <w:pPr>
              <w:spacing w:line="276" w:lineRule="auto"/>
              <w:jc w:val="center"/>
              <w:rPr>
                <w:ins w:id="9594" w:author="phuong vu" w:date="2018-11-23T14:41:00Z"/>
              </w:rPr>
            </w:pPr>
          </w:p>
        </w:tc>
        <w:tc>
          <w:tcPr>
            <w:tcW w:w="823" w:type="dxa"/>
            <w:noWrap/>
            <w:vAlign w:val="center"/>
            <w:hideMark/>
          </w:tcPr>
          <w:p w14:paraId="3D1A7EEC" w14:textId="77777777" w:rsidR="0024035B" w:rsidRPr="00FD2760" w:rsidRDefault="0024035B" w:rsidP="009613AB">
            <w:pPr>
              <w:spacing w:line="276" w:lineRule="auto"/>
              <w:jc w:val="center"/>
              <w:rPr>
                <w:ins w:id="9595" w:author="phuong vu" w:date="2018-11-23T14:41:00Z"/>
              </w:rPr>
            </w:pPr>
          </w:p>
        </w:tc>
        <w:tc>
          <w:tcPr>
            <w:tcW w:w="2228" w:type="dxa"/>
            <w:noWrap/>
            <w:hideMark/>
          </w:tcPr>
          <w:p w14:paraId="3C83F961" w14:textId="77777777" w:rsidR="0024035B" w:rsidRPr="00FD2760" w:rsidRDefault="0024035B" w:rsidP="00D515F9">
            <w:pPr>
              <w:keepNext/>
              <w:spacing w:line="276" w:lineRule="auto"/>
              <w:rPr>
                <w:ins w:id="9596" w:author="phuong vu" w:date="2018-11-23T14:41:00Z"/>
              </w:rPr>
              <w:pPrChange w:id="9597" w:author="phuong vu" w:date="2018-11-23T14:47:00Z">
                <w:pPr>
                  <w:keepNext/>
                  <w:spacing w:line="276" w:lineRule="auto"/>
                </w:pPr>
              </w:pPrChange>
            </w:pPr>
            <w:ins w:id="9598" w:author="phuong vu" w:date="2018-11-23T14:41:00Z">
              <w:r w:rsidRPr="00FD2760">
                <w:t>Trạng thái</w:t>
              </w:r>
            </w:ins>
          </w:p>
        </w:tc>
      </w:tr>
    </w:tbl>
    <w:p w14:paraId="7B4ED8AA" w14:textId="524D433C" w:rsidR="0024035B" w:rsidRPr="00D515F9" w:rsidRDefault="00D515F9" w:rsidP="00D515F9">
      <w:pPr>
        <w:pStyle w:val="Caption"/>
        <w:rPr>
          <w:ins w:id="9599" w:author="phuong vu" w:date="2018-11-23T14:42:00Z"/>
          <w:b/>
          <w:lang w:val="en-US"/>
          <w:rPrChange w:id="9600" w:author="phuong vu" w:date="2018-11-23T14:47:00Z">
            <w:rPr>
              <w:ins w:id="9601" w:author="phuong vu" w:date="2018-11-23T14:42:00Z"/>
              <w:b/>
              <w:lang w:val="en-US"/>
            </w:rPr>
          </w:rPrChange>
        </w:rPr>
        <w:pPrChange w:id="9602" w:author="phuong vu" w:date="2018-11-23T14:47:00Z">
          <w:pPr/>
        </w:pPrChange>
      </w:pPr>
      <w:ins w:id="9603" w:author="phuong vu" w:date="2018-11-23T14:47:00Z">
        <w:r>
          <w:t xml:space="preserve">Bảng </w:t>
        </w:r>
      </w:ins>
      <w:ins w:id="9604" w:author="phuong vu" w:date="2018-11-23T15:14:00Z">
        <w:r w:rsidR="00E95F1B">
          <w:fldChar w:fldCharType="begin"/>
        </w:r>
        <w:r w:rsidR="00E95F1B">
          <w:instrText xml:space="preserve"> STYLEREF 1 \s </w:instrText>
        </w:r>
      </w:ins>
      <w:r w:rsidR="00E95F1B">
        <w:fldChar w:fldCharType="separate"/>
      </w:r>
      <w:r w:rsidR="00E95F1B">
        <w:rPr>
          <w:noProof/>
        </w:rPr>
        <w:t>3</w:t>
      </w:r>
      <w:ins w:id="9605" w:author="phuong vu" w:date="2018-11-23T15:14:00Z">
        <w:r w:rsidR="00E95F1B">
          <w:fldChar w:fldCharType="end"/>
        </w:r>
        <w:r w:rsidR="00E95F1B">
          <w:t>.</w:t>
        </w:r>
        <w:r w:rsidR="00E95F1B">
          <w:fldChar w:fldCharType="begin"/>
        </w:r>
        <w:r w:rsidR="00E95F1B">
          <w:instrText xml:space="preserve"> SEQ Bảng \* ARABIC \s 1 </w:instrText>
        </w:r>
      </w:ins>
      <w:r w:rsidR="00E95F1B">
        <w:fldChar w:fldCharType="separate"/>
      </w:r>
      <w:ins w:id="9606" w:author="phuong vu" w:date="2018-11-23T15:14:00Z">
        <w:r w:rsidR="00E95F1B">
          <w:rPr>
            <w:noProof/>
          </w:rPr>
          <w:t>21</w:t>
        </w:r>
        <w:r w:rsidR="00E95F1B">
          <w:fldChar w:fldCharType="end"/>
        </w:r>
      </w:ins>
      <w:ins w:id="9607" w:author="phuong vu" w:date="2018-11-23T14:47:00Z">
        <w:r>
          <w:rPr>
            <w:lang w:val="en-US"/>
          </w:rPr>
          <w:t xml:space="preserve"> Bảng dữ li</w:t>
        </w:r>
      </w:ins>
      <w:ins w:id="9608" w:author="phuong vu" w:date="2018-11-23T14:48:00Z">
        <w:r>
          <w:rPr>
            <w:lang w:val="en-US"/>
          </w:rPr>
          <w:t>ệu loại nhân viên</w:t>
        </w:r>
      </w:ins>
    </w:p>
    <w:p w14:paraId="68CFBC78" w14:textId="4A966224" w:rsidR="00D515F9" w:rsidRDefault="00D515F9" w:rsidP="00376EE3">
      <w:pPr>
        <w:rPr>
          <w:ins w:id="9609" w:author="phuong vu" w:date="2018-11-23T14:45:00Z"/>
          <w:b/>
          <w:lang w:val="en-US"/>
        </w:rPr>
      </w:pPr>
      <w:ins w:id="9610" w:author="phuong vu" w:date="2018-11-23T14:42:00Z">
        <w:r>
          <w:rPr>
            <w:b/>
            <w:lang w:val="en-US"/>
          </w:rPr>
          <w:t>BẢNG TASK</w:t>
        </w:r>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D515F9" w:rsidRPr="001856AA" w14:paraId="5DAC7CD7" w14:textId="77777777" w:rsidTr="009613AB">
        <w:trPr>
          <w:trHeight w:val="300"/>
          <w:ins w:id="9611" w:author="phuong vu" w:date="2018-11-23T14:45:00Z"/>
        </w:trPr>
        <w:tc>
          <w:tcPr>
            <w:tcW w:w="708" w:type="dxa"/>
            <w:noWrap/>
            <w:vAlign w:val="center"/>
            <w:hideMark/>
          </w:tcPr>
          <w:p w14:paraId="530FC7DB" w14:textId="77777777" w:rsidR="00D515F9" w:rsidRPr="001856AA" w:rsidRDefault="00D515F9" w:rsidP="009613AB">
            <w:pPr>
              <w:spacing w:line="276" w:lineRule="auto"/>
              <w:jc w:val="center"/>
              <w:rPr>
                <w:ins w:id="9612" w:author="phuong vu" w:date="2018-11-23T14:45:00Z"/>
                <w:b/>
                <w:bCs/>
              </w:rPr>
            </w:pPr>
            <w:ins w:id="9613" w:author="phuong vu" w:date="2018-11-23T14:45:00Z">
              <w:r w:rsidRPr="001856AA">
                <w:rPr>
                  <w:b/>
                  <w:bCs/>
                  <w:lang w:val="da-DK"/>
                </w:rPr>
                <w:t>STT</w:t>
              </w:r>
            </w:ins>
          </w:p>
        </w:tc>
        <w:tc>
          <w:tcPr>
            <w:tcW w:w="2295" w:type="dxa"/>
            <w:noWrap/>
            <w:vAlign w:val="center"/>
            <w:hideMark/>
          </w:tcPr>
          <w:p w14:paraId="1F72F8A6" w14:textId="77777777" w:rsidR="00D515F9" w:rsidRPr="001856AA" w:rsidRDefault="00D515F9" w:rsidP="009613AB">
            <w:pPr>
              <w:spacing w:line="276" w:lineRule="auto"/>
              <w:jc w:val="center"/>
              <w:rPr>
                <w:ins w:id="9614" w:author="phuong vu" w:date="2018-11-23T14:45:00Z"/>
                <w:b/>
                <w:bCs/>
              </w:rPr>
            </w:pPr>
            <w:ins w:id="9615" w:author="phuong vu" w:date="2018-11-23T14:45:00Z">
              <w:r w:rsidRPr="001856AA">
                <w:rPr>
                  <w:b/>
                  <w:bCs/>
                  <w:lang w:val="da-DK"/>
                </w:rPr>
                <w:t>Tên trường</w:t>
              </w:r>
            </w:ins>
          </w:p>
        </w:tc>
        <w:tc>
          <w:tcPr>
            <w:tcW w:w="1300" w:type="dxa"/>
            <w:noWrap/>
            <w:vAlign w:val="center"/>
            <w:hideMark/>
          </w:tcPr>
          <w:p w14:paraId="18B9B4D9" w14:textId="77777777" w:rsidR="00D515F9" w:rsidRPr="001856AA" w:rsidRDefault="00D515F9" w:rsidP="009613AB">
            <w:pPr>
              <w:spacing w:line="276" w:lineRule="auto"/>
              <w:jc w:val="center"/>
              <w:rPr>
                <w:ins w:id="9616" w:author="phuong vu" w:date="2018-11-23T14:45:00Z"/>
                <w:b/>
                <w:bCs/>
              </w:rPr>
            </w:pPr>
            <w:ins w:id="9617" w:author="phuong vu" w:date="2018-11-23T14:45:00Z">
              <w:r w:rsidRPr="001856AA">
                <w:rPr>
                  <w:b/>
                  <w:bCs/>
                  <w:lang w:val="da-DK"/>
                </w:rPr>
                <w:t>Kiểu</w:t>
              </w:r>
            </w:ins>
          </w:p>
        </w:tc>
        <w:tc>
          <w:tcPr>
            <w:tcW w:w="1098" w:type="dxa"/>
            <w:noWrap/>
            <w:vAlign w:val="center"/>
            <w:hideMark/>
          </w:tcPr>
          <w:p w14:paraId="275BB9AE" w14:textId="77777777" w:rsidR="00D515F9" w:rsidRPr="001856AA" w:rsidRDefault="00D515F9" w:rsidP="009613AB">
            <w:pPr>
              <w:spacing w:line="276" w:lineRule="auto"/>
              <w:jc w:val="center"/>
              <w:rPr>
                <w:ins w:id="9618" w:author="phuong vu" w:date="2018-11-23T14:45:00Z"/>
                <w:b/>
                <w:bCs/>
              </w:rPr>
            </w:pPr>
            <w:ins w:id="9619" w:author="phuong vu" w:date="2018-11-23T14:45:00Z">
              <w:r w:rsidRPr="001856AA">
                <w:rPr>
                  <w:b/>
                  <w:bCs/>
                  <w:lang w:val="da-DK"/>
                </w:rPr>
                <w:t>Chấp nhận Null</w:t>
              </w:r>
            </w:ins>
          </w:p>
        </w:tc>
        <w:tc>
          <w:tcPr>
            <w:tcW w:w="838" w:type="dxa"/>
            <w:noWrap/>
            <w:vAlign w:val="center"/>
            <w:hideMark/>
          </w:tcPr>
          <w:p w14:paraId="04EF21AE" w14:textId="77777777" w:rsidR="00D515F9" w:rsidRPr="001856AA" w:rsidRDefault="00D515F9" w:rsidP="009613AB">
            <w:pPr>
              <w:spacing w:line="276" w:lineRule="auto"/>
              <w:jc w:val="center"/>
              <w:rPr>
                <w:ins w:id="9620" w:author="phuong vu" w:date="2018-11-23T14:45:00Z"/>
                <w:b/>
                <w:bCs/>
              </w:rPr>
            </w:pPr>
            <w:ins w:id="9621" w:author="phuong vu" w:date="2018-11-23T14:45:00Z">
              <w:r w:rsidRPr="001856AA">
                <w:rPr>
                  <w:b/>
                  <w:bCs/>
                  <w:lang w:val="da-DK"/>
                </w:rPr>
                <w:t>Khóa chính</w:t>
              </w:r>
            </w:ins>
          </w:p>
        </w:tc>
        <w:tc>
          <w:tcPr>
            <w:tcW w:w="823" w:type="dxa"/>
            <w:noWrap/>
            <w:vAlign w:val="center"/>
            <w:hideMark/>
          </w:tcPr>
          <w:p w14:paraId="64EBBF0A" w14:textId="77777777" w:rsidR="00D515F9" w:rsidRPr="001856AA" w:rsidRDefault="00D515F9" w:rsidP="009613AB">
            <w:pPr>
              <w:spacing w:line="276" w:lineRule="auto"/>
              <w:jc w:val="center"/>
              <w:rPr>
                <w:ins w:id="9622" w:author="phuong vu" w:date="2018-11-23T14:45:00Z"/>
                <w:b/>
                <w:bCs/>
              </w:rPr>
            </w:pPr>
            <w:ins w:id="9623" w:author="phuong vu" w:date="2018-11-23T14:45:00Z">
              <w:r w:rsidRPr="001856AA">
                <w:rPr>
                  <w:b/>
                  <w:bCs/>
                  <w:lang w:val="da-DK"/>
                </w:rPr>
                <w:t>Khóa ngoại</w:t>
              </w:r>
            </w:ins>
          </w:p>
        </w:tc>
        <w:tc>
          <w:tcPr>
            <w:tcW w:w="2228" w:type="dxa"/>
            <w:noWrap/>
            <w:vAlign w:val="center"/>
            <w:hideMark/>
          </w:tcPr>
          <w:p w14:paraId="430CD0A1" w14:textId="77777777" w:rsidR="00D515F9" w:rsidRPr="001856AA" w:rsidRDefault="00D515F9" w:rsidP="009613AB">
            <w:pPr>
              <w:spacing w:line="276" w:lineRule="auto"/>
              <w:ind w:right="226"/>
              <w:jc w:val="center"/>
              <w:rPr>
                <w:ins w:id="9624" w:author="phuong vu" w:date="2018-11-23T14:45:00Z"/>
                <w:b/>
                <w:bCs/>
              </w:rPr>
            </w:pPr>
            <w:ins w:id="9625" w:author="phuong vu" w:date="2018-11-23T14:45:00Z">
              <w:r w:rsidRPr="001856AA">
                <w:rPr>
                  <w:b/>
                  <w:bCs/>
                  <w:lang w:val="da-DK"/>
                </w:rPr>
                <w:t>Mô tả</w:t>
              </w:r>
            </w:ins>
          </w:p>
        </w:tc>
      </w:tr>
      <w:tr w:rsidR="00D515F9" w:rsidRPr="001856AA" w14:paraId="0E270FA6" w14:textId="77777777" w:rsidTr="009613AB">
        <w:trPr>
          <w:trHeight w:val="300"/>
          <w:ins w:id="9626" w:author="phuong vu" w:date="2018-11-23T14:45:00Z"/>
        </w:trPr>
        <w:tc>
          <w:tcPr>
            <w:tcW w:w="708" w:type="dxa"/>
            <w:noWrap/>
            <w:vAlign w:val="center"/>
            <w:hideMark/>
          </w:tcPr>
          <w:p w14:paraId="3D3E2177" w14:textId="77777777" w:rsidR="00D515F9" w:rsidRPr="00FD2760" w:rsidRDefault="00D515F9" w:rsidP="009613AB">
            <w:pPr>
              <w:spacing w:line="276" w:lineRule="auto"/>
              <w:jc w:val="center"/>
              <w:rPr>
                <w:ins w:id="9627" w:author="phuong vu" w:date="2018-11-23T14:45:00Z"/>
              </w:rPr>
            </w:pPr>
            <w:ins w:id="9628" w:author="phuong vu" w:date="2018-11-23T14:45:00Z">
              <w:r w:rsidRPr="00FD2760">
                <w:t>1</w:t>
              </w:r>
            </w:ins>
          </w:p>
        </w:tc>
        <w:tc>
          <w:tcPr>
            <w:tcW w:w="2295" w:type="dxa"/>
            <w:noWrap/>
            <w:hideMark/>
          </w:tcPr>
          <w:p w14:paraId="1396B883" w14:textId="77777777" w:rsidR="00D515F9" w:rsidRPr="00FD2760" w:rsidRDefault="00D515F9" w:rsidP="009613AB">
            <w:pPr>
              <w:spacing w:line="276" w:lineRule="auto"/>
              <w:rPr>
                <w:ins w:id="9629" w:author="phuong vu" w:date="2018-11-23T14:45:00Z"/>
              </w:rPr>
            </w:pPr>
            <w:ins w:id="9630" w:author="phuong vu" w:date="2018-11-23T14:45:00Z">
              <w:r w:rsidRPr="00FD2760">
                <w:t>id</w:t>
              </w:r>
            </w:ins>
          </w:p>
        </w:tc>
        <w:tc>
          <w:tcPr>
            <w:tcW w:w="1300" w:type="dxa"/>
            <w:noWrap/>
            <w:hideMark/>
          </w:tcPr>
          <w:p w14:paraId="18312ABF" w14:textId="77777777" w:rsidR="00D515F9" w:rsidRPr="00FD2760" w:rsidRDefault="00D515F9" w:rsidP="009613AB">
            <w:pPr>
              <w:spacing w:line="276" w:lineRule="auto"/>
              <w:rPr>
                <w:ins w:id="9631" w:author="phuong vu" w:date="2018-11-23T14:45:00Z"/>
              </w:rPr>
            </w:pPr>
            <w:ins w:id="9632" w:author="phuong vu" w:date="2018-11-23T14:45:00Z">
              <w:r w:rsidRPr="00FD2760">
                <w:t>numeric</w:t>
              </w:r>
            </w:ins>
          </w:p>
        </w:tc>
        <w:tc>
          <w:tcPr>
            <w:tcW w:w="1098" w:type="dxa"/>
            <w:noWrap/>
            <w:vAlign w:val="center"/>
            <w:hideMark/>
          </w:tcPr>
          <w:p w14:paraId="31419ADC" w14:textId="77777777" w:rsidR="00D515F9" w:rsidRPr="00FD2760" w:rsidRDefault="00D515F9" w:rsidP="009613AB">
            <w:pPr>
              <w:spacing w:line="276" w:lineRule="auto"/>
              <w:jc w:val="center"/>
              <w:rPr>
                <w:ins w:id="9633" w:author="phuong vu" w:date="2018-11-23T14:45:00Z"/>
              </w:rPr>
            </w:pPr>
          </w:p>
        </w:tc>
        <w:tc>
          <w:tcPr>
            <w:tcW w:w="838" w:type="dxa"/>
            <w:noWrap/>
            <w:vAlign w:val="center"/>
            <w:hideMark/>
          </w:tcPr>
          <w:p w14:paraId="3CDEA99D" w14:textId="77777777" w:rsidR="00D515F9" w:rsidRPr="00FD2760" w:rsidRDefault="00D515F9" w:rsidP="009613AB">
            <w:pPr>
              <w:spacing w:line="276" w:lineRule="auto"/>
              <w:jc w:val="center"/>
              <w:rPr>
                <w:ins w:id="9634" w:author="phuong vu" w:date="2018-11-23T14:45:00Z"/>
              </w:rPr>
            </w:pPr>
            <w:ins w:id="9635" w:author="phuong vu" w:date="2018-11-23T14:45:00Z">
              <w:r w:rsidRPr="00FD2760">
                <w:t>X</w:t>
              </w:r>
            </w:ins>
          </w:p>
        </w:tc>
        <w:tc>
          <w:tcPr>
            <w:tcW w:w="823" w:type="dxa"/>
            <w:noWrap/>
            <w:vAlign w:val="center"/>
            <w:hideMark/>
          </w:tcPr>
          <w:p w14:paraId="451DAEA5" w14:textId="77777777" w:rsidR="00D515F9" w:rsidRPr="00FD2760" w:rsidRDefault="00D515F9" w:rsidP="009613AB">
            <w:pPr>
              <w:spacing w:line="276" w:lineRule="auto"/>
              <w:jc w:val="center"/>
              <w:rPr>
                <w:ins w:id="9636" w:author="phuong vu" w:date="2018-11-23T14:45:00Z"/>
              </w:rPr>
            </w:pPr>
          </w:p>
        </w:tc>
        <w:tc>
          <w:tcPr>
            <w:tcW w:w="2228" w:type="dxa"/>
            <w:noWrap/>
            <w:hideMark/>
          </w:tcPr>
          <w:p w14:paraId="1EC1DC24" w14:textId="77777777" w:rsidR="00D515F9" w:rsidRPr="00FD2760" w:rsidRDefault="00D515F9" w:rsidP="009613AB">
            <w:pPr>
              <w:spacing w:line="276" w:lineRule="auto"/>
              <w:rPr>
                <w:ins w:id="9637" w:author="phuong vu" w:date="2018-11-23T14:45:00Z"/>
                <w:lang w:val="en-US"/>
              </w:rPr>
            </w:pPr>
            <w:ins w:id="9638" w:author="phuong vu" w:date="2018-11-23T14:45:00Z">
              <w:r w:rsidRPr="00FD2760">
                <w:t>ID</w:t>
              </w:r>
            </w:ins>
          </w:p>
        </w:tc>
      </w:tr>
      <w:tr w:rsidR="00D515F9" w:rsidRPr="001856AA" w14:paraId="1D7F4BCF" w14:textId="77777777" w:rsidTr="009613AB">
        <w:trPr>
          <w:trHeight w:val="300"/>
          <w:ins w:id="9639" w:author="phuong vu" w:date="2018-11-23T14:45:00Z"/>
        </w:trPr>
        <w:tc>
          <w:tcPr>
            <w:tcW w:w="708" w:type="dxa"/>
            <w:noWrap/>
            <w:vAlign w:val="center"/>
            <w:hideMark/>
          </w:tcPr>
          <w:p w14:paraId="0B8FFA1F" w14:textId="77777777" w:rsidR="00D515F9" w:rsidRPr="00FD2760" w:rsidRDefault="00D515F9" w:rsidP="009613AB">
            <w:pPr>
              <w:spacing w:line="276" w:lineRule="auto"/>
              <w:jc w:val="center"/>
              <w:rPr>
                <w:ins w:id="9640" w:author="phuong vu" w:date="2018-11-23T14:45:00Z"/>
              </w:rPr>
            </w:pPr>
            <w:ins w:id="9641" w:author="phuong vu" w:date="2018-11-23T14:45:00Z">
              <w:r w:rsidRPr="00FD2760">
                <w:t>2</w:t>
              </w:r>
            </w:ins>
          </w:p>
        </w:tc>
        <w:tc>
          <w:tcPr>
            <w:tcW w:w="2295" w:type="dxa"/>
            <w:noWrap/>
            <w:hideMark/>
          </w:tcPr>
          <w:p w14:paraId="2D7B2E30" w14:textId="5534D817" w:rsidR="00D515F9" w:rsidRPr="00FD2760" w:rsidRDefault="00D515F9" w:rsidP="009613AB">
            <w:pPr>
              <w:spacing w:line="276" w:lineRule="auto"/>
              <w:rPr>
                <w:ins w:id="9642" w:author="phuong vu" w:date="2018-11-23T14:45:00Z"/>
                <w:lang w:val="en-US"/>
              </w:rPr>
            </w:pPr>
            <w:ins w:id="9643" w:author="phuong vu" w:date="2018-11-23T14:45:00Z">
              <w:r>
                <w:rPr>
                  <w:lang w:val="en-US"/>
                </w:rPr>
                <w:t>task_type</w:t>
              </w:r>
            </w:ins>
          </w:p>
        </w:tc>
        <w:tc>
          <w:tcPr>
            <w:tcW w:w="1300" w:type="dxa"/>
            <w:noWrap/>
            <w:hideMark/>
          </w:tcPr>
          <w:p w14:paraId="69A7A061" w14:textId="77777777" w:rsidR="00D515F9" w:rsidRPr="00FD2760" w:rsidRDefault="00D515F9" w:rsidP="009613AB">
            <w:pPr>
              <w:spacing w:line="276" w:lineRule="auto"/>
              <w:rPr>
                <w:ins w:id="9644" w:author="phuong vu" w:date="2018-11-23T14:45:00Z"/>
                <w:lang w:val="en-US"/>
              </w:rPr>
            </w:pPr>
            <w:ins w:id="9645" w:author="phuong vu" w:date="2018-11-23T14:45:00Z">
              <w:r w:rsidRPr="00FD2760">
                <w:t>character varying</w:t>
              </w:r>
            </w:ins>
          </w:p>
        </w:tc>
        <w:tc>
          <w:tcPr>
            <w:tcW w:w="1098" w:type="dxa"/>
            <w:noWrap/>
            <w:vAlign w:val="center"/>
            <w:hideMark/>
          </w:tcPr>
          <w:p w14:paraId="5EC0AB3D" w14:textId="77777777" w:rsidR="00D515F9" w:rsidRPr="00FD2760" w:rsidRDefault="00D515F9" w:rsidP="009613AB">
            <w:pPr>
              <w:spacing w:line="276" w:lineRule="auto"/>
              <w:jc w:val="center"/>
              <w:rPr>
                <w:ins w:id="9646" w:author="phuong vu" w:date="2018-11-23T14:45:00Z"/>
              </w:rPr>
            </w:pPr>
          </w:p>
        </w:tc>
        <w:tc>
          <w:tcPr>
            <w:tcW w:w="838" w:type="dxa"/>
            <w:noWrap/>
            <w:vAlign w:val="center"/>
            <w:hideMark/>
          </w:tcPr>
          <w:p w14:paraId="2076229F" w14:textId="77777777" w:rsidR="00D515F9" w:rsidRPr="00FD2760" w:rsidRDefault="00D515F9" w:rsidP="009613AB">
            <w:pPr>
              <w:spacing w:line="276" w:lineRule="auto"/>
              <w:jc w:val="center"/>
              <w:rPr>
                <w:ins w:id="9647" w:author="phuong vu" w:date="2018-11-23T14:45:00Z"/>
              </w:rPr>
            </w:pPr>
          </w:p>
        </w:tc>
        <w:tc>
          <w:tcPr>
            <w:tcW w:w="823" w:type="dxa"/>
            <w:noWrap/>
            <w:vAlign w:val="center"/>
            <w:hideMark/>
          </w:tcPr>
          <w:p w14:paraId="6F1AF0F8" w14:textId="12EC3139" w:rsidR="00D515F9" w:rsidRPr="00FD2760" w:rsidRDefault="00D515F9" w:rsidP="009613AB">
            <w:pPr>
              <w:spacing w:line="276" w:lineRule="auto"/>
              <w:jc w:val="center"/>
              <w:rPr>
                <w:ins w:id="9648" w:author="phuong vu" w:date="2018-11-23T14:45:00Z"/>
                <w:lang w:val="en-US"/>
              </w:rPr>
            </w:pPr>
          </w:p>
        </w:tc>
        <w:tc>
          <w:tcPr>
            <w:tcW w:w="2228" w:type="dxa"/>
            <w:noWrap/>
            <w:hideMark/>
          </w:tcPr>
          <w:p w14:paraId="779B57AC" w14:textId="4C9635F8" w:rsidR="00D515F9" w:rsidRPr="00FD2760" w:rsidRDefault="00D515F9" w:rsidP="009613AB">
            <w:pPr>
              <w:spacing w:line="276" w:lineRule="auto"/>
              <w:rPr>
                <w:ins w:id="9649" w:author="phuong vu" w:date="2018-11-23T14:45:00Z"/>
                <w:lang w:val="en-US"/>
              </w:rPr>
            </w:pPr>
            <w:ins w:id="9650" w:author="phuong vu" w:date="2018-11-23T14:45:00Z">
              <w:r>
                <w:rPr>
                  <w:lang w:val="en-US"/>
                </w:rPr>
                <w:t>Tên loại công việc</w:t>
              </w:r>
            </w:ins>
          </w:p>
        </w:tc>
      </w:tr>
      <w:tr w:rsidR="00D515F9" w:rsidRPr="001856AA" w14:paraId="2B23AE1C" w14:textId="77777777" w:rsidTr="009613AB">
        <w:trPr>
          <w:trHeight w:val="300"/>
          <w:ins w:id="9651" w:author="phuong vu" w:date="2018-11-23T14:45:00Z"/>
        </w:trPr>
        <w:tc>
          <w:tcPr>
            <w:tcW w:w="708" w:type="dxa"/>
            <w:noWrap/>
            <w:vAlign w:val="center"/>
          </w:tcPr>
          <w:p w14:paraId="378C1473" w14:textId="77777777" w:rsidR="00D515F9" w:rsidRPr="00FD2760" w:rsidRDefault="00D515F9" w:rsidP="009613AB">
            <w:pPr>
              <w:spacing w:line="276" w:lineRule="auto"/>
              <w:jc w:val="center"/>
              <w:rPr>
                <w:ins w:id="9652" w:author="phuong vu" w:date="2018-11-23T14:45:00Z"/>
                <w:lang w:val="en-US"/>
              </w:rPr>
            </w:pPr>
            <w:ins w:id="9653" w:author="phuong vu" w:date="2018-11-23T14:45:00Z">
              <w:r>
                <w:rPr>
                  <w:lang w:val="en-US"/>
                </w:rPr>
                <w:t>3</w:t>
              </w:r>
            </w:ins>
          </w:p>
        </w:tc>
        <w:tc>
          <w:tcPr>
            <w:tcW w:w="2295" w:type="dxa"/>
            <w:noWrap/>
          </w:tcPr>
          <w:p w14:paraId="13F947DD" w14:textId="6EB33305" w:rsidR="00D515F9" w:rsidRDefault="00D515F9" w:rsidP="009613AB">
            <w:pPr>
              <w:spacing w:line="276" w:lineRule="auto"/>
              <w:rPr>
                <w:ins w:id="9654" w:author="phuong vu" w:date="2018-11-23T14:45:00Z"/>
                <w:lang w:val="en-US"/>
              </w:rPr>
            </w:pPr>
            <w:ins w:id="9655" w:author="phuong vu" w:date="2018-11-23T14:45:00Z">
              <w:r>
                <w:rPr>
                  <w:lang w:val="en-US"/>
                </w:rPr>
                <w:t>current_staff</w:t>
              </w:r>
            </w:ins>
          </w:p>
        </w:tc>
        <w:tc>
          <w:tcPr>
            <w:tcW w:w="1300" w:type="dxa"/>
            <w:noWrap/>
          </w:tcPr>
          <w:p w14:paraId="5D4692B8" w14:textId="1C8852E5" w:rsidR="00D515F9" w:rsidRPr="00D515F9" w:rsidRDefault="00D515F9" w:rsidP="009613AB">
            <w:pPr>
              <w:spacing w:line="276" w:lineRule="auto"/>
              <w:rPr>
                <w:ins w:id="9656" w:author="phuong vu" w:date="2018-11-23T14:45:00Z"/>
                <w:lang w:val="en-US"/>
                <w:rPrChange w:id="9657" w:author="phuong vu" w:date="2018-11-23T14:45:00Z">
                  <w:rPr>
                    <w:ins w:id="9658" w:author="phuong vu" w:date="2018-11-23T14:45:00Z"/>
                  </w:rPr>
                </w:rPrChange>
              </w:rPr>
            </w:pPr>
            <w:ins w:id="9659" w:author="phuong vu" w:date="2018-11-23T14:45:00Z">
              <w:r>
                <w:rPr>
                  <w:lang w:val="en-US"/>
                </w:rPr>
                <w:t>numeric</w:t>
              </w:r>
            </w:ins>
          </w:p>
        </w:tc>
        <w:tc>
          <w:tcPr>
            <w:tcW w:w="1098" w:type="dxa"/>
            <w:noWrap/>
            <w:vAlign w:val="center"/>
          </w:tcPr>
          <w:p w14:paraId="777787D7" w14:textId="77777777" w:rsidR="00D515F9" w:rsidRPr="00FD2760" w:rsidRDefault="00D515F9" w:rsidP="009613AB">
            <w:pPr>
              <w:spacing w:line="276" w:lineRule="auto"/>
              <w:jc w:val="center"/>
              <w:rPr>
                <w:ins w:id="9660" w:author="phuong vu" w:date="2018-11-23T14:45:00Z"/>
              </w:rPr>
            </w:pPr>
          </w:p>
        </w:tc>
        <w:tc>
          <w:tcPr>
            <w:tcW w:w="838" w:type="dxa"/>
            <w:noWrap/>
            <w:vAlign w:val="center"/>
          </w:tcPr>
          <w:p w14:paraId="3FA32BA1" w14:textId="77777777" w:rsidR="00D515F9" w:rsidRPr="00FD2760" w:rsidRDefault="00D515F9" w:rsidP="009613AB">
            <w:pPr>
              <w:spacing w:line="276" w:lineRule="auto"/>
              <w:jc w:val="center"/>
              <w:rPr>
                <w:ins w:id="9661" w:author="phuong vu" w:date="2018-11-23T14:45:00Z"/>
              </w:rPr>
            </w:pPr>
          </w:p>
        </w:tc>
        <w:tc>
          <w:tcPr>
            <w:tcW w:w="823" w:type="dxa"/>
            <w:noWrap/>
            <w:vAlign w:val="center"/>
          </w:tcPr>
          <w:p w14:paraId="71CDA84F" w14:textId="77777777" w:rsidR="00D515F9" w:rsidRPr="00FD2760" w:rsidRDefault="00D515F9" w:rsidP="009613AB">
            <w:pPr>
              <w:spacing w:line="276" w:lineRule="auto"/>
              <w:jc w:val="center"/>
              <w:rPr>
                <w:ins w:id="9662" w:author="phuong vu" w:date="2018-11-23T14:45:00Z"/>
                <w:lang w:val="en-US"/>
              </w:rPr>
            </w:pPr>
            <w:ins w:id="9663" w:author="phuong vu" w:date="2018-11-23T14:45:00Z">
              <w:r>
                <w:rPr>
                  <w:lang w:val="en-US"/>
                </w:rPr>
                <w:t>X</w:t>
              </w:r>
            </w:ins>
          </w:p>
        </w:tc>
        <w:tc>
          <w:tcPr>
            <w:tcW w:w="2228" w:type="dxa"/>
            <w:noWrap/>
          </w:tcPr>
          <w:p w14:paraId="79BEE352" w14:textId="029721B8" w:rsidR="00D515F9" w:rsidRDefault="00D515F9" w:rsidP="009613AB">
            <w:pPr>
              <w:spacing w:line="276" w:lineRule="auto"/>
              <w:rPr>
                <w:ins w:id="9664" w:author="phuong vu" w:date="2018-11-23T14:45:00Z"/>
                <w:lang w:val="en-US"/>
              </w:rPr>
            </w:pPr>
            <w:ins w:id="9665" w:author="phuong vu" w:date="2018-11-23T14:49:00Z">
              <w:r>
                <w:rPr>
                  <w:lang w:val="en-US"/>
                </w:rPr>
                <w:t>Nhân viên hiện tại</w:t>
              </w:r>
            </w:ins>
          </w:p>
        </w:tc>
      </w:tr>
      <w:tr w:rsidR="00D515F9" w:rsidRPr="001856AA" w14:paraId="5CE7BAEE" w14:textId="77777777" w:rsidTr="009613AB">
        <w:trPr>
          <w:trHeight w:val="300"/>
          <w:ins w:id="9666" w:author="phuong vu" w:date="2018-11-23T14:45:00Z"/>
        </w:trPr>
        <w:tc>
          <w:tcPr>
            <w:tcW w:w="708" w:type="dxa"/>
            <w:noWrap/>
            <w:vAlign w:val="center"/>
            <w:hideMark/>
          </w:tcPr>
          <w:p w14:paraId="12DB429D" w14:textId="77777777" w:rsidR="00D515F9" w:rsidRPr="00FD2760" w:rsidRDefault="00D515F9" w:rsidP="009613AB">
            <w:pPr>
              <w:spacing w:line="276" w:lineRule="auto"/>
              <w:jc w:val="center"/>
              <w:rPr>
                <w:ins w:id="9667" w:author="phuong vu" w:date="2018-11-23T14:45:00Z"/>
                <w:lang w:val="en-US"/>
              </w:rPr>
            </w:pPr>
            <w:ins w:id="9668" w:author="phuong vu" w:date="2018-11-23T14:45:00Z">
              <w:r>
                <w:rPr>
                  <w:lang w:val="en-US"/>
                </w:rPr>
                <w:t>4</w:t>
              </w:r>
            </w:ins>
          </w:p>
        </w:tc>
        <w:tc>
          <w:tcPr>
            <w:tcW w:w="2295" w:type="dxa"/>
            <w:noWrap/>
            <w:hideMark/>
          </w:tcPr>
          <w:p w14:paraId="00973DBB" w14:textId="7B5D4A5B" w:rsidR="00D515F9" w:rsidRPr="00D515F9" w:rsidRDefault="00D515F9" w:rsidP="009613AB">
            <w:pPr>
              <w:spacing w:line="276" w:lineRule="auto"/>
              <w:rPr>
                <w:ins w:id="9669" w:author="phuong vu" w:date="2018-11-23T14:45:00Z"/>
                <w:lang w:val="en-US"/>
                <w:rPrChange w:id="9670" w:author="phuong vu" w:date="2018-11-23T14:46:00Z">
                  <w:rPr>
                    <w:ins w:id="9671" w:author="phuong vu" w:date="2018-11-23T14:45:00Z"/>
                  </w:rPr>
                </w:rPrChange>
              </w:rPr>
            </w:pPr>
            <w:ins w:id="9672" w:author="phuong vu" w:date="2018-11-23T14:46:00Z">
              <w:r>
                <w:rPr>
                  <w:lang w:val="en-US"/>
                </w:rPr>
                <w:t>previous_staff</w:t>
              </w:r>
            </w:ins>
          </w:p>
        </w:tc>
        <w:tc>
          <w:tcPr>
            <w:tcW w:w="1300" w:type="dxa"/>
            <w:noWrap/>
            <w:hideMark/>
          </w:tcPr>
          <w:p w14:paraId="4527E75B" w14:textId="55C134F5" w:rsidR="00D515F9" w:rsidRPr="00FD2760" w:rsidRDefault="00D515F9" w:rsidP="009613AB">
            <w:pPr>
              <w:spacing w:line="276" w:lineRule="auto"/>
              <w:rPr>
                <w:ins w:id="9673" w:author="phuong vu" w:date="2018-11-23T14:45:00Z"/>
              </w:rPr>
            </w:pPr>
            <w:ins w:id="9674" w:author="phuong vu" w:date="2018-11-23T14:46:00Z">
              <w:r>
                <w:rPr>
                  <w:lang w:val="en-US"/>
                </w:rPr>
                <w:t>numeric</w:t>
              </w:r>
            </w:ins>
          </w:p>
        </w:tc>
        <w:tc>
          <w:tcPr>
            <w:tcW w:w="1098" w:type="dxa"/>
            <w:noWrap/>
            <w:vAlign w:val="center"/>
            <w:hideMark/>
          </w:tcPr>
          <w:p w14:paraId="26E35F49" w14:textId="653819F7" w:rsidR="00D515F9" w:rsidRPr="00FD2760" w:rsidRDefault="00D515F9" w:rsidP="009613AB">
            <w:pPr>
              <w:spacing w:line="276" w:lineRule="auto"/>
              <w:jc w:val="center"/>
              <w:rPr>
                <w:ins w:id="9675" w:author="phuong vu" w:date="2018-11-23T14:45:00Z"/>
              </w:rPr>
            </w:pPr>
          </w:p>
        </w:tc>
        <w:tc>
          <w:tcPr>
            <w:tcW w:w="838" w:type="dxa"/>
            <w:noWrap/>
            <w:vAlign w:val="center"/>
            <w:hideMark/>
          </w:tcPr>
          <w:p w14:paraId="7BCB2E8F" w14:textId="77777777" w:rsidR="00D515F9" w:rsidRPr="00FD2760" w:rsidRDefault="00D515F9" w:rsidP="009613AB">
            <w:pPr>
              <w:spacing w:line="276" w:lineRule="auto"/>
              <w:jc w:val="center"/>
              <w:rPr>
                <w:ins w:id="9676" w:author="phuong vu" w:date="2018-11-23T14:45:00Z"/>
              </w:rPr>
            </w:pPr>
          </w:p>
        </w:tc>
        <w:tc>
          <w:tcPr>
            <w:tcW w:w="823" w:type="dxa"/>
            <w:noWrap/>
            <w:vAlign w:val="center"/>
            <w:hideMark/>
          </w:tcPr>
          <w:p w14:paraId="3CC6293F" w14:textId="0A29129B" w:rsidR="00D515F9" w:rsidRPr="009613AB" w:rsidRDefault="009613AB" w:rsidP="009613AB">
            <w:pPr>
              <w:spacing w:line="276" w:lineRule="auto"/>
              <w:jc w:val="center"/>
              <w:rPr>
                <w:ins w:id="9677" w:author="phuong vu" w:date="2018-11-23T14:45:00Z"/>
                <w:lang w:val="en-US"/>
                <w:rPrChange w:id="9678" w:author="phuong vu" w:date="2018-11-23T14:52:00Z">
                  <w:rPr>
                    <w:ins w:id="9679" w:author="phuong vu" w:date="2018-11-23T14:45:00Z"/>
                  </w:rPr>
                </w:rPrChange>
              </w:rPr>
            </w:pPr>
            <w:ins w:id="9680" w:author="phuong vu" w:date="2018-11-23T14:52:00Z">
              <w:r>
                <w:rPr>
                  <w:lang w:val="en-US"/>
                </w:rPr>
                <w:t>X</w:t>
              </w:r>
            </w:ins>
          </w:p>
        </w:tc>
        <w:tc>
          <w:tcPr>
            <w:tcW w:w="2228" w:type="dxa"/>
            <w:noWrap/>
            <w:hideMark/>
          </w:tcPr>
          <w:p w14:paraId="19293520" w14:textId="42D7A094" w:rsidR="00D515F9" w:rsidRPr="00D515F9" w:rsidRDefault="00D515F9" w:rsidP="009613AB">
            <w:pPr>
              <w:keepNext/>
              <w:spacing w:line="276" w:lineRule="auto"/>
              <w:rPr>
                <w:ins w:id="9681" w:author="phuong vu" w:date="2018-11-23T14:45:00Z"/>
                <w:lang w:val="en-US"/>
                <w:rPrChange w:id="9682" w:author="phuong vu" w:date="2018-11-23T14:49:00Z">
                  <w:rPr>
                    <w:ins w:id="9683" w:author="phuong vu" w:date="2018-11-23T14:45:00Z"/>
                  </w:rPr>
                </w:rPrChange>
              </w:rPr>
            </w:pPr>
            <w:ins w:id="9684" w:author="phuong vu" w:date="2018-11-23T14:49:00Z">
              <w:r>
                <w:rPr>
                  <w:lang w:val="en-US"/>
                </w:rPr>
                <w:t>Nhân viên trước</w:t>
              </w:r>
            </w:ins>
          </w:p>
        </w:tc>
      </w:tr>
      <w:tr w:rsidR="00D515F9" w:rsidRPr="001856AA" w14:paraId="703B1EEF" w14:textId="77777777" w:rsidTr="009613AB">
        <w:trPr>
          <w:trHeight w:val="300"/>
          <w:ins w:id="9685" w:author="phuong vu" w:date="2018-11-23T14:46:00Z"/>
        </w:trPr>
        <w:tc>
          <w:tcPr>
            <w:tcW w:w="708" w:type="dxa"/>
            <w:noWrap/>
            <w:vAlign w:val="center"/>
          </w:tcPr>
          <w:p w14:paraId="328BF259" w14:textId="271EA4BF" w:rsidR="00D515F9" w:rsidRDefault="00D515F9" w:rsidP="009613AB">
            <w:pPr>
              <w:spacing w:line="276" w:lineRule="auto"/>
              <w:jc w:val="center"/>
              <w:rPr>
                <w:ins w:id="9686" w:author="phuong vu" w:date="2018-11-23T14:46:00Z"/>
                <w:lang w:val="en-US"/>
              </w:rPr>
            </w:pPr>
            <w:ins w:id="9687" w:author="phuong vu" w:date="2018-11-23T14:46:00Z">
              <w:r>
                <w:rPr>
                  <w:lang w:val="en-US"/>
                </w:rPr>
                <w:t>5</w:t>
              </w:r>
            </w:ins>
          </w:p>
        </w:tc>
        <w:tc>
          <w:tcPr>
            <w:tcW w:w="2295" w:type="dxa"/>
            <w:noWrap/>
          </w:tcPr>
          <w:p w14:paraId="3DDD0EC8" w14:textId="3765DA70" w:rsidR="00D515F9" w:rsidRDefault="00D515F9" w:rsidP="009613AB">
            <w:pPr>
              <w:spacing w:line="276" w:lineRule="auto"/>
              <w:rPr>
                <w:ins w:id="9688" w:author="phuong vu" w:date="2018-11-23T14:46:00Z"/>
                <w:lang w:val="en-US"/>
              </w:rPr>
            </w:pPr>
            <w:ins w:id="9689" w:author="phuong vu" w:date="2018-11-23T14:46:00Z">
              <w:r>
                <w:rPr>
                  <w:lang w:val="en-US"/>
                </w:rPr>
                <w:t>customer_order</w:t>
              </w:r>
            </w:ins>
          </w:p>
        </w:tc>
        <w:tc>
          <w:tcPr>
            <w:tcW w:w="1300" w:type="dxa"/>
            <w:noWrap/>
          </w:tcPr>
          <w:p w14:paraId="648CEF50" w14:textId="427AD59C" w:rsidR="00D515F9" w:rsidRDefault="00D515F9" w:rsidP="009613AB">
            <w:pPr>
              <w:spacing w:line="276" w:lineRule="auto"/>
              <w:rPr>
                <w:ins w:id="9690" w:author="phuong vu" w:date="2018-11-23T14:46:00Z"/>
                <w:lang w:val="en-US"/>
              </w:rPr>
            </w:pPr>
            <w:ins w:id="9691" w:author="phuong vu" w:date="2018-11-23T14:46:00Z">
              <w:r>
                <w:rPr>
                  <w:lang w:val="en-US"/>
                </w:rPr>
                <w:t>numeric</w:t>
              </w:r>
            </w:ins>
          </w:p>
        </w:tc>
        <w:tc>
          <w:tcPr>
            <w:tcW w:w="1098" w:type="dxa"/>
            <w:noWrap/>
            <w:vAlign w:val="center"/>
          </w:tcPr>
          <w:p w14:paraId="0DC5B60B" w14:textId="34490E85" w:rsidR="00D515F9" w:rsidRPr="00D515F9" w:rsidRDefault="00D515F9" w:rsidP="009613AB">
            <w:pPr>
              <w:spacing w:line="276" w:lineRule="auto"/>
              <w:jc w:val="center"/>
              <w:rPr>
                <w:ins w:id="9692" w:author="phuong vu" w:date="2018-11-23T14:46:00Z"/>
                <w:lang w:val="en-US"/>
                <w:rPrChange w:id="9693" w:author="phuong vu" w:date="2018-11-23T14:49:00Z">
                  <w:rPr>
                    <w:ins w:id="9694" w:author="phuong vu" w:date="2018-11-23T14:46:00Z"/>
                  </w:rPr>
                </w:rPrChange>
              </w:rPr>
            </w:pPr>
            <w:ins w:id="9695" w:author="phuong vu" w:date="2018-11-23T14:49:00Z">
              <w:r>
                <w:rPr>
                  <w:lang w:val="en-US"/>
                </w:rPr>
                <w:t>X</w:t>
              </w:r>
            </w:ins>
          </w:p>
        </w:tc>
        <w:tc>
          <w:tcPr>
            <w:tcW w:w="838" w:type="dxa"/>
            <w:noWrap/>
            <w:vAlign w:val="center"/>
          </w:tcPr>
          <w:p w14:paraId="74E57FA3" w14:textId="77777777" w:rsidR="00D515F9" w:rsidRPr="00FD2760" w:rsidRDefault="00D515F9" w:rsidP="009613AB">
            <w:pPr>
              <w:spacing w:line="276" w:lineRule="auto"/>
              <w:jc w:val="center"/>
              <w:rPr>
                <w:ins w:id="9696" w:author="phuong vu" w:date="2018-11-23T14:46:00Z"/>
              </w:rPr>
            </w:pPr>
          </w:p>
        </w:tc>
        <w:tc>
          <w:tcPr>
            <w:tcW w:w="823" w:type="dxa"/>
            <w:noWrap/>
            <w:vAlign w:val="center"/>
          </w:tcPr>
          <w:p w14:paraId="235E8089" w14:textId="77777777" w:rsidR="00D515F9" w:rsidRPr="00FD2760" w:rsidRDefault="00D515F9" w:rsidP="009613AB">
            <w:pPr>
              <w:spacing w:line="276" w:lineRule="auto"/>
              <w:jc w:val="center"/>
              <w:rPr>
                <w:ins w:id="9697" w:author="phuong vu" w:date="2018-11-23T14:46:00Z"/>
              </w:rPr>
            </w:pPr>
          </w:p>
        </w:tc>
        <w:tc>
          <w:tcPr>
            <w:tcW w:w="2228" w:type="dxa"/>
            <w:noWrap/>
          </w:tcPr>
          <w:p w14:paraId="7B75C608" w14:textId="55765BAD" w:rsidR="00D515F9" w:rsidRPr="00D515F9" w:rsidRDefault="00D515F9" w:rsidP="009613AB">
            <w:pPr>
              <w:keepNext/>
              <w:spacing w:line="276" w:lineRule="auto"/>
              <w:rPr>
                <w:ins w:id="9698" w:author="phuong vu" w:date="2018-11-23T14:46:00Z"/>
                <w:lang w:val="en-US"/>
                <w:rPrChange w:id="9699" w:author="phuong vu" w:date="2018-11-23T14:49:00Z">
                  <w:rPr>
                    <w:ins w:id="9700" w:author="phuong vu" w:date="2018-11-23T14:46:00Z"/>
                  </w:rPr>
                </w:rPrChange>
              </w:rPr>
            </w:pPr>
            <w:ins w:id="9701" w:author="phuong vu" w:date="2018-11-23T14:49:00Z">
              <w:r>
                <w:rPr>
                  <w:lang w:val="en-US"/>
                </w:rPr>
                <w:t>ID đơn hàng</w:t>
              </w:r>
            </w:ins>
          </w:p>
        </w:tc>
      </w:tr>
      <w:tr w:rsidR="00D515F9" w:rsidRPr="001856AA" w14:paraId="4184B7F6" w14:textId="77777777" w:rsidTr="009613AB">
        <w:trPr>
          <w:trHeight w:val="300"/>
          <w:ins w:id="9702" w:author="phuong vu" w:date="2018-11-23T14:46:00Z"/>
        </w:trPr>
        <w:tc>
          <w:tcPr>
            <w:tcW w:w="708" w:type="dxa"/>
            <w:noWrap/>
            <w:vAlign w:val="center"/>
          </w:tcPr>
          <w:p w14:paraId="32025F94" w14:textId="1B922CD0" w:rsidR="00D515F9" w:rsidRDefault="00D515F9" w:rsidP="009613AB">
            <w:pPr>
              <w:spacing w:line="276" w:lineRule="auto"/>
              <w:jc w:val="center"/>
              <w:rPr>
                <w:ins w:id="9703" w:author="phuong vu" w:date="2018-11-23T14:46:00Z"/>
                <w:lang w:val="en-US"/>
              </w:rPr>
            </w:pPr>
            <w:ins w:id="9704" w:author="phuong vu" w:date="2018-11-23T14:46:00Z">
              <w:r>
                <w:rPr>
                  <w:lang w:val="en-US"/>
                </w:rPr>
                <w:t>6</w:t>
              </w:r>
            </w:ins>
          </w:p>
        </w:tc>
        <w:tc>
          <w:tcPr>
            <w:tcW w:w="2295" w:type="dxa"/>
            <w:noWrap/>
          </w:tcPr>
          <w:p w14:paraId="20198609" w14:textId="05735634" w:rsidR="00D515F9" w:rsidRDefault="00D515F9" w:rsidP="009613AB">
            <w:pPr>
              <w:spacing w:line="276" w:lineRule="auto"/>
              <w:rPr>
                <w:ins w:id="9705" w:author="phuong vu" w:date="2018-11-23T14:46:00Z"/>
                <w:lang w:val="en-US"/>
              </w:rPr>
            </w:pPr>
            <w:ins w:id="9706" w:author="phuong vu" w:date="2018-11-23T14:46:00Z">
              <w:r>
                <w:rPr>
                  <w:lang w:val="en-US"/>
                </w:rPr>
                <w:t>receipt</w:t>
              </w:r>
            </w:ins>
          </w:p>
        </w:tc>
        <w:tc>
          <w:tcPr>
            <w:tcW w:w="1300" w:type="dxa"/>
            <w:noWrap/>
          </w:tcPr>
          <w:p w14:paraId="0E37D5DF" w14:textId="4070A99F" w:rsidR="00D515F9" w:rsidRDefault="00D515F9" w:rsidP="009613AB">
            <w:pPr>
              <w:spacing w:line="276" w:lineRule="auto"/>
              <w:rPr>
                <w:ins w:id="9707" w:author="phuong vu" w:date="2018-11-23T14:46:00Z"/>
                <w:lang w:val="en-US"/>
              </w:rPr>
            </w:pPr>
            <w:ins w:id="9708" w:author="phuong vu" w:date="2018-11-23T14:46:00Z">
              <w:r>
                <w:rPr>
                  <w:lang w:val="en-US"/>
                </w:rPr>
                <w:t>numeric</w:t>
              </w:r>
            </w:ins>
          </w:p>
        </w:tc>
        <w:tc>
          <w:tcPr>
            <w:tcW w:w="1098" w:type="dxa"/>
            <w:noWrap/>
            <w:vAlign w:val="center"/>
          </w:tcPr>
          <w:p w14:paraId="0F14943F" w14:textId="71BECC78" w:rsidR="00D515F9" w:rsidRPr="00D515F9" w:rsidRDefault="00D515F9" w:rsidP="009613AB">
            <w:pPr>
              <w:spacing w:line="276" w:lineRule="auto"/>
              <w:jc w:val="center"/>
              <w:rPr>
                <w:ins w:id="9709" w:author="phuong vu" w:date="2018-11-23T14:46:00Z"/>
                <w:lang w:val="en-US"/>
                <w:rPrChange w:id="9710" w:author="phuong vu" w:date="2018-11-23T14:49:00Z">
                  <w:rPr>
                    <w:ins w:id="9711" w:author="phuong vu" w:date="2018-11-23T14:46:00Z"/>
                  </w:rPr>
                </w:rPrChange>
              </w:rPr>
            </w:pPr>
            <w:ins w:id="9712" w:author="phuong vu" w:date="2018-11-23T14:49:00Z">
              <w:r>
                <w:rPr>
                  <w:lang w:val="en-US"/>
                </w:rPr>
                <w:t>X</w:t>
              </w:r>
            </w:ins>
          </w:p>
        </w:tc>
        <w:tc>
          <w:tcPr>
            <w:tcW w:w="838" w:type="dxa"/>
            <w:noWrap/>
            <w:vAlign w:val="center"/>
          </w:tcPr>
          <w:p w14:paraId="2387EC43" w14:textId="77777777" w:rsidR="00D515F9" w:rsidRPr="00FD2760" w:rsidRDefault="00D515F9" w:rsidP="009613AB">
            <w:pPr>
              <w:spacing w:line="276" w:lineRule="auto"/>
              <w:jc w:val="center"/>
              <w:rPr>
                <w:ins w:id="9713" w:author="phuong vu" w:date="2018-11-23T14:46:00Z"/>
              </w:rPr>
            </w:pPr>
          </w:p>
        </w:tc>
        <w:tc>
          <w:tcPr>
            <w:tcW w:w="823" w:type="dxa"/>
            <w:noWrap/>
            <w:vAlign w:val="center"/>
          </w:tcPr>
          <w:p w14:paraId="307F82BC" w14:textId="77777777" w:rsidR="00D515F9" w:rsidRPr="00FD2760" w:rsidRDefault="00D515F9" w:rsidP="009613AB">
            <w:pPr>
              <w:spacing w:line="276" w:lineRule="auto"/>
              <w:jc w:val="center"/>
              <w:rPr>
                <w:ins w:id="9714" w:author="phuong vu" w:date="2018-11-23T14:46:00Z"/>
              </w:rPr>
            </w:pPr>
          </w:p>
        </w:tc>
        <w:tc>
          <w:tcPr>
            <w:tcW w:w="2228" w:type="dxa"/>
            <w:noWrap/>
          </w:tcPr>
          <w:p w14:paraId="26C72936" w14:textId="604BA08D" w:rsidR="00D515F9" w:rsidRPr="00D515F9" w:rsidRDefault="00D515F9" w:rsidP="009613AB">
            <w:pPr>
              <w:keepNext/>
              <w:spacing w:line="276" w:lineRule="auto"/>
              <w:rPr>
                <w:ins w:id="9715" w:author="phuong vu" w:date="2018-11-23T14:46:00Z"/>
                <w:lang w:val="en-US"/>
                <w:rPrChange w:id="9716" w:author="phuong vu" w:date="2018-11-23T14:49:00Z">
                  <w:rPr>
                    <w:ins w:id="9717" w:author="phuong vu" w:date="2018-11-23T14:46:00Z"/>
                  </w:rPr>
                </w:rPrChange>
              </w:rPr>
            </w:pPr>
            <w:ins w:id="9718" w:author="phuong vu" w:date="2018-11-23T14:49:00Z">
              <w:r>
                <w:rPr>
                  <w:lang w:val="en-US"/>
                </w:rPr>
                <w:t>ID biên nhận</w:t>
              </w:r>
            </w:ins>
          </w:p>
        </w:tc>
      </w:tr>
      <w:tr w:rsidR="00D515F9" w:rsidRPr="001856AA" w14:paraId="040C17BD" w14:textId="77777777" w:rsidTr="009613AB">
        <w:trPr>
          <w:trHeight w:val="300"/>
          <w:ins w:id="9719" w:author="phuong vu" w:date="2018-11-23T14:47:00Z"/>
        </w:trPr>
        <w:tc>
          <w:tcPr>
            <w:tcW w:w="708" w:type="dxa"/>
            <w:noWrap/>
            <w:vAlign w:val="center"/>
          </w:tcPr>
          <w:p w14:paraId="03B181EF" w14:textId="36F8BD17" w:rsidR="00D515F9" w:rsidRDefault="00D515F9" w:rsidP="009613AB">
            <w:pPr>
              <w:spacing w:line="276" w:lineRule="auto"/>
              <w:jc w:val="center"/>
              <w:rPr>
                <w:ins w:id="9720" w:author="phuong vu" w:date="2018-11-23T14:47:00Z"/>
                <w:lang w:val="en-US"/>
              </w:rPr>
            </w:pPr>
            <w:ins w:id="9721" w:author="phuong vu" w:date="2018-11-23T14:50:00Z">
              <w:r>
                <w:rPr>
                  <w:lang w:val="en-US"/>
                </w:rPr>
                <w:t>7</w:t>
              </w:r>
            </w:ins>
          </w:p>
        </w:tc>
        <w:tc>
          <w:tcPr>
            <w:tcW w:w="2295" w:type="dxa"/>
            <w:noWrap/>
          </w:tcPr>
          <w:p w14:paraId="4BD260ED" w14:textId="158C4578" w:rsidR="00D515F9" w:rsidRDefault="00D515F9" w:rsidP="009613AB">
            <w:pPr>
              <w:spacing w:line="276" w:lineRule="auto"/>
              <w:rPr>
                <w:ins w:id="9722" w:author="phuong vu" w:date="2018-11-23T14:47:00Z"/>
                <w:lang w:val="en-US"/>
              </w:rPr>
            </w:pPr>
            <w:ins w:id="9723" w:author="phuong vu" w:date="2018-11-23T14:47:00Z">
              <w:r>
                <w:rPr>
                  <w:lang w:val="en-US"/>
                </w:rPr>
                <w:t>current_status</w:t>
              </w:r>
            </w:ins>
          </w:p>
        </w:tc>
        <w:tc>
          <w:tcPr>
            <w:tcW w:w="1300" w:type="dxa"/>
            <w:noWrap/>
          </w:tcPr>
          <w:p w14:paraId="60DD394A" w14:textId="0DAF853D" w:rsidR="00D515F9" w:rsidRPr="00FD2760" w:rsidRDefault="00D515F9" w:rsidP="009613AB">
            <w:pPr>
              <w:spacing w:line="276" w:lineRule="auto"/>
              <w:rPr>
                <w:ins w:id="9724" w:author="phuong vu" w:date="2018-11-23T14:47:00Z"/>
              </w:rPr>
            </w:pPr>
            <w:ins w:id="9725" w:author="phuong vu" w:date="2018-11-23T14:47:00Z">
              <w:r w:rsidRPr="00FD2760">
                <w:t>character varying</w:t>
              </w:r>
            </w:ins>
          </w:p>
        </w:tc>
        <w:tc>
          <w:tcPr>
            <w:tcW w:w="1098" w:type="dxa"/>
            <w:noWrap/>
            <w:vAlign w:val="center"/>
          </w:tcPr>
          <w:p w14:paraId="21EBB9E1" w14:textId="77777777" w:rsidR="00D515F9" w:rsidRPr="00FD2760" w:rsidRDefault="00D515F9" w:rsidP="009613AB">
            <w:pPr>
              <w:spacing w:line="276" w:lineRule="auto"/>
              <w:jc w:val="center"/>
              <w:rPr>
                <w:ins w:id="9726" w:author="phuong vu" w:date="2018-11-23T14:47:00Z"/>
              </w:rPr>
            </w:pPr>
          </w:p>
        </w:tc>
        <w:tc>
          <w:tcPr>
            <w:tcW w:w="838" w:type="dxa"/>
            <w:noWrap/>
            <w:vAlign w:val="center"/>
          </w:tcPr>
          <w:p w14:paraId="6B46B917" w14:textId="77777777" w:rsidR="00D515F9" w:rsidRPr="00FD2760" w:rsidRDefault="00D515F9" w:rsidP="009613AB">
            <w:pPr>
              <w:spacing w:line="276" w:lineRule="auto"/>
              <w:jc w:val="center"/>
              <w:rPr>
                <w:ins w:id="9727" w:author="phuong vu" w:date="2018-11-23T14:47:00Z"/>
              </w:rPr>
            </w:pPr>
          </w:p>
        </w:tc>
        <w:tc>
          <w:tcPr>
            <w:tcW w:w="823" w:type="dxa"/>
            <w:noWrap/>
            <w:vAlign w:val="center"/>
          </w:tcPr>
          <w:p w14:paraId="133784B8" w14:textId="77777777" w:rsidR="00D515F9" w:rsidRPr="00FD2760" w:rsidRDefault="00D515F9" w:rsidP="009613AB">
            <w:pPr>
              <w:spacing w:line="276" w:lineRule="auto"/>
              <w:jc w:val="center"/>
              <w:rPr>
                <w:ins w:id="9728" w:author="phuong vu" w:date="2018-11-23T14:47:00Z"/>
              </w:rPr>
            </w:pPr>
          </w:p>
        </w:tc>
        <w:tc>
          <w:tcPr>
            <w:tcW w:w="2228" w:type="dxa"/>
            <w:noWrap/>
          </w:tcPr>
          <w:p w14:paraId="53EB46E8" w14:textId="3C007B9E" w:rsidR="00D515F9" w:rsidRPr="00D515F9" w:rsidRDefault="00D515F9" w:rsidP="00D515F9">
            <w:pPr>
              <w:keepNext/>
              <w:spacing w:line="276" w:lineRule="auto"/>
              <w:rPr>
                <w:ins w:id="9729" w:author="phuong vu" w:date="2018-11-23T14:47:00Z"/>
                <w:lang w:val="en-US"/>
                <w:rPrChange w:id="9730" w:author="phuong vu" w:date="2018-11-23T14:50:00Z">
                  <w:rPr>
                    <w:ins w:id="9731" w:author="phuong vu" w:date="2018-11-23T14:47:00Z"/>
                  </w:rPr>
                </w:rPrChange>
              </w:rPr>
              <w:pPrChange w:id="9732" w:author="phuong vu" w:date="2018-11-23T14:48:00Z">
                <w:pPr>
                  <w:keepNext/>
                  <w:spacing w:line="276" w:lineRule="auto"/>
                </w:pPr>
              </w:pPrChange>
            </w:pPr>
            <w:ins w:id="9733" w:author="phuong vu" w:date="2018-11-23T14:50:00Z">
              <w:r>
                <w:rPr>
                  <w:lang w:val="en-US"/>
                </w:rPr>
                <w:t>Trạng thái hiện tại</w:t>
              </w:r>
            </w:ins>
          </w:p>
        </w:tc>
      </w:tr>
      <w:tr w:rsidR="00D515F9" w:rsidRPr="001856AA" w14:paraId="1703D908" w14:textId="77777777" w:rsidTr="009613AB">
        <w:trPr>
          <w:trHeight w:val="300"/>
          <w:ins w:id="9734" w:author="phuong vu" w:date="2018-11-23T14:48:00Z"/>
        </w:trPr>
        <w:tc>
          <w:tcPr>
            <w:tcW w:w="708" w:type="dxa"/>
            <w:noWrap/>
            <w:vAlign w:val="center"/>
          </w:tcPr>
          <w:p w14:paraId="7B6D55EF" w14:textId="2A1D7C59" w:rsidR="00D515F9" w:rsidRDefault="00D515F9" w:rsidP="009613AB">
            <w:pPr>
              <w:spacing w:line="276" w:lineRule="auto"/>
              <w:jc w:val="center"/>
              <w:rPr>
                <w:ins w:id="9735" w:author="phuong vu" w:date="2018-11-23T14:48:00Z"/>
                <w:lang w:val="en-US"/>
              </w:rPr>
            </w:pPr>
            <w:ins w:id="9736" w:author="phuong vu" w:date="2018-11-23T14:50:00Z">
              <w:r>
                <w:rPr>
                  <w:lang w:val="en-US"/>
                </w:rPr>
                <w:lastRenderedPageBreak/>
                <w:t>8</w:t>
              </w:r>
            </w:ins>
          </w:p>
        </w:tc>
        <w:tc>
          <w:tcPr>
            <w:tcW w:w="2295" w:type="dxa"/>
            <w:noWrap/>
          </w:tcPr>
          <w:p w14:paraId="2C86BA6C" w14:textId="2F0F715D" w:rsidR="00D515F9" w:rsidRDefault="00D515F9" w:rsidP="009613AB">
            <w:pPr>
              <w:spacing w:line="276" w:lineRule="auto"/>
              <w:rPr>
                <w:ins w:id="9737" w:author="phuong vu" w:date="2018-11-23T14:48:00Z"/>
                <w:lang w:val="en-US"/>
              </w:rPr>
            </w:pPr>
            <w:ins w:id="9738" w:author="phuong vu" w:date="2018-11-23T14:48:00Z">
              <w:r>
                <w:rPr>
                  <w:lang w:val="en-US"/>
                </w:rPr>
                <w:t>previous_status</w:t>
              </w:r>
            </w:ins>
          </w:p>
        </w:tc>
        <w:tc>
          <w:tcPr>
            <w:tcW w:w="1300" w:type="dxa"/>
            <w:noWrap/>
          </w:tcPr>
          <w:p w14:paraId="47AA79CE" w14:textId="0A01C619" w:rsidR="00D515F9" w:rsidRPr="00FD2760" w:rsidRDefault="00D515F9" w:rsidP="009613AB">
            <w:pPr>
              <w:spacing w:line="276" w:lineRule="auto"/>
              <w:rPr>
                <w:ins w:id="9739" w:author="phuong vu" w:date="2018-11-23T14:48:00Z"/>
              </w:rPr>
            </w:pPr>
            <w:ins w:id="9740" w:author="phuong vu" w:date="2018-11-23T14:48:00Z">
              <w:r w:rsidRPr="00FD2760">
                <w:t>character varying</w:t>
              </w:r>
            </w:ins>
          </w:p>
        </w:tc>
        <w:tc>
          <w:tcPr>
            <w:tcW w:w="1098" w:type="dxa"/>
            <w:noWrap/>
            <w:vAlign w:val="center"/>
          </w:tcPr>
          <w:p w14:paraId="720FB2FE" w14:textId="77777777" w:rsidR="00D515F9" w:rsidRPr="00FD2760" w:rsidRDefault="00D515F9" w:rsidP="009613AB">
            <w:pPr>
              <w:spacing w:line="276" w:lineRule="auto"/>
              <w:jc w:val="center"/>
              <w:rPr>
                <w:ins w:id="9741" w:author="phuong vu" w:date="2018-11-23T14:48:00Z"/>
              </w:rPr>
            </w:pPr>
          </w:p>
        </w:tc>
        <w:tc>
          <w:tcPr>
            <w:tcW w:w="838" w:type="dxa"/>
            <w:noWrap/>
            <w:vAlign w:val="center"/>
          </w:tcPr>
          <w:p w14:paraId="5F52AE56" w14:textId="77777777" w:rsidR="00D515F9" w:rsidRPr="00FD2760" w:rsidRDefault="00D515F9" w:rsidP="009613AB">
            <w:pPr>
              <w:spacing w:line="276" w:lineRule="auto"/>
              <w:jc w:val="center"/>
              <w:rPr>
                <w:ins w:id="9742" w:author="phuong vu" w:date="2018-11-23T14:48:00Z"/>
              </w:rPr>
            </w:pPr>
          </w:p>
        </w:tc>
        <w:tc>
          <w:tcPr>
            <w:tcW w:w="823" w:type="dxa"/>
            <w:noWrap/>
            <w:vAlign w:val="center"/>
          </w:tcPr>
          <w:p w14:paraId="01F70106" w14:textId="77777777" w:rsidR="00D515F9" w:rsidRPr="00FD2760" w:rsidRDefault="00D515F9" w:rsidP="009613AB">
            <w:pPr>
              <w:spacing w:line="276" w:lineRule="auto"/>
              <w:jc w:val="center"/>
              <w:rPr>
                <w:ins w:id="9743" w:author="phuong vu" w:date="2018-11-23T14:48:00Z"/>
              </w:rPr>
            </w:pPr>
          </w:p>
        </w:tc>
        <w:tc>
          <w:tcPr>
            <w:tcW w:w="2228" w:type="dxa"/>
            <w:noWrap/>
          </w:tcPr>
          <w:p w14:paraId="7BEEE63E" w14:textId="707A149C" w:rsidR="00D515F9" w:rsidRPr="00FD2760" w:rsidRDefault="00D515F9" w:rsidP="00D515F9">
            <w:pPr>
              <w:keepNext/>
              <w:spacing w:line="276" w:lineRule="auto"/>
              <w:rPr>
                <w:ins w:id="9744" w:author="phuong vu" w:date="2018-11-23T14:48:00Z"/>
              </w:rPr>
            </w:pPr>
            <w:ins w:id="9745" w:author="phuong vu" w:date="2018-11-23T14:50:00Z">
              <w:r>
                <w:rPr>
                  <w:lang w:val="en-US"/>
                </w:rPr>
                <w:t>Trạng thái trước</w:t>
              </w:r>
            </w:ins>
          </w:p>
        </w:tc>
      </w:tr>
      <w:tr w:rsidR="00D515F9" w:rsidRPr="001856AA" w14:paraId="739A5D84" w14:textId="77777777" w:rsidTr="009613AB">
        <w:trPr>
          <w:trHeight w:val="300"/>
          <w:ins w:id="9746" w:author="phuong vu" w:date="2018-11-23T14:48:00Z"/>
        </w:trPr>
        <w:tc>
          <w:tcPr>
            <w:tcW w:w="708" w:type="dxa"/>
            <w:noWrap/>
            <w:vAlign w:val="center"/>
          </w:tcPr>
          <w:p w14:paraId="01E72FFE" w14:textId="3BF92492" w:rsidR="00D515F9" w:rsidRDefault="00D515F9" w:rsidP="009613AB">
            <w:pPr>
              <w:spacing w:line="276" w:lineRule="auto"/>
              <w:jc w:val="center"/>
              <w:rPr>
                <w:ins w:id="9747" w:author="phuong vu" w:date="2018-11-23T14:48:00Z"/>
                <w:lang w:val="en-US"/>
              </w:rPr>
            </w:pPr>
            <w:ins w:id="9748" w:author="phuong vu" w:date="2018-11-23T14:50:00Z">
              <w:r>
                <w:rPr>
                  <w:lang w:val="en-US"/>
                </w:rPr>
                <w:t>9</w:t>
              </w:r>
            </w:ins>
          </w:p>
        </w:tc>
        <w:tc>
          <w:tcPr>
            <w:tcW w:w="2295" w:type="dxa"/>
            <w:noWrap/>
          </w:tcPr>
          <w:p w14:paraId="1D28E18B" w14:textId="20A7A9C3" w:rsidR="00D515F9" w:rsidRDefault="00D515F9" w:rsidP="009613AB">
            <w:pPr>
              <w:spacing w:line="276" w:lineRule="auto"/>
              <w:rPr>
                <w:ins w:id="9749" w:author="phuong vu" w:date="2018-11-23T14:48:00Z"/>
                <w:lang w:val="en-US"/>
              </w:rPr>
            </w:pPr>
            <w:ins w:id="9750" w:author="phuong vu" w:date="2018-11-23T14:48:00Z">
              <w:r>
                <w:rPr>
                  <w:lang w:val="en-US"/>
                </w:rPr>
                <w:t>previous_task</w:t>
              </w:r>
            </w:ins>
          </w:p>
        </w:tc>
        <w:tc>
          <w:tcPr>
            <w:tcW w:w="1300" w:type="dxa"/>
            <w:noWrap/>
          </w:tcPr>
          <w:p w14:paraId="446142CD" w14:textId="011973BE" w:rsidR="00D515F9" w:rsidRPr="00FD2760" w:rsidRDefault="00D515F9" w:rsidP="009613AB">
            <w:pPr>
              <w:spacing w:line="276" w:lineRule="auto"/>
              <w:rPr>
                <w:ins w:id="9751" w:author="phuong vu" w:date="2018-11-23T14:48:00Z"/>
              </w:rPr>
            </w:pPr>
            <w:ins w:id="9752" w:author="phuong vu" w:date="2018-11-23T14:48:00Z">
              <w:r w:rsidRPr="00FD2760">
                <w:t>character varying</w:t>
              </w:r>
            </w:ins>
          </w:p>
        </w:tc>
        <w:tc>
          <w:tcPr>
            <w:tcW w:w="1098" w:type="dxa"/>
            <w:noWrap/>
            <w:vAlign w:val="center"/>
          </w:tcPr>
          <w:p w14:paraId="624C90E1" w14:textId="77777777" w:rsidR="00D515F9" w:rsidRPr="00FD2760" w:rsidRDefault="00D515F9" w:rsidP="009613AB">
            <w:pPr>
              <w:spacing w:line="276" w:lineRule="auto"/>
              <w:jc w:val="center"/>
              <w:rPr>
                <w:ins w:id="9753" w:author="phuong vu" w:date="2018-11-23T14:48:00Z"/>
              </w:rPr>
            </w:pPr>
          </w:p>
        </w:tc>
        <w:tc>
          <w:tcPr>
            <w:tcW w:w="838" w:type="dxa"/>
            <w:noWrap/>
            <w:vAlign w:val="center"/>
          </w:tcPr>
          <w:p w14:paraId="2E5F02D9" w14:textId="77777777" w:rsidR="00D515F9" w:rsidRPr="00FD2760" w:rsidRDefault="00D515F9" w:rsidP="009613AB">
            <w:pPr>
              <w:spacing w:line="276" w:lineRule="auto"/>
              <w:jc w:val="center"/>
              <w:rPr>
                <w:ins w:id="9754" w:author="phuong vu" w:date="2018-11-23T14:48:00Z"/>
              </w:rPr>
            </w:pPr>
          </w:p>
        </w:tc>
        <w:tc>
          <w:tcPr>
            <w:tcW w:w="823" w:type="dxa"/>
            <w:noWrap/>
            <w:vAlign w:val="center"/>
          </w:tcPr>
          <w:p w14:paraId="0DFD0305" w14:textId="77777777" w:rsidR="00D515F9" w:rsidRPr="00FD2760" w:rsidRDefault="00D515F9" w:rsidP="009613AB">
            <w:pPr>
              <w:spacing w:line="276" w:lineRule="auto"/>
              <w:jc w:val="center"/>
              <w:rPr>
                <w:ins w:id="9755" w:author="phuong vu" w:date="2018-11-23T14:48:00Z"/>
              </w:rPr>
            </w:pPr>
          </w:p>
        </w:tc>
        <w:tc>
          <w:tcPr>
            <w:tcW w:w="2228" w:type="dxa"/>
            <w:noWrap/>
          </w:tcPr>
          <w:p w14:paraId="3E699588" w14:textId="07651483" w:rsidR="00D515F9" w:rsidRPr="00D515F9" w:rsidRDefault="00D515F9" w:rsidP="00D515F9">
            <w:pPr>
              <w:keepNext/>
              <w:spacing w:line="276" w:lineRule="auto"/>
              <w:rPr>
                <w:ins w:id="9756" w:author="phuong vu" w:date="2018-11-23T14:48:00Z"/>
                <w:lang w:val="en-US"/>
                <w:rPrChange w:id="9757" w:author="phuong vu" w:date="2018-11-23T14:50:00Z">
                  <w:rPr>
                    <w:ins w:id="9758" w:author="phuong vu" w:date="2018-11-23T14:48:00Z"/>
                  </w:rPr>
                </w:rPrChange>
              </w:rPr>
            </w:pPr>
            <w:ins w:id="9759" w:author="phuong vu" w:date="2018-11-23T14:50:00Z">
              <w:r>
                <w:rPr>
                  <w:lang w:val="en-US"/>
                </w:rPr>
                <w:t>Đánh d</w:t>
              </w:r>
            </w:ins>
            <w:ins w:id="9760" w:author="phuong vu" w:date="2018-11-23T14:51:00Z">
              <w:r>
                <w:rPr>
                  <w:lang w:val="en-US"/>
                </w:rPr>
                <w:t>ấu công việc cũ hay hiện tại</w:t>
              </w:r>
            </w:ins>
          </w:p>
        </w:tc>
      </w:tr>
      <w:tr w:rsidR="00D515F9" w:rsidRPr="001856AA" w14:paraId="6FB43483" w14:textId="77777777" w:rsidTr="009613AB">
        <w:trPr>
          <w:trHeight w:val="300"/>
          <w:ins w:id="9761" w:author="phuong vu" w:date="2018-11-23T14:48:00Z"/>
        </w:trPr>
        <w:tc>
          <w:tcPr>
            <w:tcW w:w="708" w:type="dxa"/>
            <w:noWrap/>
            <w:vAlign w:val="center"/>
          </w:tcPr>
          <w:p w14:paraId="0D33EF4A" w14:textId="7D71A3BF" w:rsidR="00D515F9" w:rsidRDefault="00D515F9" w:rsidP="009613AB">
            <w:pPr>
              <w:spacing w:line="276" w:lineRule="auto"/>
              <w:jc w:val="center"/>
              <w:rPr>
                <w:ins w:id="9762" w:author="phuong vu" w:date="2018-11-23T14:48:00Z"/>
                <w:lang w:val="en-US"/>
              </w:rPr>
            </w:pPr>
            <w:ins w:id="9763" w:author="phuong vu" w:date="2018-11-23T14:49:00Z">
              <w:r>
                <w:rPr>
                  <w:lang w:val="en-US"/>
                </w:rPr>
                <w:t>1</w:t>
              </w:r>
            </w:ins>
            <w:ins w:id="9764" w:author="phuong vu" w:date="2018-11-23T14:50:00Z">
              <w:r>
                <w:rPr>
                  <w:lang w:val="en-US"/>
                </w:rPr>
                <w:t>0</w:t>
              </w:r>
            </w:ins>
          </w:p>
        </w:tc>
        <w:tc>
          <w:tcPr>
            <w:tcW w:w="2295" w:type="dxa"/>
            <w:noWrap/>
          </w:tcPr>
          <w:p w14:paraId="1C6FB3D7" w14:textId="475D2716" w:rsidR="00D515F9" w:rsidRDefault="00D515F9" w:rsidP="009613AB">
            <w:pPr>
              <w:spacing w:line="276" w:lineRule="auto"/>
              <w:rPr>
                <w:ins w:id="9765" w:author="phuong vu" w:date="2018-11-23T14:48:00Z"/>
                <w:lang w:val="en-US"/>
              </w:rPr>
            </w:pPr>
            <w:ins w:id="9766" w:author="phuong vu" w:date="2018-11-23T14:49:00Z">
              <w:r>
                <w:rPr>
                  <w:lang w:val="en-US"/>
                </w:rPr>
                <w:t>branch_id</w:t>
              </w:r>
            </w:ins>
          </w:p>
        </w:tc>
        <w:tc>
          <w:tcPr>
            <w:tcW w:w="1300" w:type="dxa"/>
            <w:noWrap/>
          </w:tcPr>
          <w:p w14:paraId="0452FD4D" w14:textId="6C73956F" w:rsidR="00D515F9" w:rsidRPr="00D515F9" w:rsidRDefault="00D515F9" w:rsidP="009613AB">
            <w:pPr>
              <w:spacing w:line="276" w:lineRule="auto"/>
              <w:rPr>
                <w:ins w:id="9767" w:author="phuong vu" w:date="2018-11-23T14:48:00Z"/>
                <w:lang w:val="en-US"/>
                <w:rPrChange w:id="9768" w:author="phuong vu" w:date="2018-11-23T14:49:00Z">
                  <w:rPr>
                    <w:ins w:id="9769" w:author="phuong vu" w:date="2018-11-23T14:48:00Z"/>
                  </w:rPr>
                </w:rPrChange>
              </w:rPr>
            </w:pPr>
            <w:ins w:id="9770" w:author="phuong vu" w:date="2018-11-23T14:49:00Z">
              <w:r>
                <w:rPr>
                  <w:lang w:val="en-US"/>
                </w:rPr>
                <w:t>numeric</w:t>
              </w:r>
            </w:ins>
          </w:p>
        </w:tc>
        <w:tc>
          <w:tcPr>
            <w:tcW w:w="1098" w:type="dxa"/>
            <w:noWrap/>
            <w:vAlign w:val="center"/>
          </w:tcPr>
          <w:p w14:paraId="7ECC1D4E" w14:textId="77777777" w:rsidR="00D515F9" w:rsidRPr="00FD2760" w:rsidRDefault="00D515F9" w:rsidP="009613AB">
            <w:pPr>
              <w:spacing w:line="276" w:lineRule="auto"/>
              <w:jc w:val="center"/>
              <w:rPr>
                <w:ins w:id="9771" w:author="phuong vu" w:date="2018-11-23T14:48:00Z"/>
              </w:rPr>
            </w:pPr>
          </w:p>
        </w:tc>
        <w:tc>
          <w:tcPr>
            <w:tcW w:w="838" w:type="dxa"/>
            <w:noWrap/>
            <w:vAlign w:val="center"/>
          </w:tcPr>
          <w:p w14:paraId="778D2B39" w14:textId="77777777" w:rsidR="00D515F9" w:rsidRPr="00FD2760" w:rsidRDefault="00D515F9" w:rsidP="009613AB">
            <w:pPr>
              <w:spacing w:line="276" w:lineRule="auto"/>
              <w:jc w:val="center"/>
              <w:rPr>
                <w:ins w:id="9772" w:author="phuong vu" w:date="2018-11-23T14:48:00Z"/>
              </w:rPr>
            </w:pPr>
          </w:p>
        </w:tc>
        <w:tc>
          <w:tcPr>
            <w:tcW w:w="823" w:type="dxa"/>
            <w:noWrap/>
            <w:vAlign w:val="center"/>
          </w:tcPr>
          <w:p w14:paraId="7DC02D81" w14:textId="77777777" w:rsidR="00D515F9" w:rsidRPr="00FD2760" w:rsidRDefault="00D515F9" w:rsidP="009613AB">
            <w:pPr>
              <w:spacing w:line="276" w:lineRule="auto"/>
              <w:jc w:val="center"/>
              <w:rPr>
                <w:ins w:id="9773" w:author="phuong vu" w:date="2018-11-23T14:48:00Z"/>
              </w:rPr>
            </w:pPr>
          </w:p>
        </w:tc>
        <w:tc>
          <w:tcPr>
            <w:tcW w:w="2228" w:type="dxa"/>
            <w:noWrap/>
          </w:tcPr>
          <w:p w14:paraId="509E9B2F" w14:textId="2178C013" w:rsidR="00D515F9" w:rsidRPr="00D515F9" w:rsidRDefault="00D515F9" w:rsidP="00D515F9">
            <w:pPr>
              <w:keepNext/>
              <w:spacing w:line="276" w:lineRule="auto"/>
              <w:rPr>
                <w:ins w:id="9774" w:author="phuong vu" w:date="2018-11-23T14:48:00Z"/>
                <w:lang w:val="en-US"/>
                <w:rPrChange w:id="9775" w:author="phuong vu" w:date="2018-11-23T14:51:00Z">
                  <w:rPr>
                    <w:ins w:id="9776" w:author="phuong vu" w:date="2018-11-23T14:48:00Z"/>
                  </w:rPr>
                </w:rPrChange>
              </w:rPr>
            </w:pPr>
            <w:ins w:id="9777" w:author="phuong vu" w:date="2018-11-23T14:51:00Z">
              <w:r>
                <w:rPr>
                  <w:lang w:val="en-US"/>
                </w:rPr>
                <w:t>ID chi nhánh</w:t>
              </w:r>
            </w:ins>
          </w:p>
        </w:tc>
      </w:tr>
    </w:tbl>
    <w:p w14:paraId="3F3FACFA" w14:textId="633BEDFC" w:rsidR="00D515F9" w:rsidRDefault="00D515F9" w:rsidP="00D515F9">
      <w:pPr>
        <w:pStyle w:val="Caption"/>
        <w:rPr>
          <w:ins w:id="9778" w:author="phuong vu" w:date="2018-11-23T14:51:00Z"/>
          <w:lang w:val="en-US"/>
        </w:rPr>
      </w:pPr>
      <w:ins w:id="9779" w:author="phuong vu" w:date="2018-11-23T14:48:00Z">
        <w:r>
          <w:t xml:space="preserve">Bảng </w:t>
        </w:r>
      </w:ins>
      <w:ins w:id="9780" w:author="phuong vu" w:date="2018-11-23T15:14:00Z">
        <w:r w:rsidR="00E95F1B">
          <w:fldChar w:fldCharType="begin"/>
        </w:r>
        <w:r w:rsidR="00E95F1B">
          <w:instrText xml:space="preserve"> STYLEREF 1 \s </w:instrText>
        </w:r>
      </w:ins>
      <w:r w:rsidR="00E95F1B">
        <w:fldChar w:fldCharType="separate"/>
      </w:r>
      <w:r w:rsidR="00E95F1B">
        <w:rPr>
          <w:noProof/>
        </w:rPr>
        <w:t>3</w:t>
      </w:r>
      <w:ins w:id="9781" w:author="phuong vu" w:date="2018-11-23T15:14:00Z">
        <w:r w:rsidR="00E95F1B">
          <w:fldChar w:fldCharType="end"/>
        </w:r>
        <w:r w:rsidR="00E95F1B">
          <w:t>.</w:t>
        </w:r>
        <w:r w:rsidR="00E95F1B">
          <w:fldChar w:fldCharType="begin"/>
        </w:r>
        <w:r w:rsidR="00E95F1B">
          <w:instrText xml:space="preserve"> SEQ Bảng \* ARABIC \s 1 </w:instrText>
        </w:r>
      </w:ins>
      <w:r w:rsidR="00E95F1B">
        <w:fldChar w:fldCharType="separate"/>
      </w:r>
      <w:ins w:id="9782" w:author="phuong vu" w:date="2018-11-23T15:14:00Z">
        <w:r w:rsidR="00E95F1B">
          <w:rPr>
            <w:noProof/>
          </w:rPr>
          <w:t>22</w:t>
        </w:r>
        <w:r w:rsidR="00E95F1B">
          <w:fldChar w:fldCharType="end"/>
        </w:r>
      </w:ins>
      <w:ins w:id="9783" w:author="phuong vu" w:date="2018-11-23T14:48:00Z">
        <w:r>
          <w:rPr>
            <w:lang w:val="en-US"/>
          </w:rPr>
          <w:t xml:space="preserve"> Bảng dữ liệu công việc</w:t>
        </w:r>
      </w:ins>
    </w:p>
    <w:p w14:paraId="3C8DA31B" w14:textId="6D89BF97" w:rsidR="00D515F9" w:rsidRDefault="00D515F9" w:rsidP="00D515F9">
      <w:pPr>
        <w:rPr>
          <w:ins w:id="9784" w:author="phuong vu" w:date="2018-11-23T14:51:00Z"/>
          <w:b/>
          <w:lang w:val="en-US"/>
        </w:rPr>
      </w:pPr>
      <w:ins w:id="9785" w:author="phuong vu" w:date="2018-11-23T14:51:00Z">
        <w:r>
          <w:rPr>
            <w:b/>
            <w:lang w:val="en-US"/>
          </w:rPr>
          <w:t>BẢNG TIME_SCHEDULE</w:t>
        </w:r>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9613AB" w:rsidRPr="001856AA" w14:paraId="1FF88803" w14:textId="77777777" w:rsidTr="009613AB">
        <w:trPr>
          <w:trHeight w:val="300"/>
          <w:ins w:id="9786" w:author="phuong vu" w:date="2018-11-23T14:51:00Z"/>
        </w:trPr>
        <w:tc>
          <w:tcPr>
            <w:tcW w:w="708" w:type="dxa"/>
            <w:noWrap/>
            <w:vAlign w:val="center"/>
            <w:hideMark/>
          </w:tcPr>
          <w:p w14:paraId="007469F1" w14:textId="77777777" w:rsidR="009613AB" w:rsidRPr="001856AA" w:rsidRDefault="009613AB" w:rsidP="009613AB">
            <w:pPr>
              <w:spacing w:line="276" w:lineRule="auto"/>
              <w:jc w:val="center"/>
              <w:rPr>
                <w:ins w:id="9787" w:author="phuong vu" w:date="2018-11-23T14:51:00Z"/>
                <w:b/>
                <w:bCs/>
              </w:rPr>
            </w:pPr>
            <w:ins w:id="9788" w:author="phuong vu" w:date="2018-11-23T14:51:00Z">
              <w:r w:rsidRPr="001856AA">
                <w:rPr>
                  <w:b/>
                  <w:bCs/>
                  <w:lang w:val="da-DK"/>
                </w:rPr>
                <w:t>STT</w:t>
              </w:r>
            </w:ins>
          </w:p>
        </w:tc>
        <w:tc>
          <w:tcPr>
            <w:tcW w:w="2295" w:type="dxa"/>
            <w:noWrap/>
            <w:vAlign w:val="center"/>
            <w:hideMark/>
          </w:tcPr>
          <w:p w14:paraId="0D10F4FB" w14:textId="77777777" w:rsidR="009613AB" w:rsidRPr="001856AA" w:rsidRDefault="009613AB" w:rsidP="009613AB">
            <w:pPr>
              <w:spacing w:line="276" w:lineRule="auto"/>
              <w:jc w:val="center"/>
              <w:rPr>
                <w:ins w:id="9789" w:author="phuong vu" w:date="2018-11-23T14:51:00Z"/>
                <w:b/>
                <w:bCs/>
              </w:rPr>
            </w:pPr>
            <w:ins w:id="9790" w:author="phuong vu" w:date="2018-11-23T14:51:00Z">
              <w:r w:rsidRPr="001856AA">
                <w:rPr>
                  <w:b/>
                  <w:bCs/>
                  <w:lang w:val="da-DK"/>
                </w:rPr>
                <w:t>Tên trường</w:t>
              </w:r>
            </w:ins>
          </w:p>
        </w:tc>
        <w:tc>
          <w:tcPr>
            <w:tcW w:w="1300" w:type="dxa"/>
            <w:noWrap/>
            <w:vAlign w:val="center"/>
            <w:hideMark/>
          </w:tcPr>
          <w:p w14:paraId="5E92FE06" w14:textId="77777777" w:rsidR="009613AB" w:rsidRPr="001856AA" w:rsidRDefault="009613AB" w:rsidP="009613AB">
            <w:pPr>
              <w:spacing w:line="276" w:lineRule="auto"/>
              <w:jc w:val="center"/>
              <w:rPr>
                <w:ins w:id="9791" w:author="phuong vu" w:date="2018-11-23T14:51:00Z"/>
                <w:b/>
                <w:bCs/>
              </w:rPr>
            </w:pPr>
            <w:ins w:id="9792" w:author="phuong vu" w:date="2018-11-23T14:51:00Z">
              <w:r w:rsidRPr="001856AA">
                <w:rPr>
                  <w:b/>
                  <w:bCs/>
                  <w:lang w:val="da-DK"/>
                </w:rPr>
                <w:t>Kiểu</w:t>
              </w:r>
            </w:ins>
          </w:p>
        </w:tc>
        <w:tc>
          <w:tcPr>
            <w:tcW w:w="1098" w:type="dxa"/>
            <w:noWrap/>
            <w:vAlign w:val="center"/>
            <w:hideMark/>
          </w:tcPr>
          <w:p w14:paraId="48282467" w14:textId="77777777" w:rsidR="009613AB" w:rsidRPr="001856AA" w:rsidRDefault="009613AB" w:rsidP="009613AB">
            <w:pPr>
              <w:spacing w:line="276" w:lineRule="auto"/>
              <w:jc w:val="center"/>
              <w:rPr>
                <w:ins w:id="9793" w:author="phuong vu" w:date="2018-11-23T14:51:00Z"/>
                <w:b/>
                <w:bCs/>
              </w:rPr>
            </w:pPr>
            <w:ins w:id="9794" w:author="phuong vu" w:date="2018-11-23T14:51:00Z">
              <w:r w:rsidRPr="001856AA">
                <w:rPr>
                  <w:b/>
                  <w:bCs/>
                  <w:lang w:val="da-DK"/>
                </w:rPr>
                <w:t>Chấp nhận Null</w:t>
              </w:r>
            </w:ins>
          </w:p>
        </w:tc>
        <w:tc>
          <w:tcPr>
            <w:tcW w:w="838" w:type="dxa"/>
            <w:noWrap/>
            <w:vAlign w:val="center"/>
            <w:hideMark/>
          </w:tcPr>
          <w:p w14:paraId="47095B15" w14:textId="77777777" w:rsidR="009613AB" w:rsidRPr="001856AA" w:rsidRDefault="009613AB" w:rsidP="009613AB">
            <w:pPr>
              <w:spacing w:line="276" w:lineRule="auto"/>
              <w:jc w:val="center"/>
              <w:rPr>
                <w:ins w:id="9795" w:author="phuong vu" w:date="2018-11-23T14:51:00Z"/>
                <w:b/>
                <w:bCs/>
              </w:rPr>
            </w:pPr>
            <w:ins w:id="9796" w:author="phuong vu" w:date="2018-11-23T14:51:00Z">
              <w:r w:rsidRPr="001856AA">
                <w:rPr>
                  <w:b/>
                  <w:bCs/>
                  <w:lang w:val="da-DK"/>
                </w:rPr>
                <w:t>Khóa chính</w:t>
              </w:r>
            </w:ins>
          </w:p>
        </w:tc>
        <w:tc>
          <w:tcPr>
            <w:tcW w:w="823" w:type="dxa"/>
            <w:noWrap/>
            <w:vAlign w:val="center"/>
            <w:hideMark/>
          </w:tcPr>
          <w:p w14:paraId="4CF82266" w14:textId="77777777" w:rsidR="009613AB" w:rsidRPr="001856AA" w:rsidRDefault="009613AB" w:rsidP="009613AB">
            <w:pPr>
              <w:spacing w:line="276" w:lineRule="auto"/>
              <w:jc w:val="center"/>
              <w:rPr>
                <w:ins w:id="9797" w:author="phuong vu" w:date="2018-11-23T14:51:00Z"/>
                <w:b/>
                <w:bCs/>
              </w:rPr>
            </w:pPr>
            <w:ins w:id="9798" w:author="phuong vu" w:date="2018-11-23T14:51:00Z">
              <w:r w:rsidRPr="001856AA">
                <w:rPr>
                  <w:b/>
                  <w:bCs/>
                  <w:lang w:val="da-DK"/>
                </w:rPr>
                <w:t>Khóa ngoại</w:t>
              </w:r>
            </w:ins>
          </w:p>
        </w:tc>
        <w:tc>
          <w:tcPr>
            <w:tcW w:w="2228" w:type="dxa"/>
            <w:noWrap/>
            <w:vAlign w:val="center"/>
            <w:hideMark/>
          </w:tcPr>
          <w:p w14:paraId="664C80DD" w14:textId="77777777" w:rsidR="009613AB" w:rsidRPr="001856AA" w:rsidRDefault="009613AB" w:rsidP="009613AB">
            <w:pPr>
              <w:spacing w:line="276" w:lineRule="auto"/>
              <w:ind w:right="226"/>
              <w:jc w:val="center"/>
              <w:rPr>
                <w:ins w:id="9799" w:author="phuong vu" w:date="2018-11-23T14:51:00Z"/>
                <w:b/>
                <w:bCs/>
              </w:rPr>
            </w:pPr>
            <w:ins w:id="9800" w:author="phuong vu" w:date="2018-11-23T14:51:00Z">
              <w:r w:rsidRPr="001856AA">
                <w:rPr>
                  <w:b/>
                  <w:bCs/>
                  <w:lang w:val="da-DK"/>
                </w:rPr>
                <w:t>Mô tả</w:t>
              </w:r>
            </w:ins>
          </w:p>
        </w:tc>
      </w:tr>
      <w:tr w:rsidR="009613AB" w:rsidRPr="001856AA" w14:paraId="7EB79DB0" w14:textId="77777777" w:rsidTr="009613AB">
        <w:trPr>
          <w:trHeight w:val="300"/>
          <w:ins w:id="9801" w:author="phuong vu" w:date="2018-11-23T14:51:00Z"/>
        </w:trPr>
        <w:tc>
          <w:tcPr>
            <w:tcW w:w="708" w:type="dxa"/>
            <w:noWrap/>
            <w:vAlign w:val="center"/>
            <w:hideMark/>
          </w:tcPr>
          <w:p w14:paraId="1C8699E2" w14:textId="77777777" w:rsidR="009613AB" w:rsidRPr="00FD2760" w:rsidRDefault="009613AB" w:rsidP="009613AB">
            <w:pPr>
              <w:spacing w:line="276" w:lineRule="auto"/>
              <w:jc w:val="center"/>
              <w:rPr>
                <w:ins w:id="9802" w:author="phuong vu" w:date="2018-11-23T14:51:00Z"/>
              </w:rPr>
            </w:pPr>
            <w:ins w:id="9803" w:author="phuong vu" w:date="2018-11-23T14:51:00Z">
              <w:r w:rsidRPr="00FD2760">
                <w:t>1</w:t>
              </w:r>
            </w:ins>
          </w:p>
        </w:tc>
        <w:tc>
          <w:tcPr>
            <w:tcW w:w="2295" w:type="dxa"/>
            <w:noWrap/>
            <w:hideMark/>
          </w:tcPr>
          <w:p w14:paraId="72CA2ED1" w14:textId="2AAD6267" w:rsidR="009613AB" w:rsidRPr="00FD2760" w:rsidRDefault="009613AB" w:rsidP="009613AB">
            <w:pPr>
              <w:spacing w:line="276" w:lineRule="auto"/>
              <w:rPr>
                <w:ins w:id="9804" w:author="phuong vu" w:date="2018-11-23T14:51:00Z"/>
              </w:rPr>
            </w:pPr>
            <w:ins w:id="9805" w:author="phuong vu" w:date="2018-11-23T14:51:00Z">
              <w:r w:rsidRPr="00FD2760">
                <w:t>id</w:t>
              </w:r>
            </w:ins>
          </w:p>
        </w:tc>
        <w:tc>
          <w:tcPr>
            <w:tcW w:w="1300" w:type="dxa"/>
            <w:noWrap/>
            <w:hideMark/>
          </w:tcPr>
          <w:p w14:paraId="5172FF36" w14:textId="77777777" w:rsidR="009613AB" w:rsidRPr="00FD2760" w:rsidRDefault="009613AB" w:rsidP="009613AB">
            <w:pPr>
              <w:spacing w:line="276" w:lineRule="auto"/>
              <w:rPr>
                <w:ins w:id="9806" w:author="phuong vu" w:date="2018-11-23T14:51:00Z"/>
              </w:rPr>
            </w:pPr>
            <w:ins w:id="9807" w:author="phuong vu" w:date="2018-11-23T14:51:00Z">
              <w:r w:rsidRPr="00FD2760">
                <w:t>numeric</w:t>
              </w:r>
            </w:ins>
          </w:p>
        </w:tc>
        <w:tc>
          <w:tcPr>
            <w:tcW w:w="1098" w:type="dxa"/>
            <w:noWrap/>
            <w:vAlign w:val="center"/>
            <w:hideMark/>
          </w:tcPr>
          <w:p w14:paraId="43B59B0D" w14:textId="77777777" w:rsidR="009613AB" w:rsidRPr="00FD2760" w:rsidRDefault="009613AB" w:rsidP="009613AB">
            <w:pPr>
              <w:spacing w:line="276" w:lineRule="auto"/>
              <w:jc w:val="center"/>
              <w:rPr>
                <w:ins w:id="9808" w:author="phuong vu" w:date="2018-11-23T14:51:00Z"/>
              </w:rPr>
            </w:pPr>
          </w:p>
        </w:tc>
        <w:tc>
          <w:tcPr>
            <w:tcW w:w="838" w:type="dxa"/>
            <w:noWrap/>
            <w:vAlign w:val="center"/>
            <w:hideMark/>
          </w:tcPr>
          <w:p w14:paraId="290A12CC" w14:textId="77777777" w:rsidR="009613AB" w:rsidRPr="00FD2760" w:rsidRDefault="009613AB" w:rsidP="009613AB">
            <w:pPr>
              <w:spacing w:line="276" w:lineRule="auto"/>
              <w:jc w:val="center"/>
              <w:rPr>
                <w:ins w:id="9809" w:author="phuong vu" w:date="2018-11-23T14:51:00Z"/>
              </w:rPr>
            </w:pPr>
            <w:ins w:id="9810" w:author="phuong vu" w:date="2018-11-23T14:51:00Z">
              <w:r w:rsidRPr="00FD2760">
                <w:t>X</w:t>
              </w:r>
            </w:ins>
          </w:p>
        </w:tc>
        <w:tc>
          <w:tcPr>
            <w:tcW w:w="823" w:type="dxa"/>
            <w:noWrap/>
            <w:vAlign w:val="center"/>
            <w:hideMark/>
          </w:tcPr>
          <w:p w14:paraId="027FE41F" w14:textId="77777777" w:rsidR="009613AB" w:rsidRPr="00FD2760" w:rsidRDefault="009613AB" w:rsidP="009613AB">
            <w:pPr>
              <w:spacing w:line="276" w:lineRule="auto"/>
              <w:jc w:val="center"/>
              <w:rPr>
                <w:ins w:id="9811" w:author="phuong vu" w:date="2018-11-23T14:51:00Z"/>
              </w:rPr>
            </w:pPr>
          </w:p>
        </w:tc>
        <w:tc>
          <w:tcPr>
            <w:tcW w:w="2228" w:type="dxa"/>
            <w:noWrap/>
            <w:hideMark/>
          </w:tcPr>
          <w:p w14:paraId="7F5F1BBA" w14:textId="77777777" w:rsidR="009613AB" w:rsidRPr="00FD2760" w:rsidRDefault="009613AB" w:rsidP="009613AB">
            <w:pPr>
              <w:spacing w:line="276" w:lineRule="auto"/>
              <w:rPr>
                <w:ins w:id="9812" w:author="phuong vu" w:date="2018-11-23T14:51:00Z"/>
                <w:lang w:val="en-US"/>
              </w:rPr>
            </w:pPr>
            <w:ins w:id="9813" w:author="phuong vu" w:date="2018-11-23T14:51:00Z">
              <w:r w:rsidRPr="00FD2760">
                <w:t>ID</w:t>
              </w:r>
            </w:ins>
          </w:p>
        </w:tc>
      </w:tr>
      <w:tr w:rsidR="009613AB" w:rsidRPr="001856AA" w14:paraId="2335C405" w14:textId="77777777" w:rsidTr="009613AB">
        <w:trPr>
          <w:trHeight w:val="300"/>
          <w:ins w:id="9814" w:author="phuong vu" w:date="2018-11-23T14:51:00Z"/>
        </w:trPr>
        <w:tc>
          <w:tcPr>
            <w:tcW w:w="708" w:type="dxa"/>
            <w:noWrap/>
            <w:vAlign w:val="center"/>
            <w:hideMark/>
          </w:tcPr>
          <w:p w14:paraId="65296817" w14:textId="77777777" w:rsidR="009613AB" w:rsidRPr="00FD2760" w:rsidRDefault="009613AB" w:rsidP="009613AB">
            <w:pPr>
              <w:spacing w:line="276" w:lineRule="auto"/>
              <w:jc w:val="center"/>
              <w:rPr>
                <w:ins w:id="9815" w:author="phuong vu" w:date="2018-11-23T14:51:00Z"/>
              </w:rPr>
            </w:pPr>
            <w:ins w:id="9816" w:author="phuong vu" w:date="2018-11-23T14:51:00Z">
              <w:r w:rsidRPr="00FD2760">
                <w:t>2</w:t>
              </w:r>
            </w:ins>
          </w:p>
        </w:tc>
        <w:tc>
          <w:tcPr>
            <w:tcW w:w="2295" w:type="dxa"/>
            <w:noWrap/>
            <w:hideMark/>
          </w:tcPr>
          <w:p w14:paraId="008B1DA4" w14:textId="291E806D" w:rsidR="009613AB" w:rsidRPr="00FD2760" w:rsidRDefault="009613AB" w:rsidP="009613AB">
            <w:pPr>
              <w:spacing w:line="276" w:lineRule="auto"/>
              <w:rPr>
                <w:ins w:id="9817" w:author="phuong vu" w:date="2018-11-23T14:51:00Z"/>
                <w:lang w:val="en-US"/>
              </w:rPr>
            </w:pPr>
            <w:ins w:id="9818" w:author="phuong vu" w:date="2018-11-23T14:52:00Z">
              <w:r>
                <w:rPr>
                  <w:lang w:val="en-US"/>
                </w:rPr>
                <w:t>time_schedule_no</w:t>
              </w:r>
            </w:ins>
          </w:p>
        </w:tc>
        <w:tc>
          <w:tcPr>
            <w:tcW w:w="1300" w:type="dxa"/>
            <w:noWrap/>
            <w:hideMark/>
          </w:tcPr>
          <w:p w14:paraId="73FCC38A" w14:textId="77777777" w:rsidR="009613AB" w:rsidRPr="00FD2760" w:rsidRDefault="009613AB" w:rsidP="009613AB">
            <w:pPr>
              <w:spacing w:line="276" w:lineRule="auto"/>
              <w:rPr>
                <w:ins w:id="9819" w:author="phuong vu" w:date="2018-11-23T14:51:00Z"/>
                <w:lang w:val="en-US"/>
              </w:rPr>
            </w:pPr>
            <w:ins w:id="9820" w:author="phuong vu" w:date="2018-11-23T14:51:00Z">
              <w:r w:rsidRPr="00FD2760">
                <w:t>character varying</w:t>
              </w:r>
            </w:ins>
          </w:p>
        </w:tc>
        <w:tc>
          <w:tcPr>
            <w:tcW w:w="1098" w:type="dxa"/>
            <w:noWrap/>
            <w:vAlign w:val="center"/>
            <w:hideMark/>
          </w:tcPr>
          <w:p w14:paraId="42E6705B" w14:textId="77777777" w:rsidR="009613AB" w:rsidRPr="00FD2760" w:rsidRDefault="009613AB" w:rsidP="009613AB">
            <w:pPr>
              <w:spacing w:line="276" w:lineRule="auto"/>
              <w:jc w:val="center"/>
              <w:rPr>
                <w:ins w:id="9821" w:author="phuong vu" w:date="2018-11-23T14:51:00Z"/>
              </w:rPr>
            </w:pPr>
          </w:p>
        </w:tc>
        <w:tc>
          <w:tcPr>
            <w:tcW w:w="838" w:type="dxa"/>
            <w:noWrap/>
            <w:vAlign w:val="center"/>
            <w:hideMark/>
          </w:tcPr>
          <w:p w14:paraId="1D7135BE" w14:textId="77777777" w:rsidR="009613AB" w:rsidRPr="00FD2760" w:rsidRDefault="009613AB" w:rsidP="009613AB">
            <w:pPr>
              <w:spacing w:line="276" w:lineRule="auto"/>
              <w:jc w:val="center"/>
              <w:rPr>
                <w:ins w:id="9822" w:author="phuong vu" w:date="2018-11-23T14:51:00Z"/>
              </w:rPr>
            </w:pPr>
          </w:p>
        </w:tc>
        <w:tc>
          <w:tcPr>
            <w:tcW w:w="823" w:type="dxa"/>
            <w:noWrap/>
            <w:vAlign w:val="center"/>
            <w:hideMark/>
          </w:tcPr>
          <w:p w14:paraId="1B2775F8" w14:textId="720FB340" w:rsidR="009613AB" w:rsidRPr="00FD2760" w:rsidRDefault="009613AB" w:rsidP="009613AB">
            <w:pPr>
              <w:spacing w:line="276" w:lineRule="auto"/>
              <w:jc w:val="center"/>
              <w:rPr>
                <w:ins w:id="9823" w:author="phuong vu" w:date="2018-11-23T14:51:00Z"/>
                <w:lang w:val="en-US"/>
              </w:rPr>
            </w:pPr>
          </w:p>
        </w:tc>
        <w:tc>
          <w:tcPr>
            <w:tcW w:w="2228" w:type="dxa"/>
            <w:noWrap/>
            <w:hideMark/>
          </w:tcPr>
          <w:p w14:paraId="53E56A8F" w14:textId="4EEEDEC4" w:rsidR="009613AB" w:rsidRPr="00FD2760" w:rsidRDefault="009613AB" w:rsidP="009613AB">
            <w:pPr>
              <w:spacing w:line="276" w:lineRule="auto"/>
              <w:rPr>
                <w:ins w:id="9824" w:author="phuong vu" w:date="2018-11-23T14:51:00Z"/>
                <w:lang w:val="en-US"/>
              </w:rPr>
            </w:pPr>
            <w:ins w:id="9825" w:author="phuong vu" w:date="2018-11-23T14:53:00Z">
              <w:r>
                <w:rPr>
                  <w:lang w:val="en-US"/>
                </w:rPr>
                <w:t>Mã khung giờ</w:t>
              </w:r>
            </w:ins>
          </w:p>
        </w:tc>
      </w:tr>
      <w:tr w:rsidR="009613AB" w:rsidRPr="001856AA" w14:paraId="3E69FE08" w14:textId="77777777" w:rsidTr="009613AB">
        <w:trPr>
          <w:trHeight w:val="300"/>
          <w:ins w:id="9826" w:author="phuong vu" w:date="2018-11-23T14:51:00Z"/>
        </w:trPr>
        <w:tc>
          <w:tcPr>
            <w:tcW w:w="708" w:type="dxa"/>
            <w:noWrap/>
            <w:vAlign w:val="center"/>
          </w:tcPr>
          <w:p w14:paraId="60ADC603" w14:textId="77777777" w:rsidR="009613AB" w:rsidRPr="00FD2760" w:rsidRDefault="009613AB" w:rsidP="009613AB">
            <w:pPr>
              <w:spacing w:line="276" w:lineRule="auto"/>
              <w:jc w:val="center"/>
              <w:rPr>
                <w:ins w:id="9827" w:author="phuong vu" w:date="2018-11-23T14:51:00Z"/>
                <w:lang w:val="en-US"/>
              </w:rPr>
            </w:pPr>
            <w:ins w:id="9828" w:author="phuong vu" w:date="2018-11-23T14:51:00Z">
              <w:r>
                <w:rPr>
                  <w:lang w:val="en-US"/>
                </w:rPr>
                <w:t>3</w:t>
              </w:r>
            </w:ins>
          </w:p>
        </w:tc>
        <w:tc>
          <w:tcPr>
            <w:tcW w:w="2295" w:type="dxa"/>
            <w:noWrap/>
          </w:tcPr>
          <w:p w14:paraId="059244E6" w14:textId="19C53819" w:rsidR="009613AB" w:rsidRDefault="009613AB" w:rsidP="009613AB">
            <w:pPr>
              <w:spacing w:line="276" w:lineRule="auto"/>
              <w:rPr>
                <w:ins w:id="9829" w:author="phuong vu" w:date="2018-11-23T14:51:00Z"/>
                <w:lang w:val="en-US"/>
              </w:rPr>
            </w:pPr>
            <w:ins w:id="9830" w:author="phuong vu" w:date="2018-11-23T14:52:00Z">
              <w:r>
                <w:rPr>
                  <w:lang w:val="en-US"/>
                </w:rPr>
                <w:t>time_start</w:t>
              </w:r>
            </w:ins>
          </w:p>
        </w:tc>
        <w:tc>
          <w:tcPr>
            <w:tcW w:w="1300" w:type="dxa"/>
            <w:noWrap/>
          </w:tcPr>
          <w:p w14:paraId="5769DCEE" w14:textId="3C09B7A2" w:rsidR="009613AB" w:rsidRPr="009613AB" w:rsidRDefault="009613AB" w:rsidP="009613AB">
            <w:pPr>
              <w:spacing w:line="276" w:lineRule="auto"/>
              <w:rPr>
                <w:ins w:id="9831" w:author="phuong vu" w:date="2018-11-23T14:51:00Z"/>
                <w:lang w:val="en-US"/>
                <w:rPrChange w:id="9832" w:author="phuong vu" w:date="2018-11-23T14:53:00Z">
                  <w:rPr>
                    <w:ins w:id="9833" w:author="phuong vu" w:date="2018-11-23T14:51:00Z"/>
                  </w:rPr>
                </w:rPrChange>
              </w:rPr>
            </w:pPr>
            <w:ins w:id="9834" w:author="phuong vu" w:date="2018-11-23T14:53:00Z">
              <w:r>
                <w:rPr>
                  <w:lang w:val="en-US"/>
                </w:rPr>
                <w:t>time</w:t>
              </w:r>
            </w:ins>
          </w:p>
        </w:tc>
        <w:tc>
          <w:tcPr>
            <w:tcW w:w="1098" w:type="dxa"/>
            <w:noWrap/>
            <w:vAlign w:val="center"/>
          </w:tcPr>
          <w:p w14:paraId="134D8B34" w14:textId="77777777" w:rsidR="009613AB" w:rsidRPr="00FD2760" w:rsidRDefault="009613AB" w:rsidP="009613AB">
            <w:pPr>
              <w:spacing w:line="276" w:lineRule="auto"/>
              <w:jc w:val="center"/>
              <w:rPr>
                <w:ins w:id="9835" w:author="phuong vu" w:date="2018-11-23T14:51:00Z"/>
              </w:rPr>
            </w:pPr>
          </w:p>
        </w:tc>
        <w:tc>
          <w:tcPr>
            <w:tcW w:w="838" w:type="dxa"/>
            <w:noWrap/>
            <w:vAlign w:val="center"/>
          </w:tcPr>
          <w:p w14:paraId="20E1FD38" w14:textId="77777777" w:rsidR="009613AB" w:rsidRPr="00FD2760" w:rsidRDefault="009613AB" w:rsidP="009613AB">
            <w:pPr>
              <w:spacing w:line="276" w:lineRule="auto"/>
              <w:jc w:val="center"/>
              <w:rPr>
                <w:ins w:id="9836" w:author="phuong vu" w:date="2018-11-23T14:51:00Z"/>
              </w:rPr>
            </w:pPr>
          </w:p>
        </w:tc>
        <w:tc>
          <w:tcPr>
            <w:tcW w:w="823" w:type="dxa"/>
            <w:noWrap/>
            <w:vAlign w:val="center"/>
          </w:tcPr>
          <w:p w14:paraId="18BC1115" w14:textId="5F5C9F20" w:rsidR="009613AB" w:rsidRPr="00FD2760" w:rsidRDefault="009613AB" w:rsidP="009613AB">
            <w:pPr>
              <w:spacing w:line="276" w:lineRule="auto"/>
              <w:jc w:val="center"/>
              <w:rPr>
                <w:ins w:id="9837" w:author="phuong vu" w:date="2018-11-23T14:51:00Z"/>
                <w:lang w:val="en-US"/>
              </w:rPr>
            </w:pPr>
          </w:p>
        </w:tc>
        <w:tc>
          <w:tcPr>
            <w:tcW w:w="2228" w:type="dxa"/>
            <w:noWrap/>
          </w:tcPr>
          <w:p w14:paraId="01E80DE7" w14:textId="7A13B860" w:rsidR="009613AB" w:rsidRDefault="009613AB" w:rsidP="009613AB">
            <w:pPr>
              <w:spacing w:line="276" w:lineRule="auto"/>
              <w:rPr>
                <w:ins w:id="9838" w:author="phuong vu" w:date="2018-11-23T14:51:00Z"/>
                <w:lang w:val="en-US"/>
              </w:rPr>
            </w:pPr>
            <w:ins w:id="9839" w:author="phuong vu" w:date="2018-11-23T14:53:00Z">
              <w:r>
                <w:rPr>
                  <w:lang w:val="en-US"/>
                </w:rPr>
                <w:t>Giờ bắt đầu</w:t>
              </w:r>
            </w:ins>
          </w:p>
        </w:tc>
      </w:tr>
      <w:tr w:rsidR="009613AB" w:rsidRPr="001856AA" w14:paraId="73F3014F" w14:textId="77777777" w:rsidTr="009613AB">
        <w:trPr>
          <w:trHeight w:val="300"/>
          <w:ins w:id="9840" w:author="phuong vu" w:date="2018-11-23T14:53:00Z"/>
        </w:trPr>
        <w:tc>
          <w:tcPr>
            <w:tcW w:w="708" w:type="dxa"/>
            <w:noWrap/>
            <w:vAlign w:val="center"/>
          </w:tcPr>
          <w:p w14:paraId="56B481CA" w14:textId="4C861EEC" w:rsidR="009613AB" w:rsidRDefault="009613AB" w:rsidP="009613AB">
            <w:pPr>
              <w:spacing w:line="276" w:lineRule="auto"/>
              <w:jc w:val="center"/>
              <w:rPr>
                <w:ins w:id="9841" w:author="phuong vu" w:date="2018-11-23T14:53:00Z"/>
                <w:lang w:val="en-US"/>
              </w:rPr>
            </w:pPr>
            <w:ins w:id="9842" w:author="phuong vu" w:date="2018-11-23T14:53:00Z">
              <w:r>
                <w:rPr>
                  <w:lang w:val="en-US"/>
                </w:rPr>
                <w:t>4</w:t>
              </w:r>
            </w:ins>
          </w:p>
        </w:tc>
        <w:tc>
          <w:tcPr>
            <w:tcW w:w="2295" w:type="dxa"/>
            <w:noWrap/>
          </w:tcPr>
          <w:p w14:paraId="65E4170B" w14:textId="715E38DA" w:rsidR="009613AB" w:rsidRDefault="009613AB" w:rsidP="009613AB">
            <w:pPr>
              <w:spacing w:line="276" w:lineRule="auto"/>
              <w:rPr>
                <w:ins w:id="9843" w:author="phuong vu" w:date="2018-11-23T14:53:00Z"/>
                <w:lang w:val="en-US"/>
              </w:rPr>
            </w:pPr>
            <w:ins w:id="9844" w:author="phuong vu" w:date="2018-11-23T14:53:00Z">
              <w:r>
                <w:rPr>
                  <w:lang w:val="en-US"/>
                </w:rPr>
                <w:t>time_end</w:t>
              </w:r>
            </w:ins>
          </w:p>
        </w:tc>
        <w:tc>
          <w:tcPr>
            <w:tcW w:w="1300" w:type="dxa"/>
            <w:noWrap/>
          </w:tcPr>
          <w:p w14:paraId="7A54FA14" w14:textId="7A611F11" w:rsidR="009613AB" w:rsidRPr="009613AB" w:rsidRDefault="009613AB" w:rsidP="009613AB">
            <w:pPr>
              <w:spacing w:line="276" w:lineRule="auto"/>
              <w:rPr>
                <w:ins w:id="9845" w:author="phuong vu" w:date="2018-11-23T14:53:00Z"/>
                <w:lang w:val="en-US"/>
                <w:rPrChange w:id="9846" w:author="phuong vu" w:date="2018-11-23T14:53:00Z">
                  <w:rPr>
                    <w:ins w:id="9847" w:author="phuong vu" w:date="2018-11-23T14:53:00Z"/>
                  </w:rPr>
                </w:rPrChange>
              </w:rPr>
            </w:pPr>
            <w:ins w:id="9848" w:author="phuong vu" w:date="2018-11-23T14:53:00Z">
              <w:r>
                <w:rPr>
                  <w:lang w:val="en-US"/>
                </w:rPr>
                <w:t>time</w:t>
              </w:r>
            </w:ins>
          </w:p>
        </w:tc>
        <w:tc>
          <w:tcPr>
            <w:tcW w:w="1098" w:type="dxa"/>
            <w:noWrap/>
            <w:vAlign w:val="center"/>
          </w:tcPr>
          <w:p w14:paraId="290ABF7D" w14:textId="77777777" w:rsidR="009613AB" w:rsidRPr="00FD2760" w:rsidRDefault="009613AB" w:rsidP="009613AB">
            <w:pPr>
              <w:spacing w:line="276" w:lineRule="auto"/>
              <w:jc w:val="center"/>
              <w:rPr>
                <w:ins w:id="9849" w:author="phuong vu" w:date="2018-11-23T14:53:00Z"/>
              </w:rPr>
            </w:pPr>
          </w:p>
        </w:tc>
        <w:tc>
          <w:tcPr>
            <w:tcW w:w="838" w:type="dxa"/>
            <w:noWrap/>
            <w:vAlign w:val="center"/>
          </w:tcPr>
          <w:p w14:paraId="1C60D962" w14:textId="77777777" w:rsidR="009613AB" w:rsidRPr="00FD2760" w:rsidRDefault="009613AB" w:rsidP="009613AB">
            <w:pPr>
              <w:spacing w:line="276" w:lineRule="auto"/>
              <w:jc w:val="center"/>
              <w:rPr>
                <w:ins w:id="9850" w:author="phuong vu" w:date="2018-11-23T14:53:00Z"/>
              </w:rPr>
            </w:pPr>
          </w:p>
        </w:tc>
        <w:tc>
          <w:tcPr>
            <w:tcW w:w="823" w:type="dxa"/>
            <w:noWrap/>
            <w:vAlign w:val="center"/>
          </w:tcPr>
          <w:p w14:paraId="4A803634" w14:textId="77777777" w:rsidR="009613AB" w:rsidRPr="00FD2760" w:rsidRDefault="009613AB" w:rsidP="009613AB">
            <w:pPr>
              <w:spacing w:line="276" w:lineRule="auto"/>
              <w:jc w:val="center"/>
              <w:rPr>
                <w:ins w:id="9851" w:author="phuong vu" w:date="2018-11-23T14:53:00Z"/>
                <w:lang w:val="en-US"/>
              </w:rPr>
            </w:pPr>
          </w:p>
        </w:tc>
        <w:tc>
          <w:tcPr>
            <w:tcW w:w="2228" w:type="dxa"/>
            <w:noWrap/>
          </w:tcPr>
          <w:p w14:paraId="33AC4C2C" w14:textId="5CDB535D" w:rsidR="009613AB" w:rsidRDefault="009613AB" w:rsidP="009613AB">
            <w:pPr>
              <w:spacing w:line="276" w:lineRule="auto"/>
              <w:rPr>
                <w:ins w:id="9852" w:author="phuong vu" w:date="2018-11-23T14:53:00Z"/>
                <w:lang w:val="en-US"/>
              </w:rPr>
            </w:pPr>
            <w:ins w:id="9853" w:author="phuong vu" w:date="2018-11-23T14:53:00Z">
              <w:r>
                <w:rPr>
                  <w:lang w:val="en-US"/>
                </w:rPr>
                <w:t>Giờ kết thúc</w:t>
              </w:r>
            </w:ins>
          </w:p>
        </w:tc>
      </w:tr>
      <w:tr w:rsidR="009613AB" w:rsidRPr="001856AA" w14:paraId="58821F00" w14:textId="77777777" w:rsidTr="009613AB">
        <w:trPr>
          <w:trHeight w:val="300"/>
          <w:ins w:id="9854" w:author="phuong vu" w:date="2018-11-23T14:51:00Z"/>
        </w:trPr>
        <w:tc>
          <w:tcPr>
            <w:tcW w:w="708" w:type="dxa"/>
            <w:noWrap/>
            <w:vAlign w:val="center"/>
            <w:hideMark/>
          </w:tcPr>
          <w:p w14:paraId="03434BB5" w14:textId="2E41693E" w:rsidR="009613AB" w:rsidRPr="00FD2760" w:rsidRDefault="009613AB" w:rsidP="009613AB">
            <w:pPr>
              <w:spacing w:line="276" w:lineRule="auto"/>
              <w:jc w:val="center"/>
              <w:rPr>
                <w:ins w:id="9855" w:author="phuong vu" w:date="2018-11-23T14:51:00Z"/>
                <w:lang w:val="en-US"/>
              </w:rPr>
            </w:pPr>
            <w:ins w:id="9856" w:author="phuong vu" w:date="2018-11-23T14:57:00Z">
              <w:r>
                <w:rPr>
                  <w:lang w:val="en-US"/>
                </w:rPr>
                <w:t>5</w:t>
              </w:r>
            </w:ins>
          </w:p>
        </w:tc>
        <w:tc>
          <w:tcPr>
            <w:tcW w:w="2295" w:type="dxa"/>
            <w:noWrap/>
            <w:hideMark/>
          </w:tcPr>
          <w:p w14:paraId="47BC1E38" w14:textId="1D670638" w:rsidR="009613AB" w:rsidRPr="00FD2760" w:rsidRDefault="009613AB" w:rsidP="009613AB">
            <w:pPr>
              <w:spacing w:line="276" w:lineRule="auto"/>
              <w:rPr>
                <w:ins w:id="9857" w:author="phuong vu" w:date="2018-11-23T14:51:00Z"/>
              </w:rPr>
            </w:pPr>
            <w:ins w:id="9858" w:author="phuong vu" w:date="2018-11-23T14:51:00Z">
              <w:r w:rsidRPr="00FD2760">
                <w:t>status</w:t>
              </w:r>
            </w:ins>
          </w:p>
        </w:tc>
        <w:tc>
          <w:tcPr>
            <w:tcW w:w="1300" w:type="dxa"/>
            <w:noWrap/>
            <w:hideMark/>
          </w:tcPr>
          <w:p w14:paraId="16E01E6B" w14:textId="77777777" w:rsidR="009613AB" w:rsidRPr="00FD2760" w:rsidRDefault="009613AB" w:rsidP="009613AB">
            <w:pPr>
              <w:spacing w:line="276" w:lineRule="auto"/>
              <w:rPr>
                <w:ins w:id="9859" w:author="phuong vu" w:date="2018-11-23T14:51:00Z"/>
              </w:rPr>
            </w:pPr>
            <w:ins w:id="9860" w:author="phuong vu" w:date="2018-11-23T14:51:00Z">
              <w:r w:rsidRPr="00FD2760">
                <w:t>character varying</w:t>
              </w:r>
            </w:ins>
          </w:p>
        </w:tc>
        <w:tc>
          <w:tcPr>
            <w:tcW w:w="1098" w:type="dxa"/>
            <w:noWrap/>
            <w:vAlign w:val="center"/>
            <w:hideMark/>
          </w:tcPr>
          <w:p w14:paraId="2EFBB1B5" w14:textId="77777777" w:rsidR="009613AB" w:rsidRPr="00FD2760" w:rsidRDefault="009613AB" w:rsidP="009613AB">
            <w:pPr>
              <w:spacing w:line="276" w:lineRule="auto"/>
              <w:jc w:val="center"/>
              <w:rPr>
                <w:ins w:id="9861" w:author="phuong vu" w:date="2018-11-23T14:51:00Z"/>
              </w:rPr>
            </w:pPr>
            <w:ins w:id="9862" w:author="phuong vu" w:date="2018-11-23T14:51:00Z">
              <w:r w:rsidRPr="00FD2760">
                <w:t>X</w:t>
              </w:r>
            </w:ins>
          </w:p>
        </w:tc>
        <w:tc>
          <w:tcPr>
            <w:tcW w:w="838" w:type="dxa"/>
            <w:noWrap/>
            <w:vAlign w:val="center"/>
            <w:hideMark/>
          </w:tcPr>
          <w:p w14:paraId="08DD477F" w14:textId="77777777" w:rsidR="009613AB" w:rsidRPr="00FD2760" w:rsidRDefault="009613AB" w:rsidP="009613AB">
            <w:pPr>
              <w:spacing w:line="276" w:lineRule="auto"/>
              <w:jc w:val="center"/>
              <w:rPr>
                <w:ins w:id="9863" w:author="phuong vu" w:date="2018-11-23T14:51:00Z"/>
              </w:rPr>
            </w:pPr>
          </w:p>
        </w:tc>
        <w:tc>
          <w:tcPr>
            <w:tcW w:w="823" w:type="dxa"/>
            <w:noWrap/>
            <w:vAlign w:val="center"/>
            <w:hideMark/>
          </w:tcPr>
          <w:p w14:paraId="2C0C8557" w14:textId="77777777" w:rsidR="009613AB" w:rsidRPr="00FD2760" w:rsidRDefault="009613AB" w:rsidP="009613AB">
            <w:pPr>
              <w:spacing w:line="276" w:lineRule="auto"/>
              <w:jc w:val="center"/>
              <w:rPr>
                <w:ins w:id="9864" w:author="phuong vu" w:date="2018-11-23T14:51:00Z"/>
              </w:rPr>
            </w:pPr>
          </w:p>
        </w:tc>
        <w:tc>
          <w:tcPr>
            <w:tcW w:w="2228" w:type="dxa"/>
            <w:noWrap/>
            <w:hideMark/>
          </w:tcPr>
          <w:p w14:paraId="776428E7" w14:textId="77777777" w:rsidR="009613AB" w:rsidRPr="00FD2760" w:rsidRDefault="009613AB" w:rsidP="009613AB">
            <w:pPr>
              <w:keepNext/>
              <w:spacing w:line="276" w:lineRule="auto"/>
              <w:rPr>
                <w:ins w:id="9865" w:author="phuong vu" w:date="2018-11-23T14:51:00Z"/>
              </w:rPr>
              <w:pPrChange w:id="9866" w:author="phuong vu" w:date="2018-11-23T14:54:00Z">
                <w:pPr>
                  <w:keepNext/>
                  <w:spacing w:line="276" w:lineRule="auto"/>
                </w:pPr>
              </w:pPrChange>
            </w:pPr>
            <w:ins w:id="9867" w:author="phuong vu" w:date="2018-11-23T14:51:00Z">
              <w:r w:rsidRPr="00FD2760">
                <w:t>Trạng thái</w:t>
              </w:r>
            </w:ins>
          </w:p>
        </w:tc>
      </w:tr>
    </w:tbl>
    <w:p w14:paraId="5887F67F" w14:textId="38B694B0" w:rsidR="00D515F9" w:rsidRPr="009613AB" w:rsidRDefault="009613AB" w:rsidP="009613AB">
      <w:pPr>
        <w:pStyle w:val="Caption"/>
        <w:rPr>
          <w:ins w:id="9868" w:author="phuong vu" w:date="2018-11-23T14:54:00Z"/>
          <w:b/>
          <w:lang w:val="en-US"/>
          <w:rPrChange w:id="9869" w:author="phuong vu" w:date="2018-11-23T14:54:00Z">
            <w:rPr>
              <w:ins w:id="9870" w:author="phuong vu" w:date="2018-11-23T14:54:00Z"/>
              <w:b/>
              <w:lang w:val="en-US"/>
            </w:rPr>
          </w:rPrChange>
        </w:rPr>
        <w:pPrChange w:id="9871" w:author="phuong vu" w:date="2018-11-23T14:54:00Z">
          <w:pPr/>
        </w:pPrChange>
      </w:pPr>
      <w:ins w:id="9872" w:author="phuong vu" w:date="2018-11-23T14:54:00Z">
        <w:r>
          <w:t xml:space="preserve">Bảng </w:t>
        </w:r>
      </w:ins>
      <w:ins w:id="9873" w:author="phuong vu" w:date="2018-11-23T15:14:00Z">
        <w:r w:rsidR="00E95F1B">
          <w:fldChar w:fldCharType="begin"/>
        </w:r>
        <w:r w:rsidR="00E95F1B">
          <w:instrText xml:space="preserve"> STYLEREF 1 \s </w:instrText>
        </w:r>
      </w:ins>
      <w:r w:rsidR="00E95F1B">
        <w:fldChar w:fldCharType="separate"/>
      </w:r>
      <w:r w:rsidR="00E95F1B">
        <w:rPr>
          <w:noProof/>
        </w:rPr>
        <w:t>3</w:t>
      </w:r>
      <w:ins w:id="9874" w:author="phuong vu" w:date="2018-11-23T15:14:00Z">
        <w:r w:rsidR="00E95F1B">
          <w:fldChar w:fldCharType="end"/>
        </w:r>
        <w:r w:rsidR="00E95F1B">
          <w:t>.</w:t>
        </w:r>
        <w:r w:rsidR="00E95F1B">
          <w:fldChar w:fldCharType="begin"/>
        </w:r>
        <w:r w:rsidR="00E95F1B">
          <w:instrText xml:space="preserve"> SEQ Bảng \* ARABIC \s 1 </w:instrText>
        </w:r>
      </w:ins>
      <w:r w:rsidR="00E95F1B">
        <w:fldChar w:fldCharType="separate"/>
      </w:r>
      <w:ins w:id="9875" w:author="phuong vu" w:date="2018-11-23T15:14:00Z">
        <w:r w:rsidR="00E95F1B">
          <w:rPr>
            <w:noProof/>
          </w:rPr>
          <w:t>23</w:t>
        </w:r>
        <w:r w:rsidR="00E95F1B">
          <w:fldChar w:fldCharType="end"/>
        </w:r>
      </w:ins>
      <w:ins w:id="9876" w:author="phuong vu" w:date="2018-11-23T14:54:00Z">
        <w:r>
          <w:rPr>
            <w:lang w:val="en-US"/>
          </w:rPr>
          <w:t xml:space="preserve"> Bảng dữ liệu khung giờ nhận trả quần áo</w:t>
        </w:r>
      </w:ins>
    </w:p>
    <w:p w14:paraId="3506DEA4" w14:textId="2727824B" w:rsidR="009613AB" w:rsidRDefault="009613AB" w:rsidP="00D515F9">
      <w:pPr>
        <w:rPr>
          <w:ins w:id="9877" w:author="phuong vu" w:date="2018-11-23T14:54:00Z"/>
          <w:b/>
          <w:lang w:val="en-US"/>
        </w:rPr>
      </w:pPr>
      <w:ins w:id="9878" w:author="phuong vu" w:date="2018-11-23T14:54:00Z">
        <w:r>
          <w:rPr>
            <w:b/>
            <w:lang w:val="en-US"/>
          </w:rPr>
          <w:t>BẢNG UNIT</w:t>
        </w:r>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9613AB" w:rsidRPr="001856AA" w14:paraId="79631E41" w14:textId="77777777" w:rsidTr="009613AB">
        <w:trPr>
          <w:trHeight w:val="300"/>
          <w:ins w:id="9879" w:author="phuong vu" w:date="2018-11-23T14:55:00Z"/>
        </w:trPr>
        <w:tc>
          <w:tcPr>
            <w:tcW w:w="708" w:type="dxa"/>
            <w:noWrap/>
            <w:vAlign w:val="center"/>
            <w:hideMark/>
          </w:tcPr>
          <w:p w14:paraId="22ECC622" w14:textId="77777777" w:rsidR="009613AB" w:rsidRPr="001856AA" w:rsidRDefault="009613AB" w:rsidP="009613AB">
            <w:pPr>
              <w:spacing w:line="276" w:lineRule="auto"/>
              <w:jc w:val="center"/>
              <w:rPr>
                <w:ins w:id="9880" w:author="phuong vu" w:date="2018-11-23T14:55:00Z"/>
                <w:b/>
                <w:bCs/>
              </w:rPr>
            </w:pPr>
            <w:ins w:id="9881" w:author="phuong vu" w:date="2018-11-23T14:55:00Z">
              <w:r w:rsidRPr="001856AA">
                <w:rPr>
                  <w:b/>
                  <w:bCs/>
                  <w:lang w:val="da-DK"/>
                </w:rPr>
                <w:t>STT</w:t>
              </w:r>
            </w:ins>
          </w:p>
        </w:tc>
        <w:tc>
          <w:tcPr>
            <w:tcW w:w="2295" w:type="dxa"/>
            <w:noWrap/>
            <w:vAlign w:val="center"/>
            <w:hideMark/>
          </w:tcPr>
          <w:p w14:paraId="7079D579" w14:textId="77777777" w:rsidR="009613AB" w:rsidRPr="001856AA" w:rsidRDefault="009613AB" w:rsidP="009613AB">
            <w:pPr>
              <w:spacing w:line="276" w:lineRule="auto"/>
              <w:jc w:val="center"/>
              <w:rPr>
                <w:ins w:id="9882" w:author="phuong vu" w:date="2018-11-23T14:55:00Z"/>
                <w:b/>
                <w:bCs/>
              </w:rPr>
            </w:pPr>
            <w:ins w:id="9883" w:author="phuong vu" w:date="2018-11-23T14:55:00Z">
              <w:r w:rsidRPr="001856AA">
                <w:rPr>
                  <w:b/>
                  <w:bCs/>
                  <w:lang w:val="da-DK"/>
                </w:rPr>
                <w:t>Tên trường</w:t>
              </w:r>
            </w:ins>
          </w:p>
        </w:tc>
        <w:tc>
          <w:tcPr>
            <w:tcW w:w="1300" w:type="dxa"/>
            <w:noWrap/>
            <w:vAlign w:val="center"/>
            <w:hideMark/>
          </w:tcPr>
          <w:p w14:paraId="0CFF7BF8" w14:textId="77777777" w:rsidR="009613AB" w:rsidRPr="001856AA" w:rsidRDefault="009613AB" w:rsidP="009613AB">
            <w:pPr>
              <w:spacing w:line="276" w:lineRule="auto"/>
              <w:jc w:val="center"/>
              <w:rPr>
                <w:ins w:id="9884" w:author="phuong vu" w:date="2018-11-23T14:55:00Z"/>
                <w:b/>
                <w:bCs/>
              </w:rPr>
            </w:pPr>
            <w:ins w:id="9885" w:author="phuong vu" w:date="2018-11-23T14:55:00Z">
              <w:r w:rsidRPr="001856AA">
                <w:rPr>
                  <w:b/>
                  <w:bCs/>
                  <w:lang w:val="da-DK"/>
                </w:rPr>
                <w:t>Kiểu</w:t>
              </w:r>
            </w:ins>
          </w:p>
        </w:tc>
        <w:tc>
          <w:tcPr>
            <w:tcW w:w="1098" w:type="dxa"/>
            <w:noWrap/>
            <w:vAlign w:val="center"/>
            <w:hideMark/>
          </w:tcPr>
          <w:p w14:paraId="40439A0F" w14:textId="77777777" w:rsidR="009613AB" w:rsidRPr="001856AA" w:rsidRDefault="009613AB" w:rsidP="009613AB">
            <w:pPr>
              <w:spacing w:line="276" w:lineRule="auto"/>
              <w:jc w:val="center"/>
              <w:rPr>
                <w:ins w:id="9886" w:author="phuong vu" w:date="2018-11-23T14:55:00Z"/>
                <w:b/>
                <w:bCs/>
              </w:rPr>
            </w:pPr>
            <w:ins w:id="9887" w:author="phuong vu" w:date="2018-11-23T14:55:00Z">
              <w:r w:rsidRPr="001856AA">
                <w:rPr>
                  <w:b/>
                  <w:bCs/>
                  <w:lang w:val="da-DK"/>
                </w:rPr>
                <w:t>Chấp nhận Null</w:t>
              </w:r>
            </w:ins>
          </w:p>
        </w:tc>
        <w:tc>
          <w:tcPr>
            <w:tcW w:w="838" w:type="dxa"/>
            <w:noWrap/>
            <w:vAlign w:val="center"/>
            <w:hideMark/>
          </w:tcPr>
          <w:p w14:paraId="7C79F76E" w14:textId="77777777" w:rsidR="009613AB" w:rsidRPr="001856AA" w:rsidRDefault="009613AB" w:rsidP="009613AB">
            <w:pPr>
              <w:spacing w:line="276" w:lineRule="auto"/>
              <w:jc w:val="center"/>
              <w:rPr>
                <w:ins w:id="9888" w:author="phuong vu" w:date="2018-11-23T14:55:00Z"/>
                <w:b/>
                <w:bCs/>
              </w:rPr>
            </w:pPr>
            <w:ins w:id="9889" w:author="phuong vu" w:date="2018-11-23T14:55:00Z">
              <w:r w:rsidRPr="001856AA">
                <w:rPr>
                  <w:b/>
                  <w:bCs/>
                  <w:lang w:val="da-DK"/>
                </w:rPr>
                <w:t>Khóa chính</w:t>
              </w:r>
            </w:ins>
          </w:p>
        </w:tc>
        <w:tc>
          <w:tcPr>
            <w:tcW w:w="823" w:type="dxa"/>
            <w:noWrap/>
            <w:vAlign w:val="center"/>
            <w:hideMark/>
          </w:tcPr>
          <w:p w14:paraId="6E1629D3" w14:textId="77777777" w:rsidR="009613AB" w:rsidRPr="001856AA" w:rsidRDefault="009613AB" w:rsidP="009613AB">
            <w:pPr>
              <w:spacing w:line="276" w:lineRule="auto"/>
              <w:jc w:val="center"/>
              <w:rPr>
                <w:ins w:id="9890" w:author="phuong vu" w:date="2018-11-23T14:55:00Z"/>
                <w:b/>
                <w:bCs/>
              </w:rPr>
            </w:pPr>
            <w:ins w:id="9891" w:author="phuong vu" w:date="2018-11-23T14:55:00Z">
              <w:r w:rsidRPr="001856AA">
                <w:rPr>
                  <w:b/>
                  <w:bCs/>
                  <w:lang w:val="da-DK"/>
                </w:rPr>
                <w:t>Khóa ngoại</w:t>
              </w:r>
            </w:ins>
          </w:p>
        </w:tc>
        <w:tc>
          <w:tcPr>
            <w:tcW w:w="2228" w:type="dxa"/>
            <w:noWrap/>
            <w:vAlign w:val="center"/>
            <w:hideMark/>
          </w:tcPr>
          <w:p w14:paraId="634F6F06" w14:textId="77777777" w:rsidR="009613AB" w:rsidRPr="001856AA" w:rsidRDefault="009613AB" w:rsidP="009613AB">
            <w:pPr>
              <w:spacing w:line="276" w:lineRule="auto"/>
              <w:ind w:right="226"/>
              <w:jc w:val="center"/>
              <w:rPr>
                <w:ins w:id="9892" w:author="phuong vu" w:date="2018-11-23T14:55:00Z"/>
                <w:b/>
                <w:bCs/>
              </w:rPr>
            </w:pPr>
            <w:ins w:id="9893" w:author="phuong vu" w:date="2018-11-23T14:55:00Z">
              <w:r w:rsidRPr="001856AA">
                <w:rPr>
                  <w:b/>
                  <w:bCs/>
                  <w:lang w:val="da-DK"/>
                </w:rPr>
                <w:t>Mô tả</w:t>
              </w:r>
            </w:ins>
          </w:p>
        </w:tc>
      </w:tr>
      <w:tr w:rsidR="009613AB" w:rsidRPr="001856AA" w14:paraId="5EDDE872" w14:textId="77777777" w:rsidTr="009613AB">
        <w:trPr>
          <w:trHeight w:val="300"/>
          <w:ins w:id="9894" w:author="phuong vu" w:date="2018-11-23T14:55:00Z"/>
        </w:trPr>
        <w:tc>
          <w:tcPr>
            <w:tcW w:w="708" w:type="dxa"/>
            <w:noWrap/>
            <w:vAlign w:val="center"/>
            <w:hideMark/>
          </w:tcPr>
          <w:p w14:paraId="6A8CA516" w14:textId="77777777" w:rsidR="009613AB" w:rsidRPr="00FD2760" w:rsidRDefault="009613AB" w:rsidP="009613AB">
            <w:pPr>
              <w:spacing w:line="276" w:lineRule="auto"/>
              <w:jc w:val="center"/>
              <w:rPr>
                <w:ins w:id="9895" w:author="phuong vu" w:date="2018-11-23T14:55:00Z"/>
              </w:rPr>
            </w:pPr>
            <w:ins w:id="9896" w:author="phuong vu" w:date="2018-11-23T14:55:00Z">
              <w:r w:rsidRPr="00FD2760">
                <w:t>1</w:t>
              </w:r>
            </w:ins>
          </w:p>
        </w:tc>
        <w:tc>
          <w:tcPr>
            <w:tcW w:w="2295" w:type="dxa"/>
            <w:noWrap/>
            <w:hideMark/>
          </w:tcPr>
          <w:p w14:paraId="30A63866" w14:textId="77777777" w:rsidR="009613AB" w:rsidRPr="00FD2760" w:rsidRDefault="009613AB" w:rsidP="009613AB">
            <w:pPr>
              <w:spacing w:line="276" w:lineRule="auto"/>
              <w:rPr>
                <w:ins w:id="9897" w:author="phuong vu" w:date="2018-11-23T14:55:00Z"/>
              </w:rPr>
            </w:pPr>
            <w:ins w:id="9898" w:author="phuong vu" w:date="2018-11-23T14:55:00Z">
              <w:r w:rsidRPr="00FD2760">
                <w:t>id</w:t>
              </w:r>
            </w:ins>
          </w:p>
        </w:tc>
        <w:tc>
          <w:tcPr>
            <w:tcW w:w="1300" w:type="dxa"/>
            <w:noWrap/>
            <w:hideMark/>
          </w:tcPr>
          <w:p w14:paraId="73CE811C" w14:textId="77777777" w:rsidR="009613AB" w:rsidRPr="00FD2760" w:rsidRDefault="009613AB" w:rsidP="009613AB">
            <w:pPr>
              <w:spacing w:line="276" w:lineRule="auto"/>
              <w:rPr>
                <w:ins w:id="9899" w:author="phuong vu" w:date="2018-11-23T14:55:00Z"/>
              </w:rPr>
            </w:pPr>
            <w:ins w:id="9900" w:author="phuong vu" w:date="2018-11-23T14:55:00Z">
              <w:r w:rsidRPr="00FD2760">
                <w:t>numeric</w:t>
              </w:r>
            </w:ins>
          </w:p>
        </w:tc>
        <w:tc>
          <w:tcPr>
            <w:tcW w:w="1098" w:type="dxa"/>
            <w:noWrap/>
            <w:vAlign w:val="center"/>
            <w:hideMark/>
          </w:tcPr>
          <w:p w14:paraId="543C0A21" w14:textId="77777777" w:rsidR="009613AB" w:rsidRPr="00FD2760" w:rsidRDefault="009613AB" w:rsidP="009613AB">
            <w:pPr>
              <w:spacing w:line="276" w:lineRule="auto"/>
              <w:jc w:val="center"/>
              <w:rPr>
                <w:ins w:id="9901" w:author="phuong vu" w:date="2018-11-23T14:55:00Z"/>
              </w:rPr>
            </w:pPr>
          </w:p>
        </w:tc>
        <w:tc>
          <w:tcPr>
            <w:tcW w:w="838" w:type="dxa"/>
            <w:noWrap/>
            <w:vAlign w:val="center"/>
            <w:hideMark/>
          </w:tcPr>
          <w:p w14:paraId="1E5D70AD" w14:textId="77777777" w:rsidR="009613AB" w:rsidRPr="00FD2760" w:rsidRDefault="009613AB" w:rsidP="009613AB">
            <w:pPr>
              <w:spacing w:line="276" w:lineRule="auto"/>
              <w:jc w:val="center"/>
              <w:rPr>
                <w:ins w:id="9902" w:author="phuong vu" w:date="2018-11-23T14:55:00Z"/>
              </w:rPr>
            </w:pPr>
            <w:ins w:id="9903" w:author="phuong vu" w:date="2018-11-23T14:55:00Z">
              <w:r w:rsidRPr="00FD2760">
                <w:t>X</w:t>
              </w:r>
            </w:ins>
          </w:p>
        </w:tc>
        <w:tc>
          <w:tcPr>
            <w:tcW w:w="823" w:type="dxa"/>
            <w:noWrap/>
            <w:vAlign w:val="center"/>
            <w:hideMark/>
          </w:tcPr>
          <w:p w14:paraId="01B86AC7" w14:textId="77777777" w:rsidR="009613AB" w:rsidRPr="00FD2760" w:rsidRDefault="009613AB" w:rsidP="009613AB">
            <w:pPr>
              <w:spacing w:line="276" w:lineRule="auto"/>
              <w:jc w:val="center"/>
              <w:rPr>
                <w:ins w:id="9904" w:author="phuong vu" w:date="2018-11-23T14:55:00Z"/>
              </w:rPr>
            </w:pPr>
          </w:p>
        </w:tc>
        <w:tc>
          <w:tcPr>
            <w:tcW w:w="2228" w:type="dxa"/>
            <w:noWrap/>
            <w:hideMark/>
          </w:tcPr>
          <w:p w14:paraId="1AE5042D" w14:textId="77777777" w:rsidR="009613AB" w:rsidRPr="00FD2760" w:rsidRDefault="009613AB" w:rsidP="009613AB">
            <w:pPr>
              <w:spacing w:line="276" w:lineRule="auto"/>
              <w:rPr>
                <w:ins w:id="9905" w:author="phuong vu" w:date="2018-11-23T14:55:00Z"/>
                <w:lang w:val="en-US"/>
              </w:rPr>
            </w:pPr>
            <w:ins w:id="9906" w:author="phuong vu" w:date="2018-11-23T14:55:00Z">
              <w:r w:rsidRPr="00FD2760">
                <w:t>ID</w:t>
              </w:r>
            </w:ins>
          </w:p>
        </w:tc>
      </w:tr>
      <w:tr w:rsidR="009613AB" w:rsidRPr="001856AA" w14:paraId="103F66BA" w14:textId="77777777" w:rsidTr="009613AB">
        <w:trPr>
          <w:trHeight w:val="300"/>
          <w:ins w:id="9907" w:author="phuong vu" w:date="2018-11-23T14:55:00Z"/>
        </w:trPr>
        <w:tc>
          <w:tcPr>
            <w:tcW w:w="708" w:type="dxa"/>
            <w:noWrap/>
            <w:vAlign w:val="center"/>
            <w:hideMark/>
          </w:tcPr>
          <w:p w14:paraId="022B53CE" w14:textId="77777777" w:rsidR="009613AB" w:rsidRPr="00FD2760" w:rsidRDefault="009613AB" w:rsidP="009613AB">
            <w:pPr>
              <w:spacing w:line="276" w:lineRule="auto"/>
              <w:jc w:val="center"/>
              <w:rPr>
                <w:ins w:id="9908" w:author="phuong vu" w:date="2018-11-23T14:55:00Z"/>
              </w:rPr>
            </w:pPr>
            <w:ins w:id="9909" w:author="phuong vu" w:date="2018-11-23T14:55:00Z">
              <w:r w:rsidRPr="00FD2760">
                <w:t>2</w:t>
              </w:r>
            </w:ins>
          </w:p>
        </w:tc>
        <w:tc>
          <w:tcPr>
            <w:tcW w:w="2295" w:type="dxa"/>
            <w:noWrap/>
            <w:hideMark/>
          </w:tcPr>
          <w:p w14:paraId="533AB903" w14:textId="5AAF0DA3" w:rsidR="009613AB" w:rsidRPr="00FD2760" w:rsidRDefault="009613AB" w:rsidP="009613AB">
            <w:pPr>
              <w:spacing w:line="276" w:lineRule="auto"/>
              <w:rPr>
                <w:ins w:id="9910" w:author="phuong vu" w:date="2018-11-23T14:55:00Z"/>
                <w:lang w:val="en-US"/>
              </w:rPr>
            </w:pPr>
            <w:ins w:id="9911" w:author="phuong vu" w:date="2018-11-23T14:56:00Z">
              <w:r>
                <w:rPr>
                  <w:lang w:val="en-US"/>
                </w:rPr>
                <w:t>u</w:t>
              </w:r>
            </w:ins>
            <w:ins w:id="9912" w:author="phuong vu" w:date="2018-11-23T14:55:00Z">
              <w:r>
                <w:rPr>
                  <w:lang w:val="en-US"/>
                </w:rPr>
                <w:t>nit_name</w:t>
              </w:r>
            </w:ins>
          </w:p>
        </w:tc>
        <w:tc>
          <w:tcPr>
            <w:tcW w:w="1300" w:type="dxa"/>
            <w:noWrap/>
            <w:hideMark/>
          </w:tcPr>
          <w:p w14:paraId="0ED88442" w14:textId="77777777" w:rsidR="009613AB" w:rsidRPr="00FD2760" w:rsidRDefault="009613AB" w:rsidP="009613AB">
            <w:pPr>
              <w:spacing w:line="276" w:lineRule="auto"/>
              <w:rPr>
                <w:ins w:id="9913" w:author="phuong vu" w:date="2018-11-23T14:55:00Z"/>
                <w:lang w:val="en-US"/>
              </w:rPr>
            </w:pPr>
            <w:ins w:id="9914" w:author="phuong vu" w:date="2018-11-23T14:55:00Z">
              <w:r w:rsidRPr="00FD2760">
                <w:t>character varying</w:t>
              </w:r>
            </w:ins>
          </w:p>
        </w:tc>
        <w:tc>
          <w:tcPr>
            <w:tcW w:w="1098" w:type="dxa"/>
            <w:noWrap/>
            <w:vAlign w:val="center"/>
            <w:hideMark/>
          </w:tcPr>
          <w:p w14:paraId="23568C21" w14:textId="77777777" w:rsidR="009613AB" w:rsidRPr="00FD2760" w:rsidRDefault="009613AB" w:rsidP="009613AB">
            <w:pPr>
              <w:spacing w:line="276" w:lineRule="auto"/>
              <w:jc w:val="center"/>
              <w:rPr>
                <w:ins w:id="9915" w:author="phuong vu" w:date="2018-11-23T14:55:00Z"/>
              </w:rPr>
            </w:pPr>
          </w:p>
        </w:tc>
        <w:tc>
          <w:tcPr>
            <w:tcW w:w="838" w:type="dxa"/>
            <w:noWrap/>
            <w:vAlign w:val="center"/>
            <w:hideMark/>
          </w:tcPr>
          <w:p w14:paraId="4A4A91A6" w14:textId="77777777" w:rsidR="009613AB" w:rsidRPr="00FD2760" w:rsidRDefault="009613AB" w:rsidP="009613AB">
            <w:pPr>
              <w:spacing w:line="276" w:lineRule="auto"/>
              <w:jc w:val="center"/>
              <w:rPr>
                <w:ins w:id="9916" w:author="phuong vu" w:date="2018-11-23T14:55:00Z"/>
              </w:rPr>
            </w:pPr>
          </w:p>
        </w:tc>
        <w:tc>
          <w:tcPr>
            <w:tcW w:w="823" w:type="dxa"/>
            <w:noWrap/>
            <w:vAlign w:val="center"/>
            <w:hideMark/>
          </w:tcPr>
          <w:p w14:paraId="29C267F8" w14:textId="77777777" w:rsidR="009613AB" w:rsidRPr="00FD2760" w:rsidRDefault="009613AB" w:rsidP="009613AB">
            <w:pPr>
              <w:spacing w:line="276" w:lineRule="auto"/>
              <w:jc w:val="center"/>
              <w:rPr>
                <w:ins w:id="9917" w:author="phuong vu" w:date="2018-11-23T14:55:00Z"/>
                <w:lang w:val="en-US"/>
              </w:rPr>
            </w:pPr>
          </w:p>
        </w:tc>
        <w:tc>
          <w:tcPr>
            <w:tcW w:w="2228" w:type="dxa"/>
            <w:noWrap/>
            <w:hideMark/>
          </w:tcPr>
          <w:p w14:paraId="221B66B1" w14:textId="6491E406" w:rsidR="009613AB" w:rsidRPr="00FD2760" w:rsidRDefault="009613AB" w:rsidP="009613AB">
            <w:pPr>
              <w:spacing w:line="276" w:lineRule="auto"/>
              <w:rPr>
                <w:ins w:id="9918" w:author="phuong vu" w:date="2018-11-23T14:55:00Z"/>
                <w:lang w:val="en-US"/>
              </w:rPr>
            </w:pPr>
            <w:ins w:id="9919" w:author="phuong vu" w:date="2018-11-23T14:56:00Z">
              <w:r>
                <w:rPr>
                  <w:lang w:val="en-US"/>
                </w:rPr>
                <w:t>Tên đơn vị tính</w:t>
              </w:r>
            </w:ins>
          </w:p>
        </w:tc>
      </w:tr>
      <w:tr w:rsidR="009613AB" w:rsidRPr="001856AA" w14:paraId="4F12A537" w14:textId="77777777" w:rsidTr="009613AB">
        <w:trPr>
          <w:trHeight w:val="300"/>
          <w:ins w:id="9920" w:author="phuong vu" w:date="2018-11-23T14:55:00Z"/>
        </w:trPr>
        <w:tc>
          <w:tcPr>
            <w:tcW w:w="708" w:type="dxa"/>
            <w:noWrap/>
            <w:vAlign w:val="center"/>
            <w:hideMark/>
          </w:tcPr>
          <w:p w14:paraId="563604C3" w14:textId="2B274B9C" w:rsidR="009613AB" w:rsidRPr="00FD2760" w:rsidRDefault="009613AB" w:rsidP="009613AB">
            <w:pPr>
              <w:spacing w:line="276" w:lineRule="auto"/>
              <w:jc w:val="center"/>
              <w:rPr>
                <w:ins w:id="9921" w:author="phuong vu" w:date="2018-11-23T14:55:00Z"/>
                <w:lang w:val="en-US"/>
              </w:rPr>
            </w:pPr>
            <w:ins w:id="9922" w:author="phuong vu" w:date="2018-11-23T14:57:00Z">
              <w:r>
                <w:rPr>
                  <w:lang w:val="en-US"/>
                </w:rPr>
                <w:t>3</w:t>
              </w:r>
            </w:ins>
          </w:p>
        </w:tc>
        <w:tc>
          <w:tcPr>
            <w:tcW w:w="2295" w:type="dxa"/>
            <w:noWrap/>
            <w:hideMark/>
          </w:tcPr>
          <w:p w14:paraId="71618600" w14:textId="77777777" w:rsidR="009613AB" w:rsidRPr="00FD2760" w:rsidRDefault="009613AB" w:rsidP="009613AB">
            <w:pPr>
              <w:spacing w:line="276" w:lineRule="auto"/>
              <w:rPr>
                <w:ins w:id="9923" w:author="phuong vu" w:date="2018-11-23T14:55:00Z"/>
              </w:rPr>
            </w:pPr>
            <w:ins w:id="9924" w:author="phuong vu" w:date="2018-11-23T14:55:00Z">
              <w:r w:rsidRPr="00FD2760">
                <w:t>status</w:t>
              </w:r>
            </w:ins>
          </w:p>
        </w:tc>
        <w:tc>
          <w:tcPr>
            <w:tcW w:w="1300" w:type="dxa"/>
            <w:noWrap/>
            <w:hideMark/>
          </w:tcPr>
          <w:p w14:paraId="455EB40C" w14:textId="77777777" w:rsidR="009613AB" w:rsidRPr="00FD2760" w:rsidRDefault="009613AB" w:rsidP="009613AB">
            <w:pPr>
              <w:spacing w:line="276" w:lineRule="auto"/>
              <w:rPr>
                <w:ins w:id="9925" w:author="phuong vu" w:date="2018-11-23T14:55:00Z"/>
              </w:rPr>
            </w:pPr>
            <w:ins w:id="9926" w:author="phuong vu" w:date="2018-11-23T14:55:00Z">
              <w:r w:rsidRPr="00FD2760">
                <w:t>character varying</w:t>
              </w:r>
            </w:ins>
          </w:p>
        </w:tc>
        <w:tc>
          <w:tcPr>
            <w:tcW w:w="1098" w:type="dxa"/>
            <w:noWrap/>
            <w:vAlign w:val="center"/>
            <w:hideMark/>
          </w:tcPr>
          <w:p w14:paraId="5D2E088C" w14:textId="77777777" w:rsidR="009613AB" w:rsidRPr="00FD2760" w:rsidRDefault="009613AB" w:rsidP="009613AB">
            <w:pPr>
              <w:spacing w:line="276" w:lineRule="auto"/>
              <w:jc w:val="center"/>
              <w:rPr>
                <w:ins w:id="9927" w:author="phuong vu" w:date="2018-11-23T14:55:00Z"/>
              </w:rPr>
            </w:pPr>
            <w:ins w:id="9928" w:author="phuong vu" w:date="2018-11-23T14:55:00Z">
              <w:r w:rsidRPr="00FD2760">
                <w:t>X</w:t>
              </w:r>
            </w:ins>
          </w:p>
        </w:tc>
        <w:tc>
          <w:tcPr>
            <w:tcW w:w="838" w:type="dxa"/>
            <w:noWrap/>
            <w:vAlign w:val="center"/>
            <w:hideMark/>
          </w:tcPr>
          <w:p w14:paraId="4A0ADB0B" w14:textId="77777777" w:rsidR="009613AB" w:rsidRPr="00FD2760" w:rsidRDefault="009613AB" w:rsidP="009613AB">
            <w:pPr>
              <w:spacing w:line="276" w:lineRule="auto"/>
              <w:jc w:val="center"/>
              <w:rPr>
                <w:ins w:id="9929" w:author="phuong vu" w:date="2018-11-23T14:55:00Z"/>
              </w:rPr>
            </w:pPr>
          </w:p>
        </w:tc>
        <w:tc>
          <w:tcPr>
            <w:tcW w:w="823" w:type="dxa"/>
            <w:noWrap/>
            <w:vAlign w:val="center"/>
            <w:hideMark/>
          </w:tcPr>
          <w:p w14:paraId="1D821C53" w14:textId="77777777" w:rsidR="009613AB" w:rsidRPr="00FD2760" w:rsidRDefault="009613AB" w:rsidP="009613AB">
            <w:pPr>
              <w:spacing w:line="276" w:lineRule="auto"/>
              <w:jc w:val="center"/>
              <w:rPr>
                <w:ins w:id="9930" w:author="phuong vu" w:date="2018-11-23T14:55:00Z"/>
              </w:rPr>
            </w:pPr>
          </w:p>
        </w:tc>
        <w:tc>
          <w:tcPr>
            <w:tcW w:w="2228" w:type="dxa"/>
            <w:noWrap/>
            <w:hideMark/>
          </w:tcPr>
          <w:p w14:paraId="23856223" w14:textId="77777777" w:rsidR="009613AB" w:rsidRPr="00FD2760" w:rsidRDefault="009613AB" w:rsidP="009613AB">
            <w:pPr>
              <w:keepNext/>
              <w:spacing w:line="276" w:lineRule="auto"/>
              <w:rPr>
                <w:ins w:id="9931" w:author="phuong vu" w:date="2018-11-23T14:55:00Z"/>
              </w:rPr>
              <w:pPrChange w:id="9932" w:author="phuong vu" w:date="2018-11-23T14:56:00Z">
                <w:pPr>
                  <w:keepNext/>
                  <w:spacing w:line="276" w:lineRule="auto"/>
                </w:pPr>
              </w:pPrChange>
            </w:pPr>
            <w:ins w:id="9933" w:author="phuong vu" w:date="2018-11-23T14:55:00Z">
              <w:r w:rsidRPr="00FD2760">
                <w:t>Trạng thái</w:t>
              </w:r>
            </w:ins>
          </w:p>
        </w:tc>
      </w:tr>
    </w:tbl>
    <w:p w14:paraId="31BE2F85" w14:textId="75E25AB7" w:rsidR="009613AB" w:rsidRDefault="009613AB" w:rsidP="009613AB">
      <w:pPr>
        <w:pStyle w:val="Caption"/>
        <w:rPr>
          <w:ins w:id="9934" w:author="phuong vu" w:date="2018-11-23T14:56:00Z"/>
          <w:lang w:val="en-US"/>
        </w:rPr>
      </w:pPr>
      <w:ins w:id="9935" w:author="phuong vu" w:date="2018-11-23T14:56:00Z">
        <w:r>
          <w:t xml:space="preserve">Bảng </w:t>
        </w:r>
      </w:ins>
      <w:ins w:id="9936" w:author="phuong vu" w:date="2018-11-23T15:14:00Z">
        <w:r w:rsidR="00E95F1B">
          <w:fldChar w:fldCharType="begin"/>
        </w:r>
        <w:r w:rsidR="00E95F1B">
          <w:instrText xml:space="preserve"> STYLEREF 1 \s </w:instrText>
        </w:r>
      </w:ins>
      <w:r w:rsidR="00E95F1B">
        <w:fldChar w:fldCharType="separate"/>
      </w:r>
      <w:r w:rsidR="00E95F1B">
        <w:rPr>
          <w:noProof/>
        </w:rPr>
        <w:t>3</w:t>
      </w:r>
      <w:ins w:id="9937" w:author="phuong vu" w:date="2018-11-23T15:14:00Z">
        <w:r w:rsidR="00E95F1B">
          <w:fldChar w:fldCharType="end"/>
        </w:r>
        <w:r w:rsidR="00E95F1B">
          <w:t>.</w:t>
        </w:r>
        <w:r w:rsidR="00E95F1B">
          <w:fldChar w:fldCharType="begin"/>
        </w:r>
        <w:r w:rsidR="00E95F1B">
          <w:instrText xml:space="preserve"> SEQ Bảng \* ARABIC \s 1 </w:instrText>
        </w:r>
      </w:ins>
      <w:r w:rsidR="00E95F1B">
        <w:fldChar w:fldCharType="separate"/>
      </w:r>
      <w:ins w:id="9938" w:author="phuong vu" w:date="2018-11-23T15:14:00Z">
        <w:r w:rsidR="00E95F1B">
          <w:rPr>
            <w:noProof/>
          </w:rPr>
          <w:t>24</w:t>
        </w:r>
        <w:r w:rsidR="00E95F1B">
          <w:fldChar w:fldCharType="end"/>
        </w:r>
      </w:ins>
      <w:ins w:id="9939" w:author="phuong vu" w:date="2018-11-23T14:56:00Z">
        <w:r>
          <w:rPr>
            <w:lang w:val="en-US"/>
          </w:rPr>
          <w:t xml:space="preserve"> Bảng dữ liệu đơn vị tính</w:t>
        </w:r>
      </w:ins>
    </w:p>
    <w:p w14:paraId="5F6FFBBE" w14:textId="1937B058" w:rsidR="009613AB" w:rsidRDefault="009613AB" w:rsidP="009613AB">
      <w:pPr>
        <w:rPr>
          <w:ins w:id="9940" w:author="phuong vu" w:date="2018-11-23T14:57:00Z"/>
          <w:b/>
          <w:lang w:val="en-US"/>
        </w:rPr>
      </w:pPr>
      <w:ins w:id="9941" w:author="phuong vu" w:date="2018-11-23T14:56:00Z">
        <w:r>
          <w:rPr>
            <w:b/>
            <w:lang w:val="en-US"/>
          </w:rPr>
          <w:t>BẢNG U</w:t>
        </w:r>
      </w:ins>
      <w:ins w:id="9942" w:author="phuong vu" w:date="2018-11-23T14:57:00Z">
        <w:r>
          <w:rPr>
            <w:b/>
            <w:lang w:val="en-US"/>
          </w:rPr>
          <w:t>NIT_PRICE</w:t>
        </w:r>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9613AB" w:rsidRPr="001856AA" w14:paraId="60588A3B" w14:textId="77777777" w:rsidTr="009613AB">
        <w:trPr>
          <w:trHeight w:val="300"/>
          <w:ins w:id="9943" w:author="phuong vu" w:date="2018-11-23T14:57:00Z"/>
        </w:trPr>
        <w:tc>
          <w:tcPr>
            <w:tcW w:w="708" w:type="dxa"/>
            <w:noWrap/>
            <w:vAlign w:val="center"/>
            <w:hideMark/>
          </w:tcPr>
          <w:p w14:paraId="0FEAD58F" w14:textId="77777777" w:rsidR="009613AB" w:rsidRPr="001856AA" w:rsidRDefault="009613AB" w:rsidP="009613AB">
            <w:pPr>
              <w:spacing w:line="276" w:lineRule="auto"/>
              <w:jc w:val="center"/>
              <w:rPr>
                <w:ins w:id="9944" w:author="phuong vu" w:date="2018-11-23T14:57:00Z"/>
                <w:b/>
                <w:bCs/>
              </w:rPr>
            </w:pPr>
            <w:ins w:id="9945" w:author="phuong vu" w:date="2018-11-23T14:57:00Z">
              <w:r w:rsidRPr="001856AA">
                <w:rPr>
                  <w:b/>
                  <w:bCs/>
                  <w:lang w:val="da-DK"/>
                </w:rPr>
                <w:t>STT</w:t>
              </w:r>
            </w:ins>
          </w:p>
        </w:tc>
        <w:tc>
          <w:tcPr>
            <w:tcW w:w="2295" w:type="dxa"/>
            <w:noWrap/>
            <w:vAlign w:val="center"/>
            <w:hideMark/>
          </w:tcPr>
          <w:p w14:paraId="3F0F7D41" w14:textId="77777777" w:rsidR="009613AB" w:rsidRPr="001856AA" w:rsidRDefault="009613AB" w:rsidP="009613AB">
            <w:pPr>
              <w:spacing w:line="276" w:lineRule="auto"/>
              <w:jc w:val="center"/>
              <w:rPr>
                <w:ins w:id="9946" w:author="phuong vu" w:date="2018-11-23T14:57:00Z"/>
                <w:b/>
                <w:bCs/>
              </w:rPr>
            </w:pPr>
            <w:ins w:id="9947" w:author="phuong vu" w:date="2018-11-23T14:57:00Z">
              <w:r w:rsidRPr="001856AA">
                <w:rPr>
                  <w:b/>
                  <w:bCs/>
                  <w:lang w:val="da-DK"/>
                </w:rPr>
                <w:t>Tên trường</w:t>
              </w:r>
            </w:ins>
          </w:p>
        </w:tc>
        <w:tc>
          <w:tcPr>
            <w:tcW w:w="1300" w:type="dxa"/>
            <w:noWrap/>
            <w:vAlign w:val="center"/>
            <w:hideMark/>
          </w:tcPr>
          <w:p w14:paraId="50450A31" w14:textId="77777777" w:rsidR="009613AB" w:rsidRPr="001856AA" w:rsidRDefault="009613AB" w:rsidP="009613AB">
            <w:pPr>
              <w:spacing w:line="276" w:lineRule="auto"/>
              <w:jc w:val="center"/>
              <w:rPr>
                <w:ins w:id="9948" w:author="phuong vu" w:date="2018-11-23T14:57:00Z"/>
                <w:b/>
                <w:bCs/>
              </w:rPr>
            </w:pPr>
            <w:ins w:id="9949" w:author="phuong vu" w:date="2018-11-23T14:57:00Z">
              <w:r w:rsidRPr="001856AA">
                <w:rPr>
                  <w:b/>
                  <w:bCs/>
                  <w:lang w:val="da-DK"/>
                </w:rPr>
                <w:t>Kiểu</w:t>
              </w:r>
            </w:ins>
          </w:p>
        </w:tc>
        <w:tc>
          <w:tcPr>
            <w:tcW w:w="1098" w:type="dxa"/>
            <w:noWrap/>
            <w:vAlign w:val="center"/>
            <w:hideMark/>
          </w:tcPr>
          <w:p w14:paraId="03A4E301" w14:textId="77777777" w:rsidR="009613AB" w:rsidRPr="001856AA" w:rsidRDefault="009613AB" w:rsidP="009613AB">
            <w:pPr>
              <w:spacing w:line="276" w:lineRule="auto"/>
              <w:jc w:val="center"/>
              <w:rPr>
                <w:ins w:id="9950" w:author="phuong vu" w:date="2018-11-23T14:57:00Z"/>
                <w:b/>
                <w:bCs/>
              </w:rPr>
            </w:pPr>
            <w:ins w:id="9951" w:author="phuong vu" w:date="2018-11-23T14:57:00Z">
              <w:r w:rsidRPr="001856AA">
                <w:rPr>
                  <w:b/>
                  <w:bCs/>
                  <w:lang w:val="da-DK"/>
                </w:rPr>
                <w:t>Chấp nhận Null</w:t>
              </w:r>
            </w:ins>
          </w:p>
        </w:tc>
        <w:tc>
          <w:tcPr>
            <w:tcW w:w="838" w:type="dxa"/>
            <w:noWrap/>
            <w:vAlign w:val="center"/>
            <w:hideMark/>
          </w:tcPr>
          <w:p w14:paraId="67A551BC" w14:textId="77777777" w:rsidR="009613AB" w:rsidRPr="001856AA" w:rsidRDefault="009613AB" w:rsidP="009613AB">
            <w:pPr>
              <w:spacing w:line="276" w:lineRule="auto"/>
              <w:jc w:val="center"/>
              <w:rPr>
                <w:ins w:id="9952" w:author="phuong vu" w:date="2018-11-23T14:57:00Z"/>
                <w:b/>
                <w:bCs/>
              </w:rPr>
            </w:pPr>
            <w:ins w:id="9953" w:author="phuong vu" w:date="2018-11-23T14:57:00Z">
              <w:r w:rsidRPr="001856AA">
                <w:rPr>
                  <w:b/>
                  <w:bCs/>
                  <w:lang w:val="da-DK"/>
                </w:rPr>
                <w:t>Khóa chính</w:t>
              </w:r>
            </w:ins>
          </w:p>
        </w:tc>
        <w:tc>
          <w:tcPr>
            <w:tcW w:w="823" w:type="dxa"/>
            <w:noWrap/>
            <w:vAlign w:val="center"/>
            <w:hideMark/>
          </w:tcPr>
          <w:p w14:paraId="4C3D983A" w14:textId="77777777" w:rsidR="009613AB" w:rsidRPr="001856AA" w:rsidRDefault="009613AB" w:rsidP="009613AB">
            <w:pPr>
              <w:spacing w:line="276" w:lineRule="auto"/>
              <w:jc w:val="center"/>
              <w:rPr>
                <w:ins w:id="9954" w:author="phuong vu" w:date="2018-11-23T14:57:00Z"/>
                <w:b/>
                <w:bCs/>
              </w:rPr>
            </w:pPr>
            <w:ins w:id="9955" w:author="phuong vu" w:date="2018-11-23T14:57:00Z">
              <w:r w:rsidRPr="001856AA">
                <w:rPr>
                  <w:b/>
                  <w:bCs/>
                  <w:lang w:val="da-DK"/>
                </w:rPr>
                <w:t>Khóa ngoại</w:t>
              </w:r>
            </w:ins>
          </w:p>
        </w:tc>
        <w:tc>
          <w:tcPr>
            <w:tcW w:w="2228" w:type="dxa"/>
            <w:noWrap/>
            <w:vAlign w:val="center"/>
            <w:hideMark/>
          </w:tcPr>
          <w:p w14:paraId="7205B75E" w14:textId="77777777" w:rsidR="009613AB" w:rsidRPr="001856AA" w:rsidRDefault="009613AB" w:rsidP="009613AB">
            <w:pPr>
              <w:spacing w:line="276" w:lineRule="auto"/>
              <w:ind w:right="226"/>
              <w:jc w:val="center"/>
              <w:rPr>
                <w:ins w:id="9956" w:author="phuong vu" w:date="2018-11-23T14:57:00Z"/>
                <w:b/>
                <w:bCs/>
              </w:rPr>
            </w:pPr>
            <w:ins w:id="9957" w:author="phuong vu" w:date="2018-11-23T14:57:00Z">
              <w:r w:rsidRPr="001856AA">
                <w:rPr>
                  <w:b/>
                  <w:bCs/>
                  <w:lang w:val="da-DK"/>
                </w:rPr>
                <w:t>Mô tả</w:t>
              </w:r>
            </w:ins>
          </w:p>
        </w:tc>
      </w:tr>
      <w:tr w:rsidR="009613AB" w:rsidRPr="001856AA" w14:paraId="2432D73C" w14:textId="77777777" w:rsidTr="009613AB">
        <w:trPr>
          <w:trHeight w:val="300"/>
          <w:ins w:id="9958" w:author="phuong vu" w:date="2018-11-23T14:57:00Z"/>
        </w:trPr>
        <w:tc>
          <w:tcPr>
            <w:tcW w:w="708" w:type="dxa"/>
            <w:noWrap/>
            <w:vAlign w:val="center"/>
            <w:hideMark/>
          </w:tcPr>
          <w:p w14:paraId="3FBBE7A7" w14:textId="77777777" w:rsidR="009613AB" w:rsidRPr="00FD2760" w:rsidRDefault="009613AB" w:rsidP="009613AB">
            <w:pPr>
              <w:spacing w:line="276" w:lineRule="auto"/>
              <w:jc w:val="center"/>
              <w:rPr>
                <w:ins w:id="9959" w:author="phuong vu" w:date="2018-11-23T14:57:00Z"/>
              </w:rPr>
            </w:pPr>
            <w:ins w:id="9960" w:author="phuong vu" w:date="2018-11-23T14:57:00Z">
              <w:r w:rsidRPr="00FD2760">
                <w:t>1</w:t>
              </w:r>
            </w:ins>
          </w:p>
        </w:tc>
        <w:tc>
          <w:tcPr>
            <w:tcW w:w="2295" w:type="dxa"/>
            <w:noWrap/>
            <w:hideMark/>
          </w:tcPr>
          <w:p w14:paraId="26B2D2ED" w14:textId="21EA9E2C" w:rsidR="009613AB" w:rsidRPr="00FD2760" w:rsidRDefault="009613AB" w:rsidP="009613AB">
            <w:pPr>
              <w:spacing w:line="276" w:lineRule="auto"/>
              <w:rPr>
                <w:ins w:id="9961" w:author="phuong vu" w:date="2018-11-23T14:57:00Z"/>
              </w:rPr>
            </w:pPr>
            <w:ins w:id="9962" w:author="phuong vu" w:date="2018-11-23T14:57:00Z">
              <w:r w:rsidRPr="00FD2760">
                <w:t>id</w:t>
              </w:r>
            </w:ins>
          </w:p>
        </w:tc>
        <w:tc>
          <w:tcPr>
            <w:tcW w:w="1300" w:type="dxa"/>
            <w:noWrap/>
            <w:hideMark/>
          </w:tcPr>
          <w:p w14:paraId="35529F19" w14:textId="77777777" w:rsidR="009613AB" w:rsidRPr="00FD2760" w:rsidRDefault="009613AB" w:rsidP="009613AB">
            <w:pPr>
              <w:spacing w:line="276" w:lineRule="auto"/>
              <w:rPr>
                <w:ins w:id="9963" w:author="phuong vu" w:date="2018-11-23T14:57:00Z"/>
              </w:rPr>
            </w:pPr>
            <w:ins w:id="9964" w:author="phuong vu" w:date="2018-11-23T14:57:00Z">
              <w:r w:rsidRPr="00FD2760">
                <w:t>numeric</w:t>
              </w:r>
            </w:ins>
          </w:p>
        </w:tc>
        <w:tc>
          <w:tcPr>
            <w:tcW w:w="1098" w:type="dxa"/>
            <w:noWrap/>
            <w:vAlign w:val="center"/>
            <w:hideMark/>
          </w:tcPr>
          <w:p w14:paraId="3DAE431F" w14:textId="77777777" w:rsidR="009613AB" w:rsidRPr="00FD2760" w:rsidRDefault="009613AB" w:rsidP="009613AB">
            <w:pPr>
              <w:spacing w:line="276" w:lineRule="auto"/>
              <w:jc w:val="center"/>
              <w:rPr>
                <w:ins w:id="9965" w:author="phuong vu" w:date="2018-11-23T14:57:00Z"/>
              </w:rPr>
            </w:pPr>
          </w:p>
        </w:tc>
        <w:tc>
          <w:tcPr>
            <w:tcW w:w="838" w:type="dxa"/>
            <w:noWrap/>
            <w:vAlign w:val="center"/>
            <w:hideMark/>
          </w:tcPr>
          <w:p w14:paraId="6151C936" w14:textId="77777777" w:rsidR="009613AB" w:rsidRPr="00FD2760" w:rsidRDefault="009613AB" w:rsidP="009613AB">
            <w:pPr>
              <w:spacing w:line="276" w:lineRule="auto"/>
              <w:jc w:val="center"/>
              <w:rPr>
                <w:ins w:id="9966" w:author="phuong vu" w:date="2018-11-23T14:57:00Z"/>
              </w:rPr>
            </w:pPr>
            <w:ins w:id="9967" w:author="phuong vu" w:date="2018-11-23T14:57:00Z">
              <w:r w:rsidRPr="00FD2760">
                <w:t>X</w:t>
              </w:r>
            </w:ins>
          </w:p>
        </w:tc>
        <w:tc>
          <w:tcPr>
            <w:tcW w:w="823" w:type="dxa"/>
            <w:noWrap/>
            <w:vAlign w:val="center"/>
            <w:hideMark/>
          </w:tcPr>
          <w:p w14:paraId="19A10B5D" w14:textId="77777777" w:rsidR="009613AB" w:rsidRPr="00FD2760" w:rsidRDefault="009613AB" w:rsidP="009613AB">
            <w:pPr>
              <w:spacing w:line="276" w:lineRule="auto"/>
              <w:jc w:val="center"/>
              <w:rPr>
                <w:ins w:id="9968" w:author="phuong vu" w:date="2018-11-23T14:57:00Z"/>
              </w:rPr>
            </w:pPr>
          </w:p>
        </w:tc>
        <w:tc>
          <w:tcPr>
            <w:tcW w:w="2228" w:type="dxa"/>
            <w:noWrap/>
            <w:hideMark/>
          </w:tcPr>
          <w:p w14:paraId="523DB418" w14:textId="77777777" w:rsidR="009613AB" w:rsidRPr="00FD2760" w:rsidRDefault="009613AB" w:rsidP="009613AB">
            <w:pPr>
              <w:spacing w:line="276" w:lineRule="auto"/>
              <w:rPr>
                <w:ins w:id="9969" w:author="phuong vu" w:date="2018-11-23T14:57:00Z"/>
                <w:lang w:val="en-US"/>
              </w:rPr>
            </w:pPr>
            <w:ins w:id="9970" w:author="phuong vu" w:date="2018-11-23T14:57:00Z">
              <w:r w:rsidRPr="00FD2760">
                <w:t>ID</w:t>
              </w:r>
            </w:ins>
          </w:p>
        </w:tc>
      </w:tr>
      <w:tr w:rsidR="009613AB" w:rsidRPr="001856AA" w14:paraId="5B077089" w14:textId="77777777" w:rsidTr="009613AB">
        <w:trPr>
          <w:trHeight w:val="300"/>
          <w:ins w:id="9971" w:author="phuong vu" w:date="2018-11-23T14:57:00Z"/>
        </w:trPr>
        <w:tc>
          <w:tcPr>
            <w:tcW w:w="708" w:type="dxa"/>
            <w:noWrap/>
            <w:vAlign w:val="center"/>
            <w:hideMark/>
          </w:tcPr>
          <w:p w14:paraId="4D77DC75" w14:textId="77777777" w:rsidR="009613AB" w:rsidRPr="00FD2760" w:rsidRDefault="009613AB" w:rsidP="009613AB">
            <w:pPr>
              <w:spacing w:line="276" w:lineRule="auto"/>
              <w:jc w:val="center"/>
              <w:rPr>
                <w:ins w:id="9972" w:author="phuong vu" w:date="2018-11-23T14:57:00Z"/>
              </w:rPr>
            </w:pPr>
            <w:ins w:id="9973" w:author="phuong vu" w:date="2018-11-23T14:57:00Z">
              <w:r w:rsidRPr="00FD2760">
                <w:t>2</w:t>
              </w:r>
            </w:ins>
          </w:p>
        </w:tc>
        <w:tc>
          <w:tcPr>
            <w:tcW w:w="2295" w:type="dxa"/>
            <w:noWrap/>
            <w:hideMark/>
          </w:tcPr>
          <w:p w14:paraId="0A514F2C" w14:textId="5939B88D" w:rsidR="009613AB" w:rsidRPr="00FD2760" w:rsidRDefault="009613AB" w:rsidP="009613AB">
            <w:pPr>
              <w:spacing w:line="276" w:lineRule="auto"/>
              <w:rPr>
                <w:ins w:id="9974" w:author="phuong vu" w:date="2018-11-23T14:57:00Z"/>
                <w:lang w:val="en-US"/>
              </w:rPr>
            </w:pPr>
            <w:ins w:id="9975" w:author="phuong vu" w:date="2018-11-23T14:57:00Z">
              <w:r>
                <w:rPr>
                  <w:lang w:val="en-US"/>
                </w:rPr>
                <w:t>unit_id</w:t>
              </w:r>
            </w:ins>
          </w:p>
        </w:tc>
        <w:tc>
          <w:tcPr>
            <w:tcW w:w="1300" w:type="dxa"/>
            <w:noWrap/>
            <w:hideMark/>
          </w:tcPr>
          <w:p w14:paraId="6C56F637" w14:textId="0077E16C" w:rsidR="009613AB" w:rsidRPr="009613AB" w:rsidRDefault="009613AB" w:rsidP="009613AB">
            <w:pPr>
              <w:spacing w:line="276" w:lineRule="auto"/>
              <w:rPr>
                <w:ins w:id="9976" w:author="phuong vu" w:date="2018-11-23T14:57:00Z"/>
                <w:lang w:val="en-US"/>
                <w:rPrChange w:id="9977" w:author="phuong vu" w:date="2018-11-23T14:57:00Z">
                  <w:rPr>
                    <w:ins w:id="9978" w:author="phuong vu" w:date="2018-11-23T14:57:00Z"/>
                    <w:lang w:val="en-US"/>
                  </w:rPr>
                </w:rPrChange>
              </w:rPr>
            </w:pPr>
            <w:ins w:id="9979" w:author="phuong vu" w:date="2018-11-23T14:57:00Z">
              <w:r>
                <w:rPr>
                  <w:lang w:val="en-US"/>
                </w:rPr>
                <w:t>numeric</w:t>
              </w:r>
            </w:ins>
          </w:p>
        </w:tc>
        <w:tc>
          <w:tcPr>
            <w:tcW w:w="1098" w:type="dxa"/>
            <w:noWrap/>
            <w:vAlign w:val="center"/>
            <w:hideMark/>
          </w:tcPr>
          <w:p w14:paraId="5F3094C3" w14:textId="77777777" w:rsidR="009613AB" w:rsidRPr="00FD2760" w:rsidRDefault="009613AB" w:rsidP="009613AB">
            <w:pPr>
              <w:spacing w:line="276" w:lineRule="auto"/>
              <w:jc w:val="center"/>
              <w:rPr>
                <w:ins w:id="9980" w:author="phuong vu" w:date="2018-11-23T14:57:00Z"/>
              </w:rPr>
            </w:pPr>
          </w:p>
        </w:tc>
        <w:tc>
          <w:tcPr>
            <w:tcW w:w="838" w:type="dxa"/>
            <w:noWrap/>
            <w:vAlign w:val="center"/>
            <w:hideMark/>
          </w:tcPr>
          <w:p w14:paraId="65C7F58C" w14:textId="77777777" w:rsidR="009613AB" w:rsidRPr="00FD2760" w:rsidRDefault="009613AB" w:rsidP="009613AB">
            <w:pPr>
              <w:spacing w:line="276" w:lineRule="auto"/>
              <w:jc w:val="center"/>
              <w:rPr>
                <w:ins w:id="9981" w:author="phuong vu" w:date="2018-11-23T14:57:00Z"/>
              </w:rPr>
            </w:pPr>
          </w:p>
        </w:tc>
        <w:tc>
          <w:tcPr>
            <w:tcW w:w="823" w:type="dxa"/>
            <w:noWrap/>
            <w:vAlign w:val="center"/>
            <w:hideMark/>
          </w:tcPr>
          <w:p w14:paraId="4323ED9A" w14:textId="602CCB7A" w:rsidR="009613AB" w:rsidRPr="00FD2760" w:rsidRDefault="009613AB" w:rsidP="009613AB">
            <w:pPr>
              <w:spacing w:line="276" w:lineRule="auto"/>
              <w:jc w:val="center"/>
              <w:rPr>
                <w:ins w:id="9982" w:author="phuong vu" w:date="2018-11-23T14:57:00Z"/>
                <w:lang w:val="en-US"/>
              </w:rPr>
            </w:pPr>
            <w:ins w:id="9983" w:author="phuong vu" w:date="2018-11-23T15:00:00Z">
              <w:r>
                <w:rPr>
                  <w:lang w:val="en-US"/>
                </w:rPr>
                <w:t>X</w:t>
              </w:r>
            </w:ins>
          </w:p>
        </w:tc>
        <w:tc>
          <w:tcPr>
            <w:tcW w:w="2228" w:type="dxa"/>
            <w:noWrap/>
            <w:hideMark/>
          </w:tcPr>
          <w:p w14:paraId="545EFC71" w14:textId="77777777" w:rsidR="009613AB" w:rsidRPr="00FD2760" w:rsidRDefault="009613AB" w:rsidP="009613AB">
            <w:pPr>
              <w:spacing w:line="276" w:lineRule="auto"/>
              <w:rPr>
                <w:ins w:id="9984" w:author="phuong vu" w:date="2018-11-23T14:57:00Z"/>
                <w:lang w:val="en-US"/>
              </w:rPr>
            </w:pPr>
            <w:ins w:id="9985" w:author="phuong vu" w:date="2018-11-23T14:57:00Z">
              <w:r>
                <w:rPr>
                  <w:lang w:val="en-US"/>
                </w:rPr>
                <w:t>Tên đơn vị tính</w:t>
              </w:r>
            </w:ins>
          </w:p>
        </w:tc>
      </w:tr>
      <w:tr w:rsidR="009613AB" w:rsidRPr="001856AA" w14:paraId="3B4C30E3" w14:textId="77777777" w:rsidTr="009613AB">
        <w:trPr>
          <w:trHeight w:val="300"/>
          <w:ins w:id="9986" w:author="phuong vu" w:date="2018-11-23T14:57:00Z"/>
        </w:trPr>
        <w:tc>
          <w:tcPr>
            <w:tcW w:w="708" w:type="dxa"/>
            <w:noWrap/>
            <w:vAlign w:val="center"/>
          </w:tcPr>
          <w:p w14:paraId="4BC9A0B1" w14:textId="74FC43BC" w:rsidR="009613AB" w:rsidRPr="009613AB" w:rsidRDefault="009613AB" w:rsidP="009613AB">
            <w:pPr>
              <w:spacing w:line="276" w:lineRule="auto"/>
              <w:jc w:val="center"/>
              <w:rPr>
                <w:ins w:id="9987" w:author="phuong vu" w:date="2018-11-23T14:57:00Z"/>
                <w:lang w:val="en-US"/>
                <w:rPrChange w:id="9988" w:author="phuong vu" w:date="2018-11-23T14:57:00Z">
                  <w:rPr>
                    <w:ins w:id="9989" w:author="phuong vu" w:date="2018-11-23T14:57:00Z"/>
                  </w:rPr>
                </w:rPrChange>
              </w:rPr>
            </w:pPr>
            <w:ins w:id="9990" w:author="phuong vu" w:date="2018-11-23T14:57:00Z">
              <w:r>
                <w:rPr>
                  <w:lang w:val="en-US"/>
                </w:rPr>
                <w:t>3</w:t>
              </w:r>
            </w:ins>
          </w:p>
        </w:tc>
        <w:tc>
          <w:tcPr>
            <w:tcW w:w="2295" w:type="dxa"/>
            <w:noWrap/>
          </w:tcPr>
          <w:p w14:paraId="1126731B" w14:textId="7933EC0B" w:rsidR="009613AB" w:rsidRDefault="009613AB" w:rsidP="009613AB">
            <w:pPr>
              <w:spacing w:line="276" w:lineRule="auto"/>
              <w:rPr>
                <w:ins w:id="9991" w:author="phuong vu" w:date="2018-11-23T14:57:00Z"/>
                <w:lang w:val="en-US"/>
              </w:rPr>
            </w:pPr>
            <w:ins w:id="9992" w:author="phuong vu" w:date="2018-11-23T14:58:00Z">
              <w:r>
                <w:rPr>
                  <w:lang w:val="en-US"/>
                </w:rPr>
                <w:t>service_type_id</w:t>
              </w:r>
            </w:ins>
          </w:p>
        </w:tc>
        <w:tc>
          <w:tcPr>
            <w:tcW w:w="1300" w:type="dxa"/>
            <w:noWrap/>
          </w:tcPr>
          <w:p w14:paraId="0B1A8D42" w14:textId="41E23FD6" w:rsidR="009613AB" w:rsidRDefault="009613AB" w:rsidP="009613AB">
            <w:pPr>
              <w:spacing w:line="276" w:lineRule="auto"/>
              <w:rPr>
                <w:ins w:id="9993" w:author="phuong vu" w:date="2018-11-23T14:57:00Z"/>
                <w:lang w:val="en-US"/>
              </w:rPr>
            </w:pPr>
            <w:ins w:id="9994" w:author="phuong vu" w:date="2018-11-23T14:58:00Z">
              <w:r>
                <w:rPr>
                  <w:lang w:val="en-US"/>
                </w:rPr>
                <w:t>numeric</w:t>
              </w:r>
            </w:ins>
          </w:p>
        </w:tc>
        <w:tc>
          <w:tcPr>
            <w:tcW w:w="1098" w:type="dxa"/>
            <w:noWrap/>
            <w:vAlign w:val="center"/>
          </w:tcPr>
          <w:p w14:paraId="14A9C42B" w14:textId="77777777" w:rsidR="009613AB" w:rsidRPr="00FD2760" w:rsidRDefault="009613AB" w:rsidP="009613AB">
            <w:pPr>
              <w:spacing w:line="276" w:lineRule="auto"/>
              <w:jc w:val="center"/>
              <w:rPr>
                <w:ins w:id="9995" w:author="phuong vu" w:date="2018-11-23T14:57:00Z"/>
              </w:rPr>
            </w:pPr>
          </w:p>
        </w:tc>
        <w:tc>
          <w:tcPr>
            <w:tcW w:w="838" w:type="dxa"/>
            <w:noWrap/>
            <w:vAlign w:val="center"/>
          </w:tcPr>
          <w:p w14:paraId="4FD75905" w14:textId="77777777" w:rsidR="009613AB" w:rsidRPr="00FD2760" w:rsidRDefault="009613AB" w:rsidP="009613AB">
            <w:pPr>
              <w:spacing w:line="276" w:lineRule="auto"/>
              <w:jc w:val="center"/>
              <w:rPr>
                <w:ins w:id="9996" w:author="phuong vu" w:date="2018-11-23T14:57:00Z"/>
              </w:rPr>
            </w:pPr>
          </w:p>
        </w:tc>
        <w:tc>
          <w:tcPr>
            <w:tcW w:w="823" w:type="dxa"/>
            <w:noWrap/>
            <w:vAlign w:val="center"/>
          </w:tcPr>
          <w:p w14:paraId="137F05E3" w14:textId="3186EBA7" w:rsidR="009613AB" w:rsidRPr="00FD2760" w:rsidRDefault="009613AB" w:rsidP="009613AB">
            <w:pPr>
              <w:spacing w:line="276" w:lineRule="auto"/>
              <w:jc w:val="center"/>
              <w:rPr>
                <w:ins w:id="9997" w:author="phuong vu" w:date="2018-11-23T14:57:00Z"/>
                <w:lang w:val="en-US"/>
              </w:rPr>
            </w:pPr>
            <w:ins w:id="9998" w:author="phuong vu" w:date="2018-11-23T15:00:00Z">
              <w:r>
                <w:rPr>
                  <w:lang w:val="en-US"/>
                </w:rPr>
                <w:t>X</w:t>
              </w:r>
            </w:ins>
          </w:p>
        </w:tc>
        <w:tc>
          <w:tcPr>
            <w:tcW w:w="2228" w:type="dxa"/>
            <w:noWrap/>
          </w:tcPr>
          <w:p w14:paraId="0B118C9E" w14:textId="540A5259" w:rsidR="009613AB" w:rsidRDefault="009613AB" w:rsidP="009613AB">
            <w:pPr>
              <w:spacing w:line="276" w:lineRule="auto"/>
              <w:rPr>
                <w:ins w:id="9999" w:author="phuong vu" w:date="2018-11-23T14:57:00Z"/>
                <w:lang w:val="en-US"/>
              </w:rPr>
            </w:pPr>
            <w:ins w:id="10000" w:author="phuong vu" w:date="2018-11-23T14:59:00Z">
              <w:r>
                <w:rPr>
                  <w:lang w:val="en-US"/>
                </w:rPr>
                <w:t>Loại dịch vụ</w:t>
              </w:r>
            </w:ins>
          </w:p>
        </w:tc>
      </w:tr>
      <w:tr w:rsidR="009613AB" w:rsidRPr="001856AA" w14:paraId="20C94726" w14:textId="77777777" w:rsidTr="009613AB">
        <w:trPr>
          <w:trHeight w:val="300"/>
          <w:ins w:id="10001" w:author="phuong vu" w:date="2018-11-23T14:58:00Z"/>
        </w:trPr>
        <w:tc>
          <w:tcPr>
            <w:tcW w:w="708" w:type="dxa"/>
            <w:noWrap/>
            <w:vAlign w:val="center"/>
          </w:tcPr>
          <w:p w14:paraId="4205B2A2" w14:textId="64BB5046" w:rsidR="009613AB" w:rsidRDefault="009613AB" w:rsidP="009613AB">
            <w:pPr>
              <w:spacing w:line="276" w:lineRule="auto"/>
              <w:jc w:val="center"/>
              <w:rPr>
                <w:ins w:id="10002" w:author="phuong vu" w:date="2018-11-23T14:58:00Z"/>
                <w:lang w:val="en-US"/>
              </w:rPr>
            </w:pPr>
            <w:ins w:id="10003" w:author="phuong vu" w:date="2018-11-23T14:58:00Z">
              <w:r>
                <w:rPr>
                  <w:lang w:val="en-US"/>
                </w:rPr>
                <w:lastRenderedPageBreak/>
                <w:t>4</w:t>
              </w:r>
            </w:ins>
          </w:p>
        </w:tc>
        <w:tc>
          <w:tcPr>
            <w:tcW w:w="2295" w:type="dxa"/>
            <w:noWrap/>
          </w:tcPr>
          <w:p w14:paraId="6FA2C54B" w14:textId="5142B519" w:rsidR="009613AB" w:rsidRDefault="009613AB" w:rsidP="009613AB">
            <w:pPr>
              <w:spacing w:line="276" w:lineRule="auto"/>
              <w:rPr>
                <w:ins w:id="10004" w:author="phuong vu" w:date="2018-11-23T14:58:00Z"/>
                <w:lang w:val="en-US"/>
              </w:rPr>
            </w:pPr>
            <w:ins w:id="10005" w:author="phuong vu" w:date="2018-11-23T14:58:00Z">
              <w:r>
                <w:rPr>
                  <w:lang w:val="en-US"/>
                </w:rPr>
                <w:t>apply_date</w:t>
              </w:r>
            </w:ins>
          </w:p>
        </w:tc>
        <w:tc>
          <w:tcPr>
            <w:tcW w:w="1300" w:type="dxa"/>
            <w:noWrap/>
          </w:tcPr>
          <w:p w14:paraId="5277C349" w14:textId="0EF68D7D" w:rsidR="009613AB" w:rsidRDefault="009613AB" w:rsidP="009613AB">
            <w:pPr>
              <w:spacing w:line="276" w:lineRule="auto"/>
              <w:rPr>
                <w:ins w:id="10006" w:author="phuong vu" w:date="2018-11-23T14:58:00Z"/>
                <w:lang w:val="en-US"/>
              </w:rPr>
            </w:pPr>
            <w:ins w:id="10007" w:author="phuong vu" w:date="2018-11-23T14:58:00Z">
              <w:r>
                <w:rPr>
                  <w:lang w:val="en-US"/>
                </w:rPr>
                <w:t>datetime</w:t>
              </w:r>
            </w:ins>
          </w:p>
        </w:tc>
        <w:tc>
          <w:tcPr>
            <w:tcW w:w="1098" w:type="dxa"/>
            <w:noWrap/>
            <w:vAlign w:val="center"/>
          </w:tcPr>
          <w:p w14:paraId="578B96DE" w14:textId="77777777" w:rsidR="009613AB" w:rsidRPr="00FD2760" w:rsidRDefault="009613AB" w:rsidP="009613AB">
            <w:pPr>
              <w:spacing w:line="276" w:lineRule="auto"/>
              <w:jc w:val="center"/>
              <w:rPr>
                <w:ins w:id="10008" w:author="phuong vu" w:date="2018-11-23T14:58:00Z"/>
              </w:rPr>
            </w:pPr>
          </w:p>
        </w:tc>
        <w:tc>
          <w:tcPr>
            <w:tcW w:w="838" w:type="dxa"/>
            <w:noWrap/>
            <w:vAlign w:val="center"/>
          </w:tcPr>
          <w:p w14:paraId="2127AA34" w14:textId="77777777" w:rsidR="009613AB" w:rsidRPr="00FD2760" w:rsidRDefault="009613AB" w:rsidP="009613AB">
            <w:pPr>
              <w:spacing w:line="276" w:lineRule="auto"/>
              <w:jc w:val="center"/>
              <w:rPr>
                <w:ins w:id="10009" w:author="phuong vu" w:date="2018-11-23T14:58:00Z"/>
              </w:rPr>
            </w:pPr>
          </w:p>
        </w:tc>
        <w:tc>
          <w:tcPr>
            <w:tcW w:w="823" w:type="dxa"/>
            <w:noWrap/>
            <w:vAlign w:val="center"/>
          </w:tcPr>
          <w:p w14:paraId="09B9416B" w14:textId="77777777" w:rsidR="009613AB" w:rsidRPr="00FD2760" w:rsidRDefault="009613AB" w:rsidP="009613AB">
            <w:pPr>
              <w:spacing w:line="276" w:lineRule="auto"/>
              <w:jc w:val="center"/>
              <w:rPr>
                <w:ins w:id="10010" w:author="phuong vu" w:date="2018-11-23T14:58:00Z"/>
                <w:lang w:val="en-US"/>
              </w:rPr>
            </w:pPr>
          </w:p>
        </w:tc>
        <w:tc>
          <w:tcPr>
            <w:tcW w:w="2228" w:type="dxa"/>
            <w:noWrap/>
          </w:tcPr>
          <w:p w14:paraId="230F6603" w14:textId="7F94AADA" w:rsidR="009613AB" w:rsidRDefault="009613AB" w:rsidP="009613AB">
            <w:pPr>
              <w:spacing w:line="276" w:lineRule="auto"/>
              <w:rPr>
                <w:ins w:id="10011" w:author="phuong vu" w:date="2018-11-23T14:58:00Z"/>
                <w:lang w:val="en-US"/>
              </w:rPr>
            </w:pPr>
            <w:ins w:id="10012" w:author="phuong vu" w:date="2018-11-23T14:58:00Z">
              <w:r>
                <w:rPr>
                  <w:lang w:val="en-US"/>
                </w:rPr>
                <w:t>Ngày áp dụng</w:t>
              </w:r>
            </w:ins>
          </w:p>
        </w:tc>
      </w:tr>
      <w:tr w:rsidR="009613AB" w:rsidRPr="001856AA" w14:paraId="57437A55" w14:textId="77777777" w:rsidTr="009613AB">
        <w:trPr>
          <w:trHeight w:val="300"/>
          <w:ins w:id="10013" w:author="phuong vu" w:date="2018-11-23T14:58:00Z"/>
        </w:trPr>
        <w:tc>
          <w:tcPr>
            <w:tcW w:w="708" w:type="dxa"/>
            <w:noWrap/>
            <w:vAlign w:val="center"/>
          </w:tcPr>
          <w:p w14:paraId="2541BF3C" w14:textId="52B9014B" w:rsidR="009613AB" w:rsidRDefault="009613AB" w:rsidP="009613AB">
            <w:pPr>
              <w:spacing w:line="276" w:lineRule="auto"/>
              <w:jc w:val="center"/>
              <w:rPr>
                <w:ins w:id="10014" w:author="phuong vu" w:date="2018-11-23T14:58:00Z"/>
                <w:lang w:val="en-US"/>
              </w:rPr>
            </w:pPr>
            <w:ins w:id="10015" w:author="phuong vu" w:date="2018-11-23T14:58:00Z">
              <w:r>
                <w:rPr>
                  <w:lang w:val="en-US"/>
                </w:rPr>
                <w:t>5</w:t>
              </w:r>
            </w:ins>
          </w:p>
        </w:tc>
        <w:tc>
          <w:tcPr>
            <w:tcW w:w="2295" w:type="dxa"/>
            <w:noWrap/>
          </w:tcPr>
          <w:p w14:paraId="665236BD" w14:textId="658840A9" w:rsidR="009613AB" w:rsidRDefault="009613AB" w:rsidP="009613AB">
            <w:pPr>
              <w:spacing w:line="276" w:lineRule="auto"/>
              <w:rPr>
                <w:ins w:id="10016" w:author="phuong vu" w:date="2018-11-23T14:58:00Z"/>
                <w:lang w:val="en-US"/>
              </w:rPr>
            </w:pPr>
            <w:ins w:id="10017" w:author="phuong vu" w:date="2018-11-23T14:58:00Z">
              <w:r>
                <w:rPr>
                  <w:lang w:val="en-US"/>
                </w:rPr>
                <w:t>price</w:t>
              </w:r>
            </w:ins>
          </w:p>
        </w:tc>
        <w:tc>
          <w:tcPr>
            <w:tcW w:w="1300" w:type="dxa"/>
            <w:noWrap/>
          </w:tcPr>
          <w:p w14:paraId="7B0AD79C" w14:textId="48F88F61" w:rsidR="009613AB" w:rsidRDefault="009613AB" w:rsidP="009613AB">
            <w:pPr>
              <w:spacing w:line="276" w:lineRule="auto"/>
              <w:rPr>
                <w:ins w:id="10018" w:author="phuong vu" w:date="2018-11-23T14:58:00Z"/>
                <w:lang w:val="en-US"/>
              </w:rPr>
            </w:pPr>
            <w:ins w:id="10019" w:author="phuong vu" w:date="2018-11-23T14:58:00Z">
              <w:r>
                <w:rPr>
                  <w:lang w:val="en-US"/>
                </w:rPr>
                <w:t>money</w:t>
              </w:r>
            </w:ins>
          </w:p>
        </w:tc>
        <w:tc>
          <w:tcPr>
            <w:tcW w:w="1098" w:type="dxa"/>
            <w:noWrap/>
            <w:vAlign w:val="center"/>
          </w:tcPr>
          <w:p w14:paraId="69FE6B8A" w14:textId="77777777" w:rsidR="009613AB" w:rsidRPr="00FD2760" w:rsidRDefault="009613AB" w:rsidP="009613AB">
            <w:pPr>
              <w:spacing w:line="276" w:lineRule="auto"/>
              <w:jc w:val="center"/>
              <w:rPr>
                <w:ins w:id="10020" w:author="phuong vu" w:date="2018-11-23T14:58:00Z"/>
              </w:rPr>
            </w:pPr>
          </w:p>
        </w:tc>
        <w:tc>
          <w:tcPr>
            <w:tcW w:w="838" w:type="dxa"/>
            <w:noWrap/>
            <w:vAlign w:val="center"/>
          </w:tcPr>
          <w:p w14:paraId="60706E50" w14:textId="77777777" w:rsidR="009613AB" w:rsidRPr="00FD2760" w:rsidRDefault="009613AB" w:rsidP="009613AB">
            <w:pPr>
              <w:spacing w:line="276" w:lineRule="auto"/>
              <w:jc w:val="center"/>
              <w:rPr>
                <w:ins w:id="10021" w:author="phuong vu" w:date="2018-11-23T14:58:00Z"/>
              </w:rPr>
            </w:pPr>
          </w:p>
        </w:tc>
        <w:tc>
          <w:tcPr>
            <w:tcW w:w="823" w:type="dxa"/>
            <w:noWrap/>
            <w:vAlign w:val="center"/>
          </w:tcPr>
          <w:p w14:paraId="5444E374" w14:textId="77777777" w:rsidR="009613AB" w:rsidRPr="00FD2760" w:rsidRDefault="009613AB" w:rsidP="009613AB">
            <w:pPr>
              <w:spacing w:line="276" w:lineRule="auto"/>
              <w:jc w:val="center"/>
              <w:rPr>
                <w:ins w:id="10022" w:author="phuong vu" w:date="2018-11-23T14:58:00Z"/>
                <w:lang w:val="en-US"/>
              </w:rPr>
            </w:pPr>
          </w:p>
        </w:tc>
        <w:tc>
          <w:tcPr>
            <w:tcW w:w="2228" w:type="dxa"/>
            <w:noWrap/>
          </w:tcPr>
          <w:p w14:paraId="71D6C4A9" w14:textId="5E7DEC7A" w:rsidR="009613AB" w:rsidRDefault="009613AB" w:rsidP="009613AB">
            <w:pPr>
              <w:spacing w:line="276" w:lineRule="auto"/>
              <w:rPr>
                <w:ins w:id="10023" w:author="phuong vu" w:date="2018-11-23T14:58:00Z"/>
                <w:lang w:val="en-US"/>
              </w:rPr>
            </w:pPr>
            <w:ins w:id="10024" w:author="phuong vu" w:date="2018-11-23T14:58:00Z">
              <w:r>
                <w:rPr>
                  <w:lang w:val="en-US"/>
                </w:rPr>
                <w:t>Giá tiền</w:t>
              </w:r>
            </w:ins>
          </w:p>
        </w:tc>
      </w:tr>
      <w:tr w:rsidR="009613AB" w:rsidRPr="001856AA" w14:paraId="21167A75" w14:textId="77777777" w:rsidTr="009613AB">
        <w:trPr>
          <w:trHeight w:val="300"/>
          <w:ins w:id="10025" w:author="phuong vu" w:date="2018-11-23T14:57:00Z"/>
        </w:trPr>
        <w:tc>
          <w:tcPr>
            <w:tcW w:w="708" w:type="dxa"/>
            <w:noWrap/>
            <w:vAlign w:val="center"/>
            <w:hideMark/>
          </w:tcPr>
          <w:p w14:paraId="477530C7" w14:textId="77777777" w:rsidR="009613AB" w:rsidRPr="00FD2760" w:rsidRDefault="009613AB" w:rsidP="009613AB">
            <w:pPr>
              <w:spacing w:line="276" w:lineRule="auto"/>
              <w:jc w:val="center"/>
              <w:rPr>
                <w:ins w:id="10026" w:author="phuong vu" w:date="2018-11-23T14:57:00Z"/>
                <w:lang w:val="en-US"/>
              </w:rPr>
            </w:pPr>
            <w:ins w:id="10027" w:author="phuong vu" w:date="2018-11-23T14:57:00Z">
              <w:r>
                <w:rPr>
                  <w:lang w:val="en-US"/>
                </w:rPr>
                <w:t>4</w:t>
              </w:r>
            </w:ins>
          </w:p>
        </w:tc>
        <w:tc>
          <w:tcPr>
            <w:tcW w:w="2295" w:type="dxa"/>
            <w:noWrap/>
            <w:hideMark/>
          </w:tcPr>
          <w:p w14:paraId="75DD298B" w14:textId="77777777" w:rsidR="009613AB" w:rsidRPr="00FD2760" w:rsidRDefault="009613AB" w:rsidP="009613AB">
            <w:pPr>
              <w:spacing w:line="276" w:lineRule="auto"/>
              <w:rPr>
                <w:ins w:id="10028" w:author="phuong vu" w:date="2018-11-23T14:57:00Z"/>
              </w:rPr>
            </w:pPr>
            <w:ins w:id="10029" w:author="phuong vu" w:date="2018-11-23T14:57:00Z">
              <w:r w:rsidRPr="00FD2760">
                <w:t>status</w:t>
              </w:r>
            </w:ins>
          </w:p>
        </w:tc>
        <w:tc>
          <w:tcPr>
            <w:tcW w:w="1300" w:type="dxa"/>
            <w:noWrap/>
            <w:hideMark/>
          </w:tcPr>
          <w:p w14:paraId="408F9EE0" w14:textId="77777777" w:rsidR="009613AB" w:rsidRPr="00FD2760" w:rsidRDefault="009613AB" w:rsidP="009613AB">
            <w:pPr>
              <w:spacing w:line="276" w:lineRule="auto"/>
              <w:rPr>
                <w:ins w:id="10030" w:author="phuong vu" w:date="2018-11-23T14:57:00Z"/>
              </w:rPr>
            </w:pPr>
            <w:ins w:id="10031" w:author="phuong vu" w:date="2018-11-23T14:57:00Z">
              <w:r w:rsidRPr="00FD2760">
                <w:t>character varying</w:t>
              </w:r>
            </w:ins>
          </w:p>
        </w:tc>
        <w:tc>
          <w:tcPr>
            <w:tcW w:w="1098" w:type="dxa"/>
            <w:noWrap/>
            <w:vAlign w:val="center"/>
            <w:hideMark/>
          </w:tcPr>
          <w:p w14:paraId="60CEC812" w14:textId="77777777" w:rsidR="009613AB" w:rsidRPr="00FD2760" w:rsidRDefault="009613AB" w:rsidP="009613AB">
            <w:pPr>
              <w:spacing w:line="276" w:lineRule="auto"/>
              <w:jc w:val="center"/>
              <w:rPr>
                <w:ins w:id="10032" w:author="phuong vu" w:date="2018-11-23T14:57:00Z"/>
              </w:rPr>
            </w:pPr>
            <w:ins w:id="10033" w:author="phuong vu" w:date="2018-11-23T14:57:00Z">
              <w:r w:rsidRPr="00FD2760">
                <w:t>X</w:t>
              </w:r>
            </w:ins>
          </w:p>
        </w:tc>
        <w:tc>
          <w:tcPr>
            <w:tcW w:w="838" w:type="dxa"/>
            <w:noWrap/>
            <w:vAlign w:val="center"/>
            <w:hideMark/>
          </w:tcPr>
          <w:p w14:paraId="77DE4C6D" w14:textId="77777777" w:rsidR="009613AB" w:rsidRPr="00FD2760" w:rsidRDefault="009613AB" w:rsidP="009613AB">
            <w:pPr>
              <w:spacing w:line="276" w:lineRule="auto"/>
              <w:jc w:val="center"/>
              <w:rPr>
                <w:ins w:id="10034" w:author="phuong vu" w:date="2018-11-23T14:57:00Z"/>
              </w:rPr>
            </w:pPr>
          </w:p>
        </w:tc>
        <w:tc>
          <w:tcPr>
            <w:tcW w:w="823" w:type="dxa"/>
            <w:noWrap/>
            <w:vAlign w:val="center"/>
            <w:hideMark/>
          </w:tcPr>
          <w:p w14:paraId="2626F566" w14:textId="77777777" w:rsidR="009613AB" w:rsidRPr="00FD2760" w:rsidRDefault="009613AB" w:rsidP="009613AB">
            <w:pPr>
              <w:spacing w:line="276" w:lineRule="auto"/>
              <w:jc w:val="center"/>
              <w:rPr>
                <w:ins w:id="10035" w:author="phuong vu" w:date="2018-11-23T14:57:00Z"/>
              </w:rPr>
            </w:pPr>
          </w:p>
        </w:tc>
        <w:tc>
          <w:tcPr>
            <w:tcW w:w="2228" w:type="dxa"/>
            <w:noWrap/>
            <w:hideMark/>
          </w:tcPr>
          <w:p w14:paraId="3FA11103" w14:textId="77777777" w:rsidR="009613AB" w:rsidRPr="00FD2760" w:rsidRDefault="009613AB" w:rsidP="009613AB">
            <w:pPr>
              <w:keepNext/>
              <w:spacing w:line="276" w:lineRule="auto"/>
              <w:rPr>
                <w:ins w:id="10036" w:author="phuong vu" w:date="2018-11-23T14:57:00Z"/>
              </w:rPr>
              <w:pPrChange w:id="10037" w:author="phuong vu" w:date="2018-11-23T14:59:00Z">
                <w:pPr>
                  <w:keepNext/>
                  <w:spacing w:line="276" w:lineRule="auto"/>
                </w:pPr>
              </w:pPrChange>
            </w:pPr>
            <w:ins w:id="10038" w:author="phuong vu" w:date="2018-11-23T14:57:00Z">
              <w:r w:rsidRPr="00FD2760">
                <w:t>Trạng thái</w:t>
              </w:r>
            </w:ins>
          </w:p>
        </w:tc>
      </w:tr>
    </w:tbl>
    <w:p w14:paraId="0874EFB3" w14:textId="0935A377" w:rsidR="009613AB" w:rsidRDefault="009613AB" w:rsidP="009613AB">
      <w:pPr>
        <w:pStyle w:val="Caption"/>
        <w:rPr>
          <w:ins w:id="10039" w:author="phuong vu" w:date="2018-11-23T15:16:00Z"/>
          <w:lang w:val="en-US"/>
        </w:rPr>
      </w:pPr>
      <w:ins w:id="10040" w:author="phuong vu" w:date="2018-11-23T14:59:00Z">
        <w:r>
          <w:t xml:space="preserve">Bảng </w:t>
        </w:r>
      </w:ins>
      <w:ins w:id="10041" w:author="phuong vu" w:date="2018-11-23T15:14:00Z">
        <w:r w:rsidR="00E95F1B">
          <w:fldChar w:fldCharType="begin"/>
        </w:r>
        <w:r w:rsidR="00E95F1B">
          <w:instrText xml:space="preserve"> STYLEREF 1 \s </w:instrText>
        </w:r>
      </w:ins>
      <w:r w:rsidR="00E95F1B">
        <w:fldChar w:fldCharType="separate"/>
      </w:r>
      <w:r w:rsidR="00E95F1B">
        <w:rPr>
          <w:noProof/>
        </w:rPr>
        <w:t>3</w:t>
      </w:r>
      <w:ins w:id="10042" w:author="phuong vu" w:date="2018-11-23T15:14:00Z">
        <w:r w:rsidR="00E95F1B">
          <w:fldChar w:fldCharType="end"/>
        </w:r>
        <w:r w:rsidR="00E95F1B">
          <w:t>.</w:t>
        </w:r>
        <w:r w:rsidR="00E95F1B">
          <w:fldChar w:fldCharType="begin"/>
        </w:r>
        <w:r w:rsidR="00E95F1B">
          <w:instrText xml:space="preserve"> SEQ Bảng \* ARABIC \s 1 </w:instrText>
        </w:r>
      </w:ins>
      <w:r w:rsidR="00E95F1B">
        <w:fldChar w:fldCharType="separate"/>
      </w:r>
      <w:ins w:id="10043" w:author="phuong vu" w:date="2018-11-23T15:14:00Z">
        <w:r w:rsidR="00E95F1B">
          <w:rPr>
            <w:noProof/>
          </w:rPr>
          <w:t>25</w:t>
        </w:r>
        <w:r w:rsidR="00E95F1B">
          <w:fldChar w:fldCharType="end"/>
        </w:r>
      </w:ins>
      <w:ins w:id="10044" w:author="phuong vu" w:date="2018-11-23T14:59:00Z">
        <w:r>
          <w:rPr>
            <w:lang w:val="en-US"/>
          </w:rPr>
          <w:t xml:space="preserve"> Bảng dữ liệu đơn giá</w:t>
        </w:r>
      </w:ins>
    </w:p>
    <w:p w14:paraId="69CCD2BC" w14:textId="3042A091" w:rsidR="00FE414E" w:rsidRDefault="00FE414E" w:rsidP="00FE414E">
      <w:pPr>
        <w:rPr>
          <w:ins w:id="10045" w:author="phuong vu" w:date="2018-11-23T15:19:00Z"/>
          <w:b/>
          <w:lang w:val="en-US"/>
        </w:rPr>
      </w:pPr>
      <w:ins w:id="10046" w:author="phuong vu" w:date="2018-11-23T15:16:00Z">
        <w:r>
          <w:rPr>
            <w:b/>
            <w:lang w:val="en-US"/>
          </w:rPr>
          <w:t xml:space="preserve">BẢNG </w:t>
        </w:r>
      </w:ins>
      <w:ins w:id="10047" w:author="phuong vu" w:date="2018-11-23T15:17:00Z">
        <w:r>
          <w:rPr>
            <w:b/>
            <w:lang w:val="en-US"/>
          </w:rPr>
          <w:t>USER</w:t>
        </w:r>
      </w:ins>
    </w:p>
    <w:tbl>
      <w:tblPr>
        <w:tblStyle w:val="TableGrid"/>
        <w:tblW w:w="9479" w:type="dxa"/>
        <w:tblLook w:val="04A0" w:firstRow="1" w:lastRow="0" w:firstColumn="1" w:lastColumn="0" w:noHBand="0" w:noVBand="1"/>
        <w:tblPrChange w:id="10048" w:author="phuong vu" w:date="2018-11-23T15:22:00Z">
          <w:tblPr>
            <w:tblStyle w:val="TableGrid"/>
            <w:tblW w:w="9479" w:type="dxa"/>
            <w:tblLook w:val="04A0" w:firstRow="1" w:lastRow="0" w:firstColumn="1" w:lastColumn="0" w:noHBand="0" w:noVBand="1"/>
          </w:tblPr>
        </w:tblPrChange>
      </w:tblPr>
      <w:tblGrid>
        <w:gridCol w:w="708"/>
        <w:gridCol w:w="2257"/>
        <w:gridCol w:w="1527"/>
        <w:gridCol w:w="1098"/>
        <w:gridCol w:w="838"/>
        <w:gridCol w:w="823"/>
        <w:gridCol w:w="2228"/>
        <w:tblGridChange w:id="10049">
          <w:tblGrid>
            <w:gridCol w:w="708"/>
            <w:gridCol w:w="2484"/>
            <w:gridCol w:w="1300"/>
            <w:gridCol w:w="1098"/>
            <w:gridCol w:w="838"/>
            <w:gridCol w:w="823"/>
            <w:gridCol w:w="2228"/>
          </w:tblGrid>
        </w:tblGridChange>
      </w:tblGrid>
      <w:tr w:rsidR="00FE414E" w:rsidRPr="001856AA" w14:paraId="67FFC7EE" w14:textId="77777777" w:rsidTr="00FE414E">
        <w:trPr>
          <w:trHeight w:val="300"/>
          <w:ins w:id="10050" w:author="phuong vu" w:date="2018-11-23T15:20:00Z"/>
          <w:trPrChange w:id="10051" w:author="phuong vu" w:date="2018-11-23T15:22:00Z">
            <w:trPr>
              <w:trHeight w:val="300"/>
            </w:trPr>
          </w:trPrChange>
        </w:trPr>
        <w:tc>
          <w:tcPr>
            <w:tcW w:w="708" w:type="dxa"/>
            <w:noWrap/>
            <w:vAlign w:val="center"/>
            <w:hideMark/>
            <w:tcPrChange w:id="10052" w:author="phuong vu" w:date="2018-11-23T15:22:00Z">
              <w:tcPr>
                <w:tcW w:w="708" w:type="dxa"/>
                <w:noWrap/>
                <w:vAlign w:val="center"/>
                <w:hideMark/>
              </w:tcPr>
            </w:tcPrChange>
          </w:tcPr>
          <w:p w14:paraId="75504DF6" w14:textId="77777777" w:rsidR="00FE414E" w:rsidRPr="001856AA" w:rsidRDefault="00FE414E" w:rsidP="00FD2760">
            <w:pPr>
              <w:spacing w:line="276" w:lineRule="auto"/>
              <w:jc w:val="center"/>
              <w:rPr>
                <w:ins w:id="10053" w:author="phuong vu" w:date="2018-11-23T15:20:00Z"/>
                <w:b/>
                <w:bCs/>
              </w:rPr>
            </w:pPr>
            <w:ins w:id="10054" w:author="phuong vu" w:date="2018-11-23T15:20:00Z">
              <w:r w:rsidRPr="001856AA">
                <w:rPr>
                  <w:b/>
                  <w:bCs/>
                  <w:lang w:val="da-DK"/>
                </w:rPr>
                <w:t>STT</w:t>
              </w:r>
            </w:ins>
          </w:p>
        </w:tc>
        <w:tc>
          <w:tcPr>
            <w:tcW w:w="2257" w:type="dxa"/>
            <w:noWrap/>
            <w:vAlign w:val="center"/>
            <w:hideMark/>
            <w:tcPrChange w:id="10055" w:author="phuong vu" w:date="2018-11-23T15:22:00Z">
              <w:tcPr>
                <w:tcW w:w="2484" w:type="dxa"/>
                <w:noWrap/>
                <w:vAlign w:val="center"/>
                <w:hideMark/>
              </w:tcPr>
            </w:tcPrChange>
          </w:tcPr>
          <w:p w14:paraId="24CBCB2F" w14:textId="77777777" w:rsidR="00FE414E" w:rsidRPr="001856AA" w:rsidRDefault="00FE414E" w:rsidP="00FD2760">
            <w:pPr>
              <w:spacing w:line="276" w:lineRule="auto"/>
              <w:jc w:val="center"/>
              <w:rPr>
                <w:ins w:id="10056" w:author="phuong vu" w:date="2018-11-23T15:20:00Z"/>
                <w:b/>
                <w:bCs/>
              </w:rPr>
            </w:pPr>
            <w:ins w:id="10057" w:author="phuong vu" w:date="2018-11-23T15:20:00Z">
              <w:r w:rsidRPr="001856AA">
                <w:rPr>
                  <w:b/>
                  <w:bCs/>
                  <w:lang w:val="da-DK"/>
                </w:rPr>
                <w:t>Tên trường</w:t>
              </w:r>
            </w:ins>
          </w:p>
        </w:tc>
        <w:tc>
          <w:tcPr>
            <w:tcW w:w="1527" w:type="dxa"/>
            <w:noWrap/>
            <w:vAlign w:val="center"/>
            <w:hideMark/>
            <w:tcPrChange w:id="10058" w:author="phuong vu" w:date="2018-11-23T15:22:00Z">
              <w:tcPr>
                <w:tcW w:w="1300" w:type="dxa"/>
                <w:noWrap/>
                <w:vAlign w:val="center"/>
                <w:hideMark/>
              </w:tcPr>
            </w:tcPrChange>
          </w:tcPr>
          <w:p w14:paraId="393E8472" w14:textId="77777777" w:rsidR="00FE414E" w:rsidRPr="001856AA" w:rsidRDefault="00FE414E" w:rsidP="00FD2760">
            <w:pPr>
              <w:spacing w:line="276" w:lineRule="auto"/>
              <w:jc w:val="center"/>
              <w:rPr>
                <w:ins w:id="10059" w:author="phuong vu" w:date="2018-11-23T15:20:00Z"/>
                <w:b/>
                <w:bCs/>
              </w:rPr>
            </w:pPr>
            <w:ins w:id="10060" w:author="phuong vu" w:date="2018-11-23T15:20:00Z">
              <w:r w:rsidRPr="001856AA">
                <w:rPr>
                  <w:b/>
                  <w:bCs/>
                  <w:lang w:val="da-DK"/>
                </w:rPr>
                <w:t>Kiểu</w:t>
              </w:r>
            </w:ins>
          </w:p>
        </w:tc>
        <w:tc>
          <w:tcPr>
            <w:tcW w:w="1098" w:type="dxa"/>
            <w:noWrap/>
            <w:vAlign w:val="center"/>
            <w:hideMark/>
            <w:tcPrChange w:id="10061" w:author="phuong vu" w:date="2018-11-23T15:22:00Z">
              <w:tcPr>
                <w:tcW w:w="1098" w:type="dxa"/>
                <w:noWrap/>
                <w:vAlign w:val="center"/>
                <w:hideMark/>
              </w:tcPr>
            </w:tcPrChange>
          </w:tcPr>
          <w:p w14:paraId="2E6BCFFF" w14:textId="77777777" w:rsidR="00FE414E" w:rsidRPr="001856AA" w:rsidRDefault="00FE414E" w:rsidP="00FD2760">
            <w:pPr>
              <w:spacing w:line="276" w:lineRule="auto"/>
              <w:jc w:val="center"/>
              <w:rPr>
                <w:ins w:id="10062" w:author="phuong vu" w:date="2018-11-23T15:20:00Z"/>
                <w:b/>
                <w:bCs/>
              </w:rPr>
            </w:pPr>
            <w:ins w:id="10063" w:author="phuong vu" w:date="2018-11-23T15:20:00Z">
              <w:r w:rsidRPr="001856AA">
                <w:rPr>
                  <w:b/>
                  <w:bCs/>
                  <w:lang w:val="da-DK"/>
                </w:rPr>
                <w:t>Chấp nhận Null</w:t>
              </w:r>
            </w:ins>
          </w:p>
        </w:tc>
        <w:tc>
          <w:tcPr>
            <w:tcW w:w="838" w:type="dxa"/>
            <w:noWrap/>
            <w:vAlign w:val="center"/>
            <w:hideMark/>
            <w:tcPrChange w:id="10064" w:author="phuong vu" w:date="2018-11-23T15:22:00Z">
              <w:tcPr>
                <w:tcW w:w="838" w:type="dxa"/>
                <w:noWrap/>
                <w:vAlign w:val="center"/>
                <w:hideMark/>
              </w:tcPr>
            </w:tcPrChange>
          </w:tcPr>
          <w:p w14:paraId="79174785" w14:textId="77777777" w:rsidR="00FE414E" w:rsidRPr="001856AA" w:rsidRDefault="00FE414E" w:rsidP="00FD2760">
            <w:pPr>
              <w:spacing w:line="276" w:lineRule="auto"/>
              <w:jc w:val="center"/>
              <w:rPr>
                <w:ins w:id="10065" w:author="phuong vu" w:date="2018-11-23T15:20:00Z"/>
                <w:b/>
                <w:bCs/>
              </w:rPr>
            </w:pPr>
            <w:ins w:id="10066" w:author="phuong vu" w:date="2018-11-23T15:20:00Z">
              <w:r w:rsidRPr="001856AA">
                <w:rPr>
                  <w:b/>
                  <w:bCs/>
                  <w:lang w:val="da-DK"/>
                </w:rPr>
                <w:t>Khóa chính</w:t>
              </w:r>
            </w:ins>
          </w:p>
        </w:tc>
        <w:tc>
          <w:tcPr>
            <w:tcW w:w="823" w:type="dxa"/>
            <w:noWrap/>
            <w:vAlign w:val="center"/>
            <w:hideMark/>
            <w:tcPrChange w:id="10067" w:author="phuong vu" w:date="2018-11-23T15:22:00Z">
              <w:tcPr>
                <w:tcW w:w="823" w:type="dxa"/>
                <w:noWrap/>
                <w:vAlign w:val="center"/>
                <w:hideMark/>
              </w:tcPr>
            </w:tcPrChange>
          </w:tcPr>
          <w:p w14:paraId="0D1FAA03" w14:textId="77777777" w:rsidR="00FE414E" w:rsidRPr="001856AA" w:rsidRDefault="00FE414E" w:rsidP="00FD2760">
            <w:pPr>
              <w:spacing w:line="276" w:lineRule="auto"/>
              <w:jc w:val="center"/>
              <w:rPr>
                <w:ins w:id="10068" w:author="phuong vu" w:date="2018-11-23T15:20:00Z"/>
                <w:b/>
                <w:bCs/>
              </w:rPr>
            </w:pPr>
            <w:ins w:id="10069" w:author="phuong vu" w:date="2018-11-23T15:20:00Z">
              <w:r w:rsidRPr="001856AA">
                <w:rPr>
                  <w:b/>
                  <w:bCs/>
                  <w:lang w:val="da-DK"/>
                </w:rPr>
                <w:t>Khóa ngoại</w:t>
              </w:r>
            </w:ins>
          </w:p>
        </w:tc>
        <w:tc>
          <w:tcPr>
            <w:tcW w:w="2228" w:type="dxa"/>
            <w:noWrap/>
            <w:vAlign w:val="center"/>
            <w:hideMark/>
            <w:tcPrChange w:id="10070" w:author="phuong vu" w:date="2018-11-23T15:22:00Z">
              <w:tcPr>
                <w:tcW w:w="2228" w:type="dxa"/>
                <w:noWrap/>
                <w:vAlign w:val="center"/>
                <w:hideMark/>
              </w:tcPr>
            </w:tcPrChange>
          </w:tcPr>
          <w:p w14:paraId="12C9EFC3" w14:textId="77777777" w:rsidR="00FE414E" w:rsidRPr="001856AA" w:rsidRDefault="00FE414E" w:rsidP="00FD2760">
            <w:pPr>
              <w:spacing w:line="276" w:lineRule="auto"/>
              <w:ind w:right="226"/>
              <w:jc w:val="center"/>
              <w:rPr>
                <w:ins w:id="10071" w:author="phuong vu" w:date="2018-11-23T15:20:00Z"/>
                <w:b/>
                <w:bCs/>
              </w:rPr>
            </w:pPr>
            <w:ins w:id="10072" w:author="phuong vu" w:date="2018-11-23T15:20:00Z">
              <w:r w:rsidRPr="001856AA">
                <w:rPr>
                  <w:b/>
                  <w:bCs/>
                  <w:lang w:val="da-DK"/>
                </w:rPr>
                <w:t>Mô tả</w:t>
              </w:r>
            </w:ins>
          </w:p>
        </w:tc>
      </w:tr>
      <w:tr w:rsidR="00FE414E" w:rsidRPr="001856AA" w14:paraId="6332A91D" w14:textId="77777777" w:rsidTr="00FE414E">
        <w:trPr>
          <w:trHeight w:val="300"/>
          <w:ins w:id="10073" w:author="phuong vu" w:date="2018-11-23T15:20:00Z"/>
          <w:trPrChange w:id="10074" w:author="phuong vu" w:date="2018-11-23T15:22:00Z">
            <w:trPr>
              <w:trHeight w:val="300"/>
            </w:trPr>
          </w:trPrChange>
        </w:trPr>
        <w:tc>
          <w:tcPr>
            <w:tcW w:w="708" w:type="dxa"/>
            <w:noWrap/>
            <w:vAlign w:val="center"/>
            <w:hideMark/>
            <w:tcPrChange w:id="10075" w:author="phuong vu" w:date="2018-11-23T15:22:00Z">
              <w:tcPr>
                <w:tcW w:w="708" w:type="dxa"/>
                <w:noWrap/>
                <w:vAlign w:val="center"/>
                <w:hideMark/>
              </w:tcPr>
            </w:tcPrChange>
          </w:tcPr>
          <w:p w14:paraId="5AA5E939" w14:textId="77777777" w:rsidR="00FE414E" w:rsidRPr="00FD2760" w:rsidRDefault="00FE414E" w:rsidP="00FD2760">
            <w:pPr>
              <w:spacing w:line="276" w:lineRule="auto"/>
              <w:jc w:val="center"/>
              <w:rPr>
                <w:ins w:id="10076" w:author="phuong vu" w:date="2018-11-23T15:20:00Z"/>
              </w:rPr>
            </w:pPr>
            <w:ins w:id="10077" w:author="phuong vu" w:date="2018-11-23T15:20:00Z">
              <w:r w:rsidRPr="00FD2760">
                <w:t>1</w:t>
              </w:r>
            </w:ins>
          </w:p>
        </w:tc>
        <w:tc>
          <w:tcPr>
            <w:tcW w:w="2257" w:type="dxa"/>
            <w:noWrap/>
            <w:hideMark/>
            <w:tcPrChange w:id="10078" w:author="phuong vu" w:date="2018-11-23T15:22:00Z">
              <w:tcPr>
                <w:tcW w:w="2484" w:type="dxa"/>
                <w:noWrap/>
                <w:hideMark/>
              </w:tcPr>
            </w:tcPrChange>
          </w:tcPr>
          <w:p w14:paraId="29F121E6" w14:textId="746E588E" w:rsidR="00FE414E" w:rsidRPr="00FE414E" w:rsidRDefault="00FE414E" w:rsidP="00FD2760">
            <w:pPr>
              <w:spacing w:line="276" w:lineRule="auto"/>
              <w:rPr>
                <w:ins w:id="10079" w:author="phuong vu" w:date="2018-11-23T15:20:00Z"/>
                <w:lang w:val="en-US"/>
                <w:rPrChange w:id="10080" w:author="phuong vu" w:date="2018-11-23T15:20:00Z">
                  <w:rPr>
                    <w:ins w:id="10081" w:author="phuong vu" w:date="2018-11-23T15:20:00Z"/>
                  </w:rPr>
                </w:rPrChange>
              </w:rPr>
            </w:pPr>
            <w:ins w:id="10082" w:author="phuong vu" w:date="2018-11-23T15:20:00Z">
              <w:r>
                <w:rPr>
                  <w:lang w:val="en-US"/>
                </w:rPr>
                <w:t>id</w:t>
              </w:r>
            </w:ins>
          </w:p>
        </w:tc>
        <w:tc>
          <w:tcPr>
            <w:tcW w:w="1527" w:type="dxa"/>
            <w:noWrap/>
            <w:hideMark/>
            <w:tcPrChange w:id="10083" w:author="phuong vu" w:date="2018-11-23T15:22:00Z">
              <w:tcPr>
                <w:tcW w:w="1300" w:type="dxa"/>
                <w:noWrap/>
                <w:hideMark/>
              </w:tcPr>
            </w:tcPrChange>
          </w:tcPr>
          <w:p w14:paraId="22AE4781" w14:textId="77777777" w:rsidR="00FE414E" w:rsidRPr="00FD2760" w:rsidRDefault="00FE414E" w:rsidP="00FD2760">
            <w:pPr>
              <w:spacing w:line="276" w:lineRule="auto"/>
              <w:rPr>
                <w:ins w:id="10084" w:author="phuong vu" w:date="2018-11-23T15:20:00Z"/>
              </w:rPr>
            </w:pPr>
            <w:ins w:id="10085" w:author="phuong vu" w:date="2018-11-23T15:20:00Z">
              <w:r w:rsidRPr="00FD2760">
                <w:t>numeric</w:t>
              </w:r>
            </w:ins>
          </w:p>
        </w:tc>
        <w:tc>
          <w:tcPr>
            <w:tcW w:w="1098" w:type="dxa"/>
            <w:noWrap/>
            <w:vAlign w:val="center"/>
            <w:hideMark/>
            <w:tcPrChange w:id="10086" w:author="phuong vu" w:date="2018-11-23T15:22:00Z">
              <w:tcPr>
                <w:tcW w:w="1098" w:type="dxa"/>
                <w:noWrap/>
                <w:vAlign w:val="center"/>
                <w:hideMark/>
              </w:tcPr>
            </w:tcPrChange>
          </w:tcPr>
          <w:p w14:paraId="12F9D644" w14:textId="77777777" w:rsidR="00FE414E" w:rsidRPr="00FD2760" w:rsidRDefault="00FE414E" w:rsidP="00FD2760">
            <w:pPr>
              <w:spacing w:line="276" w:lineRule="auto"/>
              <w:jc w:val="center"/>
              <w:rPr>
                <w:ins w:id="10087" w:author="phuong vu" w:date="2018-11-23T15:20:00Z"/>
              </w:rPr>
            </w:pPr>
          </w:p>
        </w:tc>
        <w:tc>
          <w:tcPr>
            <w:tcW w:w="838" w:type="dxa"/>
            <w:noWrap/>
            <w:vAlign w:val="center"/>
            <w:hideMark/>
            <w:tcPrChange w:id="10088" w:author="phuong vu" w:date="2018-11-23T15:22:00Z">
              <w:tcPr>
                <w:tcW w:w="838" w:type="dxa"/>
                <w:noWrap/>
                <w:vAlign w:val="center"/>
                <w:hideMark/>
              </w:tcPr>
            </w:tcPrChange>
          </w:tcPr>
          <w:p w14:paraId="159D9D3D" w14:textId="77777777" w:rsidR="00FE414E" w:rsidRPr="00FD2760" w:rsidRDefault="00FE414E" w:rsidP="00FD2760">
            <w:pPr>
              <w:spacing w:line="276" w:lineRule="auto"/>
              <w:jc w:val="center"/>
              <w:rPr>
                <w:ins w:id="10089" w:author="phuong vu" w:date="2018-11-23T15:20:00Z"/>
              </w:rPr>
            </w:pPr>
            <w:ins w:id="10090" w:author="phuong vu" w:date="2018-11-23T15:20:00Z">
              <w:r w:rsidRPr="00FD2760">
                <w:t>X</w:t>
              </w:r>
            </w:ins>
          </w:p>
        </w:tc>
        <w:tc>
          <w:tcPr>
            <w:tcW w:w="823" w:type="dxa"/>
            <w:noWrap/>
            <w:vAlign w:val="center"/>
            <w:hideMark/>
            <w:tcPrChange w:id="10091" w:author="phuong vu" w:date="2018-11-23T15:22:00Z">
              <w:tcPr>
                <w:tcW w:w="823" w:type="dxa"/>
                <w:noWrap/>
                <w:vAlign w:val="center"/>
                <w:hideMark/>
              </w:tcPr>
            </w:tcPrChange>
          </w:tcPr>
          <w:p w14:paraId="5AA5D8EB" w14:textId="77777777" w:rsidR="00FE414E" w:rsidRPr="00FD2760" w:rsidRDefault="00FE414E" w:rsidP="00FD2760">
            <w:pPr>
              <w:spacing w:line="276" w:lineRule="auto"/>
              <w:jc w:val="center"/>
              <w:rPr>
                <w:ins w:id="10092" w:author="phuong vu" w:date="2018-11-23T15:20:00Z"/>
              </w:rPr>
            </w:pPr>
          </w:p>
        </w:tc>
        <w:tc>
          <w:tcPr>
            <w:tcW w:w="2228" w:type="dxa"/>
            <w:noWrap/>
            <w:hideMark/>
            <w:tcPrChange w:id="10093" w:author="phuong vu" w:date="2018-11-23T15:22:00Z">
              <w:tcPr>
                <w:tcW w:w="2228" w:type="dxa"/>
                <w:noWrap/>
                <w:hideMark/>
              </w:tcPr>
            </w:tcPrChange>
          </w:tcPr>
          <w:p w14:paraId="277F8C36" w14:textId="4340AC04" w:rsidR="00FE414E" w:rsidRPr="00FE414E" w:rsidRDefault="00FE414E" w:rsidP="00FD2760">
            <w:pPr>
              <w:spacing w:line="276" w:lineRule="auto"/>
              <w:rPr>
                <w:ins w:id="10094" w:author="phuong vu" w:date="2018-11-23T15:20:00Z"/>
                <w:lang w:val="en-US"/>
                <w:rPrChange w:id="10095" w:author="phuong vu" w:date="2018-11-23T15:22:00Z">
                  <w:rPr>
                    <w:ins w:id="10096" w:author="phuong vu" w:date="2018-11-23T15:20:00Z"/>
                    <w:lang w:val="en-US"/>
                  </w:rPr>
                </w:rPrChange>
              </w:rPr>
            </w:pPr>
            <w:ins w:id="10097" w:author="phuong vu" w:date="2018-11-23T15:20:00Z">
              <w:r w:rsidRPr="00FD2760">
                <w:t>ID</w:t>
              </w:r>
            </w:ins>
            <w:ins w:id="10098" w:author="phuong vu" w:date="2018-11-23T15:22:00Z">
              <w:r>
                <w:rPr>
                  <w:lang w:val="en-US"/>
                </w:rPr>
                <w:t xml:space="preserve"> người dùng</w:t>
              </w:r>
            </w:ins>
          </w:p>
        </w:tc>
      </w:tr>
      <w:tr w:rsidR="00FE414E" w:rsidRPr="001856AA" w14:paraId="1F065723" w14:textId="77777777" w:rsidTr="00FE414E">
        <w:trPr>
          <w:trHeight w:val="300"/>
          <w:ins w:id="10099" w:author="phuong vu" w:date="2018-11-23T15:20:00Z"/>
          <w:trPrChange w:id="10100" w:author="phuong vu" w:date="2018-11-23T15:22:00Z">
            <w:trPr>
              <w:trHeight w:val="300"/>
            </w:trPr>
          </w:trPrChange>
        </w:trPr>
        <w:tc>
          <w:tcPr>
            <w:tcW w:w="708" w:type="dxa"/>
            <w:noWrap/>
            <w:vAlign w:val="center"/>
            <w:hideMark/>
            <w:tcPrChange w:id="10101" w:author="phuong vu" w:date="2018-11-23T15:22:00Z">
              <w:tcPr>
                <w:tcW w:w="708" w:type="dxa"/>
                <w:noWrap/>
                <w:vAlign w:val="center"/>
                <w:hideMark/>
              </w:tcPr>
            </w:tcPrChange>
          </w:tcPr>
          <w:p w14:paraId="298EB1E7" w14:textId="77777777" w:rsidR="00FE414E" w:rsidRPr="00FD2760" w:rsidRDefault="00FE414E" w:rsidP="00FD2760">
            <w:pPr>
              <w:spacing w:line="276" w:lineRule="auto"/>
              <w:jc w:val="center"/>
              <w:rPr>
                <w:ins w:id="10102" w:author="phuong vu" w:date="2018-11-23T15:20:00Z"/>
              </w:rPr>
            </w:pPr>
            <w:ins w:id="10103" w:author="phuong vu" w:date="2018-11-23T15:20:00Z">
              <w:r w:rsidRPr="00FD2760">
                <w:t>2</w:t>
              </w:r>
            </w:ins>
          </w:p>
        </w:tc>
        <w:tc>
          <w:tcPr>
            <w:tcW w:w="2257" w:type="dxa"/>
            <w:noWrap/>
            <w:hideMark/>
            <w:tcPrChange w:id="10104" w:author="phuong vu" w:date="2018-11-23T15:22:00Z">
              <w:tcPr>
                <w:tcW w:w="2484" w:type="dxa"/>
                <w:noWrap/>
                <w:hideMark/>
              </w:tcPr>
            </w:tcPrChange>
          </w:tcPr>
          <w:p w14:paraId="624BA1C4" w14:textId="3176EE86" w:rsidR="00FE414E" w:rsidRPr="00FD2760" w:rsidRDefault="00FE414E" w:rsidP="00FD2760">
            <w:pPr>
              <w:spacing w:line="276" w:lineRule="auto"/>
              <w:rPr>
                <w:ins w:id="10105" w:author="phuong vu" w:date="2018-11-23T15:20:00Z"/>
                <w:lang w:val="en-US"/>
              </w:rPr>
            </w:pPr>
            <w:ins w:id="10106" w:author="phuong vu" w:date="2018-11-23T15:20:00Z">
              <w:r>
                <w:rPr>
                  <w:lang w:val="en-US"/>
                </w:rPr>
                <w:t>first_name</w:t>
              </w:r>
            </w:ins>
          </w:p>
        </w:tc>
        <w:tc>
          <w:tcPr>
            <w:tcW w:w="1527" w:type="dxa"/>
            <w:noWrap/>
            <w:hideMark/>
            <w:tcPrChange w:id="10107" w:author="phuong vu" w:date="2018-11-23T15:22:00Z">
              <w:tcPr>
                <w:tcW w:w="1300" w:type="dxa"/>
                <w:noWrap/>
                <w:hideMark/>
              </w:tcPr>
            </w:tcPrChange>
          </w:tcPr>
          <w:p w14:paraId="0A89B48C" w14:textId="6F1262BD" w:rsidR="00FE414E" w:rsidRPr="00FD2760" w:rsidRDefault="00FE414E" w:rsidP="00FD2760">
            <w:pPr>
              <w:spacing w:line="276" w:lineRule="auto"/>
              <w:rPr>
                <w:ins w:id="10108" w:author="phuong vu" w:date="2018-11-23T15:20:00Z"/>
                <w:lang w:val="en-US"/>
              </w:rPr>
            </w:pPr>
            <w:ins w:id="10109" w:author="phuong vu" w:date="2018-11-23T15:21:00Z">
              <w:r w:rsidRPr="00FD2760">
                <w:t>character varying</w:t>
              </w:r>
            </w:ins>
          </w:p>
        </w:tc>
        <w:tc>
          <w:tcPr>
            <w:tcW w:w="1098" w:type="dxa"/>
            <w:noWrap/>
            <w:vAlign w:val="center"/>
            <w:hideMark/>
            <w:tcPrChange w:id="10110" w:author="phuong vu" w:date="2018-11-23T15:22:00Z">
              <w:tcPr>
                <w:tcW w:w="1098" w:type="dxa"/>
                <w:noWrap/>
                <w:vAlign w:val="center"/>
                <w:hideMark/>
              </w:tcPr>
            </w:tcPrChange>
          </w:tcPr>
          <w:p w14:paraId="5FE01841" w14:textId="77777777" w:rsidR="00FE414E" w:rsidRPr="00FD2760" w:rsidRDefault="00FE414E" w:rsidP="00FD2760">
            <w:pPr>
              <w:spacing w:line="276" w:lineRule="auto"/>
              <w:jc w:val="center"/>
              <w:rPr>
                <w:ins w:id="10111" w:author="phuong vu" w:date="2018-11-23T15:20:00Z"/>
              </w:rPr>
            </w:pPr>
          </w:p>
        </w:tc>
        <w:tc>
          <w:tcPr>
            <w:tcW w:w="838" w:type="dxa"/>
            <w:noWrap/>
            <w:vAlign w:val="center"/>
            <w:hideMark/>
            <w:tcPrChange w:id="10112" w:author="phuong vu" w:date="2018-11-23T15:22:00Z">
              <w:tcPr>
                <w:tcW w:w="838" w:type="dxa"/>
                <w:noWrap/>
                <w:vAlign w:val="center"/>
                <w:hideMark/>
              </w:tcPr>
            </w:tcPrChange>
          </w:tcPr>
          <w:p w14:paraId="330F54B3" w14:textId="77777777" w:rsidR="00FE414E" w:rsidRPr="00FD2760" w:rsidRDefault="00FE414E" w:rsidP="00FD2760">
            <w:pPr>
              <w:spacing w:line="276" w:lineRule="auto"/>
              <w:jc w:val="center"/>
              <w:rPr>
                <w:ins w:id="10113" w:author="phuong vu" w:date="2018-11-23T15:20:00Z"/>
              </w:rPr>
            </w:pPr>
          </w:p>
        </w:tc>
        <w:tc>
          <w:tcPr>
            <w:tcW w:w="823" w:type="dxa"/>
            <w:noWrap/>
            <w:vAlign w:val="center"/>
            <w:hideMark/>
            <w:tcPrChange w:id="10114" w:author="phuong vu" w:date="2018-11-23T15:22:00Z">
              <w:tcPr>
                <w:tcW w:w="823" w:type="dxa"/>
                <w:noWrap/>
                <w:vAlign w:val="center"/>
                <w:hideMark/>
              </w:tcPr>
            </w:tcPrChange>
          </w:tcPr>
          <w:p w14:paraId="6E311DC2" w14:textId="77777777" w:rsidR="00FE414E" w:rsidRPr="00FD2760" w:rsidRDefault="00FE414E" w:rsidP="00FD2760">
            <w:pPr>
              <w:spacing w:line="276" w:lineRule="auto"/>
              <w:jc w:val="center"/>
              <w:rPr>
                <w:ins w:id="10115" w:author="phuong vu" w:date="2018-11-23T15:20:00Z"/>
                <w:lang w:val="en-US"/>
              </w:rPr>
            </w:pPr>
            <w:ins w:id="10116" w:author="phuong vu" w:date="2018-11-23T15:20:00Z">
              <w:r>
                <w:rPr>
                  <w:lang w:val="en-US"/>
                </w:rPr>
                <w:t>X</w:t>
              </w:r>
            </w:ins>
          </w:p>
        </w:tc>
        <w:tc>
          <w:tcPr>
            <w:tcW w:w="2228" w:type="dxa"/>
            <w:noWrap/>
            <w:hideMark/>
            <w:tcPrChange w:id="10117" w:author="phuong vu" w:date="2018-11-23T15:22:00Z">
              <w:tcPr>
                <w:tcW w:w="2228" w:type="dxa"/>
                <w:noWrap/>
                <w:hideMark/>
              </w:tcPr>
            </w:tcPrChange>
          </w:tcPr>
          <w:p w14:paraId="6D4F874C" w14:textId="16CDE105" w:rsidR="00FE414E" w:rsidRPr="00FD2760" w:rsidRDefault="00FE414E" w:rsidP="00FD2760">
            <w:pPr>
              <w:spacing w:line="276" w:lineRule="auto"/>
              <w:rPr>
                <w:ins w:id="10118" w:author="phuong vu" w:date="2018-11-23T15:20:00Z"/>
                <w:lang w:val="en-US"/>
              </w:rPr>
            </w:pPr>
            <w:ins w:id="10119" w:author="phuong vu" w:date="2018-11-23T15:22:00Z">
              <w:r>
                <w:rPr>
                  <w:lang w:val="en-US"/>
                </w:rPr>
                <w:t>Tên</w:t>
              </w:r>
            </w:ins>
          </w:p>
        </w:tc>
      </w:tr>
      <w:tr w:rsidR="00FE414E" w:rsidRPr="001856AA" w14:paraId="4D49FA0C" w14:textId="77777777" w:rsidTr="00FE414E">
        <w:trPr>
          <w:trHeight w:val="300"/>
          <w:ins w:id="10120" w:author="phuong vu" w:date="2018-11-23T15:20:00Z"/>
          <w:trPrChange w:id="10121" w:author="phuong vu" w:date="2018-11-23T15:22:00Z">
            <w:trPr>
              <w:trHeight w:val="300"/>
            </w:trPr>
          </w:trPrChange>
        </w:trPr>
        <w:tc>
          <w:tcPr>
            <w:tcW w:w="708" w:type="dxa"/>
            <w:noWrap/>
            <w:vAlign w:val="center"/>
            <w:tcPrChange w:id="10122" w:author="phuong vu" w:date="2018-11-23T15:22:00Z">
              <w:tcPr>
                <w:tcW w:w="708" w:type="dxa"/>
                <w:noWrap/>
                <w:vAlign w:val="center"/>
              </w:tcPr>
            </w:tcPrChange>
          </w:tcPr>
          <w:p w14:paraId="51499C2D" w14:textId="77777777" w:rsidR="00FE414E" w:rsidRPr="00FD2760" w:rsidRDefault="00FE414E" w:rsidP="00FD2760">
            <w:pPr>
              <w:spacing w:line="276" w:lineRule="auto"/>
              <w:jc w:val="center"/>
              <w:rPr>
                <w:ins w:id="10123" w:author="phuong vu" w:date="2018-11-23T15:20:00Z"/>
                <w:lang w:val="en-US"/>
              </w:rPr>
            </w:pPr>
            <w:ins w:id="10124" w:author="phuong vu" w:date="2018-11-23T15:20:00Z">
              <w:r>
                <w:rPr>
                  <w:lang w:val="en-US"/>
                </w:rPr>
                <w:t>3</w:t>
              </w:r>
            </w:ins>
          </w:p>
        </w:tc>
        <w:tc>
          <w:tcPr>
            <w:tcW w:w="2257" w:type="dxa"/>
            <w:noWrap/>
            <w:tcPrChange w:id="10125" w:author="phuong vu" w:date="2018-11-23T15:22:00Z">
              <w:tcPr>
                <w:tcW w:w="2484" w:type="dxa"/>
                <w:noWrap/>
              </w:tcPr>
            </w:tcPrChange>
          </w:tcPr>
          <w:p w14:paraId="0FF9489C" w14:textId="6AF3A459" w:rsidR="00FE414E" w:rsidRDefault="00FE414E" w:rsidP="00FD2760">
            <w:pPr>
              <w:spacing w:line="276" w:lineRule="auto"/>
              <w:rPr>
                <w:ins w:id="10126" w:author="phuong vu" w:date="2018-11-23T15:20:00Z"/>
                <w:lang w:val="en-US"/>
              </w:rPr>
            </w:pPr>
            <w:ins w:id="10127" w:author="phuong vu" w:date="2018-11-23T15:20:00Z">
              <w:r>
                <w:rPr>
                  <w:lang w:val="en-US"/>
                </w:rPr>
                <w:t>last_name</w:t>
              </w:r>
            </w:ins>
          </w:p>
        </w:tc>
        <w:tc>
          <w:tcPr>
            <w:tcW w:w="1527" w:type="dxa"/>
            <w:noWrap/>
            <w:tcPrChange w:id="10128" w:author="phuong vu" w:date="2018-11-23T15:22:00Z">
              <w:tcPr>
                <w:tcW w:w="1300" w:type="dxa"/>
                <w:noWrap/>
              </w:tcPr>
            </w:tcPrChange>
          </w:tcPr>
          <w:p w14:paraId="69634F7A" w14:textId="6A8B3E27" w:rsidR="00FE414E" w:rsidRDefault="00FE414E" w:rsidP="00FD2760">
            <w:pPr>
              <w:spacing w:line="276" w:lineRule="auto"/>
              <w:rPr>
                <w:ins w:id="10129" w:author="phuong vu" w:date="2018-11-23T15:20:00Z"/>
                <w:lang w:val="en-US"/>
              </w:rPr>
            </w:pPr>
            <w:ins w:id="10130" w:author="phuong vu" w:date="2018-11-23T15:21:00Z">
              <w:r w:rsidRPr="00FD2760">
                <w:t>character varying</w:t>
              </w:r>
            </w:ins>
          </w:p>
        </w:tc>
        <w:tc>
          <w:tcPr>
            <w:tcW w:w="1098" w:type="dxa"/>
            <w:noWrap/>
            <w:vAlign w:val="center"/>
            <w:tcPrChange w:id="10131" w:author="phuong vu" w:date="2018-11-23T15:22:00Z">
              <w:tcPr>
                <w:tcW w:w="1098" w:type="dxa"/>
                <w:noWrap/>
                <w:vAlign w:val="center"/>
              </w:tcPr>
            </w:tcPrChange>
          </w:tcPr>
          <w:p w14:paraId="21ECEE1D" w14:textId="77777777" w:rsidR="00FE414E" w:rsidRPr="00FD2760" w:rsidRDefault="00FE414E" w:rsidP="00FD2760">
            <w:pPr>
              <w:spacing w:line="276" w:lineRule="auto"/>
              <w:jc w:val="center"/>
              <w:rPr>
                <w:ins w:id="10132" w:author="phuong vu" w:date="2018-11-23T15:20:00Z"/>
              </w:rPr>
            </w:pPr>
          </w:p>
        </w:tc>
        <w:tc>
          <w:tcPr>
            <w:tcW w:w="838" w:type="dxa"/>
            <w:noWrap/>
            <w:vAlign w:val="center"/>
            <w:tcPrChange w:id="10133" w:author="phuong vu" w:date="2018-11-23T15:22:00Z">
              <w:tcPr>
                <w:tcW w:w="838" w:type="dxa"/>
                <w:noWrap/>
                <w:vAlign w:val="center"/>
              </w:tcPr>
            </w:tcPrChange>
          </w:tcPr>
          <w:p w14:paraId="19778C81" w14:textId="77777777" w:rsidR="00FE414E" w:rsidRPr="00FD2760" w:rsidRDefault="00FE414E" w:rsidP="00FD2760">
            <w:pPr>
              <w:spacing w:line="276" w:lineRule="auto"/>
              <w:jc w:val="center"/>
              <w:rPr>
                <w:ins w:id="10134" w:author="phuong vu" w:date="2018-11-23T15:20:00Z"/>
              </w:rPr>
            </w:pPr>
          </w:p>
        </w:tc>
        <w:tc>
          <w:tcPr>
            <w:tcW w:w="823" w:type="dxa"/>
            <w:noWrap/>
            <w:vAlign w:val="center"/>
            <w:tcPrChange w:id="10135" w:author="phuong vu" w:date="2018-11-23T15:22:00Z">
              <w:tcPr>
                <w:tcW w:w="823" w:type="dxa"/>
                <w:noWrap/>
                <w:vAlign w:val="center"/>
              </w:tcPr>
            </w:tcPrChange>
          </w:tcPr>
          <w:p w14:paraId="1A55ECA9" w14:textId="77777777" w:rsidR="00FE414E" w:rsidRPr="00FD2760" w:rsidRDefault="00FE414E" w:rsidP="00FD2760">
            <w:pPr>
              <w:spacing w:line="276" w:lineRule="auto"/>
              <w:jc w:val="center"/>
              <w:rPr>
                <w:ins w:id="10136" w:author="phuong vu" w:date="2018-11-23T15:20:00Z"/>
                <w:lang w:val="en-US"/>
              </w:rPr>
            </w:pPr>
            <w:ins w:id="10137" w:author="phuong vu" w:date="2018-11-23T15:20:00Z">
              <w:r>
                <w:rPr>
                  <w:lang w:val="en-US"/>
                </w:rPr>
                <w:t>X</w:t>
              </w:r>
            </w:ins>
          </w:p>
        </w:tc>
        <w:tc>
          <w:tcPr>
            <w:tcW w:w="2228" w:type="dxa"/>
            <w:noWrap/>
            <w:tcPrChange w:id="10138" w:author="phuong vu" w:date="2018-11-23T15:22:00Z">
              <w:tcPr>
                <w:tcW w:w="2228" w:type="dxa"/>
                <w:noWrap/>
              </w:tcPr>
            </w:tcPrChange>
          </w:tcPr>
          <w:p w14:paraId="6D64C0EB" w14:textId="66DF29E4" w:rsidR="00FE414E" w:rsidRDefault="00FE414E" w:rsidP="00FD2760">
            <w:pPr>
              <w:spacing w:line="276" w:lineRule="auto"/>
              <w:rPr>
                <w:ins w:id="10139" w:author="phuong vu" w:date="2018-11-23T15:20:00Z"/>
                <w:lang w:val="en-US"/>
              </w:rPr>
            </w:pPr>
            <w:ins w:id="10140" w:author="phuong vu" w:date="2018-11-23T15:22:00Z">
              <w:r>
                <w:rPr>
                  <w:lang w:val="en-US"/>
                </w:rPr>
                <w:t>Họ</w:t>
              </w:r>
            </w:ins>
          </w:p>
        </w:tc>
      </w:tr>
      <w:tr w:rsidR="00FE414E" w:rsidRPr="001856AA" w14:paraId="643E3FD7" w14:textId="77777777" w:rsidTr="00FE414E">
        <w:trPr>
          <w:trHeight w:val="300"/>
          <w:ins w:id="10141" w:author="phuong vu" w:date="2018-11-23T15:20:00Z"/>
          <w:trPrChange w:id="10142" w:author="phuong vu" w:date="2018-11-23T15:22:00Z">
            <w:trPr>
              <w:trHeight w:val="300"/>
            </w:trPr>
          </w:trPrChange>
        </w:trPr>
        <w:tc>
          <w:tcPr>
            <w:tcW w:w="708" w:type="dxa"/>
            <w:noWrap/>
            <w:vAlign w:val="center"/>
            <w:tcPrChange w:id="10143" w:author="phuong vu" w:date="2018-11-23T15:22:00Z">
              <w:tcPr>
                <w:tcW w:w="708" w:type="dxa"/>
                <w:noWrap/>
                <w:vAlign w:val="center"/>
              </w:tcPr>
            </w:tcPrChange>
          </w:tcPr>
          <w:p w14:paraId="2A0A6FCF" w14:textId="77777777" w:rsidR="00FE414E" w:rsidRDefault="00FE414E" w:rsidP="00FD2760">
            <w:pPr>
              <w:spacing w:line="276" w:lineRule="auto"/>
              <w:jc w:val="center"/>
              <w:rPr>
                <w:ins w:id="10144" w:author="phuong vu" w:date="2018-11-23T15:20:00Z"/>
                <w:lang w:val="en-US"/>
              </w:rPr>
            </w:pPr>
            <w:ins w:id="10145" w:author="phuong vu" w:date="2018-11-23T15:20:00Z">
              <w:r>
                <w:rPr>
                  <w:lang w:val="en-US"/>
                </w:rPr>
                <w:t>4</w:t>
              </w:r>
            </w:ins>
          </w:p>
        </w:tc>
        <w:tc>
          <w:tcPr>
            <w:tcW w:w="2257" w:type="dxa"/>
            <w:noWrap/>
            <w:tcPrChange w:id="10146" w:author="phuong vu" w:date="2018-11-23T15:22:00Z">
              <w:tcPr>
                <w:tcW w:w="2484" w:type="dxa"/>
                <w:noWrap/>
              </w:tcPr>
            </w:tcPrChange>
          </w:tcPr>
          <w:p w14:paraId="6D701CAE" w14:textId="59A8071D" w:rsidR="00FE414E" w:rsidRDefault="00FE414E" w:rsidP="00FD2760">
            <w:pPr>
              <w:spacing w:line="276" w:lineRule="auto"/>
              <w:rPr>
                <w:ins w:id="10147" w:author="phuong vu" w:date="2018-11-23T15:20:00Z"/>
                <w:lang w:val="en-US"/>
              </w:rPr>
            </w:pPr>
            <w:ins w:id="10148" w:author="phuong vu" w:date="2018-11-23T15:21:00Z">
              <w:r>
                <w:rPr>
                  <w:lang w:val="en-US"/>
                </w:rPr>
                <w:t>create_date</w:t>
              </w:r>
            </w:ins>
          </w:p>
        </w:tc>
        <w:tc>
          <w:tcPr>
            <w:tcW w:w="1527" w:type="dxa"/>
            <w:noWrap/>
            <w:tcPrChange w:id="10149" w:author="phuong vu" w:date="2018-11-23T15:22:00Z">
              <w:tcPr>
                <w:tcW w:w="1300" w:type="dxa"/>
                <w:noWrap/>
              </w:tcPr>
            </w:tcPrChange>
          </w:tcPr>
          <w:p w14:paraId="0109402B" w14:textId="5B4CAB99" w:rsidR="00FE414E" w:rsidRDefault="00FE414E" w:rsidP="00FD2760">
            <w:pPr>
              <w:spacing w:line="276" w:lineRule="auto"/>
              <w:rPr>
                <w:ins w:id="10150" w:author="phuong vu" w:date="2018-11-23T15:20:00Z"/>
                <w:lang w:val="en-US"/>
              </w:rPr>
            </w:pPr>
            <w:ins w:id="10151" w:author="phuong vu" w:date="2018-11-23T15:21:00Z">
              <w:r>
                <w:rPr>
                  <w:lang w:val="en-US"/>
                </w:rPr>
                <w:t>datetime</w:t>
              </w:r>
            </w:ins>
          </w:p>
        </w:tc>
        <w:tc>
          <w:tcPr>
            <w:tcW w:w="1098" w:type="dxa"/>
            <w:noWrap/>
            <w:vAlign w:val="center"/>
            <w:tcPrChange w:id="10152" w:author="phuong vu" w:date="2018-11-23T15:22:00Z">
              <w:tcPr>
                <w:tcW w:w="1098" w:type="dxa"/>
                <w:noWrap/>
                <w:vAlign w:val="center"/>
              </w:tcPr>
            </w:tcPrChange>
          </w:tcPr>
          <w:p w14:paraId="5AEF55F6" w14:textId="77777777" w:rsidR="00FE414E" w:rsidRPr="00FD2760" w:rsidRDefault="00FE414E" w:rsidP="00FD2760">
            <w:pPr>
              <w:spacing w:line="276" w:lineRule="auto"/>
              <w:jc w:val="center"/>
              <w:rPr>
                <w:ins w:id="10153" w:author="phuong vu" w:date="2018-11-23T15:20:00Z"/>
              </w:rPr>
            </w:pPr>
          </w:p>
        </w:tc>
        <w:tc>
          <w:tcPr>
            <w:tcW w:w="838" w:type="dxa"/>
            <w:noWrap/>
            <w:vAlign w:val="center"/>
            <w:tcPrChange w:id="10154" w:author="phuong vu" w:date="2018-11-23T15:22:00Z">
              <w:tcPr>
                <w:tcW w:w="838" w:type="dxa"/>
                <w:noWrap/>
                <w:vAlign w:val="center"/>
              </w:tcPr>
            </w:tcPrChange>
          </w:tcPr>
          <w:p w14:paraId="2AC19BE1" w14:textId="77777777" w:rsidR="00FE414E" w:rsidRPr="00FD2760" w:rsidRDefault="00FE414E" w:rsidP="00FD2760">
            <w:pPr>
              <w:spacing w:line="276" w:lineRule="auto"/>
              <w:jc w:val="center"/>
              <w:rPr>
                <w:ins w:id="10155" w:author="phuong vu" w:date="2018-11-23T15:20:00Z"/>
              </w:rPr>
            </w:pPr>
          </w:p>
        </w:tc>
        <w:tc>
          <w:tcPr>
            <w:tcW w:w="823" w:type="dxa"/>
            <w:noWrap/>
            <w:vAlign w:val="center"/>
            <w:tcPrChange w:id="10156" w:author="phuong vu" w:date="2018-11-23T15:22:00Z">
              <w:tcPr>
                <w:tcW w:w="823" w:type="dxa"/>
                <w:noWrap/>
                <w:vAlign w:val="center"/>
              </w:tcPr>
            </w:tcPrChange>
          </w:tcPr>
          <w:p w14:paraId="6085E00D" w14:textId="77777777" w:rsidR="00FE414E" w:rsidRPr="00FD2760" w:rsidRDefault="00FE414E" w:rsidP="00FD2760">
            <w:pPr>
              <w:spacing w:line="276" w:lineRule="auto"/>
              <w:jc w:val="center"/>
              <w:rPr>
                <w:ins w:id="10157" w:author="phuong vu" w:date="2018-11-23T15:20:00Z"/>
                <w:lang w:val="en-US"/>
              </w:rPr>
            </w:pPr>
          </w:p>
        </w:tc>
        <w:tc>
          <w:tcPr>
            <w:tcW w:w="2228" w:type="dxa"/>
            <w:noWrap/>
            <w:tcPrChange w:id="10158" w:author="phuong vu" w:date="2018-11-23T15:22:00Z">
              <w:tcPr>
                <w:tcW w:w="2228" w:type="dxa"/>
                <w:noWrap/>
              </w:tcPr>
            </w:tcPrChange>
          </w:tcPr>
          <w:p w14:paraId="0AF14059" w14:textId="65E2E8FC" w:rsidR="00FE414E" w:rsidRDefault="00FE414E" w:rsidP="00FD2760">
            <w:pPr>
              <w:spacing w:line="276" w:lineRule="auto"/>
              <w:rPr>
                <w:ins w:id="10159" w:author="phuong vu" w:date="2018-11-23T15:20:00Z"/>
                <w:lang w:val="en-US"/>
              </w:rPr>
            </w:pPr>
            <w:ins w:id="10160" w:author="phuong vu" w:date="2018-11-23T15:22:00Z">
              <w:r>
                <w:rPr>
                  <w:lang w:val="en-US"/>
                </w:rPr>
                <w:t>Ngày tạo</w:t>
              </w:r>
            </w:ins>
          </w:p>
        </w:tc>
      </w:tr>
      <w:tr w:rsidR="00FE414E" w:rsidRPr="001856AA" w14:paraId="19317493" w14:textId="77777777" w:rsidTr="00FE414E">
        <w:trPr>
          <w:trHeight w:val="300"/>
          <w:ins w:id="10161" w:author="phuong vu" w:date="2018-11-23T15:20:00Z"/>
          <w:trPrChange w:id="10162" w:author="phuong vu" w:date="2018-11-23T15:22:00Z">
            <w:trPr>
              <w:trHeight w:val="300"/>
            </w:trPr>
          </w:trPrChange>
        </w:trPr>
        <w:tc>
          <w:tcPr>
            <w:tcW w:w="708" w:type="dxa"/>
            <w:noWrap/>
            <w:vAlign w:val="center"/>
            <w:hideMark/>
            <w:tcPrChange w:id="10163" w:author="phuong vu" w:date="2018-11-23T15:22:00Z">
              <w:tcPr>
                <w:tcW w:w="708" w:type="dxa"/>
                <w:noWrap/>
                <w:vAlign w:val="center"/>
                <w:hideMark/>
              </w:tcPr>
            </w:tcPrChange>
          </w:tcPr>
          <w:p w14:paraId="43240D12" w14:textId="77777777" w:rsidR="00FE414E" w:rsidRPr="00FD2760" w:rsidRDefault="00FE414E" w:rsidP="00FD2760">
            <w:pPr>
              <w:spacing w:line="276" w:lineRule="auto"/>
              <w:jc w:val="center"/>
              <w:rPr>
                <w:ins w:id="10164" w:author="phuong vu" w:date="2018-11-23T15:20:00Z"/>
                <w:lang w:val="en-US"/>
              </w:rPr>
            </w:pPr>
            <w:ins w:id="10165" w:author="phuong vu" w:date="2018-11-23T15:20:00Z">
              <w:r>
                <w:rPr>
                  <w:lang w:val="en-US"/>
                </w:rPr>
                <w:t>5</w:t>
              </w:r>
            </w:ins>
          </w:p>
        </w:tc>
        <w:tc>
          <w:tcPr>
            <w:tcW w:w="2257" w:type="dxa"/>
            <w:noWrap/>
            <w:hideMark/>
            <w:tcPrChange w:id="10166" w:author="phuong vu" w:date="2018-11-23T15:22:00Z">
              <w:tcPr>
                <w:tcW w:w="2484" w:type="dxa"/>
                <w:noWrap/>
                <w:hideMark/>
              </w:tcPr>
            </w:tcPrChange>
          </w:tcPr>
          <w:p w14:paraId="59164FF1" w14:textId="6C010E8C" w:rsidR="00FE414E" w:rsidRPr="00FE414E" w:rsidRDefault="00FE414E" w:rsidP="00FD2760">
            <w:pPr>
              <w:spacing w:line="276" w:lineRule="auto"/>
              <w:rPr>
                <w:ins w:id="10167" w:author="phuong vu" w:date="2018-11-23T15:20:00Z"/>
                <w:lang w:val="en-US"/>
                <w:rPrChange w:id="10168" w:author="phuong vu" w:date="2018-11-23T15:21:00Z">
                  <w:rPr>
                    <w:ins w:id="10169" w:author="phuong vu" w:date="2018-11-23T15:20:00Z"/>
                  </w:rPr>
                </w:rPrChange>
              </w:rPr>
            </w:pPr>
            <w:ins w:id="10170" w:author="phuong vu" w:date="2018-11-23T15:21:00Z">
              <w:r>
                <w:rPr>
                  <w:lang w:val="en-US"/>
                </w:rPr>
                <w:t>user_type</w:t>
              </w:r>
            </w:ins>
          </w:p>
        </w:tc>
        <w:tc>
          <w:tcPr>
            <w:tcW w:w="1527" w:type="dxa"/>
            <w:noWrap/>
            <w:hideMark/>
            <w:tcPrChange w:id="10171" w:author="phuong vu" w:date="2018-11-23T15:22:00Z">
              <w:tcPr>
                <w:tcW w:w="1300" w:type="dxa"/>
                <w:noWrap/>
                <w:hideMark/>
              </w:tcPr>
            </w:tcPrChange>
          </w:tcPr>
          <w:p w14:paraId="4805B9AD" w14:textId="77777777" w:rsidR="00FE414E" w:rsidRPr="00FD2760" w:rsidRDefault="00FE414E" w:rsidP="00FD2760">
            <w:pPr>
              <w:spacing w:line="276" w:lineRule="auto"/>
              <w:rPr>
                <w:ins w:id="10172" w:author="phuong vu" w:date="2018-11-23T15:20:00Z"/>
              </w:rPr>
            </w:pPr>
            <w:ins w:id="10173" w:author="phuong vu" w:date="2018-11-23T15:20:00Z">
              <w:r w:rsidRPr="00FD2760">
                <w:t>character varying</w:t>
              </w:r>
            </w:ins>
          </w:p>
        </w:tc>
        <w:tc>
          <w:tcPr>
            <w:tcW w:w="1098" w:type="dxa"/>
            <w:noWrap/>
            <w:vAlign w:val="center"/>
            <w:hideMark/>
            <w:tcPrChange w:id="10174" w:author="phuong vu" w:date="2018-11-23T15:22:00Z">
              <w:tcPr>
                <w:tcW w:w="1098" w:type="dxa"/>
                <w:noWrap/>
                <w:vAlign w:val="center"/>
                <w:hideMark/>
              </w:tcPr>
            </w:tcPrChange>
          </w:tcPr>
          <w:p w14:paraId="1EB0F59F" w14:textId="77777777" w:rsidR="00FE414E" w:rsidRPr="00FD2760" w:rsidRDefault="00FE414E" w:rsidP="00FD2760">
            <w:pPr>
              <w:spacing w:line="276" w:lineRule="auto"/>
              <w:jc w:val="center"/>
              <w:rPr>
                <w:ins w:id="10175" w:author="phuong vu" w:date="2018-11-23T15:20:00Z"/>
              </w:rPr>
            </w:pPr>
            <w:ins w:id="10176" w:author="phuong vu" w:date="2018-11-23T15:20:00Z">
              <w:r w:rsidRPr="00FD2760">
                <w:t>X</w:t>
              </w:r>
            </w:ins>
          </w:p>
        </w:tc>
        <w:tc>
          <w:tcPr>
            <w:tcW w:w="838" w:type="dxa"/>
            <w:noWrap/>
            <w:vAlign w:val="center"/>
            <w:hideMark/>
            <w:tcPrChange w:id="10177" w:author="phuong vu" w:date="2018-11-23T15:22:00Z">
              <w:tcPr>
                <w:tcW w:w="838" w:type="dxa"/>
                <w:noWrap/>
                <w:vAlign w:val="center"/>
                <w:hideMark/>
              </w:tcPr>
            </w:tcPrChange>
          </w:tcPr>
          <w:p w14:paraId="05CB8B17" w14:textId="77777777" w:rsidR="00FE414E" w:rsidRPr="00FD2760" w:rsidRDefault="00FE414E" w:rsidP="00FD2760">
            <w:pPr>
              <w:spacing w:line="276" w:lineRule="auto"/>
              <w:jc w:val="center"/>
              <w:rPr>
                <w:ins w:id="10178" w:author="phuong vu" w:date="2018-11-23T15:20:00Z"/>
              </w:rPr>
            </w:pPr>
          </w:p>
        </w:tc>
        <w:tc>
          <w:tcPr>
            <w:tcW w:w="823" w:type="dxa"/>
            <w:noWrap/>
            <w:vAlign w:val="center"/>
            <w:hideMark/>
            <w:tcPrChange w:id="10179" w:author="phuong vu" w:date="2018-11-23T15:22:00Z">
              <w:tcPr>
                <w:tcW w:w="823" w:type="dxa"/>
                <w:noWrap/>
                <w:vAlign w:val="center"/>
                <w:hideMark/>
              </w:tcPr>
            </w:tcPrChange>
          </w:tcPr>
          <w:p w14:paraId="6CA398EA" w14:textId="77777777" w:rsidR="00FE414E" w:rsidRPr="00FD2760" w:rsidRDefault="00FE414E" w:rsidP="00FD2760">
            <w:pPr>
              <w:spacing w:line="276" w:lineRule="auto"/>
              <w:jc w:val="center"/>
              <w:rPr>
                <w:ins w:id="10180" w:author="phuong vu" w:date="2018-11-23T15:20:00Z"/>
              </w:rPr>
            </w:pPr>
          </w:p>
        </w:tc>
        <w:tc>
          <w:tcPr>
            <w:tcW w:w="2228" w:type="dxa"/>
            <w:noWrap/>
            <w:hideMark/>
            <w:tcPrChange w:id="10181" w:author="phuong vu" w:date="2018-11-23T15:22:00Z">
              <w:tcPr>
                <w:tcW w:w="2228" w:type="dxa"/>
                <w:noWrap/>
                <w:hideMark/>
              </w:tcPr>
            </w:tcPrChange>
          </w:tcPr>
          <w:p w14:paraId="5B2E459D" w14:textId="2A311740" w:rsidR="00FE414E" w:rsidRPr="00FE414E" w:rsidRDefault="00FE414E" w:rsidP="00FD2760">
            <w:pPr>
              <w:keepNext/>
              <w:spacing w:line="276" w:lineRule="auto"/>
              <w:rPr>
                <w:ins w:id="10182" w:author="phuong vu" w:date="2018-11-23T15:20:00Z"/>
                <w:lang w:val="en-US"/>
                <w:rPrChange w:id="10183" w:author="phuong vu" w:date="2018-11-23T15:21:00Z">
                  <w:rPr>
                    <w:ins w:id="10184" w:author="phuong vu" w:date="2018-11-23T15:20:00Z"/>
                  </w:rPr>
                </w:rPrChange>
              </w:rPr>
            </w:pPr>
            <w:ins w:id="10185" w:author="phuong vu" w:date="2018-11-23T15:21:00Z">
              <w:r>
                <w:rPr>
                  <w:lang w:val="en-US"/>
                </w:rPr>
                <w:t>Loại tài kho</w:t>
              </w:r>
            </w:ins>
            <w:ins w:id="10186" w:author="phuong vu" w:date="2018-11-23T15:22:00Z">
              <w:r>
                <w:rPr>
                  <w:lang w:val="en-US"/>
                </w:rPr>
                <w:t>ản</w:t>
              </w:r>
            </w:ins>
          </w:p>
        </w:tc>
      </w:tr>
    </w:tbl>
    <w:p w14:paraId="0716AA7A" w14:textId="77777777" w:rsidR="00FE414E" w:rsidRPr="00FE414E" w:rsidRDefault="00FE414E" w:rsidP="00FE414E">
      <w:pPr>
        <w:rPr>
          <w:ins w:id="10187" w:author="phuong vu" w:date="2018-11-23T14:59:00Z"/>
          <w:b/>
          <w:lang w:val="en-US"/>
          <w:rPrChange w:id="10188" w:author="phuong vu" w:date="2018-11-23T15:16:00Z">
            <w:rPr>
              <w:ins w:id="10189" w:author="phuong vu" w:date="2018-11-23T14:59:00Z"/>
              <w:lang w:val="en-US"/>
            </w:rPr>
          </w:rPrChange>
        </w:rPr>
        <w:pPrChange w:id="10190" w:author="phuong vu" w:date="2018-11-23T15:16:00Z">
          <w:pPr>
            <w:pStyle w:val="Caption"/>
          </w:pPr>
        </w:pPrChange>
      </w:pPr>
    </w:p>
    <w:p w14:paraId="733323B0" w14:textId="09355AC4" w:rsidR="009613AB" w:rsidRDefault="009613AB" w:rsidP="009613AB">
      <w:pPr>
        <w:rPr>
          <w:ins w:id="10191" w:author="phuong vu" w:date="2018-11-23T14:59:00Z"/>
          <w:b/>
          <w:lang w:val="en-US"/>
        </w:rPr>
      </w:pPr>
      <w:ins w:id="10192" w:author="phuong vu" w:date="2018-11-23T14:59:00Z">
        <w:r>
          <w:rPr>
            <w:b/>
            <w:lang w:val="en-US"/>
          </w:rPr>
          <w:t>BẢNG WASH</w:t>
        </w:r>
      </w:ins>
    </w:p>
    <w:tbl>
      <w:tblPr>
        <w:tblStyle w:val="TableGrid"/>
        <w:tblW w:w="9479" w:type="dxa"/>
        <w:tblLook w:val="04A0" w:firstRow="1" w:lastRow="0" w:firstColumn="1" w:lastColumn="0" w:noHBand="0" w:noVBand="1"/>
      </w:tblPr>
      <w:tblGrid>
        <w:gridCol w:w="708"/>
        <w:gridCol w:w="2484"/>
        <w:gridCol w:w="1300"/>
        <w:gridCol w:w="1098"/>
        <w:gridCol w:w="838"/>
        <w:gridCol w:w="823"/>
        <w:gridCol w:w="2228"/>
      </w:tblGrid>
      <w:tr w:rsidR="009613AB" w:rsidRPr="001856AA" w14:paraId="4F784891" w14:textId="77777777" w:rsidTr="009613AB">
        <w:trPr>
          <w:trHeight w:val="300"/>
          <w:ins w:id="10193" w:author="phuong vu" w:date="2018-11-23T15:00:00Z"/>
        </w:trPr>
        <w:tc>
          <w:tcPr>
            <w:tcW w:w="708" w:type="dxa"/>
            <w:noWrap/>
            <w:vAlign w:val="center"/>
            <w:hideMark/>
          </w:tcPr>
          <w:p w14:paraId="1AA0A14A" w14:textId="77777777" w:rsidR="009613AB" w:rsidRPr="001856AA" w:rsidRDefault="009613AB" w:rsidP="009613AB">
            <w:pPr>
              <w:spacing w:line="276" w:lineRule="auto"/>
              <w:jc w:val="center"/>
              <w:rPr>
                <w:ins w:id="10194" w:author="phuong vu" w:date="2018-11-23T15:00:00Z"/>
                <w:b/>
                <w:bCs/>
              </w:rPr>
            </w:pPr>
            <w:ins w:id="10195" w:author="phuong vu" w:date="2018-11-23T15:00:00Z">
              <w:r w:rsidRPr="001856AA">
                <w:rPr>
                  <w:b/>
                  <w:bCs/>
                  <w:lang w:val="da-DK"/>
                </w:rPr>
                <w:t>STT</w:t>
              </w:r>
            </w:ins>
          </w:p>
        </w:tc>
        <w:tc>
          <w:tcPr>
            <w:tcW w:w="2484" w:type="dxa"/>
            <w:noWrap/>
            <w:vAlign w:val="center"/>
            <w:hideMark/>
          </w:tcPr>
          <w:p w14:paraId="1F585AFE" w14:textId="77777777" w:rsidR="009613AB" w:rsidRPr="001856AA" w:rsidRDefault="009613AB" w:rsidP="009613AB">
            <w:pPr>
              <w:spacing w:line="276" w:lineRule="auto"/>
              <w:jc w:val="center"/>
              <w:rPr>
                <w:ins w:id="10196" w:author="phuong vu" w:date="2018-11-23T15:00:00Z"/>
                <w:b/>
                <w:bCs/>
              </w:rPr>
            </w:pPr>
            <w:ins w:id="10197" w:author="phuong vu" w:date="2018-11-23T15:00:00Z">
              <w:r w:rsidRPr="001856AA">
                <w:rPr>
                  <w:b/>
                  <w:bCs/>
                  <w:lang w:val="da-DK"/>
                </w:rPr>
                <w:t>Tên trường</w:t>
              </w:r>
            </w:ins>
          </w:p>
        </w:tc>
        <w:tc>
          <w:tcPr>
            <w:tcW w:w="1300" w:type="dxa"/>
            <w:noWrap/>
            <w:vAlign w:val="center"/>
            <w:hideMark/>
          </w:tcPr>
          <w:p w14:paraId="1BA78436" w14:textId="77777777" w:rsidR="009613AB" w:rsidRPr="001856AA" w:rsidRDefault="009613AB" w:rsidP="009613AB">
            <w:pPr>
              <w:spacing w:line="276" w:lineRule="auto"/>
              <w:jc w:val="center"/>
              <w:rPr>
                <w:ins w:id="10198" w:author="phuong vu" w:date="2018-11-23T15:00:00Z"/>
                <w:b/>
                <w:bCs/>
              </w:rPr>
            </w:pPr>
            <w:ins w:id="10199" w:author="phuong vu" w:date="2018-11-23T15:00:00Z">
              <w:r w:rsidRPr="001856AA">
                <w:rPr>
                  <w:b/>
                  <w:bCs/>
                  <w:lang w:val="da-DK"/>
                </w:rPr>
                <w:t>Kiểu</w:t>
              </w:r>
            </w:ins>
          </w:p>
        </w:tc>
        <w:tc>
          <w:tcPr>
            <w:tcW w:w="1098" w:type="dxa"/>
            <w:noWrap/>
            <w:vAlign w:val="center"/>
            <w:hideMark/>
          </w:tcPr>
          <w:p w14:paraId="0487DF77" w14:textId="77777777" w:rsidR="009613AB" w:rsidRPr="001856AA" w:rsidRDefault="009613AB" w:rsidP="009613AB">
            <w:pPr>
              <w:spacing w:line="276" w:lineRule="auto"/>
              <w:jc w:val="center"/>
              <w:rPr>
                <w:ins w:id="10200" w:author="phuong vu" w:date="2018-11-23T15:00:00Z"/>
                <w:b/>
                <w:bCs/>
              </w:rPr>
            </w:pPr>
            <w:ins w:id="10201" w:author="phuong vu" w:date="2018-11-23T15:00:00Z">
              <w:r w:rsidRPr="001856AA">
                <w:rPr>
                  <w:b/>
                  <w:bCs/>
                  <w:lang w:val="da-DK"/>
                </w:rPr>
                <w:t>Chấp nhận Null</w:t>
              </w:r>
            </w:ins>
          </w:p>
        </w:tc>
        <w:tc>
          <w:tcPr>
            <w:tcW w:w="838" w:type="dxa"/>
            <w:noWrap/>
            <w:vAlign w:val="center"/>
            <w:hideMark/>
          </w:tcPr>
          <w:p w14:paraId="6B949585" w14:textId="77777777" w:rsidR="009613AB" w:rsidRPr="001856AA" w:rsidRDefault="009613AB" w:rsidP="009613AB">
            <w:pPr>
              <w:spacing w:line="276" w:lineRule="auto"/>
              <w:jc w:val="center"/>
              <w:rPr>
                <w:ins w:id="10202" w:author="phuong vu" w:date="2018-11-23T15:00:00Z"/>
                <w:b/>
                <w:bCs/>
              </w:rPr>
            </w:pPr>
            <w:ins w:id="10203" w:author="phuong vu" w:date="2018-11-23T15:00:00Z">
              <w:r w:rsidRPr="001856AA">
                <w:rPr>
                  <w:b/>
                  <w:bCs/>
                  <w:lang w:val="da-DK"/>
                </w:rPr>
                <w:t>Khóa chính</w:t>
              </w:r>
            </w:ins>
          </w:p>
        </w:tc>
        <w:tc>
          <w:tcPr>
            <w:tcW w:w="823" w:type="dxa"/>
            <w:noWrap/>
            <w:vAlign w:val="center"/>
            <w:hideMark/>
          </w:tcPr>
          <w:p w14:paraId="3E38FF7C" w14:textId="77777777" w:rsidR="009613AB" w:rsidRPr="001856AA" w:rsidRDefault="009613AB" w:rsidP="009613AB">
            <w:pPr>
              <w:spacing w:line="276" w:lineRule="auto"/>
              <w:jc w:val="center"/>
              <w:rPr>
                <w:ins w:id="10204" w:author="phuong vu" w:date="2018-11-23T15:00:00Z"/>
                <w:b/>
                <w:bCs/>
              </w:rPr>
            </w:pPr>
            <w:ins w:id="10205" w:author="phuong vu" w:date="2018-11-23T15:00:00Z">
              <w:r w:rsidRPr="001856AA">
                <w:rPr>
                  <w:b/>
                  <w:bCs/>
                  <w:lang w:val="da-DK"/>
                </w:rPr>
                <w:t>Khóa ngoại</w:t>
              </w:r>
            </w:ins>
          </w:p>
        </w:tc>
        <w:tc>
          <w:tcPr>
            <w:tcW w:w="2228" w:type="dxa"/>
            <w:noWrap/>
            <w:vAlign w:val="center"/>
            <w:hideMark/>
          </w:tcPr>
          <w:p w14:paraId="2BAE0EBE" w14:textId="77777777" w:rsidR="009613AB" w:rsidRPr="001856AA" w:rsidRDefault="009613AB" w:rsidP="009613AB">
            <w:pPr>
              <w:spacing w:line="276" w:lineRule="auto"/>
              <w:ind w:right="226"/>
              <w:jc w:val="center"/>
              <w:rPr>
                <w:ins w:id="10206" w:author="phuong vu" w:date="2018-11-23T15:00:00Z"/>
                <w:b/>
                <w:bCs/>
              </w:rPr>
            </w:pPr>
            <w:ins w:id="10207" w:author="phuong vu" w:date="2018-11-23T15:00:00Z">
              <w:r w:rsidRPr="001856AA">
                <w:rPr>
                  <w:b/>
                  <w:bCs/>
                  <w:lang w:val="da-DK"/>
                </w:rPr>
                <w:t>Mô tả</w:t>
              </w:r>
            </w:ins>
          </w:p>
        </w:tc>
      </w:tr>
      <w:tr w:rsidR="009613AB" w:rsidRPr="001856AA" w14:paraId="34AD4C8D" w14:textId="77777777" w:rsidTr="009613AB">
        <w:trPr>
          <w:trHeight w:val="300"/>
          <w:ins w:id="10208" w:author="phuong vu" w:date="2018-11-23T15:00:00Z"/>
        </w:trPr>
        <w:tc>
          <w:tcPr>
            <w:tcW w:w="708" w:type="dxa"/>
            <w:noWrap/>
            <w:vAlign w:val="center"/>
            <w:hideMark/>
          </w:tcPr>
          <w:p w14:paraId="5484CFB2" w14:textId="77777777" w:rsidR="009613AB" w:rsidRPr="00FD2760" w:rsidRDefault="009613AB" w:rsidP="009613AB">
            <w:pPr>
              <w:spacing w:line="276" w:lineRule="auto"/>
              <w:jc w:val="center"/>
              <w:rPr>
                <w:ins w:id="10209" w:author="phuong vu" w:date="2018-11-23T15:00:00Z"/>
              </w:rPr>
            </w:pPr>
            <w:ins w:id="10210" w:author="phuong vu" w:date="2018-11-23T15:00:00Z">
              <w:r w:rsidRPr="00FD2760">
                <w:t>1</w:t>
              </w:r>
            </w:ins>
          </w:p>
        </w:tc>
        <w:tc>
          <w:tcPr>
            <w:tcW w:w="2484" w:type="dxa"/>
            <w:noWrap/>
            <w:hideMark/>
          </w:tcPr>
          <w:p w14:paraId="0620C485" w14:textId="0B11A35C" w:rsidR="009613AB" w:rsidRPr="00FD2760" w:rsidRDefault="009613AB" w:rsidP="009613AB">
            <w:pPr>
              <w:spacing w:line="276" w:lineRule="auto"/>
              <w:rPr>
                <w:ins w:id="10211" w:author="phuong vu" w:date="2018-11-23T15:00:00Z"/>
              </w:rPr>
            </w:pPr>
            <w:ins w:id="10212" w:author="phuong vu" w:date="2018-11-23T15:00:00Z">
              <w:r w:rsidRPr="00FD2760">
                <w:t>id</w:t>
              </w:r>
            </w:ins>
          </w:p>
        </w:tc>
        <w:tc>
          <w:tcPr>
            <w:tcW w:w="1300" w:type="dxa"/>
            <w:noWrap/>
            <w:hideMark/>
          </w:tcPr>
          <w:p w14:paraId="321FE887" w14:textId="77777777" w:rsidR="009613AB" w:rsidRPr="00FD2760" w:rsidRDefault="009613AB" w:rsidP="009613AB">
            <w:pPr>
              <w:spacing w:line="276" w:lineRule="auto"/>
              <w:rPr>
                <w:ins w:id="10213" w:author="phuong vu" w:date="2018-11-23T15:00:00Z"/>
              </w:rPr>
            </w:pPr>
            <w:ins w:id="10214" w:author="phuong vu" w:date="2018-11-23T15:00:00Z">
              <w:r w:rsidRPr="00FD2760">
                <w:t>numeric</w:t>
              </w:r>
            </w:ins>
          </w:p>
        </w:tc>
        <w:tc>
          <w:tcPr>
            <w:tcW w:w="1098" w:type="dxa"/>
            <w:noWrap/>
            <w:vAlign w:val="center"/>
            <w:hideMark/>
          </w:tcPr>
          <w:p w14:paraId="0D283E17" w14:textId="77777777" w:rsidR="009613AB" w:rsidRPr="00FD2760" w:rsidRDefault="009613AB" w:rsidP="009613AB">
            <w:pPr>
              <w:spacing w:line="276" w:lineRule="auto"/>
              <w:jc w:val="center"/>
              <w:rPr>
                <w:ins w:id="10215" w:author="phuong vu" w:date="2018-11-23T15:00:00Z"/>
              </w:rPr>
            </w:pPr>
          </w:p>
        </w:tc>
        <w:tc>
          <w:tcPr>
            <w:tcW w:w="838" w:type="dxa"/>
            <w:noWrap/>
            <w:vAlign w:val="center"/>
            <w:hideMark/>
          </w:tcPr>
          <w:p w14:paraId="5BE2B0ED" w14:textId="77777777" w:rsidR="009613AB" w:rsidRPr="00FD2760" w:rsidRDefault="009613AB" w:rsidP="009613AB">
            <w:pPr>
              <w:spacing w:line="276" w:lineRule="auto"/>
              <w:jc w:val="center"/>
              <w:rPr>
                <w:ins w:id="10216" w:author="phuong vu" w:date="2018-11-23T15:00:00Z"/>
              </w:rPr>
            </w:pPr>
            <w:ins w:id="10217" w:author="phuong vu" w:date="2018-11-23T15:00:00Z">
              <w:r w:rsidRPr="00FD2760">
                <w:t>X</w:t>
              </w:r>
            </w:ins>
          </w:p>
        </w:tc>
        <w:tc>
          <w:tcPr>
            <w:tcW w:w="823" w:type="dxa"/>
            <w:noWrap/>
            <w:vAlign w:val="center"/>
            <w:hideMark/>
          </w:tcPr>
          <w:p w14:paraId="22AA5342" w14:textId="77777777" w:rsidR="009613AB" w:rsidRPr="00FD2760" w:rsidRDefault="009613AB" w:rsidP="009613AB">
            <w:pPr>
              <w:spacing w:line="276" w:lineRule="auto"/>
              <w:jc w:val="center"/>
              <w:rPr>
                <w:ins w:id="10218" w:author="phuong vu" w:date="2018-11-23T15:00:00Z"/>
              </w:rPr>
            </w:pPr>
          </w:p>
        </w:tc>
        <w:tc>
          <w:tcPr>
            <w:tcW w:w="2228" w:type="dxa"/>
            <w:noWrap/>
            <w:hideMark/>
          </w:tcPr>
          <w:p w14:paraId="7B48D8AD" w14:textId="77777777" w:rsidR="009613AB" w:rsidRPr="00FD2760" w:rsidRDefault="009613AB" w:rsidP="009613AB">
            <w:pPr>
              <w:spacing w:line="276" w:lineRule="auto"/>
              <w:rPr>
                <w:ins w:id="10219" w:author="phuong vu" w:date="2018-11-23T15:00:00Z"/>
                <w:lang w:val="en-US"/>
              </w:rPr>
            </w:pPr>
            <w:ins w:id="10220" w:author="phuong vu" w:date="2018-11-23T15:00:00Z">
              <w:r w:rsidRPr="00FD2760">
                <w:t>ID</w:t>
              </w:r>
            </w:ins>
          </w:p>
        </w:tc>
      </w:tr>
      <w:tr w:rsidR="009613AB" w:rsidRPr="001856AA" w14:paraId="09A31EE5" w14:textId="77777777" w:rsidTr="009613AB">
        <w:trPr>
          <w:trHeight w:val="300"/>
          <w:ins w:id="10221" w:author="phuong vu" w:date="2018-11-23T15:00:00Z"/>
        </w:trPr>
        <w:tc>
          <w:tcPr>
            <w:tcW w:w="708" w:type="dxa"/>
            <w:noWrap/>
            <w:vAlign w:val="center"/>
            <w:hideMark/>
          </w:tcPr>
          <w:p w14:paraId="775E7FAE" w14:textId="77777777" w:rsidR="009613AB" w:rsidRPr="00FD2760" w:rsidRDefault="009613AB" w:rsidP="009613AB">
            <w:pPr>
              <w:spacing w:line="276" w:lineRule="auto"/>
              <w:jc w:val="center"/>
              <w:rPr>
                <w:ins w:id="10222" w:author="phuong vu" w:date="2018-11-23T15:00:00Z"/>
              </w:rPr>
            </w:pPr>
            <w:ins w:id="10223" w:author="phuong vu" w:date="2018-11-23T15:00:00Z">
              <w:r w:rsidRPr="00FD2760">
                <w:t>2</w:t>
              </w:r>
            </w:ins>
          </w:p>
        </w:tc>
        <w:tc>
          <w:tcPr>
            <w:tcW w:w="2484" w:type="dxa"/>
            <w:noWrap/>
            <w:hideMark/>
          </w:tcPr>
          <w:p w14:paraId="7F553AD5" w14:textId="2BADE041" w:rsidR="009613AB" w:rsidRPr="00FD2760" w:rsidRDefault="009613AB" w:rsidP="009613AB">
            <w:pPr>
              <w:spacing w:line="276" w:lineRule="auto"/>
              <w:rPr>
                <w:ins w:id="10224" w:author="phuong vu" w:date="2018-11-23T15:00:00Z"/>
                <w:lang w:val="en-US"/>
              </w:rPr>
            </w:pPr>
            <w:ins w:id="10225" w:author="phuong vu" w:date="2018-11-23T15:00:00Z">
              <w:r>
                <w:rPr>
                  <w:lang w:val="en-US"/>
                </w:rPr>
                <w:t>wash_bag_id</w:t>
              </w:r>
            </w:ins>
          </w:p>
        </w:tc>
        <w:tc>
          <w:tcPr>
            <w:tcW w:w="1300" w:type="dxa"/>
            <w:noWrap/>
            <w:hideMark/>
          </w:tcPr>
          <w:p w14:paraId="03BEEAB4" w14:textId="77777777" w:rsidR="009613AB" w:rsidRPr="00FD2760" w:rsidRDefault="009613AB" w:rsidP="009613AB">
            <w:pPr>
              <w:spacing w:line="276" w:lineRule="auto"/>
              <w:rPr>
                <w:ins w:id="10226" w:author="phuong vu" w:date="2018-11-23T15:00:00Z"/>
                <w:lang w:val="en-US"/>
              </w:rPr>
            </w:pPr>
            <w:ins w:id="10227" w:author="phuong vu" w:date="2018-11-23T15:00:00Z">
              <w:r>
                <w:rPr>
                  <w:lang w:val="en-US"/>
                </w:rPr>
                <w:t>numeric</w:t>
              </w:r>
            </w:ins>
          </w:p>
        </w:tc>
        <w:tc>
          <w:tcPr>
            <w:tcW w:w="1098" w:type="dxa"/>
            <w:noWrap/>
            <w:vAlign w:val="center"/>
            <w:hideMark/>
          </w:tcPr>
          <w:p w14:paraId="4E3EAF77" w14:textId="77777777" w:rsidR="009613AB" w:rsidRPr="00FD2760" w:rsidRDefault="009613AB" w:rsidP="009613AB">
            <w:pPr>
              <w:spacing w:line="276" w:lineRule="auto"/>
              <w:jc w:val="center"/>
              <w:rPr>
                <w:ins w:id="10228" w:author="phuong vu" w:date="2018-11-23T15:00:00Z"/>
              </w:rPr>
            </w:pPr>
          </w:p>
        </w:tc>
        <w:tc>
          <w:tcPr>
            <w:tcW w:w="838" w:type="dxa"/>
            <w:noWrap/>
            <w:vAlign w:val="center"/>
            <w:hideMark/>
          </w:tcPr>
          <w:p w14:paraId="55DE4B49" w14:textId="77777777" w:rsidR="009613AB" w:rsidRPr="00FD2760" w:rsidRDefault="009613AB" w:rsidP="009613AB">
            <w:pPr>
              <w:spacing w:line="276" w:lineRule="auto"/>
              <w:jc w:val="center"/>
              <w:rPr>
                <w:ins w:id="10229" w:author="phuong vu" w:date="2018-11-23T15:00:00Z"/>
              </w:rPr>
            </w:pPr>
          </w:p>
        </w:tc>
        <w:tc>
          <w:tcPr>
            <w:tcW w:w="823" w:type="dxa"/>
            <w:noWrap/>
            <w:vAlign w:val="center"/>
            <w:hideMark/>
          </w:tcPr>
          <w:p w14:paraId="4BFB0E4E" w14:textId="7C0ACDC8" w:rsidR="009613AB" w:rsidRPr="00FD2760" w:rsidRDefault="00C1382B" w:rsidP="009613AB">
            <w:pPr>
              <w:spacing w:line="276" w:lineRule="auto"/>
              <w:jc w:val="center"/>
              <w:rPr>
                <w:ins w:id="10230" w:author="phuong vu" w:date="2018-11-23T15:00:00Z"/>
                <w:lang w:val="en-US"/>
              </w:rPr>
            </w:pPr>
            <w:ins w:id="10231" w:author="phuong vu" w:date="2018-11-23T15:02:00Z">
              <w:r>
                <w:rPr>
                  <w:lang w:val="en-US"/>
                </w:rPr>
                <w:t>X</w:t>
              </w:r>
            </w:ins>
          </w:p>
        </w:tc>
        <w:tc>
          <w:tcPr>
            <w:tcW w:w="2228" w:type="dxa"/>
            <w:noWrap/>
            <w:hideMark/>
          </w:tcPr>
          <w:p w14:paraId="7960978E" w14:textId="760D3791" w:rsidR="009613AB" w:rsidRPr="00FD2760" w:rsidRDefault="009613AB" w:rsidP="009613AB">
            <w:pPr>
              <w:spacing w:line="276" w:lineRule="auto"/>
              <w:rPr>
                <w:ins w:id="10232" w:author="phuong vu" w:date="2018-11-23T15:00:00Z"/>
                <w:lang w:val="en-US"/>
              </w:rPr>
            </w:pPr>
            <w:ins w:id="10233" w:author="phuong vu" w:date="2018-11-23T15:00:00Z">
              <w:r>
                <w:rPr>
                  <w:lang w:val="en-US"/>
                </w:rPr>
                <w:t xml:space="preserve">ID túi </w:t>
              </w:r>
            </w:ins>
            <w:ins w:id="10234" w:author="phuong vu" w:date="2018-11-23T15:01:00Z">
              <w:r>
                <w:rPr>
                  <w:lang w:val="en-US"/>
                </w:rPr>
                <w:t>giặt</w:t>
              </w:r>
            </w:ins>
          </w:p>
        </w:tc>
      </w:tr>
      <w:tr w:rsidR="009613AB" w:rsidRPr="001856AA" w14:paraId="77AF7EF0" w14:textId="77777777" w:rsidTr="009613AB">
        <w:trPr>
          <w:trHeight w:val="300"/>
          <w:ins w:id="10235" w:author="phuong vu" w:date="2018-11-23T15:00:00Z"/>
        </w:trPr>
        <w:tc>
          <w:tcPr>
            <w:tcW w:w="708" w:type="dxa"/>
            <w:noWrap/>
            <w:vAlign w:val="center"/>
          </w:tcPr>
          <w:p w14:paraId="51E4F7DB" w14:textId="77777777" w:rsidR="009613AB" w:rsidRPr="00FD2760" w:rsidRDefault="009613AB" w:rsidP="009613AB">
            <w:pPr>
              <w:spacing w:line="276" w:lineRule="auto"/>
              <w:jc w:val="center"/>
              <w:rPr>
                <w:ins w:id="10236" w:author="phuong vu" w:date="2018-11-23T15:00:00Z"/>
                <w:lang w:val="en-US"/>
              </w:rPr>
            </w:pPr>
            <w:ins w:id="10237" w:author="phuong vu" w:date="2018-11-23T15:00:00Z">
              <w:r>
                <w:rPr>
                  <w:lang w:val="en-US"/>
                </w:rPr>
                <w:t>3</w:t>
              </w:r>
            </w:ins>
          </w:p>
        </w:tc>
        <w:tc>
          <w:tcPr>
            <w:tcW w:w="2484" w:type="dxa"/>
            <w:noWrap/>
          </w:tcPr>
          <w:p w14:paraId="58055D08" w14:textId="573459AE" w:rsidR="009613AB" w:rsidRDefault="009613AB" w:rsidP="009613AB">
            <w:pPr>
              <w:spacing w:line="276" w:lineRule="auto"/>
              <w:rPr>
                <w:ins w:id="10238" w:author="phuong vu" w:date="2018-11-23T15:00:00Z"/>
                <w:lang w:val="en-US"/>
              </w:rPr>
            </w:pPr>
            <w:ins w:id="10239" w:author="phuong vu" w:date="2018-11-23T15:00:00Z">
              <w:r>
                <w:rPr>
                  <w:lang w:val="en-US"/>
                </w:rPr>
                <w:t>washing_machine_id</w:t>
              </w:r>
            </w:ins>
          </w:p>
        </w:tc>
        <w:tc>
          <w:tcPr>
            <w:tcW w:w="1300" w:type="dxa"/>
            <w:noWrap/>
          </w:tcPr>
          <w:p w14:paraId="60CED8E4" w14:textId="77777777" w:rsidR="009613AB" w:rsidRDefault="009613AB" w:rsidP="009613AB">
            <w:pPr>
              <w:spacing w:line="276" w:lineRule="auto"/>
              <w:rPr>
                <w:ins w:id="10240" w:author="phuong vu" w:date="2018-11-23T15:00:00Z"/>
                <w:lang w:val="en-US"/>
              </w:rPr>
            </w:pPr>
            <w:ins w:id="10241" w:author="phuong vu" w:date="2018-11-23T15:00:00Z">
              <w:r>
                <w:rPr>
                  <w:lang w:val="en-US"/>
                </w:rPr>
                <w:t>numeric</w:t>
              </w:r>
            </w:ins>
          </w:p>
        </w:tc>
        <w:tc>
          <w:tcPr>
            <w:tcW w:w="1098" w:type="dxa"/>
            <w:noWrap/>
            <w:vAlign w:val="center"/>
          </w:tcPr>
          <w:p w14:paraId="7A638CA0" w14:textId="77777777" w:rsidR="009613AB" w:rsidRPr="00FD2760" w:rsidRDefault="009613AB" w:rsidP="009613AB">
            <w:pPr>
              <w:spacing w:line="276" w:lineRule="auto"/>
              <w:jc w:val="center"/>
              <w:rPr>
                <w:ins w:id="10242" w:author="phuong vu" w:date="2018-11-23T15:00:00Z"/>
              </w:rPr>
            </w:pPr>
          </w:p>
        </w:tc>
        <w:tc>
          <w:tcPr>
            <w:tcW w:w="838" w:type="dxa"/>
            <w:noWrap/>
            <w:vAlign w:val="center"/>
          </w:tcPr>
          <w:p w14:paraId="5816C23F" w14:textId="77777777" w:rsidR="009613AB" w:rsidRPr="00FD2760" w:rsidRDefault="009613AB" w:rsidP="009613AB">
            <w:pPr>
              <w:spacing w:line="276" w:lineRule="auto"/>
              <w:jc w:val="center"/>
              <w:rPr>
                <w:ins w:id="10243" w:author="phuong vu" w:date="2018-11-23T15:00:00Z"/>
              </w:rPr>
            </w:pPr>
          </w:p>
        </w:tc>
        <w:tc>
          <w:tcPr>
            <w:tcW w:w="823" w:type="dxa"/>
            <w:noWrap/>
            <w:vAlign w:val="center"/>
          </w:tcPr>
          <w:p w14:paraId="7C26C8EB" w14:textId="4585724F" w:rsidR="009613AB" w:rsidRPr="00FD2760" w:rsidRDefault="00C1382B" w:rsidP="009613AB">
            <w:pPr>
              <w:spacing w:line="276" w:lineRule="auto"/>
              <w:jc w:val="center"/>
              <w:rPr>
                <w:ins w:id="10244" w:author="phuong vu" w:date="2018-11-23T15:00:00Z"/>
                <w:lang w:val="en-US"/>
              </w:rPr>
            </w:pPr>
            <w:ins w:id="10245" w:author="phuong vu" w:date="2018-11-23T15:02:00Z">
              <w:r>
                <w:rPr>
                  <w:lang w:val="en-US"/>
                </w:rPr>
                <w:t>X</w:t>
              </w:r>
            </w:ins>
          </w:p>
        </w:tc>
        <w:tc>
          <w:tcPr>
            <w:tcW w:w="2228" w:type="dxa"/>
            <w:noWrap/>
          </w:tcPr>
          <w:p w14:paraId="76F6DDFF" w14:textId="6C501D53" w:rsidR="009613AB" w:rsidRDefault="009613AB" w:rsidP="009613AB">
            <w:pPr>
              <w:spacing w:line="276" w:lineRule="auto"/>
              <w:rPr>
                <w:ins w:id="10246" w:author="phuong vu" w:date="2018-11-23T15:00:00Z"/>
                <w:lang w:val="en-US"/>
              </w:rPr>
            </w:pPr>
            <w:ins w:id="10247" w:author="phuong vu" w:date="2018-11-23T15:01:00Z">
              <w:r>
                <w:rPr>
                  <w:lang w:val="en-US"/>
                </w:rPr>
                <w:t>ID máy giặt</w:t>
              </w:r>
            </w:ins>
          </w:p>
        </w:tc>
      </w:tr>
      <w:tr w:rsidR="009613AB" w:rsidRPr="001856AA" w14:paraId="0308B853" w14:textId="77777777" w:rsidTr="009613AB">
        <w:trPr>
          <w:trHeight w:val="300"/>
          <w:ins w:id="10248" w:author="phuong vu" w:date="2018-11-23T15:00:00Z"/>
        </w:trPr>
        <w:tc>
          <w:tcPr>
            <w:tcW w:w="708" w:type="dxa"/>
            <w:noWrap/>
            <w:vAlign w:val="center"/>
          </w:tcPr>
          <w:p w14:paraId="22A5AE68" w14:textId="77777777" w:rsidR="009613AB" w:rsidRDefault="009613AB" w:rsidP="009613AB">
            <w:pPr>
              <w:spacing w:line="276" w:lineRule="auto"/>
              <w:jc w:val="center"/>
              <w:rPr>
                <w:ins w:id="10249" w:author="phuong vu" w:date="2018-11-23T15:00:00Z"/>
                <w:lang w:val="en-US"/>
              </w:rPr>
            </w:pPr>
            <w:ins w:id="10250" w:author="phuong vu" w:date="2018-11-23T15:00:00Z">
              <w:r>
                <w:rPr>
                  <w:lang w:val="en-US"/>
                </w:rPr>
                <w:t>4</w:t>
              </w:r>
            </w:ins>
          </w:p>
        </w:tc>
        <w:tc>
          <w:tcPr>
            <w:tcW w:w="2484" w:type="dxa"/>
            <w:noWrap/>
          </w:tcPr>
          <w:p w14:paraId="492090F1" w14:textId="477CD85F" w:rsidR="009613AB" w:rsidRDefault="009613AB" w:rsidP="009613AB">
            <w:pPr>
              <w:spacing w:line="276" w:lineRule="auto"/>
              <w:rPr>
                <w:ins w:id="10251" w:author="phuong vu" w:date="2018-11-23T15:00:00Z"/>
                <w:lang w:val="en-US"/>
              </w:rPr>
            </w:pPr>
            <w:ins w:id="10252" w:author="phuong vu" w:date="2018-11-23T15:00:00Z">
              <w:r>
                <w:rPr>
                  <w:lang w:val="en-US"/>
                </w:rPr>
                <w:t>sn</w:t>
              </w:r>
            </w:ins>
          </w:p>
        </w:tc>
        <w:tc>
          <w:tcPr>
            <w:tcW w:w="1300" w:type="dxa"/>
            <w:noWrap/>
          </w:tcPr>
          <w:p w14:paraId="01653A22" w14:textId="14E6C0AF" w:rsidR="009613AB" w:rsidRDefault="00C1382B" w:rsidP="009613AB">
            <w:pPr>
              <w:spacing w:line="276" w:lineRule="auto"/>
              <w:rPr>
                <w:ins w:id="10253" w:author="phuong vu" w:date="2018-11-23T15:00:00Z"/>
                <w:lang w:val="en-US"/>
              </w:rPr>
            </w:pPr>
            <w:ins w:id="10254" w:author="phuong vu" w:date="2018-11-23T15:03:00Z">
              <w:r>
                <w:rPr>
                  <w:lang w:val="en-US"/>
                </w:rPr>
                <w:t>Integer</w:t>
              </w:r>
            </w:ins>
          </w:p>
        </w:tc>
        <w:tc>
          <w:tcPr>
            <w:tcW w:w="1098" w:type="dxa"/>
            <w:noWrap/>
            <w:vAlign w:val="center"/>
          </w:tcPr>
          <w:p w14:paraId="2373CFE5" w14:textId="77777777" w:rsidR="009613AB" w:rsidRPr="00FD2760" w:rsidRDefault="009613AB" w:rsidP="009613AB">
            <w:pPr>
              <w:spacing w:line="276" w:lineRule="auto"/>
              <w:jc w:val="center"/>
              <w:rPr>
                <w:ins w:id="10255" w:author="phuong vu" w:date="2018-11-23T15:00:00Z"/>
              </w:rPr>
            </w:pPr>
          </w:p>
        </w:tc>
        <w:tc>
          <w:tcPr>
            <w:tcW w:w="838" w:type="dxa"/>
            <w:noWrap/>
            <w:vAlign w:val="center"/>
          </w:tcPr>
          <w:p w14:paraId="2CFB37BF" w14:textId="77777777" w:rsidR="009613AB" w:rsidRPr="00FD2760" w:rsidRDefault="009613AB" w:rsidP="009613AB">
            <w:pPr>
              <w:spacing w:line="276" w:lineRule="auto"/>
              <w:jc w:val="center"/>
              <w:rPr>
                <w:ins w:id="10256" w:author="phuong vu" w:date="2018-11-23T15:00:00Z"/>
              </w:rPr>
            </w:pPr>
          </w:p>
        </w:tc>
        <w:tc>
          <w:tcPr>
            <w:tcW w:w="823" w:type="dxa"/>
            <w:noWrap/>
            <w:vAlign w:val="center"/>
          </w:tcPr>
          <w:p w14:paraId="3C96582A" w14:textId="77777777" w:rsidR="009613AB" w:rsidRPr="00FD2760" w:rsidRDefault="009613AB" w:rsidP="009613AB">
            <w:pPr>
              <w:spacing w:line="276" w:lineRule="auto"/>
              <w:jc w:val="center"/>
              <w:rPr>
                <w:ins w:id="10257" w:author="phuong vu" w:date="2018-11-23T15:00:00Z"/>
                <w:lang w:val="en-US"/>
              </w:rPr>
            </w:pPr>
          </w:p>
        </w:tc>
        <w:tc>
          <w:tcPr>
            <w:tcW w:w="2228" w:type="dxa"/>
            <w:noWrap/>
          </w:tcPr>
          <w:p w14:paraId="6EC1272C" w14:textId="7B4CBB03" w:rsidR="009613AB" w:rsidRDefault="00C1382B" w:rsidP="009613AB">
            <w:pPr>
              <w:spacing w:line="276" w:lineRule="auto"/>
              <w:rPr>
                <w:ins w:id="10258" w:author="phuong vu" w:date="2018-11-23T15:00:00Z"/>
                <w:lang w:val="en-US"/>
              </w:rPr>
            </w:pPr>
            <w:ins w:id="10259" w:author="phuong vu" w:date="2018-11-23T15:03:00Z">
              <w:r>
                <w:rPr>
                  <w:lang w:val="en-US"/>
                </w:rPr>
                <w:t>Thứ tự xử lí</w:t>
              </w:r>
            </w:ins>
          </w:p>
        </w:tc>
      </w:tr>
      <w:tr w:rsidR="009613AB" w:rsidRPr="001856AA" w14:paraId="283A5071" w14:textId="77777777" w:rsidTr="009613AB">
        <w:trPr>
          <w:trHeight w:val="300"/>
          <w:ins w:id="10260" w:author="phuong vu" w:date="2018-11-23T15:00:00Z"/>
        </w:trPr>
        <w:tc>
          <w:tcPr>
            <w:tcW w:w="708" w:type="dxa"/>
            <w:noWrap/>
            <w:vAlign w:val="center"/>
            <w:hideMark/>
          </w:tcPr>
          <w:p w14:paraId="651517F3" w14:textId="296FFBA4" w:rsidR="009613AB" w:rsidRPr="00FD2760" w:rsidRDefault="009613AB" w:rsidP="009613AB">
            <w:pPr>
              <w:spacing w:line="276" w:lineRule="auto"/>
              <w:jc w:val="center"/>
              <w:rPr>
                <w:ins w:id="10261" w:author="phuong vu" w:date="2018-11-23T15:00:00Z"/>
                <w:lang w:val="en-US"/>
              </w:rPr>
            </w:pPr>
            <w:ins w:id="10262" w:author="phuong vu" w:date="2018-11-23T15:00:00Z">
              <w:r>
                <w:rPr>
                  <w:lang w:val="en-US"/>
                </w:rPr>
                <w:t>5</w:t>
              </w:r>
            </w:ins>
          </w:p>
        </w:tc>
        <w:tc>
          <w:tcPr>
            <w:tcW w:w="2484" w:type="dxa"/>
            <w:noWrap/>
            <w:hideMark/>
          </w:tcPr>
          <w:p w14:paraId="7544C181" w14:textId="7008C977" w:rsidR="009613AB" w:rsidRPr="00FD2760" w:rsidRDefault="009613AB" w:rsidP="009613AB">
            <w:pPr>
              <w:spacing w:line="276" w:lineRule="auto"/>
              <w:rPr>
                <w:ins w:id="10263" w:author="phuong vu" w:date="2018-11-23T15:00:00Z"/>
              </w:rPr>
            </w:pPr>
            <w:ins w:id="10264" w:author="phuong vu" w:date="2018-11-23T15:00:00Z">
              <w:r w:rsidRPr="00FD2760">
                <w:t>status</w:t>
              </w:r>
            </w:ins>
          </w:p>
        </w:tc>
        <w:tc>
          <w:tcPr>
            <w:tcW w:w="1300" w:type="dxa"/>
            <w:noWrap/>
            <w:hideMark/>
          </w:tcPr>
          <w:p w14:paraId="69C07835" w14:textId="77777777" w:rsidR="009613AB" w:rsidRPr="00FD2760" w:rsidRDefault="009613AB" w:rsidP="009613AB">
            <w:pPr>
              <w:spacing w:line="276" w:lineRule="auto"/>
              <w:rPr>
                <w:ins w:id="10265" w:author="phuong vu" w:date="2018-11-23T15:00:00Z"/>
              </w:rPr>
            </w:pPr>
            <w:ins w:id="10266" w:author="phuong vu" w:date="2018-11-23T15:00:00Z">
              <w:r w:rsidRPr="00FD2760">
                <w:t>character varying</w:t>
              </w:r>
            </w:ins>
          </w:p>
        </w:tc>
        <w:tc>
          <w:tcPr>
            <w:tcW w:w="1098" w:type="dxa"/>
            <w:noWrap/>
            <w:vAlign w:val="center"/>
            <w:hideMark/>
          </w:tcPr>
          <w:p w14:paraId="17D07D52" w14:textId="77777777" w:rsidR="009613AB" w:rsidRPr="00FD2760" w:rsidRDefault="009613AB" w:rsidP="009613AB">
            <w:pPr>
              <w:spacing w:line="276" w:lineRule="auto"/>
              <w:jc w:val="center"/>
              <w:rPr>
                <w:ins w:id="10267" w:author="phuong vu" w:date="2018-11-23T15:00:00Z"/>
              </w:rPr>
            </w:pPr>
            <w:ins w:id="10268" w:author="phuong vu" w:date="2018-11-23T15:00:00Z">
              <w:r w:rsidRPr="00FD2760">
                <w:t>X</w:t>
              </w:r>
            </w:ins>
          </w:p>
        </w:tc>
        <w:tc>
          <w:tcPr>
            <w:tcW w:w="838" w:type="dxa"/>
            <w:noWrap/>
            <w:vAlign w:val="center"/>
            <w:hideMark/>
          </w:tcPr>
          <w:p w14:paraId="34647421" w14:textId="77777777" w:rsidR="009613AB" w:rsidRPr="00FD2760" w:rsidRDefault="009613AB" w:rsidP="009613AB">
            <w:pPr>
              <w:spacing w:line="276" w:lineRule="auto"/>
              <w:jc w:val="center"/>
              <w:rPr>
                <w:ins w:id="10269" w:author="phuong vu" w:date="2018-11-23T15:00:00Z"/>
              </w:rPr>
            </w:pPr>
          </w:p>
        </w:tc>
        <w:tc>
          <w:tcPr>
            <w:tcW w:w="823" w:type="dxa"/>
            <w:noWrap/>
            <w:vAlign w:val="center"/>
            <w:hideMark/>
          </w:tcPr>
          <w:p w14:paraId="0CC7D874" w14:textId="77777777" w:rsidR="009613AB" w:rsidRPr="00FD2760" w:rsidRDefault="009613AB" w:rsidP="009613AB">
            <w:pPr>
              <w:spacing w:line="276" w:lineRule="auto"/>
              <w:jc w:val="center"/>
              <w:rPr>
                <w:ins w:id="10270" w:author="phuong vu" w:date="2018-11-23T15:00:00Z"/>
              </w:rPr>
            </w:pPr>
          </w:p>
        </w:tc>
        <w:tc>
          <w:tcPr>
            <w:tcW w:w="2228" w:type="dxa"/>
            <w:noWrap/>
            <w:hideMark/>
          </w:tcPr>
          <w:p w14:paraId="69C79209" w14:textId="77777777" w:rsidR="009613AB" w:rsidRPr="00FD2760" w:rsidRDefault="009613AB" w:rsidP="009613AB">
            <w:pPr>
              <w:keepNext/>
              <w:spacing w:line="276" w:lineRule="auto"/>
              <w:rPr>
                <w:ins w:id="10271" w:author="phuong vu" w:date="2018-11-23T15:00:00Z"/>
              </w:rPr>
              <w:pPrChange w:id="10272" w:author="phuong vu" w:date="2018-11-23T15:01:00Z">
                <w:pPr>
                  <w:keepNext/>
                  <w:spacing w:line="276" w:lineRule="auto"/>
                </w:pPr>
              </w:pPrChange>
            </w:pPr>
            <w:ins w:id="10273" w:author="phuong vu" w:date="2018-11-23T15:00:00Z">
              <w:r w:rsidRPr="00FD2760">
                <w:t>Trạng thái</w:t>
              </w:r>
            </w:ins>
          </w:p>
        </w:tc>
      </w:tr>
    </w:tbl>
    <w:p w14:paraId="5EE7C7C0" w14:textId="7B9487A2" w:rsidR="009613AB" w:rsidRPr="009613AB" w:rsidRDefault="009613AB" w:rsidP="009613AB">
      <w:pPr>
        <w:pStyle w:val="Caption"/>
        <w:rPr>
          <w:ins w:id="10274" w:author="phuong vu" w:date="2018-11-23T15:01:00Z"/>
          <w:b/>
          <w:lang w:val="en-US"/>
          <w:rPrChange w:id="10275" w:author="phuong vu" w:date="2018-11-23T15:01:00Z">
            <w:rPr>
              <w:ins w:id="10276" w:author="phuong vu" w:date="2018-11-23T15:01:00Z"/>
              <w:b/>
              <w:lang w:val="en-US"/>
            </w:rPr>
          </w:rPrChange>
        </w:rPr>
        <w:pPrChange w:id="10277" w:author="phuong vu" w:date="2018-11-23T15:01:00Z">
          <w:pPr/>
        </w:pPrChange>
      </w:pPr>
      <w:ins w:id="10278" w:author="phuong vu" w:date="2018-11-23T15:01:00Z">
        <w:r>
          <w:t xml:space="preserve">Bảng </w:t>
        </w:r>
      </w:ins>
      <w:ins w:id="10279" w:author="phuong vu" w:date="2018-11-23T15:14:00Z">
        <w:r w:rsidR="00E95F1B">
          <w:fldChar w:fldCharType="begin"/>
        </w:r>
        <w:r w:rsidR="00E95F1B">
          <w:instrText xml:space="preserve"> STYLEREF 1 \s </w:instrText>
        </w:r>
      </w:ins>
      <w:r w:rsidR="00E95F1B">
        <w:fldChar w:fldCharType="separate"/>
      </w:r>
      <w:r w:rsidR="00E95F1B">
        <w:rPr>
          <w:noProof/>
        </w:rPr>
        <w:t>3</w:t>
      </w:r>
      <w:ins w:id="10280" w:author="phuong vu" w:date="2018-11-23T15:14:00Z">
        <w:r w:rsidR="00E95F1B">
          <w:fldChar w:fldCharType="end"/>
        </w:r>
        <w:r w:rsidR="00E95F1B">
          <w:t>.</w:t>
        </w:r>
        <w:r w:rsidR="00E95F1B">
          <w:fldChar w:fldCharType="begin"/>
        </w:r>
        <w:r w:rsidR="00E95F1B">
          <w:instrText xml:space="preserve"> SEQ Bảng \* ARABIC \s 1 </w:instrText>
        </w:r>
      </w:ins>
      <w:r w:rsidR="00E95F1B">
        <w:fldChar w:fldCharType="separate"/>
      </w:r>
      <w:ins w:id="10281" w:author="phuong vu" w:date="2018-11-23T15:14:00Z">
        <w:r w:rsidR="00E95F1B">
          <w:rPr>
            <w:noProof/>
          </w:rPr>
          <w:t>26</w:t>
        </w:r>
        <w:r w:rsidR="00E95F1B">
          <w:fldChar w:fldCharType="end"/>
        </w:r>
      </w:ins>
      <w:ins w:id="10282" w:author="phuong vu" w:date="2018-11-23T15:01:00Z">
        <w:r>
          <w:rPr>
            <w:lang w:val="en-US"/>
          </w:rPr>
          <w:t xml:space="preserve"> Bảng dữ liệu theo dõi giặt</w:t>
        </w:r>
      </w:ins>
    </w:p>
    <w:p w14:paraId="712E7D9B" w14:textId="2E1189B6" w:rsidR="009613AB" w:rsidRDefault="009613AB" w:rsidP="009613AB">
      <w:pPr>
        <w:rPr>
          <w:ins w:id="10283" w:author="phuong vu" w:date="2018-11-23T15:02:00Z"/>
          <w:b/>
          <w:lang w:val="en-US"/>
        </w:rPr>
      </w:pPr>
      <w:ins w:id="10284" w:author="phuong vu" w:date="2018-11-23T15:02:00Z">
        <w:r>
          <w:rPr>
            <w:b/>
            <w:lang w:val="en-US"/>
          </w:rPr>
          <w:t>BẢNG WASH_BAG</w:t>
        </w:r>
      </w:ins>
    </w:p>
    <w:tbl>
      <w:tblPr>
        <w:tblStyle w:val="TableGrid"/>
        <w:tblW w:w="9479" w:type="dxa"/>
        <w:tblLook w:val="04A0" w:firstRow="1" w:lastRow="0" w:firstColumn="1" w:lastColumn="0" w:noHBand="0" w:noVBand="1"/>
      </w:tblPr>
      <w:tblGrid>
        <w:gridCol w:w="708"/>
        <w:gridCol w:w="2484"/>
        <w:gridCol w:w="1300"/>
        <w:gridCol w:w="1098"/>
        <w:gridCol w:w="838"/>
        <w:gridCol w:w="823"/>
        <w:gridCol w:w="2228"/>
      </w:tblGrid>
      <w:tr w:rsidR="009613AB" w:rsidRPr="001856AA" w14:paraId="3550C02E" w14:textId="77777777" w:rsidTr="009613AB">
        <w:trPr>
          <w:trHeight w:val="300"/>
          <w:ins w:id="10285" w:author="phuong vu" w:date="2018-11-23T15:02:00Z"/>
        </w:trPr>
        <w:tc>
          <w:tcPr>
            <w:tcW w:w="708" w:type="dxa"/>
            <w:noWrap/>
            <w:vAlign w:val="center"/>
            <w:hideMark/>
          </w:tcPr>
          <w:p w14:paraId="5FC3CAEE" w14:textId="77777777" w:rsidR="009613AB" w:rsidRPr="001856AA" w:rsidRDefault="009613AB" w:rsidP="009613AB">
            <w:pPr>
              <w:spacing w:line="276" w:lineRule="auto"/>
              <w:jc w:val="center"/>
              <w:rPr>
                <w:ins w:id="10286" w:author="phuong vu" w:date="2018-11-23T15:02:00Z"/>
                <w:b/>
                <w:bCs/>
              </w:rPr>
            </w:pPr>
            <w:ins w:id="10287" w:author="phuong vu" w:date="2018-11-23T15:02:00Z">
              <w:r w:rsidRPr="001856AA">
                <w:rPr>
                  <w:b/>
                  <w:bCs/>
                  <w:lang w:val="da-DK"/>
                </w:rPr>
                <w:t>STT</w:t>
              </w:r>
            </w:ins>
          </w:p>
        </w:tc>
        <w:tc>
          <w:tcPr>
            <w:tcW w:w="2484" w:type="dxa"/>
            <w:noWrap/>
            <w:vAlign w:val="center"/>
            <w:hideMark/>
          </w:tcPr>
          <w:p w14:paraId="754CF3C9" w14:textId="77777777" w:rsidR="009613AB" w:rsidRPr="001856AA" w:rsidRDefault="009613AB" w:rsidP="009613AB">
            <w:pPr>
              <w:spacing w:line="276" w:lineRule="auto"/>
              <w:jc w:val="center"/>
              <w:rPr>
                <w:ins w:id="10288" w:author="phuong vu" w:date="2018-11-23T15:02:00Z"/>
                <w:b/>
                <w:bCs/>
              </w:rPr>
            </w:pPr>
            <w:ins w:id="10289" w:author="phuong vu" w:date="2018-11-23T15:02:00Z">
              <w:r w:rsidRPr="001856AA">
                <w:rPr>
                  <w:b/>
                  <w:bCs/>
                  <w:lang w:val="da-DK"/>
                </w:rPr>
                <w:t>Tên trường</w:t>
              </w:r>
            </w:ins>
          </w:p>
        </w:tc>
        <w:tc>
          <w:tcPr>
            <w:tcW w:w="1300" w:type="dxa"/>
            <w:noWrap/>
            <w:vAlign w:val="center"/>
            <w:hideMark/>
          </w:tcPr>
          <w:p w14:paraId="2431525E" w14:textId="77777777" w:rsidR="009613AB" w:rsidRPr="001856AA" w:rsidRDefault="009613AB" w:rsidP="009613AB">
            <w:pPr>
              <w:spacing w:line="276" w:lineRule="auto"/>
              <w:jc w:val="center"/>
              <w:rPr>
                <w:ins w:id="10290" w:author="phuong vu" w:date="2018-11-23T15:02:00Z"/>
                <w:b/>
                <w:bCs/>
              </w:rPr>
            </w:pPr>
            <w:ins w:id="10291" w:author="phuong vu" w:date="2018-11-23T15:02:00Z">
              <w:r w:rsidRPr="001856AA">
                <w:rPr>
                  <w:b/>
                  <w:bCs/>
                  <w:lang w:val="da-DK"/>
                </w:rPr>
                <w:t>Kiểu</w:t>
              </w:r>
            </w:ins>
          </w:p>
        </w:tc>
        <w:tc>
          <w:tcPr>
            <w:tcW w:w="1098" w:type="dxa"/>
            <w:noWrap/>
            <w:vAlign w:val="center"/>
            <w:hideMark/>
          </w:tcPr>
          <w:p w14:paraId="1331ACCE" w14:textId="77777777" w:rsidR="009613AB" w:rsidRPr="001856AA" w:rsidRDefault="009613AB" w:rsidP="009613AB">
            <w:pPr>
              <w:spacing w:line="276" w:lineRule="auto"/>
              <w:jc w:val="center"/>
              <w:rPr>
                <w:ins w:id="10292" w:author="phuong vu" w:date="2018-11-23T15:02:00Z"/>
                <w:b/>
                <w:bCs/>
              </w:rPr>
            </w:pPr>
            <w:ins w:id="10293" w:author="phuong vu" w:date="2018-11-23T15:02:00Z">
              <w:r w:rsidRPr="001856AA">
                <w:rPr>
                  <w:b/>
                  <w:bCs/>
                  <w:lang w:val="da-DK"/>
                </w:rPr>
                <w:t>Chấp nhận Null</w:t>
              </w:r>
            </w:ins>
          </w:p>
        </w:tc>
        <w:tc>
          <w:tcPr>
            <w:tcW w:w="838" w:type="dxa"/>
            <w:noWrap/>
            <w:vAlign w:val="center"/>
            <w:hideMark/>
          </w:tcPr>
          <w:p w14:paraId="73BF0757" w14:textId="77777777" w:rsidR="009613AB" w:rsidRPr="001856AA" w:rsidRDefault="009613AB" w:rsidP="009613AB">
            <w:pPr>
              <w:spacing w:line="276" w:lineRule="auto"/>
              <w:jc w:val="center"/>
              <w:rPr>
                <w:ins w:id="10294" w:author="phuong vu" w:date="2018-11-23T15:02:00Z"/>
                <w:b/>
                <w:bCs/>
              </w:rPr>
            </w:pPr>
            <w:ins w:id="10295" w:author="phuong vu" w:date="2018-11-23T15:02:00Z">
              <w:r w:rsidRPr="001856AA">
                <w:rPr>
                  <w:b/>
                  <w:bCs/>
                  <w:lang w:val="da-DK"/>
                </w:rPr>
                <w:t>Khóa chính</w:t>
              </w:r>
            </w:ins>
          </w:p>
        </w:tc>
        <w:tc>
          <w:tcPr>
            <w:tcW w:w="823" w:type="dxa"/>
            <w:noWrap/>
            <w:vAlign w:val="center"/>
            <w:hideMark/>
          </w:tcPr>
          <w:p w14:paraId="028990C4" w14:textId="77777777" w:rsidR="009613AB" w:rsidRPr="001856AA" w:rsidRDefault="009613AB" w:rsidP="009613AB">
            <w:pPr>
              <w:spacing w:line="276" w:lineRule="auto"/>
              <w:jc w:val="center"/>
              <w:rPr>
                <w:ins w:id="10296" w:author="phuong vu" w:date="2018-11-23T15:02:00Z"/>
                <w:b/>
                <w:bCs/>
              </w:rPr>
            </w:pPr>
            <w:ins w:id="10297" w:author="phuong vu" w:date="2018-11-23T15:02:00Z">
              <w:r w:rsidRPr="001856AA">
                <w:rPr>
                  <w:b/>
                  <w:bCs/>
                  <w:lang w:val="da-DK"/>
                </w:rPr>
                <w:t>Khóa ngoại</w:t>
              </w:r>
            </w:ins>
          </w:p>
        </w:tc>
        <w:tc>
          <w:tcPr>
            <w:tcW w:w="2228" w:type="dxa"/>
            <w:noWrap/>
            <w:vAlign w:val="center"/>
            <w:hideMark/>
          </w:tcPr>
          <w:p w14:paraId="728361ED" w14:textId="77777777" w:rsidR="009613AB" w:rsidRPr="001856AA" w:rsidRDefault="009613AB" w:rsidP="009613AB">
            <w:pPr>
              <w:spacing w:line="276" w:lineRule="auto"/>
              <w:ind w:right="226"/>
              <w:jc w:val="center"/>
              <w:rPr>
                <w:ins w:id="10298" w:author="phuong vu" w:date="2018-11-23T15:02:00Z"/>
                <w:b/>
                <w:bCs/>
              </w:rPr>
            </w:pPr>
            <w:ins w:id="10299" w:author="phuong vu" w:date="2018-11-23T15:02:00Z">
              <w:r w:rsidRPr="001856AA">
                <w:rPr>
                  <w:b/>
                  <w:bCs/>
                  <w:lang w:val="da-DK"/>
                </w:rPr>
                <w:t>Mô tả</w:t>
              </w:r>
            </w:ins>
          </w:p>
        </w:tc>
      </w:tr>
      <w:tr w:rsidR="009613AB" w:rsidRPr="001856AA" w14:paraId="11E96904" w14:textId="77777777" w:rsidTr="009613AB">
        <w:trPr>
          <w:trHeight w:val="300"/>
          <w:ins w:id="10300" w:author="phuong vu" w:date="2018-11-23T15:02:00Z"/>
        </w:trPr>
        <w:tc>
          <w:tcPr>
            <w:tcW w:w="708" w:type="dxa"/>
            <w:noWrap/>
            <w:vAlign w:val="center"/>
            <w:hideMark/>
          </w:tcPr>
          <w:p w14:paraId="75E971A9" w14:textId="77777777" w:rsidR="009613AB" w:rsidRPr="00FD2760" w:rsidRDefault="009613AB" w:rsidP="009613AB">
            <w:pPr>
              <w:spacing w:line="276" w:lineRule="auto"/>
              <w:jc w:val="center"/>
              <w:rPr>
                <w:ins w:id="10301" w:author="phuong vu" w:date="2018-11-23T15:02:00Z"/>
              </w:rPr>
            </w:pPr>
            <w:ins w:id="10302" w:author="phuong vu" w:date="2018-11-23T15:02:00Z">
              <w:r w:rsidRPr="00FD2760">
                <w:t>1</w:t>
              </w:r>
            </w:ins>
          </w:p>
        </w:tc>
        <w:tc>
          <w:tcPr>
            <w:tcW w:w="2484" w:type="dxa"/>
            <w:noWrap/>
            <w:hideMark/>
          </w:tcPr>
          <w:p w14:paraId="17BA4F24" w14:textId="77777777" w:rsidR="009613AB" w:rsidRPr="00FD2760" w:rsidRDefault="009613AB" w:rsidP="009613AB">
            <w:pPr>
              <w:spacing w:line="276" w:lineRule="auto"/>
              <w:rPr>
                <w:ins w:id="10303" w:author="phuong vu" w:date="2018-11-23T15:02:00Z"/>
              </w:rPr>
            </w:pPr>
            <w:ins w:id="10304" w:author="phuong vu" w:date="2018-11-23T15:02:00Z">
              <w:r w:rsidRPr="00FD2760">
                <w:t>id</w:t>
              </w:r>
            </w:ins>
          </w:p>
        </w:tc>
        <w:tc>
          <w:tcPr>
            <w:tcW w:w="1300" w:type="dxa"/>
            <w:noWrap/>
            <w:hideMark/>
          </w:tcPr>
          <w:p w14:paraId="617ADD89" w14:textId="77777777" w:rsidR="009613AB" w:rsidRPr="00FD2760" w:rsidRDefault="009613AB" w:rsidP="009613AB">
            <w:pPr>
              <w:spacing w:line="276" w:lineRule="auto"/>
              <w:rPr>
                <w:ins w:id="10305" w:author="phuong vu" w:date="2018-11-23T15:02:00Z"/>
              </w:rPr>
            </w:pPr>
            <w:ins w:id="10306" w:author="phuong vu" w:date="2018-11-23T15:02:00Z">
              <w:r w:rsidRPr="00FD2760">
                <w:t>numeric</w:t>
              </w:r>
            </w:ins>
          </w:p>
        </w:tc>
        <w:tc>
          <w:tcPr>
            <w:tcW w:w="1098" w:type="dxa"/>
            <w:noWrap/>
            <w:vAlign w:val="center"/>
            <w:hideMark/>
          </w:tcPr>
          <w:p w14:paraId="4191B938" w14:textId="77777777" w:rsidR="009613AB" w:rsidRPr="00FD2760" w:rsidRDefault="009613AB" w:rsidP="009613AB">
            <w:pPr>
              <w:spacing w:line="276" w:lineRule="auto"/>
              <w:jc w:val="center"/>
              <w:rPr>
                <w:ins w:id="10307" w:author="phuong vu" w:date="2018-11-23T15:02:00Z"/>
              </w:rPr>
            </w:pPr>
          </w:p>
        </w:tc>
        <w:tc>
          <w:tcPr>
            <w:tcW w:w="838" w:type="dxa"/>
            <w:noWrap/>
            <w:vAlign w:val="center"/>
            <w:hideMark/>
          </w:tcPr>
          <w:p w14:paraId="0E7B7B21" w14:textId="77777777" w:rsidR="009613AB" w:rsidRPr="00FD2760" w:rsidRDefault="009613AB" w:rsidP="009613AB">
            <w:pPr>
              <w:spacing w:line="276" w:lineRule="auto"/>
              <w:jc w:val="center"/>
              <w:rPr>
                <w:ins w:id="10308" w:author="phuong vu" w:date="2018-11-23T15:02:00Z"/>
              </w:rPr>
            </w:pPr>
            <w:ins w:id="10309" w:author="phuong vu" w:date="2018-11-23T15:02:00Z">
              <w:r w:rsidRPr="00FD2760">
                <w:t>X</w:t>
              </w:r>
            </w:ins>
          </w:p>
        </w:tc>
        <w:tc>
          <w:tcPr>
            <w:tcW w:w="823" w:type="dxa"/>
            <w:noWrap/>
            <w:vAlign w:val="center"/>
            <w:hideMark/>
          </w:tcPr>
          <w:p w14:paraId="322F560A" w14:textId="77777777" w:rsidR="009613AB" w:rsidRPr="00FD2760" w:rsidRDefault="009613AB" w:rsidP="009613AB">
            <w:pPr>
              <w:spacing w:line="276" w:lineRule="auto"/>
              <w:jc w:val="center"/>
              <w:rPr>
                <w:ins w:id="10310" w:author="phuong vu" w:date="2018-11-23T15:02:00Z"/>
              </w:rPr>
            </w:pPr>
          </w:p>
        </w:tc>
        <w:tc>
          <w:tcPr>
            <w:tcW w:w="2228" w:type="dxa"/>
            <w:noWrap/>
            <w:hideMark/>
          </w:tcPr>
          <w:p w14:paraId="5D04882F" w14:textId="77777777" w:rsidR="009613AB" w:rsidRPr="00FD2760" w:rsidRDefault="009613AB" w:rsidP="009613AB">
            <w:pPr>
              <w:spacing w:line="276" w:lineRule="auto"/>
              <w:rPr>
                <w:ins w:id="10311" w:author="phuong vu" w:date="2018-11-23T15:02:00Z"/>
                <w:lang w:val="en-US"/>
              </w:rPr>
            </w:pPr>
            <w:ins w:id="10312" w:author="phuong vu" w:date="2018-11-23T15:02:00Z">
              <w:r w:rsidRPr="00FD2760">
                <w:t>ID</w:t>
              </w:r>
            </w:ins>
          </w:p>
        </w:tc>
      </w:tr>
      <w:tr w:rsidR="009613AB" w:rsidRPr="001856AA" w14:paraId="4E1831C6" w14:textId="77777777" w:rsidTr="009613AB">
        <w:trPr>
          <w:trHeight w:val="300"/>
          <w:ins w:id="10313" w:author="phuong vu" w:date="2018-11-23T15:02:00Z"/>
        </w:trPr>
        <w:tc>
          <w:tcPr>
            <w:tcW w:w="708" w:type="dxa"/>
            <w:noWrap/>
            <w:vAlign w:val="center"/>
            <w:hideMark/>
          </w:tcPr>
          <w:p w14:paraId="426E6E2F" w14:textId="77777777" w:rsidR="009613AB" w:rsidRPr="00FD2760" w:rsidRDefault="009613AB" w:rsidP="009613AB">
            <w:pPr>
              <w:spacing w:line="276" w:lineRule="auto"/>
              <w:jc w:val="center"/>
              <w:rPr>
                <w:ins w:id="10314" w:author="phuong vu" w:date="2018-11-23T15:02:00Z"/>
              </w:rPr>
            </w:pPr>
            <w:ins w:id="10315" w:author="phuong vu" w:date="2018-11-23T15:02:00Z">
              <w:r w:rsidRPr="00FD2760">
                <w:t>2</w:t>
              </w:r>
            </w:ins>
          </w:p>
        </w:tc>
        <w:tc>
          <w:tcPr>
            <w:tcW w:w="2484" w:type="dxa"/>
            <w:noWrap/>
            <w:hideMark/>
          </w:tcPr>
          <w:p w14:paraId="2185CF9A" w14:textId="1D514EC1" w:rsidR="009613AB" w:rsidRPr="00FD2760" w:rsidRDefault="009613AB" w:rsidP="009613AB">
            <w:pPr>
              <w:spacing w:line="276" w:lineRule="auto"/>
              <w:rPr>
                <w:ins w:id="10316" w:author="phuong vu" w:date="2018-11-23T15:02:00Z"/>
                <w:lang w:val="en-US"/>
              </w:rPr>
            </w:pPr>
            <w:ins w:id="10317" w:author="phuong vu" w:date="2018-11-23T15:02:00Z">
              <w:r>
                <w:rPr>
                  <w:lang w:val="en-US"/>
                </w:rPr>
                <w:t>wash_bag_code</w:t>
              </w:r>
            </w:ins>
          </w:p>
        </w:tc>
        <w:tc>
          <w:tcPr>
            <w:tcW w:w="1300" w:type="dxa"/>
            <w:noWrap/>
            <w:hideMark/>
          </w:tcPr>
          <w:p w14:paraId="257A0836" w14:textId="77777777" w:rsidR="009613AB" w:rsidRPr="00FD2760" w:rsidRDefault="009613AB" w:rsidP="009613AB">
            <w:pPr>
              <w:spacing w:line="276" w:lineRule="auto"/>
              <w:rPr>
                <w:ins w:id="10318" w:author="phuong vu" w:date="2018-11-23T15:02:00Z"/>
                <w:lang w:val="en-US"/>
              </w:rPr>
            </w:pPr>
            <w:ins w:id="10319" w:author="phuong vu" w:date="2018-11-23T15:02:00Z">
              <w:r>
                <w:rPr>
                  <w:lang w:val="en-US"/>
                </w:rPr>
                <w:t>numeric</w:t>
              </w:r>
            </w:ins>
          </w:p>
        </w:tc>
        <w:tc>
          <w:tcPr>
            <w:tcW w:w="1098" w:type="dxa"/>
            <w:noWrap/>
            <w:vAlign w:val="center"/>
            <w:hideMark/>
          </w:tcPr>
          <w:p w14:paraId="5599BB1C" w14:textId="77777777" w:rsidR="009613AB" w:rsidRPr="00FD2760" w:rsidRDefault="009613AB" w:rsidP="009613AB">
            <w:pPr>
              <w:spacing w:line="276" w:lineRule="auto"/>
              <w:jc w:val="center"/>
              <w:rPr>
                <w:ins w:id="10320" w:author="phuong vu" w:date="2018-11-23T15:02:00Z"/>
              </w:rPr>
            </w:pPr>
          </w:p>
        </w:tc>
        <w:tc>
          <w:tcPr>
            <w:tcW w:w="838" w:type="dxa"/>
            <w:noWrap/>
            <w:vAlign w:val="center"/>
            <w:hideMark/>
          </w:tcPr>
          <w:p w14:paraId="05AC038E" w14:textId="77777777" w:rsidR="009613AB" w:rsidRPr="00FD2760" w:rsidRDefault="009613AB" w:rsidP="009613AB">
            <w:pPr>
              <w:spacing w:line="276" w:lineRule="auto"/>
              <w:jc w:val="center"/>
              <w:rPr>
                <w:ins w:id="10321" w:author="phuong vu" w:date="2018-11-23T15:02:00Z"/>
              </w:rPr>
            </w:pPr>
          </w:p>
        </w:tc>
        <w:tc>
          <w:tcPr>
            <w:tcW w:w="823" w:type="dxa"/>
            <w:noWrap/>
            <w:vAlign w:val="center"/>
            <w:hideMark/>
          </w:tcPr>
          <w:p w14:paraId="33112505" w14:textId="77777777" w:rsidR="009613AB" w:rsidRPr="00FD2760" w:rsidRDefault="009613AB" w:rsidP="009613AB">
            <w:pPr>
              <w:spacing w:line="276" w:lineRule="auto"/>
              <w:jc w:val="center"/>
              <w:rPr>
                <w:ins w:id="10322" w:author="phuong vu" w:date="2018-11-23T15:02:00Z"/>
                <w:lang w:val="en-US"/>
              </w:rPr>
            </w:pPr>
          </w:p>
        </w:tc>
        <w:tc>
          <w:tcPr>
            <w:tcW w:w="2228" w:type="dxa"/>
            <w:noWrap/>
            <w:hideMark/>
          </w:tcPr>
          <w:p w14:paraId="33C600C4" w14:textId="36FCD736" w:rsidR="009613AB" w:rsidRPr="00FD2760" w:rsidRDefault="00C1382B" w:rsidP="009613AB">
            <w:pPr>
              <w:spacing w:line="276" w:lineRule="auto"/>
              <w:rPr>
                <w:ins w:id="10323" w:author="phuong vu" w:date="2018-11-23T15:02:00Z"/>
                <w:lang w:val="en-US"/>
              </w:rPr>
            </w:pPr>
            <w:ins w:id="10324" w:author="phuong vu" w:date="2018-11-23T15:03:00Z">
              <w:r>
                <w:rPr>
                  <w:lang w:val="en-US"/>
                </w:rPr>
                <w:t>Mã túi giặt</w:t>
              </w:r>
            </w:ins>
          </w:p>
        </w:tc>
      </w:tr>
      <w:tr w:rsidR="009613AB" w:rsidRPr="001856AA" w14:paraId="6A07D9F3" w14:textId="77777777" w:rsidTr="009613AB">
        <w:trPr>
          <w:trHeight w:val="300"/>
          <w:ins w:id="10325" w:author="phuong vu" w:date="2018-11-23T15:02:00Z"/>
        </w:trPr>
        <w:tc>
          <w:tcPr>
            <w:tcW w:w="708" w:type="dxa"/>
            <w:noWrap/>
            <w:vAlign w:val="center"/>
          </w:tcPr>
          <w:p w14:paraId="113A5937" w14:textId="77777777" w:rsidR="009613AB" w:rsidRPr="00FD2760" w:rsidRDefault="009613AB" w:rsidP="009613AB">
            <w:pPr>
              <w:spacing w:line="276" w:lineRule="auto"/>
              <w:jc w:val="center"/>
              <w:rPr>
                <w:ins w:id="10326" w:author="phuong vu" w:date="2018-11-23T15:02:00Z"/>
                <w:lang w:val="en-US"/>
              </w:rPr>
            </w:pPr>
            <w:ins w:id="10327" w:author="phuong vu" w:date="2018-11-23T15:02:00Z">
              <w:r>
                <w:rPr>
                  <w:lang w:val="en-US"/>
                </w:rPr>
                <w:lastRenderedPageBreak/>
                <w:t>3</w:t>
              </w:r>
            </w:ins>
          </w:p>
        </w:tc>
        <w:tc>
          <w:tcPr>
            <w:tcW w:w="2484" w:type="dxa"/>
            <w:noWrap/>
          </w:tcPr>
          <w:p w14:paraId="067D561F" w14:textId="7F5D9FAE" w:rsidR="009613AB" w:rsidRDefault="00C1382B" w:rsidP="009613AB">
            <w:pPr>
              <w:spacing w:line="276" w:lineRule="auto"/>
              <w:rPr>
                <w:ins w:id="10328" w:author="phuong vu" w:date="2018-11-23T15:02:00Z"/>
                <w:lang w:val="en-US"/>
              </w:rPr>
            </w:pPr>
            <w:ins w:id="10329" w:author="phuong vu" w:date="2018-11-23T15:03:00Z">
              <w:r>
                <w:rPr>
                  <w:lang w:val="en-US"/>
                </w:rPr>
                <w:t>Receipt_id</w:t>
              </w:r>
            </w:ins>
          </w:p>
        </w:tc>
        <w:tc>
          <w:tcPr>
            <w:tcW w:w="1300" w:type="dxa"/>
            <w:noWrap/>
          </w:tcPr>
          <w:p w14:paraId="115D8D26" w14:textId="77777777" w:rsidR="009613AB" w:rsidRDefault="009613AB" w:rsidP="009613AB">
            <w:pPr>
              <w:spacing w:line="276" w:lineRule="auto"/>
              <w:rPr>
                <w:ins w:id="10330" w:author="phuong vu" w:date="2018-11-23T15:02:00Z"/>
                <w:lang w:val="en-US"/>
              </w:rPr>
            </w:pPr>
            <w:ins w:id="10331" w:author="phuong vu" w:date="2018-11-23T15:02:00Z">
              <w:r>
                <w:rPr>
                  <w:lang w:val="en-US"/>
                </w:rPr>
                <w:t>numeric</w:t>
              </w:r>
            </w:ins>
          </w:p>
        </w:tc>
        <w:tc>
          <w:tcPr>
            <w:tcW w:w="1098" w:type="dxa"/>
            <w:noWrap/>
            <w:vAlign w:val="center"/>
          </w:tcPr>
          <w:p w14:paraId="4CFCB2E3" w14:textId="77777777" w:rsidR="009613AB" w:rsidRPr="00FD2760" w:rsidRDefault="009613AB" w:rsidP="009613AB">
            <w:pPr>
              <w:spacing w:line="276" w:lineRule="auto"/>
              <w:jc w:val="center"/>
              <w:rPr>
                <w:ins w:id="10332" w:author="phuong vu" w:date="2018-11-23T15:02:00Z"/>
              </w:rPr>
            </w:pPr>
          </w:p>
        </w:tc>
        <w:tc>
          <w:tcPr>
            <w:tcW w:w="838" w:type="dxa"/>
            <w:noWrap/>
            <w:vAlign w:val="center"/>
          </w:tcPr>
          <w:p w14:paraId="15677E44" w14:textId="77777777" w:rsidR="009613AB" w:rsidRPr="00FD2760" w:rsidRDefault="009613AB" w:rsidP="009613AB">
            <w:pPr>
              <w:spacing w:line="276" w:lineRule="auto"/>
              <w:jc w:val="center"/>
              <w:rPr>
                <w:ins w:id="10333" w:author="phuong vu" w:date="2018-11-23T15:02:00Z"/>
              </w:rPr>
            </w:pPr>
          </w:p>
        </w:tc>
        <w:tc>
          <w:tcPr>
            <w:tcW w:w="823" w:type="dxa"/>
            <w:noWrap/>
            <w:vAlign w:val="center"/>
          </w:tcPr>
          <w:p w14:paraId="3E63BB56" w14:textId="45C3C5EE" w:rsidR="009613AB" w:rsidRPr="00FD2760" w:rsidRDefault="00C1382B" w:rsidP="009613AB">
            <w:pPr>
              <w:spacing w:line="276" w:lineRule="auto"/>
              <w:jc w:val="center"/>
              <w:rPr>
                <w:ins w:id="10334" w:author="phuong vu" w:date="2018-11-23T15:02:00Z"/>
                <w:lang w:val="en-US"/>
              </w:rPr>
            </w:pPr>
            <w:ins w:id="10335" w:author="phuong vu" w:date="2018-11-23T15:03:00Z">
              <w:r>
                <w:rPr>
                  <w:lang w:val="en-US"/>
                </w:rPr>
                <w:t>X</w:t>
              </w:r>
            </w:ins>
          </w:p>
        </w:tc>
        <w:tc>
          <w:tcPr>
            <w:tcW w:w="2228" w:type="dxa"/>
            <w:noWrap/>
          </w:tcPr>
          <w:p w14:paraId="1316BAC5" w14:textId="6F448996" w:rsidR="009613AB" w:rsidRDefault="009613AB" w:rsidP="009613AB">
            <w:pPr>
              <w:spacing w:line="276" w:lineRule="auto"/>
              <w:rPr>
                <w:ins w:id="10336" w:author="phuong vu" w:date="2018-11-23T15:02:00Z"/>
                <w:lang w:val="en-US"/>
              </w:rPr>
            </w:pPr>
            <w:ins w:id="10337" w:author="phuong vu" w:date="2018-11-23T15:02:00Z">
              <w:r>
                <w:rPr>
                  <w:lang w:val="en-US"/>
                </w:rPr>
                <w:t xml:space="preserve">ID </w:t>
              </w:r>
            </w:ins>
            <w:ins w:id="10338" w:author="phuong vu" w:date="2018-11-23T15:03:00Z">
              <w:r w:rsidR="00C1382B">
                <w:rPr>
                  <w:lang w:val="en-US"/>
                </w:rPr>
                <w:t>biên nhận</w:t>
              </w:r>
            </w:ins>
          </w:p>
        </w:tc>
      </w:tr>
      <w:tr w:rsidR="009613AB" w:rsidRPr="001856AA" w14:paraId="12E50085" w14:textId="77777777" w:rsidTr="009613AB">
        <w:trPr>
          <w:trHeight w:val="300"/>
          <w:ins w:id="10339" w:author="phuong vu" w:date="2018-11-23T15:02:00Z"/>
        </w:trPr>
        <w:tc>
          <w:tcPr>
            <w:tcW w:w="708" w:type="dxa"/>
            <w:noWrap/>
            <w:vAlign w:val="center"/>
          </w:tcPr>
          <w:p w14:paraId="4A413CEF" w14:textId="77777777" w:rsidR="009613AB" w:rsidRDefault="009613AB" w:rsidP="009613AB">
            <w:pPr>
              <w:spacing w:line="276" w:lineRule="auto"/>
              <w:jc w:val="center"/>
              <w:rPr>
                <w:ins w:id="10340" w:author="phuong vu" w:date="2018-11-23T15:02:00Z"/>
                <w:lang w:val="en-US"/>
              </w:rPr>
            </w:pPr>
            <w:ins w:id="10341" w:author="phuong vu" w:date="2018-11-23T15:02:00Z">
              <w:r>
                <w:rPr>
                  <w:lang w:val="en-US"/>
                </w:rPr>
                <w:t>4</w:t>
              </w:r>
            </w:ins>
          </w:p>
        </w:tc>
        <w:tc>
          <w:tcPr>
            <w:tcW w:w="2484" w:type="dxa"/>
            <w:noWrap/>
          </w:tcPr>
          <w:p w14:paraId="43CB67C1" w14:textId="77777777" w:rsidR="009613AB" w:rsidRDefault="009613AB" w:rsidP="009613AB">
            <w:pPr>
              <w:spacing w:line="276" w:lineRule="auto"/>
              <w:rPr>
                <w:ins w:id="10342" w:author="phuong vu" w:date="2018-11-23T15:02:00Z"/>
                <w:lang w:val="en-US"/>
              </w:rPr>
            </w:pPr>
            <w:ins w:id="10343" w:author="phuong vu" w:date="2018-11-23T15:02:00Z">
              <w:r>
                <w:rPr>
                  <w:lang w:val="en-US"/>
                </w:rPr>
                <w:t>sn</w:t>
              </w:r>
            </w:ins>
          </w:p>
        </w:tc>
        <w:tc>
          <w:tcPr>
            <w:tcW w:w="1300" w:type="dxa"/>
            <w:noWrap/>
          </w:tcPr>
          <w:p w14:paraId="6D58232A" w14:textId="77777777" w:rsidR="009613AB" w:rsidRDefault="009613AB" w:rsidP="009613AB">
            <w:pPr>
              <w:spacing w:line="276" w:lineRule="auto"/>
              <w:rPr>
                <w:ins w:id="10344" w:author="phuong vu" w:date="2018-11-23T15:02:00Z"/>
                <w:lang w:val="en-US"/>
              </w:rPr>
            </w:pPr>
            <w:ins w:id="10345" w:author="phuong vu" w:date="2018-11-23T15:02:00Z">
              <w:r>
                <w:rPr>
                  <w:lang w:val="en-US"/>
                </w:rPr>
                <w:t>datetime</w:t>
              </w:r>
            </w:ins>
          </w:p>
        </w:tc>
        <w:tc>
          <w:tcPr>
            <w:tcW w:w="1098" w:type="dxa"/>
            <w:noWrap/>
            <w:vAlign w:val="center"/>
          </w:tcPr>
          <w:p w14:paraId="6949EA1B" w14:textId="77777777" w:rsidR="009613AB" w:rsidRPr="00FD2760" w:rsidRDefault="009613AB" w:rsidP="009613AB">
            <w:pPr>
              <w:spacing w:line="276" w:lineRule="auto"/>
              <w:jc w:val="center"/>
              <w:rPr>
                <w:ins w:id="10346" w:author="phuong vu" w:date="2018-11-23T15:02:00Z"/>
              </w:rPr>
            </w:pPr>
          </w:p>
        </w:tc>
        <w:tc>
          <w:tcPr>
            <w:tcW w:w="838" w:type="dxa"/>
            <w:noWrap/>
            <w:vAlign w:val="center"/>
          </w:tcPr>
          <w:p w14:paraId="53A704B8" w14:textId="77777777" w:rsidR="009613AB" w:rsidRPr="00FD2760" w:rsidRDefault="009613AB" w:rsidP="009613AB">
            <w:pPr>
              <w:spacing w:line="276" w:lineRule="auto"/>
              <w:jc w:val="center"/>
              <w:rPr>
                <w:ins w:id="10347" w:author="phuong vu" w:date="2018-11-23T15:02:00Z"/>
              </w:rPr>
            </w:pPr>
          </w:p>
        </w:tc>
        <w:tc>
          <w:tcPr>
            <w:tcW w:w="823" w:type="dxa"/>
            <w:noWrap/>
            <w:vAlign w:val="center"/>
          </w:tcPr>
          <w:p w14:paraId="496CEACC" w14:textId="77777777" w:rsidR="009613AB" w:rsidRPr="00FD2760" w:rsidRDefault="009613AB" w:rsidP="009613AB">
            <w:pPr>
              <w:spacing w:line="276" w:lineRule="auto"/>
              <w:jc w:val="center"/>
              <w:rPr>
                <w:ins w:id="10348" w:author="phuong vu" w:date="2018-11-23T15:02:00Z"/>
                <w:lang w:val="en-US"/>
              </w:rPr>
            </w:pPr>
          </w:p>
        </w:tc>
        <w:tc>
          <w:tcPr>
            <w:tcW w:w="2228" w:type="dxa"/>
            <w:noWrap/>
          </w:tcPr>
          <w:p w14:paraId="727879C9" w14:textId="77777777" w:rsidR="009613AB" w:rsidRDefault="009613AB" w:rsidP="009613AB">
            <w:pPr>
              <w:spacing w:line="276" w:lineRule="auto"/>
              <w:rPr>
                <w:ins w:id="10349" w:author="phuong vu" w:date="2018-11-23T15:02:00Z"/>
                <w:lang w:val="en-US"/>
              </w:rPr>
            </w:pPr>
            <w:ins w:id="10350" w:author="phuong vu" w:date="2018-11-23T15:02:00Z">
              <w:r>
                <w:rPr>
                  <w:lang w:val="en-US"/>
                </w:rPr>
                <w:t>Ngày áp dụng</w:t>
              </w:r>
            </w:ins>
          </w:p>
        </w:tc>
      </w:tr>
      <w:tr w:rsidR="009613AB" w:rsidRPr="001856AA" w14:paraId="115A0542" w14:textId="77777777" w:rsidTr="009613AB">
        <w:trPr>
          <w:trHeight w:val="300"/>
          <w:ins w:id="10351" w:author="phuong vu" w:date="2018-11-23T15:02:00Z"/>
        </w:trPr>
        <w:tc>
          <w:tcPr>
            <w:tcW w:w="708" w:type="dxa"/>
            <w:noWrap/>
            <w:vAlign w:val="center"/>
            <w:hideMark/>
          </w:tcPr>
          <w:p w14:paraId="7651A263" w14:textId="77777777" w:rsidR="009613AB" w:rsidRPr="00FD2760" w:rsidRDefault="009613AB" w:rsidP="009613AB">
            <w:pPr>
              <w:spacing w:line="276" w:lineRule="auto"/>
              <w:jc w:val="center"/>
              <w:rPr>
                <w:ins w:id="10352" w:author="phuong vu" w:date="2018-11-23T15:02:00Z"/>
                <w:lang w:val="en-US"/>
              </w:rPr>
            </w:pPr>
            <w:ins w:id="10353" w:author="phuong vu" w:date="2018-11-23T15:02:00Z">
              <w:r>
                <w:rPr>
                  <w:lang w:val="en-US"/>
                </w:rPr>
                <w:t>5</w:t>
              </w:r>
            </w:ins>
          </w:p>
        </w:tc>
        <w:tc>
          <w:tcPr>
            <w:tcW w:w="2484" w:type="dxa"/>
            <w:noWrap/>
            <w:hideMark/>
          </w:tcPr>
          <w:p w14:paraId="34CFB962" w14:textId="77777777" w:rsidR="009613AB" w:rsidRPr="00FD2760" w:rsidRDefault="009613AB" w:rsidP="009613AB">
            <w:pPr>
              <w:spacing w:line="276" w:lineRule="auto"/>
              <w:rPr>
                <w:ins w:id="10354" w:author="phuong vu" w:date="2018-11-23T15:02:00Z"/>
              </w:rPr>
            </w:pPr>
            <w:ins w:id="10355" w:author="phuong vu" w:date="2018-11-23T15:02:00Z">
              <w:r w:rsidRPr="00FD2760">
                <w:t>status</w:t>
              </w:r>
            </w:ins>
          </w:p>
        </w:tc>
        <w:tc>
          <w:tcPr>
            <w:tcW w:w="1300" w:type="dxa"/>
            <w:noWrap/>
            <w:hideMark/>
          </w:tcPr>
          <w:p w14:paraId="2007C38A" w14:textId="77777777" w:rsidR="009613AB" w:rsidRPr="00FD2760" w:rsidRDefault="009613AB" w:rsidP="009613AB">
            <w:pPr>
              <w:spacing w:line="276" w:lineRule="auto"/>
              <w:rPr>
                <w:ins w:id="10356" w:author="phuong vu" w:date="2018-11-23T15:02:00Z"/>
              </w:rPr>
            </w:pPr>
            <w:ins w:id="10357" w:author="phuong vu" w:date="2018-11-23T15:02:00Z">
              <w:r w:rsidRPr="00FD2760">
                <w:t>character varying</w:t>
              </w:r>
            </w:ins>
          </w:p>
        </w:tc>
        <w:tc>
          <w:tcPr>
            <w:tcW w:w="1098" w:type="dxa"/>
            <w:noWrap/>
            <w:vAlign w:val="center"/>
            <w:hideMark/>
          </w:tcPr>
          <w:p w14:paraId="64E53DED" w14:textId="77777777" w:rsidR="009613AB" w:rsidRPr="00FD2760" w:rsidRDefault="009613AB" w:rsidP="009613AB">
            <w:pPr>
              <w:spacing w:line="276" w:lineRule="auto"/>
              <w:jc w:val="center"/>
              <w:rPr>
                <w:ins w:id="10358" w:author="phuong vu" w:date="2018-11-23T15:02:00Z"/>
              </w:rPr>
            </w:pPr>
            <w:ins w:id="10359" w:author="phuong vu" w:date="2018-11-23T15:02:00Z">
              <w:r w:rsidRPr="00FD2760">
                <w:t>X</w:t>
              </w:r>
            </w:ins>
          </w:p>
        </w:tc>
        <w:tc>
          <w:tcPr>
            <w:tcW w:w="838" w:type="dxa"/>
            <w:noWrap/>
            <w:vAlign w:val="center"/>
            <w:hideMark/>
          </w:tcPr>
          <w:p w14:paraId="4985A129" w14:textId="77777777" w:rsidR="009613AB" w:rsidRPr="00FD2760" w:rsidRDefault="009613AB" w:rsidP="009613AB">
            <w:pPr>
              <w:spacing w:line="276" w:lineRule="auto"/>
              <w:jc w:val="center"/>
              <w:rPr>
                <w:ins w:id="10360" w:author="phuong vu" w:date="2018-11-23T15:02:00Z"/>
              </w:rPr>
            </w:pPr>
          </w:p>
        </w:tc>
        <w:tc>
          <w:tcPr>
            <w:tcW w:w="823" w:type="dxa"/>
            <w:noWrap/>
            <w:vAlign w:val="center"/>
            <w:hideMark/>
          </w:tcPr>
          <w:p w14:paraId="26848999" w14:textId="77777777" w:rsidR="009613AB" w:rsidRPr="00FD2760" w:rsidRDefault="009613AB" w:rsidP="009613AB">
            <w:pPr>
              <w:spacing w:line="276" w:lineRule="auto"/>
              <w:jc w:val="center"/>
              <w:rPr>
                <w:ins w:id="10361" w:author="phuong vu" w:date="2018-11-23T15:02:00Z"/>
              </w:rPr>
            </w:pPr>
          </w:p>
        </w:tc>
        <w:tc>
          <w:tcPr>
            <w:tcW w:w="2228" w:type="dxa"/>
            <w:noWrap/>
            <w:hideMark/>
          </w:tcPr>
          <w:p w14:paraId="459F750B" w14:textId="77777777" w:rsidR="009613AB" w:rsidRPr="00FD2760" w:rsidRDefault="009613AB" w:rsidP="00C1382B">
            <w:pPr>
              <w:keepNext/>
              <w:spacing w:line="276" w:lineRule="auto"/>
              <w:rPr>
                <w:ins w:id="10362" w:author="phuong vu" w:date="2018-11-23T15:02:00Z"/>
              </w:rPr>
              <w:pPrChange w:id="10363" w:author="phuong vu" w:date="2018-11-23T15:07:00Z">
                <w:pPr>
                  <w:keepNext/>
                  <w:spacing w:line="276" w:lineRule="auto"/>
                </w:pPr>
              </w:pPrChange>
            </w:pPr>
            <w:ins w:id="10364" w:author="phuong vu" w:date="2018-11-23T15:02:00Z">
              <w:r w:rsidRPr="00FD2760">
                <w:t>Trạng thái</w:t>
              </w:r>
            </w:ins>
          </w:p>
        </w:tc>
      </w:tr>
    </w:tbl>
    <w:p w14:paraId="71DCD7EA" w14:textId="0E6D3148" w:rsidR="009613AB" w:rsidRDefault="00C1382B" w:rsidP="00C1382B">
      <w:pPr>
        <w:pStyle w:val="Caption"/>
        <w:rPr>
          <w:ins w:id="10365" w:author="phuong vu" w:date="2018-11-23T15:07:00Z"/>
          <w:lang w:val="en-US"/>
        </w:rPr>
      </w:pPr>
      <w:ins w:id="10366" w:author="phuong vu" w:date="2018-11-23T15:07:00Z">
        <w:r>
          <w:t xml:space="preserve">Bảng </w:t>
        </w:r>
      </w:ins>
      <w:ins w:id="10367" w:author="phuong vu" w:date="2018-11-23T15:14:00Z">
        <w:r w:rsidR="00E95F1B">
          <w:fldChar w:fldCharType="begin"/>
        </w:r>
        <w:r w:rsidR="00E95F1B">
          <w:instrText xml:space="preserve"> STYLEREF 1 \s </w:instrText>
        </w:r>
      </w:ins>
      <w:r w:rsidR="00E95F1B">
        <w:fldChar w:fldCharType="separate"/>
      </w:r>
      <w:r w:rsidR="00E95F1B">
        <w:rPr>
          <w:noProof/>
        </w:rPr>
        <w:t>3</w:t>
      </w:r>
      <w:ins w:id="10368" w:author="phuong vu" w:date="2018-11-23T15:14:00Z">
        <w:r w:rsidR="00E95F1B">
          <w:fldChar w:fldCharType="end"/>
        </w:r>
        <w:r w:rsidR="00E95F1B">
          <w:t>.</w:t>
        </w:r>
        <w:r w:rsidR="00E95F1B">
          <w:fldChar w:fldCharType="begin"/>
        </w:r>
        <w:r w:rsidR="00E95F1B">
          <w:instrText xml:space="preserve"> SEQ Bảng \* ARABIC \s 1 </w:instrText>
        </w:r>
      </w:ins>
      <w:r w:rsidR="00E95F1B">
        <w:fldChar w:fldCharType="separate"/>
      </w:r>
      <w:ins w:id="10369" w:author="phuong vu" w:date="2018-11-23T15:14:00Z">
        <w:r w:rsidR="00E95F1B">
          <w:rPr>
            <w:noProof/>
          </w:rPr>
          <w:t>27</w:t>
        </w:r>
        <w:r w:rsidR="00E95F1B">
          <w:fldChar w:fldCharType="end"/>
        </w:r>
      </w:ins>
      <w:ins w:id="10370" w:author="phuong vu" w:date="2018-11-23T15:07:00Z">
        <w:r>
          <w:rPr>
            <w:lang w:val="en-US"/>
          </w:rPr>
          <w:t xml:space="preserve"> Bảng dữ liệu túi giặt</w:t>
        </w:r>
      </w:ins>
    </w:p>
    <w:p w14:paraId="3F53139F" w14:textId="40EB9A81" w:rsidR="00C1382B" w:rsidRDefault="00C1382B" w:rsidP="00C1382B">
      <w:pPr>
        <w:rPr>
          <w:ins w:id="10371" w:author="phuong vu" w:date="2018-11-23T15:07:00Z"/>
          <w:b/>
          <w:lang w:val="en-US"/>
        </w:rPr>
      </w:pPr>
      <w:ins w:id="10372" w:author="phuong vu" w:date="2018-11-23T15:07:00Z">
        <w:r>
          <w:rPr>
            <w:b/>
            <w:lang w:val="en-US"/>
          </w:rPr>
          <w:t>BẢNG WASH_BAG_DETAIL</w:t>
        </w:r>
      </w:ins>
    </w:p>
    <w:tbl>
      <w:tblPr>
        <w:tblStyle w:val="TableGrid"/>
        <w:tblW w:w="8777" w:type="dxa"/>
        <w:tblLook w:val="04A0" w:firstRow="1" w:lastRow="0" w:firstColumn="1" w:lastColumn="0" w:noHBand="0" w:noVBand="1"/>
      </w:tblPr>
      <w:tblGrid>
        <w:gridCol w:w="697"/>
        <w:gridCol w:w="1828"/>
        <w:gridCol w:w="1149"/>
        <w:gridCol w:w="855"/>
        <w:gridCol w:w="825"/>
        <w:gridCol w:w="1205"/>
        <w:gridCol w:w="2218"/>
      </w:tblGrid>
      <w:tr w:rsidR="00C1382B" w:rsidRPr="00CF0C7E" w14:paraId="21FE9B6C" w14:textId="77777777" w:rsidTr="00C1382B">
        <w:trPr>
          <w:trHeight w:val="300"/>
          <w:ins w:id="10373" w:author="phuong vu" w:date="2018-11-23T15:08:00Z"/>
        </w:trPr>
        <w:tc>
          <w:tcPr>
            <w:tcW w:w="687" w:type="dxa"/>
            <w:noWrap/>
            <w:vAlign w:val="center"/>
            <w:hideMark/>
          </w:tcPr>
          <w:p w14:paraId="3CCF7787" w14:textId="77777777" w:rsidR="00C1382B" w:rsidRPr="00CF0C7E" w:rsidRDefault="00C1382B" w:rsidP="00FD2760">
            <w:pPr>
              <w:spacing w:line="276" w:lineRule="auto"/>
              <w:jc w:val="center"/>
              <w:rPr>
                <w:ins w:id="10374" w:author="phuong vu" w:date="2018-11-23T15:08:00Z"/>
                <w:b/>
                <w:bCs/>
              </w:rPr>
            </w:pPr>
            <w:ins w:id="10375" w:author="phuong vu" w:date="2018-11-23T15:08:00Z">
              <w:r w:rsidRPr="00CF0C7E">
                <w:rPr>
                  <w:b/>
                  <w:bCs/>
                  <w:lang w:val="da-DK"/>
                </w:rPr>
                <w:t>STT</w:t>
              </w:r>
            </w:ins>
          </w:p>
        </w:tc>
        <w:tc>
          <w:tcPr>
            <w:tcW w:w="1792" w:type="dxa"/>
            <w:noWrap/>
            <w:vAlign w:val="center"/>
            <w:hideMark/>
          </w:tcPr>
          <w:p w14:paraId="7E293DF8" w14:textId="77777777" w:rsidR="00C1382B" w:rsidRPr="00CF0C7E" w:rsidRDefault="00C1382B" w:rsidP="00FD2760">
            <w:pPr>
              <w:spacing w:line="276" w:lineRule="auto"/>
              <w:jc w:val="center"/>
              <w:rPr>
                <w:ins w:id="10376" w:author="phuong vu" w:date="2018-11-23T15:08:00Z"/>
                <w:b/>
                <w:bCs/>
              </w:rPr>
            </w:pPr>
            <w:ins w:id="10377" w:author="phuong vu" w:date="2018-11-23T15:08:00Z">
              <w:r w:rsidRPr="00CF0C7E">
                <w:rPr>
                  <w:b/>
                  <w:bCs/>
                  <w:lang w:val="da-DK"/>
                </w:rPr>
                <w:t>Tên trường</w:t>
              </w:r>
            </w:ins>
          </w:p>
        </w:tc>
        <w:tc>
          <w:tcPr>
            <w:tcW w:w="1130" w:type="dxa"/>
            <w:noWrap/>
            <w:vAlign w:val="center"/>
            <w:hideMark/>
          </w:tcPr>
          <w:p w14:paraId="0F3B61B0" w14:textId="77777777" w:rsidR="00C1382B" w:rsidRPr="00CF0C7E" w:rsidRDefault="00C1382B" w:rsidP="00FD2760">
            <w:pPr>
              <w:spacing w:line="276" w:lineRule="auto"/>
              <w:jc w:val="center"/>
              <w:rPr>
                <w:ins w:id="10378" w:author="phuong vu" w:date="2018-11-23T15:08:00Z"/>
                <w:b/>
                <w:bCs/>
              </w:rPr>
            </w:pPr>
            <w:ins w:id="10379" w:author="phuong vu" w:date="2018-11-23T15:08:00Z">
              <w:r w:rsidRPr="00CF0C7E">
                <w:rPr>
                  <w:b/>
                  <w:bCs/>
                  <w:lang w:val="da-DK"/>
                </w:rPr>
                <w:t>Kiểu</w:t>
              </w:r>
            </w:ins>
          </w:p>
        </w:tc>
        <w:tc>
          <w:tcPr>
            <w:tcW w:w="869" w:type="dxa"/>
            <w:noWrap/>
            <w:vAlign w:val="center"/>
            <w:hideMark/>
          </w:tcPr>
          <w:p w14:paraId="741F4386" w14:textId="77777777" w:rsidR="00C1382B" w:rsidRPr="00CF0C7E" w:rsidRDefault="00C1382B" w:rsidP="00FD2760">
            <w:pPr>
              <w:spacing w:line="276" w:lineRule="auto"/>
              <w:jc w:val="center"/>
              <w:rPr>
                <w:ins w:id="10380" w:author="phuong vu" w:date="2018-11-23T15:08:00Z"/>
                <w:b/>
                <w:bCs/>
              </w:rPr>
            </w:pPr>
            <w:ins w:id="10381" w:author="phuong vu" w:date="2018-11-23T15:08:00Z">
              <w:r w:rsidRPr="00CF0C7E">
                <w:rPr>
                  <w:b/>
                  <w:bCs/>
                  <w:lang w:val="da-DK"/>
                </w:rPr>
                <w:t>Chấp nhận Null</w:t>
              </w:r>
            </w:ins>
          </w:p>
        </w:tc>
        <w:tc>
          <w:tcPr>
            <w:tcW w:w="811" w:type="dxa"/>
            <w:noWrap/>
            <w:vAlign w:val="center"/>
            <w:hideMark/>
          </w:tcPr>
          <w:p w14:paraId="6E6E5A6C" w14:textId="77777777" w:rsidR="00C1382B" w:rsidRPr="00CF0C7E" w:rsidRDefault="00C1382B" w:rsidP="00FD2760">
            <w:pPr>
              <w:spacing w:line="276" w:lineRule="auto"/>
              <w:jc w:val="center"/>
              <w:rPr>
                <w:ins w:id="10382" w:author="phuong vu" w:date="2018-11-23T15:08:00Z"/>
                <w:b/>
                <w:bCs/>
              </w:rPr>
            </w:pPr>
            <w:ins w:id="10383" w:author="phuong vu" w:date="2018-11-23T15:08:00Z">
              <w:r w:rsidRPr="00CF0C7E">
                <w:rPr>
                  <w:b/>
                  <w:bCs/>
                  <w:lang w:val="da-DK"/>
                </w:rPr>
                <w:t>Khóa chính</w:t>
              </w:r>
            </w:ins>
          </w:p>
        </w:tc>
        <w:tc>
          <w:tcPr>
            <w:tcW w:w="1226" w:type="dxa"/>
            <w:noWrap/>
            <w:vAlign w:val="center"/>
            <w:hideMark/>
          </w:tcPr>
          <w:p w14:paraId="1A8FCD0F" w14:textId="77777777" w:rsidR="00C1382B" w:rsidRPr="00CF0C7E" w:rsidRDefault="00C1382B" w:rsidP="00FD2760">
            <w:pPr>
              <w:spacing w:line="276" w:lineRule="auto"/>
              <w:jc w:val="center"/>
              <w:rPr>
                <w:ins w:id="10384" w:author="phuong vu" w:date="2018-11-23T15:08:00Z"/>
                <w:b/>
                <w:bCs/>
              </w:rPr>
            </w:pPr>
            <w:ins w:id="10385" w:author="phuong vu" w:date="2018-11-23T15:08:00Z">
              <w:r w:rsidRPr="00CF0C7E">
                <w:rPr>
                  <w:b/>
                  <w:bCs/>
                  <w:lang w:val="da-DK"/>
                </w:rPr>
                <w:t>Khóa ngoại</w:t>
              </w:r>
            </w:ins>
          </w:p>
        </w:tc>
        <w:tc>
          <w:tcPr>
            <w:tcW w:w="2262" w:type="dxa"/>
            <w:noWrap/>
            <w:vAlign w:val="center"/>
            <w:hideMark/>
          </w:tcPr>
          <w:p w14:paraId="19BA7A9D" w14:textId="77777777" w:rsidR="00C1382B" w:rsidRPr="00CF0C7E" w:rsidRDefault="00C1382B" w:rsidP="00FD2760">
            <w:pPr>
              <w:spacing w:line="276" w:lineRule="auto"/>
              <w:jc w:val="center"/>
              <w:rPr>
                <w:ins w:id="10386" w:author="phuong vu" w:date="2018-11-23T15:08:00Z"/>
                <w:b/>
                <w:bCs/>
              </w:rPr>
            </w:pPr>
            <w:ins w:id="10387" w:author="phuong vu" w:date="2018-11-23T15:08:00Z">
              <w:r w:rsidRPr="00CF0C7E">
                <w:rPr>
                  <w:b/>
                  <w:bCs/>
                  <w:lang w:val="da-DK"/>
                </w:rPr>
                <w:t>Mô tả</w:t>
              </w:r>
            </w:ins>
          </w:p>
        </w:tc>
      </w:tr>
      <w:tr w:rsidR="00C1382B" w:rsidRPr="00CF0C7E" w14:paraId="3C714C94" w14:textId="77777777" w:rsidTr="00C1382B">
        <w:trPr>
          <w:trHeight w:val="300"/>
          <w:ins w:id="10388" w:author="phuong vu" w:date="2018-11-23T15:08:00Z"/>
        </w:trPr>
        <w:tc>
          <w:tcPr>
            <w:tcW w:w="687" w:type="dxa"/>
            <w:noWrap/>
            <w:hideMark/>
          </w:tcPr>
          <w:p w14:paraId="3F9D5587" w14:textId="77777777" w:rsidR="00C1382B" w:rsidRPr="00FD2760" w:rsidRDefault="00C1382B" w:rsidP="00FD2760">
            <w:pPr>
              <w:spacing w:line="276" w:lineRule="auto"/>
              <w:rPr>
                <w:ins w:id="10389" w:author="phuong vu" w:date="2018-11-23T15:08:00Z"/>
              </w:rPr>
            </w:pPr>
            <w:ins w:id="10390" w:author="phuong vu" w:date="2018-11-23T15:08:00Z">
              <w:r w:rsidRPr="00FD2760">
                <w:t>1</w:t>
              </w:r>
            </w:ins>
          </w:p>
        </w:tc>
        <w:tc>
          <w:tcPr>
            <w:tcW w:w="1792" w:type="dxa"/>
            <w:noWrap/>
            <w:hideMark/>
          </w:tcPr>
          <w:p w14:paraId="11E6E6F9" w14:textId="194DE4C3" w:rsidR="00C1382B" w:rsidRPr="00FD2760" w:rsidRDefault="008441B4" w:rsidP="00FD2760">
            <w:pPr>
              <w:spacing w:line="276" w:lineRule="auto"/>
              <w:rPr>
                <w:ins w:id="10391" w:author="phuong vu" w:date="2018-11-23T15:08:00Z"/>
              </w:rPr>
            </w:pPr>
            <w:ins w:id="10392" w:author="phuong vu" w:date="2018-11-23T15:08:00Z">
              <w:r w:rsidRPr="00FD2760">
                <w:t>id</w:t>
              </w:r>
            </w:ins>
          </w:p>
        </w:tc>
        <w:tc>
          <w:tcPr>
            <w:tcW w:w="1130" w:type="dxa"/>
            <w:noWrap/>
            <w:hideMark/>
          </w:tcPr>
          <w:p w14:paraId="6237AA82" w14:textId="77777777" w:rsidR="00C1382B" w:rsidRPr="00FD2760" w:rsidRDefault="00C1382B" w:rsidP="00FD2760">
            <w:pPr>
              <w:spacing w:line="276" w:lineRule="auto"/>
              <w:rPr>
                <w:ins w:id="10393" w:author="phuong vu" w:date="2018-11-23T15:08:00Z"/>
              </w:rPr>
            </w:pPr>
            <w:ins w:id="10394" w:author="phuong vu" w:date="2018-11-23T15:08:00Z">
              <w:r w:rsidRPr="00FD2760">
                <w:t>numeric</w:t>
              </w:r>
            </w:ins>
          </w:p>
        </w:tc>
        <w:tc>
          <w:tcPr>
            <w:tcW w:w="869" w:type="dxa"/>
            <w:noWrap/>
            <w:vAlign w:val="center"/>
            <w:hideMark/>
          </w:tcPr>
          <w:p w14:paraId="0C952515" w14:textId="77777777" w:rsidR="00C1382B" w:rsidRPr="00FD2760" w:rsidRDefault="00C1382B" w:rsidP="00FD2760">
            <w:pPr>
              <w:spacing w:line="276" w:lineRule="auto"/>
              <w:jc w:val="center"/>
              <w:rPr>
                <w:ins w:id="10395" w:author="phuong vu" w:date="2018-11-23T15:08:00Z"/>
              </w:rPr>
            </w:pPr>
          </w:p>
        </w:tc>
        <w:tc>
          <w:tcPr>
            <w:tcW w:w="811" w:type="dxa"/>
            <w:noWrap/>
            <w:vAlign w:val="center"/>
            <w:hideMark/>
          </w:tcPr>
          <w:p w14:paraId="50BC40AA" w14:textId="77777777" w:rsidR="00C1382B" w:rsidRPr="00FD2760" w:rsidRDefault="00C1382B" w:rsidP="00FD2760">
            <w:pPr>
              <w:spacing w:line="276" w:lineRule="auto"/>
              <w:jc w:val="center"/>
              <w:rPr>
                <w:ins w:id="10396" w:author="phuong vu" w:date="2018-11-23T15:08:00Z"/>
              </w:rPr>
            </w:pPr>
            <w:ins w:id="10397" w:author="phuong vu" w:date="2018-11-23T15:08:00Z">
              <w:r w:rsidRPr="00FD2760">
                <w:t>X</w:t>
              </w:r>
            </w:ins>
          </w:p>
        </w:tc>
        <w:tc>
          <w:tcPr>
            <w:tcW w:w="1226" w:type="dxa"/>
            <w:noWrap/>
            <w:vAlign w:val="center"/>
            <w:hideMark/>
          </w:tcPr>
          <w:p w14:paraId="61098FC6" w14:textId="77777777" w:rsidR="00C1382B" w:rsidRPr="00FD2760" w:rsidRDefault="00C1382B" w:rsidP="00FD2760">
            <w:pPr>
              <w:spacing w:line="276" w:lineRule="auto"/>
              <w:jc w:val="center"/>
              <w:rPr>
                <w:ins w:id="10398" w:author="phuong vu" w:date="2018-11-23T15:08:00Z"/>
              </w:rPr>
            </w:pPr>
          </w:p>
        </w:tc>
        <w:tc>
          <w:tcPr>
            <w:tcW w:w="2262" w:type="dxa"/>
            <w:noWrap/>
            <w:hideMark/>
          </w:tcPr>
          <w:p w14:paraId="46DD8CD9" w14:textId="6274D087" w:rsidR="00C1382B" w:rsidRPr="00C1382B" w:rsidRDefault="00C1382B" w:rsidP="00FD2760">
            <w:pPr>
              <w:spacing w:line="276" w:lineRule="auto"/>
              <w:rPr>
                <w:ins w:id="10399" w:author="phuong vu" w:date="2018-11-23T15:08:00Z"/>
                <w:lang w:val="en-US"/>
                <w:rPrChange w:id="10400" w:author="phuong vu" w:date="2018-11-23T15:08:00Z">
                  <w:rPr>
                    <w:ins w:id="10401" w:author="phuong vu" w:date="2018-11-23T15:08:00Z"/>
                    <w:lang w:val="en-US"/>
                  </w:rPr>
                </w:rPrChange>
              </w:rPr>
            </w:pPr>
            <w:ins w:id="10402" w:author="phuong vu" w:date="2018-11-23T15:08:00Z">
              <w:r w:rsidRPr="00FD2760">
                <w:t xml:space="preserve">ID chi tiết </w:t>
              </w:r>
              <w:r>
                <w:rPr>
                  <w:lang w:val="en-US"/>
                </w:rPr>
                <w:t>túi g</w:t>
              </w:r>
            </w:ins>
            <w:ins w:id="10403" w:author="phuong vu" w:date="2018-11-23T15:09:00Z">
              <w:r>
                <w:rPr>
                  <w:lang w:val="en-US"/>
                </w:rPr>
                <w:t>iặt</w:t>
              </w:r>
            </w:ins>
          </w:p>
        </w:tc>
      </w:tr>
      <w:tr w:rsidR="00C1382B" w:rsidRPr="00CF0C7E" w14:paraId="00A7F426" w14:textId="77777777" w:rsidTr="00C1382B">
        <w:trPr>
          <w:trHeight w:val="300"/>
          <w:ins w:id="10404" w:author="phuong vu" w:date="2018-11-23T15:08:00Z"/>
        </w:trPr>
        <w:tc>
          <w:tcPr>
            <w:tcW w:w="687" w:type="dxa"/>
            <w:noWrap/>
            <w:hideMark/>
          </w:tcPr>
          <w:p w14:paraId="6193AB3F" w14:textId="77777777" w:rsidR="00C1382B" w:rsidRPr="00FD2760" w:rsidRDefault="00C1382B" w:rsidP="00FD2760">
            <w:pPr>
              <w:spacing w:line="276" w:lineRule="auto"/>
              <w:rPr>
                <w:ins w:id="10405" w:author="phuong vu" w:date="2018-11-23T15:08:00Z"/>
              </w:rPr>
            </w:pPr>
            <w:ins w:id="10406" w:author="phuong vu" w:date="2018-11-23T15:08:00Z">
              <w:r w:rsidRPr="00FD2760">
                <w:t>2</w:t>
              </w:r>
            </w:ins>
          </w:p>
        </w:tc>
        <w:tc>
          <w:tcPr>
            <w:tcW w:w="1792" w:type="dxa"/>
            <w:noWrap/>
            <w:hideMark/>
          </w:tcPr>
          <w:p w14:paraId="791D75C9" w14:textId="52C49F69" w:rsidR="00C1382B" w:rsidRPr="00FD2760" w:rsidRDefault="008441B4" w:rsidP="00FD2760">
            <w:pPr>
              <w:spacing w:line="276" w:lineRule="auto"/>
              <w:rPr>
                <w:ins w:id="10407" w:author="phuong vu" w:date="2018-11-23T15:08:00Z"/>
              </w:rPr>
            </w:pPr>
            <w:ins w:id="10408" w:author="phuong vu" w:date="2018-11-23T15:08:00Z">
              <w:r>
                <w:t>wash_bag</w:t>
              </w:r>
              <w:r w:rsidRPr="00FD2760">
                <w:t>_id</w:t>
              </w:r>
            </w:ins>
          </w:p>
        </w:tc>
        <w:tc>
          <w:tcPr>
            <w:tcW w:w="1130" w:type="dxa"/>
            <w:noWrap/>
            <w:hideMark/>
          </w:tcPr>
          <w:p w14:paraId="7A3CA16B" w14:textId="77777777" w:rsidR="00C1382B" w:rsidRPr="00FD2760" w:rsidRDefault="00C1382B" w:rsidP="00FD2760">
            <w:pPr>
              <w:spacing w:line="276" w:lineRule="auto"/>
              <w:rPr>
                <w:ins w:id="10409" w:author="phuong vu" w:date="2018-11-23T15:08:00Z"/>
              </w:rPr>
            </w:pPr>
            <w:ins w:id="10410" w:author="phuong vu" w:date="2018-11-23T15:08:00Z">
              <w:r w:rsidRPr="00FD2760">
                <w:t>numeric</w:t>
              </w:r>
            </w:ins>
          </w:p>
        </w:tc>
        <w:tc>
          <w:tcPr>
            <w:tcW w:w="869" w:type="dxa"/>
            <w:noWrap/>
            <w:vAlign w:val="center"/>
            <w:hideMark/>
          </w:tcPr>
          <w:p w14:paraId="03097A63" w14:textId="77777777" w:rsidR="00C1382B" w:rsidRPr="00FD2760" w:rsidRDefault="00C1382B" w:rsidP="00FD2760">
            <w:pPr>
              <w:spacing w:line="276" w:lineRule="auto"/>
              <w:jc w:val="center"/>
              <w:rPr>
                <w:ins w:id="10411" w:author="phuong vu" w:date="2018-11-23T15:08:00Z"/>
              </w:rPr>
            </w:pPr>
          </w:p>
        </w:tc>
        <w:tc>
          <w:tcPr>
            <w:tcW w:w="811" w:type="dxa"/>
            <w:noWrap/>
            <w:vAlign w:val="center"/>
            <w:hideMark/>
          </w:tcPr>
          <w:p w14:paraId="1DA8ECD4" w14:textId="77777777" w:rsidR="00C1382B" w:rsidRPr="00FD2760" w:rsidRDefault="00C1382B" w:rsidP="00FD2760">
            <w:pPr>
              <w:spacing w:line="276" w:lineRule="auto"/>
              <w:jc w:val="center"/>
              <w:rPr>
                <w:ins w:id="10412" w:author="phuong vu" w:date="2018-11-23T15:08:00Z"/>
              </w:rPr>
            </w:pPr>
          </w:p>
        </w:tc>
        <w:tc>
          <w:tcPr>
            <w:tcW w:w="1226" w:type="dxa"/>
            <w:noWrap/>
            <w:vAlign w:val="center"/>
            <w:hideMark/>
          </w:tcPr>
          <w:p w14:paraId="749231B8" w14:textId="77777777" w:rsidR="00C1382B" w:rsidRPr="00FD2760" w:rsidRDefault="00C1382B" w:rsidP="00FD2760">
            <w:pPr>
              <w:spacing w:line="276" w:lineRule="auto"/>
              <w:jc w:val="center"/>
              <w:rPr>
                <w:ins w:id="10413" w:author="phuong vu" w:date="2018-11-23T15:08:00Z"/>
              </w:rPr>
            </w:pPr>
            <w:ins w:id="10414" w:author="phuong vu" w:date="2018-11-23T15:08:00Z">
              <w:r w:rsidRPr="00FD2760">
                <w:t>X</w:t>
              </w:r>
            </w:ins>
          </w:p>
        </w:tc>
        <w:tc>
          <w:tcPr>
            <w:tcW w:w="2262" w:type="dxa"/>
            <w:noWrap/>
            <w:hideMark/>
          </w:tcPr>
          <w:p w14:paraId="278A533C" w14:textId="0336A1A4" w:rsidR="00C1382B" w:rsidRPr="00C1382B" w:rsidRDefault="00C1382B" w:rsidP="00FD2760">
            <w:pPr>
              <w:spacing w:line="276" w:lineRule="auto"/>
              <w:rPr>
                <w:ins w:id="10415" w:author="phuong vu" w:date="2018-11-23T15:08:00Z"/>
                <w:lang w:val="en-US"/>
                <w:rPrChange w:id="10416" w:author="phuong vu" w:date="2018-11-23T15:09:00Z">
                  <w:rPr>
                    <w:ins w:id="10417" w:author="phuong vu" w:date="2018-11-23T15:08:00Z"/>
                    <w:lang w:val="en-US"/>
                  </w:rPr>
                </w:rPrChange>
              </w:rPr>
            </w:pPr>
            <w:ins w:id="10418" w:author="phuong vu" w:date="2018-11-23T15:08:00Z">
              <w:r w:rsidRPr="00FD2760">
                <w:t xml:space="preserve">ID </w:t>
              </w:r>
            </w:ins>
            <w:ins w:id="10419" w:author="phuong vu" w:date="2018-11-23T15:09:00Z">
              <w:r>
                <w:rPr>
                  <w:lang w:val="en-US"/>
                </w:rPr>
                <w:t>túi giặt</w:t>
              </w:r>
            </w:ins>
          </w:p>
        </w:tc>
      </w:tr>
      <w:tr w:rsidR="00C1382B" w:rsidRPr="00CF0C7E" w14:paraId="4C86C1ED" w14:textId="77777777" w:rsidTr="00C1382B">
        <w:trPr>
          <w:trHeight w:val="300"/>
          <w:ins w:id="10420" w:author="phuong vu" w:date="2018-11-23T15:08:00Z"/>
        </w:trPr>
        <w:tc>
          <w:tcPr>
            <w:tcW w:w="687" w:type="dxa"/>
            <w:noWrap/>
            <w:hideMark/>
          </w:tcPr>
          <w:p w14:paraId="464E16FE" w14:textId="77777777" w:rsidR="00C1382B" w:rsidRPr="00FD2760" w:rsidRDefault="00C1382B" w:rsidP="00FD2760">
            <w:pPr>
              <w:spacing w:line="276" w:lineRule="auto"/>
              <w:rPr>
                <w:ins w:id="10421" w:author="phuong vu" w:date="2018-11-23T15:08:00Z"/>
              </w:rPr>
            </w:pPr>
            <w:ins w:id="10422" w:author="phuong vu" w:date="2018-11-23T15:08:00Z">
              <w:r w:rsidRPr="00FD2760">
                <w:t>3</w:t>
              </w:r>
            </w:ins>
          </w:p>
        </w:tc>
        <w:tc>
          <w:tcPr>
            <w:tcW w:w="1792" w:type="dxa"/>
            <w:noWrap/>
            <w:hideMark/>
          </w:tcPr>
          <w:p w14:paraId="3CD4E92A" w14:textId="7B31394D" w:rsidR="00C1382B" w:rsidRPr="00FD2760" w:rsidRDefault="008441B4" w:rsidP="00FD2760">
            <w:pPr>
              <w:spacing w:line="276" w:lineRule="auto"/>
              <w:rPr>
                <w:ins w:id="10423" w:author="phuong vu" w:date="2018-11-23T15:08:00Z"/>
              </w:rPr>
            </w:pPr>
            <w:ins w:id="10424" w:author="phuong vu" w:date="2018-11-23T15:08:00Z">
              <w:r w:rsidRPr="00FD2760">
                <w:t>service_type_id</w:t>
              </w:r>
            </w:ins>
          </w:p>
        </w:tc>
        <w:tc>
          <w:tcPr>
            <w:tcW w:w="1130" w:type="dxa"/>
            <w:noWrap/>
            <w:hideMark/>
          </w:tcPr>
          <w:p w14:paraId="4F01BBDC" w14:textId="77777777" w:rsidR="00C1382B" w:rsidRPr="00FD2760" w:rsidRDefault="00C1382B" w:rsidP="00FD2760">
            <w:pPr>
              <w:spacing w:line="276" w:lineRule="auto"/>
              <w:rPr>
                <w:ins w:id="10425" w:author="phuong vu" w:date="2018-11-23T15:08:00Z"/>
              </w:rPr>
            </w:pPr>
            <w:ins w:id="10426" w:author="phuong vu" w:date="2018-11-23T15:08:00Z">
              <w:r w:rsidRPr="00FD2760">
                <w:t>numeric</w:t>
              </w:r>
            </w:ins>
          </w:p>
        </w:tc>
        <w:tc>
          <w:tcPr>
            <w:tcW w:w="869" w:type="dxa"/>
            <w:noWrap/>
            <w:vAlign w:val="center"/>
            <w:hideMark/>
          </w:tcPr>
          <w:p w14:paraId="1090CB54" w14:textId="77777777" w:rsidR="00C1382B" w:rsidRPr="00FD2760" w:rsidRDefault="00C1382B" w:rsidP="00FD2760">
            <w:pPr>
              <w:spacing w:line="276" w:lineRule="auto"/>
              <w:jc w:val="center"/>
              <w:rPr>
                <w:ins w:id="10427" w:author="phuong vu" w:date="2018-11-23T15:08:00Z"/>
              </w:rPr>
            </w:pPr>
          </w:p>
        </w:tc>
        <w:tc>
          <w:tcPr>
            <w:tcW w:w="811" w:type="dxa"/>
            <w:noWrap/>
            <w:vAlign w:val="center"/>
            <w:hideMark/>
          </w:tcPr>
          <w:p w14:paraId="1DD51847" w14:textId="77777777" w:rsidR="00C1382B" w:rsidRPr="00FD2760" w:rsidRDefault="00C1382B" w:rsidP="00FD2760">
            <w:pPr>
              <w:spacing w:line="276" w:lineRule="auto"/>
              <w:jc w:val="center"/>
              <w:rPr>
                <w:ins w:id="10428" w:author="phuong vu" w:date="2018-11-23T15:08:00Z"/>
              </w:rPr>
            </w:pPr>
          </w:p>
        </w:tc>
        <w:tc>
          <w:tcPr>
            <w:tcW w:w="1226" w:type="dxa"/>
            <w:noWrap/>
            <w:vAlign w:val="center"/>
            <w:hideMark/>
          </w:tcPr>
          <w:p w14:paraId="13112F91" w14:textId="77777777" w:rsidR="00C1382B" w:rsidRPr="00FD2760" w:rsidRDefault="00C1382B" w:rsidP="00FD2760">
            <w:pPr>
              <w:spacing w:line="276" w:lineRule="auto"/>
              <w:jc w:val="center"/>
              <w:rPr>
                <w:ins w:id="10429" w:author="phuong vu" w:date="2018-11-23T15:08:00Z"/>
              </w:rPr>
            </w:pPr>
            <w:ins w:id="10430" w:author="phuong vu" w:date="2018-11-23T15:08:00Z">
              <w:r w:rsidRPr="00FD2760">
                <w:t>X</w:t>
              </w:r>
            </w:ins>
          </w:p>
        </w:tc>
        <w:tc>
          <w:tcPr>
            <w:tcW w:w="2262" w:type="dxa"/>
            <w:noWrap/>
            <w:hideMark/>
          </w:tcPr>
          <w:p w14:paraId="155A8400" w14:textId="77777777" w:rsidR="00C1382B" w:rsidRPr="00FD2760" w:rsidRDefault="00C1382B" w:rsidP="00FD2760">
            <w:pPr>
              <w:spacing w:line="276" w:lineRule="auto"/>
              <w:rPr>
                <w:ins w:id="10431" w:author="phuong vu" w:date="2018-11-23T15:08:00Z"/>
              </w:rPr>
            </w:pPr>
            <w:ins w:id="10432" w:author="phuong vu" w:date="2018-11-23T15:08:00Z">
              <w:r w:rsidRPr="00FD2760">
                <w:t xml:space="preserve">ID loại dịch vụ. </w:t>
              </w:r>
            </w:ins>
          </w:p>
        </w:tc>
      </w:tr>
      <w:tr w:rsidR="00C1382B" w:rsidRPr="00CF0C7E" w14:paraId="438BE6DC" w14:textId="77777777" w:rsidTr="00C1382B">
        <w:trPr>
          <w:trHeight w:val="300"/>
          <w:ins w:id="10433" w:author="phuong vu" w:date="2018-11-23T15:08:00Z"/>
        </w:trPr>
        <w:tc>
          <w:tcPr>
            <w:tcW w:w="687" w:type="dxa"/>
            <w:noWrap/>
            <w:hideMark/>
          </w:tcPr>
          <w:p w14:paraId="68CA7757" w14:textId="77777777" w:rsidR="00C1382B" w:rsidRPr="00FD2760" w:rsidRDefault="00C1382B" w:rsidP="00FD2760">
            <w:pPr>
              <w:spacing w:line="276" w:lineRule="auto"/>
              <w:rPr>
                <w:ins w:id="10434" w:author="phuong vu" w:date="2018-11-23T15:08:00Z"/>
              </w:rPr>
            </w:pPr>
            <w:ins w:id="10435" w:author="phuong vu" w:date="2018-11-23T15:08:00Z">
              <w:r w:rsidRPr="00FD2760">
                <w:t>4</w:t>
              </w:r>
            </w:ins>
          </w:p>
        </w:tc>
        <w:tc>
          <w:tcPr>
            <w:tcW w:w="1792" w:type="dxa"/>
            <w:noWrap/>
            <w:hideMark/>
          </w:tcPr>
          <w:p w14:paraId="3A512111" w14:textId="2C0417D3" w:rsidR="00C1382B" w:rsidRPr="00FD2760" w:rsidRDefault="008441B4" w:rsidP="00FD2760">
            <w:pPr>
              <w:spacing w:line="276" w:lineRule="auto"/>
              <w:rPr>
                <w:ins w:id="10436" w:author="phuong vu" w:date="2018-11-23T15:08:00Z"/>
              </w:rPr>
            </w:pPr>
            <w:ins w:id="10437" w:author="phuong vu" w:date="2018-11-23T15:08:00Z">
              <w:r w:rsidRPr="00FD2760">
                <w:t>unit_id</w:t>
              </w:r>
            </w:ins>
          </w:p>
        </w:tc>
        <w:tc>
          <w:tcPr>
            <w:tcW w:w="1130" w:type="dxa"/>
            <w:noWrap/>
            <w:hideMark/>
          </w:tcPr>
          <w:p w14:paraId="556E688F" w14:textId="77777777" w:rsidR="00C1382B" w:rsidRPr="00FD2760" w:rsidRDefault="00C1382B" w:rsidP="00FD2760">
            <w:pPr>
              <w:spacing w:line="276" w:lineRule="auto"/>
              <w:rPr>
                <w:ins w:id="10438" w:author="phuong vu" w:date="2018-11-23T15:08:00Z"/>
              </w:rPr>
            </w:pPr>
            <w:ins w:id="10439" w:author="phuong vu" w:date="2018-11-23T15:08:00Z">
              <w:r w:rsidRPr="00FD2760">
                <w:t>numeric</w:t>
              </w:r>
            </w:ins>
          </w:p>
        </w:tc>
        <w:tc>
          <w:tcPr>
            <w:tcW w:w="869" w:type="dxa"/>
            <w:noWrap/>
            <w:vAlign w:val="center"/>
            <w:hideMark/>
          </w:tcPr>
          <w:p w14:paraId="07AE188F" w14:textId="77777777" w:rsidR="00C1382B" w:rsidRPr="00FD2760" w:rsidRDefault="00C1382B" w:rsidP="00FD2760">
            <w:pPr>
              <w:spacing w:line="276" w:lineRule="auto"/>
              <w:jc w:val="center"/>
              <w:rPr>
                <w:ins w:id="10440" w:author="phuong vu" w:date="2018-11-23T15:08:00Z"/>
              </w:rPr>
            </w:pPr>
          </w:p>
        </w:tc>
        <w:tc>
          <w:tcPr>
            <w:tcW w:w="811" w:type="dxa"/>
            <w:noWrap/>
            <w:vAlign w:val="center"/>
            <w:hideMark/>
          </w:tcPr>
          <w:p w14:paraId="3CF0DAED" w14:textId="77777777" w:rsidR="00C1382B" w:rsidRPr="00FD2760" w:rsidRDefault="00C1382B" w:rsidP="00FD2760">
            <w:pPr>
              <w:spacing w:line="276" w:lineRule="auto"/>
              <w:jc w:val="center"/>
              <w:rPr>
                <w:ins w:id="10441" w:author="phuong vu" w:date="2018-11-23T15:08:00Z"/>
              </w:rPr>
            </w:pPr>
          </w:p>
        </w:tc>
        <w:tc>
          <w:tcPr>
            <w:tcW w:w="1226" w:type="dxa"/>
            <w:noWrap/>
            <w:vAlign w:val="center"/>
            <w:hideMark/>
          </w:tcPr>
          <w:p w14:paraId="7F0B79AE" w14:textId="77777777" w:rsidR="00C1382B" w:rsidRPr="00FD2760" w:rsidRDefault="00C1382B" w:rsidP="00FD2760">
            <w:pPr>
              <w:spacing w:line="276" w:lineRule="auto"/>
              <w:jc w:val="center"/>
              <w:rPr>
                <w:ins w:id="10442" w:author="phuong vu" w:date="2018-11-23T15:08:00Z"/>
              </w:rPr>
            </w:pPr>
            <w:ins w:id="10443" w:author="phuong vu" w:date="2018-11-23T15:08:00Z">
              <w:r w:rsidRPr="00FD2760">
                <w:t>X</w:t>
              </w:r>
            </w:ins>
          </w:p>
        </w:tc>
        <w:tc>
          <w:tcPr>
            <w:tcW w:w="2262" w:type="dxa"/>
            <w:noWrap/>
            <w:hideMark/>
          </w:tcPr>
          <w:p w14:paraId="76480244" w14:textId="77777777" w:rsidR="00C1382B" w:rsidRPr="00FD2760" w:rsidRDefault="00C1382B" w:rsidP="00FD2760">
            <w:pPr>
              <w:spacing w:line="276" w:lineRule="auto"/>
              <w:rPr>
                <w:ins w:id="10444" w:author="phuong vu" w:date="2018-11-23T15:08:00Z"/>
              </w:rPr>
            </w:pPr>
            <w:ins w:id="10445" w:author="phuong vu" w:date="2018-11-23T15:08:00Z">
              <w:r w:rsidRPr="00FD2760">
                <w:t xml:space="preserve">ID đơn vị tính. </w:t>
              </w:r>
            </w:ins>
          </w:p>
        </w:tc>
      </w:tr>
      <w:tr w:rsidR="00C1382B" w:rsidRPr="00CF0C7E" w14:paraId="615C742B" w14:textId="77777777" w:rsidTr="00C1382B">
        <w:trPr>
          <w:trHeight w:val="300"/>
          <w:ins w:id="10446" w:author="phuong vu" w:date="2018-11-23T15:08:00Z"/>
        </w:trPr>
        <w:tc>
          <w:tcPr>
            <w:tcW w:w="687" w:type="dxa"/>
            <w:noWrap/>
            <w:hideMark/>
          </w:tcPr>
          <w:p w14:paraId="69245F02" w14:textId="77777777" w:rsidR="00C1382B" w:rsidRPr="00FD2760" w:rsidRDefault="00C1382B" w:rsidP="00FD2760">
            <w:pPr>
              <w:spacing w:line="276" w:lineRule="auto"/>
              <w:rPr>
                <w:ins w:id="10447" w:author="phuong vu" w:date="2018-11-23T15:08:00Z"/>
              </w:rPr>
            </w:pPr>
            <w:ins w:id="10448" w:author="phuong vu" w:date="2018-11-23T15:08:00Z">
              <w:r w:rsidRPr="00FD2760">
                <w:t>5</w:t>
              </w:r>
            </w:ins>
          </w:p>
        </w:tc>
        <w:tc>
          <w:tcPr>
            <w:tcW w:w="1792" w:type="dxa"/>
            <w:noWrap/>
            <w:hideMark/>
          </w:tcPr>
          <w:p w14:paraId="335DCECE" w14:textId="4F6E0FC9" w:rsidR="00C1382B" w:rsidRPr="00FD2760" w:rsidRDefault="008441B4" w:rsidP="00FD2760">
            <w:pPr>
              <w:spacing w:line="276" w:lineRule="auto"/>
              <w:rPr>
                <w:ins w:id="10449" w:author="phuong vu" w:date="2018-11-23T15:08:00Z"/>
              </w:rPr>
            </w:pPr>
            <w:ins w:id="10450" w:author="phuong vu" w:date="2018-11-23T15:08:00Z">
              <w:r w:rsidRPr="00FD2760">
                <w:t>label_id</w:t>
              </w:r>
            </w:ins>
          </w:p>
        </w:tc>
        <w:tc>
          <w:tcPr>
            <w:tcW w:w="1130" w:type="dxa"/>
            <w:noWrap/>
            <w:hideMark/>
          </w:tcPr>
          <w:p w14:paraId="30D39113" w14:textId="77777777" w:rsidR="00C1382B" w:rsidRPr="00FD2760" w:rsidRDefault="00C1382B" w:rsidP="00FD2760">
            <w:pPr>
              <w:spacing w:line="276" w:lineRule="auto"/>
              <w:rPr>
                <w:ins w:id="10451" w:author="phuong vu" w:date="2018-11-23T15:08:00Z"/>
              </w:rPr>
            </w:pPr>
            <w:ins w:id="10452" w:author="phuong vu" w:date="2018-11-23T15:08:00Z">
              <w:r w:rsidRPr="00FD2760">
                <w:t>numeric</w:t>
              </w:r>
            </w:ins>
          </w:p>
        </w:tc>
        <w:tc>
          <w:tcPr>
            <w:tcW w:w="869" w:type="dxa"/>
            <w:noWrap/>
            <w:vAlign w:val="center"/>
            <w:hideMark/>
          </w:tcPr>
          <w:p w14:paraId="3F715062" w14:textId="77777777" w:rsidR="00C1382B" w:rsidRPr="00FD2760" w:rsidRDefault="00C1382B" w:rsidP="00FD2760">
            <w:pPr>
              <w:spacing w:line="276" w:lineRule="auto"/>
              <w:jc w:val="center"/>
              <w:rPr>
                <w:ins w:id="10453" w:author="phuong vu" w:date="2018-11-23T15:08:00Z"/>
                <w:lang w:val="en-US"/>
              </w:rPr>
            </w:pPr>
            <w:ins w:id="10454" w:author="phuong vu" w:date="2018-11-23T15:08:00Z">
              <w:r>
                <w:rPr>
                  <w:lang w:val="en-US"/>
                </w:rPr>
                <w:t>X</w:t>
              </w:r>
            </w:ins>
          </w:p>
        </w:tc>
        <w:tc>
          <w:tcPr>
            <w:tcW w:w="811" w:type="dxa"/>
            <w:noWrap/>
            <w:vAlign w:val="center"/>
            <w:hideMark/>
          </w:tcPr>
          <w:p w14:paraId="79258834" w14:textId="77777777" w:rsidR="00C1382B" w:rsidRPr="00FD2760" w:rsidRDefault="00C1382B" w:rsidP="00FD2760">
            <w:pPr>
              <w:spacing w:line="276" w:lineRule="auto"/>
              <w:jc w:val="center"/>
              <w:rPr>
                <w:ins w:id="10455" w:author="phuong vu" w:date="2018-11-23T15:08:00Z"/>
              </w:rPr>
            </w:pPr>
          </w:p>
        </w:tc>
        <w:tc>
          <w:tcPr>
            <w:tcW w:w="1226" w:type="dxa"/>
            <w:noWrap/>
            <w:vAlign w:val="center"/>
            <w:hideMark/>
          </w:tcPr>
          <w:p w14:paraId="2FE73378" w14:textId="77777777" w:rsidR="00C1382B" w:rsidRPr="00FD2760" w:rsidRDefault="00C1382B" w:rsidP="00FD2760">
            <w:pPr>
              <w:spacing w:line="276" w:lineRule="auto"/>
              <w:jc w:val="center"/>
              <w:rPr>
                <w:ins w:id="10456" w:author="phuong vu" w:date="2018-11-23T15:08:00Z"/>
              </w:rPr>
            </w:pPr>
            <w:ins w:id="10457" w:author="phuong vu" w:date="2018-11-23T15:08:00Z">
              <w:r w:rsidRPr="00FD2760">
                <w:t>X</w:t>
              </w:r>
            </w:ins>
          </w:p>
        </w:tc>
        <w:tc>
          <w:tcPr>
            <w:tcW w:w="2262" w:type="dxa"/>
            <w:noWrap/>
            <w:hideMark/>
          </w:tcPr>
          <w:p w14:paraId="53AE50BE" w14:textId="77777777" w:rsidR="00C1382B" w:rsidRPr="00FD2760" w:rsidRDefault="00C1382B" w:rsidP="00FD2760">
            <w:pPr>
              <w:spacing w:line="276" w:lineRule="auto"/>
              <w:rPr>
                <w:ins w:id="10458" w:author="phuong vu" w:date="2018-11-23T15:08:00Z"/>
              </w:rPr>
            </w:pPr>
            <w:ins w:id="10459" w:author="phuong vu" w:date="2018-11-23T15:08:00Z">
              <w:r w:rsidRPr="00FD2760">
                <w:t>ID nhãn hiệu.</w:t>
              </w:r>
            </w:ins>
          </w:p>
        </w:tc>
      </w:tr>
      <w:tr w:rsidR="00C1382B" w:rsidRPr="00CF0C7E" w14:paraId="3A37C4B6" w14:textId="77777777" w:rsidTr="00C1382B">
        <w:trPr>
          <w:trHeight w:val="300"/>
          <w:ins w:id="10460" w:author="phuong vu" w:date="2018-11-23T15:08:00Z"/>
        </w:trPr>
        <w:tc>
          <w:tcPr>
            <w:tcW w:w="687" w:type="dxa"/>
            <w:noWrap/>
            <w:hideMark/>
          </w:tcPr>
          <w:p w14:paraId="32E18C15" w14:textId="77777777" w:rsidR="00C1382B" w:rsidRPr="00FD2760" w:rsidRDefault="00C1382B" w:rsidP="00FD2760">
            <w:pPr>
              <w:spacing w:line="276" w:lineRule="auto"/>
              <w:rPr>
                <w:ins w:id="10461" w:author="phuong vu" w:date="2018-11-23T15:08:00Z"/>
              </w:rPr>
            </w:pPr>
            <w:ins w:id="10462" w:author="phuong vu" w:date="2018-11-23T15:08:00Z">
              <w:r w:rsidRPr="00FD2760">
                <w:t>6</w:t>
              </w:r>
            </w:ins>
          </w:p>
        </w:tc>
        <w:tc>
          <w:tcPr>
            <w:tcW w:w="1792" w:type="dxa"/>
            <w:noWrap/>
            <w:hideMark/>
          </w:tcPr>
          <w:p w14:paraId="11C7E224" w14:textId="28701B9B" w:rsidR="00C1382B" w:rsidRPr="00FD2760" w:rsidRDefault="008441B4" w:rsidP="00FD2760">
            <w:pPr>
              <w:spacing w:line="276" w:lineRule="auto"/>
              <w:rPr>
                <w:ins w:id="10463" w:author="phuong vu" w:date="2018-11-23T15:08:00Z"/>
              </w:rPr>
            </w:pPr>
            <w:ins w:id="10464" w:author="phuong vu" w:date="2018-11-23T15:08:00Z">
              <w:r w:rsidRPr="00FD2760">
                <w:t>color_id</w:t>
              </w:r>
            </w:ins>
          </w:p>
        </w:tc>
        <w:tc>
          <w:tcPr>
            <w:tcW w:w="1130" w:type="dxa"/>
            <w:noWrap/>
            <w:hideMark/>
          </w:tcPr>
          <w:p w14:paraId="3C3B30C2" w14:textId="77777777" w:rsidR="00C1382B" w:rsidRPr="00FD2760" w:rsidRDefault="00C1382B" w:rsidP="00FD2760">
            <w:pPr>
              <w:spacing w:line="276" w:lineRule="auto"/>
              <w:rPr>
                <w:ins w:id="10465" w:author="phuong vu" w:date="2018-11-23T15:08:00Z"/>
              </w:rPr>
            </w:pPr>
            <w:ins w:id="10466" w:author="phuong vu" w:date="2018-11-23T15:08:00Z">
              <w:r w:rsidRPr="00FD2760">
                <w:t>numeric</w:t>
              </w:r>
            </w:ins>
          </w:p>
        </w:tc>
        <w:tc>
          <w:tcPr>
            <w:tcW w:w="869" w:type="dxa"/>
            <w:noWrap/>
            <w:vAlign w:val="center"/>
            <w:hideMark/>
          </w:tcPr>
          <w:p w14:paraId="45CA465D" w14:textId="77777777" w:rsidR="00C1382B" w:rsidRPr="00FD2760" w:rsidRDefault="00C1382B" w:rsidP="00FD2760">
            <w:pPr>
              <w:spacing w:line="276" w:lineRule="auto"/>
              <w:jc w:val="center"/>
              <w:rPr>
                <w:ins w:id="10467" w:author="phuong vu" w:date="2018-11-23T15:08:00Z"/>
                <w:lang w:val="en-US"/>
              </w:rPr>
            </w:pPr>
            <w:ins w:id="10468" w:author="phuong vu" w:date="2018-11-23T15:08:00Z">
              <w:r>
                <w:rPr>
                  <w:lang w:val="en-US"/>
                </w:rPr>
                <w:t>X</w:t>
              </w:r>
            </w:ins>
          </w:p>
        </w:tc>
        <w:tc>
          <w:tcPr>
            <w:tcW w:w="811" w:type="dxa"/>
            <w:noWrap/>
            <w:vAlign w:val="center"/>
            <w:hideMark/>
          </w:tcPr>
          <w:p w14:paraId="7BFA26FD" w14:textId="77777777" w:rsidR="00C1382B" w:rsidRPr="00FD2760" w:rsidRDefault="00C1382B" w:rsidP="00FD2760">
            <w:pPr>
              <w:spacing w:line="276" w:lineRule="auto"/>
              <w:jc w:val="center"/>
              <w:rPr>
                <w:ins w:id="10469" w:author="phuong vu" w:date="2018-11-23T15:08:00Z"/>
              </w:rPr>
            </w:pPr>
          </w:p>
        </w:tc>
        <w:tc>
          <w:tcPr>
            <w:tcW w:w="1226" w:type="dxa"/>
            <w:noWrap/>
            <w:vAlign w:val="center"/>
            <w:hideMark/>
          </w:tcPr>
          <w:p w14:paraId="46B6A382" w14:textId="77777777" w:rsidR="00C1382B" w:rsidRPr="00FD2760" w:rsidRDefault="00C1382B" w:rsidP="00FD2760">
            <w:pPr>
              <w:spacing w:line="276" w:lineRule="auto"/>
              <w:jc w:val="center"/>
              <w:rPr>
                <w:ins w:id="10470" w:author="phuong vu" w:date="2018-11-23T15:08:00Z"/>
              </w:rPr>
            </w:pPr>
            <w:ins w:id="10471" w:author="phuong vu" w:date="2018-11-23T15:08:00Z">
              <w:r w:rsidRPr="00FD2760">
                <w:t>X</w:t>
              </w:r>
            </w:ins>
          </w:p>
        </w:tc>
        <w:tc>
          <w:tcPr>
            <w:tcW w:w="2262" w:type="dxa"/>
            <w:noWrap/>
            <w:hideMark/>
          </w:tcPr>
          <w:p w14:paraId="67AB85C5" w14:textId="77777777" w:rsidR="00C1382B" w:rsidRPr="00FD2760" w:rsidRDefault="00C1382B" w:rsidP="00FD2760">
            <w:pPr>
              <w:spacing w:line="276" w:lineRule="auto"/>
              <w:rPr>
                <w:ins w:id="10472" w:author="phuong vu" w:date="2018-11-23T15:08:00Z"/>
              </w:rPr>
            </w:pPr>
            <w:ins w:id="10473" w:author="phuong vu" w:date="2018-11-23T15:08:00Z">
              <w:r w:rsidRPr="00FD2760">
                <w:t xml:space="preserve">ID màu sắc. </w:t>
              </w:r>
            </w:ins>
          </w:p>
        </w:tc>
      </w:tr>
      <w:tr w:rsidR="00C1382B" w:rsidRPr="00CF0C7E" w14:paraId="3E67B91E" w14:textId="77777777" w:rsidTr="00C1382B">
        <w:trPr>
          <w:trHeight w:val="300"/>
          <w:ins w:id="10474" w:author="phuong vu" w:date="2018-11-23T15:08:00Z"/>
        </w:trPr>
        <w:tc>
          <w:tcPr>
            <w:tcW w:w="687" w:type="dxa"/>
            <w:noWrap/>
            <w:hideMark/>
          </w:tcPr>
          <w:p w14:paraId="08825469" w14:textId="77777777" w:rsidR="00C1382B" w:rsidRPr="00FD2760" w:rsidRDefault="00C1382B" w:rsidP="00FD2760">
            <w:pPr>
              <w:spacing w:line="276" w:lineRule="auto"/>
              <w:rPr>
                <w:ins w:id="10475" w:author="phuong vu" w:date="2018-11-23T15:08:00Z"/>
              </w:rPr>
            </w:pPr>
            <w:ins w:id="10476" w:author="phuong vu" w:date="2018-11-23T15:08:00Z">
              <w:r w:rsidRPr="00FD2760">
                <w:t>7</w:t>
              </w:r>
            </w:ins>
          </w:p>
        </w:tc>
        <w:tc>
          <w:tcPr>
            <w:tcW w:w="1792" w:type="dxa"/>
            <w:noWrap/>
            <w:hideMark/>
          </w:tcPr>
          <w:p w14:paraId="0AECEEE7" w14:textId="79D52916" w:rsidR="00C1382B" w:rsidRPr="00FD2760" w:rsidRDefault="008441B4" w:rsidP="00FD2760">
            <w:pPr>
              <w:spacing w:line="276" w:lineRule="auto"/>
              <w:rPr>
                <w:ins w:id="10477" w:author="phuong vu" w:date="2018-11-23T15:08:00Z"/>
              </w:rPr>
            </w:pPr>
            <w:ins w:id="10478" w:author="phuong vu" w:date="2018-11-23T15:08:00Z">
              <w:r w:rsidRPr="00FD2760">
                <w:t>product_id</w:t>
              </w:r>
            </w:ins>
          </w:p>
        </w:tc>
        <w:tc>
          <w:tcPr>
            <w:tcW w:w="1130" w:type="dxa"/>
            <w:noWrap/>
            <w:hideMark/>
          </w:tcPr>
          <w:p w14:paraId="3E95D495" w14:textId="77777777" w:rsidR="00C1382B" w:rsidRPr="00FD2760" w:rsidRDefault="00C1382B" w:rsidP="00FD2760">
            <w:pPr>
              <w:spacing w:line="276" w:lineRule="auto"/>
              <w:rPr>
                <w:ins w:id="10479" w:author="phuong vu" w:date="2018-11-23T15:08:00Z"/>
              </w:rPr>
            </w:pPr>
            <w:ins w:id="10480" w:author="phuong vu" w:date="2018-11-23T15:08:00Z">
              <w:r w:rsidRPr="00FD2760">
                <w:t>numeric</w:t>
              </w:r>
            </w:ins>
          </w:p>
        </w:tc>
        <w:tc>
          <w:tcPr>
            <w:tcW w:w="869" w:type="dxa"/>
            <w:noWrap/>
            <w:vAlign w:val="center"/>
            <w:hideMark/>
          </w:tcPr>
          <w:p w14:paraId="1509289B" w14:textId="77777777" w:rsidR="00C1382B" w:rsidRPr="00FD2760" w:rsidRDefault="00C1382B" w:rsidP="00FD2760">
            <w:pPr>
              <w:spacing w:line="276" w:lineRule="auto"/>
              <w:jc w:val="center"/>
              <w:rPr>
                <w:ins w:id="10481" w:author="phuong vu" w:date="2018-11-23T15:08:00Z"/>
                <w:lang w:val="en-US"/>
              </w:rPr>
            </w:pPr>
            <w:ins w:id="10482" w:author="phuong vu" w:date="2018-11-23T15:08:00Z">
              <w:r>
                <w:rPr>
                  <w:lang w:val="en-US"/>
                </w:rPr>
                <w:t>X</w:t>
              </w:r>
            </w:ins>
          </w:p>
        </w:tc>
        <w:tc>
          <w:tcPr>
            <w:tcW w:w="811" w:type="dxa"/>
            <w:noWrap/>
            <w:vAlign w:val="center"/>
            <w:hideMark/>
          </w:tcPr>
          <w:p w14:paraId="1B6778EF" w14:textId="77777777" w:rsidR="00C1382B" w:rsidRPr="00FD2760" w:rsidRDefault="00C1382B" w:rsidP="00FD2760">
            <w:pPr>
              <w:spacing w:line="276" w:lineRule="auto"/>
              <w:jc w:val="center"/>
              <w:rPr>
                <w:ins w:id="10483" w:author="phuong vu" w:date="2018-11-23T15:08:00Z"/>
              </w:rPr>
            </w:pPr>
          </w:p>
        </w:tc>
        <w:tc>
          <w:tcPr>
            <w:tcW w:w="1226" w:type="dxa"/>
            <w:noWrap/>
            <w:vAlign w:val="center"/>
            <w:hideMark/>
          </w:tcPr>
          <w:p w14:paraId="6B972C42" w14:textId="77777777" w:rsidR="00C1382B" w:rsidRPr="00FD2760" w:rsidRDefault="00C1382B" w:rsidP="00FD2760">
            <w:pPr>
              <w:spacing w:line="276" w:lineRule="auto"/>
              <w:jc w:val="center"/>
              <w:rPr>
                <w:ins w:id="10484" w:author="phuong vu" w:date="2018-11-23T15:08:00Z"/>
              </w:rPr>
            </w:pPr>
            <w:ins w:id="10485" w:author="phuong vu" w:date="2018-11-23T15:08:00Z">
              <w:r w:rsidRPr="00FD2760">
                <w:t>X</w:t>
              </w:r>
            </w:ins>
          </w:p>
        </w:tc>
        <w:tc>
          <w:tcPr>
            <w:tcW w:w="2262" w:type="dxa"/>
            <w:noWrap/>
            <w:hideMark/>
          </w:tcPr>
          <w:p w14:paraId="2189CC1A" w14:textId="77777777" w:rsidR="00C1382B" w:rsidRPr="00FD2760" w:rsidRDefault="00C1382B" w:rsidP="00FD2760">
            <w:pPr>
              <w:spacing w:line="276" w:lineRule="auto"/>
              <w:rPr>
                <w:ins w:id="10486" w:author="phuong vu" w:date="2018-11-23T15:08:00Z"/>
              </w:rPr>
            </w:pPr>
            <w:ins w:id="10487" w:author="phuong vu" w:date="2018-11-23T15:08:00Z">
              <w:r w:rsidRPr="00FD2760">
                <w:t>ID quần áo</w:t>
              </w:r>
            </w:ins>
          </w:p>
        </w:tc>
      </w:tr>
      <w:tr w:rsidR="00C1382B" w:rsidRPr="00CF0C7E" w14:paraId="6DDBAB9E" w14:textId="77777777" w:rsidTr="00C1382B">
        <w:trPr>
          <w:trHeight w:val="300"/>
          <w:ins w:id="10488" w:author="phuong vu" w:date="2018-11-23T15:08:00Z"/>
        </w:trPr>
        <w:tc>
          <w:tcPr>
            <w:tcW w:w="687" w:type="dxa"/>
            <w:noWrap/>
            <w:hideMark/>
          </w:tcPr>
          <w:p w14:paraId="2C358C2A" w14:textId="77777777" w:rsidR="00C1382B" w:rsidRPr="00FD2760" w:rsidRDefault="00C1382B" w:rsidP="00FD2760">
            <w:pPr>
              <w:spacing w:line="276" w:lineRule="auto"/>
              <w:rPr>
                <w:ins w:id="10489" w:author="phuong vu" w:date="2018-11-23T15:08:00Z"/>
              </w:rPr>
            </w:pPr>
            <w:ins w:id="10490" w:author="phuong vu" w:date="2018-11-23T15:08:00Z">
              <w:r w:rsidRPr="00FD2760">
                <w:t>8</w:t>
              </w:r>
            </w:ins>
          </w:p>
        </w:tc>
        <w:tc>
          <w:tcPr>
            <w:tcW w:w="1792" w:type="dxa"/>
            <w:noWrap/>
            <w:hideMark/>
          </w:tcPr>
          <w:p w14:paraId="1D4F000D" w14:textId="7AA7D45F" w:rsidR="00C1382B" w:rsidRPr="00FD2760" w:rsidRDefault="008441B4" w:rsidP="00FD2760">
            <w:pPr>
              <w:spacing w:line="276" w:lineRule="auto"/>
              <w:rPr>
                <w:ins w:id="10491" w:author="phuong vu" w:date="2018-11-23T15:08:00Z"/>
              </w:rPr>
            </w:pPr>
            <w:ins w:id="10492" w:author="phuong vu" w:date="2018-11-23T15:08:00Z">
              <w:r w:rsidRPr="00FD2760">
                <w:t>material_id</w:t>
              </w:r>
            </w:ins>
          </w:p>
        </w:tc>
        <w:tc>
          <w:tcPr>
            <w:tcW w:w="1130" w:type="dxa"/>
            <w:noWrap/>
            <w:hideMark/>
          </w:tcPr>
          <w:p w14:paraId="7AC1AF90" w14:textId="77777777" w:rsidR="00C1382B" w:rsidRPr="00FD2760" w:rsidRDefault="00C1382B" w:rsidP="00FD2760">
            <w:pPr>
              <w:spacing w:line="276" w:lineRule="auto"/>
              <w:rPr>
                <w:ins w:id="10493" w:author="phuong vu" w:date="2018-11-23T15:08:00Z"/>
              </w:rPr>
            </w:pPr>
            <w:ins w:id="10494" w:author="phuong vu" w:date="2018-11-23T15:08:00Z">
              <w:r w:rsidRPr="00FD2760">
                <w:t>numeric</w:t>
              </w:r>
            </w:ins>
          </w:p>
        </w:tc>
        <w:tc>
          <w:tcPr>
            <w:tcW w:w="869" w:type="dxa"/>
            <w:noWrap/>
            <w:vAlign w:val="center"/>
            <w:hideMark/>
          </w:tcPr>
          <w:p w14:paraId="73791408" w14:textId="77777777" w:rsidR="00C1382B" w:rsidRPr="00FD2760" w:rsidRDefault="00C1382B" w:rsidP="00FD2760">
            <w:pPr>
              <w:spacing w:line="276" w:lineRule="auto"/>
              <w:jc w:val="center"/>
              <w:rPr>
                <w:ins w:id="10495" w:author="phuong vu" w:date="2018-11-23T15:08:00Z"/>
                <w:lang w:val="en-US"/>
              </w:rPr>
            </w:pPr>
            <w:ins w:id="10496" w:author="phuong vu" w:date="2018-11-23T15:08:00Z">
              <w:r>
                <w:rPr>
                  <w:lang w:val="en-US"/>
                </w:rPr>
                <w:t>X</w:t>
              </w:r>
            </w:ins>
          </w:p>
        </w:tc>
        <w:tc>
          <w:tcPr>
            <w:tcW w:w="811" w:type="dxa"/>
            <w:noWrap/>
            <w:vAlign w:val="center"/>
            <w:hideMark/>
          </w:tcPr>
          <w:p w14:paraId="07026654" w14:textId="77777777" w:rsidR="00C1382B" w:rsidRPr="00FD2760" w:rsidRDefault="00C1382B" w:rsidP="00FD2760">
            <w:pPr>
              <w:spacing w:line="276" w:lineRule="auto"/>
              <w:jc w:val="center"/>
              <w:rPr>
                <w:ins w:id="10497" w:author="phuong vu" w:date="2018-11-23T15:08:00Z"/>
              </w:rPr>
            </w:pPr>
          </w:p>
        </w:tc>
        <w:tc>
          <w:tcPr>
            <w:tcW w:w="1226" w:type="dxa"/>
            <w:noWrap/>
            <w:vAlign w:val="center"/>
            <w:hideMark/>
          </w:tcPr>
          <w:p w14:paraId="021C5BE4" w14:textId="77777777" w:rsidR="00C1382B" w:rsidRPr="00FD2760" w:rsidRDefault="00C1382B" w:rsidP="00FD2760">
            <w:pPr>
              <w:spacing w:line="276" w:lineRule="auto"/>
              <w:jc w:val="center"/>
              <w:rPr>
                <w:ins w:id="10498" w:author="phuong vu" w:date="2018-11-23T15:08:00Z"/>
              </w:rPr>
            </w:pPr>
            <w:ins w:id="10499" w:author="phuong vu" w:date="2018-11-23T15:08:00Z">
              <w:r w:rsidRPr="00FD2760">
                <w:t>X</w:t>
              </w:r>
            </w:ins>
          </w:p>
        </w:tc>
        <w:tc>
          <w:tcPr>
            <w:tcW w:w="2262" w:type="dxa"/>
            <w:noWrap/>
            <w:hideMark/>
          </w:tcPr>
          <w:p w14:paraId="14FDF639" w14:textId="77777777" w:rsidR="00C1382B" w:rsidRPr="00FD2760" w:rsidRDefault="00C1382B" w:rsidP="00FD2760">
            <w:pPr>
              <w:spacing w:line="276" w:lineRule="auto"/>
              <w:rPr>
                <w:ins w:id="10500" w:author="phuong vu" w:date="2018-11-23T15:08:00Z"/>
              </w:rPr>
            </w:pPr>
            <w:ins w:id="10501" w:author="phuong vu" w:date="2018-11-23T15:08:00Z">
              <w:r w:rsidRPr="00FD2760">
                <w:t xml:space="preserve">ID chất liệu. </w:t>
              </w:r>
            </w:ins>
          </w:p>
        </w:tc>
      </w:tr>
      <w:tr w:rsidR="00C1382B" w:rsidRPr="00CF0C7E" w14:paraId="752A5E9E" w14:textId="77777777" w:rsidTr="00C1382B">
        <w:trPr>
          <w:trHeight w:val="300"/>
          <w:ins w:id="10502" w:author="phuong vu" w:date="2018-11-23T15:08:00Z"/>
        </w:trPr>
        <w:tc>
          <w:tcPr>
            <w:tcW w:w="687" w:type="dxa"/>
            <w:noWrap/>
            <w:hideMark/>
          </w:tcPr>
          <w:p w14:paraId="1F53C51C" w14:textId="77777777" w:rsidR="00C1382B" w:rsidRPr="00FD2760" w:rsidRDefault="00C1382B" w:rsidP="00FD2760">
            <w:pPr>
              <w:spacing w:line="276" w:lineRule="auto"/>
              <w:rPr>
                <w:ins w:id="10503" w:author="phuong vu" w:date="2018-11-23T15:08:00Z"/>
              </w:rPr>
            </w:pPr>
            <w:ins w:id="10504" w:author="phuong vu" w:date="2018-11-23T15:08:00Z">
              <w:r w:rsidRPr="00FD2760">
                <w:t>9</w:t>
              </w:r>
            </w:ins>
          </w:p>
        </w:tc>
        <w:tc>
          <w:tcPr>
            <w:tcW w:w="1792" w:type="dxa"/>
            <w:noWrap/>
            <w:hideMark/>
          </w:tcPr>
          <w:p w14:paraId="6BBD8E9F" w14:textId="77777777" w:rsidR="00C1382B" w:rsidRPr="00FD2760" w:rsidRDefault="00C1382B" w:rsidP="00FD2760">
            <w:pPr>
              <w:spacing w:line="276" w:lineRule="auto"/>
              <w:rPr>
                <w:ins w:id="10505" w:author="phuong vu" w:date="2018-11-23T15:08:00Z"/>
              </w:rPr>
            </w:pPr>
            <w:ins w:id="10506" w:author="phuong vu" w:date="2018-11-23T15:08:00Z">
              <w:r w:rsidRPr="00FD2760">
                <w:t>amount</w:t>
              </w:r>
            </w:ins>
          </w:p>
        </w:tc>
        <w:tc>
          <w:tcPr>
            <w:tcW w:w="1130" w:type="dxa"/>
            <w:noWrap/>
            <w:hideMark/>
          </w:tcPr>
          <w:p w14:paraId="62156697" w14:textId="77777777" w:rsidR="00C1382B" w:rsidRPr="00FD2760" w:rsidRDefault="00C1382B" w:rsidP="00FD2760">
            <w:pPr>
              <w:spacing w:line="276" w:lineRule="auto"/>
              <w:rPr>
                <w:ins w:id="10507" w:author="phuong vu" w:date="2018-11-23T15:08:00Z"/>
              </w:rPr>
            </w:pPr>
            <w:ins w:id="10508" w:author="phuong vu" w:date="2018-11-23T15:08:00Z">
              <w:r>
                <w:rPr>
                  <w:lang w:val="en-US"/>
                </w:rPr>
                <w:t>double</w:t>
              </w:r>
            </w:ins>
          </w:p>
        </w:tc>
        <w:tc>
          <w:tcPr>
            <w:tcW w:w="869" w:type="dxa"/>
            <w:noWrap/>
            <w:vAlign w:val="center"/>
            <w:hideMark/>
          </w:tcPr>
          <w:p w14:paraId="6A0DA05F" w14:textId="77777777" w:rsidR="00C1382B" w:rsidRPr="00FD2760" w:rsidRDefault="00C1382B" w:rsidP="00FD2760">
            <w:pPr>
              <w:spacing w:line="276" w:lineRule="auto"/>
              <w:jc w:val="center"/>
              <w:rPr>
                <w:ins w:id="10509" w:author="phuong vu" w:date="2018-11-23T15:08:00Z"/>
              </w:rPr>
            </w:pPr>
          </w:p>
        </w:tc>
        <w:tc>
          <w:tcPr>
            <w:tcW w:w="811" w:type="dxa"/>
            <w:noWrap/>
            <w:vAlign w:val="center"/>
            <w:hideMark/>
          </w:tcPr>
          <w:p w14:paraId="27CE3D79" w14:textId="77777777" w:rsidR="00C1382B" w:rsidRPr="00FD2760" w:rsidRDefault="00C1382B" w:rsidP="00FD2760">
            <w:pPr>
              <w:spacing w:line="276" w:lineRule="auto"/>
              <w:jc w:val="center"/>
              <w:rPr>
                <w:ins w:id="10510" w:author="phuong vu" w:date="2018-11-23T15:08:00Z"/>
              </w:rPr>
            </w:pPr>
          </w:p>
        </w:tc>
        <w:tc>
          <w:tcPr>
            <w:tcW w:w="1226" w:type="dxa"/>
            <w:noWrap/>
            <w:vAlign w:val="center"/>
            <w:hideMark/>
          </w:tcPr>
          <w:p w14:paraId="2E190015" w14:textId="77777777" w:rsidR="00C1382B" w:rsidRPr="00FD2760" w:rsidRDefault="00C1382B" w:rsidP="00FD2760">
            <w:pPr>
              <w:spacing w:line="276" w:lineRule="auto"/>
              <w:jc w:val="center"/>
              <w:rPr>
                <w:ins w:id="10511" w:author="phuong vu" w:date="2018-11-23T15:08:00Z"/>
              </w:rPr>
            </w:pPr>
          </w:p>
        </w:tc>
        <w:tc>
          <w:tcPr>
            <w:tcW w:w="2262" w:type="dxa"/>
            <w:noWrap/>
            <w:hideMark/>
          </w:tcPr>
          <w:p w14:paraId="1024F727" w14:textId="7F485717" w:rsidR="00C1382B" w:rsidRPr="00C1382B" w:rsidRDefault="00C1382B" w:rsidP="00FD2760">
            <w:pPr>
              <w:spacing w:line="276" w:lineRule="auto"/>
              <w:rPr>
                <w:ins w:id="10512" w:author="phuong vu" w:date="2018-11-23T15:08:00Z"/>
                <w:lang w:val="en-US"/>
                <w:rPrChange w:id="10513" w:author="phuong vu" w:date="2018-11-23T15:11:00Z">
                  <w:rPr>
                    <w:ins w:id="10514" w:author="phuong vu" w:date="2018-11-23T15:08:00Z"/>
                  </w:rPr>
                </w:rPrChange>
              </w:rPr>
            </w:pPr>
            <w:ins w:id="10515" w:author="phuong vu" w:date="2018-11-23T15:08:00Z">
              <w:r w:rsidRPr="00FD2760">
                <w:t>Số lượng quần</w:t>
              </w:r>
            </w:ins>
            <w:ins w:id="10516" w:author="phuong vu" w:date="2018-11-23T15:11:00Z">
              <w:r>
                <w:rPr>
                  <w:lang w:val="en-US"/>
                </w:rPr>
                <w:t xml:space="preserve"> áo</w:t>
              </w:r>
            </w:ins>
          </w:p>
        </w:tc>
      </w:tr>
      <w:tr w:rsidR="00C1382B" w:rsidRPr="00CF0C7E" w14:paraId="06486CB8" w14:textId="77777777" w:rsidTr="00C1382B">
        <w:trPr>
          <w:trHeight w:val="300"/>
          <w:ins w:id="10517" w:author="phuong vu" w:date="2018-11-23T15:08:00Z"/>
        </w:trPr>
        <w:tc>
          <w:tcPr>
            <w:tcW w:w="687" w:type="dxa"/>
            <w:noWrap/>
            <w:hideMark/>
          </w:tcPr>
          <w:p w14:paraId="757CD03A" w14:textId="77777777" w:rsidR="00C1382B" w:rsidRPr="00FD2760" w:rsidRDefault="00C1382B" w:rsidP="00FD2760">
            <w:pPr>
              <w:spacing w:line="276" w:lineRule="auto"/>
              <w:rPr>
                <w:ins w:id="10518" w:author="phuong vu" w:date="2018-11-23T15:08:00Z"/>
              </w:rPr>
            </w:pPr>
            <w:ins w:id="10519" w:author="phuong vu" w:date="2018-11-23T15:08:00Z">
              <w:r w:rsidRPr="00FD2760">
                <w:t>10</w:t>
              </w:r>
            </w:ins>
          </w:p>
        </w:tc>
        <w:tc>
          <w:tcPr>
            <w:tcW w:w="1792" w:type="dxa"/>
            <w:noWrap/>
            <w:hideMark/>
          </w:tcPr>
          <w:p w14:paraId="504D3296" w14:textId="4885735C" w:rsidR="00C1382B" w:rsidRPr="00C1382B" w:rsidRDefault="00C1382B" w:rsidP="00FD2760">
            <w:pPr>
              <w:spacing w:line="276" w:lineRule="auto"/>
              <w:rPr>
                <w:ins w:id="10520" w:author="phuong vu" w:date="2018-11-23T15:08:00Z"/>
                <w:lang w:val="en-US"/>
                <w:rPrChange w:id="10521" w:author="phuong vu" w:date="2018-11-23T15:10:00Z">
                  <w:rPr>
                    <w:ins w:id="10522" w:author="phuong vu" w:date="2018-11-23T15:08:00Z"/>
                  </w:rPr>
                </w:rPrChange>
              </w:rPr>
            </w:pPr>
            <w:ins w:id="10523" w:author="phuong vu" w:date="2018-11-23T15:10:00Z">
              <w:r>
                <w:rPr>
                  <w:lang w:val="en-US"/>
                </w:rPr>
                <w:t>status</w:t>
              </w:r>
            </w:ins>
          </w:p>
        </w:tc>
        <w:tc>
          <w:tcPr>
            <w:tcW w:w="1130" w:type="dxa"/>
            <w:noWrap/>
            <w:hideMark/>
          </w:tcPr>
          <w:p w14:paraId="3C9A8586" w14:textId="77777777" w:rsidR="00C1382B" w:rsidRPr="00FD2760" w:rsidRDefault="00C1382B" w:rsidP="00FD2760">
            <w:pPr>
              <w:spacing w:line="276" w:lineRule="auto"/>
              <w:rPr>
                <w:ins w:id="10524" w:author="phuong vu" w:date="2018-11-23T15:08:00Z"/>
              </w:rPr>
            </w:pPr>
            <w:ins w:id="10525" w:author="phuong vu" w:date="2018-11-23T15:08:00Z">
              <w:r w:rsidRPr="00FD2760">
                <w:t>character varying</w:t>
              </w:r>
            </w:ins>
          </w:p>
        </w:tc>
        <w:tc>
          <w:tcPr>
            <w:tcW w:w="869" w:type="dxa"/>
            <w:noWrap/>
            <w:vAlign w:val="center"/>
            <w:hideMark/>
          </w:tcPr>
          <w:p w14:paraId="0F014824" w14:textId="42A763F8" w:rsidR="00C1382B" w:rsidRPr="00FD2760" w:rsidRDefault="00C1382B" w:rsidP="00FD2760">
            <w:pPr>
              <w:spacing w:line="276" w:lineRule="auto"/>
              <w:jc w:val="center"/>
              <w:rPr>
                <w:ins w:id="10526" w:author="phuong vu" w:date="2018-11-23T15:08:00Z"/>
              </w:rPr>
            </w:pPr>
          </w:p>
        </w:tc>
        <w:tc>
          <w:tcPr>
            <w:tcW w:w="811" w:type="dxa"/>
            <w:noWrap/>
            <w:vAlign w:val="center"/>
            <w:hideMark/>
          </w:tcPr>
          <w:p w14:paraId="3F39341E" w14:textId="77777777" w:rsidR="00C1382B" w:rsidRPr="00FD2760" w:rsidRDefault="00C1382B" w:rsidP="00FD2760">
            <w:pPr>
              <w:spacing w:line="276" w:lineRule="auto"/>
              <w:jc w:val="center"/>
              <w:rPr>
                <w:ins w:id="10527" w:author="phuong vu" w:date="2018-11-23T15:08:00Z"/>
              </w:rPr>
            </w:pPr>
          </w:p>
        </w:tc>
        <w:tc>
          <w:tcPr>
            <w:tcW w:w="1226" w:type="dxa"/>
            <w:noWrap/>
            <w:vAlign w:val="center"/>
            <w:hideMark/>
          </w:tcPr>
          <w:p w14:paraId="10912EBB" w14:textId="77777777" w:rsidR="00C1382B" w:rsidRPr="00FD2760" w:rsidRDefault="00C1382B" w:rsidP="00FD2760">
            <w:pPr>
              <w:spacing w:line="276" w:lineRule="auto"/>
              <w:jc w:val="center"/>
              <w:rPr>
                <w:ins w:id="10528" w:author="phuong vu" w:date="2018-11-23T15:08:00Z"/>
              </w:rPr>
            </w:pPr>
          </w:p>
        </w:tc>
        <w:tc>
          <w:tcPr>
            <w:tcW w:w="2262" w:type="dxa"/>
            <w:noWrap/>
            <w:hideMark/>
          </w:tcPr>
          <w:p w14:paraId="2CBA6884" w14:textId="4C4DD4B4" w:rsidR="00C1382B" w:rsidRPr="00C1382B" w:rsidRDefault="00C1382B" w:rsidP="008441B4">
            <w:pPr>
              <w:keepNext/>
              <w:spacing w:line="276" w:lineRule="auto"/>
              <w:rPr>
                <w:ins w:id="10529" w:author="phuong vu" w:date="2018-11-23T15:08:00Z"/>
                <w:lang w:val="en-US"/>
                <w:rPrChange w:id="10530" w:author="phuong vu" w:date="2018-11-23T15:11:00Z">
                  <w:rPr>
                    <w:ins w:id="10531" w:author="phuong vu" w:date="2018-11-23T15:08:00Z"/>
                  </w:rPr>
                </w:rPrChange>
              </w:rPr>
              <w:pPrChange w:id="10532" w:author="phuong vu" w:date="2018-11-23T15:12:00Z">
                <w:pPr>
                  <w:spacing w:line="276" w:lineRule="auto"/>
                </w:pPr>
              </w:pPrChange>
            </w:pPr>
            <w:ins w:id="10533" w:author="phuong vu" w:date="2018-11-23T15:11:00Z">
              <w:r>
                <w:rPr>
                  <w:lang w:val="en-US"/>
                </w:rPr>
                <w:t>Trạng thái</w:t>
              </w:r>
            </w:ins>
          </w:p>
        </w:tc>
      </w:tr>
    </w:tbl>
    <w:p w14:paraId="2993134B" w14:textId="47F4A76F" w:rsidR="00C1382B" w:rsidRDefault="008441B4" w:rsidP="008441B4">
      <w:pPr>
        <w:pStyle w:val="Caption"/>
        <w:rPr>
          <w:ins w:id="10534" w:author="phuong vu" w:date="2018-11-23T15:12:00Z"/>
          <w:lang w:val="en-US"/>
        </w:rPr>
      </w:pPr>
      <w:ins w:id="10535" w:author="phuong vu" w:date="2018-11-23T15:12:00Z">
        <w:r>
          <w:t xml:space="preserve">Bảng </w:t>
        </w:r>
      </w:ins>
      <w:ins w:id="10536" w:author="phuong vu" w:date="2018-11-23T15:14:00Z">
        <w:r w:rsidR="00E95F1B">
          <w:fldChar w:fldCharType="begin"/>
        </w:r>
        <w:r w:rsidR="00E95F1B">
          <w:instrText xml:space="preserve"> STYLEREF 1 \s </w:instrText>
        </w:r>
      </w:ins>
      <w:r w:rsidR="00E95F1B">
        <w:fldChar w:fldCharType="separate"/>
      </w:r>
      <w:r w:rsidR="00E95F1B">
        <w:rPr>
          <w:noProof/>
        </w:rPr>
        <w:t>3</w:t>
      </w:r>
      <w:ins w:id="10537" w:author="phuong vu" w:date="2018-11-23T15:14:00Z">
        <w:r w:rsidR="00E95F1B">
          <w:fldChar w:fldCharType="end"/>
        </w:r>
        <w:r w:rsidR="00E95F1B">
          <w:t>.</w:t>
        </w:r>
        <w:r w:rsidR="00E95F1B">
          <w:fldChar w:fldCharType="begin"/>
        </w:r>
        <w:r w:rsidR="00E95F1B">
          <w:instrText xml:space="preserve"> SEQ Bảng \* ARABIC \s 1 </w:instrText>
        </w:r>
      </w:ins>
      <w:r w:rsidR="00E95F1B">
        <w:fldChar w:fldCharType="separate"/>
      </w:r>
      <w:ins w:id="10538" w:author="phuong vu" w:date="2018-11-23T15:14:00Z">
        <w:r w:rsidR="00E95F1B">
          <w:rPr>
            <w:noProof/>
          </w:rPr>
          <w:t>28</w:t>
        </w:r>
        <w:r w:rsidR="00E95F1B">
          <w:fldChar w:fldCharType="end"/>
        </w:r>
      </w:ins>
      <w:ins w:id="10539" w:author="phuong vu" w:date="2018-11-23T15:12:00Z">
        <w:r>
          <w:rPr>
            <w:lang w:val="en-US"/>
          </w:rPr>
          <w:t xml:space="preserve"> Bảng chi tiết túi giặt</w:t>
        </w:r>
      </w:ins>
    </w:p>
    <w:p w14:paraId="0BB31BF8" w14:textId="02AEACC7" w:rsidR="008441B4" w:rsidRDefault="008441B4" w:rsidP="008441B4">
      <w:pPr>
        <w:rPr>
          <w:ins w:id="10540" w:author="phuong vu" w:date="2018-11-23T15:12:00Z"/>
          <w:b/>
          <w:lang w:val="en-US"/>
        </w:rPr>
      </w:pPr>
      <w:ins w:id="10541" w:author="phuong vu" w:date="2018-11-23T15:12:00Z">
        <w:r>
          <w:rPr>
            <w:b/>
            <w:lang w:val="en-US"/>
          </w:rPr>
          <w:t>BẢNG WASHING_MACHINE</w:t>
        </w:r>
      </w:ins>
    </w:p>
    <w:tbl>
      <w:tblPr>
        <w:tblStyle w:val="TableGrid"/>
        <w:tblW w:w="9479" w:type="dxa"/>
        <w:tblLook w:val="04A0" w:firstRow="1" w:lastRow="0" w:firstColumn="1" w:lastColumn="0" w:noHBand="0" w:noVBand="1"/>
      </w:tblPr>
      <w:tblGrid>
        <w:gridCol w:w="708"/>
        <w:gridCol w:w="2484"/>
        <w:gridCol w:w="1300"/>
        <w:gridCol w:w="1098"/>
        <w:gridCol w:w="838"/>
        <w:gridCol w:w="823"/>
        <w:gridCol w:w="2228"/>
      </w:tblGrid>
      <w:tr w:rsidR="00E95F1B" w:rsidRPr="001856AA" w14:paraId="6B25A924" w14:textId="77777777" w:rsidTr="00FD2760">
        <w:trPr>
          <w:trHeight w:val="300"/>
          <w:ins w:id="10542" w:author="phuong vu" w:date="2018-11-23T15:13:00Z"/>
        </w:trPr>
        <w:tc>
          <w:tcPr>
            <w:tcW w:w="708" w:type="dxa"/>
            <w:noWrap/>
            <w:vAlign w:val="center"/>
            <w:hideMark/>
          </w:tcPr>
          <w:p w14:paraId="4090D060" w14:textId="77777777" w:rsidR="00E95F1B" w:rsidRPr="001856AA" w:rsidRDefault="00E95F1B" w:rsidP="00FD2760">
            <w:pPr>
              <w:spacing w:line="276" w:lineRule="auto"/>
              <w:jc w:val="center"/>
              <w:rPr>
                <w:ins w:id="10543" w:author="phuong vu" w:date="2018-11-23T15:13:00Z"/>
                <w:b/>
                <w:bCs/>
              </w:rPr>
            </w:pPr>
            <w:ins w:id="10544" w:author="phuong vu" w:date="2018-11-23T15:13:00Z">
              <w:r w:rsidRPr="001856AA">
                <w:rPr>
                  <w:b/>
                  <w:bCs/>
                  <w:lang w:val="da-DK"/>
                </w:rPr>
                <w:t>STT</w:t>
              </w:r>
            </w:ins>
          </w:p>
        </w:tc>
        <w:tc>
          <w:tcPr>
            <w:tcW w:w="2484" w:type="dxa"/>
            <w:noWrap/>
            <w:vAlign w:val="center"/>
            <w:hideMark/>
          </w:tcPr>
          <w:p w14:paraId="0E96C66C" w14:textId="77777777" w:rsidR="00E95F1B" w:rsidRPr="001856AA" w:rsidRDefault="00E95F1B" w:rsidP="00FD2760">
            <w:pPr>
              <w:spacing w:line="276" w:lineRule="auto"/>
              <w:jc w:val="center"/>
              <w:rPr>
                <w:ins w:id="10545" w:author="phuong vu" w:date="2018-11-23T15:13:00Z"/>
                <w:b/>
                <w:bCs/>
              </w:rPr>
            </w:pPr>
            <w:ins w:id="10546" w:author="phuong vu" w:date="2018-11-23T15:13:00Z">
              <w:r w:rsidRPr="001856AA">
                <w:rPr>
                  <w:b/>
                  <w:bCs/>
                  <w:lang w:val="da-DK"/>
                </w:rPr>
                <w:t>Tên trường</w:t>
              </w:r>
            </w:ins>
          </w:p>
        </w:tc>
        <w:tc>
          <w:tcPr>
            <w:tcW w:w="1300" w:type="dxa"/>
            <w:noWrap/>
            <w:vAlign w:val="center"/>
            <w:hideMark/>
          </w:tcPr>
          <w:p w14:paraId="4946E504" w14:textId="77777777" w:rsidR="00E95F1B" w:rsidRPr="001856AA" w:rsidRDefault="00E95F1B" w:rsidP="00FD2760">
            <w:pPr>
              <w:spacing w:line="276" w:lineRule="auto"/>
              <w:jc w:val="center"/>
              <w:rPr>
                <w:ins w:id="10547" w:author="phuong vu" w:date="2018-11-23T15:13:00Z"/>
                <w:b/>
                <w:bCs/>
              </w:rPr>
            </w:pPr>
            <w:ins w:id="10548" w:author="phuong vu" w:date="2018-11-23T15:13:00Z">
              <w:r w:rsidRPr="001856AA">
                <w:rPr>
                  <w:b/>
                  <w:bCs/>
                  <w:lang w:val="da-DK"/>
                </w:rPr>
                <w:t>Kiểu</w:t>
              </w:r>
            </w:ins>
          </w:p>
        </w:tc>
        <w:tc>
          <w:tcPr>
            <w:tcW w:w="1098" w:type="dxa"/>
            <w:noWrap/>
            <w:vAlign w:val="center"/>
            <w:hideMark/>
          </w:tcPr>
          <w:p w14:paraId="3FCCA4BE" w14:textId="77777777" w:rsidR="00E95F1B" w:rsidRPr="001856AA" w:rsidRDefault="00E95F1B" w:rsidP="00FD2760">
            <w:pPr>
              <w:spacing w:line="276" w:lineRule="auto"/>
              <w:jc w:val="center"/>
              <w:rPr>
                <w:ins w:id="10549" w:author="phuong vu" w:date="2018-11-23T15:13:00Z"/>
                <w:b/>
                <w:bCs/>
              </w:rPr>
            </w:pPr>
            <w:ins w:id="10550" w:author="phuong vu" w:date="2018-11-23T15:13:00Z">
              <w:r w:rsidRPr="001856AA">
                <w:rPr>
                  <w:b/>
                  <w:bCs/>
                  <w:lang w:val="da-DK"/>
                </w:rPr>
                <w:t>Chấp nhận Null</w:t>
              </w:r>
            </w:ins>
          </w:p>
        </w:tc>
        <w:tc>
          <w:tcPr>
            <w:tcW w:w="838" w:type="dxa"/>
            <w:noWrap/>
            <w:vAlign w:val="center"/>
            <w:hideMark/>
          </w:tcPr>
          <w:p w14:paraId="28D8E225" w14:textId="77777777" w:rsidR="00E95F1B" w:rsidRPr="001856AA" w:rsidRDefault="00E95F1B" w:rsidP="00FD2760">
            <w:pPr>
              <w:spacing w:line="276" w:lineRule="auto"/>
              <w:jc w:val="center"/>
              <w:rPr>
                <w:ins w:id="10551" w:author="phuong vu" w:date="2018-11-23T15:13:00Z"/>
                <w:b/>
                <w:bCs/>
              </w:rPr>
            </w:pPr>
            <w:ins w:id="10552" w:author="phuong vu" w:date="2018-11-23T15:13:00Z">
              <w:r w:rsidRPr="001856AA">
                <w:rPr>
                  <w:b/>
                  <w:bCs/>
                  <w:lang w:val="da-DK"/>
                </w:rPr>
                <w:t>Khóa chính</w:t>
              </w:r>
            </w:ins>
          </w:p>
        </w:tc>
        <w:tc>
          <w:tcPr>
            <w:tcW w:w="823" w:type="dxa"/>
            <w:noWrap/>
            <w:vAlign w:val="center"/>
            <w:hideMark/>
          </w:tcPr>
          <w:p w14:paraId="2368661B" w14:textId="77777777" w:rsidR="00E95F1B" w:rsidRPr="001856AA" w:rsidRDefault="00E95F1B" w:rsidP="00FD2760">
            <w:pPr>
              <w:spacing w:line="276" w:lineRule="auto"/>
              <w:jc w:val="center"/>
              <w:rPr>
                <w:ins w:id="10553" w:author="phuong vu" w:date="2018-11-23T15:13:00Z"/>
                <w:b/>
                <w:bCs/>
              </w:rPr>
            </w:pPr>
            <w:ins w:id="10554" w:author="phuong vu" w:date="2018-11-23T15:13:00Z">
              <w:r w:rsidRPr="001856AA">
                <w:rPr>
                  <w:b/>
                  <w:bCs/>
                  <w:lang w:val="da-DK"/>
                </w:rPr>
                <w:t>Khóa ngoại</w:t>
              </w:r>
            </w:ins>
          </w:p>
        </w:tc>
        <w:tc>
          <w:tcPr>
            <w:tcW w:w="2228" w:type="dxa"/>
            <w:noWrap/>
            <w:vAlign w:val="center"/>
            <w:hideMark/>
          </w:tcPr>
          <w:p w14:paraId="7721EA47" w14:textId="77777777" w:rsidR="00E95F1B" w:rsidRPr="001856AA" w:rsidRDefault="00E95F1B" w:rsidP="00FD2760">
            <w:pPr>
              <w:spacing w:line="276" w:lineRule="auto"/>
              <w:ind w:right="226"/>
              <w:jc w:val="center"/>
              <w:rPr>
                <w:ins w:id="10555" w:author="phuong vu" w:date="2018-11-23T15:13:00Z"/>
                <w:b/>
                <w:bCs/>
              </w:rPr>
            </w:pPr>
            <w:ins w:id="10556" w:author="phuong vu" w:date="2018-11-23T15:13:00Z">
              <w:r w:rsidRPr="001856AA">
                <w:rPr>
                  <w:b/>
                  <w:bCs/>
                  <w:lang w:val="da-DK"/>
                </w:rPr>
                <w:t>Mô tả</w:t>
              </w:r>
            </w:ins>
          </w:p>
        </w:tc>
      </w:tr>
      <w:tr w:rsidR="00E95F1B" w:rsidRPr="001856AA" w14:paraId="4D5D462A" w14:textId="77777777" w:rsidTr="00FD2760">
        <w:trPr>
          <w:trHeight w:val="300"/>
          <w:ins w:id="10557" w:author="phuong vu" w:date="2018-11-23T15:13:00Z"/>
        </w:trPr>
        <w:tc>
          <w:tcPr>
            <w:tcW w:w="708" w:type="dxa"/>
            <w:noWrap/>
            <w:vAlign w:val="center"/>
            <w:hideMark/>
          </w:tcPr>
          <w:p w14:paraId="1ED6B3F4" w14:textId="3BD76C4A" w:rsidR="00E95F1B" w:rsidRPr="00FD2760" w:rsidRDefault="00E95F1B" w:rsidP="00FD2760">
            <w:pPr>
              <w:spacing w:line="276" w:lineRule="auto"/>
              <w:jc w:val="center"/>
              <w:rPr>
                <w:ins w:id="10558" w:author="phuong vu" w:date="2018-11-23T15:13:00Z"/>
              </w:rPr>
            </w:pPr>
            <w:ins w:id="10559" w:author="phuong vu" w:date="2018-11-23T15:13:00Z">
              <w:r w:rsidRPr="00FD2760">
                <w:t>1</w:t>
              </w:r>
            </w:ins>
          </w:p>
        </w:tc>
        <w:tc>
          <w:tcPr>
            <w:tcW w:w="2484" w:type="dxa"/>
            <w:noWrap/>
            <w:hideMark/>
          </w:tcPr>
          <w:p w14:paraId="2DC26472" w14:textId="1AA84EE6" w:rsidR="00E95F1B" w:rsidRPr="00FD2760" w:rsidRDefault="00E95F1B" w:rsidP="00FD2760">
            <w:pPr>
              <w:spacing w:line="276" w:lineRule="auto"/>
              <w:rPr>
                <w:ins w:id="10560" w:author="phuong vu" w:date="2018-11-23T15:13:00Z"/>
              </w:rPr>
            </w:pPr>
            <w:ins w:id="10561" w:author="phuong vu" w:date="2018-11-23T15:13:00Z">
              <w:r w:rsidRPr="00FD2760">
                <w:t>id</w:t>
              </w:r>
            </w:ins>
          </w:p>
        </w:tc>
        <w:tc>
          <w:tcPr>
            <w:tcW w:w="1300" w:type="dxa"/>
            <w:noWrap/>
            <w:hideMark/>
          </w:tcPr>
          <w:p w14:paraId="159423DC" w14:textId="610836A4" w:rsidR="00E95F1B" w:rsidRPr="00FD2760" w:rsidRDefault="00E95F1B" w:rsidP="00FD2760">
            <w:pPr>
              <w:spacing w:line="276" w:lineRule="auto"/>
              <w:rPr>
                <w:ins w:id="10562" w:author="phuong vu" w:date="2018-11-23T15:13:00Z"/>
              </w:rPr>
            </w:pPr>
            <w:ins w:id="10563" w:author="phuong vu" w:date="2018-11-23T15:13:00Z">
              <w:r w:rsidRPr="00FD2760">
                <w:t>numeric</w:t>
              </w:r>
            </w:ins>
          </w:p>
        </w:tc>
        <w:tc>
          <w:tcPr>
            <w:tcW w:w="1098" w:type="dxa"/>
            <w:noWrap/>
            <w:vAlign w:val="center"/>
            <w:hideMark/>
          </w:tcPr>
          <w:p w14:paraId="6F307C78" w14:textId="77777777" w:rsidR="00E95F1B" w:rsidRPr="00FD2760" w:rsidRDefault="00E95F1B" w:rsidP="00FD2760">
            <w:pPr>
              <w:spacing w:line="276" w:lineRule="auto"/>
              <w:jc w:val="center"/>
              <w:rPr>
                <w:ins w:id="10564" w:author="phuong vu" w:date="2018-11-23T15:13:00Z"/>
              </w:rPr>
            </w:pPr>
          </w:p>
        </w:tc>
        <w:tc>
          <w:tcPr>
            <w:tcW w:w="838" w:type="dxa"/>
            <w:noWrap/>
            <w:vAlign w:val="center"/>
            <w:hideMark/>
          </w:tcPr>
          <w:p w14:paraId="322407B9" w14:textId="77777777" w:rsidR="00E95F1B" w:rsidRPr="00FD2760" w:rsidRDefault="00E95F1B" w:rsidP="00FD2760">
            <w:pPr>
              <w:spacing w:line="276" w:lineRule="auto"/>
              <w:jc w:val="center"/>
              <w:rPr>
                <w:ins w:id="10565" w:author="phuong vu" w:date="2018-11-23T15:13:00Z"/>
              </w:rPr>
            </w:pPr>
            <w:ins w:id="10566" w:author="phuong vu" w:date="2018-11-23T15:13:00Z">
              <w:r w:rsidRPr="00FD2760">
                <w:t>X</w:t>
              </w:r>
            </w:ins>
          </w:p>
        </w:tc>
        <w:tc>
          <w:tcPr>
            <w:tcW w:w="823" w:type="dxa"/>
            <w:noWrap/>
            <w:vAlign w:val="center"/>
            <w:hideMark/>
          </w:tcPr>
          <w:p w14:paraId="2B490F10" w14:textId="77777777" w:rsidR="00E95F1B" w:rsidRPr="00FD2760" w:rsidRDefault="00E95F1B" w:rsidP="00FD2760">
            <w:pPr>
              <w:spacing w:line="276" w:lineRule="auto"/>
              <w:jc w:val="center"/>
              <w:rPr>
                <w:ins w:id="10567" w:author="phuong vu" w:date="2018-11-23T15:13:00Z"/>
              </w:rPr>
            </w:pPr>
          </w:p>
        </w:tc>
        <w:tc>
          <w:tcPr>
            <w:tcW w:w="2228" w:type="dxa"/>
            <w:noWrap/>
            <w:hideMark/>
          </w:tcPr>
          <w:p w14:paraId="2CD39DE6" w14:textId="77777777" w:rsidR="00E95F1B" w:rsidRPr="00FD2760" w:rsidRDefault="00E95F1B" w:rsidP="00FD2760">
            <w:pPr>
              <w:spacing w:line="276" w:lineRule="auto"/>
              <w:rPr>
                <w:ins w:id="10568" w:author="phuong vu" w:date="2018-11-23T15:13:00Z"/>
                <w:lang w:val="en-US"/>
              </w:rPr>
            </w:pPr>
            <w:ins w:id="10569" w:author="phuong vu" w:date="2018-11-23T15:13:00Z">
              <w:r w:rsidRPr="00FD2760">
                <w:t>ID</w:t>
              </w:r>
            </w:ins>
          </w:p>
        </w:tc>
      </w:tr>
      <w:tr w:rsidR="00E95F1B" w:rsidRPr="001856AA" w14:paraId="50287888" w14:textId="77777777" w:rsidTr="00FD2760">
        <w:trPr>
          <w:trHeight w:val="300"/>
          <w:ins w:id="10570" w:author="phuong vu" w:date="2018-11-23T15:13:00Z"/>
        </w:trPr>
        <w:tc>
          <w:tcPr>
            <w:tcW w:w="708" w:type="dxa"/>
            <w:noWrap/>
            <w:vAlign w:val="center"/>
            <w:hideMark/>
          </w:tcPr>
          <w:p w14:paraId="0E598949" w14:textId="11110414" w:rsidR="00E95F1B" w:rsidRPr="00FD2760" w:rsidRDefault="00E95F1B" w:rsidP="00FD2760">
            <w:pPr>
              <w:spacing w:line="276" w:lineRule="auto"/>
              <w:jc w:val="center"/>
              <w:rPr>
                <w:ins w:id="10571" w:author="phuong vu" w:date="2018-11-23T15:13:00Z"/>
              </w:rPr>
            </w:pPr>
            <w:ins w:id="10572" w:author="phuong vu" w:date="2018-11-23T15:13:00Z">
              <w:r w:rsidRPr="00FD2760">
                <w:t>2</w:t>
              </w:r>
            </w:ins>
          </w:p>
        </w:tc>
        <w:tc>
          <w:tcPr>
            <w:tcW w:w="2484" w:type="dxa"/>
            <w:noWrap/>
            <w:hideMark/>
          </w:tcPr>
          <w:p w14:paraId="1BF468B3" w14:textId="5F2A436B" w:rsidR="00E95F1B" w:rsidRPr="00FD2760" w:rsidRDefault="00E95F1B" w:rsidP="00FD2760">
            <w:pPr>
              <w:spacing w:line="276" w:lineRule="auto"/>
              <w:rPr>
                <w:ins w:id="10573" w:author="phuong vu" w:date="2018-11-23T15:13:00Z"/>
                <w:lang w:val="en-US"/>
              </w:rPr>
            </w:pPr>
            <w:ins w:id="10574" w:author="phuong vu" w:date="2018-11-23T15:13:00Z">
              <w:r>
                <w:rPr>
                  <w:lang w:val="en-US"/>
                </w:rPr>
                <w:t>branch_id</w:t>
              </w:r>
            </w:ins>
          </w:p>
        </w:tc>
        <w:tc>
          <w:tcPr>
            <w:tcW w:w="1300" w:type="dxa"/>
            <w:noWrap/>
            <w:hideMark/>
          </w:tcPr>
          <w:p w14:paraId="0A6150D4" w14:textId="275C06D8" w:rsidR="00E95F1B" w:rsidRPr="00FD2760" w:rsidRDefault="00E95F1B" w:rsidP="00FD2760">
            <w:pPr>
              <w:spacing w:line="276" w:lineRule="auto"/>
              <w:rPr>
                <w:ins w:id="10575" w:author="phuong vu" w:date="2018-11-23T15:13:00Z"/>
                <w:lang w:val="en-US"/>
              </w:rPr>
            </w:pPr>
            <w:ins w:id="10576" w:author="phuong vu" w:date="2018-11-23T15:13:00Z">
              <w:r>
                <w:rPr>
                  <w:lang w:val="en-US"/>
                </w:rPr>
                <w:t>numeric</w:t>
              </w:r>
            </w:ins>
          </w:p>
        </w:tc>
        <w:tc>
          <w:tcPr>
            <w:tcW w:w="1098" w:type="dxa"/>
            <w:noWrap/>
            <w:vAlign w:val="center"/>
            <w:hideMark/>
          </w:tcPr>
          <w:p w14:paraId="52669886" w14:textId="77777777" w:rsidR="00E95F1B" w:rsidRPr="00FD2760" w:rsidRDefault="00E95F1B" w:rsidP="00FD2760">
            <w:pPr>
              <w:spacing w:line="276" w:lineRule="auto"/>
              <w:jc w:val="center"/>
              <w:rPr>
                <w:ins w:id="10577" w:author="phuong vu" w:date="2018-11-23T15:13:00Z"/>
              </w:rPr>
            </w:pPr>
          </w:p>
        </w:tc>
        <w:tc>
          <w:tcPr>
            <w:tcW w:w="838" w:type="dxa"/>
            <w:noWrap/>
            <w:vAlign w:val="center"/>
            <w:hideMark/>
          </w:tcPr>
          <w:p w14:paraId="44F63FC5" w14:textId="77777777" w:rsidR="00E95F1B" w:rsidRPr="00FD2760" w:rsidRDefault="00E95F1B" w:rsidP="00FD2760">
            <w:pPr>
              <w:spacing w:line="276" w:lineRule="auto"/>
              <w:jc w:val="center"/>
              <w:rPr>
                <w:ins w:id="10578" w:author="phuong vu" w:date="2018-11-23T15:13:00Z"/>
              </w:rPr>
            </w:pPr>
          </w:p>
        </w:tc>
        <w:tc>
          <w:tcPr>
            <w:tcW w:w="823" w:type="dxa"/>
            <w:noWrap/>
            <w:vAlign w:val="center"/>
            <w:hideMark/>
          </w:tcPr>
          <w:p w14:paraId="35F94268" w14:textId="77777777" w:rsidR="00E95F1B" w:rsidRPr="00FD2760" w:rsidRDefault="00E95F1B" w:rsidP="00FD2760">
            <w:pPr>
              <w:spacing w:line="276" w:lineRule="auto"/>
              <w:jc w:val="center"/>
              <w:rPr>
                <w:ins w:id="10579" w:author="phuong vu" w:date="2018-11-23T15:13:00Z"/>
                <w:lang w:val="en-US"/>
              </w:rPr>
            </w:pPr>
            <w:ins w:id="10580" w:author="phuong vu" w:date="2018-11-23T15:13:00Z">
              <w:r>
                <w:rPr>
                  <w:lang w:val="en-US"/>
                </w:rPr>
                <w:t>X</w:t>
              </w:r>
            </w:ins>
          </w:p>
        </w:tc>
        <w:tc>
          <w:tcPr>
            <w:tcW w:w="2228" w:type="dxa"/>
            <w:noWrap/>
            <w:hideMark/>
          </w:tcPr>
          <w:p w14:paraId="36756174" w14:textId="0AEC784F" w:rsidR="00E95F1B" w:rsidRPr="00FD2760" w:rsidRDefault="00E95F1B" w:rsidP="00FD2760">
            <w:pPr>
              <w:spacing w:line="276" w:lineRule="auto"/>
              <w:rPr>
                <w:ins w:id="10581" w:author="phuong vu" w:date="2018-11-23T15:13:00Z"/>
                <w:lang w:val="en-US"/>
              </w:rPr>
            </w:pPr>
            <w:ins w:id="10582" w:author="phuong vu" w:date="2018-11-23T15:13:00Z">
              <w:r>
                <w:rPr>
                  <w:lang w:val="en-US"/>
                </w:rPr>
                <w:t xml:space="preserve">ID </w:t>
              </w:r>
            </w:ins>
            <w:ins w:id="10583" w:author="phuong vu" w:date="2018-11-23T15:15:00Z">
              <w:r>
                <w:rPr>
                  <w:lang w:val="en-US"/>
                </w:rPr>
                <w:t>chi nhánh</w:t>
              </w:r>
            </w:ins>
          </w:p>
        </w:tc>
      </w:tr>
      <w:tr w:rsidR="00E95F1B" w:rsidRPr="001856AA" w14:paraId="62F48FB2" w14:textId="77777777" w:rsidTr="00FD2760">
        <w:trPr>
          <w:trHeight w:val="300"/>
          <w:ins w:id="10584" w:author="phuong vu" w:date="2018-11-23T15:13:00Z"/>
        </w:trPr>
        <w:tc>
          <w:tcPr>
            <w:tcW w:w="708" w:type="dxa"/>
            <w:noWrap/>
            <w:vAlign w:val="center"/>
          </w:tcPr>
          <w:p w14:paraId="3BA4C7A2" w14:textId="7D09F57B" w:rsidR="00E95F1B" w:rsidRPr="00FD2760" w:rsidRDefault="00E95F1B" w:rsidP="00FD2760">
            <w:pPr>
              <w:spacing w:line="276" w:lineRule="auto"/>
              <w:jc w:val="center"/>
              <w:rPr>
                <w:ins w:id="10585" w:author="phuong vu" w:date="2018-11-23T15:13:00Z"/>
                <w:lang w:val="en-US"/>
              </w:rPr>
            </w:pPr>
            <w:ins w:id="10586" w:author="phuong vu" w:date="2018-11-23T15:13:00Z">
              <w:r>
                <w:rPr>
                  <w:lang w:val="en-US"/>
                </w:rPr>
                <w:t>3</w:t>
              </w:r>
            </w:ins>
          </w:p>
        </w:tc>
        <w:tc>
          <w:tcPr>
            <w:tcW w:w="2484" w:type="dxa"/>
            <w:noWrap/>
          </w:tcPr>
          <w:p w14:paraId="3B8B5D9B" w14:textId="70EC8E1A" w:rsidR="00E95F1B" w:rsidRDefault="00E95F1B" w:rsidP="00FD2760">
            <w:pPr>
              <w:spacing w:line="276" w:lineRule="auto"/>
              <w:rPr>
                <w:ins w:id="10587" w:author="phuong vu" w:date="2018-11-23T15:13:00Z"/>
                <w:lang w:val="en-US"/>
              </w:rPr>
            </w:pPr>
            <w:ins w:id="10588" w:author="phuong vu" w:date="2018-11-23T15:13:00Z">
              <w:r>
                <w:rPr>
                  <w:lang w:val="en-US"/>
                </w:rPr>
                <w:t>washer_code</w:t>
              </w:r>
            </w:ins>
          </w:p>
        </w:tc>
        <w:tc>
          <w:tcPr>
            <w:tcW w:w="1300" w:type="dxa"/>
            <w:noWrap/>
          </w:tcPr>
          <w:p w14:paraId="6C92CF49" w14:textId="3251470E" w:rsidR="00E95F1B" w:rsidRDefault="00E95F1B" w:rsidP="00FD2760">
            <w:pPr>
              <w:spacing w:line="276" w:lineRule="auto"/>
              <w:rPr>
                <w:ins w:id="10589" w:author="phuong vu" w:date="2018-11-23T15:13:00Z"/>
                <w:lang w:val="en-US"/>
              </w:rPr>
            </w:pPr>
            <w:ins w:id="10590" w:author="phuong vu" w:date="2018-11-23T15:13:00Z">
              <w:r w:rsidRPr="00FD2760">
                <w:t>character varying</w:t>
              </w:r>
            </w:ins>
          </w:p>
        </w:tc>
        <w:tc>
          <w:tcPr>
            <w:tcW w:w="1098" w:type="dxa"/>
            <w:noWrap/>
            <w:vAlign w:val="center"/>
          </w:tcPr>
          <w:p w14:paraId="57270467" w14:textId="77777777" w:rsidR="00E95F1B" w:rsidRPr="00FD2760" w:rsidRDefault="00E95F1B" w:rsidP="00FD2760">
            <w:pPr>
              <w:spacing w:line="276" w:lineRule="auto"/>
              <w:jc w:val="center"/>
              <w:rPr>
                <w:ins w:id="10591" w:author="phuong vu" w:date="2018-11-23T15:13:00Z"/>
              </w:rPr>
            </w:pPr>
          </w:p>
        </w:tc>
        <w:tc>
          <w:tcPr>
            <w:tcW w:w="838" w:type="dxa"/>
            <w:noWrap/>
            <w:vAlign w:val="center"/>
          </w:tcPr>
          <w:p w14:paraId="0EE0B804" w14:textId="77777777" w:rsidR="00E95F1B" w:rsidRPr="00FD2760" w:rsidRDefault="00E95F1B" w:rsidP="00FD2760">
            <w:pPr>
              <w:spacing w:line="276" w:lineRule="auto"/>
              <w:jc w:val="center"/>
              <w:rPr>
                <w:ins w:id="10592" w:author="phuong vu" w:date="2018-11-23T15:13:00Z"/>
              </w:rPr>
            </w:pPr>
          </w:p>
        </w:tc>
        <w:tc>
          <w:tcPr>
            <w:tcW w:w="823" w:type="dxa"/>
            <w:noWrap/>
            <w:vAlign w:val="center"/>
          </w:tcPr>
          <w:p w14:paraId="5E0027B3" w14:textId="3FF09622" w:rsidR="00E95F1B" w:rsidRPr="00FD2760" w:rsidRDefault="00E95F1B" w:rsidP="00E95F1B">
            <w:pPr>
              <w:spacing w:line="276" w:lineRule="auto"/>
              <w:rPr>
                <w:ins w:id="10593" w:author="phuong vu" w:date="2018-11-23T15:13:00Z"/>
                <w:lang w:val="en-US"/>
              </w:rPr>
              <w:pPrChange w:id="10594" w:author="phuong vu" w:date="2018-11-23T15:15:00Z">
                <w:pPr>
                  <w:spacing w:line="276" w:lineRule="auto"/>
                  <w:jc w:val="center"/>
                </w:pPr>
              </w:pPrChange>
            </w:pPr>
          </w:p>
        </w:tc>
        <w:tc>
          <w:tcPr>
            <w:tcW w:w="2228" w:type="dxa"/>
            <w:noWrap/>
          </w:tcPr>
          <w:p w14:paraId="46FFEB59" w14:textId="0C33F2A7" w:rsidR="00E95F1B" w:rsidRDefault="00E95F1B" w:rsidP="00FD2760">
            <w:pPr>
              <w:spacing w:line="276" w:lineRule="auto"/>
              <w:rPr>
                <w:ins w:id="10595" w:author="phuong vu" w:date="2018-11-23T15:13:00Z"/>
                <w:lang w:val="en-US"/>
              </w:rPr>
            </w:pPr>
            <w:ins w:id="10596" w:author="phuong vu" w:date="2018-11-23T15:15:00Z">
              <w:r>
                <w:rPr>
                  <w:lang w:val="en-US"/>
                </w:rPr>
                <w:t>Mã máy giặt</w:t>
              </w:r>
            </w:ins>
          </w:p>
        </w:tc>
      </w:tr>
      <w:tr w:rsidR="00E95F1B" w:rsidRPr="001856AA" w14:paraId="7B347D57" w14:textId="77777777" w:rsidTr="00FD2760">
        <w:trPr>
          <w:trHeight w:val="300"/>
          <w:ins w:id="10597" w:author="phuong vu" w:date="2018-11-23T15:13:00Z"/>
        </w:trPr>
        <w:tc>
          <w:tcPr>
            <w:tcW w:w="708" w:type="dxa"/>
            <w:noWrap/>
            <w:vAlign w:val="center"/>
            <w:hideMark/>
          </w:tcPr>
          <w:p w14:paraId="10B2A33B" w14:textId="23FC9C50" w:rsidR="00E95F1B" w:rsidRPr="00FD2760" w:rsidRDefault="00E95F1B" w:rsidP="00FD2760">
            <w:pPr>
              <w:spacing w:line="276" w:lineRule="auto"/>
              <w:jc w:val="center"/>
              <w:rPr>
                <w:ins w:id="10598" w:author="phuong vu" w:date="2018-11-23T15:13:00Z"/>
                <w:lang w:val="en-US"/>
              </w:rPr>
            </w:pPr>
            <w:ins w:id="10599" w:author="phuong vu" w:date="2018-11-23T15:14:00Z">
              <w:r>
                <w:rPr>
                  <w:lang w:val="en-US"/>
                </w:rPr>
                <w:t>4</w:t>
              </w:r>
            </w:ins>
          </w:p>
        </w:tc>
        <w:tc>
          <w:tcPr>
            <w:tcW w:w="2484" w:type="dxa"/>
            <w:noWrap/>
            <w:hideMark/>
          </w:tcPr>
          <w:p w14:paraId="302CBCBE" w14:textId="4730ECF4" w:rsidR="00E95F1B" w:rsidRPr="00FD2760" w:rsidRDefault="00E95F1B" w:rsidP="00FD2760">
            <w:pPr>
              <w:spacing w:line="276" w:lineRule="auto"/>
              <w:rPr>
                <w:ins w:id="10600" w:author="phuong vu" w:date="2018-11-23T15:13:00Z"/>
              </w:rPr>
            </w:pPr>
            <w:ins w:id="10601" w:author="phuong vu" w:date="2018-11-23T15:13:00Z">
              <w:r w:rsidRPr="00FD2760">
                <w:t>status</w:t>
              </w:r>
            </w:ins>
          </w:p>
        </w:tc>
        <w:tc>
          <w:tcPr>
            <w:tcW w:w="1300" w:type="dxa"/>
            <w:noWrap/>
            <w:hideMark/>
          </w:tcPr>
          <w:p w14:paraId="3F51823D" w14:textId="68321CD6" w:rsidR="00E95F1B" w:rsidRPr="00FD2760" w:rsidRDefault="00E95F1B" w:rsidP="00FD2760">
            <w:pPr>
              <w:spacing w:line="276" w:lineRule="auto"/>
              <w:rPr>
                <w:ins w:id="10602" w:author="phuong vu" w:date="2018-11-23T15:13:00Z"/>
              </w:rPr>
            </w:pPr>
            <w:ins w:id="10603" w:author="phuong vu" w:date="2018-11-23T15:13:00Z">
              <w:r w:rsidRPr="00FD2760">
                <w:t>character varying</w:t>
              </w:r>
            </w:ins>
          </w:p>
        </w:tc>
        <w:tc>
          <w:tcPr>
            <w:tcW w:w="1098" w:type="dxa"/>
            <w:noWrap/>
            <w:vAlign w:val="center"/>
            <w:hideMark/>
          </w:tcPr>
          <w:p w14:paraId="34FE475C" w14:textId="77777777" w:rsidR="00E95F1B" w:rsidRPr="00FD2760" w:rsidRDefault="00E95F1B" w:rsidP="00FD2760">
            <w:pPr>
              <w:spacing w:line="276" w:lineRule="auto"/>
              <w:jc w:val="center"/>
              <w:rPr>
                <w:ins w:id="10604" w:author="phuong vu" w:date="2018-11-23T15:13:00Z"/>
              </w:rPr>
            </w:pPr>
            <w:ins w:id="10605" w:author="phuong vu" w:date="2018-11-23T15:13:00Z">
              <w:r w:rsidRPr="00FD2760">
                <w:t>X</w:t>
              </w:r>
            </w:ins>
          </w:p>
        </w:tc>
        <w:tc>
          <w:tcPr>
            <w:tcW w:w="838" w:type="dxa"/>
            <w:noWrap/>
            <w:vAlign w:val="center"/>
            <w:hideMark/>
          </w:tcPr>
          <w:p w14:paraId="1A046F2A" w14:textId="77777777" w:rsidR="00E95F1B" w:rsidRPr="00FD2760" w:rsidRDefault="00E95F1B" w:rsidP="00FD2760">
            <w:pPr>
              <w:spacing w:line="276" w:lineRule="auto"/>
              <w:jc w:val="center"/>
              <w:rPr>
                <w:ins w:id="10606" w:author="phuong vu" w:date="2018-11-23T15:13:00Z"/>
              </w:rPr>
            </w:pPr>
          </w:p>
        </w:tc>
        <w:tc>
          <w:tcPr>
            <w:tcW w:w="823" w:type="dxa"/>
            <w:noWrap/>
            <w:vAlign w:val="center"/>
            <w:hideMark/>
          </w:tcPr>
          <w:p w14:paraId="37295076" w14:textId="77777777" w:rsidR="00E95F1B" w:rsidRPr="00FD2760" w:rsidRDefault="00E95F1B" w:rsidP="00FD2760">
            <w:pPr>
              <w:spacing w:line="276" w:lineRule="auto"/>
              <w:jc w:val="center"/>
              <w:rPr>
                <w:ins w:id="10607" w:author="phuong vu" w:date="2018-11-23T15:13:00Z"/>
              </w:rPr>
            </w:pPr>
          </w:p>
        </w:tc>
        <w:tc>
          <w:tcPr>
            <w:tcW w:w="2228" w:type="dxa"/>
            <w:noWrap/>
            <w:hideMark/>
          </w:tcPr>
          <w:p w14:paraId="47008D2B" w14:textId="77777777" w:rsidR="00E95F1B" w:rsidRPr="00FD2760" w:rsidRDefault="00E95F1B" w:rsidP="00E95F1B">
            <w:pPr>
              <w:keepNext/>
              <w:spacing w:line="276" w:lineRule="auto"/>
              <w:rPr>
                <w:ins w:id="10608" w:author="phuong vu" w:date="2018-11-23T15:13:00Z"/>
              </w:rPr>
              <w:pPrChange w:id="10609" w:author="phuong vu" w:date="2018-11-23T15:14:00Z">
                <w:pPr>
                  <w:keepNext/>
                  <w:spacing w:line="276" w:lineRule="auto"/>
                </w:pPr>
              </w:pPrChange>
            </w:pPr>
            <w:ins w:id="10610" w:author="phuong vu" w:date="2018-11-23T15:13:00Z">
              <w:r w:rsidRPr="00FD2760">
                <w:t>Trạng thái</w:t>
              </w:r>
            </w:ins>
          </w:p>
        </w:tc>
      </w:tr>
    </w:tbl>
    <w:p w14:paraId="022710FC" w14:textId="6A2022DE" w:rsidR="008441B4" w:rsidRPr="00E95F1B" w:rsidRDefault="00E95F1B" w:rsidP="00E95F1B">
      <w:pPr>
        <w:pStyle w:val="Caption"/>
        <w:rPr>
          <w:ins w:id="10611" w:author="phuong vu" w:date="2018-11-16T10:05:00Z"/>
          <w:b/>
          <w:lang w:val="en-US"/>
          <w:rPrChange w:id="10612" w:author="phuong vu" w:date="2018-11-23T15:14:00Z">
            <w:rPr>
              <w:ins w:id="10613" w:author="phuong vu" w:date="2018-11-16T10:05:00Z"/>
            </w:rPr>
          </w:rPrChange>
        </w:rPr>
        <w:pPrChange w:id="10614" w:author="phuong vu" w:date="2018-11-23T15:14:00Z">
          <w:pPr>
            <w:pStyle w:val="Heading3"/>
          </w:pPr>
        </w:pPrChange>
      </w:pPr>
      <w:ins w:id="10615" w:author="phuong vu" w:date="2018-11-23T15:14:00Z">
        <w:r>
          <w:t xml:space="preserve">Bảng </w:t>
        </w:r>
        <w:r>
          <w:fldChar w:fldCharType="begin"/>
        </w:r>
        <w:r>
          <w:instrText xml:space="preserve"> STYLEREF 1 \s </w:instrText>
        </w:r>
      </w:ins>
      <w:r>
        <w:fldChar w:fldCharType="separate"/>
      </w:r>
      <w:r>
        <w:rPr>
          <w:noProof/>
        </w:rPr>
        <w:t>3</w:t>
      </w:r>
      <w:ins w:id="10616" w:author="phuong vu" w:date="2018-11-23T15:14:00Z">
        <w:r>
          <w:fldChar w:fldCharType="end"/>
        </w:r>
        <w:r>
          <w:t>.</w:t>
        </w:r>
        <w:r>
          <w:fldChar w:fldCharType="begin"/>
        </w:r>
        <w:r>
          <w:instrText xml:space="preserve"> SEQ Bảng \* ARABIC \s 1 </w:instrText>
        </w:r>
      </w:ins>
      <w:r>
        <w:fldChar w:fldCharType="separate"/>
      </w:r>
      <w:ins w:id="10617" w:author="phuong vu" w:date="2018-11-23T15:14:00Z">
        <w:r>
          <w:rPr>
            <w:noProof/>
          </w:rPr>
          <w:t>29</w:t>
        </w:r>
        <w:r>
          <w:fldChar w:fldCharType="end"/>
        </w:r>
        <w:r>
          <w:rPr>
            <w:lang w:val="en-US"/>
          </w:rPr>
          <w:t xml:space="preserve"> Bảng dữ liệu máy giặt</w:t>
        </w:r>
      </w:ins>
    </w:p>
    <w:p w14:paraId="3C858F85" w14:textId="532DB72E" w:rsidR="0090723F" w:rsidRPr="00E7682C" w:rsidDel="00FA543F" w:rsidRDefault="0090723F" w:rsidP="00E6227B">
      <w:pPr>
        <w:pStyle w:val="Caption"/>
        <w:spacing w:line="276" w:lineRule="auto"/>
        <w:rPr>
          <w:del w:id="10618" w:author="phuong vu" w:date="2018-11-16T11:48:00Z"/>
        </w:rPr>
        <w:pPrChange w:id="10619" w:author="phuong vu" w:date="2018-11-23T13:48:00Z">
          <w:pPr>
            <w:pStyle w:val="Heading3"/>
          </w:pPr>
        </w:pPrChange>
      </w:pPr>
      <w:bookmarkStart w:id="10620" w:name="_Toc530605709"/>
      <w:bookmarkStart w:id="10621" w:name="_Toc530657415"/>
      <w:bookmarkStart w:id="10622" w:name="_Toc530658703"/>
      <w:bookmarkStart w:id="10623" w:name="_Toc530662427"/>
      <w:bookmarkStart w:id="10624" w:name="_Toc530662894"/>
      <w:bookmarkEnd w:id="10620"/>
      <w:bookmarkEnd w:id="10621"/>
      <w:bookmarkEnd w:id="10622"/>
      <w:bookmarkEnd w:id="10623"/>
      <w:bookmarkEnd w:id="10624"/>
    </w:p>
    <w:p w14:paraId="38692DB1" w14:textId="34CB738F" w:rsidR="00EC1917" w:rsidRDefault="00BA6D3B" w:rsidP="00E6227B">
      <w:pPr>
        <w:pStyle w:val="Heading3"/>
        <w:spacing w:line="276" w:lineRule="auto"/>
        <w:pPrChange w:id="10625" w:author="phuong vu" w:date="2018-11-23T13:48:00Z">
          <w:pPr>
            <w:pStyle w:val="Heading3"/>
          </w:pPr>
        </w:pPrChange>
      </w:pPr>
      <w:bookmarkStart w:id="10626" w:name="_Toc529231542"/>
      <w:bookmarkStart w:id="10627" w:name="_Toc530662895"/>
      <w:bookmarkEnd w:id="10626"/>
      <w:r>
        <w:t>Thiết kế theo chức năng</w:t>
      </w:r>
      <w:bookmarkEnd w:id="10627"/>
    </w:p>
    <w:p w14:paraId="28D86442" w14:textId="450DF31A" w:rsidR="005368A7" w:rsidRDefault="00D43E01" w:rsidP="00E6227B">
      <w:pPr>
        <w:pStyle w:val="Heading4"/>
        <w:spacing w:line="276" w:lineRule="auto"/>
        <w:rPr>
          <w:lang w:val="en-US"/>
        </w:rPr>
        <w:pPrChange w:id="10628" w:author="phuong vu" w:date="2018-11-23T13:48:00Z">
          <w:pPr>
            <w:pStyle w:val="Heading4"/>
          </w:pPr>
        </w:pPrChange>
      </w:pPr>
      <w:bookmarkStart w:id="10629" w:name="_Toc530662896"/>
      <w:r>
        <w:rPr>
          <w:lang w:val="en-US"/>
        </w:rPr>
        <w:t>Quản lí đơn hàng</w:t>
      </w:r>
      <w:bookmarkEnd w:id="10629"/>
    </w:p>
    <w:p w14:paraId="4333F55A" w14:textId="5E049272" w:rsidR="00AA3488" w:rsidRDefault="00AA3488" w:rsidP="00E6227B">
      <w:pPr>
        <w:pStyle w:val="Heading5"/>
        <w:spacing w:line="276" w:lineRule="auto"/>
        <w:rPr>
          <w:lang w:val="en-US"/>
        </w:rPr>
        <w:pPrChange w:id="10630" w:author="phuong vu" w:date="2018-11-23T13:48:00Z">
          <w:pPr>
            <w:pStyle w:val="Heading5"/>
          </w:pPr>
        </w:pPrChange>
      </w:pPr>
      <w:r>
        <w:rPr>
          <w:lang w:val="en-US"/>
        </w:rPr>
        <w:t>Xem danh sách đơn hàng theo trạng thái</w:t>
      </w:r>
    </w:p>
    <w:p w14:paraId="54C59FE7" w14:textId="6D17726E" w:rsidR="00AA3488" w:rsidRDefault="00AA3488" w:rsidP="00E6227B">
      <w:pPr>
        <w:pStyle w:val="Heading6"/>
        <w:spacing w:line="276" w:lineRule="auto"/>
        <w:rPr>
          <w:lang w:val="en-US"/>
        </w:rPr>
        <w:pPrChange w:id="10631" w:author="phuong vu" w:date="2018-11-23T13:48:00Z">
          <w:pPr>
            <w:pStyle w:val="Heading6"/>
          </w:pPr>
        </w:pPrChange>
      </w:pPr>
      <w:r>
        <w:rPr>
          <w:lang w:val="en-US"/>
        </w:rPr>
        <w:t>Mục đích</w:t>
      </w:r>
    </w:p>
    <w:p w14:paraId="14B7E296" w14:textId="0C706C62" w:rsidR="00D94765" w:rsidRPr="00C95C85" w:rsidRDefault="00640F77" w:rsidP="00E6227B">
      <w:pPr>
        <w:spacing w:line="276" w:lineRule="auto"/>
        <w:ind w:firstLine="720"/>
        <w:rPr>
          <w:lang w:val="en-US"/>
        </w:rPr>
        <w:pPrChange w:id="10632" w:author="phuong vu" w:date="2018-11-23T13:48:00Z">
          <w:pPr>
            <w:ind w:firstLine="720"/>
          </w:pPr>
        </w:pPrChange>
      </w:pPr>
      <w:r>
        <w:rPr>
          <w:lang w:val="en-US"/>
        </w:rPr>
        <w:t>Giúp người dùng nhân viên (nhân viên quản lí đơn hàng, nhân viên xử lí đơn hàng) biết được các đơn hàng đang có trong hệ thống cần xử lí. Nhằm để tránh được việc thiếu sót trong quá trình xử lí đơn hàng.</w:t>
      </w:r>
    </w:p>
    <w:p w14:paraId="0CE8C203" w14:textId="7EE9A433" w:rsidR="00AA3488" w:rsidRDefault="00AA3488" w:rsidP="00E6227B">
      <w:pPr>
        <w:pStyle w:val="Heading6"/>
        <w:spacing w:line="276" w:lineRule="auto"/>
        <w:rPr>
          <w:lang w:val="en-US"/>
        </w:rPr>
        <w:pPrChange w:id="10633" w:author="phuong vu" w:date="2018-11-23T13:48:00Z">
          <w:pPr>
            <w:pStyle w:val="Heading6"/>
          </w:pPr>
        </w:pPrChange>
      </w:pPr>
      <w:r>
        <w:rPr>
          <w:lang w:val="en-US"/>
        </w:rPr>
        <w:t>Giao diện</w:t>
      </w:r>
    </w:p>
    <w:p w14:paraId="27CC802E" w14:textId="77777777" w:rsidR="0098709A" w:rsidRDefault="00640F77" w:rsidP="00E6227B">
      <w:pPr>
        <w:keepNext/>
        <w:spacing w:line="276" w:lineRule="auto"/>
        <w:rPr>
          <w:ins w:id="10634" w:author="phuong vu" w:date="2018-11-16T11:46:00Z"/>
        </w:rPr>
        <w:pPrChange w:id="10635" w:author="phuong vu" w:date="2018-11-23T13:48:00Z">
          <w:pPr>
            <w:keepNext/>
          </w:pPr>
        </w:pPrChange>
      </w:pPr>
      <w:r>
        <w:rPr>
          <w:noProof/>
        </w:rPr>
        <w:drawing>
          <wp:inline distT="0" distB="0" distL="0" distR="0" wp14:anchorId="1C06339B" wp14:editId="5C52849B">
            <wp:extent cx="5579745" cy="2570480"/>
            <wp:effectExtent l="0" t="0" r="190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570480"/>
                    </a:xfrm>
                    <a:prstGeom prst="rect">
                      <a:avLst/>
                    </a:prstGeom>
                  </pic:spPr>
                </pic:pic>
              </a:graphicData>
            </a:graphic>
          </wp:inline>
        </w:drawing>
      </w:r>
    </w:p>
    <w:p w14:paraId="1CAD6463" w14:textId="7AA61D03" w:rsidR="00640F77" w:rsidRDefault="0098709A" w:rsidP="00E6227B">
      <w:pPr>
        <w:pStyle w:val="Caption"/>
        <w:spacing w:line="276" w:lineRule="auto"/>
        <w:pPrChange w:id="10636" w:author="phuong vu" w:date="2018-11-23T13:48:00Z">
          <w:pPr>
            <w:keepNext/>
          </w:pPr>
        </w:pPrChange>
      </w:pPr>
      <w:bookmarkStart w:id="10637" w:name="_Toc530662931"/>
      <w:ins w:id="10638" w:author="phuong vu" w:date="2018-11-16T11:46:00Z">
        <w:r>
          <w:t xml:space="preserve">Hình </w:t>
        </w:r>
      </w:ins>
      <w:ins w:id="10639" w:author="phuong vu" w:date="2018-11-22T18:14:00Z">
        <w:r w:rsidR="00627671">
          <w:fldChar w:fldCharType="begin"/>
        </w:r>
        <w:r w:rsidR="00627671">
          <w:instrText xml:space="preserve"> STYLEREF 1 \s </w:instrText>
        </w:r>
      </w:ins>
      <w:r w:rsidR="00627671">
        <w:fldChar w:fldCharType="separate"/>
      </w:r>
      <w:r w:rsidR="00627671">
        <w:rPr>
          <w:noProof/>
        </w:rPr>
        <w:t>3</w:t>
      </w:r>
      <w:ins w:id="10640" w:author="phuong vu" w:date="2018-11-22T18:14:00Z">
        <w:r w:rsidR="00627671">
          <w:fldChar w:fldCharType="end"/>
        </w:r>
        <w:r w:rsidR="00627671">
          <w:t>.</w:t>
        </w:r>
        <w:r w:rsidR="00627671">
          <w:fldChar w:fldCharType="begin"/>
        </w:r>
        <w:r w:rsidR="00627671">
          <w:instrText xml:space="preserve"> SEQ Hình \* ARABIC \s 1 </w:instrText>
        </w:r>
      </w:ins>
      <w:r w:rsidR="00627671">
        <w:fldChar w:fldCharType="separate"/>
      </w:r>
      <w:ins w:id="10641" w:author="phuong vu" w:date="2018-11-22T18:14:00Z">
        <w:r w:rsidR="00627671">
          <w:rPr>
            <w:noProof/>
          </w:rPr>
          <w:t>4</w:t>
        </w:r>
        <w:r w:rsidR="00627671">
          <w:fldChar w:fldCharType="end"/>
        </w:r>
      </w:ins>
      <w:ins w:id="10642" w:author="phuong vu" w:date="2018-11-22T15:03:00Z">
        <w:r w:rsidR="00F72520">
          <w:rPr>
            <w:lang w:val="en-US"/>
          </w:rPr>
          <w:t xml:space="preserve"> </w:t>
        </w:r>
      </w:ins>
      <w:ins w:id="10643" w:author="phuong vu" w:date="2018-11-16T11:46:00Z">
        <w:r w:rsidRPr="00E6489A">
          <w:t>Giao diện xem danh sách đơn hàng trạng thái "hoàn tất"</w:t>
        </w:r>
      </w:ins>
      <w:bookmarkEnd w:id="10637"/>
    </w:p>
    <w:p w14:paraId="644D2A7E" w14:textId="3E2393BC" w:rsidR="00640F77" w:rsidDel="0098709A" w:rsidRDefault="00640F77" w:rsidP="00E6227B">
      <w:pPr>
        <w:pStyle w:val="Caption"/>
        <w:spacing w:line="276" w:lineRule="auto"/>
        <w:rPr>
          <w:del w:id="10644" w:author="phuong vu" w:date="2018-11-16T11:46:00Z"/>
          <w:szCs w:val="26"/>
          <w:lang w:val="en-US"/>
        </w:rPr>
        <w:pPrChange w:id="10645" w:author="phuong vu" w:date="2018-11-23T13:48:00Z">
          <w:pPr>
            <w:pStyle w:val="Caption"/>
          </w:pPr>
        </w:pPrChange>
      </w:pPr>
      <w:del w:id="10646" w:author="phuong vu" w:date="2018-11-16T11:46:00Z">
        <w:r w:rsidRPr="00C95C85" w:rsidDel="0098709A">
          <w:rPr>
            <w:szCs w:val="26"/>
          </w:rPr>
          <w:delText xml:space="preserve">Bảng </w:delText>
        </w:r>
      </w:del>
      <w:del w:id="10647" w:author="phuong vu" w:date="2018-11-15T18:11:00Z">
        <w:r w:rsidR="002A641F" w:rsidDel="00575627">
          <w:rPr>
            <w:i w:val="0"/>
            <w:iCs w:val="0"/>
          </w:rPr>
          <w:fldChar w:fldCharType="begin"/>
        </w:r>
        <w:r w:rsidR="002A641F" w:rsidDel="00575627">
          <w:rPr>
            <w:szCs w:val="26"/>
          </w:rPr>
          <w:delInstrText xml:space="preserve"> STYLEREF 1 \s </w:delInstrText>
        </w:r>
        <w:r w:rsidR="002A641F" w:rsidDel="00575627">
          <w:rPr>
            <w:i w:val="0"/>
            <w:iCs w:val="0"/>
          </w:rPr>
          <w:fldChar w:fldCharType="separate"/>
        </w:r>
        <w:r w:rsidR="002A641F" w:rsidDel="00575627">
          <w:rPr>
            <w:noProof/>
            <w:szCs w:val="26"/>
          </w:rPr>
          <w:delText>3</w:delText>
        </w:r>
        <w:r w:rsidR="002A641F" w:rsidDel="00575627">
          <w:rPr>
            <w:i w:val="0"/>
            <w:iCs w:val="0"/>
          </w:rPr>
          <w:fldChar w:fldCharType="end"/>
        </w:r>
        <w:r w:rsidR="002A641F" w:rsidDel="00575627">
          <w:rPr>
            <w:szCs w:val="26"/>
          </w:rPr>
          <w:delText>.</w:delText>
        </w:r>
        <w:r w:rsidR="002A641F" w:rsidDel="00575627">
          <w:rPr>
            <w:i w:val="0"/>
            <w:iCs w:val="0"/>
          </w:rPr>
          <w:fldChar w:fldCharType="begin"/>
        </w:r>
        <w:r w:rsidR="002A641F" w:rsidDel="00575627">
          <w:rPr>
            <w:szCs w:val="26"/>
          </w:rPr>
          <w:delInstrText xml:space="preserve"> SEQ Bảng \* ARABIC \s 1 </w:delInstrText>
        </w:r>
        <w:r w:rsidR="002A641F" w:rsidDel="00575627">
          <w:rPr>
            <w:i w:val="0"/>
            <w:iCs w:val="0"/>
          </w:rPr>
          <w:fldChar w:fldCharType="separate"/>
        </w:r>
        <w:r w:rsidR="002A641F" w:rsidDel="00575627">
          <w:rPr>
            <w:noProof/>
            <w:szCs w:val="26"/>
          </w:rPr>
          <w:delText>1</w:delText>
        </w:r>
        <w:r w:rsidR="002A641F" w:rsidDel="00575627">
          <w:rPr>
            <w:i w:val="0"/>
            <w:iCs w:val="0"/>
          </w:rPr>
          <w:fldChar w:fldCharType="end"/>
        </w:r>
      </w:del>
      <w:del w:id="10648" w:author="phuong vu" w:date="2018-11-16T11:46:00Z">
        <w:r w:rsidRPr="00C95C85" w:rsidDel="0098709A">
          <w:rPr>
            <w:szCs w:val="26"/>
            <w:lang w:val="en-US"/>
          </w:rPr>
          <w:delText xml:space="preserve"> Giao diện xem danh sách đơn hàng trạng thái "hoàn tất"</w:delText>
        </w:r>
      </w:del>
    </w:p>
    <w:p w14:paraId="38413B73" w14:textId="77777777" w:rsidR="0098709A" w:rsidRDefault="002A641F" w:rsidP="00E6227B">
      <w:pPr>
        <w:keepNext/>
        <w:spacing w:line="276" w:lineRule="auto"/>
        <w:rPr>
          <w:ins w:id="10649" w:author="phuong vu" w:date="2018-11-16T11:47:00Z"/>
        </w:rPr>
        <w:pPrChange w:id="10650" w:author="phuong vu" w:date="2018-11-23T13:48:00Z">
          <w:pPr>
            <w:keepNext/>
          </w:pPr>
        </w:pPrChange>
      </w:pPr>
      <w:r>
        <w:rPr>
          <w:noProof/>
        </w:rPr>
        <w:drawing>
          <wp:inline distT="0" distB="0" distL="0" distR="0" wp14:anchorId="79A4808C" wp14:editId="64B6182E">
            <wp:extent cx="5579745" cy="1648460"/>
            <wp:effectExtent l="0" t="0" r="190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1648460"/>
                    </a:xfrm>
                    <a:prstGeom prst="rect">
                      <a:avLst/>
                    </a:prstGeom>
                  </pic:spPr>
                </pic:pic>
              </a:graphicData>
            </a:graphic>
          </wp:inline>
        </w:drawing>
      </w:r>
    </w:p>
    <w:p w14:paraId="219BDA52" w14:textId="1D671DB4" w:rsidR="002A641F" w:rsidRDefault="0098709A" w:rsidP="00E6227B">
      <w:pPr>
        <w:pStyle w:val="Caption"/>
        <w:spacing w:line="276" w:lineRule="auto"/>
        <w:pPrChange w:id="10651" w:author="phuong vu" w:date="2018-11-23T13:48:00Z">
          <w:pPr>
            <w:keepNext/>
          </w:pPr>
        </w:pPrChange>
      </w:pPr>
      <w:bookmarkStart w:id="10652" w:name="_Toc530662932"/>
      <w:ins w:id="10653" w:author="phuong vu" w:date="2018-11-16T11:47:00Z">
        <w:r>
          <w:t xml:space="preserve">Hình </w:t>
        </w:r>
      </w:ins>
      <w:ins w:id="10654" w:author="phuong vu" w:date="2018-11-22T18:14:00Z">
        <w:r w:rsidR="00627671">
          <w:fldChar w:fldCharType="begin"/>
        </w:r>
        <w:r w:rsidR="00627671">
          <w:instrText xml:space="preserve"> STYLEREF 1 \s </w:instrText>
        </w:r>
      </w:ins>
      <w:r w:rsidR="00627671">
        <w:fldChar w:fldCharType="separate"/>
      </w:r>
      <w:r w:rsidR="00627671">
        <w:rPr>
          <w:noProof/>
        </w:rPr>
        <w:t>3</w:t>
      </w:r>
      <w:ins w:id="10655" w:author="phuong vu" w:date="2018-11-22T18:14:00Z">
        <w:r w:rsidR="00627671">
          <w:fldChar w:fldCharType="end"/>
        </w:r>
        <w:r w:rsidR="00627671">
          <w:t>.</w:t>
        </w:r>
        <w:r w:rsidR="00627671">
          <w:fldChar w:fldCharType="begin"/>
        </w:r>
        <w:r w:rsidR="00627671">
          <w:instrText xml:space="preserve"> SEQ Hình \* ARABIC \s 1 </w:instrText>
        </w:r>
      </w:ins>
      <w:r w:rsidR="00627671">
        <w:fldChar w:fldCharType="separate"/>
      </w:r>
      <w:ins w:id="10656" w:author="phuong vu" w:date="2018-11-22T18:14:00Z">
        <w:r w:rsidR="00627671">
          <w:rPr>
            <w:noProof/>
          </w:rPr>
          <w:t>5</w:t>
        </w:r>
        <w:r w:rsidR="00627671">
          <w:fldChar w:fldCharType="end"/>
        </w:r>
      </w:ins>
      <w:ins w:id="10657" w:author="phuong vu" w:date="2018-11-16T11:47:00Z">
        <w:r>
          <w:rPr>
            <w:lang w:val="en-US"/>
          </w:rPr>
          <w:t xml:space="preserve"> </w:t>
        </w:r>
        <w:r w:rsidRPr="00536F23">
          <w:t>Giao diện xem danh sách đơn hàng khi dữ liệu rỗng</w:t>
        </w:r>
      </w:ins>
      <w:bookmarkEnd w:id="10652"/>
    </w:p>
    <w:p w14:paraId="71CC2985" w14:textId="77777777" w:rsidR="0098709A" w:rsidRDefault="002A641F" w:rsidP="00E6227B">
      <w:pPr>
        <w:keepNext/>
        <w:spacing w:line="276" w:lineRule="auto"/>
        <w:rPr>
          <w:ins w:id="10658" w:author="phuong vu" w:date="2018-11-16T11:48:00Z"/>
        </w:rPr>
        <w:pPrChange w:id="10659" w:author="phuong vu" w:date="2018-11-23T13:48:00Z">
          <w:pPr>
            <w:keepNext/>
          </w:pPr>
        </w:pPrChange>
      </w:pPr>
      <w:del w:id="10660" w:author="phuong vu" w:date="2018-11-16T11:47:00Z">
        <w:r w:rsidRPr="00C95C85" w:rsidDel="0098709A">
          <w:lastRenderedPageBreak/>
          <w:delText xml:space="preserve">Bảng </w:delText>
        </w:r>
      </w:del>
      <w:del w:id="10661" w:author="phuong vu" w:date="2018-11-15T18:11:00Z">
        <w:r w:rsidRPr="00C95C85" w:rsidDel="00575627">
          <w:fldChar w:fldCharType="begin"/>
        </w:r>
        <w:r w:rsidRPr="00C95C85" w:rsidDel="00575627">
          <w:delInstrText xml:space="preserve"> STYLEREF 1 \s </w:delInstrText>
        </w:r>
        <w:r w:rsidRPr="00C95C85" w:rsidDel="00575627">
          <w:fldChar w:fldCharType="separate"/>
        </w:r>
        <w:r w:rsidRPr="00C95C85" w:rsidDel="00575627">
          <w:rPr>
            <w:noProof/>
          </w:rPr>
          <w:delText>3</w:delText>
        </w:r>
        <w:r w:rsidRPr="00C95C85" w:rsidDel="00575627">
          <w:fldChar w:fldCharType="end"/>
        </w:r>
        <w:r w:rsidRPr="00C95C85" w:rsidDel="00575627">
          <w:delText>.</w:delText>
        </w:r>
        <w:r w:rsidRPr="00C95C85" w:rsidDel="00575627">
          <w:fldChar w:fldCharType="begin"/>
        </w:r>
        <w:r w:rsidRPr="00C95C85" w:rsidDel="00575627">
          <w:delInstrText xml:space="preserve"> SEQ Bảng \* ARABIC \s 1 </w:delInstrText>
        </w:r>
        <w:r w:rsidRPr="00C95C85" w:rsidDel="00575627">
          <w:fldChar w:fldCharType="separate"/>
        </w:r>
        <w:r w:rsidRPr="00C95C85" w:rsidDel="00575627">
          <w:rPr>
            <w:noProof/>
          </w:rPr>
          <w:delText>2</w:delText>
        </w:r>
        <w:r w:rsidRPr="00C95C85" w:rsidDel="00575627">
          <w:fldChar w:fldCharType="end"/>
        </w:r>
      </w:del>
      <w:del w:id="10662" w:author="phuong vu" w:date="2018-11-16T11:47:00Z">
        <w:r w:rsidRPr="00C95C85" w:rsidDel="0098709A">
          <w:rPr>
            <w:lang w:val="en-US"/>
          </w:rPr>
          <w:delText xml:space="preserve"> Giao diện xem danh sách đơn hàng khi dữ liệu rỗng</w:delText>
        </w:r>
      </w:del>
      <w:ins w:id="10663" w:author="phuong vu" w:date="2018-11-15T18:11:00Z">
        <w:r w:rsidR="00575627">
          <w:rPr>
            <w:noProof/>
          </w:rPr>
          <w:drawing>
            <wp:inline distT="0" distB="0" distL="0" distR="0" wp14:anchorId="30703D61" wp14:editId="38CA8FCD">
              <wp:extent cx="5579745" cy="2506980"/>
              <wp:effectExtent l="0" t="0" r="190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506980"/>
                      </a:xfrm>
                      <a:prstGeom prst="rect">
                        <a:avLst/>
                      </a:prstGeom>
                    </pic:spPr>
                  </pic:pic>
                </a:graphicData>
              </a:graphic>
            </wp:inline>
          </w:drawing>
        </w:r>
      </w:ins>
    </w:p>
    <w:p w14:paraId="7E981E1A" w14:textId="18CA6AE9" w:rsidR="00575627" w:rsidRDefault="0098709A" w:rsidP="00E6227B">
      <w:pPr>
        <w:pStyle w:val="Caption"/>
        <w:spacing w:line="276" w:lineRule="auto"/>
        <w:rPr>
          <w:ins w:id="10664" w:author="phuong vu" w:date="2018-11-15T18:11:00Z"/>
        </w:rPr>
        <w:pPrChange w:id="10665" w:author="phuong vu" w:date="2018-11-23T13:48:00Z">
          <w:pPr/>
        </w:pPrChange>
      </w:pPr>
      <w:bookmarkStart w:id="10666" w:name="_Toc530662933"/>
      <w:ins w:id="10667" w:author="phuong vu" w:date="2018-11-16T11:48:00Z">
        <w:r>
          <w:t xml:space="preserve">Hình </w:t>
        </w:r>
      </w:ins>
      <w:ins w:id="10668" w:author="phuong vu" w:date="2018-11-22T18:14:00Z">
        <w:r w:rsidR="00627671">
          <w:fldChar w:fldCharType="begin"/>
        </w:r>
        <w:r w:rsidR="00627671">
          <w:instrText xml:space="preserve"> STYLEREF 1 \s </w:instrText>
        </w:r>
      </w:ins>
      <w:r w:rsidR="00627671">
        <w:fldChar w:fldCharType="separate"/>
      </w:r>
      <w:r w:rsidR="00627671">
        <w:rPr>
          <w:noProof/>
        </w:rPr>
        <w:t>3</w:t>
      </w:r>
      <w:ins w:id="10669" w:author="phuong vu" w:date="2018-11-22T18:14:00Z">
        <w:r w:rsidR="00627671">
          <w:fldChar w:fldCharType="end"/>
        </w:r>
        <w:r w:rsidR="00627671">
          <w:t>.</w:t>
        </w:r>
        <w:r w:rsidR="00627671">
          <w:fldChar w:fldCharType="begin"/>
        </w:r>
        <w:r w:rsidR="00627671">
          <w:instrText xml:space="preserve"> SEQ Hình \* ARABIC \s 1 </w:instrText>
        </w:r>
      </w:ins>
      <w:r w:rsidR="00627671">
        <w:fldChar w:fldCharType="separate"/>
      </w:r>
      <w:ins w:id="10670" w:author="phuong vu" w:date="2018-11-22T18:14:00Z">
        <w:r w:rsidR="00627671">
          <w:rPr>
            <w:noProof/>
          </w:rPr>
          <w:t>6</w:t>
        </w:r>
        <w:r w:rsidR="00627671">
          <w:fldChar w:fldCharType="end"/>
        </w:r>
      </w:ins>
      <w:ins w:id="10671" w:author="phuong vu" w:date="2018-11-16T11:48:00Z">
        <w:r>
          <w:rPr>
            <w:lang w:val="en-US"/>
          </w:rPr>
          <w:t xml:space="preserve"> </w:t>
        </w:r>
        <w:r w:rsidRPr="00066045">
          <w:rPr>
            <w:noProof/>
          </w:rPr>
          <w:t>Giao diện xem danh sách đơn hàng đang xử lí</w:t>
        </w:r>
      </w:ins>
      <w:bookmarkEnd w:id="10666"/>
    </w:p>
    <w:p w14:paraId="104E4AC1" w14:textId="206C2654" w:rsidR="00575627" w:rsidRPr="00575627" w:rsidDel="0098709A" w:rsidRDefault="00575627" w:rsidP="00E6227B">
      <w:pPr>
        <w:pStyle w:val="Caption"/>
        <w:spacing w:line="276" w:lineRule="auto"/>
        <w:rPr>
          <w:del w:id="10672" w:author="phuong vu" w:date="2018-11-16T11:48:00Z"/>
          <w:szCs w:val="26"/>
          <w:lang w:val="en-US"/>
        </w:rPr>
        <w:pPrChange w:id="10673" w:author="phuong vu" w:date="2018-11-23T13:48:00Z">
          <w:pPr>
            <w:pStyle w:val="Caption"/>
          </w:pPr>
        </w:pPrChange>
      </w:pPr>
    </w:p>
    <w:p w14:paraId="2D9D0DDC" w14:textId="5F937F78" w:rsidR="00AA3488" w:rsidRDefault="00AA3488" w:rsidP="00E6227B">
      <w:pPr>
        <w:pStyle w:val="Heading6"/>
        <w:spacing w:line="276" w:lineRule="auto"/>
        <w:rPr>
          <w:ins w:id="10674" w:author="phuong vu" w:date="2018-11-15T18:08:00Z"/>
          <w:lang w:val="en-US"/>
        </w:rPr>
        <w:pPrChange w:id="10675" w:author="phuong vu" w:date="2018-11-23T13:48:00Z">
          <w:pPr>
            <w:pStyle w:val="Heading6"/>
          </w:pPr>
        </w:pPrChange>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56343E" w14:paraId="11357B17" w14:textId="77777777" w:rsidTr="005A4BEF">
        <w:trPr>
          <w:ins w:id="10676" w:author="phuong vu" w:date="2018-11-15T18:08:00Z"/>
        </w:trPr>
        <w:tc>
          <w:tcPr>
            <w:tcW w:w="805" w:type="dxa"/>
            <w:vAlign w:val="center"/>
          </w:tcPr>
          <w:p w14:paraId="39808BFF" w14:textId="77777777" w:rsidR="0056343E" w:rsidRPr="007F1EF1" w:rsidRDefault="0056343E" w:rsidP="00E6227B">
            <w:pPr>
              <w:spacing w:line="276" w:lineRule="auto"/>
              <w:jc w:val="center"/>
              <w:rPr>
                <w:ins w:id="10677" w:author="phuong vu" w:date="2018-11-15T18:08:00Z"/>
                <w:b/>
                <w:lang w:val="en-US"/>
              </w:rPr>
              <w:pPrChange w:id="10678" w:author="phuong vu" w:date="2018-11-23T13:48:00Z">
                <w:pPr>
                  <w:spacing w:line="360" w:lineRule="auto"/>
                  <w:jc w:val="center"/>
                </w:pPr>
              </w:pPrChange>
            </w:pPr>
            <w:ins w:id="10679" w:author="phuong vu" w:date="2018-11-15T18:08:00Z">
              <w:r w:rsidRPr="007F1EF1">
                <w:rPr>
                  <w:b/>
                  <w:lang w:val="en-US"/>
                </w:rPr>
                <w:t>STT</w:t>
              </w:r>
            </w:ins>
          </w:p>
        </w:tc>
        <w:tc>
          <w:tcPr>
            <w:tcW w:w="1980" w:type="dxa"/>
            <w:vAlign w:val="center"/>
          </w:tcPr>
          <w:p w14:paraId="13878F07" w14:textId="77777777" w:rsidR="0056343E" w:rsidRPr="007F1EF1" w:rsidRDefault="0056343E" w:rsidP="00E6227B">
            <w:pPr>
              <w:spacing w:line="276" w:lineRule="auto"/>
              <w:jc w:val="center"/>
              <w:rPr>
                <w:ins w:id="10680" w:author="phuong vu" w:date="2018-11-15T18:08:00Z"/>
                <w:b/>
                <w:lang w:val="en-US"/>
              </w:rPr>
              <w:pPrChange w:id="10681" w:author="phuong vu" w:date="2018-11-23T13:48:00Z">
                <w:pPr>
                  <w:spacing w:line="360" w:lineRule="auto"/>
                  <w:jc w:val="center"/>
                </w:pPr>
              </w:pPrChange>
            </w:pPr>
            <w:ins w:id="10682" w:author="phuong vu" w:date="2018-11-15T18:08:00Z">
              <w:r w:rsidRPr="007F1EF1">
                <w:rPr>
                  <w:b/>
                  <w:lang w:val="en-US"/>
                </w:rPr>
                <w:t>Loại điều khiển</w:t>
              </w:r>
            </w:ins>
          </w:p>
        </w:tc>
        <w:tc>
          <w:tcPr>
            <w:tcW w:w="2970" w:type="dxa"/>
            <w:vAlign w:val="center"/>
          </w:tcPr>
          <w:p w14:paraId="5286CDC4" w14:textId="77777777" w:rsidR="0056343E" w:rsidRPr="007F1EF1" w:rsidRDefault="0056343E" w:rsidP="00E6227B">
            <w:pPr>
              <w:spacing w:line="276" w:lineRule="auto"/>
              <w:jc w:val="center"/>
              <w:rPr>
                <w:ins w:id="10683" w:author="phuong vu" w:date="2018-11-15T18:08:00Z"/>
                <w:b/>
                <w:lang w:val="en-US"/>
              </w:rPr>
              <w:pPrChange w:id="10684" w:author="phuong vu" w:date="2018-11-23T13:48:00Z">
                <w:pPr>
                  <w:spacing w:line="360" w:lineRule="auto"/>
                  <w:jc w:val="center"/>
                </w:pPr>
              </w:pPrChange>
            </w:pPr>
            <w:ins w:id="10685" w:author="phuong vu" w:date="2018-11-15T18:08:00Z">
              <w:r w:rsidRPr="007F1EF1">
                <w:rPr>
                  <w:b/>
                  <w:lang w:val="en-US"/>
                </w:rPr>
                <w:t>Nội dung thực hiện</w:t>
              </w:r>
            </w:ins>
          </w:p>
        </w:tc>
        <w:tc>
          <w:tcPr>
            <w:tcW w:w="1266" w:type="dxa"/>
            <w:vAlign w:val="center"/>
          </w:tcPr>
          <w:p w14:paraId="1890CA52" w14:textId="77777777" w:rsidR="0056343E" w:rsidRPr="007F1EF1" w:rsidRDefault="0056343E" w:rsidP="00E6227B">
            <w:pPr>
              <w:spacing w:line="276" w:lineRule="auto"/>
              <w:jc w:val="center"/>
              <w:rPr>
                <w:ins w:id="10686" w:author="phuong vu" w:date="2018-11-15T18:08:00Z"/>
                <w:b/>
                <w:lang w:val="en-US"/>
              </w:rPr>
              <w:pPrChange w:id="10687" w:author="phuong vu" w:date="2018-11-23T13:48:00Z">
                <w:pPr>
                  <w:spacing w:line="360" w:lineRule="auto"/>
                  <w:jc w:val="center"/>
                </w:pPr>
              </w:pPrChange>
            </w:pPr>
            <w:ins w:id="10688" w:author="phuong vu" w:date="2018-11-15T18:08:00Z">
              <w:r w:rsidRPr="007F1EF1">
                <w:rPr>
                  <w:b/>
                  <w:lang w:val="en-US"/>
                </w:rPr>
                <w:t>Giá trị mặc định</w:t>
              </w:r>
            </w:ins>
          </w:p>
        </w:tc>
        <w:tc>
          <w:tcPr>
            <w:tcW w:w="1756" w:type="dxa"/>
            <w:vAlign w:val="center"/>
          </w:tcPr>
          <w:p w14:paraId="05AE77C5" w14:textId="77777777" w:rsidR="0056343E" w:rsidRPr="007F1EF1" w:rsidRDefault="0056343E" w:rsidP="00E6227B">
            <w:pPr>
              <w:spacing w:line="276" w:lineRule="auto"/>
              <w:jc w:val="center"/>
              <w:rPr>
                <w:ins w:id="10689" w:author="phuong vu" w:date="2018-11-15T18:08:00Z"/>
                <w:b/>
                <w:lang w:val="en-US"/>
              </w:rPr>
              <w:pPrChange w:id="10690" w:author="phuong vu" w:date="2018-11-23T13:48:00Z">
                <w:pPr>
                  <w:spacing w:line="360" w:lineRule="auto"/>
                  <w:jc w:val="center"/>
                </w:pPr>
              </w:pPrChange>
            </w:pPr>
            <w:ins w:id="10691" w:author="phuong vu" w:date="2018-11-15T18:08:00Z">
              <w:r w:rsidRPr="007F1EF1">
                <w:rPr>
                  <w:b/>
                  <w:lang w:val="en-US"/>
                </w:rPr>
                <w:t>Lưu ý</w:t>
              </w:r>
            </w:ins>
          </w:p>
        </w:tc>
      </w:tr>
      <w:tr w:rsidR="0056343E" w14:paraId="07A9DBD8" w14:textId="77777777" w:rsidTr="005A4BEF">
        <w:trPr>
          <w:ins w:id="10692" w:author="phuong vu" w:date="2018-11-15T18:08:00Z"/>
        </w:trPr>
        <w:tc>
          <w:tcPr>
            <w:tcW w:w="805" w:type="dxa"/>
          </w:tcPr>
          <w:p w14:paraId="4BBFCF83" w14:textId="6AB73952" w:rsidR="0056343E" w:rsidRDefault="0056343E" w:rsidP="00E6227B">
            <w:pPr>
              <w:spacing w:line="276" w:lineRule="auto"/>
              <w:jc w:val="center"/>
              <w:rPr>
                <w:ins w:id="10693" w:author="phuong vu" w:date="2018-11-15T18:08:00Z"/>
                <w:lang w:val="en-US"/>
              </w:rPr>
              <w:pPrChange w:id="10694" w:author="phuong vu" w:date="2018-11-23T13:48:00Z">
                <w:pPr>
                  <w:spacing w:line="360" w:lineRule="auto"/>
                  <w:jc w:val="center"/>
                </w:pPr>
              </w:pPrChange>
            </w:pPr>
            <w:ins w:id="10695" w:author="phuong vu" w:date="2018-11-15T18:08:00Z">
              <w:r>
                <w:rPr>
                  <w:lang w:val="en-US"/>
                </w:rPr>
                <w:t>1</w:t>
              </w:r>
            </w:ins>
          </w:p>
        </w:tc>
        <w:tc>
          <w:tcPr>
            <w:tcW w:w="1980" w:type="dxa"/>
          </w:tcPr>
          <w:p w14:paraId="1888AA3C" w14:textId="73581387" w:rsidR="0056343E" w:rsidRDefault="0056343E" w:rsidP="00E6227B">
            <w:pPr>
              <w:spacing w:line="276" w:lineRule="auto"/>
              <w:rPr>
                <w:ins w:id="10696" w:author="phuong vu" w:date="2018-11-15T18:08:00Z"/>
                <w:lang w:val="en-US"/>
              </w:rPr>
              <w:pPrChange w:id="10697" w:author="phuong vu" w:date="2018-11-23T13:48:00Z">
                <w:pPr>
                  <w:spacing w:line="360" w:lineRule="auto"/>
                </w:pPr>
              </w:pPrChange>
            </w:pPr>
            <w:ins w:id="10698" w:author="phuong vu" w:date="2018-11-15T18:08:00Z">
              <w:r>
                <w:rPr>
                  <w:lang w:val="en-US"/>
                </w:rPr>
                <w:t>Table</w:t>
              </w:r>
            </w:ins>
          </w:p>
        </w:tc>
        <w:tc>
          <w:tcPr>
            <w:tcW w:w="2970" w:type="dxa"/>
          </w:tcPr>
          <w:p w14:paraId="4DF78AE0" w14:textId="78F67E84" w:rsidR="0056343E" w:rsidRDefault="0056343E" w:rsidP="00E6227B">
            <w:pPr>
              <w:spacing w:line="276" w:lineRule="auto"/>
              <w:rPr>
                <w:ins w:id="10699" w:author="phuong vu" w:date="2018-11-15T18:08:00Z"/>
                <w:lang w:val="en-US"/>
              </w:rPr>
              <w:pPrChange w:id="10700" w:author="phuong vu" w:date="2018-11-23T13:48:00Z">
                <w:pPr>
                  <w:spacing w:line="360" w:lineRule="auto"/>
                </w:pPr>
              </w:pPrChange>
            </w:pPr>
            <w:ins w:id="10701" w:author="phuong vu" w:date="2018-11-15T18:08:00Z">
              <w:r>
                <w:rPr>
                  <w:lang w:val="en-US"/>
                </w:rPr>
                <w:t>Hiển thị danh sách đơn hàng</w:t>
              </w:r>
            </w:ins>
            <w:ins w:id="10702" w:author="phuong vu" w:date="2018-11-15T18:15:00Z">
              <w:r w:rsidR="00297E5D">
                <w:rPr>
                  <w:lang w:val="en-US"/>
                </w:rPr>
                <w:t xml:space="preserve"> (</w:t>
              </w:r>
            </w:ins>
            <w:ins w:id="10703" w:author="phuong vu" w:date="2018-11-15T18:16:00Z">
              <w:r w:rsidR="00297E5D">
                <w:rPr>
                  <w:lang w:val="en-US"/>
                </w:rPr>
                <w:t>xem thêm phụ lục</w:t>
              </w:r>
            </w:ins>
            <w:ins w:id="10704" w:author="phuong vu" w:date="2018-11-15T18:18:00Z">
              <w:r w:rsidR="00B264D7">
                <w:rPr>
                  <w:lang w:val="en-US"/>
                </w:rPr>
                <w:t xml:space="preserve"> </w:t>
              </w:r>
            </w:ins>
            <w:ins w:id="10705" w:author="phuong vu" w:date="2018-11-15T18:19:00Z">
              <w:r w:rsidR="00B264D7">
                <w:rPr>
                  <w:lang w:val="en-US"/>
                </w:rPr>
                <w:fldChar w:fldCharType="begin"/>
              </w:r>
              <w:r w:rsidR="00B264D7">
                <w:rPr>
                  <w:lang w:val="en-US"/>
                </w:rPr>
                <w:instrText xml:space="preserve"> PAGEREF _Ref530069275 \h </w:instrText>
              </w:r>
            </w:ins>
            <w:r w:rsidR="00B264D7">
              <w:rPr>
                <w:lang w:val="en-US"/>
              </w:rPr>
            </w:r>
            <w:r w:rsidR="00B264D7">
              <w:rPr>
                <w:lang w:val="en-US"/>
              </w:rPr>
              <w:fldChar w:fldCharType="separate"/>
            </w:r>
            <w:ins w:id="10706" w:author="phuong vu" w:date="2018-11-23T14:44:00Z">
              <w:r w:rsidR="00D515F9">
                <w:rPr>
                  <w:noProof/>
                  <w:lang w:val="en-US"/>
                </w:rPr>
                <w:t>103</w:t>
              </w:r>
            </w:ins>
            <w:ins w:id="10707" w:author="phuong vu" w:date="2018-11-15T18:19:00Z">
              <w:r w:rsidR="00B264D7">
                <w:rPr>
                  <w:lang w:val="en-US"/>
                </w:rPr>
                <w:fldChar w:fldCharType="end"/>
              </w:r>
            </w:ins>
            <w:ins w:id="10708" w:author="phuong vu" w:date="2018-11-15T18:16:00Z">
              <w:r w:rsidR="00297E5D">
                <w:rPr>
                  <w:lang w:val="en-US"/>
                </w:rPr>
                <w:t>)</w:t>
              </w:r>
            </w:ins>
          </w:p>
        </w:tc>
        <w:tc>
          <w:tcPr>
            <w:tcW w:w="1266" w:type="dxa"/>
          </w:tcPr>
          <w:p w14:paraId="2C978D5E" w14:textId="77777777" w:rsidR="0056343E" w:rsidRDefault="0056343E" w:rsidP="00E6227B">
            <w:pPr>
              <w:spacing w:line="276" w:lineRule="auto"/>
              <w:rPr>
                <w:ins w:id="10709" w:author="phuong vu" w:date="2018-11-15T18:08:00Z"/>
                <w:lang w:val="en-US"/>
              </w:rPr>
              <w:pPrChange w:id="10710" w:author="phuong vu" w:date="2018-11-23T13:48:00Z">
                <w:pPr>
                  <w:spacing w:line="360" w:lineRule="auto"/>
                </w:pPr>
              </w:pPrChange>
            </w:pPr>
          </w:p>
        </w:tc>
        <w:tc>
          <w:tcPr>
            <w:tcW w:w="1756" w:type="dxa"/>
          </w:tcPr>
          <w:p w14:paraId="4D170865" w14:textId="3C107654" w:rsidR="0056343E" w:rsidRDefault="00D94765" w:rsidP="00E6227B">
            <w:pPr>
              <w:spacing w:line="276" w:lineRule="auto"/>
              <w:rPr>
                <w:ins w:id="10711" w:author="phuong vu" w:date="2018-11-15T18:08:00Z"/>
                <w:lang w:val="en-US"/>
              </w:rPr>
              <w:pPrChange w:id="10712" w:author="phuong vu" w:date="2018-11-23T13:48:00Z">
                <w:pPr>
                  <w:spacing w:line="360" w:lineRule="auto"/>
                </w:pPr>
              </w:pPrChange>
            </w:pPr>
            <w:ins w:id="10713" w:author="phuong vu" w:date="2018-11-15T18:12:00Z">
              <w:r>
                <w:rPr>
                  <w:lang w:val="en-US"/>
                </w:rPr>
                <w:t>Tùy từng trạng thái hiển thị thông khác nhau</w:t>
              </w:r>
            </w:ins>
          </w:p>
        </w:tc>
      </w:tr>
      <w:tr w:rsidR="0056343E" w14:paraId="4A5CA77B" w14:textId="77777777" w:rsidTr="005A4BEF">
        <w:trPr>
          <w:ins w:id="10714" w:author="phuong vu" w:date="2018-11-15T18:08:00Z"/>
        </w:trPr>
        <w:tc>
          <w:tcPr>
            <w:tcW w:w="805" w:type="dxa"/>
          </w:tcPr>
          <w:p w14:paraId="1A639615" w14:textId="220EBDD1" w:rsidR="0056343E" w:rsidRDefault="0056343E" w:rsidP="00E6227B">
            <w:pPr>
              <w:spacing w:line="276" w:lineRule="auto"/>
              <w:jc w:val="center"/>
              <w:rPr>
                <w:ins w:id="10715" w:author="phuong vu" w:date="2018-11-15T18:08:00Z"/>
                <w:lang w:val="en-US"/>
              </w:rPr>
              <w:pPrChange w:id="10716" w:author="phuong vu" w:date="2018-11-23T13:48:00Z">
                <w:pPr>
                  <w:spacing w:line="360" w:lineRule="auto"/>
                  <w:jc w:val="center"/>
                </w:pPr>
              </w:pPrChange>
            </w:pPr>
            <w:ins w:id="10717" w:author="phuong vu" w:date="2018-11-15T18:08:00Z">
              <w:r>
                <w:rPr>
                  <w:lang w:val="en-US"/>
                </w:rPr>
                <w:t>2</w:t>
              </w:r>
            </w:ins>
          </w:p>
        </w:tc>
        <w:tc>
          <w:tcPr>
            <w:tcW w:w="1980" w:type="dxa"/>
          </w:tcPr>
          <w:p w14:paraId="79816856" w14:textId="5F79C646" w:rsidR="0056343E" w:rsidRDefault="0056343E" w:rsidP="00E6227B">
            <w:pPr>
              <w:spacing w:line="276" w:lineRule="auto"/>
              <w:rPr>
                <w:ins w:id="10718" w:author="phuong vu" w:date="2018-11-15T18:08:00Z"/>
                <w:lang w:val="en-US"/>
              </w:rPr>
              <w:pPrChange w:id="10719" w:author="phuong vu" w:date="2018-11-23T13:48:00Z">
                <w:pPr>
                  <w:spacing w:line="360" w:lineRule="auto"/>
                </w:pPr>
              </w:pPrChange>
            </w:pPr>
            <w:ins w:id="10720" w:author="phuong vu" w:date="2018-11-15T18:08:00Z">
              <w:r>
                <w:rPr>
                  <w:lang w:val="en-US"/>
                </w:rPr>
                <w:t>inputText</w:t>
              </w:r>
            </w:ins>
          </w:p>
        </w:tc>
        <w:tc>
          <w:tcPr>
            <w:tcW w:w="2970" w:type="dxa"/>
          </w:tcPr>
          <w:p w14:paraId="748C9ABC" w14:textId="47A61E8B" w:rsidR="0056343E" w:rsidRDefault="00575627" w:rsidP="00E6227B">
            <w:pPr>
              <w:spacing w:line="276" w:lineRule="auto"/>
              <w:rPr>
                <w:ins w:id="10721" w:author="phuong vu" w:date="2018-11-15T18:08:00Z"/>
                <w:lang w:val="en-US"/>
              </w:rPr>
              <w:pPrChange w:id="10722" w:author="phuong vu" w:date="2018-11-23T13:48:00Z">
                <w:pPr>
                  <w:spacing w:line="360" w:lineRule="auto"/>
                </w:pPr>
              </w:pPrChange>
            </w:pPr>
            <w:ins w:id="10723" w:author="phuong vu" w:date="2018-11-15T18:09:00Z">
              <w:r>
                <w:rPr>
                  <w:lang w:val="en-US"/>
                </w:rPr>
                <w:t>Tìm kiếm</w:t>
              </w:r>
            </w:ins>
          </w:p>
        </w:tc>
        <w:tc>
          <w:tcPr>
            <w:tcW w:w="1266" w:type="dxa"/>
          </w:tcPr>
          <w:p w14:paraId="511902ED" w14:textId="39306E35" w:rsidR="0056343E" w:rsidRDefault="0056343E" w:rsidP="00E6227B">
            <w:pPr>
              <w:spacing w:line="276" w:lineRule="auto"/>
              <w:rPr>
                <w:ins w:id="10724" w:author="phuong vu" w:date="2018-11-15T18:08:00Z"/>
                <w:lang w:val="en-US"/>
              </w:rPr>
              <w:pPrChange w:id="10725" w:author="phuong vu" w:date="2018-11-23T13:48:00Z">
                <w:pPr>
                  <w:spacing w:line="360" w:lineRule="auto"/>
                </w:pPr>
              </w:pPrChange>
            </w:pPr>
          </w:p>
        </w:tc>
        <w:tc>
          <w:tcPr>
            <w:tcW w:w="1756" w:type="dxa"/>
          </w:tcPr>
          <w:p w14:paraId="479215D7" w14:textId="7F286DFF" w:rsidR="0056343E" w:rsidRDefault="000919CD" w:rsidP="00E6227B">
            <w:pPr>
              <w:spacing w:line="276" w:lineRule="auto"/>
              <w:rPr>
                <w:ins w:id="10726" w:author="phuong vu" w:date="2018-11-15T18:08:00Z"/>
                <w:lang w:val="en-US"/>
              </w:rPr>
              <w:pPrChange w:id="10727" w:author="phuong vu" w:date="2018-11-23T13:48:00Z">
                <w:pPr>
                  <w:spacing w:line="360" w:lineRule="auto"/>
                </w:pPr>
              </w:pPrChange>
            </w:pPr>
            <w:ins w:id="10728" w:author="phuong vu" w:date="2018-11-15T21:54:00Z">
              <w:r>
                <w:rPr>
                  <w:lang w:val="en-US"/>
                </w:rPr>
                <w:t xml:space="preserve">Dữ liệu tìm kiếm và </w:t>
              </w:r>
            </w:ins>
            <w:ins w:id="10729" w:author="phuong vu" w:date="2018-11-15T21:55:00Z">
              <w:r>
                <w:rPr>
                  <w:lang w:val="en-US"/>
                </w:rPr>
                <w:t>lọc theo dữ liệu bảng đang hiển thị</w:t>
              </w:r>
            </w:ins>
          </w:p>
        </w:tc>
      </w:tr>
      <w:tr w:rsidR="0056343E" w14:paraId="6EDEB422" w14:textId="77777777" w:rsidTr="005A4BEF">
        <w:trPr>
          <w:ins w:id="10730" w:author="phuong vu" w:date="2018-11-15T18:08:00Z"/>
        </w:trPr>
        <w:tc>
          <w:tcPr>
            <w:tcW w:w="805" w:type="dxa"/>
          </w:tcPr>
          <w:p w14:paraId="5F91F35F" w14:textId="4AEEA771" w:rsidR="0056343E" w:rsidRDefault="00575627" w:rsidP="00E6227B">
            <w:pPr>
              <w:spacing w:line="276" w:lineRule="auto"/>
              <w:jc w:val="center"/>
              <w:rPr>
                <w:ins w:id="10731" w:author="phuong vu" w:date="2018-11-15T18:08:00Z"/>
                <w:lang w:val="en-US"/>
              </w:rPr>
              <w:pPrChange w:id="10732" w:author="phuong vu" w:date="2018-11-23T13:48:00Z">
                <w:pPr>
                  <w:spacing w:line="360" w:lineRule="auto"/>
                  <w:jc w:val="center"/>
                </w:pPr>
              </w:pPrChange>
            </w:pPr>
            <w:ins w:id="10733" w:author="phuong vu" w:date="2018-11-15T18:09:00Z">
              <w:r>
                <w:rPr>
                  <w:lang w:val="en-US"/>
                </w:rPr>
                <w:t>3</w:t>
              </w:r>
            </w:ins>
          </w:p>
        </w:tc>
        <w:tc>
          <w:tcPr>
            <w:tcW w:w="1980" w:type="dxa"/>
          </w:tcPr>
          <w:p w14:paraId="7D326D9B" w14:textId="144973FC" w:rsidR="0056343E" w:rsidRDefault="00575627" w:rsidP="00E6227B">
            <w:pPr>
              <w:spacing w:line="276" w:lineRule="auto"/>
              <w:rPr>
                <w:ins w:id="10734" w:author="phuong vu" w:date="2018-11-15T18:08:00Z"/>
                <w:lang w:val="en-US"/>
              </w:rPr>
              <w:pPrChange w:id="10735" w:author="phuong vu" w:date="2018-11-23T13:48:00Z">
                <w:pPr>
                  <w:spacing w:line="360" w:lineRule="auto"/>
                </w:pPr>
              </w:pPrChange>
            </w:pPr>
            <w:ins w:id="10736" w:author="phuong vu" w:date="2018-11-15T18:09:00Z">
              <w:r>
                <w:rPr>
                  <w:lang w:val="en-US"/>
                </w:rPr>
                <w:t>Button</w:t>
              </w:r>
            </w:ins>
          </w:p>
        </w:tc>
        <w:tc>
          <w:tcPr>
            <w:tcW w:w="2970" w:type="dxa"/>
          </w:tcPr>
          <w:p w14:paraId="12A3DB4E" w14:textId="4EE2EBDB" w:rsidR="0056343E" w:rsidRDefault="00575627" w:rsidP="00E6227B">
            <w:pPr>
              <w:spacing w:line="276" w:lineRule="auto"/>
              <w:rPr>
                <w:ins w:id="10737" w:author="phuong vu" w:date="2018-11-15T18:08:00Z"/>
                <w:lang w:val="en-US"/>
              </w:rPr>
              <w:pPrChange w:id="10738" w:author="phuong vu" w:date="2018-11-23T13:48:00Z">
                <w:pPr>
                  <w:spacing w:line="360" w:lineRule="auto"/>
                </w:pPr>
              </w:pPrChange>
            </w:pPr>
            <w:ins w:id="10739" w:author="phuong vu" w:date="2018-11-15T18:09:00Z">
              <w:r>
                <w:rPr>
                  <w:lang w:val="en-US"/>
                </w:rPr>
                <w:t>Xóa nội dung tìm kiếm</w:t>
              </w:r>
            </w:ins>
          </w:p>
        </w:tc>
        <w:tc>
          <w:tcPr>
            <w:tcW w:w="1266" w:type="dxa"/>
          </w:tcPr>
          <w:p w14:paraId="33210CE3" w14:textId="77777777" w:rsidR="0056343E" w:rsidRDefault="0056343E" w:rsidP="00E6227B">
            <w:pPr>
              <w:spacing w:line="276" w:lineRule="auto"/>
              <w:rPr>
                <w:ins w:id="10740" w:author="phuong vu" w:date="2018-11-15T18:08:00Z"/>
                <w:lang w:val="en-US"/>
              </w:rPr>
              <w:pPrChange w:id="10741" w:author="phuong vu" w:date="2018-11-23T13:48:00Z">
                <w:pPr>
                  <w:spacing w:line="360" w:lineRule="auto"/>
                </w:pPr>
              </w:pPrChange>
            </w:pPr>
          </w:p>
        </w:tc>
        <w:tc>
          <w:tcPr>
            <w:tcW w:w="1756" w:type="dxa"/>
          </w:tcPr>
          <w:p w14:paraId="15F83A3B" w14:textId="77777777" w:rsidR="0056343E" w:rsidRDefault="0056343E" w:rsidP="00E6227B">
            <w:pPr>
              <w:spacing w:line="276" w:lineRule="auto"/>
              <w:rPr>
                <w:ins w:id="10742" w:author="phuong vu" w:date="2018-11-15T18:08:00Z"/>
                <w:lang w:val="en-US"/>
              </w:rPr>
              <w:pPrChange w:id="10743" w:author="phuong vu" w:date="2018-11-23T13:48:00Z">
                <w:pPr>
                  <w:spacing w:line="360" w:lineRule="auto"/>
                </w:pPr>
              </w:pPrChange>
            </w:pPr>
          </w:p>
        </w:tc>
      </w:tr>
    </w:tbl>
    <w:p w14:paraId="388DF86F" w14:textId="77777777" w:rsidR="0056343E" w:rsidRPr="005A4BEF" w:rsidRDefault="0056343E" w:rsidP="00E6227B">
      <w:pPr>
        <w:spacing w:line="276" w:lineRule="auto"/>
        <w:rPr>
          <w:lang w:val="en-US"/>
        </w:rPr>
        <w:pPrChange w:id="10744" w:author="phuong vu" w:date="2018-11-23T13:48:00Z">
          <w:pPr>
            <w:pStyle w:val="Heading6"/>
          </w:pPr>
        </w:pPrChange>
      </w:pPr>
    </w:p>
    <w:p w14:paraId="53FD8C24" w14:textId="66DAC424" w:rsidR="00AA3488" w:rsidRDefault="00AA3488" w:rsidP="00E6227B">
      <w:pPr>
        <w:pStyle w:val="Heading6"/>
        <w:spacing w:line="276" w:lineRule="auto"/>
        <w:rPr>
          <w:ins w:id="10745" w:author="phuong vu" w:date="2018-11-21T21:35:00Z"/>
          <w:lang w:val="en-US"/>
        </w:rPr>
        <w:pPrChange w:id="10746" w:author="phuong vu" w:date="2018-11-23T13:48:00Z">
          <w:pPr>
            <w:pStyle w:val="Heading6"/>
          </w:pPr>
        </w:pPrChange>
      </w:pPr>
      <w:del w:id="10747" w:author="phuong vu" w:date="2018-11-21T21:34:00Z">
        <w:r w:rsidDel="005645EE">
          <w:rPr>
            <w:lang w:val="en-US"/>
          </w:rPr>
          <w:delText>Cách xử lí</w:delText>
        </w:r>
      </w:del>
      <w:ins w:id="10748" w:author="phuong vu" w:date="2018-11-21T21:34:00Z">
        <w:r w:rsidR="005645EE">
          <w:rPr>
            <w:lang w:val="en-US"/>
          </w:rPr>
          <w:t>Dữ liệu sử dụng</w:t>
        </w:r>
      </w:ins>
    </w:p>
    <w:tbl>
      <w:tblPr>
        <w:tblStyle w:val="TableGrid"/>
        <w:tblW w:w="0" w:type="auto"/>
        <w:tblLook w:val="04A0" w:firstRow="1" w:lastRow="0" w:firstColumn="1" w:lastColumn="0" w:noHBand="0" w:noVBand="1"/>
      </w:tblPr>
      <w:tblGrid>
        <w:gridCol w:w="805"/>
        <w:gridCol w:w="2120"/>
        <w:gridCol w:w="1463"/>
        <w:gridCol w:w="1463"/>
        <w:gridCol w:w="1463"/>
        <w:gridCol w:w="1463"/>
      </w:tblGrid>
      <w:tr w:rsidR="005645EE" w14:paraId="391A7EBE" w14:textId="77777777" w:rsidTr="000A5A23">
        <w:trPr>
          <w:ins w:id="10749" w:author="phuong vu" w:date="2018-11-21T21:35:00Z"/>
        </w:trPr>
        <w:tc>
          <w:tcPr>
            <w:tcW w:w="805" w:type="dxa"/>
            <w:vMerge w:val="restart"/>
            <w:vAlign w:val="center"/>
          </w:tcPr>
          <w:p w14:paraId="2A732564" w14:textId="77777777" w:rsidR="005645EE" w:rsidRPr="007F1EF1" w:rsidRDefault="005645EE" w:rsidP="00E6227B">
            <w:pPr>
              <w:spacing w:line="276" w:lineRule="auto"/>
              <w:jc w:val="center"/>
              <w:rPr>
                <w:ins w:id="10750" w:author="phuong vu" w:date="2018-11-21T21:35:00Z"/>
                <w:b/>
                <w:lang w:val="en-US"/>
              </w:rPr>
              <w:pPrChange w:id="10751" w:author="phuong vu" w:date="2018-11-23T13:48:00Z">
                <w:pPr>
                  <w:spacing w:line="360" w:lineRule="auto"/>
                  <w:jc w:val="center"/>
                </w:pPr>
              </w:pPrChange>
            </w:pPr>
            <w:ins w:id="10752" w:author="phuong vu" w:date="2018-11-21T21:35:00Z">
              <w:r w:rsidRPr="007F1EF1">
                <w:rPr>
                  <w:b/>
                  <w:lang w:val="en-US"/>
                </w:rPr>
                <w:t>STT</w:t>
              </w:r>
            </w:ins>
          </w:p>
        </w:tc>
        <w:tc>
          <w:tcPr>
            <w:tcW w:w="2120" w:type="dxa"/>
            <w:vMerge w:val="restart"/>
            <w:vAlign w:val="center"/>
          </w:tcPr>
          <w:p w14:paraId="1E6E49DE" w14:textId="77777777" w:rsidR="005645EE" w:rsidRPr="007F1EF1" w:rsidRDefault="005645EE" w:rsidP="00E6227B">
            <w:pPr>
              <w:spacing w:line="276" w:lineRule="auto"/>
              <w:jc w:val="center"/>
              <w:rPr>
                <w:ins w:id="10753" w:author="phuong vu" w:date="2018-11-21T21:35:00Z"/>
                <w:b/>
                <w:lang w:val="en-US"/>
              </w:rPr>
              <w:pPrChange w:id="10754" w:author="phuong vu" w:date="2018-11-23T13:48:00Z">
                <w:pPr>
                  <w:spacing w:line="360" w:lineRule="auto"/>
                  <w:jc w:val="center"/>
                </w:pPr>
              </w:pPrChange>
            </w:pPr>
            <w:ins w:id="10755" w:author="phuong vu" w:date="2018-11-21T21:35:00Z">
              <w:r w:rsidRPr="007F1EF1">
                <w:rPr>
                  <w:b/>
                  <w:lang w:val="en-US"/>
                </w:rPr>
                <w:t>Tên bảng/</w:t>
              </w:r>
            </w:ins>
          </w:p>
          <w:p w14:paraId="081489A4" w14:textId="77777777" w:rsidR="005645EE" w:rsidRPr="007F1EF1" w:rsidRDefault="005645EE" w:rsidP="00E6227B">
            <w:pPr>
              <w:spacing w:line="276" w:lineRule="auto"/>
              <w:jc w:val="center"/>
              <w:rPr>
                <w:ins w:id="10756" w:author="phuong vu" w:date="2018-11-21T21:35:00Z"/>
                <w:b/>
                <w:lang w:val="en-US"/>
              </w:rPr>
              <w:pPrChange w:id="10757" w:author="phuong vu" w:date="2018-11-23T13:48:00Z">
                <w:pPr>
                  <w:spacing w:line="360" w:lineRule="auto"/>
                  <w:jc w:val="center"/>
                </w:pPr>
              </w:pPrChange>
            </w:pPr>
            <w:ins w:id="10758" w:author="phuong vu" w:date="2018-11-21T21:35:00Z">
              <w:r w:rsidRPr="007F1EF1">
                <w:rPr>
                  <w:b/>
                  <w:lang w:val="en-US"/>
                </w:rPr>
                <w:t>Cấu tr</w:t>
              </w:r>
              <w:r>
                <w:rPr>
                  <w:b/>
                  <w:lang w:val="en-US"/>
                </w:rPr>
                <w:t>ú</w:t>
              </w:r>
              <w:r w:rsidRPr="007F1EF1">
                <w:rPr>
                  <w:b/>
                  <w:lang w:val="en-US"/>
                </w:rPr>
                <w:t>c dữ liệu</w:t>
              </w:r>
            </w:ins>
          </w:p>
        </w:tc>
        <w:tc>
          <w:tcPr>
            <w:tcW w:w="5852" w:type="dxa"/>
            <w:gridSpan w:val="4"/>
            <w:vAlign w:val="center"/>
          </w:tcPr>
          <w:p w14:paraId="16F110B4" w14:textId="77777777" w:rsidR="005645EE" w:rsidRPr="007F1EF1" w:rsidRDefault="005645EE" w:rsidP="00E6227B">
            <w:pPr>
              <w:spacing w:line="276" w:lineRule="auto"/>
              <w:jc w:val="center"/>
              <w:rPr>
                <w:ins w:id="10759" w:author="phuong vu" w:date="2018-11-21T21:35:00Z"/>
                <w:b/>
                <w:lang w:val="en-US"/>
              </w:rPr>
              <w:pPrChange w:id="10760" w:author="phuong vu" w:date="2018-11-23T13:48:00Z">
                <w:pPr>
                  <w:spacing w:line="360" w:lineRule="auto"/>
                  <w:jc w:val="center"/>
                </w:pPr>
              </w:pPrChange>
            </w:pPr>
            <w:ins w:id="10761" w:author="phuong vu" w:date="2018-11-21T21:35:00Z">
              <w:r w:rsidRPr="007F1EF1">
                <w:rPr>
                  <w:b/>
                  <w:lang w:val="en-US"/>
                </w:rPr>
                <w:t>Phương thức</w:t>
              </w:r>
            </w:ins>
          </w:p>
        </w:tc>
      </w:tr>
      <w:tr w:rsidR="005645EE" w14:paraId="0A7920FA" w14:textId="77777777" w:rsidTr="000A5A23">
        <w:trPr>
          <w:ins w:id="10762" w:author="phuong vu" w:date="2018-11-21T21:35:00Z"/>
        </w:trPr>
        <w:tc>
          <w:tcPr>
            <w:tcW w:w="805" w:type="dxa"/>
            <w:vMerge/>
            <w:vAlign w:val="center"/>
          </w:tcPr>
          <w:p w14:paraId="487CFF16" w14:textId="77777777" w:rsidR="005645EE" w:rsidRPr="007F1EF1" w:rsidRDefault="005645EE" w:rsidP="00E6227B">
            <w:pPr>
              <w:spacing w:line="276" w:lineRule="auto"/>
              <w:jc w:val="center"/>
              <w:rPr>
                <w:ins w:id="10763" w:author="phuong vu" w:date="2018-11-21T21:35:00Z"/>
                <w:b/>
                <w:lang w:val="en-US"/>
              </w:rPr>
              <w:pPrChange w:id="10764" w:author="phuong vu" w:date="2018-11-23T13:48:00Z">
                <w:pPr>
                  <w:spacing w:line="360" w:lineRule="auto"/>
                  <w:jc w:val="center"/>
                </w:pPr>
              </w:pPrChange>
            </w:pPr>
          </w:p>
        </w:tc>
        <w:tc>
          <w:tcPr>
            <w:tcW w:w="2120" w:type="dxa"/>
            <w:vMerge/>
            <w:vAlign w:val="center"/>
          </w:tcPr>
          <w:p w14:paraId="7E52D471" w14:textId="77777777" w:rsidR="005645EE" w:rsidRPr="007F1EF1" w:rsidRDefault="005645EE" w:rsidP="00E6227B">
            <w:pPr>
              <w:spacing w:line="276" w:lineRule="auto"/>
              <w:jc w:val="center"/>
              <w:rPr>
                <w:ins w:id="10765" w:author="phuong vu" w:date="2018-11-21T21:35:00Z"/>
                <w:b/>
                <w:lang w:val="en-US"/>
              </w:rPr>
              <w:pPrChange w:id="10766" w:author="phuong vu" w:date="2018-11-23T13:48:00Z">
                <w:pPr>
                  <w:spacing w:line="360" w:lineRule="auto"/>
                  <w:jc w:val="center"/>
                </w:pPr>
              </w:pPrChange>
            </w:pPr>
          </w:p>
        </w:tc>
        <w:tc>
          <w:tcPr>
            <w:tcW w:w="1463" w:type="dxa"/>
            <w:vAlign w:val="center"/>
          </w:tcPr>
          <w:p w14:paraId="4AACF101" w14:textId="77777777" w:rsidR="005645EE" w:rsidRPr="007F1EF1" w:rsidRDefault="005645EE" w:rsidP="00E6227B">
            <w:pPr>
              <w:spacing w:line="276" w:lineRule="auto"/>
              <w:jc w:val="center"/>
              <w:rPr>
                <w:ins w:id="10767" w:author="phuong vu" w:date="2018-11-21T21:35:00Z"/>
                <w:b/>
                <w:lang w:val="en-US"/>
              </w:rPr>
              <w:pPrChange w:id="10768" w:author="phuong vu" w:date="2018-11-23T13:48:00Z">
                <w:pPr>
                  <w:spacing w:line="360" w:lineRule="auto"/>
                  <w:jc w:val="center"/>
                </w:pPr>
              </w:pPrChange>
            </w:pPr>
            <w:ins w:id="10769" w:author="phuong vu" w:date="2018-11-21T21:35:00Z">
              <w:r w:rsidRPr="007F1EF1">
                <w:rPr>
                  <w:b/>
                  <w:lang w:val="en-US"/>
                </w:rPr>
                <w:t>Thêm</w:t>
              </w:r>
            </w:ins>
          </w:p>
        </w:tc>
        <w:tc>
          <w:tcPr>
            <w:tcW w:w="1463" w:type="dxa"/>
            <w:vAlign w:val="center"/>
          </w:tcPr>
          <w:p w14:paraId="67A69A3D" w14:textId="77777777" w:rsidR="005645EE" w:rsidRPr="007F1EF1" w:rsidRDefault="005645EE" w:rsidP="00E6227B">
            <w:pPr>
              <w:spacing w:line="276" w:lineRule="auto"/>
              <w:jc w:val="center"/>
              <w:rPr>
                <w:ins w:id="10770" w:author="phuong vu" w:date="2018-11-21T21:35:00Z"/>
                <w:b/>
                <w:lang w:val="en-US"/>
              </w:rPr>
              <w:pPrChange w:id="10771" w:author="phuong vu" w:date="2018-11-23T13:48:00Z">
                <w:pPr>
                  <w:spacing w:line="360" w:lineRule="auto"/>
                  <w:jc w:val="center"/>
                </w:pPr>
              </w:pPrChange>
            </w:pPr>
            <w:ins w:id="10772" w:author="phuong vu" w:date="2018-11-21T21:35:00Z">
              <w:r w:rsidRPr="007F1EF1">
                <w:rPr>
                  <w:b/>
                  <w:lang w:val="en-US"/>
                </w:rPr>
                <w:t>Sửa</w:t>
              </w:r>
            </w:ins>
          </w:p>
        </w:tc>
        <w:tc>
          <w:tcPr>
            <w:tcW w:w="1463" w:type="dxa"/>
            <w:vAlign w:val="center"/>
          </w:tcPr>
          <w:p w14:paraId="7D77FF0E" w14:textId="77777777" w:rsidR="005645EE" w:rsidRPr="007F1EF1" w:rsidRDefault="005645EE" w:rsidP="00E6227B">
            <w:pPr>
              <w:spacing w:line="276" w:lineRule="auto"/>
              <w:jc w:val="center"/>
              <w:rPr>
                <w:ins w:id="10773" w:author="phuong vu" w:date="2018-11-21T21:35:00Z"/>
                <w:b/>
                <w:lang w:val="en-US"/>
              </w:rPr>
              <w:pPrChange w:id="10774" w:author="phuong vu" w:date="2018-11-23T13:48:00Z">
                <w:pPr>
                  <w:spacing w:line="360" w:lineRule="auto"/>
                  <w:jc w:val="center"/>
                </w:pPr>
              </w:pPrChange>
            </w:pPr>
            <w:ins w:id="10775" w:author="phuong vu" w:date="2018-11-21T21:35:00Z">
              <w:r w:rsidRPr="007F1EF1">
                <w:rPr>
                  <w:b/>
                  <w:lang w:val="en-US"/>
                </w:rPr>
                <w:t>Xóa</w:t>
              </w:r>
            </w:ins>
          </w:p>
        </w:tc>
        <w:tc>
          <w:tcPr>
            <w:tcW w:w="1463" w:type="dxa"/>
            <w:vAlign w:val="center"/>
          </w:tcPr>
          <w:p w14:paraId="7F80C7AC" w14:textId="77777777" w:rsidR="005645EE" w:rsidRPr="007F1EF1" w:rsidRDefault="005645EE" w:rsidP="00E6227B">
            <w:pPr>
              <w:spacing w:line="276" w:lineRule="auto"/>
              <w:jc w:val="center"/>
              <w:rPr>
                <w:ins w:id="10776" w:author="phuong vu" w:date="2018-11-21T21:35:00Z"/>
                <w:b/>
                <w:lang w:val="en-US"/>
              </w:rPr>
              <w:pPrChange w:id="10777" w:author="phuong vu" w:date="2018-11-23T13:48:00Z">
                <w:pPr>
                  <w:spacing w:line="360" w:lineRule="auto"/>
                  <w:jc w:val="center"/>
                </w:pPr>
              </w:pPrChange>
            </w:pPr>
            <w:ins w:id="10778" w:author="phuong vu" w:date="2018-11-21T21:35:00Z">
              <w:r w:rsidRPr="007F1EF1">
                <w:rPr>
                  <w:b/>
                  <w:lang w:val="en-US"/>
                </w:rPr>
                <w:t>Truy vấn</w:t>
              </w:r>
            </w:ins>
          </w:p>
        </w:tc>
      </w:tr>
      <w:tr w:rsidR="005645EE" w14:paraId="6932CD83" w14:textId="77777777" w:rsidTr="000A5A23">
        <w:trPr>
          <w:ins w:id="10779" w:author="phuong vu" w:date="2018-11-21T21:35:00Z"/>
        </w:trPr>
        <w:tc>
          <w:tcPr>
            <w:tcW w:w="805" w:type="dxa"/>
          </w:tcPr>
          <w:p w14:paraId="63F2C44D" w14:textId="77777777" w:rsidR="005645EE" w:rsidRDefault="005645EE" w:rsidP="00E6227B">
            <w:pPr>
              <w:spacing w:line="276" w:lineRule="auto"/>
              <w:jc w:val="center"/>
              <w:rPr>
                <w:ins w:id="10780" w:author="phuong vu" w:date="2018-11-21T21:35:00Z"/>
                <w:lang w:val="en-US"/>
              </w:rPr>
              <w:pPrChange w:id="10781" w:author="phuong vu" w:date="2018-11-23T13:48:00Z">
                <w:pPr>
                  <w:spacing w:line="360" w:lineRule="auto"/>
                  <w:jc w:val="center"/>
                </w:pPr>
              </w:pPrChange>
            </w:pPr>
            <w:ins w:id="10782" w:author="phuong vu" w:date="2018-11-21T21:35:00Z">
              <w:r>
                <w:rPr>
                  <w:lang w:val="en-US"/>
                </w:rPr>
                <w:t>1</w:t>
              </w:r>
            </w:ins>
          </w:p>
        </w:tc>
        <w:tc>
          <w:tcPr>
            <w:tcW w:w="2120" w:type="dxa"/>
          </w:tcPr>
          <w:p w14:paraId="7361A1A0" w14:textId="77777777" w:rsidR="005645EE" w:rsidRDefault="005645EE" w:rsidP="00E6227B">
            <w:pPr>
              <w:spacing w:line="276" w:lineRule="auto"/>
              <w:rPr>
                <w:ins w:id="10783" w:author="phuong vu" w:date="2018-11-21T21:35:00Z"/>
                <w:lang w:val="en-US"/>
              </w:rPr>
              <w:pPrChange w:id="10784" w:author="phuong vu" w:date="2018-11-23T13:48:00Z">
                <w:pPr>
                  <w:spacing w:line="360" w:lineRule="auto"/>
                </w:pPr>
              </w:pPrChange>
            </w:pPr>
            <w:ins w:id="10785" w:author="phuong vu" w:date="2018-11-21T21:35:00Z">
              <w:r>
                <w:rPr>
                  <w:lang w:val="en-US"/>
                </w:rPr>
                <w:t>customer_order</w:t>
              </w:r>
            </w:ins>
          </w:p>
        </w:tc>
        <w:tc>
          <w:tcPr>
            <w:tcW w:w="1463" w:type="dxa"/>
          </w:tcPr>
          <w:p w14:paraId="0382674C" w14:textId="77777777" w:rsidR="005645EE" w:rsidRDefault="005645EE" w:rsidP="00E6227B">
            <w:pPr>
              <w:spacing w:line="276" w:lineRule="auto"/>
              <w:jc w:val="center"/>
              <w:rPr>
                <w:ins w:id="10786" w:author="phuong vu" w:date="2018-11-21T21:35:00Z"/>
                <w:lang w:val="en-US"/>
              </w:rPr>
              <w:pPrChange w:id="10787" w:author="phuong vu" w:date="2018-11-23T13:48:00Z">
                <w:pPr>
                  <w:spacing w:line="360" w:lineRule="auto"/>
                  <w:jc w:val="center"/>
                </w:pPr>
              </w:pPrChange>
            </w:pPr>
          </w:p>
        </w:tc>
        <w:tc>
          <w:tcPr>
            <w:tcW w:w="1463" w:type="dxa"/>
          </w:tcPr>
          <w:p w14:paraId="3CC17EF0" w14:textId="77777777" w:rsidR="005645EE" w:rsidRDefault="005645EE" w:rsidP="00E6227B">
            <w:pPr>
              <w:spacing w:line="276" w:lineRule="auto"/>
              <w:jc w:val="center"/>
              <w:rPr>
                <w:ins w:id="10788" w:author="phuong vu" w:date="2018-11-21T21:35:00Z"/>
                <w:lang w:val="en-US"/>
              </w:rPr>
              <w:pPrChange w:id="10789" w:author="phuong vu" w:date="2018-11-23T13:48:00Z">
                <w:pPr>
                  <w:spacing w:line="360" w:lineRule="auto"/>
                  <w:jc w:val="center"/>
                </w:pPr>
              </w:pPrChange>
            </w:pPr>
          </w:p>
        </w:tc>
        <w:tc>
          <w:tcPr>
            <w:tcW w:w="1463" w:type="dxa"/>
          </w:tcPr>
          <w:p w14:paraId="662F9D18" w14:textId="77777777" w:rsidR="005645EE" w:rsidRDefault="005645EE" w:rsidP="00E6227B">
            <w:pPr>
              <w:spacing w:line="276" w:lineRule="auto"/>
              <w:jc w:val="center"/>
              <w:rPr>
                <w:ins w:id="10790" w:author="phuong vu" w:date="2018-11-21T21:35:00Z"/>
                <w:lang w:val="en-US"/>
              </w:rPr>
              <w:pPrChange w:id="10791" w:author="phuong vu" w:date="2018-11-23T13:48:00Z">
                <w:pPr>
                  <w:spacing w:line="360" w:lineRule="auto"/>
                  <w:jc w:val="center"/>
                </w:pPr>
              </w:pPrChange>
            </w:pPr>
          </w:p>
        </w:tc>
        <w:tc>
          <w:tcPr>
            <w:tcW w:w="1463" w:type="dxa"/>
          </w:tcPr>
          <w:p w14:paraId="4BAA8EBD" w14:textId="77777777" w:rsidR="005645EE" w:rsidRDefault="005645EE" w:rsidP="00E6227B">
            <w:pPr>
              <w:spacing w:line="276" w:lineRule="auto"/>
              <w:jc w:val="center"/>
              <w:rPr>
                <w:ins w:id="10792" w:author="phuong vu" w:date="2018-11-21T21:35:00Z"/>
                <w:lang w:val="en-US"/>
              </w:rPr>
              <w:pPrChange w:id="10793" w:author="phuong vu" w:date="2018-11-23T13:48:00Z">
                <w:pPr>
                  <w:jc w:val="center"/>
                </w:pPr>
              </w:pPrChange>
            </w:pPr>
            <w:ins w:id="10794" w:author="phuong vu" w:date="2018-11-21T21:35:00Z">
              <w:r>
                <w:rPr>
                  <w:lang w:val="en-US"/>
                </w:rPr>
                <w:t>X</w:t>
              </w:r>
            </w:ins>
          </w:p>
        </w:tc>
      </w:tr>
      <w:tr w:rsidR="005645EE" w14:paraId="7F1FED99" w14:textId="77777777" w:rsidTr="000A5A23">
        <w:trPr>
          <w:ins w:id="10795" w:author="phuong vu" w:date="2018-11-21T21:35:00Z"/>
        </w:trPr>
        <w:tc>
          <w:tcPr>
            <w:tcW w:w="805" w:type="dxa"/>
          </w:tcPr>
          <w:p w14:paraId="5D030729" w14:textId="77777777" w:rsidR="005645EE" w:rsidRDefault="005645EE" w:rsidP="00E6227B">
            <w:pPr>
              <w:spacing w:line="276" w:lineRule="auto"/>
              <w:jc w:val="center"/>
              <w:rPr>
                <w:ins w:id="10796" w:author="phuong vu" w:date="2018-11-21T21:35:00Z"/>
                <w:lang w:val="en-US"/>
              </w:rPr>
              <w:pPrChange w:id="10797" w:author="phuong vu" w:date="2018-11-23T13:48:00Z">
                <w:pPr>
                  <w:spacing w:line="360" w:lineRule="auto"/>
                  <w:jc w:val="center"/>
                </w:pPr>
              </w:pPrChange>
            </w:pPr>
            <w:ins w:id="10798" w:author="phuong vu" w:date="2018-11-21T21:35:00Z">
              <w:r>
                <w:rPr>
                  <w:lang w:val="en-US"/>
                </w:rPr>
                <w:t>2</w:t>
              </w:r>
            </w:ins>
          </w:p>
        </w:tc>
        <w:tc>
          <w:tcPr>
            <w:tcW w:w="2120" w:type="dxa"/>
          </w:tcPr>
          <w:p w14:paraId="5836914D" w14:textId="77777777" w:rsidR="005645EE" w:rsidRDefault="005645EE" w:rsidP="00E6227B">
            <w:pPr>
              <w:spacing w:line="276" w:lineRule="auto"/>
              <w:rPr>
                <w:ins w:id="10799" w:author="phuong vu" w:date="2018-11-21T21:35:00Z"/>
                <w:lang w:val="en-US"/>
              </w:rPr>
              <w:pPrChange w:id="10800" w:author="phuong vu" w:date="2018-11-23T13:48:00Z">
                <w:pPr>
                  <w:spacing w:line="360" w:lineRule="auto"/>
                </w:pPr>
              </w:pPrChange>
            </w:pPr>
            <w:ins w:id="10801" w:author="phuong vu" w:date="2018-11-21T21:35:00Z">
              <w:r>
                <w:rPr>
                  <w:lang w:val="en-US"/>
                </w:rPr>
                <w:t>customer</w:t>
              </w:r>
            </w:ins>
          </w:p>
        </w:tc>
        <w:tc>
          <w:tcPr>
            <w:tcW w:w="1463" w:type="dxa"/>
          </w:tcPr>
          <w:p w14:paraId="407115E8" w14:textId="77777777" w:rsidR="005645EE" w:rsidRDefault="005645EE" w:rsidP="00E6227B">
            <w:pPr>
              <w:spacing w:line="276" w:lineRule="auto"/>
              <w:jc w:val="center"/>
              <w:rPr>
                <w:ins w:id="10802" w:author="phuong vu" w:date="2018-11-21T21:35:00Z"/>
                <w:lang w:val="en-US"/>
              </w:rPr>
              <w:pPrChange w:id="10803" w:author="phuong vu" w:date="2018-11-23T13:48:00Z">
                <w:pPr>
                  <w:spacing w:line="360" w:lineRule="auto"/>
                  <w:jc w:val="center"/>
                </w:pPr>
              </w:pPrChange>
            </w:pPr>
          </w:p>
        </w:tc>
        <w:tc>
          <w:tcPr>
            <w:tcW w:w="1463" w:type="dxa"/>
          </w:tcPr>
          <w:p w14:paraId="4D624471" w14:textId="77777777" w:rsidR="005645EE" w:rsidRDefault="005645EE" w:rsidP="00E6227B">
            <w:pPr>
              <w:spacing w:line="276" w:lineRule="auto"/>
              <w:jc w:val="center"/>
              <w:rPr>
                <w:ins w:id="10804" w:author="phuong vu" w:date="2018-11-21T21:35:00Z"/>
                <w:lang w:val="en-US"/>
              </w:rPr>
              <w:pPrChange w:id="10805" w:author="phuong vu" w:date="2018-11-23T13:48:00Z">
                <w:pPr>
                  <w:spacing w:line="360" w:lineRule="auto"/>
                  <w:jc w:val="center"/>
                </w:pPr>
              </w:pPrChange>
            </w:pPr>
          </w:p>
        </w:tc>
        <w:tc>
          <w:tcPr>
            <w:tcW w:w="1463" w:type="dxa"/>
          </w:tcPr>
          <w:p w14:paraId="4DE870C0" w14:textId="77777777" w:rsidR="005645EE" w:rsidRDefault="005645EE" w:rsidP="00E6227B">
            <w:pPr>
              <w:spacing w:line="276" w:lineRule="auto"/>
              <w:jc w:val="center"/>
              <w:rPr>
                <w:ins w:id="10806" w:author="phuong vu" w:date="2018-11-21T21:35:00Z"/>
                <w:lang w:val="en-US"/>
              </w:rPr>
              <w:pPrChange w:id="10807" w:author="phuong vu" w:date="2018-11-23T13:48:00Z">
                <w:pPr>
                  <w:spacing w:line="360" w:lineRule="auto"/>
                  <w:jc w:val="center"/>
                </w:pPr>
              </w:pPrChange>
            </w:pPr>
          </w:p>
        </w:tc>
        <w:tc>
          <w:tcPr>
            <w:tcW w:w="1463" w:type="dxa"/>
          </w:tcPr>
          <w:p w14:paraId="693A5D73" w14:textId="77777777" w:rsidR="005645EE" w:rsidRDefault="005645EE" w:rsidP="00E6227B">
            <w:pPr>
              <w:spacing w:line="276" w:lineRule="auto"/>
              <w:jc w:val="center"/>
              <w:rPr>
                <w:ins w:id="10808" w:author="phuong vu" w:date="2018-11-21T21:35:00Z"/>
                <w:lang w:val="en-US"/>
              </w:rPr>
              <w:pPrChange w:id="10809" w:author="phuong vu" w:date="2018-11-23T13:48:00Z">
                <w:pPr>
                  <w:jc w:val="center"/>
                </w:pPr>
              </w:pPrChange>
            </w:pPr>
            <w:ins w:id="10810" w:author="phuong vu" w:date="2018-11-21T21:35:00Z">
              <w:r>
                <w:rPr>
                  <w:lang w:val="en-US"/>
                </w:rPr>
                <w:t>X</w:t>
              </w:r>
            </w:ins>
          </w:p>
        </w:tc>
      </w:tr>
      <w:tr w:rsidR="005645EE" w14:paraId="4BA22805" w14:textId="77777777" w:rsidTr="000A5A23">
        <w:trPr>
          <w:ins w:id="10811" w:author="phuong vu" w:date="2018-11-21T21:35:00Z"/>
        </w:trPr>
        <w:tc>
          <w:tcPr>
            <w:tcW w:w="805" w:type="dxa"/>
          </w:tcPr>
          <w:p w14:paraId="3F200BA8" w14:textId="77777777" w:rsidR="005645EE" w:rsidRDefault="005645EE" w:rsidP="00E6227B">
            <w:pPr>
              <w:spacing w:line="276" w:lineRule="auto"/>
              <w:jc w:val="center"/>
              <w:rPr>
                <w:ins w:id="10812" w:author="phuong vu" w:date="2018-11-21T21:35:00Z"/>
                <w:lang w:val="en-US"/>
              </w:rPr>
              <w:pPrChange w:id="10813" w:author="phuong vu" w:date="2018-11-23T13:48:00Z">
                <w:pPr>
                  <w:spacing w:line="360" w:lineRule="auto"/>
                  <w:jc w:val="center"/>
                </w:pPr>
              </w:pPrChange>
            </w:pPr>
            <w:ins w:id="10814" w:author="phuong vu" w:date="2018-11-21T21:35:00Z">
              <w:r>
                <w:rPr>
                  <w:lang w:val="en-US"/>
                </w:rPr>
                <w:t>4</w:t>
              </w:r>
            </w:ins>
          </w:p>
        </w:tc>
        <w:tc>
          <w:tcPr>
            <w:tcW w:w="2120" w:type="dxa"/>
          </w:tcPr>
          <w:p w14:paraId="4B6C0AD1" w14:textId="02F38C16" w:rsidR="005645EE" w:rsidRDefault="005645EE" w:rsidP="00E6227B">
            <w:pPr>
              <w:spacing w:line="276" w:lineRule="auto"/>
              <w:rPr>
                <w:ins w:id="10815" w:author="phuong vu" w:date="2018-11-21T21:35:00Z"/>
                <w:lang w:val="en-US"/>
              </w:rPr>
              <w:pPrChange w:id="10816" w:author="phuong vu" w:date="2018-11-23T13:48:00Z">
                <w:pPr>
                  <w:spacing w:line="360" w:lineRule="auto"/>
                </w:pPr>
              </w:pPrChange>
            </w:pPr>
            <w:ins w:id="10817" w:author="phuong vu" w:date="2018-11-21T21:36:00Z">
              <w:r>
                <w:rPr>
                  <w:lang w:val="en-US"/>
                </w:rPr>
                <w:t>task</w:t>
              </w:r>
            </w:ins>
          </w:p>
        </w:tc>
        <w:tc>
          <w:tcPr>
            <w:tcW w:w="1463" w:type="dxa"/>
          </w:tcPr>
          <w:p w14:paraId="0AE7C527" w14:textId="77777777" w:rsidR="005645EE" w:rsidRDefault="005645EE" w:rsidP="00E6227B">
            <w:pPr>
              <w:spacing w:line="276" w:lineRule="auto"/>
              <w:jc w:val="center"/>
              <w:rPr>
                <w:ins w:id="10818" w:author="phuong vu" w:date="2018-11-21T21:35:00Z"/>
                <w:lang w:val="en-US"/>
              </w:rPr>
              <w:pPrChange w:id="10819" w:author="phuong vu" w:date="2018-11-23T13:48:00Z">
                <w:pPr>
                  <w:spacing w:line="360" w:lineRule="auto"/>
                  <w:jc w:val="center"/>
                </w:pPr>
              </w:pPrChange>
            </w:pPr>
          </w:p>
        </w:tc>
        <w:tc>
          <w:tcPr>
            <w:tcW w:w="1463" w:type="dxa"/>
          </w:tcPr>
          <w:p w14:paraId="788318BF" w14:textId="77777777" w:rsidR="005645EE" w:rsidRDefault="005645EE" w:rsidP="00E6227B">
            <w:pPr>
              <w:spacing w:line="276" w:lineRule="auto"/>
              <w:jc w:val="center"/>
              <w:rPr>
                <w:ins w:id="10820" w:author="phuong vu" w:date="2018-11-21T21:35:00Z"/>
                <w:lang w:val="en-US"/>
              </w:rPr>
              <w:pPrChange w:id="10821" w:author="phuong vu" w:date="2018-11-23T13:48:00Z">
                <w:pPr>
                  <w:spacing w:line="360" w:lineRule="auto"/>
                  <w:jc w:val="center"/>
                </w:pPr>
              </w:pPrChange>
            </w:pPr>
          </w:p>
        </w:tc>
        <w:tc>
          <w:tcPr>
            <w:tcW w:w="1463" w:type="dxa"/>
          </w:tcPr>
          <w:p w14:paraId="58593E56" w14:textId="77777777" w:rsidR="005645EE" w:rsidRDefault="005645EE" w:rsidP="00E6227B">
            <w:pPr>
              <w:spacing w:line="276" w:lineRule="auto"/>
              <w:jc w:val="center"/>
              <w:rPr>
                <w:ins w:id="10822" w:author="phuong vu" w:date="2018-11-21T21:35:00Z"/>
                <w:lang w:val="en-US"/>
              </w:rPr>
              <w:pPrChange w:id="10823" w:author="phuong vu" w:date="2018-11-23T13:48:00Z">
                <w:pPr>
                  <w:spacing w:line="360" w:lineRule="auto"/>
                  <w:jc w:val="center"/>
                </w:pPr>
              </w:pPrChange>
            </w:pPr>
          </w:p>
        </w:tc>
        <w:tc>
          <w:tcPr>
            <w:tcW w:w="1463" w:type="dxa"/>
          </w:tcPr>
          <w:p w14:paraId="72B95942" w14:textId="77777777" w:rsidR="005645EE" w:rsidRDefault="005645EE" w:rsidP="00E6227B">
            <w:pPr>
              <w:spacing w:line="276" w:lineRule="auto"/>
              <w:jc w:val="center"/>
              <w:rPr>
                <w:ins w:id="10824" w:author="phuong vu" w:date="2018-11-21T21:35:00Z"/>
                <w:lang w:val="en-US"/>
              </w:rPr>
              <w:pPrChange w:id="10825" w:author="phuong vu" w:date="2018-11-23T13:48:00Z">
                <w:pPr>
                  <w:jc w:val="center"/>
                </w:pPr>
              </w:pPrChange>
            </w:pPr>
            <w:ins w:id="10826" w:author="phuong vu" w:date="2018-11-21T21:35:00Z">
              <w:r>
                <w:rPr>
                  <w:lang w:val="en-US"/>
                </w:rPr>
                <w:t>X</w:t>
              </w:r>
            </w:ins>
          </w:p>
        </w:tc>
      </w:tr>
    </w:tbl>
    <w:p w14:paraId="71A38D5D" w14:textId="77777777" w:rsidR="005645EE" w:rsidRPr="00933422" w:rsidRDefault="005645EE" w:rsidP="00E6227B">
      <w:pPr>
        <w:spacing w:line="276" w:lineRule="auto"/>
        <w:rPr>
          <w:ins w:id="10827" w:author="phuong vu" w:date="2018-11-21T21:34:00Z"/>
          <w:lang w:val="en-US"/>
        </w:rPr>
        <w:pPrChange w:id="10828" w:author="phuong vu" w:date="2018-11-23T13:48:00Z">
          <w:pPr>
            <w:pStyle w:val="Heading6"/>
          </w:pPr>
        </w:pPrChange>
      </w:pPr>
    </w:p>
    <w:p w14:paraId="541602AB" w14:textId="77777777" w:rsidR="005645EE" w:rsidRPr="00C95C85" w:rsidRDefault="005645EE" w:rsidP="00E6227B">
      <w:pPr>
        <w:pStyle w:val="Heading6"/>
        <w:spacing w:line="276" w:lineRule="auto"/>
        <w:rPr>
          <w:ins w:id="10829" w:author="phuong vu" w:date="2018-11-21T21:34:00Z"/>
          <w:lang w:val="en-US"/>
        </w:rPr>
        <w:pPrChange w:id="10830" w:author="phuong vu" w:date="2018-11-23T13:48:00Z">
          <w:pPr>
            <w:pStyle w:val="Heading6"/>
          </w:pPr>
        </w:pPrChange>
      </w:pPr>
      <w:ins w:id="10831" w:author="phuong vu" w:date="2018-11-21T21:34:00Z">
        <w:r>
          <w:rPr>
            <w:lang w:val="en-US"/>
          </w:rPr>
          <w:t>Cách xử lí</w:t>
        </w:r>
      </w:ins>
    </w:p>
    <w:p w14:paraId="63D74243" w14:textId="77777777" w:rsidR="005645EE" w:rsidRPr="00933422" w:rsidRDefault="005645EE" w:rsidP="00E6227B">
      <w:pPr>
        <w:spacing w:line="276" w:lineRule="auto"/>
        <w:rPr>
          <w:lang w:val="en-US"/>
        </w:rPr>
        <w:pPrChange w:id="10832" w:author="phuong vu" w:date="2018-11-23T13:48:00Z">
          <w:pPr>
            <w:pStyle w:val="Heading6"/>
          </w:pPr>
        </w:pPrChange>
      </w:pPr>
    </w:p>
    <w:p w14:paraId="655B7675" w14:textId="201C3F93" w:rsidR="00F02EAB" w:rsidRDefault="00F02EAB" w:rsidP="00E6227B">
      <w:pPr>
        <w:pStyle w:val="Heading5"/>
        <w:spacing w:line="276" w:lineRule="auto"/>
        <w:rPr>
          <w:lang w:val="en-US"/>
        </w:rPr>
        <w:pPrChange w:id="10833" w:author="phuong vu" w:date="2018-11-23T13:48:00Z">
          <w:pPr>
            <w:pStyle w:val="Heading5"/>
          </w:pPr>
        </w:pPrChange>
      </w:pPr>
      <w:r>
        <w:rPr>
          <w:lang w:val="en-US"/>
        </w:rPr>
        <w:lastRenderedPageBreak/>
        <w:t>Xem chi tiết đơn hàng</w:t>
      </w:r>
    </w:p>
    <w:p w14:paraId="76BFB1BB" w14:textId="3B182FA5" w:rsidR="00070C2F" w:rsidRDefault="00070C2F" w:rsidP="00E6227B">
      <w:pPr>
        <w:pStyle w:val="Heading6"/>
        <w:spacing w:line="276" w:lineRule="auto"/>
        <w:rPr>
          <w:lang w:val="en-US"/>
        </w:rPr>
        <w:pPrChange w:id="10834" w:author="phuong vu" w:date="2018-11-23T13:48:00Z">
          <w:pPr>
            <w:pStyle w:val="Heading6"/>
          </w:pPr>
        </w:pPrChange>
      </w:pPr>
      <w:r>
        <w:rPr>
          <w:lang w:val="en-US"/>
        </w:rPr>
        <w:t>Mục đích</w:t>
      </w:r>
    </w:p>
    <w:p w14:paraId="1C22768E" w14:textId="03AA3022" w:rsidR="00DC4C5A" w:rsidRPr="006C3B6C" w:rsidRDefault="005D7559" w:rsidP="00E6227B">
      <w:pPr>
        <w:spacing w:line="276" w:lineRule="auto"/>
        <w:ind w:firstLine="720"/>
        <w:rPr>
          <w:lang w:val="en-US"/>
        </w:rPr>
        <w:pPrChange w:id="10835" w:author="phuong vu" w:date="2018-11-23T13:48:00Z">
          <w:pPr>
            <w:ind w:firstLine="720"/>
          </w:pPr>
        </w:pPrChange>
      </w:pPr>
      <w:r>
        <w:rPr>
          <w:lang w:val="en-US"/>
        </w:rPr>
        <w:t>Giúp nhân viên kiểm tra các thông tin đơn hàng trước khi xác nhận và xử lí các chức năng khác đối với đơn hàng tùy theo quyền thực hiện chức nắng với từng người dùng cụ thể.</w:t>
      </w:r>
      <w:r w:rsidR="00DC4C5A">
        <w:rPr>
          <w:lang w:val="en-US"/>
        </w:rPr>
        <w:t xml:space="preserve"> Mọi chức năng đối với đơn hàng đều phải truy cập vào màn hình chi tiết trước.</w:t>
      </w:r>
    </w:p>
    <w:p w14:paraId="2DF0BC30" w14:textId="7BD59925" w:rsidR="00070C2F" w:rsidRDefault="00070C2F" w:rsidP="00E6227B">
      <w:pPr>
        <w:pStyle w:val="Heading6"/>
        <w:spacing w:line="276" w:lineRule="auto"/>
        <w:rPr>
          <w:lang w:val="en-US"/>
        </w:rPr>
        <w:pPrChange w:id="10836" w:author="phuong vu" w:date="2018-11-23T13:48:00Z">
          <w:pPr>
            <w:pStyle w:val="Heading6"/>
          </w:pPr>
        </w:pPrChange>
      </w:pPr>
      <w:r>
        <w:rPr>
          <w:lang w:val="en-US"/>
        </w:rPr>
        <w:t>Giao diện</w:t>
      </w:r>
    </w:p>
    <w:p w14:paraId="0471EA7C" w14:textId="77777777" w:rsidR="00977C58" w:rsidRDefault="005D7559" w:rsidP="00E6227B">
      <w:pPr>
        <w:keepNext/>
        <w:spacing w:line="276" w:lineRule="auto"/>
        <w:pPrChange w:id="10837" w:author="phuong vu" w:date="2018-11-23T13:48:00Z">
          <w:pPr>
            <w:keepNext/>
          </w:pPr>
        </w:pPrChange>
      </w:pPr>
      <w:r>
        <w:rPr>
          <w:noProof/>
        </w:rPr>
        <w:drawing>
          <wp:inline distT="0" distB="0" distL="0" distR="0" wp14:anchorId="32A3A705" wp14:editId="4DFB8550">
            <wp:extent cx="5579745" cy="502729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t="7208"/>
                    <a:stretch/>
                  </pic:blipFill>
                  <pic:spPr bwMode="auto">
                    <a:xfrm>
                      <a:off x="0" y="0"/>
                      <a:ext cx="5579745" cy="5027295"/>
                    </a:xfrm>
                    <a:prstGeom prst="rect">
                      <a:avLst/>
                    </a:prstGeom>
                    <a:noFill/>
                    <a:ln>
                      <a:noFill/>
                    </a:ln>
                    <a:extLst>
                      <a:ext uri="{53640926-AAD7-44D8-BBD7-CCE9431645EC}">
                        <a14:shadowObscured xmlns:a14="http://schemas.microsoft.com/office/drawing/2010/main"/>
                      </a:ext>
                    </a:extLst>
                  </pic:spPr>
                </pic:pic>
              </a:graphicData>
            </a:graphic>
          </wp:inline>
        </w:drawing>
      </w:r>
    </w:p>
    <w:p w14:paraId="4C6128E3" w14:textId="5DECED71" w:rsidR="005D7559" w:rsidRPr="009B63D4" w:rsidRDefault="00977C58" w:rsidP="00E6227B">
      <w:pPr>
        <w:pStyle w:val="Caption"/>
        <w:spacing w:line="276" w:lineRule="auto"/>
        <w:rPr>
          <w:szCs w:val="26"/>
          <w:lang w:val="en-US"/>
        </w:rPr>
        <w:pPrChange w:id="10838" w:author="phuong vu" w:date="2018-11-23T13:48:00Z">
          <w:pPr>
            <w:pStyle w:val="Caption"/>
          </w:pPr>
        </w:pPrChange>
      </w:pPr>
      <w:bookmarkStart w:id="10839" w:name="_Toc530662934"/>
      <w:r w:rsidRPr="009B63D4">
        <w:rPr>
          <w:szCs w:val="26"/>
        </w:rPr>
        <w:t xml:space="preserve">Hình </w:t>
      </w:r>
      <w:ins w:id="10840"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10841"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10842" w:author="phuong vu" w:date="2018-11-22T18:14:00Z">
        <w:r w:rsidR="00627671">
          <w:rPr>
            <w:noProof/>
            <w:szCs w:val="26"/>
          </w:rPr>
          <w:t>7</w:t>
        </w:r>
        <w:r w:rsidR="00627671">
          <w:rPr>
            <w:szCs w:val="26"/>
          </w:rPr>
          <w:fldChar w:fldCharType="end"/>
        </w:r>
      </w:ins>
      <w:del w:id="10843"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4</w:delText>
        </w:r>
        <w:r w:rsidR="006C103E" w:rsidDel="00EC5005">
          <w:rPr>
            <w:szCs w:val="26"/>
          </w:rPr>
          <w:fldChar w:fldCharType="end"/>
        </w:r>
      </w:del>
      <w:r w:rsidRPr="009B63D4">
        <w:rPr>
          <w:szCs w:val="26"/>
          <w:lang w:val="en-US"/>
        </w:rPr>
        <w:t xml:space="preserve"> Giao diện xem chi tiết đơn hàng</w:t>
      </w:r>
      <w:bookmarkEnd w:id="10839"/>
    </w:p>
    <w:p w14:paraId="55A781EC" w14:textId="3B10A111" w:rsidR="00070C2F" w:rsidRDefault="00070C2F" w:rsidP="00E6227B">
      <w:pPr>
        <w:pStyle w:val="Heading6"/>
        <w:spacing w:line="276" w:lineRule="auto"/>
        <w:rPr>
          <w:lang w:val="en-US"/>
        </w:rPr>
        <w:pPrChange w:id="10844" w:author="phuong vu" w:date="2018-11-23T13:48:00Z">
          <w:pPr>
            <w:pStyle w:val="Heading6"/>
          </w:pPr>
        </w:pPrChange>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977C58" w14:paraId="01665913" w14:textId="77777777" w:rsidTr="009A04B7">
        <w:tc>
          <w:tcPr>
            <w:tcW w:w="805" w:type="dxa"/>
            <w:vAlign w:val="center"/>
          </w:tcPr>
          <w:p w14:paraId="7FD7350F" w14:textId="77777777" w:rsidR="00977C58" w:rsidRPr="007F1EF1" w:rsidRDefault="00977C58" w:rsidP="00E6227B">
            <w:pPr>
              <w:spacing w:line="276" w:lineRule="auto"/>
              <w:jc w:val="center"/>
              <w:rPr>
                <w:b/>
                <w:lang w:val="en-US"/>
              </w:rPr>
              <w:pPrChange w:id="10845" w:author="phuong vu" w:date="2018-11-23T13:48:00Z">
                <w:pPr>
                  <w:spacing w:line="360" w:lineRule="auto"/>
                  <w:jc w:val="center"/>
                </w:pPr>
              </w:pPrChange>
            </w:pPr>
            <w:r w:rsidRPr="007F1EF1">
              <w:rPr>
                <w:b/>
                <w:lang w:val="en-US"/>
              </w:rPr>
              <w:t>STT</w:t>
            </w:r>
          </w:p>
        </w:tc>
        <w:tc>
          <w:tcPr>
            <w:tcW w:w="1980" w:type="dxa"/>
            <w:vAlign w:val="center"/>
          </w:tcPr>
          <w:p w14:paraId="7E1B85F8" w14:textId="77777777" w:rsidR="00977C58" w:rsidRPr="007F1EF1" w:rsidRDefault="00977C58" w:rsidP="00E6227B">
            <w:pPr>
              <w:spacing w:line="276" w:lineRule="auto"/>
              <w:jc w:val="center"/>
              <w:rPr>
                <w:b/>
                <w:lang w:val="en-US"/>
              </w:rPr>
              <w:pPrChange w:id="10846" w:author="phuong vu" w:date="2018-11-23T13:48:00Z">
                <w:pPr>
                  <w:spacing w:line="360" w:lineRule="auto"/>
                  <w:jc w:val="center"/>
                </w:pPr>
              </w:pPrChange>
            </w:pPr>
            <w:r w:rsidRPr="007F1EF1">
              <w:rPr>
                <w:b/>
                <w:lang w:val="en-US"/>
              </w:rPr>
              <w:t>Loại điều khiển</w:t>
            </w:r>
          </w:p>
        </w:tc>
        <w:tc>
          <w:tcPr>
            <w:tcW w:w="2970" w:type="dxa"/>
            <w:vAlign w:val="center"/>
          </w:tcPr>
          <w:p w14:paraId="00EF6F50" w14:textId="77777777" w:rsidR="00977C58" w:rsidRPr="007F1EF1" w:rsidRDefault="00977C58" w:rsidP="00E6227B">
            <w:pPr>
              <w:spacing w:line="276" w:lineRule="auto"/>
              <w:jc w:val="center"/>
              <w:rPr>
                <w:b/>
                <w:lang w:val="en-US"/>
              </w:rPr>
              <w:pPrChange w:id="10847" w:author="phuong vu" w:date="2018-11-23T13:48:00Z">
                <w:pPr>
                  <w:spacing w:line="360" w:lineRule="auto"/>
                  <w:jc w:val="center"/>
                </w:pPr>
              </w:pPrChange>
            </w:pPr>
            <w:r w:rsidRPr="007F1EF1">
              <w:rPr>
                <w:b/>
                <w:lang w:val="en-US"/>
              </w:rPr>
              <w:t>Nội dung thực hiện</w:t>
            </w:r>
          </w:p>
        </w:tc>
        <w:tc>
          <w:tcPr>
            <w:tcW w:w="1266" w:type="dxa"/>
            <w:vAlign w:val="center"/>
          </w:tcPr>
          <w:p w14:paraId="7C8DF90B" w14:textId="77777777" w:rsidR="00977C58" w:rsidRPr="007F1EF1" w:rsidRDefault="00977C58" w:rsidP="00E6227B">
            <w:pPr>
              <w:spacing w:line="276" w:lineRule="auto"/>
              <w:jc w:val="center"/>
              <w:rPr>
                <w:b/>
                <w:lang w:val="en-US"/>
              </w:rPr>
              <w:pPrChange w:id="10848" w:author="phuong vu" w:date="2018-11-23T13:48:00Z">
                <w:pPr>
                  <w:spacing w:line="360" w:lineRule="auto"/>
                  <w:jc w:val="center"/>
                </w:pPr>
              </w:pPrChange>
            </w:pPr>
            <w:r w:rsidRPr="007F1EF1">
              <w:rPr>
                <w:b/>
                <w:lang w:val="en-US"/>
              </w:rPr>
              <w:t>Giá trị mặc định</w:t>
            </w:r>
          </w:p>
        </w:tc>
        <w:tc>
          <w:tcPr>
            <w:tcW w:w="1756" w:type="dxa"/>
            <w:vAlign w:val="center"/>
          </w:tcPr>
          <w:p w14:paraId="6D9828E9" w14:textId="77777777" w:rsidR="00977C58" w:rsidRPr="007F1EF1" w:rsidRDefault="00977C58" w:rsidP="00E6227B">
            <w:pPr>
              <w:spacing w:line="276" w:lineRule="auto"/>
              <w:jc w:val="center"/>
              <w:rPr>
                <w:b/>
                <w:lang w:val="en-US"/>
              </w:rPr>
              <w:pPrChange w:id="10849" w:author="phuong vu" w:date="2018-11-23T13:48:00Z">
                <w:pPr>
                  <w:spacing w:line="360" w:lineRule="auto"/>
                  <w:jc w:val="center"/>
                </w:pPr>
              </w:pPrChange>
            </w:pPr>
            <w:r w:rsidRPr="007F1EF1">
              <w:rPr>
                <w:b/>
                <w:lang w:val="en-US"/>
              </w:rPr>
              <w:t>Lưu ý</w:t>
            </w:r>
          </w:p>
        </w:tc>
      </w:tr>
      <w:tr w:rsidR="00977C58" w14:paraId="00018C3D" w14:textId="77777777" w:rsidTr="009A04B7">
        <w:tc>
          <w:tcPr>
            <w:tcW w:w="805" w:type="dxa"/>
          </w:tcPr>
          <w:p w14:paraId="4E73ED11" w14:textId="77777777" w:rsidR="00977C58" w:rsidRDefault="00977C58" w:rsidP="00E6227B">
            <w:pPr>
              <w:spacing w:line="276" w:lineRule="auto"/>
              <w:jc w:val="center"/>
              <w:rPr>
                <w:lang w:val="en-US"/>
              </w:rPr>
              <w:pPrChange w:id="10850" w:author="phuong vu" w:date="2018-11-23T13:48:00Z">
                <w:pPr>
                  <w:spacing w:line="360" w:lineRule="auto"/>
                  <w:jc w:val="center"/>
                </w:pPr>
              </w:pPrChange>
            </w:pPr>
            <w:r>
              <w:rPr>
                <w:lang w:val="en-US"/>
              </w:rPr>
              <w:t>1</w:t>
            </w:r>
          </w:p>
        </w:tc>
        <w:tc>
          <w:tcPr>
            <w:tcW w:w="1980" w:type="dxa"/>
          </w:tcPr>
          <w:p w14:paraId="505A83BC" w14:textId="355378AD" w:rsidR="00977C58" w:rsidRDefault="00977C58" w:rsidP="00E6227B">
            <w:pPr>
              <w:spacing w:line="276" w:lineRule="auto"/>
              <w:rPr>
                <w:lang w:val="en-US"/>
              </w:rPr>
              <w:pPrChange w:id="10851" w:author="phuong vu" w:date="2018-11-23T13:48:00Z">
                <w:pPr>
                  <w:spacing w:line="360" w:lineRule="auto"/>
                </w:pPr>
              </w:pPrChange>
            </w:pPr>
            <w:r>
              <w:rPr>
                <w:lang w:val="en-US"/>
              </w:rPr>
              <w:t>span</w:t>
            </w:r>
          </w:p>
        </w:tc>
        <w:tc>
          <w:tcPr>
            <w:tcW w:w="2970" w:type="dxa"/>
          </w:tcPr>
          <w:p w14:paraId="3B7CB171" w14:textId="7EBA82D4" w:rsidR="00977C58" w:rsidRDefault="00977C58" w:rsidP="00E6227B">
            <w:pPr>
              <w:spacing w:line="276" w:lineRule="auto"/>
              <w:rPr>
                <w:lang w:val="en-US"/>
              </w:rPr>
              <w:pPrChange w:id="10852" w:author="phuong vu" w:date="2018-11-23T13:48:00Z">
                <w:pPr>
                  <w:spacing w:line="360" w:lineRule="auto"/>
                </w:pPr>
              </w:pPrChange>
            </w:pPr>
            <w:r>
              <w:rPr>
                <w:lang w:val="en-US"/>
              </w:rPr>
              <w:t>Trạng thái đơn hàng</w:t>
            </w:r>
          </w:p>
        </w:tc>
        <w:tc>
          <w:tcPr>
            <w:tcW w:w="1266" w:type="dxa"/>
          </w:tcPr>
          <w:p w14:paraId="39B01657" w14:textId="77777777" w:rsidR="00977C58" w:rsidRDefault="00977C58" w:rsidP="00E6227B">
            <w:pPr>
              <w:spacing w:line="276" w:lineRule="auto"/>
              <w:rPr>
                <w:lang w:val="en-US"/>
              </w:rPr>
              <w:pPrChange w:id="10853" w:author="phuong vu" w:date="2018-11-23T13:48:00Z">
                <w:pPr>
                  <w:spacing w:line="360" w:lineRule="auto"/>
                </w:pPr>
              </w:pPrChange>
            </w:pPr>
          </w:p>
        </w:tc>
        <w:tc>
          <w:tcPr>
            <w:tcW w:w="1756" w:type="dxa"/>
          </w:tcPr>
          <w:p w14:paraId="3355DCBA" w14:textId="77777777" w:rsidR="00977C58" w:rsidRDefault="00977C58" w:rsidP="00E6227B">
            <w:pPr>
              <w:spacing w:line="276" w:lineRule="auto"/>
              <w:rPr>
                <w:lang w:val="en-US"/>
              </w:rPr>
              <w:pPrChange w:id="10854" w:author="phuong vu" w:date="2018-11-23T13:48:00Z">
                <w:pPr>
                  <w:spacing w:line="360" w:lineRule="auto"/>
                </w:pPr>
              </w:pPrChange>
            </w:pPr>
          </w:p>
        </w:tc>
      </w:tr>
      <w:tr w:rsidR="00977C58" w14:paraId="74D8411C" w14:textId="77777777" w:rsidTr="009A04B7">
        <w:tc>
          <w:tcPr>
            <w:tcW w:w="805" w:type="dxa"/>
          </w:tcPr>
          <w:p w14:paraId="566DAA45" w14:textId="77777777" w:rsidR="00977C58" w:rsidRDefault="00977C58" w:rsidP="00E6227B">
            <w:pPr>
              <w:spacing w:line="276" w:lineRule="auto"/>
              <w:jc w:val="center"/>
              <w:rPr>
                <w:lang w:val="en-US"/>
              </w:rPr>
              <w:pPrChange w:id="10855" w:author="phuong vu" w:date="2018-11-23T13:48:00Z">
                <w:pPr>
                  <w:spacing w:line="360" w:lineRule="auto"/>
                  <w:jc w:val="center"/>
                </w:pPr>
              </w:pPrChange>
            </w:pPr>
            <w:r>
              <w:rPr>
                <w:lang w:val="en-US"/>
              </w:rPr>
              <w:lastRenderedPageBreak/>
              <w:t>2</w:t>
            </w:r>
          </w:p>
        </w:tc>
        <w:tc>
          <w:tcPr>
            <w:tcW w:w="1980" w:type="dxa"/>
          </w:tcPr>
          <w:p w14:paraId="4829F60E" w14:textId="241AC234" w:rsidR="00977C58" w:rsidRDefault="00977C58" w:rsidP="00E6227B">
            <w:pPr>
              <w:spacing w:line="276" w:lineRule="auto"/>
              <w:rPr>
                <w:lang w:val="en-US"/>
              </w:rPr>
              <w:pPrChange w:id="10856" w:author="phuong vu" w:date="2018-11-23T13:48:00Z">
                <w:pPr>
                  <w:spacing w:line="360" w:lineRule="auto"/>
                </w:pPr>
              </w:pPrChange>
            </w:pPr>
            <w:r>
              <w:rPr>
                <w:lang w:val="en-US"/>
              </w:rPr>
              <w:t>button</w:t>
            </w:r>
          </w:p>
        </w:tc>
        <w:tc>
          <w:tcPr>
            <w:tcW w:w="2970" w:type="dxa"/>
          </w:tcPr>
          <w:p w14:paraId="6B6CA27E" w14:textId="77777777" w:rsidR="00977C58" w:rsidRDefault="00DC4C5A" w:rsidP="00E6227B">
            <w:pPr>
              <w:spacing w:line="276" w:lineRule="auto"/>
              <w:rPr>
                <w:ins w:id="10857" w:author="phuong vu" w:date="2018-11-15T18:15:00Z"/>
                <w:lang w:val="en-US"/>
              </w:rPr>
              <w:pPrChange w:id="10858" w:author="phuong vu" w:date="2018-11-23T13:48:00Z">
                <w:pPr>
                  <w:spacing w:line="360" w:lineRule="auto"/>
                </w:pPr>
              </w:pPrChange>
            </w:pPr>
            <w:r>
              <w:rPr>
                <w:lang w:val="en-US"/>
              </w:rPr>
              <w:t>Xem chi tiết biên nhận</w:t>
            </w:r>
            <w:ins w:id="10859" w:author="phuong vu" w:date="2018-11-15T18:15:00Z">
              <w:r w:rsidR="003119BD">
                <w:rPr>
                  <w:lang w:val="en-US"/>
                </w:rPr>
                <w:t>.</w:t>
              </w:r>
            </w:ins>
          </w:p>
          <w:p w14:paraId="0CD14863" w14:textId="261E7D7C" w:rsidR="003119BD" w:rsidRDefault="003119BD" w:rsidP="00E6227B">
            <w:pPr>
              <w:spacing w:line="276" w:lineRule="auto"/>
              <w:rPr>
                <w:lang w:val="en-US"/>
              </w:rPr>
              <w:pPrChange w:id="10860" w:author="phuong vu" w:date="2018-11-23T13:48:00Z">
                <w:pPr>
                  <w:spacing w:line="360" w:lineRule="auto"/>
                </w:pPr>
              </w:pPrChange>
            </w:pPr>
            <w:ins w:id="10861" w:author="phuong vu" w:date="2018-11-15T18:15:00Z">
              <w:r>
                <w:rPr>
                  <w:lang w:val="en-US"/>
                </w:rPr>
                <w:t>Chuyển đến trang xem chi tiết biên nhận ứng với đơn hàng</w:t>
              </w:r>
            </w:ins>
          </w:p>
        </w:tc>
        <w:tc>
          <w:tcPr>
            <w:tcW w:w="1266" w:type="dxa"/>
          </w:tcPr>
          <w:p w14:paraId="53D2B483" w14:textId="77777777" w:rsidR="00977C58" w:rsidRDefault="00977C58" w:rsidP="00E6227B">
            <w:pPr>
              <w:spacing w:line="276" w:lineRule="auto"/>
              <w:rPr>
                <w:lang w:val="en-US"/>
              </w:rPr>
              <w:pPrChange w:id="10862" w:author="phuong vu" w:date="2018-11-23T13:48:00Z">
                <w:pPr>
                  <w:spacing w:line="360" w:lineRule="auto"/>
                </w:pPr>
              </w:pPrChange>
            </w:pPr>
          </w:p>
        </w:tc>
        <w:tc>
          <w:tcPr>
            <w:tcW w:w="1756" w:type="dxa"/>
          </w:tcPr>
          <w:p w14:paraId="5563E86B" w14:textId="04339390" w:rsidR="00977C58" w:rsidRDefault="00DC4C5A" w:rsidP="00E6227B">
            <w:pPr>
              <w:spacing w:line="276" w:lineRule="auto"/>
              <w:rPr>
                <w:lang w:val="en-US"/>
              </w:rPr>
              <w:pPrChange w:id="10863" w:author="phuong vu" w:date="2018-11-23T13:48:00Z">
                <w:pPr>
                  <w:spacing w:line="360" w:lineRule="auto"/>
                </w:pPr>
              </w:pPrChange>
            </w:pPr>
            <w:r>
              <w:rPr>
                <w:lang w:val="en-US"/>
              </w:rPr>
              <w:t xml:space="preserve">Nếu không tồn tại biên nhận sẽ ẩn </w:t>
            </w:r>
          </w:p>
        </w:tc>
      </w:tr>
      <w:tr w:rsidR="00977C58" w14:paraId="090712BA" w14:textId="77777777" w:rsidTr="009A04B7">
        <w:tc>
          <w:tcPr>
            <w:tcW w:w="805" w:type="dxa"/>
          </w:tcPr>
          <w:p w14:paraId="29B3C737" w14:textId="6F662F7A" w:rsidR="00977C58" w:rsidRDefault="00977C58" w:rsidP="00E6227B">
            <w:pPr>
              <w:spacing w:line="276" w:lineRule="auto"/>
              <w:jc w:val="center"/>
              <w:rPr>
                <w:lang w:val="en-US"/>
              </w:rPr>
              <w:pPrChange w:id="10864" w:author="phuong vu" w:date="2018-11-23T13:48:00Z">
                <w:pPr>
                  <w:spacing w:line="360" w:lineRule="auto"/>
                  <w:jc w:val="center"/>
                </w:pPr>
              </w:pPrChange>
            </w:pPr>
            <w:r>
              <w:rPr>
                <w:lang w:val="en-US"/>
              </w:rPr>
              <w:t>3</w:t>
            </w:r>
          </w:p>
        </w:tc>
        <w:tc>
          <w:tcPr>
            <w:tcW w:w="1980" w:type="dxa"/>
          </w:tcPr>
          <w:p w14:paraId="70EE558E" w14:textId="4E70CE44" w:rsidR="00977C58" w:rsidRDefault="00977C58" w:rsidP="00E6227B">
            <w:pPr>
              <w:spacing w:line="276" w:lineRule="auto"/>
              <w:rPr>
                <w:lang w:val="en-US"/>
              </w:rPr>
              <w:pPrChange w:id="10865" w:author="phuong vu" w:date="2018-11-23T13:48:00Z">
                <w:pPr>
                  <w:spacing w:line="360" w:lineRule="auto"/>
                </w:pPr>
              </w:pPrChange>
            </w:pPr>
            <w:r>
              <w:rPr>
                <w:lang w:val="en-US"/>
              </w:rPr>
              <w:t>span</w:t>
            </w:r>
          </w:p>
        </w:tc>
        <w:tc>
          <w:tcPr>
            <w:tcW w:w="2970" w:type="dxa"/>
          </w:tcPr>
          <w:p w14:paraId="02551ADB" w14:textId="663AA98F" w:rsidR="00977C58" w:rsidRDefault="00977C58" w:rsidP="00E6227B">
            <w:pPr>
              <w:spacing w:line="276" w:lineRule="auto"/>
              <w:rPr>
                <w:lang w:val="en-US"/>
              </w:rPr>
              <w:pPrChange w:id="10866" w:author="phuong vu" w:date="2018-11-23T13:48:00Z">
                <w:pPr>
                  <w:spacing w:line="360" w:lineRule="auto"/>
                </w:pPr>
              </w:pPrChange>
            </w:pPr>
            <w:r>
              <w:rPr>
                <w:lang w:val="en-US"/>
              </w:rPr>
              <w:t>Hiển thị thông tin đơn hàng</w:t>
            </w:r>
          </w:p>
        </w:tc>
        <w:tc>
          <w:tcPr>
            <w:tcW w:w="1266" w:type="dxa"/>
          </w:tcPr>
          <w:p w14:paraId="15F3F730" w14:textId="77777777" w:rsidR="00977C58" w:rsidRDefault="00977C58" w:rsidP="00E6227B">
            <w:pPr>
              <w:spacing w:line="276" w:lineRule="auto"/>
              <w:rPr>
                <w:lang w:val="en-US"/>
              </w:rPr>
              <w:pPrChange w:id="10867" w:author="phuong vu" w:date="2018-11-23T13:48:00Z">
                <w:pPr>
                  <w:spacing w:line="360" w:lineRule="auto"/>
                </w:pPr>
              </w:pPrChange>
            </w:pPr>
          </w:p>
        </w:tc>
        <w:tc>
          <w:tcPr>
            <w:tcW w:w="1756" w:type="dxa"/>
          </w:tcPr>
          <w:p w14:paraId="4B5EA5AF" w14:textId="77777777" w:rsidR="00977C58" w:rsidRDefault="00977C58" w:rsidP="00E6227B">
            <w:pPr>
              <w:spacing w:line="276" w:lineRule="auto"/>
              <w:rPr>
                <w:lang w:val="en-US"/>
              </w:rPr>
              <w:pPrChange w:id="10868" w:author="phuong vu" w:date="2018-11-23T13:48:00Z">
                <w:pPr>
                  <w:spacing w:line="360" w:lineRule="auto"/>
                </w:pPr>
              </w:pPrChange>
            </w:pPr>
          </w:p>
        </w:tc>
      </w:tr>
      <w:tr w:rsidR="00977C58" w14:paraId="7B3ED400" w14:textId="77777777" w:rsidTr="009A04B7">
        <w:tc>
          <w:tcPr>
            <w:tcW w:w="805" w:type="dxa"/>
          </w:tcPr>
          <w:p w14:paraId="6538A787" w14:textId="3457F704" w:rsidR="00977C58" w:rsidRDefault="00977C58" w:rsidP="00E6227B">
            <w:pPr>
              <w:spacing w:line="276" w:lineRule="auto"/>
              <w:jc w:val="center"/>
              <w:rPr>
                <w:lang w:val="en-US"/>
              </w:rPr>
              <w:pPrChange w:id="10869" w:author="phuong vu" w:date="2018-11-23T13:48:00Z">
                <w:pPr>
                  <w:spacing w:line="360" w:lineRule="auto"/>
                  <w:jc w:val="center"/>
                </w:pPr>
              </w:pPrChange>
            </w:pPr>
            <w:r>
              <w:rPr>
                <w:lang w:val="en-US"/>
              </w:rPr>
              <w:t>4</w:t>
            </w:r>
          </w:p>
        </w:tc>
        <w:tc>
          <w:tcPr>
            <w:tcW w:w="1980" w:type="dxa"/>
          </w:tcPr>
          <w:p w14:paraId="497FC0DB" w14:textId="5A139431" w:rsidR="00977C58" w:rsidRDefault="00977C58" w:rsidP="00E6227B">
            <w:pPr>
              <w:spacing w:line="276" w:lineRule="auto"/>
              <w:rPr>
                <w:lang w:val="en-US"/>
              </w:rPr>
              <w:pPrChange w:id="10870" w:author="phuong vu" w:date="2018-11-23T13:48:00Z">
                <w:pPr>
                  <w:spacing w:line="360" w:lineRule="auto"/>
                </w:pPr>
              </w:pPrChange>
            </w:pPr>
            <w:r>
              <w:rPr>
                <w:lang w:val="en-US"/>
              </w:rPr>
              <w:t>table</w:t>
            </w:r>
          </w:p>
        </w:tc>
        <w:tc>
          <w:tcPr>
            <w:tcW w:w="2970" w:type="dxa"/>
          </w:tcPr>
          <w:p w14:paraId="3767D602" w14:textId="77777777" w:rsidR="00495D42" w:rsidRDefault="00977C58" w:rsidP="00E6227B">
            <w:pPr>
              <w:spacing w:line="276" w:lineRule="auto"/>
              <w:rPr>
                <w:ins w:id="10871" w:author="phuong vu" w:date="2018-11-15T18:14:00Z"/>
                <w:lang w:val="en-US"/>
              </w:rPr>
              <w:pPrChange w:id="10872" w:author="phuong vu" w:date="2018-11-23T13:48:00Z">
                <w:pPr>
                  <w:spacing w:line="360" w:lineRule="auto"/>
                </w:pPr>
              </w:pPrChange>
            </w:pPr>
            <w:r>
              <w:rPr>
                <w:lang w:val="en-US"/>
              </w:rPr>
              <w:t>Hiển thị chi tiết đơn hàng</w:t>
            </w:r>
            <w:ins w:id="10873" w:author="phuong vu" w:date="2018-11-15T18:13:00Z">
              <w:r w:rsidR="00495D42">
                <w:rPr>
                  <w:lang w:val="en-US"/>
                </w:rPr>
                <w:t xml:space="preserve"> (số thứ tự, loại dịch vụ, quần áo, số lượng,</w:t>
              </w:r>
            </w:ins>
            <w:ins w:id="10874" w:author="phuong vu" w:date="2018-11-15T18:14:00Z">
              <w:r w:rsidR="00495D42">
                <w:rPr>
                  <w:lang w:val="en-US"/>
                </w:rPr>
                <w:t xml:space="preserve"> đơn vị tính, đơn giá, số lượng, tổng cộng, chi tiết thêm).</w:t>
              </w:r>
            </w:ins>
          </w:p>
          <w:p w14:paraId="7181F4B6" w14:textId="77777777" w:rsidR="00495D42" w:rsidRDefault="00495D42" w:rsidP="00E6227B">
            <w:pPr>
              <w:spacing w:line="276" w:lineRule="auto"/>
              <w:rPr>
                <w:ins w:id="10875" w:author="phuong vu" w:date="2018-11-15T18:14:00Z"/>
                <w:lang w:val="en-US"/>
              </w:rPr>
              <w:pPrChange w:id="10876" w:author="phuong vu" w:date="2018-11-23T13:48:00Z">
                <w:pPr>
                  <w:spacing w:line="360" w:lineRule="auto"/>
                </w:pPr>
              </w:pPrChange>
            </w:pPr>
            <w:ins w:id="10877" w:author="phuong vu" w:date="2018-11-15T18:14:00Z">
              <w:r>
                <w:rPr>
                  <w:lang w:val="en-US"/>
                </w:rPr>
                <w:t>Chi tiết thêm bao gồm:</w:t>
              </w:r>
            </w:ins>
          </w:p>
          <w:p w14:paraId="3C6B4394" w14:textId="77777777" w:rsidR="00495D42" w:rsidRDefault="00495D42" w:rsidP="00E6227B">
            <w:pPr>
              <w:pStyle w:val="ListParagraph"/>
              <w:numPr>
                <w:ilvl w:val="0"/>
                <w:numId w:val="31"/>
              </w:numPr>
              <w:spacing w:line="276" w:lineRule="auto"/>
              <w:rPr>
                <w:ins w:id="10878" w:author="phuong vu" w:date="2018-11-15T18:14:00Z"/>
                <w:lang w:val="en-US"/>
              </w:rPr>
              <w:pPrChange w:id="10879" w:author="phuong vu" w:date="2018-11-23T13:48:00Z">
                <w:pPr>
                  <w:pStyle w:val="ListParagraph"/>
                  <w:numPr>
                    <w:numId w:val="31"/>
                  </w:numPr>
                  <w:spacing w:line="360" w:lineRule="auto"/>
                  <w:ind w:hanging="360"/>
                </w:pPr>
              </w:pPrChange>
            </w:pPr>
            <w:ins w:id="10880" w:author="phuong vu" w:date="2018-11-15T18:14:00Z">
              <w:r>
                <w:rPr>
                  <w:lang w:val="en-US"/>
                </w:rPr>
                <w:t>Chất liệu</w:t>
              </w:r>
            </w:ins>
          </w:p>
          <w:p w14:paraId="1CDB125E" w14:textId="77777777" w:rsidR="00495D42" w:rsidRDefault="00495D42" w:rsidP="00E6227B">
            <w:pPr>
              <w:pStyle w:val="ListParagraph"/>
              <w:numPr>
                <w:ilvl w:val="0"/>
                <w:numId w:val="31"/>
              </w:numPr>
              <w:spacing w:line="276" w:lineRule="auto"/>
              <w:rPr>
                <w:ins w:id="10881" w:author="phuong vu" w:date="2018-11-15T18:14:00Z"/>
                <w:lang w:val="en-US"/>
              </w:rPr>
              <w:pPrChange w:id="10882" w:author="phuong vu" w:date="2018-11-23T13:48:00Z">
                <w:pPr>
                  <w:pStyle w:val="ListParagraph"/>
                  <w:numPr>
                    <w:numId w:val="31"/>
                  </w:numPr>
                  <w:spacing w:line="360" w:lineRule="auto"/>
                  <w:ind w:hanging="360"/>
                </w:pPr>
              </w:pPrChange>
            </w:pPr>
            <w:ins w:id="10883" w:author="phuong vu" w:date="2018-11-15T18:14:00Z">
              <w:r>
                <w:rPr>
                  <w:lang w:val="en-US"/>
                </w:rPr>
                <w:t>Màu sắc</w:t>
              </w:r>
            </w:ins>
          </w:p>
          <w:p w14:paraId="5EF2224D" w14:textId="77777777" w:rsidR="00495D42" w:rsidRDefault="00495D42" w:rsidP="00E6227B">
            <w:pPr>
              <w:pStyle w:val="ListParagraph"/>
              <w:numPr>
                <w:ilvl w:val="0"/>
                <w:numId w:val="31"/>
              </w:numPr>
              <w:spacing w:line="276" w:lineRule="auto"/>
              <w:rPr>
                <w:ins w:id="10884" w:author="phuong vu" w:date="2018-11-15T18:14:00Z"/>
                <w:lang w:val="en-US"/>
              </w:rPr>
              <w:pPrChange w:id="10885" w:author="phuong vu" w:date="2018-11-23T13:48:00Z">
                <w:pPr>
                  <w:pStyle w:val="ListParagraph"/>
                  <w:numPr>
                    <w:numId w:val="31"/>
                  </w:numPr>
                  <w:spacing w:line="360" w:lineRule="auto"/>
                  <w:ind w:hanging="360"/>
                </w:pPr>
              </w:pPrChange>
            </w:pPr>
            <w:ins w:id="10886" w:author="phuong vu" w:date="2018-11-15T18:14:00Z">
              <w:r>
                <w:rPr>
                  <w:lang w:val="en-US"/>
                </w:rPr>
                <w:t>Nhãn hiệu</w:t>
              </w:r>
            </w:ins>
          </w:p>
          <w:p w14:paraId="45167118" w14:textId="22FA4DD2" w:rsidR="00495D42" w:rsidRPr="00495D42" w:rsidRDefault="00495D42" w:rsidP="00E6227B">
            <w:pPr>
              <w:pStyle w:val="ListParagraph"/>
              <w:numPr>
                <w:ilvl w:val="0"/>
                <w:numId w:val="31"/>
              </w:numPr>
              <w:spacing w:line="276" w:lineRule="auto"/>
              <w:rPr>
                <w:lang w:val="en-US"/>
              </w:rPr>
              <w:pPrChange w:id="10887" w:author="phuong vu" w:date="2018-11-23T13:48:00Z">
                <w:pPr>
                  <w:spacing w:line="360" w:lineRule="auto"/>
                </w:pPr>
              </w:pPrChange>
            </w:pPr>
            <w:ins w:id="10888" w:author="phuong vu" w:date="2018-11-15T18:15:00Z">
              <w:r>
                <w:rPr>
                  <w:lang w:val="en-US"/>
                </w:rPr>
                <w:t>Ghi chú</w:t>
              </w:r>
            </w:ins>
          </w:p>
        </w:tc>
        <w:tc>
          <w:tcPr>
            <w:tcW w:w="1266" w:type="dxa"/>
          </w:tcPr>
          <w:p w14:paraId="08FD6FE7" w14:textId="61C93AF5" w:rsidR="00977C58" w:rsidRDefault="00977C58" w:rsidP="00E6227B">
            <w:pPr>
              <w:spacing w:line="276" w:lineRule="auto"/>
              <w:jc w:val="left"/>
              <w:rPr>
                <w:lang w:val="en-US"/>
              </w:rPr>
              <w:pPrChange w:id="10889" w:author="phuong vu" w:date="2018-11-23T13:48:00Z">
                <w:pPr>
                  <w:spacing w:line="360" w:lineRule="auto"/>
                  <w:jc w:val="left"/>
                </w:pPr>
              </w:pPrChange>
            </w:pPr>
            <w:r>
              <w:rPr>
                <w:lang w:val="en-US"/>
              </w:rPr>
              <w:t>Không có dữ liệu nếu rỗng</w:t>
            </w:r>
          </w:p>
        </w:tc>
        <w:tc>
          <w:tcPr>
            <w:tcW w:w="1756" w:type="dxa"/>
          </w:tcPr>
          <w:p w14:paraId="7DBA9DA6" w14:textId="77777777" w:rsidR="00977C58" w:rsidRDefault="00977C58" w:rsidP="00E6227B">
            <w:pPr>
              <w:spacing w:line="276" w:lineRule="auto"/>
              <w:rPr>
                <w:lang w:val="en-US"/>
              </w:rPr>
              <w:pPrChange w:id="10890" w:author="phuong vu" w:date="2018-11-23T13:48:00Z">
                <w:pPr>
                  <w:spacing w:line="360" w:lineRule="auto"/>
                </w:pPr>
              </w:pPrChange>
            </w:pPr>
          </w:p>
        </w:tc>
      </w:tr>
      <w:tr w:rsidR="00977C58" w14:paraId="1553A894" w14:textId="77777777" w:rsidTr="009A04B7">
        <w:tc>
          <w:tcPr>
            <w:tcW w:w="805" w:type="dxa"/>
          </w:tcPr>
          <w:p w14:paraId="665F6B39" w14:textId="4576F5AE" w:rsidR="00977C58" w:rsidRDefault="00977C58" w:rsidP="00E6227B">
            <w:pPr>
              <w:spacing w:line="276" w:lineRule="auto"/>
              <w:jc w:val="center"/>
              <w:rPr>
                <w:lang w:val="en-US"/>
              </w:rPr>
              <w:pPrChange w:id="10891" w:author="phuong vu" w:date="2018-11-23T13:48:00Z">
                <w:pPr>
                  <w:spacing w:line="360" w:lineRule="auto"/>
                  <w:jc w:val="center"/>
                </w:pPr>
              </w:pPrChange>
            </w:pPr>
            <w:r>
              <w:rPr>
                <w:lang w:val="en-US"/>
              </w:rPr>
              <w:t>5</w:t>
            </w:r>
          </w:p>
        </w:tc>
        <w:tc>
          <w:tcPr>
            <w:tcW w:w="1980" w:type="dxa"/>
          </w:tcPr>
          <w:p w14:paraId="75A15860" w14:textId="2D437CF9" w:rsidR="00977C58" w:rsidRDefault="00977C58" w:rsidP="00E6227B">
            <w:pPr>
              <w:spacing w:line="276" w:lineRule="auto"/>
              <w:rPr>
                <w:lang w:val="en-US"/>
              </w:rPr>
              <w:pPrChange w:id="10892" w:author="phuong vu" w:date="2018-11-23T13:48:00Z">
                <w:pPr>
                  <w:spacing w:line="360" w:lineRule="auto"/>
                </w:pPr>
              </w:pPrChange>
            </w:pPr>
            <w:r>
              <w:rPr>
                <w:lang w:val="en-US"/>
              </w:rPr>
              <w:t>button</w:t>
            </w:r>
          </w:p>
        </w:tc>
        <w:tc>
          <w:tcPr>
            <w:tcW w:w="2970" w:type="dxa"/>
          </w:tcPr>
          <w:p w14:paraId="49C83F94" w14:textId="6AE3C67F" w:rsidR="00977C58" w:rsidRDefault="00977C58" w:rsidP="00E6227B">
            <w:pPr>
              <w:spacing w:line="276" w:lineRule="auto"/>
              <w:rPr>
                <w:lang w:val="en-US"/>
              </w:rPr>
              <w:pPrChange w:id="10893" w:author="phuong vu" w:date="2018-11-23T13:48:00Z">
                <w:pPr>
                  <w:spacing w:line="360" w:lineRule="auto"/>
                </w:pPr>
              </w:pPrChange>
            </w:pPr>
            <w:r>
              <w:rPr>
                <w:lang w:val="en-US"/>
              </w:rPr>
              <w:t>Quay lại trang trước</w:t>
            </w:r>
          </w:p>
        </w:tc>
        <w:tc>
          <w:tcPr>
            <w:tcW w:w="1266" w:type="dxa"/>
          </w:tcPr>
          <w:p w14:paraId="223BEF67" w14:textId="77777777" w:rsidR="00977C58" w:rsidRDefault="00977C58" w:rsidP="00E6227B">
            <w:pPr>
              <w:spacing w:line="276" w:lineRule="auto"/>
              <w:jc w:val="left"/>
              <w:rPr>
                <w:lang w:val="en-US"/>
              </w:rPr>
              <w:pPrChange w:id="10894" w:author="phuong vu" w:date="2018-11-23T13:48:00Z">
                <w:pPr>
                  <w:spacing w:line="360" w:lineRule="auto"/>
                  <w:jc w:val="left"/>
                </w:pPr>
              </w:pPrChange>
            </w:pPr>
          </w:p>
        </w:tc>
        <w:tc>
          <w:tcPr>
            <w:tcW w:w="1756" w:type="dxa"/>
          </w:tcPr>
          <w:p w14:paraId="705C05B3" w14:textId="77777777" w:rsidR="00977C58" w:rsidRDefault="00977C58" w:rsidP="00E6227B">
            <w:pPr>
              <w:spacing w:line="276" w:lineRule="auto"/>
              <w:rPr>
                <w:lang w:val="en-US"/>
              </w:rPr>
              <w:pPrChange w:id="10895" w:author="phuong vu" w:date="2018-11-23T13:48:00Z">
                <w:pPr>
                  <w:spacing w:line="360" w:lineRule="auto"/>
                </w:pPr>
              </w:pPrChange>
            </w:pPr>
          </w:p>
        </w:tc>
      </w:tr>
    </w:tbl>
    <w:p w14:paraId="07FFEA96" w14:textId="77777777" w:rsidR="00977C58" w:rsidRPr="006C3B6C" w:rsidRDefault="00977C58" w:rsidP="00E6227B">
      <w:pPr>
        <w:spacing w:line="276" w:lineRule="auto"/>
        <w:rPr>
          <w:lang w:val="en-US"/>
        </w:rPr>
        <w:pPrChange w:id="10896" w:author="phuong vu" w:date="2018-11-23T13:48:00Z">
          <w:pPr/>
        </w:pPrChange>
      </w:pPr>
    </w:p>
    <w:p w14:paraId="5B453945" w14:textId="03FEBD55" w:rsidR="00070C2F" w:rsidRDefault="00070C2F" w:rsidP="00E6227B">
      <w:pPr>
        <w:pStyle w:val="Heading6"/>
        <w:spacing w:line="276" w:lineRule="auto"/>
        <w:rPr>
          <w:lang w:val="en-US"/>
        </w:rPr>
        <w:pPrChange w:id="10897" w:author="phuong vu" w:date="2018-11-23T13:48:00Z">
          <w:pPr>
            <w:pStyle w:val="Heading6"/>
          </w:pPr>
        </w:pPrChange>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977C58" w14:paraId="793C963E" w14:textId="77777777" w:rsidTr="009A04B7">
        <w:tc>
          <w:tcPr>
            <w:tcW w:w="805" w:type="dxa"/>
            <w:vMerge w:val="restart"/>
            <w:vAlign w:val="center"/>
          </w:tcPr>
          <w:p w14:paraId="731317C0" w14:textId="77777777" w:rsidR="00977C58" w:rsidRPr="007F1EF1" w:rsidRDefault="00977C58" w:rsidP="00E6227B">
            <w:pPr>
              <w:spacing w:line="276" w:lineRule="auto"/>
              <w:jc w:val="center"/>
              <w:rPr>
                <w:b/>
                <w:lang w:val="en-US"/>
              </w:rPr>
              <w:pPrChange w:id="10898" w:author="phuong vu" w:date="2018-11-23T13:48:00Z">
                <w:pPr>
                  <w:spacing w:line="360" w:lineRule="auto"/>
                  <w:jc w:val="center"/>
                </w:pPr>
              </w:pPrChange>
            </w:pPr>
            <w:r w:rsidRPr="007F1EF1">
              <w:rPr>
                <w:b/>
                <w:lang w:val="en-US"/>
              </w:rPr>
              <w:t>STT</w:t>
            </w:r>
          </w:p>
        </w:tc>
        <w:tc>
          <w:tcPr>
            <w:tcW w:w="2120" w:type="dxa"/>
            <w:vMerge w:val="restart"/>
            <w:vAlign w:val="center"/>
          </w:tcPr>
          <w:p w14:paraId="3E832320" w14:textId="77777777" w:rsidR="00977C58" w:rsidRPr="007F1EF1" w:rsidRDefault="00977C58" w:rsidP="00E6227B">
            <w:pPr>
              <w:spacing w:line="276" w:lineRule="auto"/>
              <w:jc w:val="center"/>
              <w:rPr>
                <w:b/>
                <w:lang w:val="en-US"/>
              </w:rPr>
              <w:pPrChange w:id="10899" w:author="phuong vu" w:date="2018-11-23T13:48:00Z">
                <w:pPr>
                  <w:spacing w:line="360" w:lineRule="auto"/>
                  <w:jc w:val="center"/>
                </w:pPr>
              </w:pPrChange>
            </w:pPr>
            <w:r w:rsidRPr="007F1EF1">
              <w:rPr>
                <w:b/>
                <w:lang w:val="en-US"/>
              </w:rPr>
              <w:t>Tên bảng/</w:t>
            </w:r>
          </w:p>
          <w:p w14:paraId="47E75E90" w14:textId="77777777" w:rsidR="00977C58" w:rsidRPr="007F1EF1" w:rsidRDefault="00977C58" w:rsidP="00E6227B">
            <w:pPr>
              <w:spacing w:line="276" w:lineRule="auto"/>
              <w:jc w:val="center"/>
              <w:rPr>
                <w:b/>
                <w:lang w:val="en-US"/>
              </w:rPr>
              <w:pPrChange w:id="10900" w:author="phuong vu" w:date="2018-11-23T13:48:00Z">
                <w:pPr>
                  <w:spacing w:line="360" w:lineRule="auto"/>
                  <w:jc w:val="center"/>
                </w:pPr>
              </w:pPrChange>
            </w:pPr>
            <w:r w:rsidRPr="007F1EF1">
              <w:rPr>
                <w:b/>
                <w:lang w:val="en-US"/>
              </w:rPr>
              <w:t>Cấu tr</w:t>
            </w:r>
            <w:r>
              <w:rPr>
                <w:b/>
                <w:lang w:val="en-US"/>
              </w:rPr>
              <w:t>ú</w:t>
            </w:r>
            <w:r w:rsidRPr="007F1EF1">
              <w:rPr>
                <w:b/>
                <w:lang w:val="en-US"/>
              </w:rPr>
              <w:t>c dữ liệu</w:t>
            </w:r>
          </w:p>
        </w:tc>
        <w:tc>
          <w:tcPr>
            <w:tcW w:w="5852" w:type="dxa"/>
            <w:gridSpan w:val="4"/>
            <w:vAlign w:val="center"/>
          </w:tcPr>
          <w:p w14:paraId="12238F49" w14:textId="77777777" w:rsidR="00977C58" w:rsidRPr="007F1EF1" w:rsidRDefault="00977C58" w:rsidP="00E6227B">
            <w:pPr>
              <w:spacing w:line="276" w:lineRule="auto"/>
              <w:jc w:val="center"/>
              <w:rPr>
                <w:b/>
                <w:lang w:val="en-US"/>
              </w:rPr>
              <w:pPrChange w:id="10901" w:author="phuong vu" w:date="2018-11-23T13:48:00Z">
                <w:pPr>
                  <w:spacing w:line="360" w:lineRule="auto"/>
                  <w:jc w:val="center"/>
                </w:pPr>
              </w:pPrChange>
            </w:pPr>
            <w:r w:rsidRPr="007F1EF1">
              <w:rPr>
                <w:b/>
                <w:lang w:val="en-US"/>
              </w:rPr>
              <w:t>Phương thức</w:t>
            </w:r>
          </w:p>
        </w:tc>
      </w:tr>
      <w:tr w:rsidR="00977C58" w14:paraId="66648B98" w14:textId="77777777" w:rsidTr="009A04B7">
        <w:tc>
          <w:tcPr>
            <w:tcW w:w="805" w:type="dxa"/>
            <w:vMerge/>
            <w:vAlign w:val="center"/>
          </w:tcPr>
          <w:p w14:paraId="245CC79B" w14:textId="77777777" w:rsidR="00977C58" w:rsidRPr="007F1EF1" w:rsidRDefault="00977C58" w:rsidP="00E6227B">
            <w:pPr>
              <w:spacing w:line="276" w:lineRule="auto"/>
              <w:jc w:val="center"/>
              <w:rPr>
                <w:b/>
                <w:lang w:val="en-US"/>
              </w:rPr>
              <w:pPrChange w:id="10902" w:author="phuong vu" w:date="2018-11-23T13:48:00Z">
                <w:pPr>
                  <w:spacing w:line="360" w:lineRule="auto"/>
                  <w:jc w:val="center"/>
                </w:pPr>
              </w:pPrChange>
            </w:pPr>
          </w:p>
        </w:tc>
        <w:tc>
          <w:tcPr>
            <w:tcW w:w="2120" w:type="dxa"/>
            <w:vMerge/>
            <w:vAlign w:val="center"/>
          </w:tcPr>
          <w:p w14:paraId="16623B2F" w14:textId="77777777" w:rsidR="00977C58" w:rsidRPr="007F1EF1" w:rsidRDefault="00977C58" w:rsidP="00E6227B">
            <w:pPr>
              <w:spacing w:line="276" w:lineRule="auto"/>
              <w:jc w:val="center"/>
              <w:rPr>
                <w:b/>
                <w:lang w:val="en-US"/>
              </w:rPr>
              <w:pPrChange w:id="10903" w:author="phuong vu" w:date="2018-11-23T13:48:00Z">
                <w:pPr>
                  <w:spacing w:line="360" w:lineRule="auto"/>
                  <w:jc w:val="center"/>
                </w:pPr>
              </w:pPrChange>
            </w:pPr>
          </w:p>
        </w:tc>
        <w:tc>
          <w:tcPr>
            <w:tcW w:w="1463" w:type="dxa"/>
            <w:vAlign w:val="center"/>
          </w:tcPr>
          <w:p w14:paraId="5185448D" w14:textId="77777777" w:rsidR="00977C58" w:rsidRPr="007F1EF1" w:rsidRDefault="00977C58" w:rsidP="00E6227B">
            <w:pPr>
              <w:spacing w:line="276" w:lineRule="auto"/>
              <w:jc w:val="center"/>
              <w:rPr>
                <w:b/>
                <w:lang w:val="en-US"/>
              </w:rPr>
              <w:pPrChange w:id="10904" w:author="phuong vu" w:date="2018-11-23T13:48:00Z">
                <w:pPr>
                  <w:spacing w:line="360" w:lineRule="auto"/>
                  <w:jc w:val="center"/>
                </w:pPr>
              </w:pPrChange>
            </w:pPr>
            <w:r w:rsidRPr="007F1EF1">
              <w:rPr>
                <w:b/>
                <w:lang w:val="en-US"/>
              </w:rPr>
              <w:t>Thêm</w:t>
            </w:r>
          </w:p>
        </w:tc>
        <w:tc>
          <w:tcPr>
            <w:tcW w:w="1463" w:type="dxa"/>
            <w:vAlign w:val="center"/>
          </w:tcPr>
          <w:p w14:paraId="00A3C432" w14:textId="77777777" w:rsidR="00977C58" w:rsidRPr="007F1EF1" w:rsidRDefault="00977C58" w:rsidP="00E6227B">
            <w:pPr>
              <w:spacing w:line="276" w:lineRule="auto"/>
              <w:jc w:val="center"/>
              <w:rPr>
                <w:b/>
                <w:lang w:val="en-US"/>
              </w:rPr>
              <w:pPrChange w:id="10905" w:author="phuong vu" w:date="2018-11-23T13:48:00Z">
                <w:pPr>
                  <w:spacing w:line="360" w:lineRule="auto"/>
                  <w:jc w:val="center"/>
                </w:pPr>
              </w:pPrChange>
            </w:pPr>
            <w:r w:rsidRPr="007F1EF1">
              <w:rPr>
                <w:b/>
                <w:lang w:val="en-US"/>
              </w:rPr>
              <w:t>Sửa</w:t>
            </w:r>
          </w:p>
        </w:tc>
        <w:tc>
          <w:tcPr>
            <w:tcW w:w="1463" w:type="dxa"/>
            <w:vAlign w:val="center"/>
          </w:tcPr>
          <w:p w14:paraId="25AA6604" w14:textId="77777777" w:rsidR="00977C58" w:rsidRPr="007F1EF1" w:rsidRDefault="00977C58" w:rsidP="00E6227B">
            <w:pPr>
              <w:spacing w:line="276" w:lineRule="auto"/>
              <w:jc w:val="center"/>
              <w:rPr>
                <w:b/>
                <w:lang w:val="en-US"/>
              </w:rPr>
              <w:pPrChange w:id="10906" w:author="phuong vu" w:date="2018-11-23T13:48:00Z">
                <w:pPr>
                  <w:spacing w:line="360" w:lineRule="auto"/>
                  <w:jc w:val="center"/>
                </w:pPr>
              </w:pPrChange>
            </w:pPr>
            <w:r w:rsidRPr="007F1EF1">
              <w:rPr>
                <w:b/>
                <w:lang w:val="en-US"/>
              </w:rPr>
              <w:t>Xóa</w:t>
            </w:r>
          </w:p>
        </w:tc>
        <w:tc>
          <w:tcPr>
            <w:tcW w:w="1463" w:type="dxa"/>
            <w:vAlign w:val="center"/>
          </w:tcPr>
          <w:p w14:paraId="1518759C" w14:textId="77777777" w:rsidR="00977C58" w:rsidRPr="007F1EF1" w:rsidRDefault="00977C58" w:rsidP="00E6227B">
            <w:pPr>
              <w:spacing w:line="276" w:lineRule="auto"/>
              <w:jc w:val="center"/>
              <w:rPr>
                <w:b/>
                <w:lang w:val="en-US"/>
              </w:rPr>
              <w:pPrChange w:id="10907" w:author="phuong vu" w:date="2018-11-23T13:48:00Z">
                <w:pPr>
                  <w:spacing w:line="360" w:lineRule="auto"/>
                  <w:jc w:val="center"/>
                </w:pPr>
              </w:pPrChange>
            </w:pPr>
            <w:r w:rsidRPr="007F1EF1">
              <w:rPr>
                <w:b/>
                <w:lang w:val="en-US"/>
              </w:rPr>
              <w:t>Truy vấn</w:t>
            </w:r>
          </w:p>
        </w:tc>
      </w:tr>
      <w:tr w:rsidR="00977C58" w14:paraId="751BA547" w14:textId="77777777" w:rsidTr="009A04B7">
        <w:tc>
          <w:tcPr>
            <w:tcW w:w="805" w:type="dxa"/>
          </w:tcPr>
          <w:p w14:paraId="3A4C24F7" w14:textId="77777777" w:rsidR="00977C58" w:rsidRDefault="00977C58" w:rsidP="00E6227B">
            <w:pPr>
              <w:spacing w:line="276" w:lineRule="auto"/>
              <w:jc w:val="center"/>
              <w:rPr>
                <w:lang w:val="en-US"/>
              </w:rPr>
              <w:pPrChange w:id="10908" w:author="phuong vu" w:date="2018-11-23T13:48:00Z">
                <w:pPr>
                  <w:spacing w:line="360" w:lineRule="auto"/>
                  <w:jc w:val="center"/>
                </w:pPr>
              </w:pPrChange>
            </w:pPr>
            <w:r>
              <w:rPr>
                <w:lang w:val="en-US"/>
              </w:rPr>
              <w:t>1</w:t>
            </w:r>
          </w:p>
        </w:tc>
        <w:tc>
          <w:tcPr>
            <w:tcW w:w="2120" w:type="dxa"/>
          </w:tcPr>
          <w:p w14:paraId="1632F8B1" w14:textId="77777777" w:rsidR="00977C58" w:rsidRDefault="00977C58" w:rsidP="00E6227B">
            <w:pPr>
              <w:spacing w:line="276" w:lineRule="auto"/>
              <w:rPr>
                <w:lang w:val="en-US"/>
              </w:rPr>
              <w:pPrChange w:id="10909" w:author="phuong vu" w:date="2018-11-23T13:48:00Z">
                <w:pPr>
                  <w:spacing w:line="360" w:lineRule="auto"/>
                </w:pPr>
              </w:pPrChange>
            </w:pPr>
            <w:r>
              <w:rPr>
                <w:lang w:val="en-US"/>
              </w:rPr>
              <w:t>customer_order</w:t>
            </w:r>
          </w:p>
        </w:tc>
        <w:tc>
          <w:tcPr>
            <w:tcW w:w="1463" w:type="dxa"/>
          </w:tcPr>
          <w:p w14:paraId="3C7B536D" w14:textId="77777777" w:rsidR="00977C58" w:rsidRDefault="00977C58" w:rsidP="00E6227B">
            <w:pPr>
              <w:spacing w:line="276" w:lineRule="auto"/>
              <w:jc w:val="center"/>
              <w:rPr>
                <w:lang w:val="en-US"/>
              </w:rPr>
              <w:pPrChange w:id="10910" w:author="phuong vu" w:date="2018-11-23T13:48:00Z">
                <w:pPr>
                  <w:spacing w:line="360" w:lineRule="auto"/>
                  <w:jc w:val="center"/>
                </w:pPr>
              </w:pPrChange>
            </w:pPr>
          </w:p>
        </w:tc>
        <w:tc>
          <w:tcPr>
            <w:tcW w:w="1463" w:type="dxa"/>
          </w:tcPr>
          <w:p w14:paraId="623C4E1E" w14:textId="77777777" w:rsidR="00977C58" w:rsidRDefault="00977C58" w:rsidP="00E6227B">
            <w:pPr>
              <w:spacing w:line="276" w:lineRule="auto"/>
              <w:jc w:val="center"/>
              <w:rPr>
                <w:lang w:val="en-US"/>
              </w:rPr>
              <w:pPrChange w:id="10911" w:author="phuong vu" w:date="2018-11-23T13:48:00Z">
                <w:pPr>
                  <w:spacing w:line="360" w:lineRule="auto"/>
                  <w:jc w:val="center"/>
                </w:pPr>
              </w:pPrChange>
            </w:pPr>
          </w:p>
        </w:tc>
        <w:tc>
          <w:tcPr>
            <w:tcW w:w="1463" w:type="dxa"/>
          </w:tcPr>
          <w:p w14:paraId="3E8DC6B7" w14:textId="77777777" w:rsidR="00977C58" w:rsidRDefault="00977C58" w:rsidP="00E6227B">
            <w:pPr>
              <w:spacing w:line="276" w:lineRule="auto"/>
              <w:jc w:val="center"/>
              <w:rPr>
                <w:lang w:val="en-US"/>
              </w:rPr>
              <w:pPrChange w:id="10912" w:author="phuong vu" w:date="2018-11-23T13:48:00Z">
                <w:pPr>
                  <w:spacing w:line="360" w:lineRule="auto"/>
                  <w:jc w:val="center"/>
                </w:pPr>
              </w:pPrChange>
            </w:pPr>
          </w:p>
        </w:tc>
        <w:tc>
          <w:tcPr>
            <w:tcW w:w="1463" w:type="dxa"/>
          </w:tcPr>
          <w:p w14:paraId="600D30F2" w14:textId="77777777" w:rsidR="00977C58" w:rsidRDefault="00977C58" w:rsidP="00E6227B">
            <w:pPr>
              <w:spacing w:line="276" w:lineRule="auto"/>
              <w:jc w:val="center"/>
              <w:rPr>
                <w:lang w:val="en-US"/>
              </w:rPr>
              <w:pPrChange w:id="10913" w:author="phuong vu" w:date="2018-11-23T13:48:00Z">
                <w:pPr>
                  <w:jc w:val="center"/>
                </w:pPr>
              </w:pPrChange>
            </w:pPr>
            <w:r>
              <w:rPr>
                <w:lang w:val="en-US"/>
              </w:rPr>
              <w:t>X</w:t>
            </w:r>
          </w:p>
        </w:tc>
      </w:tr>
      <w:tr w:rsidR="00977C58" w14:paraId="50AB7717" w14:textId="77777777" w:rsidTr="009A04B7">
        <w:tc>
          <w:tcPr>
            <w:tcW w:w="805" w:type="dxa"/>
          </w:tcPr>
          <w:p w14:paraId="40A08E2D" w14:textId="77777777" w:rsidR="00977C58" w:rsidRDefault="00977C58" w:rsidP="00E6227B">
            <w:pPr>
              <w:spacing w:line="276" w:lineRule="auto"/>
              <w:jc w:val="center"/>
              <w:rPr>
                <w:lang w:val="en-US"/>
              </w:rPr>
              <w:pPrChange w:id="10914" w:author="phuong vu" w:date="2018-11-23T13:48:00Z">
                <w:pPr>
                  <w:spacing w:line="360" w:lineRule="auto"/>
                  <w:jc w:val="center"/>
                </w:pPr>
              </w:pPrChange>
            </w:pPr>
            <w:r>
              <w:rPr>
                <w:lang w:val="en-US"/>
              </w:rPr>
              <w:t>2</w:t>
            </w:r>
          </w:p>
        </w:tc>
        <w:tc>
          <w:tcPr>
            <w:tcW w:w="2120" w:type="dxa"/>
          </w:tcPr>
          <w:p w14:paraId="6A7B3813" w14:textId="77777777" w:rsidR="00977C58" w:rsidRDefault="00977C58" w:rsidP="00E6227B">
            <w:pPr>
              <w:spacing w:line="276" w:lineRule="auto"/>
              <w:rPr>
                <w:lang w:val="en-US"/>
              </w:rPr>
              <w:pPrChange w:id="10915" w:author="phuong vu" w:date="2018-11-23T13:48:00Z">
                <w:pPr>
                  <w:spacing w:line="360" w:lineRule="auto"/>
                </w:pPr>
              </w:pPrChange>
            </w:pPr>
            <w:r>
              <w:rPr>
                <w:lang w:val="en-US"/>
              </w:rPr>
              <w:t>customer</w:t>
            </w:r>
          </w:p>
        </w:tc>
        <w:tc>
          <w:tcPr>
            <w:tcW w:w="1463" w:type="dxa"/>
          </w:tcPr>
          <w:p w14:paraId="1423280B" w14:textId="77777777" w:rsidR="00977C58" w:rsidRDefault="00977C58" w:rsidP="00E6227B">
            <w:pPr>
              <w:spacing w:line="276" w:lineRule="auto"/>
              <w:jc w:val="center"/>
              <w:rPr>
                <w:lang w:val="en-US"/>
              </w:rPr>
              <w:pPrChange w:id="10916" w:author="phuong vu" w:date="2018-11-23T13:48:00Z">
                <w:pPr>
                  <w:spacing w:line="360" w:lineRule="auto"/>
                  <w:jc w:val="center"/>
                </w:pPr>
              </w:pPrChange>
            </w:pPr>
          </w:p>
        </w:tc>
        <w:tc>
          <w:tcPr>
            <w:tcW w:w="1463" w:type="dxa"/>
          </w:tcPr>
          <w:p w14:paraId="23C3DA22" w14:textId="77777777" w:rsidR="00977C58" w:rsidRDefault="00977C58" w:rsidP="00E6227B">
            <w:pPr>
              <w:spacing w:line="276" w:lineRule="auto"/>
              <w:jc w:val="center"/>
              <w:rPr>
                <w:lang w:val="en-US"/>
              </w:rPr>
              <w:pPrChange w:id="10917" w:author="phuong vu" w:date="2018-11-23T13:48:00Z">
                <w:pPr>
                  <w:spacing w:line="360" w:lineRule="auto"/>
                  <w:jc w:val="center"/>
                </w:pPr>
              </w:pPrChange>
            </w:pPr>
          </w:p>
        </w:tc>
        <w:tc>
          <w:tcPr>
            <w:tcW w:w="1463" w:type="dxa"/>
          </w:tcPr>
          <w:p w14:paraId="2B93FD4E" w14:textId="77777777" w:rsidR="00977C58" w:rsidRDefault="00977C58" w:rsidP="00E6227B">
            <w:pPr>
              <w:spacing w:line="276" w:lineRule="auto"/>
              <w:jc w:val="center"/>
              <w:rPr>
                <w:lang w:val="en-US"/>
              </w:rPr>
              <w:pPrChange w:id="10918" w:author="phuong vu" w:date="2018-11-23T13:48:00Z">
                <w:pPr>
                  <w:spacing w:line="360" w:lineRule="auto"/>
                  <w:jc w:val="center"/>
                </w:pPr>
              </w:pPrChange>
            </w:pPr>
          </w:p>
        </w:tc>
        <w:tc>
          <w:tcPr>
            <w:tcW w:w="1463" w:type="dxa"/>
          </w:tcPr>
          <w:p w14:paraId="67696097" w14:textId="77777777" w:rsidR="00977C58" w:rsidRDefault="00977C58" w:rsidP="00E6227B">
            <w:pPr>
              <w:spacing w:line="276" w:lineRule="auto"/>
              <w:jc w:val="center"/>
              <w:rPr>
                <w:lang w:val="en-US"/>
              </w:rPr>
              <w:pPrChange w:id="10919" w:author="phuong vu" w:date="2018-11-23T13:48:00Z">
                <w:pPr>
                  <w:jc w:val="center"/>
                </w:pPr>
              </w:pPrChange>
            </w:pPr>
            <w:r>
              <w:rPr>
                <w:lang w:val="en-US"/>
              </w:rPr>
              <w:t>X</w:t>
            </w:r>
          </w:p>
        </w:tc>
      </w:tr>
      <w:tr w:rsidR="00977C58" w14:paraId="17D7C228" w14:textId="77777777" w:rsidTr="009A04B7">
        <w:tc>
          <w:tcPr>
            <w:tcW w:w="805" w:type="dxa"/>
          </w:tcPr>
          <w:p w14:paraId="54308DDD" w14:textId="66523D2D" w:rsidR="00977C58" w:rsidRDefault="00977C58" w:rsidP="00E6227B">
            <w:pPr>
              <w:spacing w:line="276" w:lineRule="auto"/>
              <w:jc w:val="center"/>
              <w:rPr>
                <w:lang w:val="en-US"/>
              </w:rPr>
              <w:pPrChange w:id="10920" w:author="phuong vu" w:date="2018-11-23T13:48:00Z">
                <w:pPr>
                  <w:spacing w:line="360" w:lineRule="auto"/>
                  <w:jc w:val="center"/>
                </w:pPr>
              </w:pPrChange>
            </w:pPr>
            <w:r>
              <w:rPr>
                <w:lang w:val="en-US"/>
              </w:rPr>
              <w:t>3</w:t>
            </w:r>
          </w:p>
        </w:tc>
        <w:tc>
          <w:tcPr>
            <w:tcW w:w="2120" w:type="dxa"/>
          </w:tcPr>
          <w:p w14:paraId="65BF33D2" w14:textId="32B8432E" w:rsidR="00977C58" w:rsidRDefault="00DC4C5A" w:rsidP="00E6227B">
            <w:pPr>
              <w:spacing w:line="276" w:lineRule="auto"/>
              <w:rPr>
                <w:lang w:val="en-US"/>
              </w:rPr>
              <w:pPrChange w:id="10921" w:author="phuong vu" w:date="2018-11-23T13:48:00Z">
                <w:pPr>
                  <w:spacing w:line="360" w:lineRule="auto"/>
                </w:pPr>
              </w:pPrChange>
            </w:pPr>
            <w:r>
              <w:rPr>
                <w:lang w:val="en-US"/>
              </w:rPr>
              <w:t>order_detail</w:t>
            </w:r>
          </w:p>
        </w:tc>
        <w:tc>
          <w:tcPr>
            <w:tcW w:w="1463" w:type="dxa"/>
          </w:tcPr>
          <w:p w14:paraId="7333E5A3" w14:textId="77777777" w:rsidR="00977C58" w:rsidRDefault="00977C58" w:rsidP="00E6227B">
            <w:pPr>
              <w:spacing w:line="276" w:lineRule="auto"/>
              <w:jc w:val="center"/>
              <w:rPr>
                <w:lang w:val="en-US"/>
              </w:rPr>
              <w:pPrChange w:id="10922" w:author="phuong vu" w:date="2018-11-23T13:48:00Z">
                <w:pPr>
                  <w:spacing w:line="360" w:lineRule="auto"/>
                  <w:jc w:val="center"/>
                </w:pPr>
              </w:pPrChange>
            </w:pPr>
          </w:p>
        </w:tc>
        <w:tc>
          <w:tcPr>
            <w:tcW w:w="1463" w:type="dxa"/>
          </w:tcPr>
          <w:p w14:paraId="28FDA310" w14:textId="77777777" w:rsidR="00977C58" w:rsidRDefault="00977C58" w:rsidP="00E6227B">
            <w:pPr>
              <w:spacing w:line="276" w:lineRule="auto"/>
              <w:jc w:val="center"/>
              <w:rPr>
                <w:lang w:val="en-US"/>
              </w:rPr>
              <w:pPrChange w:id="10923" w:author="phuong vu" w:date="2018-11-23T13:48:00Z">
                <w:pPr>
                  <w:spacing w:line="360" w:lineRule="auto"/>
                  <w:jc w:val="center"/>
                </w:pPr>
              </w:pPrChange>
            </w:pPr>
          </w:p>
        </w:tc>
        <w:tc>
          <w:tcPr>
            <w:tcW w:w="1463" w:type="dxa"/>
          </w:tcPr>
          <w:p w14:paraId="2565789A" w14:textId="77777777" w:rsidR="00977C58" w:rsidRDefault="00977C58" w:rsidP="00E6227B">
            <w:pPr>
              <w:spacing w:line="276" w:lineRule="auto"/>
              <w:jc w:val="center"/>
              <w:rPr>
                <w:lang w:val="en-US"/>
              </w:rPr>
              <w:pPrChange w:id="10924" w:author="phuong vu" w:date="2018-11-23T13:48:00Z">
                <w:pPr>
                  <w:spacing w:line="360" w:lineRule="auto"/>
                  <w:jc w:val="center"/>
                </w:pPr>
              </w:pPrChange>
            </w:pPr>
          </w:p>
        </w:tc>
        <w:tc>
          <w:tcPr>
            <w:tcW w:w="1463" w:type="dxa"/>
          </w:tcPr>
          <w:p w14:paraId="40D072FA" w14:textId="04473789" w:rsidR="00977C58" w:rsidRDefault="00DC4C5A" w:rsidP="00E6227B">
            <w:pPr>
              <w:spacing w:line="276" w:lineRule="auto"/>
              <w:jc w:val="center"/>
              <w:rPr>
                <w:lang w:val="en-US"/>
              </w:rPr>
              <w:pPrChange w:id="10925" w:author="phuong vu" w:date="2018-11-23T13:48:00Z">
                <w:pPr>
                  <w:jc w:val="center"/>
                </w:pPr>
              </w:pPrChange>
            </w:pPr>
            <w:r>
              <w:rPr>
                <w:lang w:val="en-US"/>
              </w:rPr>
              <w:t>X</w:t>
            </w:r>
          </w:p>
        </w:tc>
      </w:tr>
      <w:tr w:rsidR="00DC4C5A" w14:paraId="6356BF95" w14:textId="77777777" w:rsidTr="009A04B7">
        <w:tc>
          <w:tcPr>
            <w:tcW w:w="805" w:type="dxa"/>
          </w:tcPr>
          <w:p w14:paraId="4C717771" w14:textId="1200A055" w:rsidR="00DC4C5A" w:rsidRDefault="00DC4C5A" w:rsidP="00E6227B">
            <w:pPr>
              <w:spacing w:line="276" w:lineRule="auto"/>
              <w:jc w:val="center"/>
              <w:rPr>
                <w:lang w:val="en-US"/>
              </w:rPr>
              <w:pPrChange w:id="10926" w:author="phuong vu" w:date="2018-11-23T13:48:00Z">
                <w:pPr>
                  <w:spacing w:line="360" w:lineRule="auto"/>
                  <w:jc w:val="center"/>
                </w:pPr>
              </w:pPrChange>
            </w:pPr>
            <w:r>
              <w:rPr>
                <w:lang w:val="en-US"/>
              </w:rPr>
              <w:t>4</w:t>
            </w:r>
          </w:p>
        </w:tc>
        <w:tc>
          <w:tcPr>
            <w:tcW w:w="2120" w:type="dxa"/>
          </w:tcPr>
          <w:p w14:paraId="3800169F" w14:textId="2BA5F86A" w:rsidR="00DC4C5A" w:rsidRDefault="00DC4C5A" w:rsidP="00E6227B">
            <w:pPr>
              <w:spacing w:line="276" w:lineRule="auto"/>
              <w:rPr>
                <w:lang w:val="en-US"/>
              </w:rPr>
              <w:pPrChange w:id="10927" w:author="phuong vu" w:date="2018-11-23T13:48:00Z">
                <w:pPr>
                  <w:spacing w:line="360" w:lineRule="auto"/>
                </w:pPr>
              </w:pPrChange>
            </w:pPr>
            <w:r>
              <w:rPr>
                <w:lang w:val="en-US"/>
              </w:rPr>
              <w:t>receipt</w:t>
            </w:r>
          </w:p>
        </w:tc>
        <w:tc>
          <w:tcPr>
            <w:tcW w:w="1463" w:type="dxa"/>
          </w:tcPr>
          <w:p w14:paraId="7670B32A" w14:textId="77777777" w:rsidR="00DC4C5A" w:rsidRDefault="00DC4C5A" w:rsidP="00E6227B">
            <w:pPr>
              <w:spacing w:line="276" w:lineRule="auto"/>
              <w:jc w:val="center"/>
              <w:rPr>
                <w:lang w:val="en-US"/>
              </w:rPr>
              <w:pPrChange w:id="10928" w:author="phuong vu" w:date="2018-11-23T13:48:00Z">
                <w:pPr>
                  <w:spacing w:line="360" w:lineRule="auto"/>
                  <w:jc w:val="center"/>
                </w:pPr>
              </w:pPrChange>
            </w:pPr>
          </w:p>
        </w:tc>
        <w:tc>
          <w:tcPr>
            <w:tcW w:w="1463" w:type="dxa"/>
          </w:tcPr>
          <w:p w14:paraId="5C96578E" w14:textId="77777777" w:rsidR="00DC4C5A" w:rsidRDefault="00DC4C5A" w:rsidP="00E6227B">
            <w:pPr>
              <w:spacing w:line="276" w:lineRule="auto"/>
              <w:jc w:val="center"/>
              <w:rPr>
                <w:lang w:val="en-US"/>
              </w:rPr>
              <w:pPrChange w:id="10929" w:author="phuong vu" w:date="2018-11-23T13:48:00Z">
                <w:pPr>
                  <w:spacing w:line="360" w:lineRule="auto"/>
                  <w:jc w:val="center"/>
                </w:pPr>
              </w:pPrChange>
            </w:pPr>
          </w:p>
        </w:tc>
        <w:tc>
          <w:tcPr>
            <w:tcW w:w="1463" w:type="dxa"/>
          </w:tcPr>
          <w:p w14:paraId="0EA9C1D3" w14:textId="77777777" w:rsidR="00DC4C5A" w:rsidRDefault="00DC4C5A" w:rsidP="00E6227B">
            <w:pPr>
              <w:spacing w:line="276" w:lineRule="auto"/>
              <w:jc w:val="center"/>
              <w:rPr>
                <w:lang w:val="en-US"/>
              </w:rPr>
              <w:pPrChange w:id="10930" w:author="phuong vu" w:date="2018-11-23T13:48:00Z">
                <w:pPr>
                  <w:spacing w:line="360" w:lineRule="auto"/>
                  <w:jc w:val="center"/>
                </w:pPr>
              </w:pPrChange>
            </w:pPr>
          </w:p>
        </w:tc>
        <w:tc>
          <w:tcPr>
            <w:tcW w:w="1463" w:type="dxa"/>
          </w:tcPr>
          <w:p w14:paraId="217D69F6" w14:textId="1937D2C7" w:rsidR="00DC4C5A" w:rsidRDefault="00DC4C5A" w:rsidP="00E6227B">
            <w:pPr>
              <w:spacing w:line="276" w:lineRule="auto"/>
              <w:jc w:val="center"/>
              <w:rPr>
                <w:lang w:val="en-US"/>
              </w:rPr>
              <w:pPrChange w:id="10931" w:author="phuong vu" w:date="2018-11-23T13:48:00Z">
                <w:pPr>
                  <w:jc w:val="center"/>
                </w:pPr>
              </w:pPrChange>
            </w:pPr>
            <w:r>
              <w:rPr>
                <w:lang w:val="en-US"/>
              </w:rPr>
              <w:t>X</w:t>
            </w:r>
          </w:p>
        </w:tc>
      </w:tr>
    </w:tbl>
    <w:p w14:paraId="06FAA0E5" w14:textId="77777777" w:rsidR="00977C58" w:rsidRPr="006C3B6C" w:rsidRDefault="00977C58" w:rsidP="00E6227B">
      <w:pPr>
        <w:spacing w:line="276" w:lineRule="auto"/>
        <w:rPr>
          <w:lang w:val="en-US"/>
        </w:rPr>
        <w:pPrChange w:id="10932" w:author="phuong vu" w:date="2018-11-23T13:48:00Z">
          <w:pPr/>
        </w:pPrChange>
      </w:pPr>
    </w:p>
    <w:p w14:paraId="3207BAD8" w14:textId="54DE26A3" w:rsidR="00070C2F" w:rsidRPr="006C3B6C" w:rsidRDefault="00070C2F" w:rsidP="00E6227B">
      <w:pPr>
        <w:pStyle w:val="Heading6"/>
        <w:spacing w:line="276" w:lineRule="auto"/>
        <w:rPr>
          <w:lang w:val="en-US"/>
        </w:rPr>
        <w:pPrChange w:id="10933" w:author="phuong vu" w:date="2018-11-23T13:48:00Z">
          <w:pPr>
            <w:pStyle w:val="Heading6"/>
          </w:pPr>
        </w:pPrChange>
      </w:pPr>
      <w:r>
        <w:rPr>
          <w:lang w:val="en-US"/>
        </w:rPr>
        <w:t>Cách xử lí</w:t>
      </w:r>
    </w:p>
    <w:p w14:paraId="686E3210" w14:textId="6A68EF53" w:rsidR="00F02EAB" w:rsidRDefault="005E64D7" w:rsidP="00E6227B">
      <w:pPr>
        <w:pStyle w:val="Heading5"/>
        <w:spacing w:line="276" w:lineRule="auto"/>
        <w:rPr>
          <w:lang w:val="en-US"/>
        </w:rPr>
        <w:pPrChange w:id="10934" w:author="phuong vu" w:date="2018-11-23T13:48:00Z">
          <w:pPr>
            <w:pStyle w:val="Heading5"/>
          </w:pPr>
        </w:pPrChange>
      </w:pPr>
      <w:r>
        <w:rPr>
          <w:lang w:val="en-US"/>
        </w:rPr>
        <w:t>Thay đổi trạng thái đơn hàng</w:t>
      </w:r>
    </w:p>
    <w:p w14:paraId="0BC6DA29" w14:textId="3305287F" w:rsidR="00070C2F" w:rsidRDefault="00070C2F" w:rsidP="00E6227B">
      <w:pPr>
        <w:pStyle w:val="Heading6"/>
        <w:spacing w:line="276" w:lineRule="auto"/>
        <w:rPr>
          <w:lang w:val="en-US"/>
        </w:rPr>
        <w:pPrChange w:id="10935" w:author="phuong vu" w:date="2018-11-23T13:48:00Z">
          <w:pPr>
            <w:pStyle w:val="Heading6"/>
          </w:pPr>
        </w:pPrChange>
      </w:pPr>
      <w:r>
        <w:rPr>
          <w:lang w:val="en-US"/>
        </w:rPr>
        <w:t>Mục đích</w:t>
      </w:r>
    </w:p>
    <w:p w14:paraId="67EF670D" w14:textId="4791EEFE" w:rsidR="00DC4C5A" w:rsidRPr="006C3B6C" w:rsidRDefault="008977B2" w:rsidP="00E6227B">
      <w:pPr>
        <w:spacing w:line="276" w:lineRule="auto"/>
        <w:ind w:firstLine="720"/>
        <w:rPr>
          <w:lang w:val="en-US"/>
        </w:rPr>
        <w:pPrChange w:id="10936" w:author="phuong vu" w:date="2018-11-23T13:48:00Z">
          <w:pPr>
            <w:ind w:firstLine="720"/>
          </w:pPr>
        </w:pPrChange>
      </w:pPr>
      <w:r>
        <w:rPr>
          <w:lang w:val="en-US"/>
        </w:rPr>
        <w:t>Chức năng hỗ trợ người dùng nhân viên thay đổi trạng thái đơn hàng ứng với từng bước thực hiện xử lí đơn hàng trong thực tế. Người dùng muốn thực hiện các chức năng này buộc phải truy cập được trang xem chi tiết đơn hàng.</w:t>
      </w:r>
    </w:p>
    <w:p w14:paraId="66AC1F93" w14:textId="409F6D08" w:rsidR="00070C2F" w:rsidRDefault="00070C2F" w:rsidP="00E6227B">
      <w:pPr>
        <w:pStyle w:val="Heading6"/>
        <w:spacing w:line="276" w:lineRule="auto"/>
        <w:rPr>
          <w:lang w:val="en-US"/>
        </w:rPr>
        <w:pPrChange w:id="10937" w:author="phuong vu" w:date="2018-11-23T13:48:00Z">
          <w:pPr>
            <w:pStyle w:val="Heading6"/>
          </w:pPr>
        </w:pPrChange>
      </w:pPr>
      <w:r>
        <w:rPr>
          <w:lang w:val="en-US"/>
        </w:rPr>
        <w:lastRenderedPageBreak/>
        <w:t>Giao diện</w:t>
      </w:r>
    </w:p>
    <w:p w14:paraId="6F7EA79A" w14:textId="0B88B857" w:rsidR="008977B2" w:rsidRDefault="009A04B7" w:rsidP="00E6227B">
      <w:pPr>
        <w:keepNext/>
        <w:spacing w:line="276" w:lineRule="auto"/>
        <w:pPrChange w:id="10938" w:author="phuong vu" w:date="2018-11-23T13:48:00Z">
          <w:pPr>
            <w:keepNext/>
          </w:pPr>
        </w:pPrChange>
      </w:pPr>
      <w:r>
        <w:rPr>
          <w:noProof/>
        </w:rPr>
        <w:drawing>
          <wp:inline distT="0" distB="0" distL="0" distR="0" wp14:anchorId="507A8F8B" wp14:editId="45361FBC">
            <wp:extent cx="5579745" cy="438404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4384040"/>
                    </a:xfrm>
                    <a:prstGeom prst="rect">
                      <a:avLst/>
                    </a:prstGeom>
                    <a:noFill/>
                    <a:ln>
                      <a:noFill/>
                    </a:ln>
                  </pic:spPr>
                </pic:pic>
              </a:graphicData>
            </a:graphic>
          </wp:inline>
        </w:drawing>
      </w:r>
    </w:p>
    <w:p w14:paraId="3F269E41" w14:textId="5A3C105A" w:rsidR="008977B2" w:rsidRDefault="008977B2" w:rsidP="00E6227B">
      <w:pPr>
        <w:pStyle w:val="Caption"/>
        <w:spacing w:line="276" w:lineRule="auto"/>
        <w:rPr>
          <w:szCs w:val="26"/>
          <w:lang w:val="en-US"/>
        </w:rPr>
        <w:pPrChange w:id="10939" w:author="phuong vu" w:date="2018-11-23T13:48:00Z">
          <w:pPr>
            <w:pStyle w:val="Caption"/>
          </w:pPr>
        </w:pPrChange>
      </w:pPr>
      <w:bookmarkStart w:id="10940" w:name="_Toc530662935"/>
      <w:r w:rsidRPr="009B63D4">
        <w:rPr>
          <w:szCs w:val="26"/>
        </w:rPr>
        <w:t xml:space="preserve">Hình </w:t>
      </w:r>
      <w:ins w:id="10941"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10942"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10943" w:author="phuong vu" w:date="2018-11-22T18:14:00Z">
        <w:r w:rsidR="00627671">
          <w:rPr>
            <w:noProof/>
            <w:szCs w:val="26"/>
          </w:rPr>
          <w:t>8</w:t>
        </w:r>
        <w:r w:rsidR="00627671">
          <w:rPr>
            <w:szCs w:val="26"/>
          </w:rPr>
          <w:fldChar w:fldCharType="end"/>
        </w:r>
      </w:ins>
      <w:del w:id="10944"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5</w:delText>
        </w:r>
        <w:r w:rsidR="006C103E" w:rsidDel="00EC5005">
          <w:rPr>
            <w:szCs w:val="26"/>
          </w:rPr>
          <w:fldChar w:fldCharType="end"/>
        </w:r>
      </w:del>
      <w:r w:rsidRPr="009B63D4">
        <w:rPr>
          <w:szCs w:val="26"/>
          <w:lang w:val="en-US"/>
        </w:rPr>
        <w:t xml:space="preserve"> Giao diện các chức năng với trạng thái "đang chờ"</w:t>
      </w:r>
      <w:bookmarkEnd w:id="10940"/>
    </w:p>
    <w:p w14:paraId="178603B0" w14:textId="77777777" w:rsidR="00264BCF" w:rsidRDefault="00264BCF" w:rsidP="00E6227B">
      <w:pPr>
        <w:keepNext/>
        <w:spacing w:line="276" w:lineRule="auto"/>
        <w:pPrChange w:id="10945" w:author="phuong vu" w:date="2018-11-23T13:48:00Z">
          <w:pPr>
            <w:keepNext/>
          </w:pPr>
        </w:pPrChange>
      </w:pPr>
      <w:r>
        <w:rPr>
          <w:noProof/>
        </w:rPr>
        <w:lastRenderedPageBreak/>
        <w:drawing>
          <wp:inline distT="0" distB="0" distL="0" distR="0" wp14:anchorId="5AEA0DE7" wp14:editId="486C48B0">
            <wp:extent cx="5579745" cy="4393565"/>
            <wp:effectExtent l="0" t="0" r="190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4393565"/>
                    </a:xfrm>
                    <a:prstGeom prst="rect">
                      <a:avLst/>
                    </a:prstGeom>
                    <a:noFill/>
                    <a:ln>
                      <a:noFill/>
                    </a:ln>
                  </pic:spPr>
                </pic:pic>
              </a:graphicData>
            </a:graphic>
          </wp:inline>
        </w:drawing>
      </w:r>
    </w:p>
    <w:p w14:paraId="0CCD4B1D" w14:textId="1A204012" w:rsidR="00264BCF" w:rsidRPr="009B63D4" w:rsidRDefault="00264BCF" w:rsidP="00E6227B">
      <w:pPr>
        <w:pStyle w:val="Caption"/>
        <w:spacing w:line="276" w:lineRule="auto"/>
        <w:rPr>
          <w:szCs w:val="26"/>
          <w:lang w:val="en-US"/>
        </w:rPr>
        <w:pPrChange w:id="10946" w:author="phuong vu" w:date="2018-11-23T13:48:00Z">
          <w:pPr>
            <w:pStyle w:val="Caption"/>
          </w:pPr>
        </w:pPrChange>
      </w:pPr>
      <w:bookmarkStart w:id="10947" w:name="_Toc530662936"/>
      <w:r w:rsidRPr="009B63D4">
        <w:rPr>
          <w:szCs w:val="26"/>
        </w:rPr>
        <w:t xml:space="preserve">Hình </w:t>
      </w:r>
      <w:ins w:id="10948"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10949"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10950" w:author="phuong vu" w:date="2018-11-22T18:14:00Z">
        <w:r w:rsidR="00627671">
          <w:rPr>
            <w:noProof/>
            <w:szCs w:val="26"/>
          </w:rPr>
          <w:t>9</w:t>
        </w:r>
        <w:r w:rsidR="00627671">
          <w:rPr>
            <w:szCs w:val="26"/>
          </w:rPr>
          <w:fldChar w:fldCharType="end"/>
        </w:r>
      </w:ins>
      <w:del w:id="10951"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6</w:delText>
        </w:r>
        <w:r w:rsidR="006C103E" w:rsidDel="00EC5005">
          <w:rPr>
            <w:szCs w:val="26"/>
          </w:rPr>
          <w:fldChar w:fldCharType="end"/>
        </w:r>
      </w:del>
      <w:r w:rsidR="006C103E">
        <w:rPr>
          <w:szCs w:val="26"/>
          <w:lang w:val="en-US"/>
        </w:rPr>
        <w:t xml:space="preserve"> </w:t>
      </w:r>
      <w:r w:rsidRPr="009B63D4">
        <w:rPr>
          <w:szCs w:val="26"/>
        </w:rPr>
        <w:t>Giao diện các chức năng với trạng thái "đang chờ</w:t>
      </w:r>
      <w:r w:rsidRPr="009B63D4">
        <w:rPr>
          <w:szCs w:val="26"/>
          <w:lang w:val="en-US"/>
        </w:rPr>
        <w:t xml:space="preserve"> xử lí</w:t>
      </w:r>
      <w:r w:rsidRPr="009B63D4">
        <w:rPr>
          <w:szCs w:val="26"/>
        </w:rPr>
        <w:t>"</w:t>
      </w:r>
      <w:bookmarkEnd w:id="10947"/>
    </w:p>
    <w:p w14:paraId="5BCDC215" w14:textId="77777777" w:rsidR="006C103E" w:rsidRPr="009B63D4" w:rsidRDefault="006C103E" w:rsidP="00E6227B">
      <w:pPr>
        <w:keepNext/>
        <w:spacing w:line="276" w:lineRule="auto"/>
        <w:jc w:val="center"/>
        <w:pPrChange w:id="10952" w:author="phuong vu" w:date="2018-11-23T13:48:00Z">
          <w:pPr>
            <w:keepNext/>
            <w:jc w:val="center"/>
          </w:pPr>
        </w:pPrChange>
      </w:pPr>
      <w:r w:rsidRPr="009B63D4">
        <w:rPr>
          <w:noProof/>
        </w:rPr>
        <w:lastRenderedPageBreak/>
        <w:drawing>
          <wp:inline distT="0" distB="0" distL="0" distR="0" wp14:anchorId="317E4951" wp14:editId="7D2D5629">
            <wp:extent cx="5579745" cy="442341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4423410"/>
                    </a:xfrm>
                    <a:prstGeom prst="rect">
                      <a:avLst/>
                    </a:prstGeom>
                    <a:noFill/>
                    <a:ln>
                      <a:noFill/>
                    </a:ln>
                  </pic:spPr>
                </pic:pic>
              </a:graphicData>
            </a:graphic>
          </wp:inline>
        </w:drawing>
      </w:r>
    </w:p>
    <w:p w14:paraId="37C50385" w14:textId="320A8C8E" w:rsidR="008977B2" w:rsidRPr="009B63D4" w:rsidRDefault="006C103E" w:rsidP="00E6227B">
      <w:pPr>
        <w:pStyle w:val="Caption"/>
        <w:spacing w:line="276" w:lineRule="auto"/>
        <w:rPr>
          <w:szCs w:val="26"/>
          <w:lang w:val="en-US"/>
        </w:rPr>
        <w:pPrChange w:id="10953" w:author="phuong vu" w:date="2018-11-23T13:48:00Z">
          <w:pPr>
            <w:pStyle w:val="Caption"/>
          </w:pPr>
        </w:pPrChange>
      </w:pPr>
      <w:bookmarkStart w:id="10954" w:name="_Toc530662937"/>
      <w:r w:rsidRPr="009B63D4">
        <w:rPr>
          <w:szCs w:val="26"/>
        </w:rPr>
        <w:t xml:space="preserve">Hình </w:t>
      </w:r>
      <w:ins w:id="10955"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10956"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10957" w:author="phuong vu" w:date="2018-11-22T18:14:00Z">
        <w:r w:rsidR="00627671">
          <w:rPr>
            <w:noProof/>
            <w:szCs w:val="26"/>
          </w:rPr>
          <w:t>10</w:t>
        </w:r>
        <w:r w:rsidR="00627671">
          <w:rPr>
            <w:szCs w:val="26"/>
          </w:rPr>
          <w:fldChar w:fldCharType="end"/>
        </w:r>
      </w:ins>
      <w:del w:id="10958" w:author="phuong vu" w:date="2018-11-16T11:28:00Z">
        <w:r w:rsidRPr="009B63D4" w:rsidDel="00EC5005">
          <w:rPr>
            <w:szCs w:val="26"/>
          </w:rPr>
          <w:fldChar w:fldCharType="begin"/>
        </w:r>
        <w:r w:rsidRPr="009B63D4" w:rsidDel="00EC5005">
          <w:rPr>
            <w:szCs w:val="26"/>
          </w:rPr>
          <w:delInstrText xml:space="preserve"> STYLEREF 1 \s </w:delInstrText>
        </w:r>
        <w:r w:rsidRPr="009B63D4" w:rsidDel="00EC5005">
          <w:rPr>
            <w:szCs w:val="26"/>
          </w:rPr>
          <w:fldChar w:fldCharType="separate"/>
        </w:r>
        <w:r w:rsidRPr="009B63D4" w:rsidDel="00EC5005">
          <w:rPr>
            <w:noProof/>
            <w:szCs w:val="26"/>
          </w:rPr>
          <w:delText>3</w:delText>
        </w:r>
        <w:r w:rsidRPr="009B63D4" w:rsidDel="00EC5005">
          <w:rPr>
            <w:szCs w:val="26"/>
          </w:rPr>
          <w:fldChar w:fldCharType="end"/>
        </w:r>
        <w:r w:rsidRPr="009B63D4" w:rsidDel="00EC5005">
          <w:rPr>
            <w:szCs w:val="26"/>
          </w:rPr>
          <w:delText>.</w:delText>
        </w:r>
        <w:r w:rsidRPr="009B63D4" w:rsidDel="00EC5005">
          <w:rPr>
            <w:szCs w:val="26"/>
          </w:rPr>
          <w:fldChar w:fldCharType="begin"/>
        </w:r>
        <w:r w:rsidRPr="009B63D4" w:rsidDel="00EC5005">
          <w:rPr>
            <w:szCs w:val="26"/>
          </w:rPr>
          <w:delInstrText xml:space="preserve"> SEQ Hình \* ARABIC \s 1 </w:delInstrText>
        </w:r>
        <w:r w:rsidRPr="009B63D4" w:rsidDel="00EC5005">
          <w:rPr>
            <w:szCs w:val="26"/>
          </w:rPr>
          <w:fldChar w:fldCharType="separate"/>
        </w:r>
        <w:r w:rsidRPr="009B63D4" w:rsidDel="00EC5005">
          <w:rPr>
            <w:noProof/>
            <w:szCs w:val="26"/>
          </w:rPr>
          <w:delText>7</w:delText>
        </w:r>
        <w:r w:rsidRPr="009B63D4" w:rsidDel="00EC5005">
          <w:rPr>
            <w:szCs w:val="26"/>
          </w:rPr>
          <w:fldChar w:fldCharType="end"/>
        </w:r>
      </w:del>
      <w:r w:rsidRPr="009B63D4">
        <w:rPr>
          <w:szCs w:val="26"/>
        </w:rPr>
        <w:t>Giao diện các chức năng với trạng thái "đang xử lí"</w:t>
      </w:r>
      <w:bookmarkEnd w:id="10954"/>
    </w:p>
    <w:p w14:paraId="10A11BD8" w14:textId="77777777" w:rsidR="006C103E" w:rsidRPr="006C3B6C" w:rsidRDefault="006C103E" w:rsidP="00E6227B">
      <w:pPr>
        <w:spacing w:line="276" w:lineRule="auto"/>
        <w:rPr>
          <w:lang w:val="en-US"/>
        </w:rPr>
        <w:pPrChange w:id="10959" w:author="phuong vu" w:date="2018-11-23T13:48:00Z">
          <w:pPr/>
        </w:pPrChange>
      </w:pPr>
    </w:p>
    <w:p w14:paraId="74442B95" w14:textId="67890A30" w:rsidR="00070C2F" w:rsidRDefault="00070C2F" w:rsidP="00E6227B">
      <w:pPr>
        <w:pStyle w:val="Heading6"/>
        <w:spacing w:line="276" w:lineRule="auto"/>
        <w:rPr>
          <w:lang w:val="en-US"/>
        </w:rPr>
        <w:pPrChange w:id="10960" w:author="phuong vu" w:date="2018-11-23T13:48:00Z">
          <w:pPr>
            <w:pStyle w:val="Heading6"/>
          </w:pPr>
        </w:pPrChange>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8977B2" w14:paraId="580B882B" w14:textId="77777777" w:rsidTr="009A04B7">
        <w:tc>
          <w:tcPr>
            <w:tcW w:w="805" w:type="dxa"/>
            <w:vAlign w:val="center"/>
          </w:tcPr>
          <w:p w14:paraId="5A9A1055" w14:textId="77777777" w:rsidR="008977B2" w:rsidRPr="007F1EF1" w:rsidRDefault="008977B2" w:rsidP="00E6227B">
            <w:pPr>
              <w:spacing w:line="276" w:lineRule="auto"/>
              <w:jc w:val="center"/>
              <w:rPr>
                <w:b/>
                <w:lang w:val="en-US"/>
              </w:rPr>
              <w:pPrChange w:id="10961" w:author="phuong vu" w:date="2018-11-23T13:48:00Z">
                <w:pPr>
                  <w:spacing w:line="360" w:lineRule="auto"/>
                  <w:jc w:val="center"/>
                </w:pPr>
              </w:pPrChange>
            </w:pPr>
            <w:r w:rsidRPr="007F1EF1">
              <w:rPr>
                <w:b/>
                <w:lang w:val="en-US"/>
              </w:rPr>
              <w:t>STT</w:t>
            </w:r>
          </w:p>
        </w:tc>
        <w:tc>
          <w:tcPr>
            <w:tcW w:w="1980" w:type="dxa"/>
            <w:vAlign w:val="center"/>
          </w:tcPr>
          <w:p w14:paraId="63716525" w14:textId="77777777" w:rsidR="008977B2" w:rsidRPr="007F1EF1" w:rsidRDefault="008977B2" w:rsidP="00E6227B">
            <w:pPr>
              <w:spacing w:line="276" w:lineRule="auto"/>
              <w:jc w:val="center"/>
              <w:rPr>
                <w:b/>
                <w:lang w:val="en-US"/>
              </w:rPr>
              <w:pPrChange w:id="10962" w:author="phuong vu" w:date="2018-11-23T13:48:00Z">
                <w:pPr>
                  <w:spacing w:line="360" w:lineRule="auto"/>
                  <w:jc w:val="center"/>
                </w:pPr>
              </w:pPrChange>
            </w:pPr>
            <w:r w:rsidRPr="007F1EF1">
              <w:rPr>
                <w:b/>
                <w:lang w:val="en-US"/>
              </w:rPr>
              <w:t>Loại điều khiển</w:t>
            </w:r>
          </w:p>
        </w:tc>
        <w:tc>
          <w:tcPr>
            <w:tcW w:w="2970" w:type="dxa"/>
            <w:vAlign w:val="center"/>
          </w:tcPr>
          <w:p w14:paraId="1042153C" w14:textId="77777777" w:rsidR="008977B2" w:rsidRPr="007F1EF1" w:rsidRDefault="008977B2" w:rsidP="00E6227B">
            <w:pPr>
              <w:spacing w:line="276" w:lineRule="auto"/>
              <w:jc w:val="center"/>
              <w:rPr>
                <w:b/>
                <w:lang w:val="en-US"/>
              </w:rPr>
              <w:pPrChange w:id="10963" w:author="phuong vu" w:date="2018-11-23T13:48:00Z">
                <w:pPr>
                  <w:spacing w:line="360" w:lineRule="auto"/>
                  <w:jc w:val="center"/>
                </w:pPr>
              </w:pPrChange>
            </w:pPr>
            <w:r w:rsidRPr="007F1EF1">
              <w:rPr>
                <w:b/>
                <w:lang w:val="en-US"/>
              </w:rPr>
              <w:t>Nội dung thực hiện</w:t>
            </w:r>
          </w:p>
        </w:tc>
        <w:tc>
          <w:tcPr>
            <w:tcW w:w="1266" w:type="dxa"/>
            <w:vAlign w:val="center"/>
          </w:tcPr>
          <w:p w14:paraId="52355BA3" w14:textId="77777777" w:rsidR="008977B2" w:rsidRPr="007F1EF1" w:rsidRDefault="008977B2" w:rsidP="00E6227B">
            <w:pPr>
              <w:spacing w:line="276" w:lineRule="auto"/>
              <w:jc w:val="center"/>
              <w:rPr>
                <w:b/>
                <w:lang w:val="en-US"/>
              </w:rPr>
              <w:pPrChange w:id="10964" w:author="phuong vu" w:date="2018-11-23T13:48:00Z">
                <w:pPr>
                  <w:spacing w:line="360" w:lineRule="auto"/>
                  <w:jc w:val="center"/>
                </w:pPr>
              </w:pPrChange>
            </w:pPr>
            <w:r w:rsidRPr="007F1EF1">
              <w:rPr>
                <w:b/>
                <w:lang w:val="en-US"/>
              </w:rPr>
              <w:t>Giá trị mặc định</w:t>
            </w:r>
          </w:p>
        </w:tc>
        <w:tc>
          <w:tcPr>
            <w:tcW w:w="1756" w:type="dxa"/>
            <w:vAlign w:val="center"/>
          </w:tcPr>
          <w:p w14:paraId="640968EF" w14:textId="77777777" w:rsidR="008977B2" w:rsidRPr="007F1EF1" w:rsidRDefault="008977B2" w:rsidP="00E6227B">
            <w:pPr>
              <w:spacing w:line="276" w:lineRule="auto"/>
              <w:jc w:val="center"/>
              <w:rPr>
                <w:b/>
                <w:lang w:val="en-US"/>
              </w:rPr>
              <w:pPrChange w:id="10965" w:author="phuong vu" w:date="2018-11-23T13:48:00Z">
                <w:pPr>
                  <w:spacing w:line="360" w:lineRule="auto"/>
                  <w:jc w:val="center"/>
                </w:pPr>
              </w:pPrChange>
            </w:pPr>
            <w:r w:rsidRPr="007F1EF1">
              <w:rPr>
                <w:b/>
                <w:lang w:val="en-US"/>
              </w:rPr>
              <w:t>Lưu ý</w:t>
            </w:r>
          </w:p>
        </w:tc>
      </w:tr>
      <w:tr w:rsidR="008977B2" w14:paraId="18B0C72E" w14:textId="77777777" w:rsidTr="009A04B7">
        <w:tc>
          <w:tcPr>
            <w:tcW w:w="805" w:type="dxa"/>
          </w:tcPr>
          <w:p w14:paraId="4D73B050" w14:textId="77777777" w:rsidR="008977B2" w:rsidRDefault="008977B2" w:rsidP="00E6227B">
            <w:pPr>
              <w:spacing w:line="276" w:lineRule="auto"/>
              <w:jc w:val="center"/>
              <w:rPr>
                <w:lang w:val="en-US"/>
              </w:rPr>
              <w:pPrChange w:id="10966" w:author="phuong vu" w:date="2018-11-23T13:48:00Z">
                <w:pPr>
                  <w:spacing w:line="360" w:lineRule="auto"/>
                  <w:jc w:val="center"/>
                </w:pPr>
              </w:pPrChange>
            </w:pPr>
            <w:r>
              <w:rPr>
                <w:lang w:val="en-US"/>
              </w:rPr>
              <w:t>1</w:t>
            </w:r>
          </w:p>
        </w:tc>
        <w:tc>
          <w:tcPr>
            <w:tcW w:w="1980" w:type="dxa"/>
          </w:tcPr>
          <w:p w14:paraId="6A3FCCF8" w14:textId="63177793" w:rsidR="008977B2" w:rsidRDefault="002938F0" w:rsidP="00E6227B">
            <w:pPr>
              <w:spacing w:line="276" w:lineRule="auto"/>
              <w:rPr>
                <w:lang w:val="en-US"/>
              </w:rPr>
              <w:pPrChange w:id="10967" w:author="phuong vu" w:date="2018-11-23T13:48:00Z">
                <w:pPr>
                  <w:spacing w:line="360" w:lineRule="auto"/>
                </w:pPr>
              </w:pPrChange>
            </w:pPr>
            <w:r>
              <w:rPr>
                <w:lang w:val="en-US"/>
              </w:rPr>
              <w:t>button</w:t>
            </w:r>
          </w:p>
        </w:tc>
        <w:tc>
          <w:tcPr>
            <w:tcW w:w="2970" w:type="dxa"/>
          </w:tcPr>
          <w:p w14:paraId="2CA7331E" w14:textId="287E36A7" w:rsidR="008977B2" w:rsidRDefault="007801A8" w:rsidP="00E6227B">
            <w:pPr>
              <w:spacing w:line="276" w:lineRule="auto"/>
              <w:rPr>
                <w:lang w:val="en-US"/>
              </w:rPr>
              <w:pPrChange w:id="10968" w:author="phuong vu" w:date="2018-11-23T13:48:00Z">
                <w:pPr>
                  <w:spacing w:line="360" w:lineRule="auto"/>
                </w:pPr>
              </w:pPrChange>
            </w:pPr>
            <w:r>
              <w:rPr>
                <w:lang w:val="en-US"/>
              </w:rPr>
              <w:t>Chấp nhận đơn hàng</w:t>
            </w:r>
          </w:p>
        </w:tc>
        <w:tc>
          <w:tcPr>
            <w:tcW w:w="1266" w:type="dxa"/>
          </w:tcPr>
          <w:p w14:paraId="2560C464" w14:textId="77777777" w:rsidR="008977B2" w:rsidRDefault="008977B2" w:rsidP="00E6227B">
            <w:pPr>
              <w:spacing w:line="276" w:lineRule="auto"/>
              <w:rPr>
                <w:lang w:val="en-US"/>
              </w:rPr>
              <w:pPrChange w:id="10969" w:author="phuong vu" w:date="2018-11-23T13:48:00Z">
                <w:pPr>
                  <w:spacing w:line="360" w:lineRule="auto"/>
                </w:pPr>
              </w:pPrChange>
            </w:pPr>
          </w:p>
        </w:tc>
        <w:tc>
          <w:tcPr>
            <w:tcW w:w="1756" w:type="dxa"/>
          </w:tcPr>
          <w:p w14:paraId="0C5AF68A" w14:textId="77777777" w:rsidR="008977B2" w:rsidRDefault="008977B2" w:rsidP="00E6227B">
            <w:pPr>
              <w:spacing w:line="276" w:lineRule="auto"/>
              <w:rPr>
                <w:lang w:val="en-US"/>
              </w:rPr>
              <w:pPrChange w:id="10970" w:author="phuong vu" w:date="2018-11-23T13:48:00Z">
                <w:pPr>
                  <w:spacing w:line="360" w:lineRule="auto"/>
                </w:pPr>
              </w:pPrChange>
            </w:pPr>
          </w:p>
        </w:tc>
      </w:tr>
      <w:tr w:rsidR="008977B2" w14:paraId="1C004E15" w14:textId="77777777" w:rsidTr="009A04B7">
        <w:tc>
          <w:tcPr>
            <w:tcW w:w="805" w:type="dxa"/>
          </w:tcPr>
          <w:p w14:paraId="50D5E848" w14:textId="77777777" w:rsidR="008977B2" w:rsidRDefault="008977B2" w:rsidP="00E6227B">
            <w:pPr>
              <w:spacing w:line="276" w:lineRule="auto"/>
              <w:jc w:val="center"/>
              <w:rPr>
                <w:lang w:val="en-US"/>
              </w:rPr>
              <w:pPrChange w:id="10971" w:author="phuong vu" w:date="2018-11-23T13:48:00Z">
                <w:pPr>
                  <w:spacing w:line="360" w:lineRule="auto"/>
                  <w:jc w:val="center"/>
                </w:pPr>
              </w:pPrChange>
            </w:pPr>
            <w:r>
              <w:rPr>
                <w:lang w:val="en-US"/>
              </w:rPr>
              <w:t>2</w:t>
            </w:r>
          </w:p>
        </w:tc>
        <w:tc>
          <w:tcPr>
            <w:tcW w:w="1980" w:type="dxa"/>
          </w:tcPr>
          <w:p w14:paraId="393CF151" w14:textId="77777777" w:rsidR="008977B2" w:rsidRDefault="008977B2" w:rsidP="00E6227B">
            <w:pPr>
              <w:spacing w:line="276" w:lineRule="auto"/>
              <w:rPr>
                <w:lang w:val="en-US"/>
              </w:rPr>
              <w:pPrChange w:id="10972" w:author="phuong vu" w:date="2018-11-23T13:48:00Z">
                <w:pPr>
                  <w:spacing w:line="360" w:lineRule="auto"/>
                </w:pPr>
              </w:pPrChange>
            </w:pPr>
            <w:r>
              <w:rPr>
                <w:lang w:val="en-US"/>
              </w:rPr>
              <w:t>button</w:t>
            </w:r>
          </w:p>
        </w:tc>
        <w:tc>
          <w:tcPr>
            <w:tcW w:w="2970" w:type="dxa"/>
          </w:tcPr>
          <w:p w14:paraId="72027E20" w14:textId="70FF97AE" w:rsidR="008977B2" w:rsidRDefault="007801A8" w:rsidP="00E6227B">
            <w:pPr>
              <w:spacing w:line="276" w:lineRule="auto"/>
              <w:rPr>
                <w:lang w:val="en-US"/>
              </w:rPr>
              <w:pPrChange w:id="10973" w:author="phuong vu" w:date="2018-11-23T13:48:00Z">
                <w:pPr>
                  <w:spacing w:line="360" w:lineRule="auto"/>
                </w:pPr>
              </w:pPrChange>
            </w:pPr>
            <w:r>
              <w:rPr>
                <w:lang w:val="en-US"/>
              </w:rPr>
              <w:t>Hủy đơn hàng</w:t>
            </w:r>
          </w:p>
        </w:tc>
        <w:tc>
          <w:tcPr>
            <w:tcW w:w="1266" w:type="dxa"/>
          </w:tcPr>
          <w:p w14:paraId="64AD7953" w14:textId="77777777" w:rsidR="008977B2" w:rsidRDefault="008977B2" w:rsidP="00E6227B">
            <w:pPr>
              <w:spacing w:line="276" w:lineRule="auto"/>
              <w:rPr>
                <w:lang w:val="en-US"/>
              </w:rPr>
              <w:pPrChange w:id="10974" w:author="phuong vu" w:date="2018-11-23T13:48:00Z">
                <w:pPr>
                  <w:spacing w:line="360" w:lineRule="auto"/>
                </w:pPr>
              </w:pPrChange>
            </w:pPr>
          </w:p>
        </w:tc>
        <w:tc>
          <w:tcPr>
            <w:tcW w:w="1756" w:type="dxa"/>
          </w:tcPr>
          <w:p w14:paraId="6E144DF9" w14:textId="3F64F29F" w:rsidR="008977B2" w:rsidRDefault="008977B2" w:rsidP="00E6227B">
            <w:pPr>
              <w:spacing w:line="276" w:lineRule="auto"/>
              <w:rPr>
                <w:lang w:val="en-US"/>
              </w:rPr>
              <w:pPrChange w:id="10975" w:author="phuong vu" w:date="2018-11-23T13:48:00Z">
                <w:pPr>
                  <w:spacing w:line="360" w:lineRule="auto"/>
                </w:pPr>
              </w:pPrChange>
            </w:pPr>
          </w:p>
        </w:tc>
      </w:tr>
      <w:tr w:rsidR="008977B2" w14:paraId="031558AE" w14:textId="77777777" w:rsidTr="009A04B7">
        <w:tc>
          <w:tcPr>
            <w:tcW w:w="805" w:type="dxa"/>
          </w:tcPr>
          <w:p w14:paraId="52C04296" w14:textId="77777777" w:rsidR="008977B2" w:rsidRDefault="008977B2" w:rsidP="00E6227B">
            <w:pPr>
              <w:spacing w:line="276" w:lineRule="auto"/>
              <w:jc w:val="center"/>
              <w:rPr>
                <w:lang w:val="en-US"/>
              </w:rPr>
              <w:pPrChange w:id="10976" w:author="phuong vu" w:date="2018-11-23T13:48:00Z">
                <w:pPr>
                  <w:spacing w:line="360" w:lineRule="auto"/>
                  <w:jc w:val="center"/>
                </w:pPr>
              </w:pPrChange>
            </w:pPr>
            <w:r>
              <w:rPr>
                <w:lang w:val="en-US"/>
              </w:rPr>
              <w:t>3</w:t>
            </w:r>
          </w:p>
        </w:tc>
        <w:tc>
          <w:tcPr>
            <w:tcW w:w="1980" w:type="dxa"/>
          </w:tcPr>
          <w:p w14:paraId="34C74EDB" w14:textId="1EBC91C2" w:rsidR="008977B2" w:rsidRDefault="007801A8" w:rsidP="00E6227B">
            <w:pPr>
              <w:spacing w:line="276" w:lineRule="auto"/>
              <w:rPr>
                <w:lang w:val="en-US"/>
              </w:rPr>
              <w:pPrChange w:id="10977" w:author="phuong vu" w:date="2018-11-23T13:48:00Z">
                <w:pPr>
                  <w:spacing w:line="360" w:lineRule="auto"/>
                </w:pPr>
              </w:pPrChange>
            </w:pPr>
            <w:r>
              <w:rPr>
                <w:lang w:val="en-US"/>
              </w:rPr>
              <w:t>button</w:t>
            </w:r>
          </w:p>
        </w:tc>
        <w:tc>
          <w:tcPr>
            <w:tcW w:w="2970" w:type="dxa"/>
          </w:tcPr>
          <w:p w14:paraId="5D2903A5" w14:textId="1B2A0405" w:rsidR="008977B2" w:rsidRDefault="007801A8" w:rsidP="00E6227B">
            <w:pPr>
              <w:spacing w:line="276" w:lineRule="auto"/>
              <w:rPr>
                <w:lang w:val="en-US"/>
              </w:rPr>
              <w:pPrChange w:id="10978" w:author="phuong vu" w:date="2018-11-23T13:48:00Z">
                <w:pPr>
                  <w:spacing w:line="360" w:lineRule="auto"/>
                </w:pPr>
              </w:pPrChange>
            </w:pPr>
            <w:r>
              <w:rPr>
                <w:lang w:val="en-US"/>
              </w:rPr>
              <w:t>Xử lí đơn hàng</w:t>
            </w:r>
          </w:p>
        </w:tc>
        <w:tc>
          <w:tcPr>
            <w:tcW w:w="1266" w:type="dxa"/>
          </w:tcPr>
          <w:p w14:paraId="097DB3DA" w14:textId="77777777" w:rsidR="008977B2" w:rsidRDefault="008977B2" w:rsidP="00E6227B">
            <w:pPr>
              <w:spacing w:line="276" w:lineRule="auto"/>
              <w:rPr>
                <w:lang w:val="en-US"/>
              </w:rPr>
              <w:pPrChange w:id="10979" w:author="phuong vu" w:date="2018-11-23T13:48:00Z">
                <w:pPr>
                  <w:spacing w:line="360" w:lineRule="auto"/>
                </w:pPr>
              </w:pPrChange>
            </w:pPr>
          </w:p>
        </w:tc>
        <w:tc>
          <w:tcPr>
            <w:tcW w:w="1756" w:type="dxa"/>
          </w:tcPr>
          <w:p w14:paraId="36695CAE" w14:textId="77777777" w:rsidR="008977B2" w:rsidRDefault="008977B2" w:rsidP="00E6227B">
            <w:pPr>
              <w:spacing w:line="276" w:lineRule="auto"/>
              <w:rPr>
                <w:lang w:val="en-US"/>
              </w:rPr>
              <w:pPrChange w:id="10980" w:author="phuong vu" w:date="2018-11-23T13:48:00Z">
                <w:pPr>
                  <w:spacing w:line="360" w:lineRule="auto"/>
                </w:pPr>
              </w:pPrChange>
            </w:pPr>
          </w:p>
        </w:tc>
      </w:tr>
      <w:tr w:rsidR="008977B2" w14:paraId="7E20B7FD" w14:textId="77777777" w:rsidTr="009A04B7">
        <w:tc>
          <w:tcPr>
            <w:tcW w:w="805" w:type="dxa"/>
          </w:tcPr>
          <w:p w14:paraId="64F7BA0A" w14:textId="77777777" w:rsidR="008977B2" w:rsidRDefault="008977B2" w:rsidP="00E6227B">
            <w:pPr>
              <w:spacing w:line="276" w:lineRule="auto"/>
              <w:jc w:val="center"/>
              <w:rPr>
                <w:lang w:val="en-US"/>
              </w:rPr>
              <w:pPrChange w:id="10981" w:author="phuong vu" w:date="2018-11-23T13:48:00Z">
                <w:pPr>
                  <w:spacing w:line="360" w:lineRule="auto"/>
                  <w:jc w:val="center"/>
                </w:pPr>
              </w:pPrChange>
            </w:pPr>
            <w:r>
              <w:rPr>
                <w:lang w:val="en-US"/>
              </w:rPr>
              <w:t>4</w:t>
            </w:r>
          </w:p>
        </w:tc>
        <w:tc>
          <w:tcPr>
            <w:tcW w:w="1980" w:type="dxa"/>
          </w:tcPr>
          <w:p w14:paraId="0EA8FFA2" w14:textId="43937331" w:rsidR="008977B2" w:rsidRDefault="007801A8" w:rsidP="00E6227B">
            <w:pPr>
              <w:spacing w:line="276" w:lineRule="auto"/>
              <w:rPr>
                <w:lang w:val="en-US"/>
              </w:rPr>
              <w:pPrChange w:id="10982" w:author="phuong vu" w:date="2018-11-23T13:48:00Z">
                <w:pPr>
                  <w:spacing w:line="360" w:lineRule="auto"/>
                </w:pPr>
              </w:pPrChange>
            </w:pPr>
            <w:r>
              <w:rPr>
                <w:lang w:val="en-US"/>
              </w:rPr>
              <w:t>button</w:t>
            </w:r>
          </w:p>
        </w:tc>
        <w:tc>
          <w:tcPr>
            <w:tcW w:w="2970" w:type="dxa"/>
          </w:tcPr>
          <w:p w14:paraId="0463A6D9" w14:textId="1601A6B1" w:rsidR="008977B2" w:rsidRDefault="007801A8" w:rsidP="00E6227B">
            <w:pPr>
              <w:spacing w:line="276" w:lineRule="auto"/>
              <w:rPr>
                <w:lang w:val="en-US"/>
              </w:rPr>
              <w:pPrChange w:id="10983" w:author="phuong vu" w:date="2018-11-23T13:48:00Z">
                <w:pPr>
                  <w:spacing w:line="360" w:lineRule="auto"/>
                </w:pPr>
              </w:pPrChange>
            </w:pPr>
            <w:r>
              <w:rPr>
                <w:lang w:val="en-US"/>
              </w:rPr>
              <w:t>Hoàn tất xử lí đơn hàng</w:t>
            </w:r>
          </w:p>
        </w:tc>
        <w:tc>
          <w:tcPr>
            <w:tcW w:w="1266" w:type="dxa"/>
          </w:tcPr>
          <w:p w14:paraId="7E0480C2" w14:textId="0FD53108" w:rsidR="008977B2" w:rsidRDefault="008977B2" w:rsidP="00E6227B">
            <w:pPr>
              <w:spacing w:line="276" w:lineRule="auto"/>
              <w:jc w:val="left"/>
              <w:rPr>
                <w:lang w:val="en-US"/>
              </w:rPr>
              <w:pPrChange w:id="10984" w:author="phuong vu" w:date="2018-11-23T13:48:00Z">
                <w:pPr>
                  <w:spacing w:line="360" w:lineRule="auto"/>
                  <w:jc w:val="left"/>
                </w:pPr>
              </w:pPrChange>
            </w:pPr>
          </w:p>
        </w:tc>
        <w:tc>
          <w:tcPr>
            <w:tcW w:w="1756" w:type="dxa"/>
          </w:tcPr>
          <w:p w14:paraId="0DCC9FF2" w14:textId="77777777" w:rsidR="008977B2" w:rsidRDefault="008977B2" w:rsidP="00E6227B">
            <w:pPr>
              <w:spacing w:line="276" w:lineRule="auto"/>
              <w:rPr>
                <w:lang w:val="en-US"/>
              </w:rPr>
              <w:pPrChange w:id="10985" w:author="phuong vu" w:date="2018-11-23T13:48:00Z">
                <w:pPr>
                  <w:spacing w:line="360" w:lineRule="auto"/>
                </w:pPr>
              </w:pPrChange>
            </w:pPr>
          </w:p>
        </w:tc>
      </w:tr>
      <w:tr w:rsidR="008977B2" w14:paraId="451425CE" w14:textId="77777777" w:rsidTr="009A04B7">
        <w:tc>
          <w:tcPr>
            <w:tcW w:w="805" w:type="dxa"/>
          </w:tcPr>
          <w:p w14:paraId="483F6423" w14:textId="77777777" w:rsidR="008977B2" w:rsidRDefault="008977B2" w:rsidP="00E6227B">
            <w:pPr>
              <w:spacing w:line="276" w:lineRule="auto"/>
              <w:jc w:val="center"/>
              <w:rPr>
                <w:lang w:val="en-US"/>
              </w:rPr>
              <w:pPrChange w:id="10986" w:author="phuong vu" w:date="2018-11-23T13:48:00Z">
                <w:pPr>
                  <w:spacing w:line="360" w:lineRule="auto"/>
                  <w:jc w:val="center"/>
                </w:pPr>
              </w:pPrChange>
            </w:pPr>
            <w:r>
              <w:rPr>
                <w:lang w:val="en-US"/>
              </w:rPr>
              <w:t>5</w:t>
            </w:r>
          </w:p>
        </w:tc>
        <w:tc>
          <w:tcPr>
            <w:tcW w:w="1980" w:type="dxa"/>
          </w:tcPr>
          <w:p w14:paraId="42F17D0A" w14:textId="77777777" w:rsidR="008977B2" w:rsidRDefault="008977B2" w:rsidP="00E6227B">
            <w:pPr>
              <w:spacing w:line="276" w:lineRule="auto"/>
              <w:rPr>
                <w:lang w:val="en-US"/>
              </w:rPr>
              <w:pPrChange w:id="10987" w:author="phuong vu" w:date="2018-11-23T13:48:00Z">
                <w:pPr>
                  <w:spacing w:line="360" w:lineRule="auto"/>
                </w:pPr>
              </w:pPrChange>
            </w:pPr>
            <w:r>
              <w:rPr>
                <w:lang w:val="en-US"/>
              </w:rPr>
              <w:t>button</w:t>
            </w:r>
          </w:p>
        </w:tc>
        <w:tc>
          <w:tcPr>
            <w:tcW w:w="2970" w:type="dxa"/>
          </w:tcPr>
          <w:p w14:paraId="4556B8CE" w14:textId="77777777" w:rsidR="008977B2" w:rsidRDefault="008977B2" w:rsidP="00E6227B">
            <w:pPr>
              <w:spacing w:line="276" w:lineRule="auto"/>
              <w:rPr>
                <w:lang w:val="en-US"/>
              </w:rPr>
              <w:pPrChange w:id="10988" w:author="phuong vu" w:date="2018-11-23T13:48:00Z">
                <w:pPr>
                  <w:spacing w:line="360" w:lineRule="auto"/>
                </w:pPr>
              </w:pPrChange>
            </w:pPr>
            <w:r>
              <w:rPr>
                <w:lang w:val="en-US"/>
              </w:rPr>
              <w:t>Quay lại trang trước</w:t>
            </w:r>
          </w:p>
        </w:tc>
        <w:tc>
          <w:tcPr>
            <w:tcW w:w="1266" w:type="dxa"/>
          </w:tcPr>
          <w:p w14:paraId="2AFC9E50" w14:textId="77777777" w:rsidR="008977B2" w:rsidRDefault="008977B2" w:rsidP="00E6227B">
            <w:pPr>
              <w:spacing w:line="276" w:lineRule="auto"/>
              <w:jc w:val="left"/>
              <w:rPr>
                <w:lang w:val="en-US"/>
              </w:rPr>
              <w:pPrChange w:id="10989" w:author="phuong vu" w:date="2018-11-23T13:48:00Z">
                <w:pPr>
                  <w:spacing w:line="360" w:lineRule="auto"/>
                  <w:jc w:val="left"/>
                </w:pPr>
              </w:pPrChange>
            </w:pPr>
          </w:p>
        </w:tc>
        <w:tc>
          <w:tcPr>
            <w:tcW w:w="1756" w:type="dxa"/>
          </w:tcPr>
          <w:p w14:paraId="385236FC" w14:textId="77777777" w:rsidR="008977B2" w:rsidRDefault="008977B2" w:rsidP="00E6227B">
            <w:pPr>
              <w:spacing w:line="276" w:lineRule="auto"/>
              <w:rPr>
                <w:lang w:val="en-US"/>
              </w:rPr>
              <w:pPrChange w:id="10990" w:author="phuong vu" w:date="2018-11-23T13:48:00Z">
                <w:pPr>
                  <w:spacing w:line="360" w:lineRule="auto"/>
                </w:pPr>
              </w:pPrChange>
            </w:pPr>
          </w:p>
        </w:tc>
      </w:tr>
    </w:tbl>
    <w:p w14:paraId="0F58BEBD" w14:textId="77777777" w:rsidR="008977B2" w:rsidRPr="006C3B6C" w:rsidRDefault="008977B2" w:rsidP="00E6227B">
      <w:pPr>
        <w:spacing w:line="276" w:lineRule="auto"/>
        <w:rPr>
          <w:lang w:val="en-US"/>
        </w:rPr>
        <w:pPrChange w:id="10991" w:author="phuong vu" w:date="2018-11-23T13:48:00Z">
          <w:pPr/>
        </w:pPrChange>
      </w:pPr>
    </w:p>
    <w:p w14:paraId="7648E385" w14:textId="555946E8" w:rsidR="00070C2F" w:rsidRDefault="00070C2F" w:rsidP="00E6227B">
      <w:pPr>
        <w:pStyle w:val="Heading6"/>
        <w:spacing w:line="276" w:lineRule="auto"/>
        <w:rPr>
          <w:lang w:val="en-US"/>
        </w:rPr>
        <w:pPrChange w:id="10992" w:author="phuong vu" w:date="2018-11-23T13:48:00Z">
          <w:pPr>
            <w:pStyle w:val="Heading6"/>
          </w:pPr>
        </w:pPrChange>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977B2" w14:paraId="7648AE18" w14:textId="77777777" w:rsidTr="009A04B7">
        <w:tc>
          <w:tcPr>
            <w:tcW w:w="805" w:type="dxa"/>
            <w:vMerge w:val="restart"/>
            <w:vAlign w:val="center"/>
          </w:tcPr>
          <w:p w14:paraId="358BD0EC" w14:textId="77777777" w:rsidR="008977B2" w:rsidRPr="007F1EF1" w:rsidRDefault="008977B2" w:rsidP="00E6227B">
            <w:pPr>
              <w:spacing w:line="276" w:lineRule="auto"/>
              <w:jc w:val="center"/>
              <w:rPr>
                <w:b/>
                <w:lang w:val="en-US"/>
              </w:rPr>
              <w:pPrChange w:id="10993" w:author="phuong vu" w:date="2018-11-23T13:48:00Z">
                <w:pPr>
                  <w:spacing w:line="360" w:lineRule="auto"/>
                  <w:jc w:val="center"/>
                </w:pPr>
              </w:pPrChange>
            </w:pPr>
            <w:r w:rsidRPr="007F1EF1">
              <w:rPr>
                <w:b/>
                <w:lang w:val="en-US"/>
              </w:rPr>
              <w:t>STT</w:t>
            </w:r>
          </w:p>
        </w:tc>
        <w:tc>
          <w:tcPr>
            <w:tcW w:w="2120" w:type="dxa"/>
            <w:vMerge w:val="restart"/>
            <w:vAlign w:val="center"/>
          </w:tcPr>
          <w:p w14:paraId="4FDABD75" w14:textId="77777777" w:rsidR="008977B2" w:rsidRPr="007F1EF1" w:rsidRDefault="008977B2" w:rsidP="00E6227B">
            <w:pPr>
              <w:spacing w:line="276" w:lineRule="auto"/>
              <w:jc w:val="center"/>
              <w:rPr>
                <w:b/>
                <w:lang w:val="en-US"/>
              </w:rPr>
              <w:pPrChange w:id="10994" w:author="phuong vu" w:date="2018-11-23T13:48:00Z">
                <w:pPr>
                  <w:spacing w:line="360" w:lineRule="auto"/>
                  <w:jc w:val="center"/>
                </w:pPr>
              </w:pPrChange>
            </w:pPr>
            <w:r w:rsidRPr="007F1EF1">
              <w:rPr>
                <w:b/>
                <w:lang w:val="en-US"/>
              </w:rPr>
              <w:t>Tên bảng/</w:t>
            </w:r>
          </w:p>
          <w:p w14:paraId="15A31589" w14:textId="77777777" w:rsidR="008977B2" w:rsidRPr="007F1EF1" w:rsidRDefault="008977B2" w:rsidP="00E6227B">
            <w:pPr>
              <w:spacing w:line="276" w:lineRule="auto"/>
              <w:jc w:val="center"/>
              <w:rPr>
                <w:b/>
                <w:lang w:val="en-US"/>
              </w:rPr>
              <w:pPrChange w:id="10995" w:author="phuong vu" w:date="2018-11-23T13:48:00Z">
                <w:pPr>
                  <w:spacing w:line="360" w:lineRule="auto"/>
                  <w:jc w:val="center"/>
                </w:pPr>
              </w:pPrChange>
            </w:pPr>
            <w:r w:rsidRPr="007F1EF1">
              <w:rPr>
                <w:b/>
                <w:lang w:val="en-US"/>
              </w:rPr>
              <w:t>Cấu tr</w:t>
            </w:r>
            <w:r>
              <w:rPr>
                <w:b/>
                <w:lang w:val="en-US"/>
              </w:rPr>
              <w:t>ú</w:t>
            </w:r>
            <w:r w:rsidRPr="007F1EF1">
              <w:rPr>
                <w:b/>
                <w:lang w:val="en-US"/>
              </w:rPr>
              <w:t>c dữ liệu</w:t>
            </w:r>
          </w:p>
        </w:tc>
        <w:tc>
          <w:tcPr>
            <w:tcW w:w="5852" w:type="dxa"/>
            <w:gridSpan w:val="4"/>
            <w:vAlign w:val="center"/>
          </w:tcPr>
          <w:p w14:paraId="2C7DEF0E" w14:textId="77777777" w:rsidR="008977B2" w:rsidRPr="007F1EF1" w:rsidRDefault="008977B2" w:rsidP="00E6227B">
            <w:pPr>
              <w:spacing w:line="276" w:lineRule="auto"/>
              <w:jc w:val="center"/>
              <w:rPr>
                <w:b/>
                <w:lang w:val="en-US"/>
              </w:rPr>
              <w:pPrChange w:id="10996" w:author="phuong vu" w:date="2018-11-23T13:48:00Z">
                <w:pPr>
                  <w:spacing w:line="360" w:lineRule="auto"/>
                  <w:jc w:val="center"/>
                </w:pPr>
              </w:pPrChange>
            </w:pPr>
            <w:r w:rsidRPr="007F1EF1">
              <w:rPr>
                <w:b/>
                <w:lang w:val="en-US"/>
              </w:rPr>
              <w:t>Phương thức</w:t>
            </w:r>
          </w:p>
        </w:tc>
      </w:tr>
      <w:tr w:rsidR="008977B2" w14:paraId="3103BF4D" w14:textId="77777777" w:rsidTr="009A04B7">
        <w:tc>
          <w:tcPr>
            <w:tcW w:w="805" w:type="dxa"/>
            <w:vMerge/>
            <w:vAlign w:val="center"/>
          </w:tcPr>
          <w:p w14:paraId="5D4BCFE5" w14:textId="77777777" w:rsidR="008977B2" w:rsidRPr="007F1EF1" w:rsidRDefault="008977B2" w:rsidP="00E6227B">
            <w:pPr>
              <w:spacing w:line="276" w:lineRule="auto"/>
              <w:jc w:val="center"/>
              <w:rPr>
                <w:b/>
                <w:lang w:val="en-US"/>
              </w:rPr>
              <w:pPrChange w:id="10997" w:author="phuong vu" w:date="2018-11-23T13:48:00Z">
                <w:pPr>
                  <w:spacing w:line="360" w:lineRule="auto"/>
                  <w:jc w:val="center"/>
                </w:pPr>
              </w:pPrChange>
            </w:pPr>
          </w:p>
        </w:tc>
        <w:tc>
          <w:tcPr>
            <w:tcW w:w="2120" w:type="dxa"/>
            <w:vMerge/>
            <w:vAlign w:val="center"/>
          </w:tcPr>
          <w:p w14:paraId="407363BA" w14:textId="77777777" w:rsidR="008977B2" w:rsidRPr="007F1EF1" w:rsidRDefault="008977B2" w:rsidP="00E6227B">
            <w:pPr>
              <w:spacing w:line="276" w:lineRule="auto"/>
              <w:jc w:val="center"/>
              <w:rPr>
                <w:b/>
                <w:lang w:val="en-US"/>
              </w:rPr>
              <w:pPrChange w:id="10998" w:author="phuong vu" w:date="2018-11-23T13:48:00Z">
                <w:pPr>
                  <w:spacing w:line="360" w:lineRule="auto"/>
                  <w:jc w:val="center"/>
                </w:pPr>
              </w:pPrChange>
            </w:pPr>
          </w:p>
        </w:tc>
        <w:tc>
          <w:tcPr>
            <w:tcW w:w="1463" w:type="dxa"/>
            <w:vAlign w:val="center"/>
          </w:tcPr>
          <w:p w14:paraId="25C5A0C0" w14:textId="77777777" w:rsidR="008977B2" w:rsidRPr="007F1EF1" w:rsidRDefault="008977B2" w:rsidP="00E6227B">
            <w:pPr>
              <w:spacing w:line="276" w:lineRule="auto"/>
              <w:jc w:val="center"/>
              <w:rPr>
                <w:b/>
                <w:lang w:val="en-US"/>
              </w:rPr>
              <w:pPrChange w:id="10999" w:author="phuong vu" w:date="2018-11-23T13:48:00Z">
                <w:pPr>
                  <w:spacing w:line="360" w:lineRule="auto"/>
                  <w:jc w:val="center"/>
                </w:pPr>
              </w:pPrChange>
            </w:pPr>
            <w:r w:rsidRPr="007F1EF1">
              <w:rPr>
                <w:b/>
                <w:lang w:val="en-US"/>
              </w:rPr>
              <w:t>Thêm</w:t>
            </w:r>
          </w:p>
        </w:tc>
        <w:tc>
          <w:tcPr>
            <w:tcW w:w="1463" w:type="dxa"/>
            <w:vAlign w:val="center"/>
          </w:tcPr>
          <w:p w14:paraId="29B4B8D9" w14:textId="77777777" w:rsidR="008977B2" w:rsidRPr="007F1EF1" w:rsidRDefault="008977B2" w:rsidP="00E6227B">
            <w:pPr>
              <w:spacing w:line="276" w:lineRule="auto"/>
              <w:jc w:val="center"/>
              <w:rPr>
                <w:b/>
                <w:lang w:val="en-US"/>
              </w:rPr>
              <w:pPrChange w:id="11000" w:author="phuong vu" w:date="2018-11-23T13:48:00Z">
                <w:pPr>
                  <w:spacing w:line="360" w:lineRule="auto"/>
                  <w:jc w:val="center"/>
                </w:pPr>
              </w:pPrChange>
            </w:pPr>
            <w:r w:rsidRPr="007F1EF1">
              <w:rPr>
                <w:b/>
                <w:lang w:val="en-US"/>
              </w:rPr>
              <w:t>Sửa</w:t>
            </w:r>
          </w:p>
        </w:tc>
        <w:tc>
          <w:tcPr>
            <w:tcW w:w="1463" w:type="dxa"/>
            <w:vAlign w:val="center"/>
          </w:tcPr>
          <w:p w14:paraId="1524212B" w14:textId="77777777" w:rsidR="008977B2" w:rsidRPr="007F1EF1" w:rsidRDefault="008977B2" w:rsidP="00E6227B">
            <w:pPr>
              <w:spacing w:line="276" w:lineRule="auto"/>
              <w:jc w:val="center"/>
              <w:rPr>
                <w:b/>
                <w:lang w:val="en-US"/>
              </w:rPr>
              <w:pPrChange w:id="11001" w:author="phuong vu" w:date="2018-11-23T13:48:00Z">
                <w:pPr>
                  <w:spacing w:line="360" w:lineRule="auto"/>
                  <w:jc w:val="center"/>
                </w:pPr>
              </w:pPrChange>
            </w:pPr>
            <w:r w:rsidRPr="007F1EF1">
              <w:rPr>
                <w:b/>
                <w:lang w:val="en-US"/>
              </w:rPr>
              <w:t>Xóa</w:t>
            </w:r>
          </w:p>
        </w:tc>
        <w:tc>
          <w:tcPr>
            <w:tcW w:w="1463" w:type="dxa"/>
            <w:vAlign w:val="center"/>
          </w:tcPr>
          <w:p w14:paraId="26193B46" w14:textId="77777777" w:rsidR="008977B2" w:rsidRPr="007F1EF1" w:rsidRDefault="008977B2" w:rsidP="00E6227B">
            <w:pPr>
              <w:spacing w:line="276" w:lineRule="auto"/>
              <w:jc w:val="center"/>
              <w:rPr>
                <w:b/>
                <w:lang w:val="en-US"/>
              </w:rPr>
              <w:pPrChange w:id="11002" w:author="phuong vu" w:date="2018-11-23T13:48:00Z">
                <w:pPr>
                  <w:spacing w:line="360" w:lineRule="auto"/>
                  <w:jc w:val="center"/>
                </w:pPr>
              </w:pPrChange>
            </w:pPr>
            <w:r w:rsidRPr="007F1EF1">
              <w:rPr>
                <w:b/>
                <w:lang w:val="en-US"/>
              </w:rPr>
              <w:t>Truy vấn</w:t>
            </w:r>
          </w:p>
        </w:tc>
      </w:tr>
      <w:tr w:rsidR="008977B2" w14:paraId="743CEA37" w14:textId="77777777" w:rsidTr="009A04B7">
        <w:tc>
          <w:tcPr>
            <w:tcW w:w="805" w:type="dxa"/>
          </w:tcPr>
          <w:p w14:paraId="77CEC2C3" w14:textId="77777777" w:rsidR="008977B2" w:rsidRDefault="008977B2" w:rsidP="00E6227B">
            <w:pPr>
              <w:spacing w:line="276" w:lineRule="auto"/>
              <w:jc w:val="center"/>
              <w:rPr>
                <w:lang w:val="en-US"/>
              </w:rPr>
              <w:pPrChange w:id="11003" w:author="phuong vu" w:date="2018-11-23T13:48:00Z">
                <w:pPr>
                  <w:spacing w:line="360" w:lineRule="auto"/>
                  <w:jc w:val="center"/>
                </w:pPr>
              </w:pPrChange>
            </w:pPr>
            <w:r>
              <w:rPr>
                <w:lang w:val="en-US"/>
              </w:rPr>
              <w:t>1</w:t>
            </w:r>
          </w:p>
        </w:tc>
        <w:tc>
          <w:tcPr>
            <w:tcW w:w="2120" w:type="dxa"/>
          </w:tcPr>
          <w:p w14:paraId="5212B238" w14:textId="77777777" w:rsidR="008977B2" w:rsidRDefault="008977B2" w:rsidP="00E6227B">
            <w:pPr>
              <w:spacing w:line="276" w:lineRule="auto"/>
              <w:rPr>
                <w:lang w:val="en-US"/>
              </w:rPr>
              <w:pPrChange w:id="11004" w:author="phuong vu" w:date="2018-11-23T13:48:00Z">
                <w:pPr>
                  <w:spacing w:line="360" w:lineRule="auto"/>
                </w:pPr>
              </w:pPrChange>
            </w:pPr>
            <w:r>
              <w:rPr>
                <w:lang w:val="en-US"/>
              </w:rPr>
              <w:t>customer_order</w:t>
            </w:r>
          </w:p>
        </w:tc>
        <w:tc>
          <w:tcPr>
            <w:tcW w:w="1463" w:type="dxa"/>
          </w:tcPr>
          <w:p w14:paraId="324BE017" w14:textId="77777777" w:rsidR="008977B2" w:rsidRDefault="008977B2" w:rsidP="00E6227B">
            <w:pPr>
              <w:spacing w:line="276" w:lineRule="auto"/>
              <w:jc w:val="center"/>
              <w:rPr>
                <w:lang w:val="en-US"/>
              </w:rPr>
              <w:pPrChange w:id="11005" w:author="phuong vu" w:date="2018-11-23T13:48:00Z">
                <w:pPr>
                  <w:spacing w:line="360" w:lineRule="auto"/>
                  <w:jc w:val="center"/>
                </w:pPr>
              </w:pPrChange>
            </w:pPr>
          </w:p>
        </w:tc>
        <w:tc>
          <w:tcPr>
            <w:tcW w:w="1463" w:type="dxa"/>
          </w:tcPr>
          <w:p w14:paraId="23E0B2B7" w14:textId="347193EB" w:rsidR="008977B2" w:rsidRDefault="007801A8" w:rsidP="00E6227B">
            <w:pPr>
              <w:spacing w:line="276" w:lineRule="auto"/>
              <w:jc w:val="center"/>
              <w:rPr>
                <w:lang w:val="en-US"/>
              </w:rPr>
              <w:pPrChange w:id="11006" w:author="phuong vu" w:date="2018-11-23T13:48:00Z">
                <w:pPr>
                  <w:spacing w:line="360" w:lineRule="auto"/>
                  <w:jc w:val="center"/>
                </w:pPr>
              </w:pPrChange>
            </w:pPr>
            <w:r>
              <w:rPr>
                <w:lang w:val="en-US"/>
              </w:rPr>
              <w:t>X</w:t>
            </w:r>
          </w:p>
        </w:tc>
        <w:tc>
          <w:tcPr>
            <w:tcW w:w="1463" w:type="dxa"/>
          </w:tcPr>
          <w:p w14:paraId="7E34E095" w14:textId="77777777" w:rsidR="008977B2" w:rsidRDefault="008977B2" w:rsidP="00E6227B">
            <w:pPr>
              <w:spacing w:line="276" w:lineRule="auto"/>
              <w:jc w:val="center"/>
              <w:rPr>
                <w:lang w:val="en-US"/>
              </w:rPr>
              <w:pPrChange w:id="11007" w:author="phuong vu" w:date="2018-11-23T13:48:00Z">
                <w:pPr>
                  <w:spacing w:line="360" w:lineRule="auto"/>
                  <w:jc w:val="center"/>
                </w:pPr>
              </w:pPrChange>
            </w:pPr>
          </w:p>
        </w:tc>
        <w:tc>
          <w:tcPr>
            <w:tcW w:w="1463" w:type="dxa"/>
          </w:tcPr>
          <w:p w14:paraId="4D98A69E" w14:textId="17BE7EBB" w:rsidR="008977B2" w:rsidRDefault="000C009C" w:rsidP="00E6227B">
            <w:pPr>
              <w:spacing w:line="276" w:lineRule="auto"/>
              <w:jc w:val="center"/>
              <w:rPr>
                <w:lang w:val="en-US"/>
              </w:rPr>
              <w:pPrChange w:id="11008" w:author="phuong vu" w:date="2018-11-23T13:48:00Z">
                <w:pPr>
                  <w:jc w:val="center"/>
                </w:pPr>
              </w:pPrChange>
            </w:pPr>
            <w:ins w:id="11009" w:author="phuong vu" w:date="2018-11-21T21:49:00Z">
              <w:r>
                <w:rPr>
                  <w:lang w:val="en-US"/>
                </w:rPr>
                <w:t>X</w:t>
              </w:r>
            </w:ins>
          </w:p>
        </w:tc>
      </w:tr>
      <w:tr w:rsidR="008977B2" w14:paraId="362D26B1" w14:textId="77777777" w:rsidTr="009A04B7">
        <w:tc>
          <w:tcPr>
            <w:tcW w:w="805" w:type="dxa"/>
          </w:tcPr>
          <w:p w14:paraId="5FF2329F" w14:textId="77777777" w:rsidR="008977B2" w:rsidRDefault="008977B2" w:rsidP="00E6227B">
            <w:pPr>
              <w:spacing w:line="276" w:lineRule="auto"/>
              <w:jc w:val="center"/>
              <w:rPr>
                <w:lang w:val="en-US"/>
              </w:rPr>
              <w:pPrChange w:id="11010" w:author="phuong vu" w:date="2018-11-23T13:48:00Z">
                <w:pPr>
                  <w:spacing w:line="360" w:lineRule="auto"/>
                  <w:jc w:val="center"/>
                </w:pPr>
              </w:pPrChange>
            </w:pPr>
            <w:r>
              <w:rPr>
                <w:lang w:val="en-US"/>
              </w:rPr>
              <w:lastRenderedPageBreak/>
              <w:t>2</w:t>
            </w:r>
          </w:p>
        </w:tc>
        <w:tc>
          <w:tcPr>
            <w:tcW w:w="2120" w:type="dxa"/>
          </w:tcPr>
          <w:p w14:paraId="698CD44D" w14:textId="61722D0F" w:rsidR="008977B2" w:rsidRDefault="007801A8" w:rsidP="00E6227B">
            <w:pPr>
              <w:spacing w:line="276" w:lineRule="auto"/>
              <w:rPr>
                <w:lang w:val="en-US"/>
              </w:rPr>
              <w:pPrChange w:id="11011" w:author="phuong vu" w:date="2018-11-23T13:48:00Z">
                <w:pPr>
                  <w:spacing w:line="360" w:lineRule="auto"/>
                </w:pPr>
              </w:pPrChange>
            </w:pPr>
            <w:r>
              <w:rPr>
                <w:lang w:val="en-US"/>
              </w:rPr>
              <w:t>task</w:t>
            </w:r>
          </w:p>
        </w:tc>
        <w:tc>
          <w:tcPr>
            <w:tcW w:w="1463" w:type="dxa"/>
          </w:tcPr>
          <w:p w14:paraId="5AB9864E" w14:textId="69382108" w:rsidR="008977B2" w:rsidRDefault="007801A8" w:rsidP="00E6227B">
            <w:pPr>
              <w:spacing w:line="276" w:lineRule="auto"/>
              <w:jc w:val="center"/>
              <w:rPr>
                <w:lang w:val="en-US"/>
              </w:rPr>
              <w:pPrChange w:id="11012" w:author="phuong vu" w:date="2018-11-23T13:48:00Z">
                <w:pPr>
                  <w:spacing w:line="360" w:lineRule="auto"/>
                  <w:jc w:val="center"/>
                </w:pPr>
              </w:pPrChange>
            </w:pPr>
            <w:r>
              <w:rPr>
                <w:lang w:val="en-US"/>
              </w:rPr>
              <w:t>X</w:t>
            </w:r>
          </w:p>
        </w:tc>
        <w:tc>
          <w:tcPr>
            <w:tcW w:w="1463" w:type="dxa"/>
          </w:tcPr>
          <w:p w14:paraId="1A62539A" w14:textId="29581D87" w:rsidR="008977B2" w:rsidRDefault="007801A8" w:rsidP="00E6227B">
            <w:pPr>
              <w:spacing w:line="276" w:lineRule="auto"/>
              <w:jc w:val="center"/>
              <w:rPr>
                <w:lang w:val="en-US"/>
              </w:rPr>
              <w:pPrChange w:id="11013" w:author="phuong vu" w:date="2018-11-23T13:48:00Z">
                <w:pPr>
                  <w:spacing w:line="360" w:lineRule="auto"/>
                  <w:jc w:val="center"/>
                </w:pPr>
              </w:pPrChange>
            </w:pPr>
            <w:r>
              <w:rPr>
                <w:lang w:val="en-US"/>
              </w:rPr>
              <w:t>X</w:t>
            </w:r>
          </w:p>
        </w:tc>
        <w:tc>
          <w:tcPr>
            <w:tcW w:w="1463" w:type="dxa"/>
          </w:tcPr>
          <w:p w14:paraId="492DF8B0" w14:textId="77777777" w:rsidR="008977B2" w:rsidRDefault="008977B2" w:rsidP="00E6227B">
            <w:pPr>
              <w:spacing w:line="276" w:lineRule="auto"/>
              <w:jc w:val="center"/>
              <w:rPr>
                <w:lang w:val="en-US"/>
              </w:rPr>
              <w:pPrChange w:id="11014" w:author="phuong vu" w:date="2018-11-23T13:48:00Z">
                <w:pPr>
                  <w:spacing w:line="360" w:lineRule="auto"/>
                  <w:jc w:val="center"/>
                </w:pPr>
              </w:pPrChange>
            </w:pPr>
          </w:p>
        </w:tc>
        <w:tc>
          <w:tcPr>
            <w:tcW w:w="1463" w:type="dxa"/>
          </w:tcPr>
          <w:p w14:paraId="03AA4531" w14:textId="7D81FAA4" w:rsidR="008977B2" w:rsidRDefault="000C009C" w:rsidP="00E6227B">
            <w:pPr>
              <w:spacing w:line="276" w:lineRule="auto"/>
              <w:jc w:val="center"/>
              <w:rPr>
                <w:lang w:val="en-US"/>
              </w:rPr>
              <w:pPrChange w:id="11015" w:author="phuong vu" w:date="2018-11-23T13:48:00Z">
                <w:pPr>
                  <w:jc w:val="center"/>
                </w:pPr>
              </w:pPrChange>
            </w:pPr>
            <w:ins w:id="11016" w:author="phuong vu" w:date="2018-11-21T21:49:00Z">
              <w:r>
                <w:rPr>
                  <w:lang w:val="en-US"/>
                </w:rPr>
                <w:t>X</w:t>
              </w:r>
            </w:ins>
          </w:p>
        </w:tc>
      </w:tr>
      <w:tr w:rsidR="008977B2" w14:paraId="7B632C69" w14:textId="77777777" w:rsidTr="009A04B7">
        <w:tc>
          <w:tcPr>
            <w:tcW w:w="805" w:type="dxa"/>
          </w:tcPr>
          <w:p w14:paraId="7D322F7C" w14:textId="77777777" w:rsidR="008977B2" w:rsidRDefault="008977B2" w:rsidP="00E6227B">
            <w:pPr>
              <w:spacing w:line="276" w:lineRule="auto"/>
              <w:jc w:val="center"/>
              <w:rPr>
                <w:lang w:val="en-US"/>
              </w:rPr>
              <w:pPrChange w:id="11017" w:author="phuong vu" w:date="2018-11-23T13:48:00Z">
                <w:pPr>
                  <w:spacing w:line="360" w:lineRule="auto"/>
                  <w:jc w:val="center"/>
                </w:pPr>
              </w:pPrChange>
            </w:pPr>
            <w:r>
              <w:rPr>
                <w:lang w:val="en-US"/>
              </w:rPr>
              <w:t>3</w:t>
            </w:r>
          </w:p>
        </w:tc>
        <w:tc>
          <w:tcPr>
            <w:tcW w:w="2120" w:type="dxa"/>
          </w:tcPr>
          <w:p w14:paraId="0954AA6D" w14:textId="77777777" w:rsidR="008977B2" w:rsidRDefault="008977B2" w:rsidP="00E6227B">
            <w:pPr>
              <w:spacing w:line="276" w:lineRule="auto"/>
              <w:rPr>
                <w:lang w:val="en-US"/>
              </w:rPr>
              <w:pPrChange w:id="11018" w:author="phuong vu" w:date="2018-11-23T13:48:00Z">
                <w:pPr>
                  <w:spacing w:line="360" w:lineRule="auto"/>
                </w:pPr>
              </w:pPrChange>
            </w:pPr>
            <w:r>
              <w:rPr>
                <w:lang w:val="en-US"/>
              </w:rPr>
              <w:t>order_detail</w:t>
            </w:r>
          </w:p>
        </w:tc>
        <w:tc>
          <w:tcPr>
            <w:tcW w:w="1463" w:type="dxa"/>
          </w:tcPr>
          <w:p w14:paraId="101ACD2D" w14:textId="77777777" w:rsidR="008977B2" w:rsidRDefault="008977B2" w:rsidP="00E6227B">
            <w:pPr>
              <w:spacing w:line="276" w:lineRule="auto"/>
              <w:jc w:val="center"/>
              <w:rPr>
                <w:lang w:val="en-US"/>
              </w:rPr>
              <w:pPrChange w:id="11019" w:author="phuong vu" w:date="2018-11-23T13:48:00Z">
                <w:pPr>
                  <w:spacing w:line="360" w:lineRule="auto"/>
                  <w:jc w:val="center"/>
                </w:pPr>
              </w:pPrChange>
            </w:pPr>
          </w:p>
        </w:tc>
        <w:tc>
          <w:tcPr>
            <w:tcW w:w="1463" w:type="dxa"/>
          </w:tcPr>
          <w:p w14:paraId="6F3DE5F3" w14:textId="044469FA" w:rsidR="008977B2" w:rsidRDefault="007801A8" w:rsidP="00E6227B">
            <w:pPr>
              <w:spacing w:line="276" w:lineRule="auto"/>
              <w:jc w:val="center"/>
              <w:rPr>
                <w:lang w:val="en-US"/>
              </w:rPr>
              <w:pPrChange w:id="11020" w:author="phuong vu" w:date="2018-11-23T13:48:00Z">
                <w:pPr>
                  <w:spacing w:line="360" w:lineRule="auto"/>
                  <w:jc w:val="center"/>
                </w:pPr>
              </w:pPrChange>
            </w:pPr>
            <w:r>
              <w:rPr>
                <w:lang w:val="en-US"/>
              </w:rPr>
              <w:t>X</w:t>
            </w:r>
          </w:p>
        </w:tc>
        <w:tc>
          <w:tcPr>
            <w:tcW w:w="1463" w:type="dxa"/>
          </w:tcPr>
          <w:p w14:paraId="34AB9ABB" w14:textId="77777777" w:rsidR="008977B2" w:rsidRDefault="008977B2" w:rsidP="00E6227B">
            <w:pPr>
              <w:spacing w:line="276" w:lineRule="auto"/>
              <w:jc w:val="center"/>
              <w:rPr>
                <w:lang w:val="en-US"/>
              </w:rPr>
              <w:pPrChange w:id="11021" w:author="phuong vu" w:date="2018-11-23T13:48:00Z">
                <w:pPr>
                  <w:spacing w:line="360" w:lineRule="auto"/>
                  <w:jc w:val="center"/>
                </w:pPr>
              </w:pPrChange>
            </w:pPr>
          </w:p>
        </w:tc>
        <w:tc>
          <w:tcPr>
            <w:tcW w:w="1463" w:type="dxa"/>
          </w:tcPr>
          <w:p w14:paraId="365BD0B9" w14:textId="7E796314" w:rsidR="008977B2" w:rsidRDefault="000C009C" w:rsidP="00E6227B">
            <w:pPr>
              <w:spacing w:line="276" w:lineRule="auto"/>
              <w:jc w:val="center"/>
              <w:rPr>
                <w:lang w:val="en-US"/>
              </w:rPr>
              <w:pPrChange w:id="11022" w:author="phuong vu" w:date="2018-11-23T13:48:00Z">
                <w:pPr>
                  <w:jc w:val="center"/>
                </w:pPr>
              </w:pPrChange>
            </w:pPr>
            <w:ins w:id="11023" w:author="phuong vu" w:date="2018-11-21T21:49:00Z">
              <w:r>
                <w:rPr>
                  <w:lang w:val="en-US"/>
                </w:rPr>
                <w:t>X</w:t>
              </w:r>
            </w:ins>
          </w:p>
        </w:tc>
      </w:tr>
      <w:tr w:rsidR="008977B2" w14:paraId="71F073AF" w14:textId="77777777" w:rsidTr="009A04B7">
        <w:tc>
          <w:tcPr>
            <w:tcW w:w="805" w:type="dxa"/>
          </w:tcPr>
          <w:p w14:paraId="26ABA4DE" w14:textId="77777777" w:rsidR="008977B2" w:rsidRDefault="008977B2" w:rsidP="00E6227B">
            <w:pPr>
              <w:spacing w:line="276" w:lineRule="auto"/>
              <w:jc w:val="center"/>
              <w:rPr>
                <w:lang w:val="en-US"/>
              </w:rPr>
              <w:pPrChange w:id="11024" w:author="phuong vu" w:date="2018-11-23T13:48:00Z">
                <w:pPr>
                  <w:spacing w:line="360" w:lineRule="auto"/>
                  <w:jc w:val="center"/>
                </w:pPr>
              </w:pPrChange>
            </w:pPr>
            <w:r>
              <w:rPr>
                <w:lang w:val="en-US"/>
              </w:rPr>
              <w:t>4</w:t>
            </w:r>
          </w:p>
        </w:tc>
        <w:tc>
          <w:tcPr>
            <w:tcW w:w="2120" w:type="dxa"/>
          </w:tcPr>
          <w:p w14:paraId="21E0A1B5" w14:textId="77777777" w:rsidR="008977B2" w:rsidRDefault="008977B2" w:rsidP="00E6227B">
            <w:pPr>
              <w:spacing w:line="276" w:lineRule="auto"/>
              <w:rPr>
                <w:lang w:val="en-US"/>
              </w:rPr>
              <w:pPrChange w:id="11025" w:author="phuong vu" w:date="2018-11-23T13:48:00Z">
                <w:pPr>
                  <w:spacing w:line="360" w:lineRule="auto"/>
                </w:pPr>
              </w:pPrChange>
            </w:pPr>
            <w:r>
              <w:rPr>
                <w:lang w:val="en-US"/>
              </w:rPr>
              <w:t>receipt</w:t>
            </w:r>
          </w:p>
        </w:tc>
        <w:tc>
          <w:tcPr>
            <w:tcW w:w="1463" w:type="dxa"/>
          </w:tcPr>
          <w:p w14:paraId="41A8540D" w14:textId="1D344F51" w:rsidR="008977B2" w:rsidRDefault="000C009C" w:rsidP="00E6227B">
            <w:pPr>
              <w:spacing w:line="276" w:lineRule="auto"/>
              <w:jc w:val="center"/>
              <w:rPr>
                <w:lang w:val="en-US"/>
              </w:rPr>
              <w:pPrChange w:id="11026" w:author="phuong vu" w:date="2018-11-23T13:48:00Z">
                <w:pPr>
                  <w:spacing w:line="360" w:lineRule="auto"/>
                  <w:jc w:val="center"/>
                </w:pPr>
              </w:pPrChange>
            </w:pPr>
            <w:ins w:id="11027" w:author="phuong vu" w:date="2018-11-21T21:48:00Z">
              <w:r>
                <w:rPr>
                  <w:lang w:val="en-US"/>
                </w:rPr>
                <w:t>X</w:t>
              </w:r>
            </w:ins>
          </w:p>
        </w:tc>
        <w:tc>
          <w:tcPr>
            <w:tcW w:w="1463" w:type="dxa"/>
          </w:tcPr>
          <w:p w14:paraId="71AD5282" w14:textId="4FA259DC" w:rsidR="008977B2" w:rsidRDefault="007801A8" w:rsidP="00E6227B">
            <w:pPr>
              <w:spacing w:line="276" w:lineRule="auto"/>
              <w:jc w:val="center"/>
              <w:rPr>
                <w:lang w:val="en-US"/>
              </w:rPr>
              <w:pPrChange w:id="11028" w:author="phuong vu" w:date="2018-11-23T13:48:00Z">
                <w:pPr>
                  <w:spacing w:line="360" w:lineRule="auto"/>
                  <w:jc w:val="center"/>
                </w:pPr>
              </w:pPrChange>
            </w:pPr>
            <w:r>
              <w:rPr>
                <w:lang w:val="en-US"/>
              </w:rPr>
              <w:t>X</w:t>
            </w:r>
          </w:p>
        </w:tc>
        <w:tc>
          <w:tcPr>
            <w:tcW w:w="1463" w:type="dxa"/>
          </w:tcPr>
          <w:p w14:paraId="214332A0" w14:textId="77777777" w:rsidR="008977B2" w:rsidRDefault="008977B2" w:rsidP="00E6227B">
            <w:pPr>
              <w:spacing w:line="276" w:lineRule="auto"/>
              <w:jc w:val="center"/>
              <w:rPr>
                <w:lang w:val="en-US"/>
              </w:rPr>
              <w:pPrChange w:id="11029" w:author="phuong vu" w:date="2018-11-23T13:48:00Z">
                <w:pPr>
                  <w:spacing w:line="360" w:lineRule="auto"/>
                  <w:jc w:val="center"/>
                </w:pPr>
              </w:pPrChange>
            </w:pPr>
          </w:p>
        </w:tc>
        <w:tc>
          <w:tcPr>
            <w:tcW w:w="1463" w:type="dxa"/>
          </w:tcPr>
          <w:p w14:paraId="29F9DF18" w14:textId="11DB0010" w:rsidR="008977B2" w:rsidRDefault="000C009C" w:rsidP="00E6227B">
            <w:pPr>
              <w:spacing w:line="276" w:lineRule="auto"/>
              <w:jc w:val="center"/>
              <w:rPr>
                <w:lang w:val="en-US"/>
              </w:rPr>
              <w:pPrChange w:id="11030" w:author="phuong vu" w:date="2018-11-23T13:48:00Z">
                <w:pPr>
                  <w:jc w:val="center"/>
                </w:pPr>
              </w:pPrChange>
            </w:pPr>
            <w:ins w:id="11031" w:author="phuong vu" w:date="2018-11-21T21:49:00Z">
              <w:r>
                <w:rPr>
                  <w:lang w:val="en-US"/>
                </w:rPr>
                <w:t>X</w:t>
              </w:r>
            </w:ins>
          </w:p>
        </w:tc>
      </w:tr>
      <w:tr w:rsidR="000C009C" w14:paraId="0E61E4E8" w14:textId="77777777" w:rsidTr="009A04B7">
        <w:trPr>
          <w:ins w:id="11032" w:author="phuong vu" w:date="2018-11-21T21:48:00Z"/>
        </w:trPr>
        <w:tc>
          <w:tcPr>
            <w:tcW w:w="805" w:type="dxa"/>
          </w:tcPr>
          <w:p w14:paraId="1559CABB" w14:textId="5C974F0D" w:rsidR="000C009C" w:rsidRDefault="000C009C" w:rsidP="00E6227B">
            <w:pPr>
              <w:spacing w:line="276" w:lineRule="auto"/>
              <w:jc w:val="center"/>
              <w:rPr>
                <w:ins w:id="11033" w:author="phuong vu" w:date="2018-11-21T21:48:00Z"/>
                <w:lang w:val="en-US"/>
              </w:rPr>
              <w:pPrChange w:id="11034" w:author="phuong vu" w:date="2018-11-23T13:48:00Z">
                <w:pPr>
                  <w:spacing w:line="360" w:lineRule="auto"/>
                  <w:jc w:val="center"/>
                </w:pPr>
              </w:pPrChange>
            </w:pPr>
            <w:ins w:id="11035" w:author="phuong vu" w:date="2018-11-21T21:48:00Z">
              <w:r>
                <w:rPr>
                  <w:lang w:val="en-US"/>
                </w:rPr>
                <w:t>5</w:t>
              </w:r>
            </w:ins>
          </w:p>
        </w:tc>
        <w:tc>
          <w:tcPr>
            <w:tcW w:w="2120" w:type="dxa"/>
          </w:tcPr>
          <w:p w14:paraId="30C32AC5" w14:textId="3CBF2FE0" w:rsidR="000C009C" w:rsidRDefault="000C009C" w:rsidP="00E6227B">
            <w:pPr>
              <w:spacing w:line="276" w:lineRule="auto"/>
              <w:rPr>
                <w:ins w:id="11036" w:author="phuong vu" w:date="2018-11-21T21:48:00Z"/>
                <w:lang w:val="en-US"/>
              </w:rPr>
              <w:pPrChange w:id="11037" w:author="phuong vu" w:date="2018-11-23T13:48:00Z">
                <w:pPr>
                  <w:spacing w:line="360" w:lineRule="auto"/>
                </w:pPr>
              </w:pPrChange>
            </w:pPr>
            <w:ins w:id="11038" w:author="phuong vu" w:date="2018-11-21T21:49:00Z">
              <w:r>
                <w:rPr>
                  <w:lang w:val="en-US"/>
                </w:rPr>
                <w:t>receipt_detail</w:t>
              </w:r>
            </w:ins>
          </w:p>
        </w:tc>
        <w:tc>
          <w:tcPr>
            <w:tcW w:w="1463" w:type="dxa"/>
          </w:tcPr>
          <w:p w14:paraId="4A4CA24E" w14:textId="6B72690A" w:rsidR="000C009C" w:rsidRDefault="000C009C" w:rsidP="00E6227B">
            <w:pPr>
              <w:spacing w:line="276" w:lineRule="auto"/>
              <w:jc w:val="center"/>
              <w:rPr>
                <w:ins w:id="11039" w:author="phuong vu" w:date="2018-11-21T21:48:00Z"/>
                <w:lang w:val="en-US"/>
              </w:rPr>
              <w:pPrChange w:id="11040" w:author="phuong vu" w:date="2018-11-23T13:48:00Z">
                <w:pPr>
                  <w:spacing w:line="360" w:lineRule="auto"/>
                  <w:jc w:val="center"/>
                </w:pPr>
              </w:pPrChange>
            </w:pPr>
            <w:ins w:id="11041" w:author="phuong vu" w:date="2018-11-21T21:49:00Z">
              <w:r>
                <w:rPr>
                  <w:lang w:val="en-US"/>
                </w:rPr>
                <w:t>X</w:t>
              </w:r>
            </w:ins>
          </w:p>
        </w:tc>
        <w:tc>
          <w:tcPr>
            <w:tcW w:w="1463" w:type="dxa"/>
          </w:tcPr>
          <w:p w14:paraId="78FB62E6" w14:textId="77777777" w:rsidR="000C009C" w:rsidRDefault="000C009C" w:rsidP="00E6227B">
            <w:pPr>
              <w:spacing w:line="276" w:lineRule="auto"/>
              <w:jc w:val="center"/>
              <w:rPr>
                <w:ins w:id="11042" w:author="phuong vu" w:date="2018-11-21T21:48:00Z"/>
                <w:lang w:val="en-US"/>
              </w:rPr>
              <w:pPrChange w:id="11043" w:author="phuong vu" w:date="2018-11-23T13:48:00Z">
                <w:pPr>
                  <w:spacing w:line="360" w:lineRule="auto"/>
                  <w:jc w:val="center"/>
                </w:pPr>
              </w:pPrChange>
            </w:pPr>
          </w:p>
        </w:tc>
        <w:tc>
          <w:tcPr>
            <w:tcW w:w="1463" w:type="dxa"/>
          </w:tcPr>
          <w:p w14:paraId="5F0E0637" w14:textId="77777777" w:rsidR="000C009C" w:rsidRDefault="000C009C" w:rsidP="00E6227B">
            <w:pPr>
              <w:spacing w:line="276" w:lineRule="auto"/>
              <w:jc w:val="center"/>
              <w:rPr>
                <w:ins w:id="11044" w:author="phuong vu" w:date="2018-11-21T21:48:00Z"/>
                <w:lang w:val="en-US"/>
              </w:rPr>
              <w:pPrChange w:id="11045" w:author="phuong vu" w:date="2018-11-23T13:48:00Z">
                <w:pPr>
                  <w:spacing w:line="360" w:lineRule="auto"/>
                  <w:jc w:val="center"/>
                </w:pPr>
              </w:pPrChange>
            </w:pPr>
          </w:p>
        </w:tc>
        <w:tc>
          <w:tcPr>
            <w:tcW w:w="1463" w:type="dxa"/>
          </w:tcPr>
          <w:p w14:paraId="38116524" w14:textId="19584FCB" w:rsidR="000C009C" w:rsidRDefault="000C009C" w:rsidP="00E6227B">
            <w:pPr>
              <w:spacing w:line="276" w:lineRule="auto"/>
              <w:jc w:val="center"/>
              <w:rPr>
                <w:ins w:id="11046" w:author="phuong vu" w:date="2018-11-21T21:48:00Z"/>
                <w:lang w:val="en-US"/>
              </w:rPr>
              <w:pPrChange w:id="11047" w:author="phuong vu" w:date="2018-11-23T13:48:00Z">
                <w:pPr>
                  <w:jc w:val="center"/>
                </w:pPr>
              </w:pPrChange>
            </w:pPr>
            <w:ins w:id="11048" w:author="phuong vu" w:date="2018-11-21T21:49:00Z">
              <w:r>
                <w:rPr>
                  <w:lang w:val="en-US"/>
                </w:rPr>
                <w:t>X</w:t>
              </w:r>
            </w:ins>
          </w:p>
        </w:tc>
      </w:tr>
    </w:tbl>
    <w:p w14:paraId="5D021FD3" w14:textId="77777777" w:rsidR="008977B2" w:rsidRPr="006C3B6C" w:rsidRDefault="008977B2" w:rsidP="00E6227B">
      <w:pPr>
        <w:spacing w:line="276" w:lineRule="auto"/>
        <w:rPr>
          <w:lang w:val="en-US"/>
        </w:rPr>
        <w:pPrChange w:id="11049" w:author="phuong vu" w:date="2018-11-23T13:48:00Z">
          <w:pPr/>
        </w:pPrChange>
      </w:pPr>
    </w:p>
    <w:p w14:paraId="56B22874" w14:textId="31448467" w:rsidR="00070C2F" w:rsidRPr="006C3B6C" w:rsidRDefault="00070C2F" w:rsidP="00E6227B">
      <w:pPr>
        <w:pStyle w:val="Heading6"/>
        <w:spacing w:line="276" w:lineRule="auto"/>
        <w:rPr>
          <w:lang w:val="en-US"/>
        </w:rPr>
        <w:pPrChange w:id="11050" w:author="phuong vu" w:date="2018-11-23T13:48:00Z">
          <w:pPr>
            <w:pStyle w:val="Heading6"/>
          </w:pPr>
        </w:pPrChange>
      </w:pPr>
      <w:r>
        <w:rPr>
          <w:lang w:val="en-US"/>
        </w:rPr>
        <w:t>Cách xử lí</w:t>
      </w:r>
    </w:p>
    <w:p w14:paraId="568B915C" w14:textId="01EAC3AA" w:rsidR="00616229" w:rsidRPr="00D225CD" w:rsidRDefault="00CE445B" w:rsidP="00E6227B">
      <w:pPr>
        <w:pStyle w:val="Heading5"/>
        <w:spacing w:line="276" w:lineRule="auto"/>
        <w:rPr>
          <w:lang w:val="en-US"/>
        </w:rPr>
        <w:pPrChange w:id="11051" w:author="phuong vu" w:date="2018-11-23T13:48:00Z">
          <w:pPr>
            <w:pStyle w:val="Heading5"/>
          </w:pPr>
        </w:pPrChange>
      </w:pPr>
      <w:r>
        <w:rPr>
          <w:lang w:val="en-US"/>
        </w:rPr>
        <w:t>Tạo hóa đơn đơn hàng</w:t>
      </w:r>
    </w:p>
    <w:p w14:paraId="02692E12" w14:textId="575C93D6" w:rsidR="00070C2F" w:rsidRDefault="00070C2F" w:rsidP="00E6227B">
      <w:pPr>
        <w:pStyle w:val="Heading6"/>
        <w:spacing w:line="276" w:lineRule="auto"/>
        <w:rPr>
          <w:ins w:id="11052" w:author="phuong vu" w:date="2018-11-15T23:10:00Z"/>
          <w:lang w:val="en-US"/>
        </w:rPr>
        <w:pPrChange w:id="11053" w:author="phuong vu" w:date="2018-11-23T13:48:00Z">
          <w:pPr>
            <w:pStyle w:val="Heading6"/>
          </w:pPr>
        </w:pPrChange>
      </w:pPr>
      <w:r>
        <w:rPr>
          <w:lang w:val="en-US"/>
        </w:rPr>
        <w:t>Mục đích</w:t>
      </w:r>
    </w:p>
    <w:p w14:paraId="15A04B77" w14:textId="22CA730D" w:rsidR="00061E48" w:rsidRPr="005A4BEF" w:rsidRDefault="00061E48" w:rsidP="00E6227B">
      <w:pPr>
        <w:spacing w:line="276" w:lineRule="auto"/>
        <w:ind w:firstLine="720"/>
        <w:rPr>
          <w:lang w:val="en-US"/>
        </w:rPr>
        <w:pPrChange w:id="11054" w:author="phuong vu" w:date="2018-11-23T13:48:00Z">
          <w:pPr>
            <w:pStyle w:val="Heading6"/>
          </w:pPr>
        </w:pPrChange>
      </w:pPr>
      <w:ins w:id="11055" w:author="phuong vu" w:date="2018-11-15T23:10:00Z">
        <w:r>
          <w:rPr>
            <w:lang w:val="en-US"/>
          </w:rPr>
          <w:t>Tạo hóa đơn đơn hàng là</w:t>
        </w:r>
      </w:ins>
      <w:ins w:id="11056" w:author="phuong vu" w:date="2018-11-15T23:11:00Z">
        <w:r w:rsidR="000B72E2">
          <w:rPr>
            <w:lang w:val="en-US"/>
          </w:rPr>
          <w:t xml:space="preserve"> một trong những</w:t>
        </w:r>
      </w:ins>
      <w:ins w:id="11057" w:author="phuong vu" w:date="2018-11-15T23:10:00Z">
        <w:r>
          <w:rPr>
            <w:lang w:val="en-US"/>
          </w:rPr>
          <w:t xml:space="preserve"> bước </w:t>
        </w:r>
        <w:r w:rsidR="000B72E2">
          <w:rPr>
            <w:lang w:val="en-US"/>
          </w:rPr>
          <w:t>cuối c</w:t>
        </w:r>
      </w:ins>
      <w:ins w:id="11058" w:author="phuong vu" w:date="2018-11-15T23:11:00Z">
        <w:r w:rsidR="000B72E2">
          <w:rPr>
            <w:lang w:val="en-US"/>
          </w:rPr>
          <w:t xml:space="preserve">ùng trong chuỗi xử lí đơn hàng. Dữ liệu của hóa đơn được lấy từ dữ liệu biên nhận, bởi vì dữ liệu biên nhận là dữ liệu </w:t>
        </w:r>
      </w:ins>
      <w:ins w:id="11059" w:author="phuong vu" w:date="2018-11-15T23:12:00Z">
        <w:r w:rsidR="000B72E2">
          <w:rPr>
            <w:lang w:val="en-US"/>
          </w:rPr>
          <w:t xml:space="preserve">chính xác và đã </w:t>
        </w:r>
      </w:ins>
      <w:ins w:id="11060" w:author="phuong vu" w:date="2018-11-15T23:13:00Z">
        <w:r w:rsidR="000B72E2">
          <w:rPr>
            <w:lang w:val="en-US"/>
          </w:rPr>
          <w:t>kiểm tra sau khi nhận đồ từ khách hàng. Hóa đơn là kết quả của thông tin đơn hàng và được gửi trả lại cho khách hàng để thanh toán.</w:t>
        </w:r>
      </w:ins>
    </w:p>
    <w:p w14:paraId="18192888" w14:textId="7A2E634D" w:rsidR="00070C2F" w:rsidRDefault="00070C2F" w:rsidP="00E6227B">
      <w:pPr>
        <w:pStyle w:val="Heading6"/>
        <w:spacing w:line="276" w:lineRule="auto"/>
        <w:rPr>
          <w:lang w:val="en-US"/>
        </w:rPr>
        <w:pPrChange w:id="11061" w:author="phuong vu" w:date="2018-11-23T13:48:00Z">
          <w:pPr>
            <w:pStyle w:val="Heading6"/>
          </w:pPr>
        </w:pPrChange>
      </w:pPr>
      <w:r>
        <w:rPr>
          <w:lang w:val="en-US"/>
        </w:rPr>
        <w:lastRenderedPageBreak/>
        <w:t>Giao diện</w:t>
      </w:r>
    </w:p>
    <w:p w14:paraId="217EF71D" w14:textId="77777777" w:rsidR="004F28F8" w:rsidRDefault="004F28F8" w:rsidP="00E6227B">
      <w:pPr>
        <w:keepNext/>
        <w:spacing w:line="276" w:lineRule="auto"/>
        <w:pPrChange w:id="11062" w:author="phuong vu" w:date="2018-11-23T13:48:00Z">
          <w:pPr>
            <w:keepNext/>
          </w:pPr>
        </w:pPrChange>
      </w:pPr>
      <w:r>
        <w:rPr>
          <w:noProof/>
        </w:rPr>
        <w:drawing>
          <wp:inline distT="0" distB="0" distL="0" distR="0" wp14:anchorId="4803ABB9" wp14:editId="4F4F5502">
            <wp:extent cx="5579745" cy="5042535"/>
            <wp:effectExtent l="0" t="0" r="190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5042535"/>
                    </a:xfrm>
                    <a:prstGeom prst="rect">
                      <a:avLst/>
                    </a:prstGeom>
                    <a:noFill/>
                    <a:ln>
                      <a:noFill/>
                    </a:ln>
                  </pic:spPr>
                </pic:pic>
              </a:graphicData>
            </a:graphic>
          </wp:inline>
        </w:drawing>
      </w:r>
    </w:p>
    <w:p w14:paraId="60A47183" w14:textId="549EAEDA" w:rsidR="004F28F8" w:rsidRDefault="004F28F8" w:rsidP="00E6227B">
      <w:pPr>
        <w:pStyle w:val="Caption"/>
        <w:spacing w:line="276" w:lineRule="auto"/>
        <w:rPr>
          <w:szCs w:val="26"/>
          <w:lang w:val="en-US"/>
        </w:rPr>
        <w:pPrChange w:id="11063" w:author="phuong vu" w:date="2018-11-23T13:48:00Z">
          <w:pPr>
            <w:pStyle w:val="Caption"/>
          </w:pPr>
        </w:pPrChange>
      </w:pPr>
      <w:bookmarkStart w:id="11064" w:name="_Ref530087124"/>
      <w:bookmarkStart w:id="11065" w:name="_Ref530087110"/>
      <w:bookmarkStart w:id="11066" w:name="_Toc530662938"/>
      <w:r w:rsidRPr="009B63D4">
        <w:rPr>
          <w:szCs w:val="26"/>
        </w:rPr>
        <w:t xml:space="preserve">Hình </w:t>
      </w:r>
      <w:ins w:id="11067"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11068"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11069" w:author="phuong vu" w:date="2018-11-22T18:14:00Z">
        <w:r w:rsidR="00627671">
          <w:rPr>
            <w:noProof/>
            <w:szCs w:val="26"/>
          </w:rPr>
          <w:t>11</w:t>
        </w:r>
        <w:r w:rsidR="00627671">
          <w:rPr>
            <w:szCs w:val="26"/>
          </w:rPr>
          <w:fldChar w:fldCharType="end"/>
        </w:r>
      </w:ins>
      <w:del w:id="11070"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8</w:delText>
        </w:r>
        <w:r w:rsidR="006C103E" w:rsidDel="00EC5005">
          <w:rPr>
            <w:szCs w:val="26"/>
          </w:rPr>
          <w:fldChar w:fldCharType="end"/>
        </w:r>
      </w:del>
      <w:bookmarkEnd w:id="11064"/>
      <w:r w:rsidRPr="009B63D4">
        <w:rPr>
          <w:szCs w:val="26"/>
          <w:lang w:val="en-US"/>
        </w:rPr>
        <w:t xml:space="preserve"> Giao diện thực hiện chức năng tạo hóa đơn cho đơn hàng</w:t>
      </w:r>
      <w:bookmarkEnd w:id="11065"/>
      <w:bookmarkEnd w:id="11066"/>
    </w:p>
    <w:p w14:paraId="4FDE5814" w14:textId="3DECACAE" w:rsidR="004F28F8" w:rsidRDefault="000A5A23" w:rsidP="00E6227B">
      <w:pPr>
        <w:keepNext/>
        <w:spacing w:line="276" w:lineRule="auto"/>
        <w:pPrChange w:id="11071" w:author="phuong vu" w:date="2018-11-23T13:48:00Z">
          <w:pPr>
            <w:keepNext/>
          </w:pPr>
        </w:pPrChange>
      </w:pPr>
      <w:ins w:id="11072" w:author="phuong vu" w:date="2018-11-21T21:40:00Z">
        <w:r>
          <w:rPr>
            <w:noProof/>
          </w:rPr>
          <w:lastRenderedPageBreak/>
          <w:drawing>
            <wp:inline distT="0" distB="0" distL="0" distR="0" wp14:anchorId="71CAF5B7" wp14:editId="317D2025">
              <wp:extent cx="5579745" cy="3461385"/>
              <wp:effectExtent l="0" t="0" r="190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3461385"/>
                      </a:xfrm>
                      <a:prstGeom prst="rect">
                        <a:avLst/>
                      </a:prstGeom>
                      <a:noFill/>
                      <a:ln>
                        <a:noFill/>
                      </a:ln>
                    </pic:spPr>
                  </pic:pic>
                </a:graphicData>
              </a:graphic>
            </wp:inline>
          </w:drawing>
        </w:r>
        <w:r>
          <w:rPr>
            <w:noProof/>
          </w:rPr>
          <w:t xml:space="preserve"> </w:t>
        </w:r>
      </w:ins>
      <w:del w:id="11073" w:author="phuong vu" w:date="2018-11-21T21:40:00Z">
        <w:r w:rsidR="004F28F8" w:rsidDel="000A5A23">
          <w:rPr>
            <w:noProof/>
          </w:rPr>
          <w:drawing>
            <wp:inline distT="0" distB="0" distL="0" distR="0" wp14:anchorId="3537C190" wp14:editId="2846ECEE">
              <wp:extent cx="5579745" cy="3267710"/>
              <wp:effectExtent l="0" t="0" r="190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3267710"/>
                      </a:xfrm>
                      <a:prstGeom prst="rect">
                        <a:avLst/>
                      </a:prstGeom>
                      <a:noFill/>
                      <a:ln>
                        <a:noFill/>
                      </a:ln>
                    </pic:spPr>
                  </pic:pic>
                </a:graphicData>
              </a:graphic>
            </wp:inline>
          </w:drawing>
        </w:r>
      </w:del>
    </w:p>
    <w:p w14:paraId="61822E17" w14:textId="19368093" w:rsidR="004F28F8" w:rsidRPr="009B63D4" w:rsidRDefault="004F28F8" w:rsidP="00E6227B">
      <w:pPr>
        <w:pStyle w:val="Caption"/>
        <w:spacing w:line="276" w:lineRule="auto"/>
        <w:rPr>
          <w:szCs w:val="26"/>
          <w:lang w:val="en-US"/>
        </w:rPr>
        <w:pPrChange w:id="11074" w:author="phuong vu" w:date="2018-11-23T13:48:00Z">
          <w:pPr>
            <w:pStyle w:val="Caption"/>
          </w:pPr>
        </w:pPrChange>
      </w:pPr>
      <w:bookmarkStart w:id="11075" w:name="_Toc530662939"/>
      <w:r w:rsidRPr="009B63D4">
        <w:rPr>
          <w:szCs w:val="26"/>
        </w:rPr>
        <w:t xml:space="preserve">Hình </w:t>
      </w:r>
      <w:ins w:id="11076"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11077"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11078" w:author="phuong vu" w:date="2018-11-22T18:14:00Z">
        <w:r w:rsidR="00627671">
          <w:rPr>
            <w:noProof/>
            <w:szCs w:val="26"/>
          </w:rPr>
          <w:t>12</w:t>
        </w:r>
        <w:r w:rsidR="00627671">
          <w:rPr>
            <w:szCs w:val="26"/>
          </w:rPr>
          <w:fldChar w:fldCharType="end"/>
        </w:r>
      </w:ins>
      <w:del w:id="11079"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9</w:delText>
        </w:r>
        <w:r w:rsidR="006C103E" w:rsidDel="00EC5005">
          <w:rPr>
            <w:szCs w:val="26"/>
          </w:rPr>
          <w:fldChar w:fldCharType="end"/>
        </w:r>
      </w:del>
      <w:r w:rsidRPr="009B63D4">
        <w:rPr>
          <w:szCs w:val="26"/>
          <w:lang w:val="en-US"/>
        </w:rPr>
        <w:t xml:space="preserve"> Giao diện xem hóa đơn của đơn hàng</w:t>
      </w:r>
      <w:bookmarkEnd w:id="11075"/>
    </w:p>
    <w:p w14:paraId="1834A188" w14:textId="2F76920E" w:rsidR="00070C2F" w:rsidRDefault="00070C2F" w:rsidP="00E6227B">
      <w:pPr>
        <w:pStyle w:val="Heading6"/>
        <w:spacing w:line="276" w:lineRule="auto"/>
        <w:rPr>
          <w:ins w:id="11080" w:author="phuong vu" w:date="2018-11-15T23:14:00Z"/>
          <w:lang w:val="en-US"/>
        </w:rPr>
        <w:pPrChange w:id="11081" w:author="phuong vu" w:date="2018-11-23T13:48:00Z">
          <w:pPr>
            <w:pStyle w:val="Heading6"/>
          </w:pPr>
        </w:pPrChange>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0B72E2" w14:paraId="52A95465" w14:textId="77777777" w:rsidTr="005A4BEF">
        <w:trPr>
          <w:ins w:id="11082" w:author="phuong vu" w:date="2018-11-15T23:14:00Z"/>
        </w:trPr>
        <w:tc>
          <w:tcPr>
            <w:tcW w:w="805" w:type="dxa"/>
            <w:vAlign w:val="center"/>
          </w:tcPr>
          <w:p w14:paraId="62618DCC" w14:textId="77777777" w:rsidR="000B72E2" w:rsidRPr="007F1EF1" w:rsidRDefault="000B72E2" w:rsidP="00E6227B">
            <w:pPr>
              <w:spacing w:line="276" w:lineRule="auto"/>
              <w:jc w:val="center"/>
              <w:rPr>
                <w:ins w:id="11083" w:author="phuong vu" w:date="2018-11-15T23:14:00Z"/>
                <w:b/>
                <w:lang w:val="en-US"/>
              </w:rPr>
              <w:pPrChange w:id="11084" w:author="phuong vu" w:date="2018-11-23T13:48:00Z">
                <w:pPr>
                  <w:spacing w:line="360" w:lineRule="auto"/>
                  <w:jc w:val="center"/>
                </w:pPr>
              </w:pPrChange>
            </w:pPr>
            <w:ins w:id="11085" w:author="phuong vu" w:date="2018-11-15T23:14:00Z">
              <w:r w:rsidRPr="007F1EF1">
                <w:rPr>
                  <w:b/>
                  <w:lang w:val="en-US"/>
                </w:rPr>
                <w:t>STT</w:t>
              </w:r>
            </w:ins>
          </w:p>
        </w:tc>
        <w:tc>
          <w:tcPr>
            <w:tcW w:w="1980" w:type="dxa"/>
            <w:vAlign w:val="center"/>
          </w:tcPr>
          <w:p w14:paraId="5389A433" w14:textId="77777777" w:rsidR="000B72E2" w:rsidRPr="007F1EF1" w:rsidRDefault="000B72E2" w:rsidP="00E6227B">
            <w:pPr>
              <w:spacing w:line="276" w:lineRule="auto"/>
              <w:jc w:val="center"/>
              <w:rPr>
                <w:ins w:id="11086" w:author="phuong vu" w:date="2018-11-15T23:14:00Z"/>
                <w:b/>
                <w:lang w:val="en-US"/>
              </w:rPr>
              <w:pPrChange w:id="11087" w:author="phuong vu" w:date="2018-11-23T13:48:00Z">
                <w:pPr>
                  <w:spacing w:line="360" w:lineRule="auto"/>
                  <w:jc w:val="center"/>
                </w:pPr>
              </w:pPrChange>
            </w:pPr>
            <w:ins w:id="11088" w:author="phuong vu" w:date="2018-11-15T23:14:00Z">
              <w:r w:rsidRPr="007F1EF1">
                <w:rPr>
                  <w:b/>
                  <w:lang w:val="en-US"/>
                </w:rPr>
                <w:t>Loại điều khiển</w:t>
              </w:r>
            </w:ins>
          </w:p>
        </w:tc>
        <w:tc>
          <w:tcPr>
            <w:tcW w:w="2970" w:type="dxa"/>
            <w:vAlign w:val="center"/>
          </w:tcPr>
          <w:p w14:paraId="626D113E" w14:textId="77777777" w:rsidR="000B72E2" w:rsidRPr="007F1EF1" w:rsidRDefault="000B72E2" w:rsidP="00E6227B">
            <w:pPr>
              <w:spacing w:line="276" w:lineRule="auto"/>
              <w:jc w:val="center"/>
              <w:rPr>
                <w:ins w:id="11089" w:author="phuong vu" w:date="2018-11-15T23:14:00Z"/>
                <w:b/>
                <w:lang w:val="en-US"/>
              </w:rPr>
              <w:pPrChange w:id="11090" w:author="phuong vu" w:date="2018-11-23T13:48:00Z">
                <w:pPr>
                  <w:spacing w:line="360" w:lineRule="auto"/>
                  <w:jc w:val="center"/>
                </w:pPr>
              </w:pPrChange>
            </w:pPr>
            <w:ins w:id="11091" w:author="phuong vu" w:date="2018-11-15T23:14:00Z">
              <w:r w:rsidRPr="007F1EF1">
                <w:rPr>
                  <w:b/>
                  <w:lang w:val="en-US"/>
                </w:rPr>
                <w:t>Nội dung thực hiện</w:t>
              </w:r>
            </w:ins>
          </w:p>
        </w:tc>
        <w:tc>
          <w:tcPr>
            <w:tcW w:w="1266" w:type="dxa"/>
            <w:vAlign w:val="center"/>
          </w:tcPr>
          <w:p w14:paraId="0D3B53C3" w14:textId="77777777" w:rsidR="000B72E2" w:rsidRPr="007F1EF1" w:rsidRDefault="000B72E2" w:rsidP="00E6227B">
            <w:pPr>
              <w:spacing w:line="276" w:lineRule="auto"/>
              <w:jc w:val="center"/>
              <w:rPr>
                <w:ins w:id="11092" w:author="phuong vu" w:date="2018-11-15T23:14:00Z"/>
                <w:b/>
                <w:lang w:val="en-US"/>
              </w:rPr>
              <w:pPrChange w:id="11093" w:author="phuong vu" w:date="2018-11-23T13:48:00Z">
                <w:pPr>
                  <w:spacing w:line="360" w:lineRule="auto"/>
                  <w:jc w:val="center"/>
                </w:pPr>
              </w:pPrChange>
            </w:pPr>
            <w:ins w:id="11094" w:author="phuong vu" w:date="2018-11-15T23:14:00Z">
              <w:r w:rsidRPr="007F1EF1">
                <w:rPr>
                  <w:b/>
                  <w:lang w:val="en-US"/>
                </w:rPr>
                <w:t>Giá trị mặc định</w:t>
              </w:r>
            </w:ins>
          </w:p>
        </w:tc>
        <w:tc>
          <w:tcPr>
            <w:tcW w:w="1756" w:type="dxa"/>
            <w:vAlign w:val="center"/>
          </w:tcPr>
          <w:p w14:paraId="38092A52" w14:textId="77777777" w:rsidR="000B72E2" w:rsidRPr="007F1EF1" w:rsidRDefault="000B72E2" w:rsidP="00E6227B">
            <w:pPr>
              <w:spacing w:line="276" w:lineRule="auto"/>
              <w:jc w:val="center"/>
              <w:rPr>
                <w:ins w:id="11095" w:author="phuong vu" w:date="2018-11-15T23:14:00Z"/>
                <w:b/>
                <w:lang w:val="en-US"/>
              </w:rPr>
              <w:pPrChange w:id="11096" w:author="phuong vu" w:date="2018-11-23T13:48:00Z">
                <w:pPr>
                  <w:spacing w:line="360" w:lineRule="auto"/>
                  <w:jc w:val="center"/>
                </w:pPr>
              </w:pPrChange>
            </w:pPr>
            <w:ins w:id="11097" w:author="phuong vu" w:date="2018-11-15T23:14:00Z">
              <w:r w:rsidRPr="007F1EF1">
                <w:rPr>
                  <w:b/>
                  <w:lang w:val="en-US"/>
                </w:rPr>
                <w:t>Lưu ý</w:t>
              </w:r>
            </w:ins>
          </w:p>
        </w:tc>
      </w:tr>
      <w:tr w:rsidR="000B72E2" w14:paraId="64F12171" w14:textId="77777777" w:rsidTr="005A4BEF">
        <w:trPr>
          <w:ins w:id="11098" w:author="phuong vu" w:date="2018-11-15T23:14:00Z"/>
        </w:trPr>
        <w:tc>
          <w:tcPr>
            <w:tcW w:w="805" w:type="dxa"/>
          </w:tcPr>
          <w:p w14:paraId="451780E8" w14:textId="77777777" w:rsidR="000B72E2" w:rsidRDefault="000B72E2" w:rsidP="00E6227B">
            <w:pPr>
              <w:spacing w:line="276" w:lineRule="auto"/>
              <w:jc w:val="center"/>
              <w:rPr>
                <w:ins w:id="11099" w:author="phuong vu" w:date="2018-11-15T23:14:00Z"/>
                <w:lang w:val="en-US"/>
              </w:rPr>
              <w:pPrChange w:id="11100" w:author="phuong vu" w:date="2018-11-23T13:48:00Z">
                <w:pPr>
                  <w:spacing w:line="360" w:lineRule="auto"/>
                  <w:jc w:val="center"/>
                </w:pPr>
              </w:pPrChange>
            </w:pPr>
            <w:ins w:id="11101" w:author="phuong vu" w:date="2018-11-15T23:14:00Z">
              <w:r>
                <w:rPr>
                  <w:lang w:val="en-US"/>
                </w:rPr>
                <w:t>1</w:t>
              </w:r>
            </w:ins>
          </w:p>
        </w:tc>
        <w:tc>
          <w:tcPr>
            <w:tcW w:w="1980" w:type="dxa"/>
          </w:tcPr>
          <w:p w14:paraId="31B9126F" w14:textId="23D58FBF" w:rsidR="000B72E2" w:rsidRDefault="000B72E2" w:rsidP="00E6227B">
            <w:pPr>
              <w:spacing w:line="276" w:lineRule="auto"/>
              <w:rPr>
                <w:ins w:id="11102" w:author="phuong vu" w:date="2018-11-15T23:14:00Z"/>
                <w:lang w:val="en-US"/>
              </w:rPr>
              <w:pPrChange w:id="11103" w:author="phuong vu" w:date="2018-11-23T13:48:00Z">
                <w:pPr>
                  <w:spacing w:line="360" w:lineRule="auto"/>
                </w:pPr>
              </w:pPrChange>
            </w:pPr>
            <w:ins w:id="11104" w:author="phuong vu" w:date="2018-11-15T23:14:00Z">
              <w:r>
                <w:rPr>
                  <w:lang w:val="en-US"/>
                </w:rPr>
                <w:t>span</w:t>
              </w:r>
            </w:ins>
          </w:p>
        </w:tc>
        <w:tc>
          <w:tcPr>
            <w:tcW w:w="2970" w:type="dxa"/>
          </w:tcPr>
          <w:p w14:paraId="2404F11C" w14:textId="40309493" w:rsidR="000B72E2" w:rsidRDefault="000B72E2" w:rsidP="00E6227B">
            <w:pPr>
              <w:spacing w:line="276" w:lineRule="auto"/>
              <w:rPr>
                <w:ins w:id="11105" w:author="phuong vu" w:date="2018-11-15T23:14:00Z"/>
                <w:lang w:val="en-US"/>
              </w:rPr>
              <w:pPrChange w:id="11106" w:author="phuong vu" w:date="2018-11-23T13:48:00Z">
                <w:pPr>
                  <w:spacing w:line="360" w:lineRule="auto"/>
                </w:pPr>
              </w:pPrChange>
            </w:pPr>
            <w:ins w:id="11107" w:author="phuong vu" w:date="2018-11-15T23:14:00Z">
              <w:r>
                <w:rPr>
                  <w:lang w:val="en-US"/>
                </w:rPr>
                <w:t>Hiển thị thông tin đơn hàng</w:t>
              </w:r>
            </w:ins>
            <w:ins w:id="11108" w:author="phuong vu" w:date="2018-11-15T23:15:00Z">
              <w:r>
                <w:rPr>
                  <w:lang w:val="en-US"/>
                </w:rPr>
                <w:t xml:space="preserve"> như giao diện </w:t>
              </w:r>
            </w:ins>
            <w:ins w:id="11109" w:author="phuong vu" w:date="2018-11-15T23:16:00Z">
              <w:r>
                <w:rPr>
                  <w:lang w:val="en-US"/>
                </w:rPr>
                <w:fldChar w:fldCharType="begin"/>
              </w:r>
              <w:r>
                <w:rPr>
                  <w:lang w:val="en-US"/>
                </w:rPr>
                <w:instrText xml:space="preserve"> REF _Ref530087124 \h </w:instrText>
              </w:r>
            </w:ins>
            <w:r>
              <w:rPr>
                <w:lang w:val="en-US"/>
              </w:rPr>
            </w:r>
            <w:r w:rsidR="00E6227B">
              <w:rPr>
                <w:lang w:val="en-US"/>
              </w:rPr>
              <w:instrText xml:space="preserve"> \* MERGEFORMAT </w:instrText>
            </w:r>
            <w:r>
              <w:rPr>
                <w:lang w:val="en-US"/>
              </w:rPr>
              <w:fldChar w:fldCharType="separate"/>
            </w:r>
            <w:ins w:id="11110" w:author="phuong vu" w:date="2018-11-15T23:16:00Z">
              <w:r w:rsidRPr="009B63D4">
                <w:t xml:space="preserve">Hình </w:t>
              </w:r>
              <w:r>
                <w:rPr>
                  <w:noProof/>
                </w:rPr>
                <w:t>3</w:t>
              </w:r>
              <w:r>
                <w:t>.</w:t>
              </w:r>
              <w:r>
                <w:rPr>
                  <w:noProof/>
                </w:rPr>
                <w:t>8</w:t>
              </w:r>
              <w:r>
                <w:rPr>
                  <w:lang w:val="en-US"/>
                </w:rPr>
                <w:fldChar w:fldCharType="end"/>
              </w:r>
            </w:ins>
          </w:p>
        </w:tc>
        <w:tc>
          <w:tcPr>
            <w:tcW w:w="1266" w:type="dxa"/>
          </w:tcPr>
          <w:p w14:paraId="6CA28F45" w14:textId="77777777" w:rsidR="000B72E2" w:rsidRDefault="000B72E2" w:rsidP="00E6227B">
            <w:pPr>
              <w:spacing w:line="276" w:lineRule="auto"/>
              <w:rPr>
                <w:ins w:id="11111" w:author="phuong vu" w:date="2018-11-15T23:14:00Z"/>
                <w:lang w:val="en-US"/>
              </w:rPr>
              <w:pPrChange w:id="11112" w:author="phuong vu" w:date="2018-11-23T13:48:00Z">
                <w:pPr>
                  <w:spacing w:line="360" w:lineRule="auto"/>
                </w:pPr>
              </w:pPrChange>
            </w:pPr>
          </w:p>
        </w:tc>
        <w:tc>
          <w:tcPr>
            <w:tcW w:w="1756" w:type="dxa"/>
          </w:tcPr>
          <w:p w14:paraId="335F2A93" w14:textId="77777777" w:rsidR="000B72E2" w:rsidRDefault="000B72E2" w:rsidP="00E6227B">
            <w:pPr>
              <w:spacing w:line="276" w:lineRule="auto"/>
              <w:rPr>
                <w:ins w:id="11113" w:author="phuong vu" w:date="2018-11-15T23:14:00Z"/>
                <w:lang w:val="en-US"/>
              </w:rPr>
              <w:pPrChange w:id="11114" w:author="phuong vu" w:date="2018-11-23T13:48:00Z">
                <w:pPr>
                  <w:spacing w:line="360" w:lineRule="auto"/>
                </w:pPr>
              </w:pPrChange>
            </w:pPr>
          </w:p>
        </w:tc>
      </w:tr>
      <w:tr w:rsidR="000B72E2" w14:paraId="2145D598" w14:textId="77777777" w:rsidTr="005A4BEF">
        <w:trPr>
          <w:ins w:id="11115" w:author="phuong vu" w:date="2018-11-15T23:14:00Z"/>
        </w:trPr>
        <w:tc>
          <w:tcPr>
            <w:tcW w:w="805" w:type="dxa"/>
          </w:tcPr>
          <w:p w14:paraId="119CD64D" w14:textId="77777777" w:rsidR="000B72E2" w:rsidRDefault="000B72E2" w:rsidP="00E6227B">
            <w:pPr>
              <w:spacing w:line="276" w:lineRule="auto"/>
              <w:jc w:val="center"/>
              <w:rPr>
                <w:ins w:id="11116" w:author="phuong vu" w:date="2018-11-15T23:14:00Z"/>
                <w:lang w:val="en-US"/>
              </w:rPr>
              <w:pPrChange w:id="11117" w:author="phuong vu" w:date="2018-11-23T13:48:00Z">
                <w:pPr>
                  <w:spacing w:line="360" w:lineRule="auto"/>
                  <w:jc w:val="center"/>
                </w:pPr>
              </w:pPrChange>
            </w:pPr>
            <w:ins w:id="11118" w:author="phuong vu" w:date="2018-11-15T23:14:00Z">
              <w:r>
                <w:rPr>
                  <w:lang w:val="en-US"/>
                </w:rPr>
                <w:t>2</w:t>
              </w:r>
            </w:ins>
          </w:p>
        </w:tc>
        <w:tc>
          <w:tcPr>
            <w:tcW w:w="1980" w:type="dxa"/>
          </w:tcPr>
          <w:p w14:paraId="48D6112D" w14:textId="77777777" w:rsidR="000B72E2" w:rsidRDefault="000B72E2" w:rsidP="00E6227B">
            <w:pPr>
              <w:spacing w:line="276" w:lineRule="auto"/>
              <w:rPr>
                <w:ins w:id="11119" w:author="phuong vu" w:date="2018-11-15T23:14:00Z"/>
                <w:lang w:val="en-US"/>
              </w:rPr>
              <w:pPrChange w:id="11120" w:author="phuong vu" w:date="2018-11-23T13:48:00Z">
                <w:pPr>
                  <w:spacing w:line="360" w:lineRule="auto"/>
                </w:pPr>
              </w:pPrChange>
            </w:pPr>
            <w:ins w:id="11121" w:author="phuong vu" w:date="2018-11-15T23:14:00Z">
              <w:r>
                <w:rPr>
                  <w:lang w:val="en-US"/>
                </w:rPr>
                <w:t>button</w:t>
              </w:r>
            </w:ins>
          </w:p>
        </w:tc>
        <w:tc>
          <w:tcPr>
            <w:tcW w:w="2970" w:type="dxa"/>
          </w:tcPr>
          <w:p w14:paraId="575DD6F2" w14:textId="6E5E5054" w:rsidR="000B72E2" w:rsidRDefault="000B72E2" w:rsidP="00E6227B">
            <w:pPr>
              <w:spacing w:line="276" w:lineRule="auto"/>
              <w:rPr>
                <w:ins w:id="11122" w:author="phuong vu" w:date="2018-11-15T23:14:00Z"/>
                <w:lang w:val="en-US"/>
              </w:rPr>
              <w:pPrChange w:id="11123" w:author="phuong vu" w:date="2018-11-23T13:48:00Z">
                <w:pPr>
                  <w:spacing w:line="360" w:lineRule="auto"/>
                </w:pPr>
              </w:pPrChange>
            </w:pPr>
            <w:ins w:id="11124" w:author="phuong vu" w:date="2018-11-15T23:17:00Z">
              <w:r>
                <w:rPr>
                  <w:lang w:val="en-US"/>
                </w:rPr>
                <w:t>Tạo hóa đơn, thực hiện chức năng tạo hóa đơn dựa trên ID của đơn hàng.</w:t>
              </w:r>
            </w:ins>
          </w:p>
        </w:tc>
        <w:tc>
          <w:tcPr>
            <w:tcW w:w="1266" w:type="dxa"/>
          </w:tcPr>
          <w:p w14:paraId="460BD576" w14:textId="77777777" w:rsidR="000B72E2" w:rsidRDefault="000B72E2" w:rsidP="00E6227B">
            <w:pPr>
              <w:spacing w:line="276" w:lineRule="auto"/>
              <w:rPr>
                <w:ins w:id="11125" w:author="phuong vu" w:date="2018-11-15T23:14:00Z"/>
                <w:lang w:val="en-US"/>
              </w:rPr>
              <w:pPrChange w:id="11126" w:author="phuong vu" w:date="2018-11-23T13:48:00Z">
                <w:pPr>
                  <w:spacing w:line="360" w:lineRule="auto"/>
                </w:pPr>
              </w:pPrChange>
            </w:pPr>
          </w:p>
        </w:tc>
        <w:tc>
          <w:tcPr>
            <w:tcW w:w="1756" w:type="dxa"/>
          </w:tcPr>
          <w:p w14:paraId="4F08D7A6" w14:textId="77777777" w:rsidR="000B72E2" w:rsidRDefault="000B72E2" w:rsidP="00E6227B">
            <w:pPr>
              <w:spacing w:line="276" w:lineRule="auto"/>
              <w:rPr>
                <w:ins w:id="11127" w:author="phuong vu" w:date="2018-11-15T23:14:00Z"/>
                <w:lang w:val="en-US"/>
              </w:rPr>
              <w:pPrChange w:id="11128" w:author="phuong vu" w:date="2018-11-23T13:48:00Z">
                <w:pPr>
                  <w:spacing w:line="360" w:lineRule="auto"/>
                </w:pPr>
              </w:pPrChange>
            </w:pPr>
          </w:p>
        </w:tc>
      </w:tr>
      <w:tr w:rsidR="000B72E2" w14:paraId="438869C9" w14:textId="77777777" w:rsidTr="005A4BEF">
        <w:trPr>
          <w:ins w:id="11129" w:author="phuong vu" w:date="2018-11-15T23:14:00Z"/>
        </w:trPr>
        <w:tc>
          <w:tcPr>
            <w:tcW w:w="805" w:type="dxa"/>
          </w:tcPr>
          <w:p w14:paraId="0F1FFD57" w14:textId="77777777" w:rsidR="000B72E2" w:rsidRDefault="000B72E2" w:rsidP="00E6227B">
            <w:pPr>
              <w:spacing w:line="276" w:lineRule="auto"/>
              <w:jc w:val="center"/>
              <w:rPr>
                <w:ins w:id="11130" w:author="phuong vu" w:date="2018-11-15T23:14:00Z"/>
                <w:lang w:val="en-US"/>
              </w:rPr>
              <w:pPrChange w:id="11131" w:author="phuong vu" w:date="2018-11-23T13:48:00Z">
                <w:pPr>
                  <w:spacing w:line="360" w:lineRule="auto"/>
                  <w:jc w:val="center"/>
                </w:pPr>
              </w:pPrChange>
            </w:pPr>
            <w:ins w:id="11132" w:author="phuong vu" w:date="2018-11-15T23:14:00Z">
              <w:r>
                <w:rPr>
                  <w:lang w:val="en-US"/>
                </w:rPr>
                <w:t>3</w:t>
              </w:r>
            </w:ins>
          </w:p>
        </w:tc>
        <w:tc>
          <w:tcPr>
            <w:tcW w:w="1980" w:type="dxa"/>
          </w:tcPr>
          <w:p w14:paraId="5946B344" w14:textId="0FFAB628" w:rsidR="000B72E2" w:rsidRDefault="000B72E2" w:rsidP="00E6227B">
            <w:pPr>
              <w:spacing w:line="276" w:lineRule="auto"/>
              <w:rPr>
                <w:ins w:id="11133" w:author="phuong vu" w:date="2018-11-15T23:14:00Z"/>
                <w:lang w:val="en-US"/>
              </w:rPr>
              <w:pPrChange w:id="11134" w:author="phuong vu" w:date="2018-11-23T13:48:00Z">
                <w:pPr>
                  <w:spacing w:line="360" w:lineRule="auto"/>
                </w:pPr>
              </w:pPrChange>
            </w:pPr>
            <w:ins w:id="11135" w:author="phuong vu" w:date="2018-11-15T23:17:00Z">
              <w:r>
                <w:rPr>
                  <w:lang w:val="en-US"/>
                </w:rPr>
                <w:t>table</w:t>
              </w:r>
            </w:ins>
          </w:p>
        </w:tc>
        <w:tc>
          <w:tcPr>
            <w:tcW w:w="2970" w:type="dxa"/>
          </w:tcPr>
          <w:p w14:paraId="08582E8B" w14:textId="2E274A5E" w:rsidR="000B72E2" w:rsidRDefault="000B72E2" w:rsidP="00E6227B">
            <w:pPr>
              <w:spacing w:line="276" w:lineRule="auto"/>
              <w:rPr>
                <w:ins w:id="11136" w:author="phuong vu" w:date="2018-11-15T23:14:00Z"/>
                <w:lang w:val="en-US"/>
              </w:rPr>
              <w:pPrChange w:id="11137" w:author="phuong vu" w:date="2018-11-23T13:48:00Z">
                <w:pPr>
                  <w:spacing w:line="360" w:lineRule="auto"/>
                </w:pPr>
              </w:pPrChange>
            </w:pPr>
            <w:ins w:id="11138" w:author="phuong vu" w:date="2018-11-15T23:17:00Z">
              <w:r>
                <w:rPr>
                  <w:lang w:val="en-US"/>
                </w:rPr>
                <w:t>Thông tin hóa đơn</w:t>
              </w:r>
            </w:ins>
          </w:p>
        </w:tc>
        <w:tc>
          <w:tcPr>
            <w:tcW w:w="1266" w:type="dxa"/>
          </w:tcPr>
          <w:p w14:paraId="39FE411F" w14:textId="77777777" w:rsidR="000B72E2" w:rsidRDefault="000B72E2" w:rsidP="00E6227B">
            <w:pPr>
              <w:spacing w:line="276" w:lineRule="auto"/>
              <w:rPr>
                <w:ins w:id="11139" w:author="phuong vu" w:date="2018-11-15T23:14:00Z"/>
                <w:lang w:val="en-US"/>
              </w:rPr>
              <w:pPrChange w:id="11140" w:author="phuong vu" w:date="2018-11-23T13:48:00Z">
                <w:pPr>
                  <w:spacing w:line="360" w:lineRule="auto"/>
                </w:pPr>
              </w:pPrChange>
            </w:pPr>
          </w:p>
        </w:tc>
        <w:tc>
          <w:tcPr>
            <w:tcW w:w="1756" w:type="dxa"/>
          </w:tcPr>
          <w:p w14:paraId="6A1505B2" w14:textId="77777777" w:rsidR="000B72E2" w:rsidRDefault="000B72E2" w:rsidP="00E6227B">
            <w:pPr>
              <w:spacing w:line="276" w:lineRule="auto"/>
              <w:rPr>
                <w:ins w:id="11141" w:author="phuong vu" w:date="2018-11-15T23:14:00Z"/>
                <w:lang w:val="en-US"/>
              </w:rPr>
              <w:pPrChange w:id="11142" w:author="phuong vu" w:date="2018-11-23T13:48:00Z">
                <w:pPr>
                  <w:spacing w:line="360" w:lineRule="auto"/>
                </w:pPr>
              </w:pPrChange>
            </w:pPr>
          </w:p>
        </w:tc>
      </w:tr>
      <w:tr w:rsidR="00565D22" w14:paraId="01C73727" w14:textId="77777777" w:rsidTr="005A4BEF">
        <w:trPr>
          <w:ins w:id="11143" w:author="phuong vu" w:date="2018-11-21T22:08:00Z"/>
        </w:trPr>
        <w:tc>
          <w:tcPr>
            <w:tcW w:w="805" w:type="dxa"/>
          </w:tcPr>
          <w:p w14:paraId="0F8AC79C" w14:textId="529B757C" w:rsidR="00565D22" w:rsidRDefault="00565D22" w:rsidP="00E6227B">
            <w:pPr>
              <w:spacing w:line="276" w:lineRule="auto"/>
              <w:jc w:val="center"/>
              <w:rPr>
                <w:ins w:id="11144" w:author="phuong vu" w:date="2018-11-21T22:08:00Z"/>
                <w:lang w:val="en-US"/>
              </w:rPr>
              <w:pPrChange w:id="11145" w:author="phuong vu" w:date="2018-11-23T13:48:00Z">
                <w:pPr>
                  <w:spacing w:line="360" w:lineRule="auto"/>
                  <w:jc w:val="center"/>
                </w:pPr>
              </w:pPrChange>
            </w:pPr>
            <w:ins w:id="11146" w:author="phuong vu" w:date="2018-11-21T22:08:00Z">
              <w:r>
                <w:rPr>
                  <w:lang w:val="en-US"/>
                </w:rPr>
                <w:t>4</w:t>
              </w:r>
            </w:ins>
          </w:p>
        </w:tc>
        <w:tc>
          <w:tcPr>
            <w:tcW w:w="1980" w:type="dxa"/>
          </w:tcPr>
          <w:p w14:paraId="5A185C39" w14:textId="031C3925" w:rsidR="00565D22" w:rsidRDefault="00565D22" w:rsidP="00E6227B">
            <w:pPr>
              <w:spacing w:line="276" w:lineRule="auto"/>
              <w:rPr>
                <w:ins w:id="11147" w:author="phuong vu" w:date="2018-11-21T22:08:00Z"/>
                <w:lang w:val="en-US"/>
              </w:rPr>
              <w:pPrChange w:id="11148" w:author="phuong vu" w:date="2018-11-23T13:48:00Z">
                <w:pPr>
                  <w:spacing w:line="360" w:lineRule="auto"/>
                </w:pPr>
              </w:pPrChange>
            </w:pPr>
            <w:ins w:id="11149" w:author="phuong vu" w:date="2018-11-21T22:08:00Z">
              <w:r>
                <w:rPr>
                  <w:lang w:val="en-US"/>
                </w:rPr>
                <w:t>button</w:t>
              </w:r>
            </w:ins>
          </w:p>
        </w:tc>
        <w:tc>
          <w:tcPr>
            <w:tcW w:w="2970" w:type="dxa"/>
          </w:tcPr>
          <w:p w14:paraId="7396EB84" w14:textId="0D9CB0C2" w:rsidR="00565D22" w:rsidRDefault="00565D22" w:rsidP="00E6227B">
            <w:pPr>
              <w:spacing w:line="276" w:lineRule="auto"/>
              <w:rPr>
                <w:ins w:id="11150" w:author="phuong vu" w:date="2018-11-21T22:08:00Z"/>
                <w:lang w:val="en-US"/>
              </w:rPr>
              <w:pPrChange w:id="11151" w:author="phuong vu" w:date="2018-11-23T13:48:00Z">
                <w:pPr>
                  <w:spacing w:line="360" w:lineRule="auto"/>
                </w:pPr>
              </w:pPrChange>
            </w:pPr>
            <w:ins w:id="11152" w:author="phuong vu" w:date="2018-11-21T22:08:00Z">
              <w:r>
                <w:rPr>
                  <w:lang w:val="en-US"/>
                </w:rPr>
                <w:t>In h</w:t>
              </w:r>
            </w:ins>
            <w:ins w:id="11153" w:author="phuong vu" w:date="2018-11-21T22:09:00Z">
              <w:r>
                <w:rPr>
                  <w:lang w:val="en-US"/>
                </w:rPr>
                <w:t>óa đơn</w:t>
              </w:r>
            </w:ins>
          </w:p>
        </w:tc>
        <w:tc>
          <w:tcPr>
            <w:tcW w:w="1266" w:type="dxa"/>
          </w:tcPr>
          <w:p w14:paraId="7FD62DF8" w14:textId="77777777" w:rsidR="00565D22" w:rsidRDefault="00565D22" w:rsidP="00E6227B">
            <w:pPr>
              <w:spacing w:line="276" w:lineRule="auto"/>
              <w:rPr>
                <w:ins w:id="11154" w:author="phuong vu" w:date="2018-11-21T22:08:00Z"/>
                <w:lang w:val="en-US"/>
              </w:rPr>
              <w:pPrChange w:id="11155" w:author="phuong vu" w:date="2018-11-23T13:48:00Z">
                <w:pPr>
                  <w:spacing w:line="360" w:lineRule="auto"/>
                </w:pPr>
              </w:pPrChange>
            </w:pPr>
          </w:p>
        </w:tc>
        <w:tc>
          <w:tcPr>
            <w:tcW w:w="1756" w:type="dxa"/>
          </w:tcPr>
          <w:p w14:paraId="56AE8F95" w14:textId="77777777" w:rsidR="00565D22" w:rsidRDefault="00565D22" w:rsidP="00E6227B">
            <w:pPr>
              <w:spacing w:line="276" w:lineRule="auto"/>
              <w:rPr>
                <w:ins w:id="11156" w:author="phuong vu" w:date="2018-11-21T22:08:00Z"/>
                <w:lang w:val="en-US"/>
              </w:rPr>
              <w:pPrChange w:id="11157" w:author="phuong vu" w:date="2018-11-23T13:48:00Z">
                <w:pPr>
                  <w:spacing w:line="360" w:lineRule="auto"/>
                </w:pPr>
              </w:pPrChange>
            </w:pPr>
          </w:p>
        </w:tc>
      </w:tr>
      <w:tr w:rsidR="00565D22" w14:paraId="0DA67080" w14:textId="77777777" w:rsidTr="005A4BEF">
        <w:trPr>
          <w:ins w:id="11158" w:author="phuong vu" w:date="2018-11-21T22:08:00Z"/>
        </w:trPr>
        <w:tc>
          <w:tcPr>
            <w:tcW w:w="805" w:type="dxa"/>
          </w:tcPr>
          <w:p w14:paraId="6374A145" w14:textId="45368623" w:rsidR="00565D22" w:rsidRDefault="00565D22" w:rsidP="00E6227B">
            <w:pPr>
              <w:spacing w:line="276" w:lineRule="auto"/>
              <w:jc w:val="center"/>
              <w:rPr>
                <w:ins w:id="11159" w:author="phuong vu" w:date="2018-11-21T22:08:00Z"/>
                <w:lang w:val="en-US"/>
              </w:rPr>
              <w:pPrChange w:id="11160" w:author="phuong vu" w:date="2018-11-23T13:48:00Z">
                <w:pPr>
                  <w:spacing w:line="360" w:lineRule="auto"/>
                  <w:jc w:val="center"/>
                </w:pPr>
              </w:pPrChange>
            </w:pPr>
            <w:ins w:id="11161" w:author="phuong vu" w:date="2018-11-21T22:08:00Z">
              <w:r>
                <w:rPr>
                  <w:lang w:val="en-US"/>
                </w:rPr>
                <w:t>5</w:t>
              </w:r>
            </w:ins>
          </w:p>
        </w:tc>
        <w:tc>
          <w:tcPr>
            <w:tcW w:w="1980" w:type="dxa"/>
          </w:tcPr>
          <w:p w14:paraId="0C5BB0D5" w14:textId="68AEC86B" w:rsidR="00565D22" w:rsidRDefault="00565D22" w:rsidP="00E6227B">
            <w:pPr>
              <w:spacing w:line="276" w:lineRule="auto"/>
              <w:rPr>
                <w:ins w:id="11162" w:author="phuong vu" w:date="2018-11-21T22:08:00Z"/>
                <w:lang w:val="en-US"/>
              </w:rPr>
              <w:pPrChange w:id="11163" w:author="phuong vu" w:date="2018-11-23T13:48:00Z">
                <w:pPr>
                  <w:spacing w:line="360" w:lineRule="auto"/>
                </w:pPr>
              </w:pPrChange>
            </w:pPr>
            <w:ins w:id="11164" w:author="phuong vu" w:date="2018-11-21T22:08:00Z">
              <w:r>
                <w:rPr>
                  <w:lang w:val="en-US"/>
                </w:rPr>
                <w:t>button</w:t>
              </w:r>
            </w:ins>
          </w:p>
        </w:tc>
        <w:tc>
          <w:tcPr>
            <w:tcW w:w="2970" w:type="dxa"/>
          </w:tcPr>
          <w:p w14:paraId="349B89E9" w14:textId="26835B94" w:rsidR="00565D22" w:rsidRDefault="00565D22" w:rsidP="00E6227B">
            <w:pPr>
              <w:spacing w:line="276" w:lineRule="auto"/>
              <w:rPr>
                <w:ins w:id="11165" w:author="phuong vu" w:date="2018-11-21T22:08:00Z"/>
                <w:lang w:val="en-US"/>
              </w:rPr>
              <w:pPrChange w:id="11166" w:author="phuong vu" w:date="2018-11-23T13:48:00Z">
                <w:pPr>
                  <w:spacing w:line="360" w:lineRule="auto"/>
                </w:pPr>
              </w:pPrChange>
            </w:pPr>
            <w:ins w:id="11167" w:author="phuong vu" w:date="2018-11-21T22:09:00Z">
              <w:r>
                <w:rPr>
                  <w:lang w:val="en-US"/>
                </w:rPr>
                <w:t>Cập nhật thông tin hóa đơn</w:t>
              </w:r>
            </w:ins>
          </w:p>
        </w:tc>
        <w:tc>
          <w:tcPr>
            <w:tcW w:w="1266" w:type="dxa"/>
          </w:tcPr>
          <w:p w14:paraId="4E0681C4" w14:textId="77777777" w:rsidR="00565D22" w:rsidRDefault="00565D22" w:rsidP="00E6227B">
            <w:pPr>
              <w:spacing w:line="276" w:lineRule="auto"/>
              <w:rPr>
                <w:ins w:id="11168" w:author="phuong vu" w:date="2018-11-21T22:08:00Z"/>
                <w:lang w:val="en-US"/>
              </w:rPr>
              <w:pPrChange w:id="11169" w:author="phuong vu" w:date="2018-11-23T13:48:00Z">
                <w:pPr>
                  <w:spacing w:line="360" w:lineRule="auto"/>
                </w:pPr>
              </w:pPrChange>
            </w:pPr>
          </w:p>
        </w:tc>
        <w:tc>
          <w:tcPr>
            <w:tcW w:w="1756" w:type="dxa"/>
          </w:tcPr>
          <w:p w14:paraId="6AAD1909" w14:textId="77777777" w:rsidR="00565D22" w:rsidRDefault="00565D22" w:rsidP="00E6227B">
            <w:pPr>
              <w:spacing w:line="276" w:lineRule="auto"/>
              <w:rPr>
                <w:ins w:id="11170" w:author="phuong vu" w:date="2018-11-21T22:08:00Z"/>
                <w:lang w:val="en-US"/>
              </w:rPr>
              <w:pPrChange w:id="11171" w:author="phuong vu" w:date="2018-11-23T13:48:00Z">
                <w:pPr>
                  <w:spacing w:line="360" w:lineRule="auto"/>
                </w:pPr>
              </w:pPrChange>
            </w:pPr>
          </w:p>
        </w:tc>
      </w:tr>
      <w:tr w:rsidR="000B72E2" w14:paraId="1D0B6967" w14:textId="77777777" w:rsidTr="005A4BEF">
        <w:trPr>
          <w:ins w:id="11172" w:author="phuong vu" w:date="2018-11-15T23:14:00Z"/>
        </w:trPr>
        <w:tc>
          <w:tcPr>
            <w:tcW w:w="805" w:type="dxa"/>
          </w:tcPr>
          <w:p w14:paraId="634F21FA" w14:textId="33836170" w:rsidR="000B72E2" w:rsidRDefault="00565D22" w:rsidP="00E6227B">
            <w:pPr>
              <w:spacing w:line="276" w:lineRule="auto"/>
              <w:jc w:val="center"/>
              <w:rPr>
                <w:ins w:id="11173" w:author="phuong vu" w:date="2018-11-15T23:14:00Z"/>
                <w:lang w:val="en-US"/>
              </w:rPr>
              <w:pPrChange w:id="11174" w:author="phuong vu" w:date="2018-11-23T13:48:00Z">
                <w:pPr>
                  <w:spacing w:line="360" w:lineRule="auto"/>
                  <w:jc w:val="center"/>
                </w:pPr>
              </w:pPrChange>
            </w:pPr>
            <w:ins w:id="11175" w:author="phuong vu" w:date="2018-11-21T22:08:00Z">
              <w:r>
                <w:rPr>
                  <w:lang w:val="en-US"/>
                </w:rPr>
                <w:t>6</w:t>
              </w:r>
            </w:ins>
          </w:p>
        </w:tc>
        <w:tc>
          <w:tcPr>
            <w:tcW w:w="1980" w:type="dxa"/>
          </w:tcPr>
          <w:p w14:paraId="6DD76B7A" w14:textId="77777777" w:rsidR="000B72E2" w:rsidRDefault="000B72E2" w:rsidP="00E6227B">
            <w:pPr>
              <w:spacing w:line="276" w:lineRule="auto"/>
              <w:rPr>
                <w:ins w:id="11176" w:author="phuong vu" w:date="2018-11-15T23:14:00Z"/>
                <w:lang w:val="en-US"/>
              </w:rPr>
              <w:pPrChange w:id="11177" w:author="phuong vu" w:date="2018-11-23T13:48:00Z">
                <w:pPr>
                  <w:spacing w:line="360" w:lineRule="auto"/>
                </w:pPr>
              </w:pPrChange>
            </w:pPr>
            <w:ins w:id="11178" w:author="phuong vu" w:date="2018-11-15T23:14:00Z">
              <w:r>
                <w:rPr>
                  <w:lang w:val="en-US"/>
                </w:rPr>
                <w:t>button</w:t>
              </w:r>
            </w:ins>
          </w:p>
        </w:tc>
        <w:tc>
          <w:tcPr>
            <w:tcW w:w="2970" w:type="dxa"/>
          </w:tcPr>
          <w:p w14:paraId="7C432A97" w14:textId="77777777" w:rsidR="000B72E2" w:rsidRDefault="000B72E2" w:rsidP="00E6227B">
            <w:pPr>
              <w:spacing w:line="276" w:lineRule="auto"/>
              <w:rPr>
                <w:ins w:id="11179" w:author="phuong vu" w:date="2018-11-15T23:14:00Z"/>
                <w:lang w:val="en-US"/>
              </w:rPr>
              <w:pPrChange w:id="11180" w:author="phuong vu" w:date="2018-11-23T13:48:00Z">
                <w:pPr>
                  <w:spacing w:line="360" w:lineRule="auto"/>
                </w:pPr>
              </w:pPrChange>
            </w:pPr>
            <w:ins w:id="11181" w:author="phuong vu" w:date="2018-11-15T23:14:00Z">
              <w:r>
                <w:rPr>
                  <w:lang w:val="en-US"/>
                </w:rPr>
                <w:t>Hoàn tất xử lí đơn hàng</w:t>
              </w:r>
            </w:ins>
          </w:p>
        </w:tc>
        <w:tc>
          <w:tcPr>
            <w:tcW w:w="1266" w:type="dxa"/>
          </w:tcPr>
          <w:p w14:paraId="37C5EC0D" w14:textId="77777777" w:rsidR="000B72E2" w:rsidRDefault="000B72E2" w:rsidP="00E6227B">
            <w:pPr>
              <w:spacing w:line="276" w:lineRule="auto"/>
              <w:jc w:val="left"/>
              <w:rPr>
                <w:ins w:id="11182" w:author="phuong vu" w:date="2018-11-15T23:14:00Z"/>
                <w:lang w:val="en-US"/>
              </w:rPr>
              <w:pPrChange w:id="11183" w:author="phuong vu" w:date="2018-11-23T13:48:00Z">
                <w:pPr>
                  <w:spacing w:line="360" w:lineRule="auto"/>
                  <w:jc w:val="left"/>
                </w:pPr>
              </w:pPrChange>
            </w:pPr>
          </w:p>
        </w:tc>
        <w:tc>
          <w:tcPr>
            <w:tcW w:w="1756" w:type="dxa"/>
          </w:tcPr>
          <w:p w14:paraId="3EFD78AD" w14:textId="77777777" w:rsidR="000B72E2" w:rsidRDefault="000B72E2" w:rsidP="00E6227B">
            <w:pPr>
              <w:spacing w:line="276" w:lineRule="auto"/>
              <w:rPr>
                <w:ins w:id="11184" w:author="phuong vu" w:date="2018-11-15T23:14:00Z"/>
                <w:lang w:val="en-US"/>
              </w:rPr>
              <w:pPrChange w:id="11185" w:author="phuong vu" w:date="2018-11-23T13:48:00Z">
                <w:pPr>
                  <w:spacing w:line="360" w:lineRule="auto"/>
                </w:pPr>
              </w:pPrChange>
            </w:pPr>
          </w:p>
        </w:tc>
      </w:tr>
      <w:tr w:rsidR="000B72E2" w14:paraId="70EB5D42" w14:textId="77777777" w:rsidTr="005A4BEF">
        <w:trPr>
          <w:ins w:id="11186" w:author="phuong vu" w:date="2018-11-15T23:14:00Z"/>
        </w:trPr>
        <w:tc>
          <w:tcPr>
            <w:tcW w:w="805" w:type="dxa"/>
          </w:tcPr>
          <w:p w14:paraId="59D7651D" w14:textId="2B982580" w:rsidR="000B72E2" w:rsidRDefault="00565D22" w:rsidP="00E6227B">
            <w:pPr>
              <w:spacing w:line="276" w:lineRule="auto"/>
              <w:jc w:val="center"/>
              <w:rPr>
                <w:ins w:id="11187" w:author="phuong vu" w:date="2018-11-15T23:14:00Z"/>
                <w:lang w:val="en-US"/>
              </w:rPr>
              <w:pPrChange w:id="11188" w:author="phuong vu" w:date="2018-11-23T13:48:00Z">
                <w:pPr>
                  <w:spacing w:line="360" w:lineRule="auto"/>
                  <w:jc w:val="center"/>
                </w:pPr>
              </w:pPrChange>
            </w:pPr>
            <w:ins w:id="11189" w:author="phuong vu" w:date="2018-11-21T22:08:00Z">
              <w:r>
                <w:rPr>
                  <w:lang w:val="en-US"/>
                </w:rPr>
                <w:t>7</w:t>
              </w:r>
            </w:ins>
          </w:p>
        </w:tc>
        <w:tc>
          <w:tcPr>
            <w:tcW w:w="1980" w:type="dxa"/>
          </w:tcPr>
          <w:p w14:paraId="374EFB6D" w14:textId="77777777" w:rsidR="000B72E2" w:rsidRDefault="000B72E2" w:rsidP="00E6227B">
            <w:pPr>
              <w:spacing w:line="276" w:lineRule="auto"/>
              <w:rPr>
                <w:ins w:id="11190" w:author="phuong vu" w:date="2018-11-15T23:14:00Z"/>
                <w:lang w:val="en-US"/>
              </w:rPr>
              <w:pPrChange w:id="11191" w:author="phuong vu" w:date="2018-11-23T13:48:00Z">
                <w:pPr>
                  <w:spacing w:line="360" w:lineRule="auto"/>
                </w:pPr>
              </w:pPrChange>
            </w:pPr>
            <w:ins w:id="11192" w:author="phuong vu" w:date="2018-11-15T23:14:00Z">
              <w:r>
                <w:rPr>
                  <w:lang w:val="en-US"/>
                </w:rPr>
                <w:t>button</w:t>
              </w:r>
            </w:ins>
          </w:p>
        </w:tc>
        <w:tc>
          <w:tcPr>
            <w:tcW w:w="2970" w:type="dxa"/>
          </w:tcPr>
          <w:p w14:paraId="6C106208" w14:textId="77777777" w:rsidR="000B72E2" w:rsidRDefault="000B72E2" w:rsidP="00E6227B">
            <w:pPr>
              <w:spacing w:line="276" w:lineRule="auto"/>
              <w:rPr>
                <w:ins w:id="11193" w:author="phuong vu" w:date="2018-11-15T23:14:00Z"/>
                <w:lang w:val="en-US"/>
              </w:rPr>
              <w:pPrChange w:id="11194" w:author="phuong vu" w:date="2018-11-23T13:48:00Z">
                <w:pPr>
                  <w:spacing w:line="360" w:lineRule="auto"/>
                </w:pPr>
              </w:pPrChange>
            </w:pPr>
            <w:ins w:id="11195" w:author="phuong vu" w:date="2018-11-15T23:14:00Z">
              <w:r>
                <w:rPr>
                  <w:lang w:val="en-US"/>
                </w:rPr>
                <w:t>Quay lại trang trước</w:t>
              </w:r>
            </w:ins>
          </w:p>
        </w:tc>
        <w:tc>
          <w:tcPr>
            <w:tcW w:w="1266" w:type="dxa"/>
          </w:tcPr>
          <w:p w14:paraId="4B8DBA27" w14:textId="77777777" w:rsidR="000B72E2" w:rsidRDefault="000B72E2" w:rsidP="00E6227B">
            <w:pPr>
              <w:spacing w:line="276" w:lineRule="auto"/>
              <w:jc w:val="left"/>
              <w:rPr>
                <w:ins w:id="11196" w:author="phuong vu" w:date="2018-11-15T23:14:00Z"/>
                <w:lang w:val="en-US"/>
              </w:rPr>
              <w:pPrChange w:id="11197" w:author="phuong vu" w:date="2018-11-23T13:48:00Z">
                <w:pPr>
                  <w:spacing w:line="360" w:lineRule="auto"/>
                  <w:jc w:val="left"/>
                </w:pPr>
              </w:pPrChange>
            </w:pPr>
          </w:p>
        </w:tc>
        <w:tc>
          <w:tcPr>
            <w:tcW w:w="1756" w:type="dxa"/>
          </w:tcPr>
          <w:p w14:paraId="172B3DB7" w14:textId="77777777" w:rsidR="000B72E2" w:rsidRDefault="000B72E2" w:rsidP="00E6227B">
            <w:pPr>
              <w:spacing w:line="276" w:lineRule="auto"/>
              <w:rPr>
                <w:ins w:id="11198" w:author="phuong vu" w:date="2018-11-15T23:14:00Z"/>
                <w:lang w:val="en-US"/>
              </w:rPr>
              <w:pPrChange w:id="11199" w:author="phuong vu" w:date="2018-11-23T13:48:00Z">
                <w:pPr>
                  <w:spacing w:line="360" w:lineRule="auto"/>
                </w:pPr>
              </w:pPrChange>
            </w:pPr>
          </w:p>
        </w:tc>
      </w:tr>
    </w:tbl>
    <w:p w14:paraId="72CDF5F4" w14:textId="77777777" w:rsidR="000B72E2" w:rsidRPr="005A4BEF" w:rsidRDefault="000B72E2" w:rsidP="00E6227B">
      <w:pPr>
        <w:spacing w:line="276" w:lineRule="auto"/>
        <w:rPr>
          <w:lang w:val="en-US"/>
        </w:rPr>
        <w:pPrChange w:id="11200" w:author="phuong vu" w:date="2018-11-23T13:48:00Z">
          <w:pPr>
            <w:pStyle w:val="Heading6"/>
          </w:pPr>
        </w:pPrChange>
      </w:pPr>
    </w:p>
    <w:p w14:paraId="3625AAC2" w14:textId="6F62AB3A" w:rsidR="00070C2F" w:rsidRDefault="00070C2F" w:rsidP="00E6227B">
      <w:pPr>
        <w:pStyle w:val="Heading6"/>
        <w:spacing w:line="276" w:lineRule="auto"/>
        <w:rPr>
          <w:ins w:id="11201" w:author="phuong vu" w:date="2018-11-21T21:52:00Z"/>
          <w:lang w:val="en-US"/>
        </w:rPr>
        <w:pPrChange w:id="11202" w:author="phuong vu" w:date="2018-11-23T13:48:00Z">
          <w:pPr>
            <w:pStyle w:val="Heading6"/>
          </w:pPr>
        </w:pPrChange>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225CD" w14:paraId="2ED71E95" w14:textId="77777777" w:rsidTr="00565D22">
        <w:trPr>
          <w:ins w:id="11203" w:author="phuong vu" w:date="2018-11-21T21:52:00Z"/>
        </w:trPr>
        <w:tc>
          <w:tcPr>
            <w:tcW w:w="805" w:type="dxa"/>
            <w:vMerge w:val="restart"/>
            <w:vAlign w:val="center"/>
          </w:tcPr>
          <w:p w14:paraId="08E3B283" w14:textId="77777777" w:rsidR="00D225CD" w:rsidRPr="007F1EF1" w:rsidRDefault="00D225CD" w:rsidP="00E6227B">
            <w:pPr>
              <w:spacing w:line="276" w:lineRule="auto"/>
              <w:jc w:val="center"/>
              <w:rPr>
                <w:ins w:id="11204" w:author="phuong vu" w:date="2018-11-21T21:52:00Z"/>
                <w:b/>
                <w:lang w:val="en-US"/>
              </w:rPr>
              <w:pPrChange w:id="11205" w:author="phuong vu" w:date="2018-11-23T13:48:00Z">
                <w:pPr>
                  <w:spacing w:line="360" w:lineRule="auto"/>
                  <w:jc w:val="center"/>
                </w:pPr>
              </w:pPrChange>
            </w:pPr>
            <w:ins w:id="11206" w:author="phuong vu" w:date="2018-11-21T21:52:00Z">
              <w:r w:rsidRPr="007F1EF1">
                <w:rPr>
                  <w:b/>
                  <w:lang w:val="en-US"/>
                </w:rPr>
                <w:t>STT</w:t>
              </w:r>
            </w:ins>
          </w:p>
        </w:tc>
        <w:tc>
          <w:tcPr>
            <w:tcW w:w="2120" w:type="dxa"/>
            <w:vMerge w:val="restart"/>
            <w:vAlign w:val="center"/>
          </w:tcPr>
          <w:p w14:paraId="224410AD" w14:textId="77777777" w:rsidR="00D225CD" w:rsidRPr="007F1EF1" w:rsidRDefault="00D225CD" w:rsidP="00E6227B">
            <w:pPr>
              <w:spacing w:line="276" w:lineRule="auto"/>
              <w:jc w:val="center"/>
              <w:rPr>
                <w:ins w:id="11207" w:author="phuong vu" w:date="2018-11-21T21:52:00Z"/>
                <w:b/>
                <w:lang w:val="en-US"/>
              </w:rPr>
              <w:pPrChange w:id="11208" w:author="phuong vu" w:date="2018-11-23T13:48:00Z">
                <w:pPr>
                  <w:spacing w:line="360" w:lineRule="auto"/>
                  <w:jc w:val="center"/>
                </w:pPr>
              </w:pPrChange>
            </w:pPr>
            <w:ins w:id="11209" w:author="phuong vu" w:date="2018-11-21T21:52:00Z">
              <w:r w:rsidRPr="007F1EF1">
                <w:rPr>
                  <w:b/>
                  <w:lang w:val="en-US"/>
                </w:rPr>
                <w:t>Tên bảng/</w:t>
              </w:r>
            </w:ins>
          </w:p>
          <w:p w14:paraId="28408275" w14:textId="77777777" w:rsidR="00D225CD" w:rsidRPr="007F1EF1" w:rsidRDefault="00D225CD" w:rsidP="00E6227B">
            <w:pPr>
              <w:spacing w:line="276" w:lineRule="auto"/>
              <w:jc w:val="center"/>
              <w:rPr>
                <w:ins w:id="11210" w:author="phuong vu" w:date="2018-11-21T21:52:00Z"/>
                <w:b/>
                <w:lang w:val="en-US"/>
              </w:rPr>
              <w:pPrChange w:id="11211" w:author="phuong vu" w:date="2018-11-23T13:48:00Z">
                <w:pPr>
                  <w:spacing w:line="360" w:lineRule="auto"/>
                  <w:jc w:val="center"/>
                </w:pPr>
              </w:pPrChange>
            </w:pPr>
            <w:ins w:id="11212" w:author="phuong vu" w:date="2018-11-21T21:52:00Z">
              <w:r w:rsidRPr="007F1EF1">
                <w:rPr>
                  <w:b/>
                  <w:lang w:val="en-US"/>
                </w:rPr>
                <w:t>Cấu tr</w:t>
              </w:r>
              <w:r>
                <w:rPr>
                  <w:b/>
                  <w:lang w:val="en-US"/>
                </w:rPr>
                <w:t>ú</w:t>
              </w:r>
              <w:r w:rsidRPr="007F1EF1">
                <w:rPr>
                  <w:b/>
                  <w:lang w:val="en-US"/>
                </w:rPr>
                <w:t>c dữ liệu</w:t>
              </w:r>
            </w:ins>
          </w:p>
        </w:tc>
        <w:tc>
          <w:tcPr>
            <w:tcW w:w="5852" w:type="dxa"/>
            <w:gridSpan w:val="4"/>
            <w:vAlign w:val="center"/>
          </w:tcPr>
          <w:p w14:paraId="4DD99287" w14:textId="77777777" w:rsidR="00D225CD" w:rsidRPr="007F1EF1" w:rsidRDefault="00D225CD" w:rsidP="00E6227B">
            <w:pPr>
              <w:spacing w:line="276" w:lineRule="auto"/>
              <w:jc w:val="center"/>
              <w:rPr>
                <w:ins w:id="11213" w:author="phuong vu" w:date="2018-11-21T21:52:00Z"/>
                <w:b/>
                <w:lang w:val="en-US"/>
              </w:rPr>
              <w:pPrChange w:id="11214" w:author="phuong vu" w:date="2018-11-23T13:48:00Z">
                <w:pPr>
                  <w:spacing w:line="360" w:lineRule="auto"/>
                  <w:jc w:val="center"/>
                </w:pPr>
              </w:pPrChange>
            </w:pPr>
            <w:ins w:id="11215" w:author="phuong vu" w:date="2018-11-21T21:52:00Z">
              <w:r w:rsidRPr="007F1EF1">
                <w:rPr>
                  <w:b/>
                  <w:lang w:val="en-US"/>
                </w:rPr>
                <w:t>Phương thức</w:t>
              </w:r>
            </w:ins>
          </w:p>
        </w:tc>
      </w:tr>
      <w:tr w:rsidR="00D225CD" w14:paraId="0ADEC055" w14:textId="77777777" w:rsidTr="00565D22">
        <w:trPr>
          <w:ins w:id="11216" w:author="phuong vu" w:date="2018-11-21T21:52:00Z"/>
        </w:trPr>
        <w:tc>
          <w:tcPr>
            <w:tcW w:w="805" w:type="dxa"/>
            <w:vMerge/>
            <w:vAlign w:val="center"/>
          </w:tcPr>
          <w:p w14:paraId="0DBD164B" w14:textId="77777777" w:rsidR="00D225CD" w:rsidRPr="007F1EF1" w:rsidRDefault="00D225CD" w:rsidP="00E6227B">
            <w:pPr>
              <w:spacing w:line="276" w:lineRule="auto"/>
              <w:jc w:val="center"/>
              <w:rPr>
                <w:ins w:id="11217" w:author="phuong vu" w:date="2018-11-21T21:52:00Z"/>
                <w:b/>
                <w:lang w:val="en-US"/>
              </w:rPr>
              <w:pPrChange w:id="11218" w:author="phuong vu" w:date="2018-11-23T13:48:00Z">
                <w:pPr>
                  <w:spacing w:line="360" w:lineRule="auto"/>
                  <w:jc w:val="center"/>
                </w:pPr>
              </w:pPrChange>
            </w:pPr>
          </w:p>
        </w:tc>
        <w:tc>
          <w:tcPr>
            <w:tcW w:w="2120" w:type="dxa"/>
            <w:vMerge/>
            <w:vAlign w:val="center"/>
          </w:tcPr>
          <w:p w14:paraId="2A0CFEC2" w14:textId="77777777" w:rsidR="00D225CD" w:rsidRPr="007F1EF1" w:rsidRDefault="00D225CD" w:rsidP="00E6227B">
            <w:pPr>
              <w:spacing w:line="276" w:lineRule="auto"/>
              <w:jc w:val="center"/>
              <w:rPr>
                <w:ins w:id="11219" w:author="phuong vu" w:date="2018-11-21T21:52:00Z"/>
                <w:b/>
                <w:lang w:val="en-US"/>
              </w:rPr>
              <w:pPrChange w:id="11220" w:author="phuong vu" w:date="2018-11-23T13:48:00Z">
                <w:pPr>
                  <w:spacing w:line="360" w:lineRule="auto"/>
                  <w:jc w:val="center"/>
                </w:pPr>
              </w:pPrChange>
            </w:pPr>
          </w:p>
        </w:tc>
        <w:tc>
          <w:tcPr>
            <w:tcW w:w="1463" w:type="dxa"/>
            <w:vAlign w:val="center"/>
          </w:tcPr>
          <w:p w14:paraId="4F962534" w14:textId="77777777" w:rsidR="00D225CD" w:rsidRPr="007F1EF1" w:rsidRDefault="00D225CD" w:rsidP="00E6227B">
            <w:pPr>
              <w:spacing w:line="276" w:lineRule="auto"/>
              <w:jc w:val="center"/>
              <w:rPr>
                <w:ins w:id="11221" w:author="phuong vu" w:date="2018-11-21T21:52:00Z"/>
                <w:b/>
                <w:lang w:val="en-US"/>
              </w:rPr>
              <w:pPrChange w:id="11222" w:author="phuong vu" w:date="2018-11-23T13:48:00Z">
                <w:pPr>
                  <w:spacing w:line="360" w:lineRule="auto"/>
                  <w:jc w:val="center"/>
                </w:pPr>
              </w:pPrChange>
            </w:pPr>
            <w:ins w:id="11223" w:author="phuong vu" w:date="2018-11-21T21:52:00Z">
              <w:r w:rsidRPr="007F1EF1">
                <w:rPr>
                  <w:b/>
                  <w:lang w:val="en-US"/>
                </w:rPr>
                <w:t>Thêm</w:t>
              </w:r>
            </w:ins>
          </w:p>
        </w:tc>
        <w:tc>
          <w:tcPr>
            <w:tcW w:w="1463" w:type="dxa"/>
            <w:vAlign w:val="center"/>
          </w:tcPr>
          <w:p w14:paraId="4E1E15BB" w14:textId="77777777" w:rsidR="00D225CD" w:rsidRPr="007F1EF1" w:rsidRDefault="00D225CD" w:rsidP="00E6227B">
            <w:pPr>
              <w:spacing w:line="276" w:lineRule="auto"/>
              <w:jc w:val="center"/>
              <w:rPr>
                <w:ins w:id="11224" w:author="phuong vu" w:date="2018-11-21T21:52:00Z"/>
                <w:b/>
                <w:lang w:val="en-US"/>
              </w:rPr>
              <w:pPrChange w:id="11225" w:author="phuong vu" w:date="2018-11-23T13:48:00Z">
                <w:pPr>
                  <w:spacing w:line="360" w:lineRule="auto"/>
                  <w:jc w:val="center"/>
                </w:pPr>
              </w:pPrChange>
            </w:pPr>
            <w:ins w:id="11226" w:author="phuong vu" w:date="2018-11-21T21:52:00Z">
              <w:r w:rsidRPr="007F1EF1">
                <w:rPr>
                  <w:b/>
                  <w:lang w:val="en-US"/>
                </w:rPr>
                <w:t>Sửa</w:t>
              </w:r>
            </w:ins>
          </w:p>
        </w:tc>
        <w:tc>
          <w:tcPr>
            <w:tcW w:w="1463" w:type="dxa"/>
            <w:vAlign w:val="center"/>
          </w:tcPr>
          <w:p w14:paraId="7334789A" w14:textId="77777777" w:rsidR="00D225CD" w:rsidRPr="007F1EF1" w:rsidRDefault="00D225CD" w:rsidP="00E6227B">
            <w:pPr>
              <w:spacing w:line="276" w:lineRule="auto"/>
              <w:jc w:val="center"/>
              <w:rPr>
                <w:ins w:id="11227" w:author="phuong vu" w:date="2018-11-21T21:52:00Z"/>
                <w:b/>
                <w:lang w:val="en-US"/>
              </w:rPr>
              <w:pPrChange w:id="11228" w:author="phuong vu" w:date="2018-11-23T13:48:00Z">
                <w:pPr>
                  <w:spacing w:line="360" w:lineRule="auto"/>
                  <w:jc w:val="center"/>
                </w:pPr>
              </w:pPrChange>
            </w:pPr>
            <w:ins w:id="11229" w:author="phuong vu" w:date="2018-11-21T21:52:00Z">
              <w:r w:rsidRPr="007F1EF1">
                <w:rPr>
                  <w:b/>
                  <w:lang w:val="en-US"/>
                </w:rPr>
                <w:t>Xóa</w:t>
              </w:r>
            </w:ins>
          </w:p>
        </w:tc>
        <w:tc>
          <w:tcPr>
            <w:tcW w:w="1463" w:type="dxa"/>
            <w:vAlign w:val="center"/>
          </w:tcPr>
          <w:p w14:paraId="3F03ABB3" w14:textId="77777777" w:rsidR="00D225CD" w:rsidRPr="007F1EF1" w:rsidRDefault="00D225CD" w:rsidP="00E6227B">
            <w:pPr>
              <w:spacing w:line="276" w:lineRule="auto"/>
              <w:jc w:val="center"/>
              <w:rPr>
                <w:ins w:id="11230" w:author="phuong vu" w:date="2018-11-21T21:52:00Z"/>
                <w:b/>
                <w:lang w:val="en-US"/>
              </w:rPr>
              <w:pPrChange w:id="11231" w:author="phuong vu" w:date="2018-11-23T13:48:00Z">
                <w:pPr>
                  <w:spacing w:line="360" w:lineRule="auto"/>
                  <w:jc w:val="center"/>
                </w:pPr>
              </w:pPrChange>
            </w:pPr>
            <w:ins w:id="11232" w:author="phuong vu" w:date="2018-11-21T21:52:00Z">
              <w:r w:rsidRPr="007F1EF1">
                <w:rPr>
                  <w:b/>
                  <w:lang w:val="en-US"/>
                </w:rPr>
                <w:t>Truy vấn</w:t>
              </w:r>
            </w:ins>
          </w:p>
        </w:tc>
      </w:tr>
      <w:tr w:rsidR="00D225CD" w14:paraId="5B4B02F0" w14:textId="77777777" w:rsidTr="00565D22">
        <w:trPr>
          <w:ins w:id="11233" w:author="phuong vu" w:date="2018-11-21T21:52:00Z"/>
        </w:trPr>
        <w:tc>
          <w:tcPr>
            <w:tcW w:w="805" w:type="dxa"/>
          </w:tcPr>
          <w:p w14:paraId="1E85293D" w14:textId="77777777" w:rsidR="00D225CD" w:rsidRDefault="00D225CD" w:rsidP="00E6227B">
            <w:pPr>
              <w:spacing w:line="276" w:lineRule="auto"/>
              <w:jc w:val="center"/>
              <w:rPr>
                <w:ins w:id="11234" w:author="phuong vu" w:date="2018-11-21T21:52:00Z"/>
                <w:lang w:val="en-US"/>
              </w:rPr>
              <w:pPrChange w:id="11235" w:author="phuong vu" w:date="2018-11-23T13:48:00Z">
                <w:pPr>
                  <w:spacing w:line="360" w:lineRule="auto"/>
                  <w:jc w:val="center"/>
                </w:pPr>
              </w:pPrChange>
            </w:pPr>
            <w:ins w:id="11236" w:author="phuong vu" w:date="2018-11-21T21:52:00Z">
              <w:r>
                <w:rPr>
                  <w:lang w:val="en-US"/>
                </w:rPr>
                <w:t>1</w:t>
              </w:r>
            </w:ins>
          </w:p>
        </w:tc>
        <w:tc>
          <w:tcPr>
            <w:tcW w:w="2120" w:type="dxa"/>
          </w:tcPr>
          <w:p w14:paraId="758BD103" w14:textId="77777777" w:rsidR="00D225CD" w:rsidRDefault="00D225CD" w:rsidP="00E6227B">
            <w:pPr>
              <w:spacing w:line="276" w:lineRule="auto"/>
              <w:rPr>
                <w:ins w:id="11237" w:author="phuong vu" w:date="2018-11-21T21:52:00Z"/>
                <w:lang w:val="en-US"/>
              </w:rPr>
              <w:pPrChange w:id="11238" w:author="phuong vu" w:date="2018-11-23T13:48:00Z">
                <w:pPr>
                  <w:spacing w:line="360" w:lineRule="auto"/>
                </w:pPr>
              </w:pPrChange>
            </w:pPr>
            <w:ins w:id="11239" w:author="phuong vu" w:date="2018-11-21T21:52:00Z">
              <w:r>
                <w:rPr>
                  <w:lang w:val="en-US"/>
                </w:rPr>
                <w:t>customer_order</w:t>
              </w:r>
            </w:ins>
          </w:p>
        </w:tc>
        <w:tc>
          <w:tcPr>
            <w:tcW w:w="1463" w:type="dxa"/>
          </w:tcPr>
          <w:p w14:paraId="0FDE67B7" w14:textId="77777777" w:rsidR="00D225CD" w:rsidRDefault="00D225CD" w:rsidP="00E6227B">
            <w:pPr>
              <w:spacing w:line="276" w:lineRule="auto"/>
              <w:jc w:val="center"/>
              <w:rPr>
                <w:ins w:id="11240" w:author="phuong vu" w:date="2018-11-21T21:52:00Z"/>
                <w:lang w:val="en-US"/>
              </w:rPr>
              <w:pPrChange w:id="11241" w:author="phuong vu" w:date="2018-11-23T13:48:00Z">
                <w:pPr>
                  <w:spacing w:line="360" w:lineRule="auto"/>
                  <w:jc w:val="center"/>
                </w:pPr>
              </w:pPrChange>
            </w:pPr>
          </w:p>
        </w:tc>
        <w:tc>
          <w:tcPr>
            <w:tcW w:w="1463" w:type="dxa"/>
          </w:tcPr>
          <w:p w14:paraId="623D8243" w14:textId="77777777" w:rsidR="00D225CD" w:rsidRDefault="00D225CD" w:rsidP="00E6227B">
            <w:pPr>
              <w:spacing w:line="276" w:lineRule="auto"/>
              <w:jc w:val="center"/>
              <w:rPr>
                <w:ins w:id="11242" w:author="phuong vu" w:date="2018-11-21T21:52:00Z"/>
                <w:lang w:val="en-US"/>
              </w:rPr>
              <w:pPrChange w:id="11243" w:author="phuong vu" w:date="2018-11-23T13:48:00Z">
                <w:pPr>
                  <w:spacing w:line="360" w:lineRule="auto"/>
                  <w:jc w:val="center"/>
                </w:pPr>
              </w:pPrChange>
            </w:pPr>
            <w:ins w:id="11244" w:author="phuong vu" w:date="2018-11-21T21:52:00Z">
              <w:r>
                <w:rPr>
                  <w:lang w:val="en-US"/>
                </w:rPr>
                <w:t>X</w:t>
              </w:r>
            </w:ins>
          </w:p>
        </w:tc>
        <w:tc>
          <w:tcPr>
            <w:tcW w:w="1463" w:type="dxa"/>
          </w:tcPr>
          <w:p w14:paraId="6CBB39AD" w14:textId="77777777" w:rsidR="00D225CD" w:rsidRDefault="00D225CD" w:rsidP="00E6227B">
            <w:pPr>
              <w:spacing w:line="276" w:lineRule="auto"/>
              <w:jc w:val="center"/>
              <w:rPr>
                <w:ins w:id="11245" w:author="phuong vu" w:date="2018-11-21T21:52:00Z"/>
                <w:lang w:val="en-US"/>
              </w:rPr>
              <w:pPrChange w:id="11246" w:author="phuong vu" w:date="2018-11-23T13:48:00Z">
                <w:pPr>
                  <w:spacing w:line="360" w:lineRule="auto"/>
                  <w:jc w:val="center"/>
                </w:pPr>
              </w:pPrChange>
            </w:pPr>
          </w:p>
        </w:tc>
        <w:tc>
          <w:tcPr>
            <w:tcW w:w="1463" w:type="dxa"/>
          </w:tcPr>
          <w:p w14:paraId="65A08CEB" w14:textId="77777777" w:rsidR="00D225CD" w:rsidRDefault="00D225CD" w:rsidP="00E6227B">
            <w:pPr>
              <w:spacing w:line="276" w:lineRule="auto"/>
              <w:jc w:val="center"/>
              <w:rPr>
                <w:ins w:id="11247" w:author="phuong vu" w:date="2018-11-21T21:52:00Z"/>
                <w:lang w:val="en-US"/>
              </w:rPr>
              <w:pPrChange w:id="11248" w:author="phuong vu" w:date="2018-11-23T13:48:00Z">
                <w:pPr>
                  <w:jc w:val="center"/>
                </w:pPr>
              </w:pPrChange>
            </w:pPr>
            <w:ins w:id="11249" w:author="phuong vu" w:date="2018-11-21T21:52:00Z">
              <w:r>
                <w:rPr>
                  <w:lang w:val="en-US"/>
                </w:rPr>
                <w:t>X</w:t>
              </w:r>
            </w:ins>
          </w:p>
        </w:tc>
      </w:tr>
      <w:tr w:rsidR="00D225CD" w14:paraId="2D519A6D" w14:textId="77777777" w:rsidTr="00565D22">
        <w:trPr>
          <w:ins w:id="11250" w:author="phuong vu" w:date="2018-11-21T21:52:00Z"/>
        </w:trPr>
        <w:tc>
          <w:tcPr>
            <w:tcW w:w="805" w:type="dxa"/>
          </w:tcPr>
          <w:p w14:paraId="67BC9CC8" w14:textId="77777777" w:rsidR="00D225CD" w:rsidRDefault="00D225CD" w:rsidP="00E6227B">
            <w:pPr>
              <w:spacing w:line="276" w:lineRule="auto"/>
              <w:jc w:val="center"/>
              <w:rPr>
                <w:ins w:id="11251" w:author="phuong vu" w:date="2018-11-21T21:52:00Z"/>
                <w:lang w:val="en-US"/>
              </w:rPr>
              <w:pPrChange w:id="11252" w:author="phuong vu" w:date="2018-11-23T13:48:00Z">
                <w:pPr>
                  <w:spacing w:line="360" w:lineRule="auto"/>
                  <w:jc w:val="center"/>
                </w:pPr>
              </w:pPrChange>
            </w:pPr>
            <w:ins w:id="11253" w:author="phuong vu" w:date="2018-11-21T21:52:00Z">
              <w:r>
                <w:rPr>
                  <w:lang w:val="en-US"/>
                </w:rPr>
                <w:lastRenderedPageBreak/>
                <w:t>2</w:t>
              </w:r>
            </w:ins>
          </w:p>
        </w:tc>
        <w:tc>
          <w:tcPr>
            <w:tcW w:w="2120" w:type="dxa"/>
          </w:tcPr>
          <w:p w14:paraId="49D79E90" w14:textId="77777777" w:rsidR="00D225CD" w:rsidRDefault="00D225CD" w:rsidP="00E6227B">
            <w:pPr>
              <w:spacing w:line="276" w:lineRule="auto"/>
              <w:rPr>
                <w:ins w:id="11254" w:author="phuong vu" w:date="2018-11-21T21:52:00Z"/>
                <w:lang w:val="en-US"/>
              </w:rPr>
              <w:pPrChange w:id="11255" w:author="phuong vu" w:date="2018-11-23T13:48:00Z">
                <w:pPr>
                  <w:spacing w:line="360" w:lineRule="auto"/>
                </w:pPr>
              </w:pPrChange>
            </w:pPr>
            <w:ins w:id="11256" w:author="phuong vu" w:date="2018-11-21T21:52:00Z">
              <w:r>
                <w:rPr>
                  <w:lang w:val="en-US"/>
                </w:rPr>
                <w:t>receipt</w:t>
              </w:r>
            </w:ins>
          </w:p>
        </w:tc>
        <w:tc>
          <w:tcPr>
            <w:tcW w:w="1463" w:type="dxa"/>
          </w:tcPr>
          <w:p w14:paraId="6FEAE874" w14:textId="77777777" w:rsidR="00D225CD" w:rsidRDefault="00D225CD" w:rsidP="00E6227B">
            <w:pPr>
              <w:spacing w:line="276" w:lineRule="auto"/>
              <w:jc w:val="center"/>
              <w:rPr>
                <w:ins w:id="11257" w:author="phuong vu" w:date="2018-11-21T21:52:00Z"/>
                <w:lang w:val="en-US"/>
              </w:rPr>
              <w:pPrChange w:id="11258" w:author="phuong vu" w:date="2018-11-23T13:48:00Z">
                <w:pPr>
                  <w:spacing w:line="360" w:lineRule="auto"/>
                  <w:jc w:val="center"/>
                </w:pPr>
              </w:pPrChange>
            </w:pPr>
          </w:p>
        </w:tc>
        <w:tc>
          <w:tcPr>
            <w:tcW w:w="1463" w:type="dxa"/>
          </w:tcPr>
          <w:p w14:paraId="21E4AACB" w14:textId="77777777" w:rsidR="00D225CD" w:rsidRDefault="00D225CD" w:rsidP="00E6227B">
            <w:pPr>
              <w:spacing w:line="276" w:lineRule="auto"/>
              <w:jc w:val="center"/>
              <w:rPr>
                <w:ins w:id="11259" w:author="phuong vu" w:date="2018-11-21T21:52:00Z"/>
                <w:lang w:val="en-US"/>
              </w:rPr>
              <w:pPrChange w:id="11260" w:author="phuong vu" w:date="2018-11-23T13:48:00Z">
                <w:pPr>
                  <w:spacing w:line="360" w:lineRule="auto"/>
                  <w:jc w:val="center"/>
                </w:pPr>
              </w:pPrChange>
            </w:pPr>
            <w:ins w:id="11261" w:author="phuong vu" w:date="2018-11-21T21:52:00Z">
              <w:r>
                <w:rPr>
                  <w:lang w:val="en-US"/>
                </w:rPr>
                <w:t>X</w:t>
              </w:r>
            </w:ins>
          </w:p>
        </w:tc>
        <w:tc>
          <w:tcPr>
            <w:tcW w:w="1463" w:type="dxa"/>
          </w:tcPr>
          <w:p w14:paraId="5C7902F0" w14:textId="77777777" w:rsidR="00D225CD" w:rsidRDefault="00D225CD" w:rsidP="00E6227B">
            <w:pPr>
              <w:spacing w:line="276" w:lineRule="auto"/>
              <w:jc w:val="center"/>
              <w:rPr>
                <w:ins w:id="11262" w:author="phuong vu" w:date="2018-11-21T21:52:00Z"/>
                <w:lang w:val="en-US"/>
              </w:rPr>
              <w:pPrChange w:id="11263" w:author="phuong vu" w:date="2018-11-23T13:48:00Z">
                <w:pPr>
                  <w:spacing w:line="360" w:lineRule="auto"/>
                  <w:jc w:val="center"/>
                </w:pPr>
              </w:pPrChange>
            </w:pPr>
          </w:p>
        </w:tc>
        <w:tc>
          <w:tcPr>
            <w:tcW w:w="1463" w:type="dxa"/>
          </w:tcPr>
          <w:p w14:paraId="29729F2F" w14:textId="77777777" w:rsidR="00D225CD" w:rsidRDefault="00D225CD" w:rsidP="00E6227B">
            <w:pPr>
              <w:spacing w:line="276" w:lineRule="auto"/>
              <w:jc w:val="center"/>
              <w:rPr>
                <w:ins w:id="11264" w:author="phuong vu" w:date="2018-11-21T21:52:00Z"/>
                <w:lang w:val="en-US"/>
              </w:rPr>
              <w:pPrChange w:id="11265" w:author="phuong vu" w:date="2018-11-23T13:48:00Z">
                <w:pPr>
                  <w:jc w:val="center"/>
                </w:pPr>
              </w:pPrChange>
            </w:pPr>
            <w:ins w:id="11266" w:author="phuong vu" w:date="2018-11-21T21:52:00Z">
              <w:r>
                <w:rPr>
                  <w:lang w:val="en-US"/>
                </w:rPr>
                <w:t>X</w:t>
              </w:r>
            </w:ins>
          </w:p>
        </w:tc>
      </w:tr>
      <w:tr w:rsidR="00D225CD" w14:paraId="6C6E9384" w14:textId="77777777" w:rsidTr="00565D22">
        <w:trPr>
          <w:ins w:id="11267" w:author="phuong vu" w:date="2018-11-21T21:52:00Z"/>
        </w:trPr>
        <w:tc>
          <w:tcPr>
            <w:tcW w:w="805" w:type="dxa"/>
          </w:tcPr>
          <w:p w14:paraId="2E9E24F6" w14:textId="77777777" w:rsidR="00D225CD" w:rsidRDefault="00D225CD" w:rsidP="00E6227B">
            <w:pPr>
              <w:spacing w:line="276" w:lineRule="auto"/>
              <w:jc w:val="center"/>
              <w:rPr>
                <w:ins w:id="11268" w:author="phuong vu" w:date="2018-11-21T21:52:00Z"/>
                <w:lang w:val="en-US"/>
              </w:rPr>
              <w:pPrChange w:id="11269" w:author="phuong vu" w:date="2018-11-23T13:48:00Z">
                <w:pPr>
                  <w:spacing w:line="360" w:lineRule="auto"/>
                  <w:jc w:val="center"/>
                </w:pPr>
              </w:pPrChange>
            </w:pPr>
            <w:ins w:id="11270" w:author="phuong vu" w:date="2018-11-21T21:52:00Z">
              <w:r>
                <w:rPr>
                  <w:lang w:val="en-US"/>
                </w:rPr>
                <w:t>3</w:t>
              </w:r>
            </w:ins>
          </w:p>
        </w:tc>
        <w:tc>
          <w:tcPr>
            <w:tcW w:w="2120" w:type="dxa"/>
          </w:tcPr>
          <w:p w14:paraId="03FCB149" w14:textId="77777777" w:rsidR="00D225CD" w:rsidRDefault="00D225CD" w:rsidP="00E6227B">
            <w:pPr>
              <w:spacing w:line="276" w:lineRule="auto"/>
              <w:rPr>
                <w:ins w:id="11271" w:author="phuong vu" w:date="2018-11-21T21:52:00Z"/>
                <w:lang w:val="en-US"/>
              </w:rPr>
              <w:pPrChange w:id="11272" w:author="phuong vu" w:date="2018-11-23T13:48:00Z">
                <w:pPr>
                  <w:spacing w:line="360" w:lineRule="auto"/>
                </w:pPr>
              </w:pPrChange>
            </w:pPr>
            <w:ins w:id="11273" w:author="phuong vu" w:date="2018-11-21T21:52:00Z">
              <w:r>
                <w:rPr>
                  <w:lang w:val="en-US"/>
                </w:rPr>
                <w:t>receipt_detail</w:t>
              </w:r>
            </w:ins>
          </w:p>
        </w:tc>
        <w:tc>
          <w:tcPr>
            <w:tcW w:w="1463" w:type="dxa"/>
          </w:tcPr>
          <w:p w14:paraId="1029EEAD" w14:textId="77777777" w:rsidR="00D225CD" w:rsidRDefault="00D225CD" w:rsidP="00E6227B">
            <w:pPr>
              <w:spacing w:line="276" w:lineRule="auto"/>
              <w:jc w:val="center"/>
              <w:rPr>
                <w:ins w:id="11274" w:author="phuong vu" w:date="2018-11-21T21:52:00Z"/>
                <w:lang w:val="en-US"/>
              </w:rPr>
              <w:pPrChange w:id="11275" w:author="phuong vu" w:date="2018-11-23T13:48:00Z">
                <w:pPr>
                  <w:spacing w:line="360" w:lineRule="auto"/>
                  <w:jc w:val="center"/>
                </w:pPr>
              </w:pPrChange>
            </w:pPr>
          </w:p>
        </w:tc>
        <w:tc>
          <w:tcPr>
            <w:tcW w:w="1463" w:type="dxa"/>
          </w:tcPr>
          <w:p w14:paraId="33B61C52" w14:textId="77777777" w:rsidR="00D225CD" w:rsidRDefault="00D225CD" w:rsidP="00E6227B">
            <w:pPr>
              <w:spacing w:line="276" w:lineRule="auto"/>
              <w:jc w:val="center"/>
              <w:rPr>
                <w:ins w:id="11276" w:author="phuong vu" w:date="2018-11-21T21:52:00Z"/>
                <w:lang w:val="en-US"/>
              </w:rPr>
              <w:pPrChange w:id="11277" w:author="phuong vu" w:date="2018-11-23T13:48:00Z">
                <w:pPr>
                  <w:spacing w:line="360" w:lineRule="auto"/>
                  <w:jc w:val="center"/>
                </w:pPr>
              </w:pPrChange>
            </w:pPr>
          </w:p>
        </w:tc>
        <w:tc>
          <w:tcPr>
            <w:tcW w:w="1463" w:type="dxa"/>
          </w:tcPr>
          <w:p w14:paraId="6C69357A" w14:textId="77777777" w:rsidR="00D225CD" w:rsidRDefault="00D225CD" w:rsidP="00E6227B">
            <w:pPr>
              <w:spacing w:line="276" w:lineRule="auto"/>
              <w:jc w:val="center"/>
              <w:rPr>
                <w:ins w:id="11278" w:author="phuong vu" w:date="2018-11-21T21:52:00Z"/>
                <w:lang w:val="en-US"/>
              </w:rPr>
              <w:pPrChange w:id="11279" w:author="phuong vu" w:date="2018-11-23T13:48:00Z">
                <w:pPr>
                  <w:spacing w:line="360" w:lineRule="auto"/>
                  <w:jc w:val="center"/>
                </w:pPr>
              </w:pPrChange>
            </w:pPr>
          </w:p>
        </w:tc>
        <w:tc>
          <w:tcPr>
            <w:tcW w:w="1463" w:type="dxa"/>
          </w:tcPr>
          <w:p w14:paraId="1B35724C" w14:textId="77777777" w:rsidR="00D225CD" w:rsidRDefault="00D225CD" w:rsidP="00E6227B">
            <w:pPr>
              <w:spacing w:line="276" w:lineRule="auto"/>
              <w:jc w:val="center"/>
              <w:rPr>
                <w:ins w:id="11280" w:author="phuong vu" w:date="2018-11-21T21:52:00Z"/>
                <w:lang w:val="en-US"/>
              </w:rPr>
              <w:pPrChange w:id="11281" w:author="phuong vu" w:date="2018-11-23T13:48:00Z">
                <w:pPr>
                  <w:jc w:val="center"/>
                </w:pPr>
              </w:pPrChange>
            </w:pPr>
            <w:ins w:id="11282" w:author="phuong vu" w:date="2018-11-21T21:52:00Z">
              <w:r>
                <w:rPr>
                  <w:lang w:val="en-US"/>
                </w:rPr>
                <w:t>X</w:t>
              </w:r>
            </w:ins>
          </w:p>
        </w:tc>
      </w:tr>
      <w:tr w:rsidR="00D225CD" w14:paraId="0AE6B94C" w14:textId="77777777" w:rsidTr="00565D22">
        <w:trPr>
          <w:ins w:id="11283" w:author="phuong vu" w:date="2018-11-21T21:52:00Z"/>
        </w:trPr>
        <w:tc>
          <w:tcPr>
            <w:tcW w:w="805" w:type="dxa"/>
          </w:tcPr>
          <w:p w14:paraId="691E1AD9" w14:textId="77777777" w:rsidR="00D225CD" w:rsidRDefault="00D225CD" w:rsidP="00E6227B">
            <w:pPr>
              <w:spacing w:line="276" w:lineRule="auto"/>
              <w:jc w:val="center"/>
              <w:rPr>
                <w:ins w:id="11284" w:author="phuong vu" w:date="2018-11-21T21:52:00Z"/>
                <w:lang w:val="en-US"/>
              </w:rPr>
              <w:pPrChange w:id="11285" w:author="phuong vu" w:date="2018-11-23T13:48:00Z">
                <w:pPr>
                  <w:spacing w:line="360" w:lineRule="auto"/>
                  <w:jc w:val="center"/>
                </w:pPr>
              </w:pPrChange>
            </w:pPr>
            <w:ins w:id="11286" w:author="phuong vu" w:date="2018-11-21T21:52:00Z">
              <w:r>
                <w:rPr>
                  <w:lang w:val="en-US"/>
                </w:rPr>
                <w:t>4</w:t>
              </w:r>
            </w:ins>
          </w:p>
        </w:tc>
        <w:tc>
          <w:tcPr>
            <w:tcW w:w="2120" w:type="dxa"/>
          </w:tcPr>
          <w:p w14:paraId="42F8E640" w14:textId="77777777" w:rsidR="00D225CD" w:rsidRDefault="00D225CD" w:rsidP="00E6227B">
            <w:pPr>
              <w:spacing w:line="276" w:lineRule="auto"/>
              <w:rPr>
                <w:ins w:id="11287" w:author="phuong vu" w:date="2018-11-21T21:52:00Z"/>
                <w:lang w:val="en-US"/>
              </w:rPr>
              <w:pPrChange w:id="11288" w:author="phuong vu" w:date="2018-11-23T13:48:00Z">
                <w:pPr>
                  <w:spacing w:line="360" w:lineRule="auto"/>
                </w:pPr>
              </w:pPrChange>
            </w:pPr>
            <w:ins w:id="11289" w:author="phuong vu" w:date="2018-11-21T21:52:00Z">
              <w:r>
                <w:rPr>
                  <w:lang w:val="en-US"/>
                </w:rPr>
                <w:t>bill</w:t>
              </w:r>
            </w:ins>
          </w:p>
        </w:tc>
        <w:tc>
          <w:tcPr>
            <w:tcW w:w="1463" w:type="dxa"/>
          </w:tcPr>
          <w:p w14:paraId="61A602E9" w14:textId="77777777" w:rsidR="00D225CD" w:rsidRDefault="00D225CD" w:rsidP="00E6227B">
            <w:pPr>
              <w:spacing w:line="276" w:lineRule="auto"/>
              <w:jc w:val="center"/>
              <w:rPr>
                <w:ins w:id="11290" w:author="phuong vu" w:date="2018-11-21T21:52:00Z"/>
                <w:lang w:val="en-US"/>
              </w:rPr>
              <w:pPrChange w:id="11291" w:author="phuong vu" w:date="2018-11-23T13:48:00Z">
                <w:pPr>
                  <w:spacing w:line="360" w:lineRule="auto"/>
                  <w:jc w:val="center"/>
                </w:pPr>
              </w:pPrChange>
            </w:pPr>
            <w:ins w:id="11292" w:author="phuong vu" w:date="2018-11-21T21:52:00Z">
              <w:r>
                <w:rPr>
                  <w:lang w:val="en-US"/>
                </w:rPr>
                <w:t>X</w:t>
              </w:r>
            </w:ins>
          </w:p>
        </w:tc>
        <w:tc>
          <w:tcPr>
            <w:tcW w:w="1463" w:type="dxa"/>
          </w:tcPr>
          <w:p w14:paraId="38CA806F" w14:textId="77777777" w:rsidR="00D225CD" w:rsidRDefault="00D225CD" w:rsidP="00E6227B">
            <w:pPr>
              <w:spacing w:line="276" w:lineRule="auto"/>
              <w:jc w:val="center"/>
              <w:rPr>
                <w:ins w:id="11293" w:author="phuong vu" w:date="2018-11-21T21:52:00Z"/>
                <w:lang w:val="en-US"/>
              </w:rPr>
              <w:pPrChange w:id="11294" w:author="phuong vu" w:date="2018-11-23T13:48:00Z">
                <w:pPr>
                  <w:spacing w:line="360" w:lineRule="auto"/>
                  <w:jc w:val="center"/>
                </w:pPr>
              </w:pPrChange>
            </w:pPr>
          </w:p>
        </w:tc>
        <w:tc>
          <w:tcPr>
            <w:tcW w:w="1463" w:type="dxa"/>
          </w:tcPr>
          <w:p w14:paraId="4BADE95B" w14:textId="77777777" w:rsidR="00D225CD" w:rsidRDefault="00D225CD" w:rsidP="00E6227B">
            <w:pPr>
              <w:spacing w:line="276" w:lineRule="auto"/>
              <w:jc w:val="center"/>
              <w:rPr>
                <w:ins w:id="11295" w:author="phuong vu" w:date="2018-11-21T21:52:00Z"/>
                <w:lang w:val="en-US"/>
              </w:rPr>
              <w:pPrChange w:id="11296" w:author="phuong vu" w:date="2018-11-23T13:48:00Z">
                <w:pPr>
                  <w:spacing w:line="360" w:lineRule="auto"/>
                  <w:jc w:val="center"/>
                </w:pPr>
              </w:pPrChange>
            </w:pPr>
          </w:p>
        </w:tc>
        <w:tc>
          <w:tcPr>
            <w:tcW w:w="1463" w:type="dxa"/>
          </w:tcPr>
          <w:p w14:paraId="69DE2963" w14:textId="77777777" w:rsidR="00D225CD" w:rsidRDefault="00D225CD" w:rsidP="00E6227B">
            <w:pPr>
              <w:spacing w:line="276" w:lineRule="auto"/>
              <w:jc w:val="center"/>
              <w:rPr>
                <w:ins w:id="11297" w:author="phuong vu" w:date="2018-11-21T21:52:00Z"/>
                <w:lang w:val="en-US"/>
              </w:rPr>
              <w:pPrChange w:id="11298" w:author="phuong vu" w:date="2018-11-23T13:48:00Z">
                <w:pPr>
                  <w:jc w:val="center"/>
                </w:pPr>
              </w:pPrChange>
            </w:pPr>
          </w:p>
        </w:tc>
      </w:tr>
      <w:tr w:rsidR="00D225CD" w14:paraId="19E43A23" w14:textId="77777777" w:rsidTr="00565D22">
        <w:trPr>
          <w:ins w:id="11299" w:author="phuong vu" w:date="2018-11-21T21:52:00Z"/>
        </w:trPr>
        <w:tc>
          <w:tcPr>
            <w:tcW w:w="805" w:type="dxa"/>
          </w:tcPr>
          <w:p w14:paraId="505F5587" w14:textId="77777777" w:rsidR="00D225CD" w:rsidRDefault="00D225CD" w:rsidP="00E6227B">
            <w:pPr>
              <w:spacing w:line="276" w:lineRule="auto"/>
              <w:jc w:val="center"/>
              <w:rPr>
                <w:ins w:id="11300" w:author="phuong vu" w:date="2018-11-21T21:52:00Z"/>
                <w:lang w:val="en-US"/>
              </w:rPr>
              <w:pPrChange w:id="11301" w:author="phuong vu" w:date="2018-11-23T13:48:00Z">
                <w:pPr>
                  <w:spacing w:line="360" w:lineRule="auto"/>
                  <w:jc w:val="center"/>
                </w:pPr>
              </w:pPrChange>
            </w:pPr>
            <w:ins w:id="11302" w:author="phuong vu" w:date="2018-11-21T21:52:00Z">
              <w:r>
                <w:rPr>
                  <w:lang w:val="en-US"/>
                </w:rPr>
                <w:t>5</w:t>
              </w:r>
            </w:ins>
          </w:p>
        </w:tc>
        <w:tc>
          <w:tcPr>
            <w:tcW w:w="2120" w:type="dxa"/>
          </w:tcPr>
          <w:p w14:paraId="7460E95E" w14:textId="77777777" w:rsidR="00D225CD" w:rsidRDefault="00D225CD" w:rsidP="00E6227B">
            <w:pPr>
              <w:spacing w:line="276" w:lineRule="auto"/>
              <w:rPr>
                <w:ins w:id="11303" w:author="phuong vu" w:date="2018-11-21T21:52:00Z"/>
                <w:lang w:val="en-US"/>
              </w:rPr>
              <w:pPrChange w:id="11304" w:author="phuong vu" w:date="2018-11-23T13:48:00Z">
                <w:pPr>
                  <w:spacing w:line="360" w:lineRule="auto"/>
                </w:pPr>
              </w:pPrChange>
            </w:pPr>
            <w:ins w:id="11305" w:author="phuong vu" w:date="2018-11-21T21:52:00Z">
              <w:r>
                <w:rPr>
                  <w:lang w:val="en-US"/>
                </w:rPr>
                <w:t>bill_detail</w:t>
              </w:r>
            </w:ins>
          </w:p>
        </w:tc>
        <w:tc>
          <w:tcPr>
            <w:tcW w:w="1463" w:type="dxa"/>
          </w:tcPr>
          <w:p w14:paraId="44E5A65F" w14:textId="77777777" w:rsidR="00D225CD" w:rsidRDefault="00D225CD" w:rsidP="00E6227B">
            <w:pPr>
              <w:spacing w:line="276" w:lineRule="auto"/>
              <w:jc w:val="center"/>
              <w:rPr>
                <w:ins w:id="11306" w:author="phuong vu" w:date="2018-11-21T21:52:00Z"/>
                <w:lang w:val="en-US"/>
              </w:rPr>
              <w:pPrChange w:id="11307" w:author="phuong vu" w:date="2018-11-23T13:48:00Z">
                <w:pPr>
                  <w:spacing w:line="360" w:lineRule="auto"/>
                  <w:jc w:val="center"/>
                </w:pPr>
              </w:pPrChange>
            </w:pPr>
            <w:ins w:id="11308" w:author="phuong vu" w:date="2018-11-21T21:52:00Z">
              <w:r>
                <w:rPr>
                  <w:lang w:val="en-US"/>
                </w:rPr>
                <w:t>X</w:t>
              </w:r>
            </w:ins>
          </w:p>
        </w:tc>
        <w:tc>
          <w:tcPr>
            <w:tcW w:w="1463" w:type="dxa"/>
          </w:tcPr>
          <w:p w14:paraId="392C61A7" w14:textId="77777777" w:rsidR="00D225CD" w:rsidRDefault="00D225CD" w:rsidP="00E6227B">
            <w:pPr>
              <w:spacing w:line="276" w:lineRule="auto"/>
              <w:jc w:val="center"/>
              <w:rPr>
                <w:ins w:id="11309" w:author="phuong vu" w:date="2018-11-21T21:52:00Z"/>
                <w:lang w:val="en-US"/>
              </w:rPr>
              <w:pPrChange w:id="11310" w:author="phuong vu" w:date="2018-11-23T13:48:00Z">
                <w:pPr>
                  <w:spacing w:line="360" w:lineRule="auto"/>
                  <w:jc w:val="center"/>
                </w:pPr>
              </w:pPrChange>
            </w:pPr>
          </w:p>
        </w:tc>
        <w:tc>
          <w:tcPr>
            <w:tcW w:w="1463" w:type="dxa"/>
          </w:tcPr>
          <w:p w14:paraId="76AB2705" w14:textId="77777777" w:rsidR="00D225CD" w:rsidRDefault="00D225CD" w:rsidP="00E6227B">
            <w:pPr>
              <w:spacing w:line="276" w:lineRule="auto"/>
              <w:jc w:val="center"/>
              <w:rPr>
                <w:ins w:id="11311" w:author="phuong vu" w:date="2018-11-21T21:52:00Z"/>
                <w:lang w:val="en-US"/>
              </w:rPr>
              <w:pPrChange w:id="11312" w:author="phuong vu" w:date="2018-11-23T13:48:00Z">
                <w:pPr>
                  <w:spacing w:line="360" w:lineRule="auto"/>
                  <w:jc w:val="center"/>
                </w:pPr>
              </w:pPrChange>
            </w:pPr>
          </w:p>
        </w:tc>
        <w:tc>
          <w:tcPr>
            <w:tcW w:w="1463" w:type="dxa"/>
          </w:tcPr>
          <w:p w14:paraId="1F04E57A" w14:textId="77777777" w:rsidR="00D225CD" w:rsidRDefault="00D225CD" w:rsidP="00E6227B">
            <w:pPr>
              <w:spacing w:line="276" w:lineRule="auto"/>
              <w:jc w:val="center"/>
              <w:rPr>
                <w:ins w:id="11313" w:author="phuong vu" w:date="2018-11-21T21:52:00Z"/>
                <w:lang w:val="en-US"/>
              </w:rPr>
              <w:pPrChange w:id="11314" w:author="phuong vu" w:date="2018-11-23T13:48:00Z">
                <w:pPr>
                  <w:jc w:val="center"/>
                </w:pPr>
              </w:pPrChange>
            </w:pPr>
          </w:p>
        </w:tc>
      </w:tr>
    </w:tbl>
    <w:p w14:paraId="374FBBC8" w14:textId="77777777" w:rsidR="00D225CD" w:rsidRPr="00933422" w:rsidRDefault="00D225CD" w:rsidP="00E6227B">
      <w:pPr>
        <w:spacing w:line="276" w:lineRule="auto"/>
        <w:rPr>
          <w:lang w:val="en-US"/>
        </w:rPr>
        <w:pPrChange w:id="11315" w:author="phuong vu" w:date="2018-11-23T13:48:00Z">
          <w:pPr>
            <w:pStyle w:val="Heading6"/>
          </w:pPr>
        </w:pPrChange>
      </w:pPr>
    </w:p>
    <w:p w14:paraId="03BDA374" w14:textId="630D20B0" w:rsidR="000C009C" w:rsidRPr="00770D42" w:rsidRDefault="00070C2F" w:rsidP="00E6227B">
      <w:pPr>
        <w:pStyle w:val="Heading6"/>
        <w:spacing w:line="276" w:lineRule="auto"/>
        <w:rPr>
          <w:lang w:val="en-US"/>
        </w:rPr>
        <w:pPrChange w:id="11316" w:author="phuong vu" w:date="2018-11-23T13:48:00Z">
          <w:pPr>
            <w:pStyle w:val="Heading6"/>
          </w:pPr>
        </w:pPrChange>
      </w:pPr>
      <w:r>
        <w:rPr>
          <w:lang w:val="en-US"/>
        </w:rPr>
        <w:t>Cách xử lí</w:t>
      </w:r>
    </w:p>
    <w:p w14:paraId="26610A88" w14:textId="059FDE78" w:rsidR="00D225CD" w:rsidRDefault="00D225CD" w:rsidP="00E6227B">
      <w:pPr>
        <w:pStyle w:val="Heading5"/>
        <w:spacing w:line="276" w:lineRule="auto"/>
        <w:rPr>
          <w:ins w:id="11317" w:author="phuong vu" w:date="2018-11-21T21:52:00Z"/>
          <w:lang w:val="en-US"/>
        </w:rPr>
        <w:pPrChange w:id="11318" w:author="phuong vu" w:date="2018-11-23T13:48:00Z">
          <w:pPr>
            <w:pStyle w:val="Heading5"/>
          </w:pPr>
        </w:pPrChange>
      </w:pPr>
      <w:ins w:id="11319" w:author="phuong vu" w:date="2018-11-21T21:52:00Z">
        <w:r>
          <w:rPr>
            <w:lang w:val="en-US"/>
          </w:rPr>
          <w:t>Cập nhật hóa đơn</w:t>
        </w:r>
      </w:ins>
    </w:p>
    <w:p w14:paraId="61265DE9" w14:textId="09ABE339" w:rsidR="00D225CD" w:rsidRDefault="00D225CD" w:rsidP="00E6227B">
      <w:pPr>
        <w:pStyle w:val="Heading6"/>
        <w:spacing w:line="276" w:lineRule="auto"/>
        <w:rPr>
          <w:ins w:id="11320" w:author="phuong vu" w:date="2018-11-21T21:54:00Z"/>
          <w:lang w:val="en-US"/>
        </w:rPr>
        <w:pPrChange w:id="11321" w:author="phuong vu" w:date="2018-11-23T13:48:00Z">
          <w:pPr>
            <w:pStyle w:val="Heading6"/>
          </w:pPr>
        </w:pPrChange>
      </w:pPr>
      <w:ins w:id="11322" w:author="phuong vu" w:date="2018-11-21T21:53:00Z">
        <w:r>
          <w:rPr>
            <w:lang w:val="en-US"/>
          </w:rPr>
          <w:t>Mục đích</w:t>
        </w:r>
      </w:ins>
    </w:p>
    <w:p w14:paraId="2238A8AC" w14:textId="75C44D57" w:rsidR="00770D42" w:rsidRPr="00933422" w:rsidRDefault="00770D42" w:rsidP="00E6227B">
      <w:pPr>
        <w:spacing w:line="276" w:lineRule="auto"/>
        <w:ind w:firstLine="720"/>
        <w:rPr>
          <w:ins w:id="11323" w:author="phuong vu" w:date="2018-11-21T21:53:00Z"/>
          <w:lang w:val="en-US"/>
        </w:rPr>
        <w:pPrChange w:id="11324" w:author="phuong vu" w:date="2018-11-23T13:48:00Z">
          <w:pPr>
            <w:pStyle w:val="Heading6"/>
          </w:pPr>
        </w:pPrChange>
      </w:pPr>
      <w:ins w:id="11325" w:author="phuong vu" w:date="2018-11-21T21:54:00Z">
        <w:r>
          <w:rPr>
            <w:lang w:val="en-US"/>
          </w:rPr>
          <w:t>Trong quá trình xử lí đơn hàng</w:t>
        </w:r>
      </w:ins>
      <w:ins w:id="11326" w:author="phuong vu" w:date="2018-11-21T21:55:00Z">
        <w:r>
          <w:rPr>
            <w:lang w:val="en-US"/>
          </w:rPr>
          <w:t xml:space="preserve"> xảy ra thiếu sót làm mất quần áo của khách hàng</w:t>
        </w:r>
      </w:ins>
      <w:ins w:id="11327" w:author="phuong vu" w:date="2018-11-21T21:56:00Z">
        <w:r>
          <w:rPr>
            <w:lang w:val="en-US"/>
          </w:rPr>
          <w:t xml:space="preserve"> nên cần cập nhật lại thông tin số lượng đồ để tính giá tiền lại cho khách hàng đúng với thực tế.</w:t>
        </w:r>
      </w:ins>
    </w:p>
    <w:p w14:paraId="2AFBA8AE" w14:textId="06D7ED75" w:rsidR="00D225CD" w:rsidRDefault="00D225CD" w:rsidP="00E6227B">
      <w:pPr>
        <w:pStyle w:val="Heading6"/>
        <w:spacing w:line="276" w:lineRule="auto"/>
        <w:rPr>
          <w:ins w:id="11328" w:author="phuong vu" w:date="2018-11-21T21:56:00Z"/>
          <w:lang w:val="en-US"/>
        </w:rPr>
        <w:pPrChange w:id="11329" w:author="phuong vu" w:date="2018-11-23T13:48:00Z">
          <w:pPr>
            <w:pStyle w:val="Heading6"/>
          </w:pPr>
        </w:pPrChange>
      </w:pPr>
      <w:ins w:id="11330" w:author="phuong vu" w:date="2018-11-21T21:53:00Z">
        <w:r>
          <w:rPr>
            <w:lang w:val="en-US"/>
          </w:rPr>
          <w:t>Giao diện</w:t>
        </w:r>
      </w:ins>
    </w:p>
    <w:p w14:paraId="52008EA2" w14:textId="77777777" w:rsidR="00770D42" w:rsidRDefault="00770D42" w:rsidP="00E6227B">
      <w:pPr>
        <w:keepNext/>
        <w:spacing w:line="276" w:lineRule="auto"/>
        <w:rPr>
          <w:ins w:id="11331" w:author="phuong vu" w:date="2018-11-21T21:59:00Z"/>
        </w:rPr>
        <w:pPrChange w:id="11332" w:author="phuong vu" w:date="2018-11-23T13:48:00Z">
          <w:pPr/>
        </w:pPrChange>
      </w:pPr>
      <w:ins w:id="11333" w:author="phuong vu" w:date="2018-11-21T21:57:00Z">
        <w:r>
          <w:rPr>
            <w:noProof/>
          </w:rPr>
          <w:drawing>
            <wp:inline distT="0" distB="0" distL="0" distR="0" wp14:anchorId="03FD4850" wp14:editId="43FC36DC">
              <wp:extent cx="5579745" cy="268605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686050"/>
                      </a:xfrm>
                      <a:prstGeom prst="rect">
                        <a:avLst/>
                      </a:prstGeom>
                    </pic:spPr>
                  </pic:pic>
                </a:graphicData>
              </a:graphic>
            </wp:inline>
          </w:drawing>
        </w:r>
      </w:ins>
    </w:p>
    <w:p w14:paraId="24BD55E1" w14:textId="6BE86FAC" w:rsidR="00770D42" w:rsidRPr="00933422" w:rsidRDefault="00770D42" w:rsidP="00E6227B">
      <w:pPr>
        <w:pStyle w:val="Caption"/>
        <w:spacing w:line="276" w:lineRule="auto"/>
        <w:rPr>
          <w:ins w:id="11334" w:author="phuong vu" w:date="2018-11-21T21:53:00Z"/>
          <w:lang w:val="en-US"/>
        </w:rPr>
        <w:pPrChange w:id="11335" w:author="phuong vu" w:date="2018-11-23T13:48:00Z">
          <w:pPr>
            <w:pStyle w:val="Heading6"/>
          </w:pPr>
        </w:pPrChange>
      </w:pPr>
      <w:bookmarkStart w:id="11336" w:name="_Ref530600985"/>
      <w:bookmarkStart w:id="11337" w:name="_Toc530662940"/>
      <w:ins w:id="11338" w:author="phuong vu" w:date="2018-11-21T21:59:00Z">
        <w:r>
          <w:t xml:space="preserve">Hình </w:t>
        </w:r>
      </w:ins>
      <w:ins w:id="11339" w:author="phuong vu" w:date="2018-11-22T18:14:00Z">
        <w:r w:rsidR="00627671">
          <w:fldChar w:fldCharType="begin"/>
        </w:r>
        <w:r w:rsidR="00627671">
          <w:instrText xml:space="preserve"> STYLEREF 1 \s </w:instrText>
        </w:r>
      </w:ins>
      <w:r w:rsidR="00627671">
        <w:fldChar w:fldCharType="separate"/>
      </w:r>
      <w:r w:rsidR="00627671">
        <w:rPr>
          <w:noProof/>
        </w:rPr>
        <w:t>3</w:t>
      </w:r>
      <w:ins w:id="11340" w:author="phuong vu" w:date="2018-11-22T18:14:00Z">
        <w:r w:rsidR="00627671">
          <w:fldChar w:fldCharType="end"/>
        </w:r>
        <w:r w:rsidR="00627671">
          <w:t>.</w:t>
        </w:r>
        <w:r w:rsidR="00627671">
          <w:fldChar w:fldCharType="begin"/>
        </w:r>
        <w:r w:rsidR="00627671">
          <w:instrText xml:space="preserve"> SEQ Hình \* ARABIC \s 1 </w:instrText>
        </w:r>
      </w:ins>
      <w:r w:rsidR="00627671">
        <w:fldChar w:fldCharType="separate"/>
      </w:r>
      <w:ins w:id="11341" w:author="phuong vu" w:date="2018-11-22T18:14:00Z">
        <w:r w:rsidR="00627671">
          <w:rPr>
            <w:noProof/>
          </w:rPr>
          <w:t>13</w:t>
        </w:r>
        <w:r w:rsidR="00627671">
          <w:fldChar w:fldCharType="end"/>
        </w:r>
      </w:ins>
      <w:bookmarkEnd w:id="11336"/>
      <w:ins w:id="11342" w:author="phuong vu" w:date="2018-11-21T21:59:00Z">
        <w:r>
          <w:rPr>
            <w:lang w:val="en-US"/>
          </w:rPr>
          <w:t xml:space="preserve"> Giao diện cập nhật thông tin hóa đơn</w:t>
        </w:r>
      </w:ins>
      <w:bookmarkEnd w:id="11337"/>
    </w:p>
    <w:p w14:paraId="47B0592D" w14:textId="772A81F2" w:rsidR="00D225CD" w:rsidRDefault="00D225CD" w:rsidP="00E6227B">
      <w:pPr>
        <w:pStyle w:val="Heading6"/>
        <w:spacing w:line="276" w:lineRule="auto"/>
        <w:rPr>
          <w:ins w:id="11343" w:author="phuong vu" w:date="2018-11-21T22:00:00Z"/>
          <w:lang w:val="en-US"/>
        </w:rPr>
        <w:pPrChange w:id="11344" w:author="phuong vu" w:date="2018-11-23T13:48:00Z">
          <w:pPr>
            <w:pStyle w:val="Heading6"/>
          </w:pPr>
        </w:pPrChange>
      </w:pPr>
      <w:ins w:id="11345" w:author="phuong vu" w:date="2018-11-21T21:53:00Z">
        <w:r>
          <w:rPr>
            <w:lang w:val="en-US"/>
          </w:rPr>
          <w:t>Các thành phần giao diện</w:t>
        </w:r>
      </w:ins>
    </w:p>
    <w:tbl>
      <w:tblPr>
        <w:tblStyle w:val="TableGrid"/>
        <w:tblW w:w="0" w:type="auto"/>
        <w:tblLook w:val="04A0" w:firstRow="1" w:lastRow="0" w:firstColumn="1" w:lastColumn="0" w:noHBand="0" w:noVBand="1"/>
      </w:tblPr>
      <w:tblGrid>
        <w:gridCol w:w="805"/>
        <w:gridCol w:w="1980"/>
        <w:gridCol w:w="2970"/>
        <w:gridCol w:w="1266"/>
        <w:gridCol w:w="1756"/>
      </w:tblGrid>
      <w:tr w:rsidR="00770D42" w14:paraId="1EECD3EE" w14:textId="77777777" w:rsidTr="00565D22">
        <w:trPr>
          <w:ins w:id="11346" w:author="phuong vu" w:date="2018-11-21T22:00:00Z"/>
        </w:trPr>
        <w:tc>
          <w:tcPr>
            <w:tcW w:w="805" w:type="dxa"/>
            <w:vAlign w:val="center"/>
          </w:tcPr>
          <w:p w14:paraId="7921D64E" w14:textId="77777777" w:rsidR="00770D42" w:rsidRPr="007F1EF1" w:rsidRDefault="00770D42" w:rsidP="00E6227B">
            <w:pPr>
              <w:spacing w:line="276" w:lineRule="auto"/>
              <w:jc w:val="center"/>
              <w:rPr>
                <w:ins w:id="11347" w:author="phuong vu" w:date="2018-11-21T22:00:00Z"/>
                <w:b/>
                <w:lang w:val="en-US"/>
              </w:rPr>
              <w:pPrChange w:id="11348" w:author="phuong vu" w:date="2018-11-23T13:48:00Z">
                <w:pPr>
                  <w:spacing w:line="360" w:lineRule="auto"/>
                  <w:jc w:val="center"/>
                </w:pPr>
              </w:pPrChange>
            </w:pPr>
            <w:ins w:id="11349" w:author="phuong vu" w:date="2018-11-21T22:00:00Z">
              <w:r w:rsidRPr="007F1EF1">
                <w:rPr>
                  <w:b/>
                  <w:lang w:val="en-US"/>
                </w:rPr>
                <w:t>STT</w:t>
              </w:r>
            </w:ins>
          </w:p>
        </w:tc>
        <w:tc>
          <w:tcPr>
            <w:tcW w:w="1980" w:type="dxa"/>
            <w:vAlign w:val="center"/>
          </w:tcPr>
          <w:p w14:paraId="222767DF" w14:textId="77777777" w:rsidR="00770D42" w:rsidRPr="007F1EF1" w:rsidRDefault="00770D42" w:rsidP="00E6227B">
            <w:pPr>
              <w:spacing w:line="276" w:lineRule="auto"/>
              <w:jc w:val="center"/>
              <w:rPr>
                <w:ins w:id="11350" w:author="phuong vu" w:date="2018-11-21T22:00:00Z"/>
                <w:b/>
                <w:lang w:val="en-US"/>
              </w:rPr>
              <w:pPrChange w:id="11351" w:author="phuong vu" w:date="2018-11-23T13:48:00Z">
                <w:pPr>
                  <w:spacing w:line="360" w:lineRule="auto"/>
                  <w:jc w:val="center"/>
                </w:pPr>
              </w:pPrChange>
            </w:pPr>
            <w:ins w:id="11352" w:author="phuong vu" w:date="2018-11-21T22:00:00Z">
              <w:r w:rsidRPr="007F1EF1">
                <w:rPr>
                  <w:b/>
                  <w:lang w:val="en-US"/>
                </w:rPr>
                <w:t>Loại điều khiển</w:t>
              </w:r>
            </w:ins>
          </w:p>
        </w:tc>
        <w:tc>
          <w:tcPr>
            <w:tcW w:w="2970" w:type="dxa"/>
            <w:vAlign w:val="center"/>
          </w:tcPr>
          <w:p w14:paraId="5CC8A177" w14:textId="77777777" w:rsidR="00770D42" w:rsidRPr="007F1EF1" w:rsidRDefault="00770D42" w:rsidP="00E6227B">
            <w:pPr>
              <w:spacing w:line="276" w:lineRule="auto"/>
              <w:jc w:val="center"/>
              <w:rPr>
                <w:ins w:id="11353" w:author="phuong vu" w:date="2018-11-21T22:00:00Z"/>
                <w:b/>
                <w:lang w:val="en-US"/>
              </w:rPr>
              <w:pPrChange w:id="11354" w:author="phuong vu" w:date="2018-11-23T13:48:00Z">
                <w:pPr>
                  <w:spacing w:line="360" w:lineRule="auto"/>
                  <w:jc w:val="center"/>
                </w:pPr>
              </w:pPrChange>
            </w:pPr>
            <w:ins w:id="11355" w:author="phuong vu" w:date="2018-11-21T22:00:00Z">
              <w:r w:rsidRPr="007F1EF1">
                <w:rPr>
                  <w:b/>
                  <w:lang w:val="en-US"/>
                </w:rPr>
                <w:t>Nội dung thực hiện</w:t>
              </w:r>
            </w:ins>
          </w:p>
        </w:tc>
        <w:tc>
          <w:tcPr>
            <w:tcW w:w="1266" w:type="dxa"/>
            <w:vAlign w:val="center"/>
          </w:tcPr>
          <w:p w14:paraId="17E728B3" w14:textId="77777777" w:rsidR="00770D42" w:rsidRPr="007F1EF1" w:rsidRDefault="00770D42" w:rsidP="00E6227B">
            <w:pPr>
              <w:spacing w:line="276" w:lineRule="auto"/>
              <w:jc w:val="center"/>
              <w:rPr>
                <w:ins w:id="11356" w:author="phuong vu" w:date="2018-11-21T22:00:00Z"/>
                <w:b/>
                <w:lang w:val="en-US"/>
              </w:rPr>
              <w:pPrChange w:id="11357" w:author="phuong vu" w:date="2018-11-23T13:48:00Z">
                <w:pPr>
                  <w:spacing w:line="360" w:lineRule="auto"/>
                  <w:jc w:val="center"/>
                </w:pPr>
              </w:pPrChange>
            </w:pPr>
            <w:ins w:id="11358" w:author="phuong vu" w:date="2018-11-21T22:00:00Z">
              <w:r w:rsidRPr="007F1EF1">
                <w:rPr>
                  <w:b/>
                  <w:lang w:val="en-US"/>
                </w:rPr>
                <w:t>Giá trị mặc định</w:t>
              </w:r>
            </w:ins>
          </w:p>
        </w:tc>
        <w:tc>
          <w:tcPr>
            <w:tcW w:w="1756" w:type="dxa"/>
            <w:vAlign w:val="center"/>
          </w:tcPr>
          <w:p w14:paraId="1A112609" w14:textId="77777777" w:rsidR="00770D42" w:rsidRPr="007F1EF1" w:rsidRDefault="00770D42" w:rsidP="00E6227B">
            <w:pPr>
              <w:spacing w:line="276" w:lineRule="auto"/>
              <w:jc w:val="center"/>
              <w:rPr>
                <w:ins w:id="11359" w:author="phuong vu" w:date="2018-11-21T22:00:00Z"/>
                <w:b/>
                <w:lang w:val="en-US"/>
              </w:rPr>
              <w:pPrChange w:id="11360" w:author="phuong vu" w:date="2018-11-23T13:48:00Z">
                <w:pPr>
                  <w:spacing w:line="360" w:lineRule="auto"/>
                  <w:jc w:val="center"/>
                </w:pPr>
              </w:pPrChange>
            </w:pPr>
            <w:ins w:id="11361" w:author="phuong vu" w:date="2018-11-21T22:00:00Z">
              <w:r w:rsidRPr="007F1EF1">
                <w:rPr>
                  <w:b/>
                  <w:lang w:val="en-US"/>
                </w:rPr>
                <w:t>Lưu ý</w:t>
              </w:r>
            </w:ins>
          </w:p>
        </w:tc>
      </w:tr>
      <w:tr w:rsidR="00770D42" w14:paraId="4222E753" w14:textId="77777777" w:rsidTr="00565D22">
        <w:trPr>
          <w:ins w:id="11362" w:author="phuong vu" w:date="2018-11-21T22:00:00Z"/>
        </w:trPr>
        <w:tc>
          <w:tcPr>
            <w:tcW w:w="805" w:type="dxa"/>
          </w:tcPr>
          <w:p w14:paraId="7E8B0ED3" w14:textId="77777777" w:rsidR="00770D42" w:rsidRDefault="00770D42" w:rsidP="00E6227B">
            <w:pPr>
              <w:spacing w:line="276" w:lineRule="auto"/>
              <w:jc w:val="center"/>
              <w:rPr>
                <w:ins w:id="11363" w:author="phuong vu" w:date="2018-11-21T22:00:00Z"/>
                <w:lang w:val="en-US"/>
              </w:rPr>
              <w:pPrChange w:id="11364" w:author="phuong vu" w:date="2018-11-23T13:48:00Z">
                <w:pPr>
                  <w:spacing w:line="360" w:lineRule="auto"/>
                  <w:jc w:val="center"/>
                </w:pPr>
              </w:pPrChange>
            </w:pPr>
            <w:ins w:id="11365" w:author="phuong vu" w:date="2018-11-21T22:00:00Z">
              <w:r>
                <w:rPr>
                  <w:lang w:val="en-US"/>
                </w:rPr>
                <w:t>1</w:t>
              </w:r>
            </w:ins>
          </w:p>
        </w:tc>
        <w:tc>
          <w:tcPr>
            <w:tcW w:w="1980" w:type="dxa"/>
          </w:tcPr>
          <w:p w14:paraId="37C4ABCA" w14:textId="77777777" w:rsidR="00770D42" w:rsidRDefault="00770D42" w:rsidP="00E6227B">
            <w:pPr>
              <w:spacing w:line="276" w:lineRule="auto"/>
              <w:rPr>
                <w:ins w:id="11366" w:author="phuong vu" w:date="2018-11-21T22:00:00Z"/>
                <w:lang w:val="en-US"/>
              </w:rPr>
              <w:pPrChange w:id="11367" w:author="phuong vu" w:date="2018-11-23T13:48:00Z">
                <w:pPr>
                  <w:spacing w:line="360" w:lineRule="auto"/>
                </w:pPr>
              </w:pPrChange>
            </w:pPr>
            <w:ins w:id="11368" w:author="phuong vu" w:date="2018-11-21T22:00:00Z">
              <w:r>
                <w:rPr>
                  <w:lang w:val="en-US"/>
                </w:rPr>
                <w:t>span</w:t>
              </w:r>
            </w:ins>
          </w:p>
        </w:tc>
        <w:tc>
          <w:tcPr>
            <w:tcW w:w="2970" w:type="dxa"/>
          </w:tcPr>
          <w:p w14:paraId="0EFF3708" w14:textId="22C0AEE9" w:rsidR="00770D42" w:rsidRDefault="00770D42" w:rsidP="00E6227B">
            <w:pPr>
              <w:spacing w:line="276" w:lineRule="auto"/>
              <w:rPr>
                <w:ins w:id="11369" w:author="phuong vu" w:date="2018-11-21T22:00:00Z"/>
                <w:lang w:val="en-US"/>
              </w:rPr>
              <w:pPrChange w:id="11370" w:author="phuong vu" w:date="2018-11-23T13:48:00Z">
                <w:pPr>
                  <w:spacing w:line="360" w:lineRule="auto"/>
                </w:pPr>
              </w:pPrChange>
            </w:pPr>
            <w:ins w:id="11371" w:author="phuong vu" w:date="2018-11-21T22:00:00Z">
              <w:r>
                <w:rPr>
                  <w:lang w:val="en-US"/>
                </w:rPr>
                <w:t xml:space="preserve">Hiển thị thông tin hóa đơn như giao diện </w:t>
              </w:r>
              <w:r>
                <w:rPr>
                  <w:lang w:val="en-US"/>
                </w:rPr>
                <w:fldChar w:fldCharType="begin"/>
              </w:r>
              <w:r>
                <w:rPr>
                  <w:lang w:val="en-US"/>
                </w:rPr>
                <w:instrText xml:space="preserve"> REF _Ref530600985 \h </w:instrText>
              </w:r>
            </w:ins>
            <w:r>
              <w:rPr>
                <w:lang w:val="en-US"/>
              </w:rPr>
            </w:r>
            <w:r w:rsidR="00E6227B">
              <w:rPr>
                <w:lang w:val="en-US"/>
              </w:rPr>
              <w:instrText xml:space="preserve"> \* MERGEFORMAT </w:instrText>
            </w:r>
            <w:r>
              <w:rPr>
                <w:lang w:val="en-US"/>
              </w:rPr>
              <w:fldChar w:fldCharType="separate"/>
            </w:r>
            <w:ins w:id="11372" w:author="phuong vu" w:date="2018-11-21T22:00:00Z">
              <w:r>
                <w:t xml:space="preserve">Hình </w:t>
              </w:r>
              <w:r>
                <w:rPr>
                  <w:noProof/>
                </w:rPr>
                <w:t>3</w:t>
              </w:r>
              <w:r>
                <w:t>.</w:t>
              </w:r>
              <w:r>
                <w:rPr>
                  <w:noProof/>
                </w:rPr>
                <w:t>14</w:t>
              </w:r>
              <w:r>
                <w:rPr>
                  <w:lang w:val="en-US"/>
                </w:rPr>
                <w:fldChar w:fldCharType="end"/>
              </w:r>
            </w:ins>
          </w:p>
        </w:tc>
        <w:tc>
          <w:tcPr>
            <w:tcW w:w="1266" w:type="dxa"/>
          </w:tcPr>
          <w:p w14:paraId="6FEEEECB" w14:textId="77777777" w:rsidR="00770D42" w:rsidRDefault="00770D42" w:rsidP="00E6227B">
            <w:pPr>
              <w:spacing w:line="276" w:lineRule="auto"/>
              <w:rPr>
                <w:ins w:id="11373" w:author="phuong vu" w:date="2018-11-21T22:00:00Z"/>
                <w:lang w:val="en-US"/>
              </w:rPr>
              <w:pPrChange w:id="11374" w:author="phuong vu" w:date="2018-11-23T13:48:00Z">
                <w:pPr>
                  <w:spacing w:line="360" w:lineRule="auto"/>
                </w:pPr>
              </w:pPrChange>
            </w:pPr>
          </w:p>
        </w:tc>
        <w:tc>
          <w:tcPr>
            <w:tcW w:w="1756" w:type="dxa"/>
          </w:tcPr>
          <w:p w14:paraId="3C4BC720" w14:textId="77777777" w:rsidR="00770D42" w:rsidRDefault="00770D42" w:rsidP="00E6227B">
            <w:pPr>
              <w:spacing w:line="276" w:lineRule="auto"/>
              <w:rPr>
                <w:ins w:id="11375" w:author="phuong vu" w:date="2018-11-21T22:00:00Z"/>
                <w:lang w:val="en-US"/>
              </w:rPr>
              <w:pPrChange w:id="11376" w:author="phuong vu" w:date="2018-11-23T13:48:00Z">
                <w:pPr>
                  <w:spacing w:line="360" w:lineRule="auto"/>
                </w:pPr>
              </w:pPrChange>
            </w:pPr>
          </w:p>
        </w:tc>
      </w:tr>
      <w:tr w:rsidR="00770D42" w14:paraId="08E30A78" w14:textId="77777777" w:rsidTr="00565D22">
        <w:trPr>
          <w:ins w:id="11377" w:author="phuong vu" w:date="2018-11-21T22:00:00Z"/>
        </w:trPr>
        <w:tc>
          <w:tcPr>
            <w:tcW w:w="805" w:type="dxa"/>
          </w:tcPr>
          <w:p w14:paraId="140A378D" w14:textId="3049EEA3" w:rsidR="00770D42" w:rsidRDefault="00770D42" w:rsidP="00E6227B">
            <w:pPr>
              <w:spacing w:line="276" w:lineRule="auto"/>
              <w:jc w:val="center"/>
              <w:rPr>
                <w:ins w:id="11378" w:author="phuong vu" w:date="2018-11-21T22:00:00Z"/>
                <w:lang w:val="en-US"/>
              </w:rPr>
              <w:pPrChange w:id="11379" w:author="phuong vu" w:date="2018-11-23T13:48:00Z">
                <w:pPr>
                  <w:spacing w:line="360" w:lineRule="auto"/>
                  <w:jc w:val="center"/>
                </w:pPr>
              </w:pPrChange>
            </w:pPr>
            <w:ins w:id="11380" w:author="phuong vu" w:date="2018-11-21T22:01:00Z">
              <w:r>
                <w:rPr>
                  <w:lang w:val="en-US"/>
                </w:rPr>
                <w:t>2</w:t>
              </w:r>
            </w:ins>
          </w:p>
        </w:tc>
        <w:tc>
          <w:tcPr>
            <w:tcW w:w="1980" w:type="dxa"/>
          </w:tcPr>
          <w:p w14:paraId="6701E3ED" w14:textId="63E319EA" w:rsidR="00770D42" w:rsidRDefault="00770D42" w:rsidP="00E6227B">
            <w:pPr>
              <w:spacing w:line="276" w:lineRule="auto"/>
              <w:rPr>
                <w:ins w:id="11381" w:author="phuong vu" w:date="2018-11-21T22:00:00Z"/>
                <w:lang w:val="en-US"/>
              </w:rPr>
              <w:pPrChange w:id="11382" w:author="phuong vu" w:date="2018-11-23T13:48:00Z">
                <w:pPr>
                  <w:spacing w:line="360" w:lineRule="auto"/>
                </w:pPr>
              </w:pPrChange>
            </w:pPr>
            <w:ins w:id="11383" w:author="phuong vu" w:date="2018-11-21T22:01:00Z">
              <w:r>
                <w:rPr>
                  <w:lang w:val="en-US"/>
                </w:rPr>
                <w:t>inputText</w:t>
              </w:r>
            </w:ins>
          </w:p>
        </w:tc>
        <w:tc>
          <w:tcPr>
            <w:tcW w:w="2970" w:type="dxa"/>
          </w:tcPr>
          <w:p w14:paraId="4E91F4C8" w14:textId="5EDE7A7F" w:rsidR="00770D42" w:rsidRDefault="00770D42" w:rsidP="00E6227B">
            <w:pPr>
              <w:spacing w:line="276" w:lineRule="auto"/>
              <w:rPr>
                <w:ins w:id="11384" w:author="phuong vu" w:date="2018-11-21T22:00:00Z"/>
                <w:lang w:val="en-US"/>
              </w:rPr>
              <w:pPrChange w:id="11385" w:author="phuong vu" w:date="2018-11-23T13:48:00Z">
                <w:pPr>
                  <w:spacing w:line="360" w:lineRule="auto"/>
                </w:pPr>
              </w:pPrChange>
            </w:pPr>
            <w:ins w:id="11386" w:author="phuong vu" w:date="2018-11-21T22:01:00Z">
              <w:r>
                <w:rPr>
                  <w:lang w:val="en-US"/>
                </w:rPr>
                <w:t>Số lượng/ Khối lượng giao</w:t>
              </w:r>
            </w:ins>
          </w:p>
        </w:tc>
        <w:tc>
          <w:tcPr>
            <w:tcW w:w="1266" w:type="dxa"/>
          </w:tcPr>
          <w:p w14:paraId="506875E5" w14:textId="77777777" w:rsidR="00770D42" w:rsidRDefault="00770D42" w:rsidP="00E6227B">
            <w:pPr>
              <w:spacing w:line="276" w:lineRule="auto"/>
              <w:rPr>
                <w:ins w:id="11387" w:author="phuong vu" w:date="2018-11-21T22:00:00Z"/>
                <w:lang w:val="en-US"/>
              </w:rPr>
              <w:pPrChange w:id="11388" w:author="phuong vu" w:date="2018-11-23T13:48:00Z">
                <w:pPr>
                  <w:spacing w:line="360" w:lineRule="auto"/>
                </w:pPr>
              </w:pPrChange>
            </w:pPr>
          </w:p>
        </w:tc>
        <w:tc>
          <w:tcPr>
            <w:tcW w:w="1756" w:type="dxa"/>
          </w:tcPr>
          <w:p w14:paraId="527FB8D8" w14:textId="77777777" w:rsidR="00770D42" w:rsidRDefault="00770D42" w:rsidP="00E6227B">
            <w:pPr>
              <w:spacing w:line="276" w:lineRule="auto"/>
              <w:rPr>
                <w:ins w:id="11389" w:author="phuong vu" w:date="2018-11-21T22:00:00Z"/>
                <w:lang w:val="en-US"/>
              </w:rPr>
              <w:pPrChange w:id="11390" w:author="phuong vu" w:date="2018-11-23T13:48:00Z">
                <w:pPr>
                  <w:spacing w:line="360" w:lineRule="auto"/>
                </w:pPr>
              </w:pPrChange>
            </w:pPr>
          </w:p>
        </w:tc>
      </w:tr>
      <w:tr w:rsidR="00770D42" w14:paraId="73F843E9" w14:textId="77777777" w:rsidTr="00565D22">
        <w:trPr>
          <w:ins w:id="11391" w:author="phuong vu" w:date="2018-11-21T22:00:00Z"/>
        </w:trPr>
        <w:tc>
          <w:tcPr>
            <w:tcW w:w="805" w:type="dxa"/>
          </w:tcPr>
          <w:p w14:paraId="09154276" w14:textId="025E7FA8" w:rsidR="00770D42" w:rsidRDefault="001C1DAB" w:rsidP="00E6227B">
            <w:pPr>
              <w:spacing w:line="276" w:lineRule="auto"/>
              <w:jc w:val="center"/>
              <w:rPr>
                <w:ins w:id="11392" w:author="phuong vu" w:date="2018-11-21T22:00:00Z"/>
                <w:lang w:val="en-US"/>
              </w:rPr>
              <w:pPrChange w:id="11393" w:author="phuong vu" w:date="2018-11-23T13:48:00Z">
                <w:pPr>
                  <w:spacing w:line="360" w:lineRule="auto"/>
                  <w:jc w:val="center"/>
                </w:pPr>
              </w:pPrChange>
            </w:pPr>
            <w:ins w:id="11394" w:author="phuong vu" w:date="2018-11-21T22:02:00Z">
              <w:r>
                <w:rPr>
                  <w:lang w:val="en-US"/>
                </w:rPr>
                <w:t>3</w:t>
              </w:r>
            </w:ins>
          </w:p>
        </w:tc>
        <w:tc>
          <w:tcPr>
            <w:tcW w:w="1980" w:type="dxa"/>
          </w:tcPr>
          <w:p w14:paraId="0FA36A6F" w14:textId="77777777" w:rsidR="00770D42" w:rsidRDefault="00770D42" w:rsidP="00E6227B">
            <w:pPr>
              <w:spacing w:line="276" w:lineRule="auto"/>
              <w:rPr>
                <w:ins w:id="11395" w:author="phuong vu" w:date="2018-11-21T22:00:00Z"/>
                <w:lang w:val="en-US"/>
              </w:rPr>
              <w:pPrChange w:id="11396" w:author="phuong vu" w:date="2018-11-23T13:48:00Z">
                <w:pPr>
                  <w:spacing w:line="360" w:lineRule="auto"/>
                </w:pPr>
              </w:pPrChange>
            </w:pPr>
            <w:ins w:id="11397" w:author="phuong vu" w:date="2018-11-21T22:00:00Z">
              <w:r>
                <w:rPr>
                  <w:lang w:val="en-US"/>
                </w:rPr>
                <w:t>button</w:t>
              </w:r>
            </w:ins>
          </w:p>
        </w:tc>
        <w:tc>
          <w:tcPr>
            <w:tcW w:w="2970" w:type="dxa"/>
          </w:tcPr>
          <w:p w14:paraId="0B36D555" w14:textId="0C3FA6A6" w:rsidR="00770D42" w:rsidRDefault="001C1DAB" w:rsidP="00E6227B">
            <w:pPr>
              <w:spacing w:line="276" w:lineRule="auto"/>
              <w:rPr>
                <w:ins w:id="11398" w:author="phuong vu" w:date="2018-11-21T22:00:00Z"/>
                <w:lang w:val="en-US"/>
              </w:rPr>
              <w:pPrChange w:id="11399" w:author="phuong vu" w:date="2018-11-23T13:48:00Z">
                <w:pPr>
                  <w:spacing w:line="360" w:lineRule="auto"/>
                </w:pPr>
              </w:pPrChange>
            </w:pPr>
            <w:ins w:id="11400" w:author="phuong vu" w:date="2018-11-21T22:03:00Z">
              <w:r>
                <w:rPr>
                  <w:lang w:val="en-US"/>
                </w:rPr>
                <w:t>Cập nhật thông tin hóa đơn</w:t>
              </w:r>
            </w:ins>
          </w:p>
        </w:tc>
        <w:tc>
          <w:tcPr>
            <w:tcW w:w="1266" w:type="dxa"/>
          </w:tcPr>
          <w:p w14:paraId="51A2C969" w14:textId="77777777" w:rsidR="00770D42" w:rsidRDefault="00770D42" w:rsidP="00E6227B">
            <w:pPr>
              <w:spacing w:line="276" w:lineRule="auto"/>
              <w:jc w:val="left"/>
              <w:rPr>
                <w:ins w:id="11401" w:author="phuong vu" w:date="2018-11-21T22:00:00Z"/>
                <w:lang w:val="en-US"/>
              </w:rPr>
              <w:pPrChange w:id="11402" w:author="phuong vu" w:date="2018-11-23T13:48:00Z">
                <w:pPr>
                  <w:spacing w:line="360" w:lineRule="auto"/>
                  <w:jc w:val="left"/>
                </w:pPr>
              </w:pPrChange>
            </w:pPr>
          </w:p>
        </w:tc>
        <w:tc>
          <w:tcPr>
            <w:tcW w:w="1756" w:type="dxa"/>
          </w:tcPr>
          <w:p w14:paraId="6D15AF70" w14:textId="77777777" w:rsidR="00770D42" w:rsidRDefault="00770D42" w:rsidP="00E6227B">
            <w:pPr>
              <w:spacing w:line="276" w:lineRule="auto"/>
              <w:rPr>
                <w:ins w:id="11403" w:author="phuong vu" w:date="2018-11-21T22:00:00Z"/>
                <w:lang w:val="en-US"/>
              </w:rPr>
              <w:pPrChange w:id="11404" w:author="phuong vu" w:date="2018-11-23T13:48:00Z">
                <w:pPr>
                  <w:spacing w:line="360" w:lineRule="auto"/>
                </w:pPr>
              </w:pPrChange>
            </w:pPr>
          </w:p>
        </w:tc>
      </w:tr>
    </w:tbl>
    <w:p w14:paraId="34C80984" w14:textId="77777777" w:rsidR="00770D42" w:rsidRPr="00933422" w:rsidRDefault="00770D42" w:rsidP="00E6227B">
      <w:pPr>
        <w:spacing w:line="276" w:lineRule="auto"/>
        <w:rPr>
          <w:ins w:id="11405" w:author="phuong vu" w:date="2018-11-21T21:53:00Z"/>
          <w:lang w:val="en-US"/>
        </w:rPr>
        <w:pPrChange w:id="11406" w:author="phuong vu" w:date="2018-11-23T13:48:00Z">
          <w:pPr>
            <w:pStyle w:val="Heading6"/>
          </w:pPr>
        </w:pPrChange>
      </w:pPr>
    </w:p>
    <w:p w14:paraId="13627280" w14:textId="1B212C0A" w:rsidR="00D225CD" w:rsidRDefault="00D225CD" w:rsidP="00E6227B">
      <w:pPr>
        <w:pStyle w:val="Heading6"/>
        <w:spacing w:line="276" w:lineRule="auto"/>
        <w:rPr>
          <w:ins w:id="11407" w:author="phuong vu" w:date="2018-11-21T22:05:00Z"/>
          <w:lang w:val="en-US"/>
        </w:rPr>
        <w:pPrChange w:id="11408" w:author="phuong vu" w:date="2018-11-23T13:48:00Z">
          <w:pPr>
            <w:pStyle w:val="Heading6"/>
          </w:pPr>
        </w:pPrChange>
      </w:pPr>
      <w:ins w:id="11409" w:author="phuong vu" w:date="2018-11-21T21:53:00Z">
        <w:r>
          <w:rPr>
            <w:lang w:val="en-US"/>
          </w:rPr>
          <w:t>Dữ liệu sử dụng</w:t>
        </w:r>
      </w:ins>
    </w:p>
    <w:tbl>
      <w:tblPr>
        <w:tblStyle w:val="TableGrid"/>
        <w:tblW w:w="0" w:type="auto"/>
        <w:tblLook w:val="04A0" w:firstRow="1" w:lastRow="0" w:firstColumn="1" w:lastColumn="0" w:noHBand="0" w:noVBand="1"/>
      </w:tblPr>
      <w:tblGrid>
        <w:gridCol w:w="805"/>
        <w:gridCol w:w="2120"/>
        <w:gridCol w:w="1463"/>
        <w:gridCol w:w="1463"/>
        <w:gridCol w:w="1463"/>
        <w:gridCol w:w="1463"/>
      </w:tblGrid>
      <w:tr w:rsidR="00565D22" w14:paraId="427401E6" w14:textId="77777777" w:rsidTr="00565D22">
        <w:trPr>
          <w:ins w:id="11410" w:author="phuong vu" w:date="2018-11-21T22:05:00Z"/>
        </w:trPr>
        <w:tc>
          <w:tcPr>
            <w:tcW w:w="805" w:type="dxa"/>
            <w:vMerge w:val="restart"/>
            <w:vAlign w:val="center"/>
          </w:tcPr>
          <w:p w14:paraId="2972B56C" w14:textId="77777777" w:rsidR="00565D22" w:rsidRPr="007F1EF1" w:rsidRDefault="00565D22" w:rsidP="00E6227B">
            <w:pPr>
              <w:spacing w:line="276" w:lineRule="auto"/>
              <w:jc w:val="center"/>
              <w:rPr>
                <w:ins w:id="11411" w:author="phuong vu" w:date="2018-11-21T22:05:00Z"/>
                <w:b/>
                <w:lang w:val="en-US"/>
              </w:rPr>
              <w:pPrChange w:id="11412" w:author="phuong vu" w:date="2018-11-23T13:48:00Z">
                <w:pPr>
                  <w:spacing w:line="360" w:lineRule="auto"/>
                  <w:jc w:val="center"/>
                </w:pPr>
              </w:pPrChange>
            </w:pPr>
            <w:ins w:id="11413" w:author="phuong vu" w:date="2018-11-21T22:05:00Z">
              <w:r w:rsidRPr="007F1EF1">
                <w:rPr>
                  <w:b/>
                  <w:lang w:val="en-US"/>
                </w:rPr>
                <w:t>STT</w:t>
              </w:r>
            </w:ins>
          </w:p>
        </w:tc>
        <w:tc>
          <w:tcPr>
            <w:tcW w:w="2120" w:type="dxa"/>
            <w:vMerge w:val="restart"/>
            <w:vAlign w:val="center"/>
          </w:tcPr>
          <w:p w14:paraId="30A6C2A8" w14:textId="77777777" w:rsidR="00565D22" w:rsidRPr="007F1EF1" w:rsidRDefault="00565D22" w:rsidP="00E6227B">
            <w:pPr>
              <w:spacing w:line="276" w:lineRule="auto"/>
              <w:jc w:val="center"/>
              <w:rPr>
                <w:ins w:id="11414" w:author="phuong vu" w:date="2018-11-21T22:05:00Z"/>
                <w:b/>
                <w:lang w:val="en-US"/>
              </w:rPr>
              <w:pPrChange w:id="11415" w:author="phuong vu" w:date="2018-11-23T13:48:00Z">
                <w:pPr>
                  <w:spacing w:line="360" w:lineRule="auto"/>
                  <w:jc w:val="center"/>
                </w:pPr>
              </w:pPrChange>
            </w:pPr>
            <w:ins w:id="11416" w:author="phuong vu" w:date="2018-11-21T22:05:00Z">
              <w:r w:rsidRPr="007F1EF1">
                <w:rPr>
                  <w:b/>
                  <w:lang w:val="en-US"/>
                </w:rPr>
                <w:t>Tên bảng/</w:t>
              </w:r>
            </w:ins>
          </w:p>
          <w:p w14:paraId="08867962" w14:textId="77777777" w:rsidR="00565D22" w:rsidRPr="007F1EF1" w:rsidRDefault="00565D22" w:rsidP="00E6227B">
            <w:pPr>
              <w:spacing w:line="276" w:lineRule="auto"/>
              <w:jc w:val="center"/>
              <w:rPr>
                <w:ins w:id="11417" w:author="phuong vu" w:date="2018-11-21T22:05:00Z"/>
                <w:b/>
                <w:lang w:val="en-US"/>
              </w:rPr>
              <w:pPrChange w:id="11418" w:author="phuong vu" w:date="2018-11-23T13:48:00Z">
                <w:pPr>
                  <w:spacing w:line="360" w:lineRule="auto"/>
                  <w:jc w:val="center"/>
                </w:pPr>
              </w:pPrChange>
            </w:pPr>
            <w:ins w:id="11419" w:author="phuong vu" w:date="2018-11-21T22:05:00Z">
              <w:r w:rsidRPr="007F1EF1">
                <w:rPr>
                  <w:b/>
                  <w:lang w:val="en-US"/>
                </w:rPr>
                <w:lastRenderedPageBreak/>
                <w:t>Cấu tr</w:t>
              </w:r>
              <w:r>
                <w:rPr>
                  <w:b/>
                  <w:lang w:val="en-US"/>
                </w:rPr>
                <w:t>ú</w:t>
              </w:r>
              <w:r w:rsidRPr="007F1EF1">
                <w:rPr>
                  <w:b/>
                  <w:lang w:val="en-US"/>
                </w:rPr>
                <w:t>c dữ liệu</w:t>
              </w:r>
            </w:ins>
          </w:p>
        </w:tc>
        <w:tc>
          <w:tcPr>
            <w:tcW w:w="5852" w:type="dxa"/>
            <w:gridSpan w:val="4"/>
            <w:vAlign w:val="center"/>
          </w:tcPr>
          <w:p w14:paraId="29EB499E" w14:textId="77777777" w:rsidR="00565D22" w:rsidRPr="007F1EF1" w:rsidRDefault="00565D22" w:rsidP="00E6227B">
            <w:pPr>
              <w:spacing w:line="276" w:lineRule="auto"/>
              <w:jc w:val="center"/>
              <w:rPr>
                <w:ins w:id="11420" w:author="phuong vu" w:date="2018-11-21T22:05:00Z"/>
                <w:b/>
                <w:lang w:val="en-US"/>
              </w:rPr>
              <w:pPrChange w:id="11421" w:author="phuong vu" w:date="2018-11-23T13:48:00Z">
                <w:pPr>
                  <w:spacing w:line="360" w:lineRule="auto"/>
                  <w:jc w:val="center"/>
                </w:pPr>
              </w:pPrChange>
            </w:pPr>
            <w:ins w:id="11422" w:author="phuong vu" w:date="2018-11-21T22:05:00Z">
              <w:r w:rsidRPr="007F1EF1">
                <w:rPr>
                  <w:b/>
                  <w:lang w:val="en-US"/>
                </w:rPr>
                <w:lastRenderedPageBreak/>
                <w:t>Phương thức</w:t>
              </w:r>
            </w:ins>
          </w:p>
        </w:tc>
      </w:tr>
      <w:tr w:rsidR="00565D22" w14:paraId="6D76752B" w14:textId="77777777" w:rsidTr="00565D22">
        <w:trPr>
          <w:ins w:id="11423" w:author="phuong vu" w:date="2018-11-21T22:05:00Z"/>
        </w:trPr>
        <w:tc>
          <w:tcPr>
            <w:tcW w:w="805" w:type="dxa"/>
            <w:vMerge/>
            <w:vAlign w:val="center"/>
          </w:tcPr>
          <w:p w14:paraId="7779A3AD" w14:textId="77777777" w:rsidR="00565D22" w:rsidRPr="007F1EF1" w:rsidRDefault="00565D22" w:rsidP="00E6227B">
            <w:pPr>
              <w:spacing w:line="276" w:lineRule="auto"/>
              <w:jc w:val="center"/>
              <w:rPr>
                <w:ins w:id="11424" w:author="phuong vu" w:date="2018-11-21T22:05:00Z"/>
                <w:b/>
                <w:lang w:val="en-US"/>
              </w:rPr>
              <w:pPrChange w:id="11425" w:author="phuong vu" w:date="2018-11-23T13:48:00Z">
                <w:pPr>
                  <w:spacing w:line="360" w:lineRule="auto"/>
                  <w:jc w:val="center"/>
                </w:pPr>
              </w:pPrChange>
            </w:pPr>
          </w:p>
        </w:tc>
        <w:tc>
          <w:tcPr>
            <w:tcW w:w="2120" w:type="dxa"/>
            <w:vMerge/>
            <w:vAlign w:val="center"/>
          </w:tcPr>
          <w:p w14:paraId="10891CDC" w14:textId="77777777" w:rsidR="00565D22" w:rsidRPr="007F1EF1" w:rsidRDefault="00565D22" w:rsidP="00E6227B">
            <w:pPr>
              <w:spacing w:line="276" w:lineRule="auto"/>
              <w:jc w:val="center"/>
              <w:rPr>
                <w:ins w:id="11426" w:author="phuong vu" w:date="2018-11-21T22:05:00Z"/>
                <w:b/>
                <w:lang w:val="en-US"/>
              </w:rPr>
              <w:pPrChange w:id="11427" w:author="phuong vu" w:date="2018-11-23T13:48:00Z">
                <w:pPr>
                  <w:spacing w:line="360" w:lineRule="auto"/>
                  <w:jc w:val="center"/>
                </w:pPr>
              </w:pPrChange>
            </w:pPr>
          </w:p>
        </w:tc>
        <w:tc>
          <w:tcPr>
            <w:tcW w:w="1463" w:type="dxa"/>
            <w:vAlign w:val="center"/>
          </w:tcPr>
          <w:p w14:paraId="7724E4E2" w14:textId="77777777" w:rsidR="00565D22" w:rsidRPr="007F1EF1" w:rsidRDefault="00565D22" w:rsidP="00E6227B">
            <w:pPr>
              <w:spacing w:line="276" w:lineRule="auto"/>
              <w:jc w:val="center"/>
              <w:rPr>
                <w:ins w:id="11428" w:author="phuong vu" w:date="2018-11-21T22:05:00Z"/>
                <w:b/>
                <w:lang w:val="en-US"/>
              </w:rPr>
              <w:pPrChange w:id="11429" w:author="phuong vu" w:date="2018-11-23T13:48:00Z">
                <w:pPr>
                  <w:spacing w:line="360" w:lineRule="auto"/>
                  <w:jc w:val="center"/>
                </w:pPr>
              </w:pPrChange>
            </w:pPr>
            <w:ins w:id="11430" w:author="phuong vu" w:date="2018-11-21T22:05:00Z">
              <w:r w:rsidRPr="007F1EF1">
                <w:rPr>
                  <w:b/>
                  <w:lang w:val="en-US"/>
                </w:rPr>
                <w:t>Thêm</w:t>
              </w:r>
            </w:ins>
          </w:p>
        </w:tc>
        <w:tc>
          <w:tcPr>
            <w:tcW w:w="1463" w:type="dxa"/>
            <w:vAlign w:val="center"/>
          </w:tcPr>
          <w:p w14:paraId="5D6D9E72" w14:textId="77777777" w:rsidR="00565D22" w:rsidRPr="007F1EF1" w:rsidRDefault="00565D22" w:rsidP="00E6227B">
            <w:pPr>
              <w:spacing w:line="276" w:lineRule="auto"/>
              <w:jc w:val="center"/>
              <w:rPr>
                <w:ins w:id="11431" w:author="phuong vu" w:date="2018-11-21T22:05:00Z"/>
                <w:b/>
                <w:lang w:val="en-US"/>
              </w:rPr>
              <w:pPrChange w:id="11432" w:author="phuong vu" w:date="2018-11-23T13:48:00Z">
                <w:pPr>
                  <w:spacing w:line="360" w:lineRule="auto"/>
                  <w:jc w:val="center"/>
                </w:pPr>
              </w:pPrChange>
            </w:pPr>
            <w:ins w:id="11433" w:author="phuong vu" w:date="2018-11-21T22:05:00Z">
              <w:r w:rsidRPr="007F1EF1">
                <w:rPr>
                  <w:b/>
                  <w:lang w:val="en-US"/>
                </w:rPr>
                <w:t>Sửa</w:t>
              </w:r>
            </w:ins>
          </w:p>
        </w:tc>
        <w:tc>
          <w:tcPr>
            <w:tcW w:w="1463" w:type="dxa"/>
            <w:vAlign w:val="center"/>
          </w:tcPr>
          <w:p w14:paraId="51646E6E" w14:textId="77777777" w:rsidR="00565D22" w:rsidRPr="007F1EF1" w:rsidRDefault="00565D22" w:rsidP="00E6227B">
            <w:pPr>
              <w:spacing w:line="276" w:lineRule="auto"/>
              <w:jc w:val="center"/>
              <w:rPr>
                <w:ins w:id="11434" w:author="phuong vu" w:date="2018-11-21T22:05:00Z"/>
                <w:b/>
                <w:lang w:val="en-US"/>
              </w:rPr>
              <w:pPrChange w:id="11435" w:author="phuong vu" w:date="2018-11-23T13:48:00Z">
                <w:pPr>
                  <w:spacing w:line="360" w:lineRule="auto"/>
                  <w:jc w:val="center"/>
                </w:pPr>
              </w:pPrChange>
            </w:pPr>
            <w:ins w:id="11436" w:author="phuong vu" w:date="2018-11-21T22:05:00Z">
              <w:r w:rsidRPr="007F1EF1">
                <w:rPr>
                  <w:b/>
                  <w:lang w:val="en-US"/>
                </w:rPr>
                <w:t>Xóa</w:t>
              </w:r>
            </w:ins>
          </w:p>
        </w:tc>
        <w:tc>
          <w:tcPr>
            <w:tcW w:w="1463" w:type="dxa"/>
            <w:vAlign w:val="center"/>
          </w:tcPr>
          <w:p w14:paraId="14ED44D6" w14:textId="77777777" w:rsidR="00565D22" w:rsidRPr="007F1EF1" w:rsidRDefault="00565D22" w:rsidP="00E6227B">
            <w:pPr>
              <w:spacing w:line="276" w:lineRule="auto"/>
              <w:jc w:val="center"/>
              <w:rPr>
                <w:ins w:id="11437" w:author="phuong vu" w:date="2018-11-21T22:05:00Z"/>
                <w:b/>
                <w:lang w:val="en-US"/>
              </w:rPr>
              <w:pPrChange w:id="11438" w:author="phuong vu" w:date="2018-11-23T13:48:00Z">
                <w:pPr>
                  <w:spacing w:line="360" w:lineRule="auto"/>
                  <w:jc w:val="center"/>
                </w:pPr>
              </w:pPrChange>
            </w:pPr>
            <w:ins w:id="11439" w:author="phuong vu" w:date="2018-11-21T22:05:00Z">
              <w:r w:rsidRPr="007F1EF1">
                <w:rPr>
                  <w:b/>
                  <w:lang w:val="en-US"/>
                </w:rPr>
                <w:t>Truy vấn</w:t>
              </w:r>
            </w:ins>
          </w:p>
        </w:tc>
      </w:tr>
      <w:tr w:rsidR="00565D22" w14:paraId="2962C486" w14:textId="77777777" w:rsidTr="00565D22">
        <w:trPr>
          <w:ins w:id="11440" w:author="phuong vu" w:date="2018-11-21T22:05:00Z"/>
        </w:trPr>
        <w:tc>
          <w:tcPr>
            <w:tcW w:w="805" w:type="dxa"/>
          </w:tcPr>
          <w:p w14:paraId="7479F1FF" w14:textId="77777777" w:rsidR="00565D22" w:rsidRDefault="00565D22" w:rsidP="00E6227B">
            <w:pPr>
              <w:spacing w:line="276" w:lineRule="auto"/>
              <w:jc w:val="center"/>
              <w:rPr>
                <w:ins w:id="11441" w:author="phuong vu" w:date="2018-11-21T22:05:00Z"/>
                <w:lang w:val="en-US"/>
              </w:rPr>
              <w:pPrChange w:id="11442" w:author="phuong vu" w:date="2018-11-23T13:48:00Z">
                <w:pPr>
                  <w:spacing w:line="360" w:lineRule="auto"/>
                  <w:jc w:val="center"/>
                </w:pPr>
              </w:pPrChange>
            </w:pPr>
            <w:ins w:id="11443" w:author="phuong vu" w:date="2018-11-21T22:05:00Z">
              <w:r>
                <w:rPr>
                  <w:lang w:val="en-US"/>
                </w:rPr>
                <w:t>1</w:t>
              </w:r>
            </w:ins>
          </w:p>
        </w:tc>
        <w:tc>
          <w:tcPr>
            <w:tcW w:w="2120" w:type="dxa"/>
          </w:tcPr>
          <w:p w14:paraId="0545BBC0" w14:textId="08B1557A" w:rsidR="00565D22" w:rsidRDefault="00565D22" w:rsidP="00E6227B">
            <w:pPr>
              <w:spacing w:line="276" w:lineRule="auto"/>
              <w:rPr>
                <w:ins w:id="11444" w:author="phuong vu" w:date="2018-11-21T22:05:00Z"/>
                <w:lang w:val="en-US"/>
              </w:rPr>
              <w:pPrChange w:id="11445" w:author="phuong vu" w:date="2018-11-23T13:48:00Z">
                <w:pPr>
                  <w:spacing w:line="360" w:lineRule="auto"/>
                </w:pPr>
              </w:pPrChange>
            </w:pPr>
            <w:ins w:id="11446" w:author="phuong vu" w:date="2018-11-21T22:05:00Z">
              <w:r>
                <w:rPr>
                  <w:lang w:val="en-US"/>
                </w:rPr>
                <w:t>bill</w:t>
              </w:r>
            </w:ins>
          </w:p>
        </w:tc>
        <w:tc>
          <w:tcPr>
            <w:tcW w:w="1463" w:type="dxa"/>
          </w:tcPr>
          <w:p w14:paraId="5F406ED1" w14:textId="77777777" w:rsidR="00565D22" w:rsidRDefault="00565D22" w:rsidP="00E6227B">
            <w:pPr>
              <w:spacing w:line="276" w:lineRule="auto"/>
              <w:jc w:val="center"/>
              <w:rPr>
                <w:ins w:id="11447" w:author="phuong vu" w:date="2018-11-21T22:05:00Z"/>
                <w:lang w:val="en-US"/>
              </w:rPr>
              <w:pPrChange w:id="11448" w:author="phuong vu" w:date="2018-11-23T13:48:00Z">
                <w:pPr>
                  <w:spacing w:line="360" w:lineRule="auto"/>
                  <w:jc w:val="center"/>
                </w:pPr>
              </w:pPrChange>
            </w:pPr>
          </w:p>
        </w:tc>
        <w:tc>
          <w:tcPr>
            <w:tcW w:w="1463" w:type="dxa"/>
          </w:tcPr>
          <w:p w14:paraId="45E83F5D" w14:textId="77777777" w:rsidR="00565D22" w:rsidRDefault="00565D22" w:rsidP="00E6227B">
            <w:pPr>
              <w:spacing w:line="276" w:lineRule="auto"/>
              <w:jc w:val="center"/>
              <w:rPr>
                <w:ins w:id="11449" w:author="phuong vu" w:date="2018-11-21T22:05:00Z"/>
                <w:lang w:val="en-US"/>
              </w:rPr>
              <w:pPrChange w:id="11450" w:author="phuong vu" w:date="2018-11-23T13:48:00Z">
                <w:pPr>
                  <w:spacing w:line="360" w:lineRule="auto"/>
                  <w:jc w:val="center"/>
                </w:pPr>
              </w:pPrChange>
            </w:pPr>
            <w:ins w:id="11451" w:author="phuong vu" w:date="2018-11-21T22:05:00Z">
              <w:r>
                <w:rPr>
                  <w:lang w:val="en-US"/>
                </w:rPr>
                <w:t>X</w:t>
              </w:r>
            </w:ins>
          </w:p>
        </w:tc>
        <w:tc>
          <w:tcPr>
            <w:tcW w:w="1463" w:type="dxa"/>
          </w:tcPr>
          <w:p w14:paraId="79D39ACA" w14:textId="77777777" w:rsidR="00565D22" w:rsidRDefault="00565D22" w:rsidP="00E6227B">
            <w:pPr>
              <w:spacing w:line="276" w:lineRule="auto"/>
              <w:jc w:val="center"/>
              <w:rPr>
                <w:ins w:id="11452" w:author="phuong vu" w:date="2018-11-21T22:05:00Z"/>
                <w:lang w:val="en-US"/>
              </w:rPr>
              <w:pPrChange w:id="11453" w:author="phuong vu" w:date="2018-11-23T13:48:00Z">
                <w:pPr>
                  <w:spacing w:line="360" w:lineRule="auto"/>
                  <w:jc w:val="center"/>
                </w:pPr>
              </w:pPrChange>
            </w:pPr>
          </w:p>
        </w:tc>
        <w:tc>
          <w:tcPr>
            <w:tcW w:w="1463" w:type="dxa"/>
          </w:tcPr>
          <w:p w14:paraId="45E62694" w14:textId="77777777" w:rsidR="00565D22" w:rsidRDefault="00565D22" w:rsidP="00E6227B">
            <w:pPr>
              <w:spacing w:line="276" w:lineRule="auto"/>
              <w:jc w:val="center"/>
              <w:rPr>
                <w:ins w:id="11454" w:author="phuong vu" w:date="2018-11-21T22:05:00Z"/>
                <w:lang w:val="en-US"/>
              </w:rPr>
              <w:pPrChange w:id="11455" w:author="phuong vu" w:date="2018-11-23T13:48:00Z">
                <w:pPr>
                  <w:jc w:val="center"/>
                </w:pPr>
              </w:pPrChange>
            </w:pPr>
            <w:ins w:id="11456" w:author="phuong vu" w:date="2018-11-21T22:05:00Z">
              <w:r>
                <w:rPr>
                  <w:lang w:val="en-US"/>
                </w:rPr>
                <w:t>X</w:t>
              </w:r>
            </w:ins>
          </w:p>
        </w:tc>
      </w:tr>
      <w:tr w:rsidR="00565D22" w14:paraId="058085A8" w14:textId="77777777" w:rsidTr="00565D22">
        <w:trPr>
          <w:ins w:id="11457" w:author="phuong vu" w:date="2018-11-21T22:05:00Z"/>
        </w:trPr>
        <w:tc>
          <w:tcPr>
            <w:tcW w:w="805" w:type="dxa"/>
          </w:tcPr>
          <w:p w14:paraId="4D1A0A77" w14:textId="77777777" w:rsidR="00565D22" w:rsidRDefault="00565D22" w:rsidP="00E6227B">
            <w:pPr>
              <w:spacing w:line="276" w:lineRule="auto"/>
              <w:jc w:val="center"/>
              <w:rPr>
                <w:ins w:id="11458" w:author="phuong vu" w:date="2018-11-21T22:05:00Z"/>
                <w:lang w:val="en-US"/>
              </w:rPr>
              <w:pPrChange w:id="11459" w:author="phuong vu" w:date="2018-11-23T13:48:00Z">
                <w:pPr>
                  <w:spacing w:line="360" w:lineRule="auto"/>
                  <w:jc w:val="center"/>
                </w:pPr>
              </w:pPrChange>
            </w:pPr>
            <w:ins w:id="11460" w:author="phuong vu" w:date="2018-11-21T22:05:00Z">
              <w:r>
                <w:rPr>
                  <w:lang w:val="en-US"/>
                </w:rPr>
                <w:t>2</w:t>
              </w:r>
            </w:ins>
          </w:p>
        </w:tc>
        <w:tc>
          <w:tcPr>
            <w:tcW w:w="2120" w:type="dxa"/>
          </w:tcPr>
          <w:p w14:paraId="7B106380" w14:textId="4D285ED7" w:rsidR="00565D22" w:rsidRDefault="00565D22" w:rsidP="00E6227B">
            <w:pPr>
              <w:spacing w:line="276" w:lineRule="auto"/>
              <w:rPr>
                <w:ins w:id="11461" w:author="phuong vu" w:date="2018-11-21T22:05:00Z"/>
                <w:lang w:val="en-US"/>
              </w:rPr>
              <w:pPrChange w:id="11462" w:author="phuong vu" w:date="2018-11-23T13:48:00Z">
                <w:pPr>
                  <w:spacing w:line="360" w:lineRule="auto"/>
                </w:pPr>
              </w:pPrChange>
            </w:pPr>
            <w:ins w:id="11463" w:author="phuong vu" w:date="2018-11-21T22:05:00Z">
              <w:r>
                <w:rPr>
                  <w:lang w:val="en-US"/>
                </w:rPr>
                <w:t>bill_detail</w:t>
              </w:r>
            </w:ins>
          </w:p>
        </w:tc>
        <w:tc>
          <w:tcPr>
            <w:tcW w:w="1463" w:type="dxa"/>
          </w:tcPr>
          <w:p w14:paraId="3EC61166" w14:textId="77777777" w:rsidR="00565D22" w:rsidRDefault="00565D22" w:rsidP="00E6227B">
            <w:pPr>
              <w:spacing w:line="276" w:lineRule="auto"/>
              <w:jc w:val="center"/>
              <w:rPr>
                <w:ins w:id="11464" w:author="phuong vu" w:date="2018-11-21T22:05:00Z"/>
                <w:lang w:val="en-US"/>
              </w:rPr>
              <w:pPrChange w:id="11465" w:author="phuong vu" w:date="2018-11-23T13:48:00Z">
                <w:pPr>
                  <w:spacing w:line="360" w:lineRule="auto"/>
                  <w:jc w:val="center"/>
                </w:pPr>
              </w:pPrChange>
            </w:pPr>
          </w:p>
        </w:tc>
        <w:tc>
          <w:tcPr>
            <w:tcW w:w="1463" w:type="dxa"/>
          </w:tcPr>
          <w:p w14:paraId="4F963F1C" w14:textId="77777777" w:rsidR="00565D22" w:rsidRDefault="00565D22" w:rsidP="00E6227B">
            <w:pPr>
              <w:spacing w:line="276" w:lineRule="auto"/>
              <w:jc w:val="center"/>
              <w:rPr>
                <w:ins w:id="11466" w:author="phuong vu" w:date="2018-11-21T22:05:00Z"/>
                <w:lang w:val="en-US"/>
              </w:rPr>
              <w:pPrChange w:id="11467" w:author="phuong vu" w:date="2018-11-23T13:48:00Z">
                <w:pPr>
                  <w:spacing w:line="360" w:lineRule="auto"/>
                  <w:jc w:val="center"/>
                </w:pPr>
              </w:pPrChange>
            </w:pPr>
            <w:ins w:id="11468" w:author="phuong vu" w:date="2018-11-21T22:05:00Z">
              <w:r>
                <w:rPr>
                  <w:lang w:val="en-US"/>
                </w:rPr>
                <w:t>X</w:t>
              </w:r>
            </w:ins>
          </w:p>
        </w:tc>
        <w:tc>
          <w:tcPr>
            <w:tcW w:w="1463" w:type="dxa"/>
          </w:tcPr>
          <w:p w14:paraId="51FFF2D5" w14:textId="77777777" w:rsidR="00565D22" w:rsidRDefault="00565D22" w:rsidP="00E6227B">
            <w:pPr>
              <w:spacing w:line="276" w:lineRule="auto"/>
              <w:jc w:val="center"/>
              <w:rPr>
                <w:ins w:id="11469" w:author="phuong vu" w:date="2018-11-21T22:05:00Z"/>
                <w:lang w:val="en-US"/>
              </w:rPr>
              <w:pPrChange w:id="11470" w:author="phuong vu" w:date="2018-11-23T13:48:00Z">
                <w:pPr>
                  <w:spacing w:line="360" w:lineRule="auto"/>
                  <w:jc w:val="center"/>
                </w:pPr>
              </w:pPrChange>
            </w:pPr>
          </w:p>
        </w:tc>
        <w:tc>
          <w:tcPr>
            <w:tcW w:w="1463" w:type="dxa"/>
          </w:tcPr>
          <w:p w14:paraId="6313B12A" w14:textId="77777777" w:rsidR="00565D22" w:rsidRDefault="00565D22" w:rsidP="00E6227B">
            <w:pPr>
              <w:spacing w:line="276" w:lineRule="auto"/>
              <w:jc w:val="center"/>
              <w:rPr>
                <w:ins w:id="11471" w:author="phuong vu" w:date="2018-11-21T22:05:00Z"/>
                <w:lang w:val="en-US"/>
              </w:rPr>
              <w:pPrChange w:id="11472" w:author="phuong vu" w:date="2018-11-23T13:48:00Z">
                <w:pPr>
                  <w:jc w:val="center"/>
                </w:pPr>
              </w:pPrChange>
            </w:pPr>
            <w:ins w:id="11473" w:author="phuong vu" w:date="2018-11-21T22:05:00Z">
              <w:r>
                <w:rPr>
                  <w:lang w:val="en-US"/>
                </w:rPr>
                <w:t>X</w:t>
              </w:r>
            </w:ins>
          </w:p>
        </w:tc>
      </w:tr>
    </w:tbl>
    <w:p w14:paraId="62A32FEE" w14:textId="77777777" w:rsidR="00565D22" w:rsidRPr="00933422" w:rsidRDefault="00565D22" w:rsidP="00E6227B">
      <w:pPr>
        <w:spacing w:line="276" w:lineRule="auto"/>
        <w:rPr>
          <w:ins w:id="11474" w:author="phuong vu" w:date="2018-11-21T21:53:00Z"/>
          <w:lang w:val="en-US"/>
        </w:rPr>
        <w:pPrChange w:id="11475" w:author="phuong vu" w:date="2018-11-23T13:48:00Z">
          <w:pPr>
            <w:pStyle w:val="Heading6"/>
          </w:pPr>
        </w:pPrChange>
      </w:pPr>
    </w:p>
    <w:p w14:paraId="0E02C3E0" w14:textId="73D04D8F" w:rsidR="00565D22" w:rsidRPr="00565D22" w:rsidRDefault="00D225CD" w:rsidP="00E6227B">
      <w:pPr>
        <w:pStyle w:val="Heading6"/>
        <w:spacing w:line="276" w:lineRule="auto"/>
        <w:rPr>
          <w:ins w:id="11476" w:author="phuong vu" w:date="2018-11-21T21:52:00Z"/>
          <w:lang w:val="en-US"/>
          <w:rPrChange w:id="11477" w:author="phuong vu" w:date="2018-11-21T22:08:00Z">
            <w:rPr>
              <w:ins w:id="11478" w:author="phuong vu" w:date="2018-11-21T21:52:00Z"/>
            </w:rPr>
          </w:rPrChange>
        </w:rPr>
        <w:pPrChange w:id="11479" w:author="phuong vu" w:date="2018-11-23T13:48:00Z">
          <w:pPr>
            <w:pStyle w:val="Heading5"/>
          </w:pPr>
        </w:pPrChange>
      </w:pPr>
      <w:ins w:id="11480" w:author="phuong vu" w:date="2018-11-21T21:53:00Z">
        <w:r>
          <w:rPr>
            <w:lang w:val="en-US"/>
          </w:rPr>
          <w:t>Cách xử lí</w:t>
        </w:r>
      </w:ins>
    </w:p>
    <w:p w14:paraId="3DAC2ECC" w14:textId="70A0D174" w:rsidR="00A61DB2" w:rsidRDefault="00FC2466" w:rsidP="00E6227B">
      <w:pPr>
        <w:pStyle w:val="Heading4"/>
        <w:spacing w:line="276" w:lineRule="auto"/>
        <w:rPr>
          <w:lang w:val="en-US"/>
        </w:rPr>
        <w:pPrChange w:id="11481" w:author="phuong vu" w:date="2018-11-23T13:48:00Z">
          <w:pPr>
            <w:pStyle w:val="Heading4"/>
          </w:pPr>
        </w:pPrChange>
      </w:pPr>
      <w:bookmarkStart w:id="11482" w:name="_Toc530662897"/>
      <w:r>
        <w:rPr>
          <w:lang w:val="en-US"/>
        </w:rPr>
        <w:t>Quản lí biên nhận</w:t>
      </w:r>
      <w:bookmarkEnd w:id="11482"/>
    </w:p>
    <w:p w14:paraId="64C0AE52" w14:textId="6A47D032" w:rsidR="00E6429B" w:rsidRPr="00E6429B" w:rsidRDefault="00AA3488" w:rsidP="00E6227B">
      <w:pPr>
        <w:pStyle w:val="Heading5"/>
        <w:spacing w:line="276" w:lineRule="auto"/>
        <w:rPr>
          <w:lang w:val="en-US"/>
        </w:rPr>
        <w:pPrChange w:id="11483" w:author="phuong vu" w:date="2018-11-23T13:48:00Z">
          <w:pPr>
            <w:pStyle w:val="Heading5"/>
          </w:pPr>
        </w:pPrChange>
      </w:pPr>
      <w:r>
        <w:rPr>
          <w:lang w:val="en-US"/>
        </w:rPr>
        <w:t>Xem danh sách biên nhận theo trạng thái</w:t>
      </w:r>
    </w:p>
    <w:p w14:paraId="7BBCB3E9" w14:textId="3D9939F7" w:rsidR="00AA3488" w:rsidRDefault="00AA3488" w:rsidP="00E6227B">
      <w:pPr>
        <w:pStyle w:val="Heading6"/>
        <w:spacing w:line="276" w:lineRule="auto"/>
        <w:rPr>
          <w:ins w:id="11484" w:author="phuong vu" w:date="2018-11-21T21:32:00Z"/>
          <w:lang w:val="en-US"/>
        </w:rPr>
        <w:pPrChange w:id="11485" w:author="phuong vu" w:date="2018-11-23T13:48:00Z">
          <w:pPr>
            <w:pStyle w:val="Heading6"/>
          </w:pPr>
        </w:pPrChange>
      </w:pPr>
      <w:r>
        <w:rPr>
          <w:lang w:val="en-US"/>
        </w:rPr>
        <w:t>Mục đích</w:t>
      </w:r>
    </w:p>
    <w:p w14:paraId="3A5183BC" w14:textId="164C233A" w:rsidR="005645EE" w:rsidRPr="00933422" w:rsidRDefault="005645EE" w:rsidP="00E6227B">
      <w:pPr>
        <w:spacing w:line="276" w:lineRule="auto"/>
        <w:rPr>
          <w:lang w:val="en-US"/>
        </w:rPr>
        <w:pPrChange w:id="11486" w:author="phuong vu" w:date="2018-11-23T13:48:00Z">
          <w:pPr>
            <w:pStyle w:val="Heading6"/>
          </w:pPr>
        </w:pPrChange>
      </w:pPr>
      <w:ins w:id="11487" w:author="phuong vu" w:date="2018-11-21T21:33:00Z">
        <w:r>
          <w:rPr>
            <w:lang w:val="en-US"/>
          </w:rPr>
          <w:t>Phân loại các biên nhận dựa theo trạng thái của chúng nhằm mục đích nhóm các biên nhận cùng trạng thái lại với nhau giúp đơn giản trong việc quản lí các biên nhận</w:t>
        </w:r>
      </w:ins>
      <w:ins w:id="11488" w:author="phuong vu" w:date="2018-11-21T21:34:00Z">
        <w:r>
          <w:rPr>
            <w:lang w:val="en-US"/>
          </w:rPr>
          <w:t>.</w:t>
        </w:r>
      </w:ins>
    </w:p>
    <w:p w14:paraId="114EF8E5" w14:textId="600B005A" w:rsidR="00AA3488" w:rsidRDefault="00AA3488" w:rsidP="00E6227B">
      <w:pPr>
        <w:pStyle w:val="Heading6"/>
        <w:spacing w:line="276" w:lineRule="auto"/>
        <w:rPr>
          <w:ins w:id="11489" w:author="phuong vu" w:date="2018-11-21T21:26:00Z"/>
          <w:lang w:val="en-US"/>
        </w:rPr>
        <w:pPrChange w:id="11490" w:author="phuong vu" w:date="2018-11-23T13:48:00Z">
          <w:pPr>
            <w:pStyle w:val="Heading6"/>
          </w:pPr>
        </w:pPrChange>
      </w:pPr>
      <w:r>
        <w:rPr>
          <w:lang w:val="en-US"/>
        </w:rPr>
        <w:t>Giao diện</w:t>
      </w:r>
    </w:p>
    <w:p w14:paraId="0F7FB8E7" w14:textId="77777777" w:rsidR="005645EE" w:rsidRDefault="005645EE" w:rsidP="00E6227B">
      <w:pPr>
        <w:keepNext/>
        <w:spacing w:line="276" w:lineRule="auto"/>
        <w:jc w:val="center"/>
        <w:rPr>
          <w:ins w:id="11491" w:author="phuong vu" w:date="2018-11-21T21:30:00Z"/>
        </w:rPr>
        <w:pPrChange w:id="11492" w:author="phuong vu" w:date="2018-11-23T13:48:00Z">
          <w:pPr>
            <w:jc w:val="center"/>
          </w:pPr>
        </w:pPrChange>
      </w:pPr>
      <w:ins w:id="11493" w:author="phuong vu" w:date="2018-11-21T21:30:00Z">
        <w:r>
          <w:rPr>
            <w:noProof/>
          </w:rPr>
          <w:drawing>
            <wp:inline distT="0" distB="0" distL="0" distR="0" wp14:anchorId="1C9BE6DD" wp14:editId="3DD16BF1">
              <wp:extent cx="5579745" cy="2530475"/>
              <wp:effectExtent l="0" t="0" r="190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530475"/>
                      </a:xfrm>
                      <a:prstGeom prst="rect">
                        <a:avLst/>
                      </a:prstGeom>
                    </pic:spPr>
                  </pic:pic>
                </a:graphicData>
              </a:graphic>
            </wp:inline>
          </w:drawing>
        </w:r>
      </w:ins>
    </w:p>
    <w:p w14:paraId="21197602" w14:textId="16A58D77" w:rsidR="00E6429B" w:rsidRPr="00933422" w:rsidRDefault="005645EE" w:rsidP="00E6227B">
      <w:pPr>
        <w:pStyle w:val="Caption"/>
        <w:spacing w:line="276" w:lineRule="auto"/>
        <w:rPr>
          <w:lang w:val="en-US"/>
        </w:rPr>
        <w:pPrChange w:id="11494" w:author="phuong vu" w:date="2018-11-23T13:48:00Z">
          <w:pPr>
            <w:pStyle w:val="Heading6"/>
          </w:pPr>
        </w:pPrChange>
      </w:pPr>
      <w:bookmarkStart w:id="11495" w:name="_Toc530662941"/>
      <w:ins w:id="11496" w:author="phuong vu" w:date="2018-11-21T21:30:00Z">
        <w:r>
          <w:t xml:space="preserve">Hình </w:t>
        </w:r>
      </w:ins>
      <w:ins w:id="11497" w:author="phuong vu" w:date="2018-11-22T18:14:00Z">
        <w:r w:rsidR="00627671">
          <w:fldChar w:fldCharType="begin"/>
        </w:r>
        <w:r w:rsidR="00627671">
          <w:instrText xml:space="preserve"> STYLEREF 1 \s </w:instrText>
        </w:r>
      </w:ins>
      <w:r w:rsidR="00627671">
        <w:fldChar w:fldCharType="separate"/>
      </w:r>
      <w:r w:rsidR="00627671">
        <w:rPr>
          <w:noProof/>
        </w:rPr>
        <w:t>3</w:t>
      </w:r>
      <w:ins w:id="11498" w:author="phuong vu" w:date="2018-11-22T18:14:00Z">
        <w:r w:rsidR="00627671">
          <w:fldChar w:fldCharType="end"/>
        </w:r>
        <w:r w:rsidR="00627671">
          <w:t>.</w:t>
        </w:r>
        <w:r w:rsidR="00627671">
          <w:fldChar w:fldCharType="begin"/>
        </w:r>
        <w:r w:rsidR="00627671">
          <w:instrText xml:space="preserve"> SEQ Hình \* ARABIC \s 1 </w:instrText>
        </w:r>
      </w:ins>
      <w:r w:rsidR="00627671">
        <w:fldChar w:fldCharType="separate"/>
      </w:r>
      <w:ins w:id="11499" w:author="phuong vu" w:date="2018-11-22T18:14:00Z">
        <w:r w:rsidR="00627671">
          <w:rPr>
            <w:noProof/>
          </w:rPr>
          <w:t>14</w:t>
        </w:r>
        <w:r w:rsidR="00627671">
          <w:fldChar w:fldCharType="end"/>
        </w:r>
      </w:ins>
      <w:ins w:id="11500" w:author="phuong vu" w:date="2018-11-21T21:30:00Z">
        <w:r>
          <w:rPr>
            <w:lang w:val="en-US"/>
          </w:rPr>
          <w:t xml:space="preserve"> Giao diện xem danh sách biên nhận</w:t>
        </w:r>
      </w:ins>
      <w:bookmarkEnd w:id="11495"/>
    </w:p>
    <w:p w14:paraId="1DAF176D" w14:textId="3426253E" w:rsidR="00AA3488" w:rsidRDefault="00AA3488" w:rsidP="00E6227B">
      <w:pPr>
        <w:pStyle w:val="Heading6"/>
        <w:spacing w:line="276" w:lineRule="auto"/>
        <w:rPr>
          <w:ins w:id="11501" w:author="phuong vu" w:date="2018-11-21T21:31:00Z"/>
          <w:lang w:val="en-US"/>
        </w:rPr>
        <w:pPrChange w:id="11502" w:author="phuong vu" w:date="2018-11-23T13:48:00Z">
          <w:pPr>
            <w:pStyle w:val="Heading6"/>
          </w:pPr>
        </w:pPrChange>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5645EE" w14:paraId="1176CC67" w14:textId="77777777" w:rsidTr="000A5A23">
        <w:trPr>
          <w:ins w:id="11503" w:author="phuong vu" w:date="2018-11-21T21:31:00Z"/>
        </w:trPr>
        <w:tc>
          <w:tcPr>
            <w:tcW w:w="805" w:type="dxa"/>
            <w:vAlign w:val="center"/>
          </w:tcPr>
          <w:p w14:paraId="0D2E5561" w14:textId="77777777" w:rsidR="005645EE" w:rsidRPr="007F1EF1" w:rsidRDefault="005645EE" w:rsidP="00E6227B">
            <w:pPr>
              <w:spacing w:line="276" w:lineRule="auto"/>
              <w:jc w:val="center"/>
              <w:rPr>
                <w:ins w:id="11504" w:author="phuong vu" w:date="2018-11-21T21:31:00Z"/>
                <w:b/>
                <w:lang w:val="en-US"/>
              </w:rPr>
              <w:pPrChange w:id="11505" w:author="phuong vu" w:date="2018-11-23T13:48:00Z">
                <w:pPr>
                  <w:spacing w:line="360" w:lineRule="auto"/>
                  <w:jc w:val="center"/>
                </w:pPr>
              </w:pPrChange>
            </w:pPr>
            <w:ins w:id="11506" w:author="phuong vu" w:date="2018-11-21T21:31:00Z">
              <w:r w:rsidRPr="007F1EF1">
                <w:rPr>
                  <w:b/>
                  <w:lang w:val="en-US"/>
                </w:rPr>
                <w:t>STT</w:t>
              </w:r>
            </w:ins>
          </w:p>
        </w:tc>
        <w:tc>
          <w:tcPr>
            <w:tcW w:w="1980" w:type="dxa"/>
            <w:vAlign w:val="center"/>
          </w:tcPr>
          <w:p w14:paraId="458E1B8B" w14:textId="77777777" w:rsidR="005645EE" w:rsidRPr="007F1EF1" w:rsidRDefault="005645EE" w:rsidP="00E6227B">
            <w:pPr>
              <w:spacing w:line="276" w:lineRule="auto"/>
              <w:jc w:val="center"/>
              <w:rPr>
                <w:ins w:id="11507" w:author="phuong vu" w:date="2018-11-21T21:31:00Z"/>
                <w:b/>
                <w:lang w:val="en-US"/>
              </w:rPr>
              <w:pPrChange w:id="11508" w:author="phuong vu" w:date="2018-11-23T13:48:00Z">
                <w:pPr>
                  <w:spacing w:line="360" w:lineRule="auto"/>
                  <w:jc w:val="center"/>
                </w:pPr>
              </w:pPrChange>
            </w:pPr>
            <w:ins w:id="11509" w:author="phuong vu" w:date="2018-11-21T21:31:00Z">
              <w:r w:rsidRPr="007F1EF1">
                <w:rPr>
                  <w:b/>
                  <w:lang w:val="en-US"/>
                </w:rPr>
                <w:t>Loại điều khiển</w:t>
              </w:r>
            </w:ins>
          </w:p>
        </w:tc>
        <w:tc>
          <w:tcPr>
            <w:tcW w:w="2970" w:type="dxa"/>
            <w:vAlign w:val="center"/>
          </w:tcPr>
          <w:p w14:paraId="77C36AE6" w14:textId="77777777" w:rsidR="005645EE" w:rsidRPr="007F1EF1" w:rsidRDefault="005645EE" w:rsidP="00E6227B">
            <w:pPr>
              <w:spacing w:line="276" w:lineRule="auto"/>
              <w:jc w:val="center"/>
              <w:rPr>
                <w:ins w:id="11510" w:author="phuong vu" w:date="2018-11-21T21:31:00Z"/>
                <w:b/>
                <w:lang w:val="en-US"/>
              </w:rPr>
              <w:pPrChange w:id="11511" w:author="phuong vu" w:date="2018-11-23T13:48:00Z">
                <w:pPr>
                  <w:spacing w:line="360" w:lineRule="auto"/>
                  <w:jc w:val="center"/>
                </w:pPr>
              </w:pPrChange>
            </w:pPr>
            <w:ins w:id="11512" w:author="phuong vu" w:date="2018-11-21T21:31:00Z">
              <w:r w:rsidRPr="007F1EF1">
                <w:rPr>
                  <w:b/>
                  <w:lang w:val="en-US"/>
                </w:rPr>
                <w:t>Nội dung thực hiện</w:t>
              </w:r>
            </w:ins>
          </w:p>
        </w:tc>
        <w:tc>
          <w:tcPr>
            <w:tcW w:w="1266" w:type="dxa"/>
            <w:vAlign w:val="center"/>
          </w:tcPr>
          <w:p w14:paraId="1EE8FDBB" w14:textId="77777777" w:rsidR="005645EE" w:rsidRPr="007F1EF1" w:rsidRDefault="005645EE" w:rsidP="00E6227B">
            <w:pPr>
              <w:spacing w:line="276" w:lineRule="auto"/>
              <w:jc w:val="center"/>
              <w:rPr>
                <w:ins w:id="11513" w:author="phuong vu" w:date="2018-11-21T21:31:00Z"/>
                <w:b/>
                <w:lang w:val="en-US"/>
              </w:rPr>
              <w:pPrChange w:id="11514" w:author="phuong vu" w:date="2018-11-23T13:48:00Z">
                <w:pPr>
                  <w:spacing w:line="360" w:lineRule="auto"/>
                  <w:jc w:val="center"/>
                </w:pPr>
              </w:pPrChange>
            </w:pPr>
            <w:ins w:id="11515" w:author="phuong vu" w:date="2018-11-21T21:31:00Z">
              <w:r w:rsidRPr="007F1EF1">
                <w:rPr>
                  <w:b/>
                  <w:lang w:val="en-US"/>
                </w:rPr>
                <w:t>Giá trị mặc định</w:t>
              </w:r>
            </w:ins>
          </w:p>
        </w:tc>
        <w:tc>
          <w:tcPr>
            <w:tcW w:w="1756" w:type="dxa"/>
            <w:vAlign w:val="center"/>
          </w:tcPr>
          <w:p w14:paraId="6B5AB24B" w14:textId="77777777" w:rsidR="005645EE" w:rsidRPr="007F1EF1" w:rsidRDefault="005645EE" w:rsidP="00E6227B">
            <w:pPr>
              <w:spacing w:line="276" w:lineRule="auto"/>
              <w:jc w:val="center"/>
              <w:rPr>
                <w:ins w:id="11516" w:author="phuong vu" w:date="2018-11-21T21:31:00Z"/>
                <w:b/>
                <w:lang w:val="en-US"/>
              </w:rPr>
              <w:pPrChange w:id="11517" w:author="phuong vu" w:date="2018-11-23T13:48:00Z">
                <w:pPr>
                  <w:spacing w:line="360" w:lineRule="auto"/>
                  <w:jc w:val="center"/>
                </w:pPr>
              </w:pPrChange>
            </w:pPr>
            <w:ins w:id="11518" w:author="phuong vu" w:date="2018-11-21T21:31:00Z">
              <w:r w:rsidRPr="007F1EF1">
                <w:rPr>
                  <w:b/>
                  <w:lang w:val="en-US"/>
                </w:rPr>
                <w:t>Lưu ý</w:t>
              </w:r>
            </w:ins>
          </w:p>
        </w:tc>
      </w:tr>
      <w:tr w:rsidR="005645EE" w14:paraId="5FC5A087" w14:textId="77777777" w:rsidTr="000A5A23">
        <w:trPr>
          <w:ins w:id="11519" w:author="phuong vu" w:date="2018-11-21T21:31:00Z"/>
        </w:trPr>
        <w:tc>
          <w:tcPr>
            <w:tcW w:w="805" w:type="dxa"/>
          </w:tcPr>
          <w:p w14:paraId="158C474A" w14:textId="77777777" w:rsidR="005645EE" w:rsidRDefault="005645EE" w:rsidP="00E6227B">
            <w:pPr>
              <w:spacing w:line="276" w:lineRule="auto"/>
              <w:jc w:val="center"/>
              <w:rPr>
                <w:ins w:id="11520" w:author="phuong vu" w:date="2018-11-21T21:31:00Z"/>
                <w:lang w:val="en-US"/>
              </w:rPr>
              <w:pPrChange w:id="11521" w:author="phuong vu" w:date="2018-11-23T13:48:00Z">
                <w:pPr>
                  <w:spacing w:line="360" w:lineRule="auto"/>
                  <w:jc w:val="center"/>
                </w:pPr>
              </w:pPrChange>
            </w:pPr>
            <w:ins w:id="11522" w:author="phuong vu" w:date="2018-11-21T21:31:00Z">
              <w:r>
                <w:rPr>
                  <w:lang w:val="en-US"/>
                </w:rPr>
                <w:t>1</w:t>
              </w:r>
            </w:ins>
          </w:p>
        </w:tc>
        <w:tc>
          <w:tcPr>
            <w:tcW w:w="1980" w:type="dxa"/>
          </w:tcPr>
          <w:p w14:paraId="41979A61" w14:textId="77777777" w:rsidR="005645EE" w:rsidRDefault="005645EE" w:rsidP="00E6227B">
            <w:pPr>
              <w:spacing w:line="276" w:lineRule="auto"/>
              <w:rPr>
                <w:ins w:id="11523" w:author="phuong vu" w:date="2018-11-21T21:31:00Z"/>
                <w:lang w:val="en-US"/>
              </w:rPr>
              <w:pPrChange w:id="11524" w:author="phuong vu" w:date="2018-11-23T13:48:00Z">
                <w:pPr>
                  <w:spacing w:line="360" w:lineRule="auto"/>
                </w:pPr>
              </w:pPrChange>
            </w:pPr>
            <w:ins w:id="11525" w:author="phuong vu" w:date="2018-11-21T21:31:00Z">
              <w:r>
                <w:rPr>
                  <w:lang w:val="en-US"/>
                </w:rPr>
                <w:t>Table</w:t>
              </w:r>
            </w:ins>
          </w:p>
        </w:tc>
        <w:tc>
          <w:tcPr>
            <w:tcW w:w="2970" w:type="dxa"/>
          </w:tcPr>
          <w:p w14:paraId="700A536D" w14:textId="7F901D99" w:rsidR="005645EE" w:rsidRDefault="005645EE" w:rsidP="00E6227B">
            <w:pPr>
              <w:spacing w:line="276" w:lineRule="auto"/>
              <w:rPr>
                <w:ins w:id="11526" w:author="phuong vu" w:date="2018-11-21T21:31:00Z"/>
                <w:lang w:val="en-US"/>
              </w:rPr>
              <w:pPrChange w:id="11527" w:author="phuong vu" w:date="2018-11-23T13:48:00Z">
                <w:pPr>
                  <w:spacing w:line="360" w:lineRule="auto"/>
                </w:pPr>
              </w:pPrChange>
            </w:pPr>
            <w:ins w:id="11528" w:author="phuong vu" w:date="2018-11-21T21:31:00Z">
              <w:r>
                <w:rPr>
                  <w:lang w:val="en-US"/>
                </w:rPr>
                <w:t xml:space="preserve">Hiển thị danh sách </w:t>
              </w:r>
            </w:ins>
            <w:ins w:id="11529" w:author="phuong vu" w:date="2018-11-21T21:32:00Z">
              <w:r>
                <w:rPr>
                  <w:lang w:val="en-US"/>
                </w:rPr>
                <w:t>biên nhận</w:t>
              </w:r>
            </w:ins>
          </w:p>
        </w:tc>
        <w:tc>
          <w:tcPr>
            <w:tcW w:w="1266" w:type="dxa"/>
          </w:tcPr>
          <w:p w14:paraId="572F74C8" w14:textId="77777777" w:rsidR="005645EE" w:rsidRDefault="005645EE" w:rsidP="00E6227B">
            <w:pPr>
              <w:spacing w:line="276" w:lineRule="auto"/>
              <w:rPr>
                <w:ins w:id="11530" w:author="phuong vu" w:date="2018-11-21T21:31:00Z"/>
                <w:lang w:val="en-US"/>
              </w:rPr>
              <w:pPrChange w:id="11531" w:author="phuong vu" w:date="2018-11-23T13:48:00Z">
                <w:pPr>
                  <w:spacing w:line="360" w:lineRule="auto"/>
                </w:pPr>
              </w:pPrChange>
            </w:pPr>
          </w:p>
        </w:tc>
        <w:tc>
          <w:tcPr>
            <w:tcW w:w="1756" w:type="dxa"/>
          </w:tcPr>
          <w:p w14:paraId="52A003FB" w14:textId="276A3686" w:rsidR="005645EE" w:rsidRDefault="005645EE" w:rsidP="00E6227B">
            <w:pPr>
              <w:spacing w:line="276" w:lineRule="auto"/>
              <w:rPr>
                <w:ins w:id="11532" w:author="phuong vu" w:date="2018-11-21T21:31:00Z"/>
                <w:lang w:val="en-US"/>
              </w:rPr>
              <w:pPrChange w:id="11533" w:author="phuong vu" w:date="2018-11-23T13:48:00Z">
                <w:pPr>
                  <w:spacing w:line="360" w:lineRule="auto"/>
                </w:pPr>
              </w:pPrChange>
            </w:pPr>
          </w:p>
        </w:tc>
      </w:tr>
      <w:tr w:rsidR="005645EE" w14:paraId="5BA62CFB" w14:textId="77777777" w:rsidTr="000A5A23">
        <w:trPr>
          <w:ins w:id="11534" w:author="phuong vu" w:date="2018-11-21T21:31:00Z"/>
        </w:trPr>
        <w:tc>
          <w:tcPr>
            <w:tcW w:w="805" w:type="dxa"/>
          </w:tcPr>
          <w:p w14:paraId="3BAC4DE9" w14:textId="77777777" w:rsidR="005645EE" w:rsidRDefault="005645EE" w:rsidP="00E6227B">
            <w:pPr>
              <w:spacing w:line="276" w:lineRule="auto"/>
              <w:jc w:val="center"/>
              <w:rPr>
                <w:ins w:id="11535" w:author="phuong vu" w:date="2018-11-21T21:31:00Z"/>
                <w:lang w:val="en-US"/>
              </w:rPr>
              <w:pPrChange w:id="11536" w:author="phuong vu" w:date="2018-11-23T13:48:00Z">
                <w:pPr>
                  <w:spacing w:line="360" w:lineRule="auto"/>
                  <w:jc w:val="center"/>
                </w:pPr>
              </w:pPrChange>
            </w:pPr>
            <w:ins w:id="11537" w:author="phuong vu" w:date="2018-11-21T21:31:00Z">
              <w:r>
                <w:rPr>
                  <w:lang w:val="en-US"/>
                </w:rPr>
                <w:t>2</w:t>
              </w:r>
            </w:ins>
          </w:p>
        </w:tc>
        <w:tc>
          <w:tcPr>
            <w:tcW w:w="1980" w:type="dxa"/>
          </w:tcPr>
          <w:p w14:paraId="5C35A894" w14:textId="77777777" w:rsidR="005645EE" w:rsidRDefault="005645EE" w:rsidP="00E6227B">
            <w:pPr>
              <w:spacing w:line="276" w:lineRule="auto"/>
              <w:rPr>
                <w:ins w:id="11538" w:author="phuong vu" w:date="2018-11-21T21:31:00Z"/>
                <w:lang w:val="en-US"/>
              </w:rPr>
              <w:pPrChange w:id="11539" w:author="phuong vu" w:date="2018-11-23T13:48:00Z">
                <w:pPr>
                  <w:spacing w:line="360" w:lineRule="auto"/>
                </w:pPr>
              </w:pPrChange>
            </w:pPr>
            <w:ins w:id="11540" w:author="phuong vu" w:date="2018-11-21T21:31:00Z">
              <w:r>
                <w:rPr>
                  <w:lang w:val="en-US"/>
                </w:rPr>
                <w:t>inputText</w:t>
              </w:r>
            </w:ins>
          </w:p>
        </w:tc>
        <w:tc>
          <w:tcPr>
            <w:tcW w:w="2970" w:type="dxa"/>
          </w:tcPr>
          <w:p w14:paraId="119113CE" w14:textId="77777777" w:rsidR="005645EE" w:rsidRDefault="005645EE" w:rsidP="00E6227B">
            <w:pPr>
              <w:spacing w:line="276" w:lineRule="auto"/>
              <w:rPr>
                <w:ins w:id="11541" w:author="phuong vu" w:date="2018-11-21T21:31:00Z"/>
                <w:lang w:val="en-US"/>
              </w:rPr>
              <w:pPrChange w:id="11542" w:author="phuong vu" w:date="2018-11-23T13:48:00Z">
                <w:pPr>
                  <w:spacing w:line="360" w:lineRule="auto"/>
                </w:pPr>
              </w:pPrChange>
            </w:pPr>
            <w:ins w:id="11543" w:author="phuong vu" w:date="2018-11-21T21:31:00Z">
              <w:r>
                <w:rPr>
                  <w:lang w:val="en-US"/>
                </w:rPr>
                <w:t>Tìm kiếm</w:t>
              </w:r>
            </w:ins>
          </w:p>
        </w:tc>
        <w:tc>
          <w:tcPr>
            <w:tcW w:w="1266" w:type="dxa"/>
          </w:tcPr>
          <w:p w14:paraId="05B177BE" w14:textId="77777777" w:rsidR="005645EE" w:rsidRDefault="005645EE" w:rsidP="00E6227B">
            <w:pPr>
              <w:spacing w:line="276" w:lineRule="auto"/>
              <w:rPr>
                <w:ins w:id="11544" w:author="phuong vu" w:date="2018-11-21T21:31:00Z"/>
                <w:lang w:val="en-US"/>
              </w:rPr>
              <w:pPrChange w:id="11545" w:author="phuong vu" w:date="2018-11-23T13:48:00Z">
                <w:pPr>
                  <w:spacing w:line="360" w:lineRule="auto"/>
                </w:pPr>
              </w:pPrChange>
            </w:pPr>
          </w:p>
        </w:tc>
        <w:tc>
          <w:tcPr>
            <w:tcW w:w="1756" w:type="dxa"/>
          </w:tcPr>
          <w:p w14:paraId="044B6674" w14:textId="77777777" w:rsidR="005645EE" w:rsidRDefault="005645EE" w:rsidP="00E6227B">
            <w:pPr>
              <w:spacing w:line="276" w:lineRule="auto"/>
              <w:rPr>
                <w:ins w:id="11546" w:author="phuong vu" w:date="2018-11-21T21:31:00Z"/>
                <w:lang w:val="en-US"/>
              </w:rPr>
              <w:pPrChange w:id="11547" w:author="phuong vu" w:date="2018-11-23T13:48:00Z">
                <w:pPr>
                  <w:spacing w:line="360" w:lineRule="auto"/>
                </w:pPr>
              </w:pPrChange>
            </w:pPr>
            <w:ins w:id="11548" w:author="phuong vu" w:date="2018-11-21T21:31:00Z">
              <w:r>
                <w:rPr>
                  <w:lang w:val="en-US"/>
                </w:rPr>
                <w:t>Dữ liệu tìm kiếm và lọc theo dữ liệu bảng đang hiển thị</w:t>
              </w:r>
            </w:ins>
          </w:p>
        </w:tc>
      </w:tr>
      <w:tr w:rsidR="005645EE" w14:paraId="0C7B1FE0" w14:textId="77777777" w:rsidTr="000A5A23">
        <w:trPr>
          <w:ins w:id="11549" w:author="phuong vu" w:date="2018-11-21T21:31:00Z"/>
        </w:trPr>
        <w:tc>
          <w:tcPr>
            <w:tcW w:w="805" w:type="dxa"/>
          </w:tcPr>
          <w:p w14:paraId="111885E8" w14:textId="77777777" w:rsidR="005645EE" w:rsidRDefault="005645EE" w:rsidP="00E6227B">
            <w:pPr>
              <w:spacing w:line="276" w:lineRule="auto"/>
              <w:jc w:val="center"/>
              <w:rPr>
                <w:ins w:id="11550" w:author="phuong vu" w:date="2018-11-21T21:31:00Z"/>
                <w:lang w:val="en-US"/>
              </w:rPr>
              <w:pPrChange w:id="11551" w:author="phuong vu" w:date="2018-11-23T13:48:00Z">
                <w:pPr>
                  <w:spacing w:line="360" w:lineRule="auto"/>
                  <w:jc w:val="center"/>
                </w:pPr>
              </w:pPrChange>
            </w:pPr>
            <w:ins w:id="11552" w:author="phuong vu" w:date="2018-11-21T21:31:00Z">
              <w:r>
                <w:rPr>
                  <w:lang w:val="en-US"/>
                </w:rPr>
                <w:t>3</w:t>
              </w:r>
            </w:ins>
          </w:p>
        </w:tc>
        <w:tc>
          <w:tcPr>
            <w:tcW w:w="1980" w:type="dxa"/>
          </w:tcPr>
          <w:p w14:paraId="74D5DE42" w14:textId="77777777" w:rsidR="005645EE" w:rsidRDefault="005645EE" w:rsidP="00E6227B">
            <w:pPr>
              <w:spacing w:line="276" w:lineRule="auto"/>
              <w:rPr>
                <w:ins w:id="11553" w:author="phuong vu" w:date="2018-11-21T21:31:00Z"/>
                <w:lang w:val="en-US"/>
              </w:rPr>
              <w:pPrChange w:id="11554" w:author="phuong vu" w:date="2018-11-23T13:48:00Z">
                <w:pPr>
                  <w:spacing w:line="360" w:lineRule="auto"/>
                </w:pPr>
              </w:pPrChange>
            </w:pPr>
            <w:ins w:id="11555" w:author="phuong vu" w:date="2018-11-21T21:31:00Z">
              <w:r>
                <w:rPr>
                  <w:lang w:val="en-US"/>
                </w:rPr>
                <w:t>Button</w:t>
              </w:r>
            </w:ins>
          </w:p>
        </w:tc>
        <w:tc>
          <w:tcPr>
            <w:tcW w:w="2970" w:type="dxa"/>
          </w:tcPr>
          <w:p w14:paraId="4BBC8708" w14:textId="77777777" w:rsidR="005645EE" w:rsidRDefault="005645EE" w:rsidP="00E6227B">
            <w:pPr>
              <w:spacing w:line="276" w:lineRule="auto"/>
              <w:rPr>
                <w:ins w:id="11556" w:author="phuong vu" w:date="2018-11-21T21:31:00Z"/>
                <w:lang w:val="en-US"/>
              </w:rPr>
              <w:pPrChange w:id="11557" w:author="phuong vu" w:date="2018-11-23T13:48:00Z">
                <w:pPr>
                  <w:spacing w:line="360" w:lineRule="auto"/>
                </w:pPr>
              </w:pPrChange>
            </w:pPr>
            <w:ins w:id="11558" w:author="phuong vu" w:date="2018-11-21T21:31:00Z">
              <w:r>
                <w:rPr>
                  <w:lang w:val="en-US"/>
                </w:rPr>
                <w:t>Xóa nội dung tìm kiếm</w:t>
              </w:r>
            </w:ins>
          </w:p>
        </w:tc>
        <w:tc>
          <w:tcPr>
            <w:tcW w:w="1266" w:type="dxa"/>
          </w:tcPr>
          <w:p w14:paraId="1A951DE4" w14:textId="77777777" w:rsidR="005645EE" w:rsidRDefault="005645EE" w:rsidP="00E6227B">
            <w:pPr>
              <w:spacing w:line="276" w:lineRule="auto"/>
              <w:rPr>
                <w:ins w:id="11559" w:author="phuong vu" w:date="2018-11-21T21:31:00Z"/>
                <w:lang w:val="en-US"/>
              </w:rPr>
              <w:pPrChange w:id="11560" w:author="phuong vu" w:date="2018-11-23T13:48:00Z">
                <w:pPr>
                  <w:spacing w:line="360" w:lineRule="auto"/>
                </w:pPr>
              </w:pPrChange>
            </w:pPr>
          </w:p>
        </w:tc>
        <w:tc>
          <w:tcPr>
            <w:tcW w:w="1756" w:type="dxa"/>
          </w:tcPr>
          <w:p w14:paraId="65A88174" w14:textId="77777777" w:rsidR="005645EE" w:rsidRDefault="005645EE" w:rsidP="00E6227B">
            <w:pPr>
              <w:spacing w:line="276" w:lineRule="auto"/>
              <w:rPr>
                <w:ins w:id="11561" w:author="phuong vu" w:date="2018-11-21T21:31:00Z"/>
                <w:lang w:val="en-US"/>
              </w:rPr>
              <w:pPrChange w:id="11562" w:author="phuong vu" w:date="2018-11-23T13:48:00Z">
                <w:pPr>
                  <w:spacing w:line="360" w:lineRule="auto"/>
                </w:pPr>
              </w:pPrChange>
            </w:pPr>
          </w:p>
        </w:tc>
      </w:tr>
    </w:tbl>
    <w:p w14:paraId="366F8FF8" w14:textId="77777777" w:rsidR="005645EE" w:rsidRPr="00933422" w:rsidRDefault="005645EE" w:rsidP="00E6227B">
      <w:pPr>
        <w:spacing w:line="276" w:lineRule="auto"/>
        <w:rPr>
          <w:lang w:val="en-US"/>
        </w:rPr>
        <w:pPrChange w:id="11563" w:author="phuong vu" w:date="2018-11-23T13:48:00Z">
          <w:pPr>
            <w:pStyle w:val="Heading6"/>
          </w:pPr>
        </w:pPrChange>
      </w:pPr>
    </w:p>
    <w:p w14:paraId="612266D8" w14:textId="5467CF78" w:rsidR="00AA3488" w:rsidRDefault="00AA3488" w:rsidP="00E6227B">
      <w:pPr>
        <w:pStyle w:val="Heading6"/>
        <w:spacing w:line="276" w:lineRule="auto"/>
        <w:rPr>
          <w:ins w:id="11564" w:author="phuong vu" w:date="2018-11-21T21:36:00Z"/>
          <w:lang w:val="en-US"/>
        </w:rPr>
        <w:pPrChange w:id="11565" w:author="phuong vu" w:date="2018-11-23T13:48:00Z">
          <w:pPr>
            <w:pStyle w:val="Heading6"/>
          </w:pPr>
        </w:pPrChange>
      </w:pPr>
      <w:del w:id="11566" w:author="phuong vu" w:date="2018-11-21T21:34:00Z">
        <w:r w:rsidDel="005645EE">
          <w:rPr>
            <w:lang w:val="en-US"/>
          </w:rPr>
          <w:lastRenderedPageBreak/>
          <w:delText>Cách xử lí</w:delText>
        </w:r>
      </w:del>
      <w:ins w:id="11567" w:author="phuong vu" w:date="2018-11-21T21:34:00Z">
        <w:r w:rsidR="005645EE">
          <w:rPr>
            <w:lang w:val="en-US"/>
          </w:rPr>
          <w:t>Dữ liệu sử dụng</w:t>
        </w:r>
      </w:ins>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7121" w14:paraId="140E9873" w14:textId="77777777" w:rsidTr="000A5A23">
        <w:trPr>
          <w:ins w:id="11568" w:author="phuong vu" w:date="2018-11-21T21:36:00Z"/>
        </w:trPr>
        <w:tc>
          <w:tcPr>
            <w:tcW w:w="805" w:type="dxa"/>
            <w:vMerge w:val="restart"/>
            <w:vAlign w:val="center"/>
          </w:tcPr>
          <w:p w14:paraId="668AB63B" w14:textId="77777777" w:rsidR="00DE7121" w:rsidRPr="007F1EF1" w:rsidRDefault="00DE7121" w:rsidP="00E6227B">
            <w:pPr>
              <w:spacing w:line="276" w:lineRule="auto"/>
              <w:jc w:val="center"/>
              <w:rPr>
                <w:ins w:id="11569" w:author="phuong vu" w:date="2018-11-21T21:36:00Z"/>
                <w:b/>
                <w:lang w:val="en-US"/>
              </w:rPr>
              <w:pPrChange w:id="11570" w:author="phuong vu" w:date="2018-11-23T13:48:00Z">
                <w:pPr>
                  <w:spacing w:line="360" w:lineRule="auto"/>
                  <w:jc w:val="center"/>
                </w:pPr>
              </w:pPrChange>
            </w:pPr>
            <w:ins w:id="11571" w:author="phuong vu" w:date="2018-11-21T21:36:00Z">
              <w:r w:rsidRPr="007F1EF1">
                <w:rPr>
                  <w:b/>
                  <w:lang w:val="en-US"/>
                </w:rPr>
                <w:t>STT</w:t>
              </w:r>
            </w:ins>
          </w:p>
        </w:tc>
        <w:tc>
          <w:tcPr>
            <w:tcW w:w="2120" w:type="dxa"/>
            <w:vMerge w:val="restart"/>
            <w:vAlign w:val="center"/>
          </w:tcPr>
          <w:p w14:paraId="727DE719" w14:textId="77777777" w:rsidR="00DE7121" w:rsidRPr="007F1EF1" w:rsidRDefault="00DE7121" w:rsidP="00E6227B">
            <w:pPr>
              <w:spacing w:line="276" w:lineRule="auto"/>
              <w:jc w:val="center"/>
              <w:rPr>
                <w:ins w:id="11572" w:author="phuong vu" w:date="2018-11-21T21:36:00Z"/>
                <w:b/>
                <w:lang w:val="en-US"/>
              </w:rPr>
              <w:pPrChange w:id="11573" w:author="phuong vu" w:date="2018-11-23T13:48:00Z">
                <w:pPr>
                  <w:spacing w:line="360" w:lineRule="auto"/>
                  <w:jc w:val="center"/>
                </w:pPr>
              </w:pPrChange>
            </w:pPr>
            <w:ins w:id="11574" w:author="phuong vu" w:date="2018-11-21T21:36:00Z">
              <w:r w:rsidRPr="007F1EF1">
                <w:rPr>
                  <w:b/>
                  <w:lang w:val="en-US"/>
                </w:rPr>
                <w:t>Tên bảng/</w:t>
              </w:r>
            </w:ins>
          </w:p>
          <w:p w14:paraId="631798F9" w14:textId="77777777" w:rsidR="00DE7121" w:rsidRPr="007F1EF1" w:rsidRDefault="00DE7121" w:rsidP="00E6227B">
            <w:pPr>
              <w:spacing w:line="276" w:lineRule="auto"/>
              <w:jc w:val="center"/>
              <w:rPr>
                <w:ins w:id="11575" w:author="phuong vu" w:date="2018-11-21T21:36:00Z"/>
                <w:b/>
                <w:lang w:val="en-US"/>
              </w:rPr>
              <w:pPrChange w:id="11576" w:author="phuong vu" w:date="2018-11-23T13:48:00Z">
                <w:pPr>
                  <w:spacing w:line="360" w:lineRule="auto"/>
                  <w:jc w:val="center"/>
                </w:pPr>
              </w:pPrChange>
            </w:pPr>
            <w:ins w:id="11577" w:author="phuong vu" w:date="2018-11-21T21:36:00Z">
              <w:r w:rsidRPr="007F1EF1">
                <w:rPr>
                  <w:b/>
                  <w:lang w:val="en-US"/>
                </w:rPr>
                <w:t>Cấu tr</w:t>
              </w:r>
              <w:r>
                <w:rPr>
                  <w:b/>
                  <w:lang w:val="en-US"/>
                </w:rPr>
                <w:t>ú</w:t>
              </w:r>
              <w:r w:rsidRPr="007F1EF1">
                <w:rPr>
                  <w:b/>
                  <w:lang w:val="en-US"/>
                </w:rPr>
                <w:t>c dữ liệu</w:t>
              </w:r>
            </w:ins>
          </w:p>
        </w:tc>
        <w:tc>
          <w:tcPr>
            <w:tcW w:w="5852" w:type="dxa"/>
            <w:gridSpan w:val="4"/>
            <w:vAlign w:val="center"/>
          </w:tcPr>
          <w:p w14:paraId="1B548211" w14:textId="77777777" w:rsidR="00DE7121" w:rsidRPr="007F1EF1" w:rsidRDefault="00DE7121" w:rsidP="00E6227B">
            <w:pPr>
              <w:spacing w:line="276" w:lineRule="auto"/>
              <w:jc w:val="center"/>
              <w:rPr>
                <w:ins w:id="11578" w:author="phuong vu" w:date="2018-11-21T21:36:00Z"/>
                <w:b/>
                <w:lang w:val="en-US"/>
              </w:rPr>
              <w:pPrChange w:id="11579" w:author="phuong vu" w:date="2018-11-23T13:48:00Z">
                <w:pPr>
                  <w:spacing w:line="360" w:lineRule="auto"/>
                  <w:jc w:val="center"/>
                </w:pPr>
              </w:pPrChange>
            </w:pPr>
            <w:ins w:id="11580" w:author="phuong vu" w:date="2018-11-21T21:36:00Z">
              <w:r w:rsidRPr="007F1EF1">
                <w:rPr>
                  <w:b/>
                  <w:lang w:val="en-US"/>
                </w:rPr>
                <w:t>Phương thức</w:t>
              </w:r>
            </w:ins>
          </w:p>
        </w:tc>
      </w:tr>
      <w:tr w:rsidR="00DE7121" w14:paraId="67E22448" w14:textId="77777777" w:rsidTr="000A5A23">
        <w:trPr>
          <w:ins w:id="11581" w:author="phuong vu" w:date="2018-11-21T21:36:00Z"/>
        </w:trPr>
        <w:tc>
          <w:tcPr>
            <w:tcW w:w="805" w:type="dxa"/>
            <w:vMerge/>
            <w:vAlign w:val="center"/>
          </w:tcPr>
          <w:p w14:paraId="0EFB3831" w14:textId="77777777" w:rsidR="00DE7121" w:rsidRPr="007F1EF1" w:rsidRDefault="00DE7121" w:rsidP="00E6227B">
            <w:pPr>
              <w:spacing w:line="276" w:lineRule="auto"/>
              <w:jc w:val="center"/>
              <w:rPr>
                <w:ins w:id="11582" w:author="phuong vu" w:date="2018-11-21T21:36:00Z"/>
                <w:b/>
                <w:lang w:val="en-US"/>
              </w:rPr>
              <w:pPrChange w:id="11583" w:author="phuong vu" w:date="2018-11-23T13:48:00Z">
                <w:pPr>
                  <w:spacing w:line="360" w:lineRule="auto"/>
                  <w:jc w:val="center"/>
                </w:pPr>
              </w:pPrChange>
            </w:pPr>
          </w:p>
        </w:tc>
        <w:tc>
          <w:tcPr>
            <w:tcW w:w="2120" w:type="dxa"/>
            <w:vMerge/>
            <w:vAlign w:val="center"/>
          </w:tcPr>
          <w:p w14:paraId="56A75D0E" w14:textId="77777777" w:rsidR="00DE7121" w:rsidRPr="007F1EF1" w:rsidRDefault="00DE7121" w:rsidP="00E6227B">
            <w:pPr>
              <w:spacing w:line="276" w:lineRule="auto"/>
              <w:jc w:val="center"/>
              <w:rPr>
                <w:ins w:id="11584" w:author="phuong vu" w:date="2018-11-21T21:36:00Z"/>
                <w:b/>
                <w:lang w:val="en-US"/>
              </w:rPr>
              <w:pPrChange w:id="11585" w:author="phuong vu" w:date="2018-11-23T13:48:00Z">
                <w:pPr>
                  <w:spacing w:line="360" w:lineRule="auto"/>
                  <w:jc w:val="center"/>
                </w:pPr>
              </w:pPrChange>
            </w:pPr>
          </w:p>
        </w:tc>
        <w:tc>
          <w:tcPr>
            <w:tcW w:w="1463" w:type="dxa"/>
            <w:vAlign w:val="center"/>
          </w:tcPr>
          <w:p w14:paraId="6DA9D732" w14:textId="77777777" w:rsidR="00DE7121" w:rsidRPr="007F1EF1" w:rsidRDefault="00DE7121" w:rsidP="00E6227B">
            <w:pPr>
              <w:spacing w:line="276" w:lineRule="auto"/>
              <w:jc w:val="center"/>
              <w:rPr>
                <w:ins w:id="11586" w:author="phuong vu" w:date="2018-11-21T21:36:00Z"/>
                <w:b/>
                <w:lang w:val="en-US"/>
              </w:rPr>
              <w:pPrChange w:id="11587" w:author="phuong vu" w:date="2018-11-23T13:48:00Z">
                <w:pPr>
                  <w:spacing w:line="360" w:lineRule="auto"/>
                  <w:jc w:val="center"/>
                </w:pPr>
              </w:pPrChange>
            </w:pPr>
            <w:ins w:id="11588" w:author="phuong vu" w:date="2018-11-21T21:36:00Z">
              <w:r w:rsidRPr="007F1EF1">
                <w:rPr>
                  <w:b/>
                  <w:lang w:val="en-US"/>
                </w:rPr>
                <w:t>Thêm</w:t>
              </w:r>
            </w:ins>
          </w:p>
        </w:tc>
        <w:tc>
          <w:tcPr>
            <w:tcW w:w="1463" w:type="dxa"/>
            <w:vAlign w:val="center"/>
          </w:tcPr>
          <w:p w14:paraId="27B195B2" w14:textId="77777777" w:rsidR="00DE7121" w:rsidRPr="007F1EF1" w:rsidRDefault="00DE7121" w:rsidP="00E6227B">
            <w:pPr>
              <w:spacing w:line="276" w:lineRule="auto"/>
              <w:jc w:val="center"/>
              <w:rPr>
                <w:ins w:id="11589" w:author="phuong vu" w:date="2018-11-21T21:36:00Z"/>
                <w:b/>
                <w:lang w:val="en-US"/>
              </w:rPr>
              <w:pPrChange w:id="11590" w:author="phuong vu" w:date="2018-11-23T13:48:00Z">
                <w:pPr>
                  <w:spacing w:line="360" w:lineRule="auto"/>
                  <w:jc w:val="center"/>
                </w:pPr>
              </w:pPrChange>
            </w:pPr>
            <w:ins w:id="11591" w:author="phuong vu" w:date="2018-11-21T21:36:00Z">
              <w:r w:rsidRPr="007F1EF1">
                <w:rPr>
                  <w:b/>
                  <w:lang w:val="en-US"/>
                </w:rPr>
                <w:t>Sửa</w:t>
              </w:r>
            </w:ins>
          </w:p>
        </w:tc>
        <w:tc>
          <w:tcPr>
            <w:tcW w:w="1463" w:type="dxa"/>
            <w:vAlign w:val="center"/>
          </w:tcPr>
          <w:p w14:paraId="62C8A34E" w14:textId="77777777" w:rsidR="00DE7121" w:rsidRPr="007F1EF1" w:rsidRDefault="00DE7121" w:rsidP="00E6227B">
            <w:pPr>
              <w:spacing w:line="276" w:lineRule="auto"/>
              <w:jc w:val="center"/>
              <w:rPr>
                <w:ins w:id="11592" w:author="phuong vu" w:date="2018-11-21T21:36:00Z"/>
                <w:b/>
                <w:lang w:val="en-US"/>
              </w:rPr>
              <w:pPrChange w:id="11593" w:author="phuong vu" w:date="2018-11-23T13:48:00Z">
                <w:pPr>
                  <w:spacing w:line="360" w:lineRule="auto"/>
                  <w:jc w:val="center"/>
                </w:pPr>
              </w:pPrChange>
            </w:pPr>
            <w:ins w:id="11594" w:author="phuong vu" w:date="2018-11-21T21:36:00Z">
              <w:r w:rsidRPr="007F1EF1">
                <w:rPr>
                  <w:b/>
                  <w:lang w:val="en-US"/>
                </w:rPr>
                <w:t>Xóa</w:t>
              </w:r>
            </w:ins>
          </w:p>
        </w:tc>
        <w:tc>
          <w:tcPr>
            <w:tcW w:w="1463" w:type="dxa"/>
            <w:vAlign w:val="center"/>
          </w:tcPr>
          <w:p w14:paraId="462DD8C7" w14:textId="77777777" w:rsidR="00DE7121" w:rsidRPr="007F1EF1" w:rsidRDefault="00DE7121" w:rsidP="00E6227B">
            <w:pPr>
              <w:spacing w:line="276" w:lineRule="auto"/>
              <w:jc w:val="center"/>
              <w:rPr>
                <w:ins w:id="11595" w:author="phuong vu" w:date="2018-11-21T21:36:00Z"/>
                <w:b/>
                <w:lang w:val="en-US"/>
              </w:rPr>
              <w:pPrChange w:id="11596" w:author="phuong vu" w:date="2018-11-23T13:48:00Z">
                <w:pPr>
                  <w:spacing w:line="360" w:lineRule="auto"/>
                  <w:jc w:val="center"/>
                </w:pPr>
              </w:pPrChange>
            </w:pPr>
            <w:ins w:id="11597" w:author="phuong vu" w:date="2018-11-21T21:36:00Z">
              <w:r w:rsidRPr="007F1EF1">
                <w:rPr>
                  <w:b/>
                  <w:lang w:val="en-US"/>
                </w:rPr>
                <w:t>Truy vấn</w:t>
              </w:r>
            </w:ins>
          </w:p>
        </w:tc>
      </w:tr>
      <w:tr w:rsidR="00DE7121" w14:paraId="300965EF" w14:textId="77777777" w:rsidTr="000A5A23">
        <w:trPr>
          <w:ins w:id="11598" w:author="phuong vu" w:date="2018-11-21T21:36:00Z"/>
        </w:trPr>
        <w:tc>
          <w:tcPr>
            <w:tcW w:w="805" w:type="dxa"/>
          </w:tcPr>
          <w:p w14:paraId="6996BDC3" w14:textId="77777777" w:rsidR="00DE7121" w:rsidRDefault="00DE7121" w:rsidP="00E6227B">
            <w:pPr>
              <w:spacing w:line="276" w:lineRule="auto"/>
              <w:jc w:val="center"/>
              <w:rPr>
                <w:ins w:id="11599" w:author="phuong vu" w:date="2018-11-21T21:36:00Z"/>
                <w:lang w:val="en-US"/>
              </w:rPr>
              <w:pPrChange w:id="11600" w:author="phuong vu" w:date="2018-11-23T13:48:00Z">
                <w:pPr>
                  <w:spacing w:line="360" w:lineRule="auto"/>
                  <w:jc w:val="center"/>
                </w:pPr>
              </w:pPrChange>
            </w:pPr>
            <w:ins w:id="11601" w:author="phuong vu" w:date="2018-11-21T21:36:00Z">
              <w:r>
                <w:rPr>
                  <w:lang w:val="en-US"/>
                </w:rPr>
                <w:t>1</w:t>
              </w:r>
            </w:ins>
          </w:p>
        </w:tc>
        <w:tc>
          <w:tcPr>
            <w:tcW w:w="2120" w:type="dxa"/>
          </w:tcPr>
          <w:p w14:paraId="56FAD959" w14:textId="1735102B" w:rsidR="00DE7121" w:rsidRDefault="00DE7121" w:rsidP="00E6227B">
            <w:pPr>
              <w:spacing w:line="276" w:lineRule="auto"/>
              <w:rPr>
                <w:ins w:id="11602" w:author="phuong vu" w:date="2018-11-21T21:36:00Z"/>
                <w:lang w:val="en-US"/>
              </w:rPr>
              <w:pPrChange w:id="11603" w:author="phuong vu" w:date="2018-11-23T13:48:00Z">
                <w:pPr>
                  <w:spacing w:line="360" w:lineRule="auto"/>
                </w:pPr>
              </w:pPrChange>
            </w:pPr>
            <w:ins w:id="11604" w:author="phuong vu" w:date="2018-11-21T21:36:00Z">
              <w:r>
                <w:rPr>
                  <w:lang w:val="en-US"/>
                </w:rPr>
                <w:t>receipt</w:t>
              </w:r>
            </w:ins>
          </w:p>
        </w:tc>
        <w:tc>
          <w:tcPr>
            <w:tcW w:w="1463" w:type="dxa"/>
          </w:tcPr>
          <w:p w14:paraId="707120AB" w14:textId="77777777" w:rsidR="00DE7121" w:rsidRDefault="00DE7121" w:rsidP="00E6227B">
            <w:pPr>
              <w:spacing w:line="276" w:lineRule="auto"/>
              <w:jc w:val="center"/>
              <w:rPr>
                <w:ins w:id="11605" w:author="phuong vu" w:date="2018-11-21T21:36:00Z"/>
                <w:lang w:val="en-US"/>
              </w:rPr>
              <w:pPrChange w:id="11606" w:author="phuong vu" w:date="2018-11-23T13:48:00Z">
                <w:pPr>
                  <w:spacing w:line="360" w:lineRule="auto"/>
                  <w:jc w:val="center"/>
                </w:pPr>
              </w:pPrChange>
            </w:pPr>
          </w:p>
        </w:tc>
        <w:tc>
          <w:tcPr>
            <w:tcW w:w="1463" w:type="dxa"/>
          </w:tcPr>
          <w:p w14:paraId="3EFF2B32" w14:textId="77777777" w:rsidR="00DE7121" w:rsidRDefault="00DE7121" w:rsidP="00E6227B">
            <w:pPr>
              <w:spacing w:line="276" w:lineRule="auto"/>
              <w:jc w:val="center"/>
              <w:rPr>
                <w:ins w:id="11607" w:author="phuong vu" w:date="2018-11-21T21:36:00Z"/>
                <w:lang w:val="en-US"/>
              </w:rPr>
              <w:pPrChange w:id="11608" w:author="phuong vu" w:date="2018-11-23T13:48:00Z">
                <w:pPr>
                  <w:spacing w:line="360" w:lineRule="auto"/>
                  <w:jc w:val="center"/>
                </w:pPr>
              </w:pPrChange>
            </w:pPr>
          </w:p>
        </w:tc>
        <w:tc>
          <w:tcPr>
            <w:tcW w:w="1463" w:type="dxa"/>
          </w:tcPr>
          <w:p w14:paraId="5E28E65E" w14:textId="77777777" w:rsidR="00DE7121" w:rsidRDefault="00DE7121" w:rsidP="00E6227B">
            <w:pPr>
              <w:spacing w:line="276" w:lineRule="auto"/>
              <w:jc w:val="center"/>
              <w:rPr>
                <w:ins w:id="11609" w:author="phuong vu" w:date="2018-11-21T21:36:00Z"/>
                <w:lang w:val="en-US"/>
              </w:rPr>
              <w:pPrChange w:id="11610" w:author="phuong vu" w:date="2018-11-23T13:48:00Z">
                <w:pPr>
                  <w:spacing w:line="360" w:lineRule="auto"/>
                  <w:jc w:val="center"/>
                </w:pPr>
              </w:pPrChange>
            </w:pPr>
          </w:p>
        </w:tc>
        <w:tc>
          <w:tcPr>
            <w:tcW w:w="1463" w:type="dxa"/>
          </w:tcPr>
          <w:p w14:paraId="621A8FBE" w14:textId="77777777" w:rsidR="00DE7121" w:rsidRDefault="00DE7121" w:rsidP="00E6227B">
            <w:pPr>
              <w:spacing w:line="276" w:lineRule="auto"/>
              <w:jc w:val="center"/>
              <w:rPr>
                <w:ins w:id="11611" w:author="phuong vu" w:date="2018-11-21T21:36:00Z"/>
                <w:lang w:val="en-US"/>
              </w:rPr>
              <w:pPrChange w:id="11612" w:author="phuong vu" w:date="2018-11-23T13:48:00Z">
                <w:pPr>
                  <w:jc w:val="center"/>
                </w:pPr>
              </w:pPrChange>
            </w:pPr>
            <w:ins w:id="11613" w:author="phuong vu" w:date="2018-11-21T21:36:00Z">
              <w:r>
                <w:rPr>
                  <w:lang w:val="en-US"/>
                </w:rPr>
                <w:t>X</w:t>
              </w:r>
            </w:ins>
          </w:p>
        </w:tc>
      </w:tr>
      <w:tr w:rsidR="00DE7121" w14:paraId="7F980DFD" w14:textId="77777777" w:rsidTr="000A5A23">
        <w:trPr>
          <w:ins w:id="11614" w:author="phuong vu" w:date="2018-11-21T21:36:00Z"/>
        </w:trPr>
        <w:tc>
          <w:tcPr>
            <w:tcW w:w="805" w:type="dxa"/>
          </w:tcPr>
          <w:p w14:paraId="7398499A" w14:textId="77777777" w:rsidR="00DE7121" w:rsidRDefault="00DE7121" w:rsidP="00E6227B">
            <w:pPr>
              <w:spacing w:line="276" w:lineRule="auto"/>
              <w:jc w:val="center"/>
              <w:rPr>
                <w:ins w:id="11615" w:author="phuong vu" w:date="2018-11-21T21:36:00Z"/>
                <w:lang w:val="en-US"/>
              </w:rPr>
              <w:pPrChange w:id="11616" w:author="phuong vu" w:date="2018-11-23T13:48:00Z">
                <w:pPr>
                  <w:spacing w:line="360" w:lineRule="auto"/>
                  <w:jc w:val="center"/>
                </w:pPr>
              </w:pPrChange>
            </w:pPr>
            <w:ins w:id="11617" w:author="phuong vu" w:date="2018-11-21T21:36:00Z">
              <w:r>
                <w:rPr>
                  <w:lang w:val="en-US"/>
                </w:rPr>
                <w:t>2</w:t>
              </w:r>
            </w:ins>
          </w:p>
        </w:tc>
        <w:tc>
          <w:tcPr>
            <w:tcW w:w="2120" w:type="dxa"/>
          </w:tcPr>
          <w:p w14:paraId="344C9999" w14:textId="77777777" w:rsidR="00DE7121" w:rsidRDefault="00DE7121" w:rsidP="00E6227B">
            <w:pPr>
              <w:spacing w:line="276" w:lineRule="auto"/>
              <w:rPr>
                <w:ins w:id="11618" w:author="phuong vu" w:date="2018-11-21T21:36:00Z"/>
                <w:lang w:val="en-US"/>
              </w:rPr>
              <w:pPrChange w:id="11619" w:author="phuong vu" w:date="2018-11-23T13:48:00Z">
                <w:pPr>
                  <w:spacing w:line="360" w:lineRule="auto"/>
                </w:pPr>
              </w:pPrChange>
            </w:pPr>
            <w:ins w:id="11620" w:author="phuong vu" w:date="2018-11-21T21:36:00Z">
              <w:r>
                <w:rPr>
                  <w:lang w:val="en-US"/>
                </w:rPr>
                <w:t>customer</w:t>
              </w:r>
            </w:ins>
          </w:p>
        </w:tc>
        <w:tc>
          <w:tcPr>
            <w:tcW w:w="1463" w:type="dxa"/>
          </w:tcPr>
          <w:p w14:paraId="79AD57C6" w14:textId="77777777" w:rsidR="00DE7121" w:rsidRDefault="00DE7121" w:rsidP="00E6227B">
            <w:pPr>
              <w:spacing w:line="276" w:lineRule="auto"/>
              <w:jc w:val="center"/>
              <w:rPr>
                <w:ins w:id="11621" w:author="phuong vu" w:date="2018-11-21T21:36:00Z"/>
                <w:lang w:val="en-US"/>
              </w:rPr>
              <w:pPrChange w:id="11622" w:author="phuong vu" w:date="2018-11-23T13:48:00Z">
                <w:pPr>
                  <w:spacing w:line="360" w:lineRule="auto"/>
                  <w:jc w:val="center"/>
                </w:pPr>
              </w:pPrChange>
            </w:pPr>
          </w:p>
        </w:tc>
        <w:tc>
          <w:tcPr>
            <w:tcW w:w="1463" w:type="dxa"/>
          </w:tcPr>
          <w:p w14:paraId="0A0D34EE" w14:textId="77777777" w:rsidR="00DE7121" w:rsidRDefault="00DE7121" w:rsidP="00E6227B">
            <w:pPr>
              <w:spacing w:line="276" w:lineRule="auto"/>
              <w:jc w:val="center"/>
              <w:rPr>
                <w:ins w:id="11623" w:author="phuong vu" w:date="2018-11-21T21:36:00Z"/>
                <w:lang w:val="en-US"/>
              </w:rPr>
              <w:pPrChange w:id="11624" w:author="phuong vu" w:date="2018-11-23T13:48:00Z">
                <w:pPr>
                  <w:spacing w:line="360" w:lineRule="auto"/>
                  <w:jc w:val="center"/>
                </w:pPr>
              </w:pPrChange>
            </w:pPr>
          </w:p>
        </w:tc>
        <w:tc>
          <w:tcPr>
            <w:tcW w:w="1463" w:type="dxa"/>
          </w:tcPr>
          <w:p w14:paraId="37B43473" w14:textId="77777777" w:rsidR="00DE7121" w:rsidRDefault="00DE7121" w:rsidP="00E6227B">
            <w:pPr>
              <w:spacing w:line="276" w:lineRule="auto"/>
              <w:jc w:val="center"/>
              <w:rPr>
                <w:ins w:id="11625" w:author="phuong vu" w:date="2018-11-21T21:36:00Z"/>
                <w:lang w:val="en-US"/>
              </w:rPr>
              <w:pPrChange w:id="11626" w:author="phuong vu" w:date="2018-11-23T13:48:00Z">
                <w:pPr>
                  <w:spacing w:line="360" w:lineRule="auto"/>
                  <w:jc w:val="center"/>
                </w:pPr>
              </w:pPrChange>
            </w:pPr>
          </w:p>
        </w:tc>
        <w:tc>
          <w:tcPr>
            <w:tcW w:w="1463" w:type="dxa"/>
          </w:tcPr>
          <w:p w14:paraId="174CFD24" w14:textId="77777777" w:rsidR="00DE7121" w:rsidRDefault="00DE7121" w:rsidP="00E6227B">
            <w:pPr>
              <w:spacing w:line="276" w:lineRule="auto"/>
              <w:jc w:val="center"/>
              <w:rPr>
                <w:ins w:id="11627" w:author="phuong vu" w:date="2018-11-21T21:36:00Z"/>
                <w:lang w:val="en-US"/>
              </w:rPr>
              <w:pPrChange w:id="11628" w:author="phuong vu" w:date="2018-11-23T13:48:00Z">
                <w:pPr>
                  <w:jc w:val="center"/>
                </w:pPr>
              </w:pPrChange>
            </w:pPr>
            <w:ins w:id="11629" w:author="phuong vu" w:date="2018-11-21T21:36:00Z">
              <w:r>
                <w:rPr>
                  <w:lang w:val="en-US"/>
                </w:rPr>
                <w:t>X</w:t>
              </w:r>
            </w:ins>
          </w:p>
        </w:tc>
      </w:tr>
      <w:tr w:rsidR="00DE7121" w14:paraId="0CC3D0B2" w14:textId="77777777" w:rsidTr="000A5A23">
        <w:trPr>
          <w:ins w:id="11630" w:author="phuong vu" w:date="2018-11-21T21:36:00Z"/>
        </w:trPr>
        <w:tc>
          <w:tcPr>
            <w:tcW w:w="805" w:type="dxa"/>
          </w:tcPr>
          <w:p w14:paraId="768E912A" w14:textId="349EB582" w:rsidR="00DE7121" w:rsidRDefault="00DE7121" w:rsidP="00E6227B">
            <w:pPr>
              <w:spacing w:line="276" w:lineRule="auto"/>
              <w:jc w:val="center"/>
              <w:rPr>
                <w:ins w:id="11631" w:author="phuong vu" w:date="2018-11-21T21:36:00Z"/>
                <w:lang w:val="en-US"/>
              </w:rPr>
              <w:pPrChange w:id="11632" w:author="phuong vu" w:date="2018-11-23T13:48:00Z">
                <w:pPr>
                  <w:spacing w:line="360" w:lineRule="auto"/>
                  <w:jc w:val="center"/>
                </w:pPr>
              </w:pPrChange>
            </w:pPr>
            <w:ins w:id="11633" w:author="phuong vu" w:date="2018-11-21T21:36:00Z">
              <w:r>
                <w:rPr>
                  <w:lang w:val="en-US"/>
                </w:rPr>
                <w:t>3</w:t>
              </w:r>
            </w:ins>
          </w:p>
        </w:tc>
        <w:tc>
          <w:tcPr>
            <w:tcW w:w="2120" w:type="dxa"/>
          </w:tcPr>
          <w:p w14:paraId="5663FE01" w14:textId="77777777" w:rsidR="00DE7121" w:rsidRDefault="00DE7121" w:rsidP="00E6227B">
            <w:pPr>
              <w:spacing w:line="276" w:lineRule="auto"/>
              <w:rPr>
                <w:ins w:id="11634" w:author="phuong vu" w:date="2018-11-21T21:36:00Z"/>
                <w:lang w:val="en-US"/>
              </w:rPr>
              <w:pPrChange w:id="11635" w:author="phuong vu" w:date="2018-11-23T13:48:00Z">
                <w:pPr>
                  <w:spacing w:line="360" w:lineRule="auto"/>
                </w:pPr>
              </w:pPrChange>
            </w:pPr>
            <w:ins w:id="11636" w:author="phuong vu" w:date="2018-11-21T21:36:00Z">
              <w:r>
                <w:rPr>
                  <w:lang w:val="en-US"/>
                </w:rPr>
                <w:t>task</w:t>
              </w:r>
            </w:ins>
          </w:p>
        </w:tc>
        <w:tc>
          <w:tcPr>
            <w:tcW w:w="1463" w:type="dxa"/>
          </w:tcPr>
          <w:p w14:paraId="55144F0B" w14:textId="77777777" w:rsidR="00DE7121" w:rsidRDefault="00DE7121" w:rsidP="00E6227B">
            <w:pPr>
              <w:spacing w:line="276" w:lineRule="auto"/>
              <w:jc w:val="center"/>
              <w:rPr>
                <w:ins w:id="11637" w:author="phuong vu" w:date="2018-11-21T21:36:00Z"/>
                <w:lang w:val="en-US"/>
              </w:rPr>
              <w:pPrChange w:id="11638" w:author="phuong vu" w:date="2018-11-23T13:48:00Z">
                <w:pPr>
                  <w:spacing w:line="360" w:lineRule="auto"/>
                  <w:jc w:val="center"/>
                </w:pPr>
              </w:pPrChange>
            </w:pPr>
          </w:p>
        </w:tc>
        <w:tc>
          <w:tcPr>
            <w:tcW w:w="1463" w:type="dxa"/>
          </w:tcPr>
          <w:p w14:paraId="07293B4E" w14:textId="77777777" w:rsidR="00DE7121" w:rsidRDefault="00DE7121" w:rsidP="00E6227B">
            <w:pPr>
              <w:spacing w:line="276" w:lineRule="auto"/>
              <w:jc w:val="center"/>
              <w:rPr>
                <w:ins w:id="11639" w:author="phuong vu" w:date="2018-11-21T21:36:00Z"/>
                <w:lang w:val="en-US"/>
              </w:rPr>
              <w:pPrChange w:id="11640" w:author="phuong vu" w:date="2018-11-23T13:48:00Z">
                <w:pPr>
                  <w:spacing w:line="360" w:lineRule="auto"/>
                  <w:jc w:val="center"/>
                </w:pPr>
              </w:pPrChange>
            </w:pPr>
          </w:p>
        </w:tc>
        <w:tc>
          <w:tcPr>
            <w:tcW w:w="1463" w:type="dxa"/>
          </w:tcPr>
          <w:p w14:paraId="53D4DECD" w14:textId="77777777" w:rsidR="00DE7121" w:rsidRDefault="00DE7121" w:rsidP="00E6227B">
            <w:pPr>
              <w:spacing w:line="276" w:lineRule="auto"/>
              <w:jc w:val="center"/>
              <w:rPr>
                <w:ins w:id="11641" w:author="phuong vu" w:date="2018-11-21T21:36:00Z"/>
                <w:lang w:val="en-US"/>
              </w:rPr>
              <w:pPrChange w:id="11642" w:author="phuong vu" w:date="2018-11-23T13:48:00Z">
                <w:pPr>
                  <w:spacing w:line="360" w:lineRule="auto"/>
                  <w:jc w:val="center"/>
                </w:pPr>
              </w:pPrChange>
            </w:pPr>
          </w:p>
        </w:tc>
        <w:tc>
          <w:tcPr>
            <w:tcW w:w="1463" w:type="dxa"/>
          </w:tcPr>
          <w:p w14:paraId="2874328B" w14:textId="77777777" w:rsidR="00DE7121" w:rsidRDefault="00DE7121" w:rsidP="00E6227B">
            <w:pPr>
              <w:spacing w:line="276" w:lineRule="auto"/>
              <w:jc w:val="center"/>
              <w:rPr>
                <w:ins w:id="11643" w:author="phuong vu" w:date="2018-11-21T21:36:00Z"/>
                <w:lang w:val="en-US"/>
              </w:rPr>
              <w:pPrChange w:id="11644" w:author="phuong vu" w:date="2018-11-23T13:48:00Z">
                <w:pPr>
                  <w:jc w:val="center"/>
                </w:pPr>
              </w:pPrChange>
            </w:pPr>
            <w:ins w:id="11645" w:author="phuong vu" w:date="2018-11-21T21:36:00Z">
              <w:r>
                <w:rPr>
                  <w:lang w:val="en-US"/>
                </w:rPr>
                <w:t>X</w:t>
              </w:r>
            </w:ins>
          </w:p>
        </w:tc>
      </w:tr>
    </w:tbl>
    <w:p w14:paraId="2D8F1E50" w14:textId="77777777" w:rsidR="00DE7121" w:rsidRPr="00933422" w:rsidRDefault="00DE7121" w:rsidP="00E6227B">
      <w:pPr>
        <w:spacing w:line="276" w:lineRule="auto"/>
        <w:rPr>
          <w:ins w:id="11646" w:author="phuong vu" w:date="2018-11-21T21:34:00Z"/>
          <w:lang w:val="en-US"/>
        </w:rPr>
        <w:pPrChange w:id="11647" w:author="phuong vu" w:date="2018-11-23T13:48:00Z">
          <w:pPr>
            <w:pStyle w:val="Heading6"/>
          </w:pPr>
        </w:pPrChange>
      </w:pPr>
    </w:p>
    <w:p w14:paraId="7260A6E9" w14:textId="21182CFD" w:rsidR="005645EE" w:rsidRPr="008F4129" w:rsidDel="008F4129" w:rsidRDefault="005645EE" w:rsidP="008F4129">
      <w:pPr>
        <w:pStyle w:val="Heading6"/>
        <w:spacing w:line="276" w:lineRule="auto"/>
        <w:rPr>
          <w:del w:id="11648" w:author="phuong vu" w:date="2018-11-23T15:24:00Z"/>
          <w:lang w:val="en-US"/>
          <w:rPrChange w:id="11649" w:author="phuong vu" w:date="2018-11-23T15:24:00Z">
            <w:rPr>
              <w:del w:id="11650" w:author="phuong vu" w:date="2018-11-23T15:24:00Z"/>
              <w:lang w:val="en-US"/>
            </w:rPr>
          </w:rPrChange>
        </w:rPr>
        <w:pPrChange w:id="11651" w:author="phuong vu" w:date="2018-11-23T15:24:00Z">
          <w:pPr>
            <w:pStyle w:val="Heading6"/>
          </w:pPr>
        </w:pPrChange>
      </w:pPr>
      <w:ins w:id="11652" w:author="phuong vu" w:date="2018-11-21T21:34:00Z">
        <w:r>
          <w:rPr>
            <w:lang w:val="en-US"/>
          </w:rPr>
          <w:t>Cách xử lí</w:t>
        </w:r>
      </w:ins>
      <w:bookmarkStart w:id="11653" w:name="_GoBack"/>
      <w:bookmarkEnd w:id="11653"/>
    </w:p>
    <w:p w14:paraId="649043BA" w14:textId="77777777" w:rsidR="00AA3488" w:rsidRPr="00C95C85" w:rsidRDefault="00AA3488" w:rsidP="008F4129">
      <w:pPr>
        <w:pStyle w:val="Heading6"/>
        <w:rPr>
          <w:lang w:val="en-US"/>
        </w:rPr>
        <w:pPrChange w:id="11654" w:author="phuong vu" w:date="2018-11-23T15:24:00Z">
          <w:pPr/>
        </w:pPrChange>
      </w:pPr>
    </w:p>
    <w:p w14:paraId="1449E3B4" w14:textId="5CCE386F" w:rsidR="005E64D7" w:rsidRDefault="005E64D7" w:rsidP="00E6227B">
      <w:pPr>
        <w:pStyle w:val="Heading5"/>
        <w:spacing w:line="276" w:lineRule="auto"/>
        <w:rPr>
          <w:lang w:val="en-US"/>
        </w:rPr>
        <w:pPrChange w:id="11655" w:author="phuong vu" w:date="2018-11-23T13:48:00Z">
          <w:pPr>
            <w:pStyle w:val="Heading5"/>
          </w:pPr>
        </w:pPrChange>
      </w:pPr>
      <w:r>
        <w:rPr>
          <w:lang w:val="en-US"/>
        </w:rPr>
        <w:t>Xem chi tiết biên nhận</w:t>
      </w:r>
    </w:p>
    <w:p w14:paraId="3E4D1492" w14:textId="78125E5F" w:rsidR="00070C2F" w:rsidRDefault="00070C2F" w:rsidP="00E6227B">
      <w:pPr>
        <w:pStyle w:val="Heading6"/>
        <w:spacing w:line="276" w:lineRule="auto"/>
        <w:rPr>
          <w:ins w:id="11656" w:author="phuong vu" w:date="2018-11-21T23:27:00Z"/>
          <w:lang w:val="en-US"/>
        </w:rPr>
        <w:pPrChange w:id="11657" w:author="phuong vu" w:date="2018-11-23T13:48:00Z">
          <w:pPr>
            <w:pStyle w:val="Heading6"/>
          </w:pPr>
        </w:pPrChange>
      </w:pPr>
      <w:r>
        <w:rPr>
          <w:lang w:val="en-US"/>
        </w:rPr>
        <w:t>Mục đích</w:t>
      </w:r>
    </w:p>
    <w:p w14:paraId="77FA6A76" w14:textId="0AD904DE" w:rsidR="003610CA" w:rsidRPr="006C3B6C" w:rsidRDefault="003610CA" w:rsidP="00E6227B">
      <w:pPr>
        <w:spacing w:line="276" w:lineRule="auto"/>
        <w:ind w:firstLine="720"/>
        <w:rPr>
          <w:ins w:id="11658" w:author="phuong vu" w:date="2018-11-21T23:27:00Z"/>
          <w:lang w:val="en-US"/>
        </w:rPr>
        <w:pPrChange w:id="11659" w:author="phuong vu" w:date="2018-11-23T13:48:00Z">
          <w:pPr>
            <w:ind w:firstLine="720"/>
          </w:pPr>
        </w:pPrChange>
      </w:pPr>
      <w:ins w:id="11660" w:author="phuong vu" w:date="2018-11-21T23:27:00Z">
        <w:r>
          <w:rPr>
            <w:lang w:val="en-US"/>
          </w:rPr>
          <w:t xml:space="preserve">Giúp nhân viên kiểm tra các thông tin đơn hàng trước khi xác nhận và xử lí các chức năng khác đối với </w:t>
        </w:r>
      </w:ins>
      <w:ins w:id="11661" w:author="phuong vu" w:date="2018-11-21T23:28:00Z">
        <w:r w:rsidR="00836F48">
          <w:rPr>
            <w:lang w:val="en-US"/>
          </w:rPr>
          <w:t>biên nhận</w:t>
        </w:r>
      </w:ins>
      <w:ins w:id="11662" w:author="phuong vu" w:date="2018-11-21T23:27:00Z">
        <w:r>
          <w:rPr>
            <w:lang w:val="en-US"/>
          </w:rPr>
          <w:t xml:space="preserve"> tùy theo quyền thực hiện chức nắng với từng người dùng cụ thể. Mọi chức năng đối với </w:t>
        </w:r>
      </w:ins>
      <w:ins w:id="11663" w:author="phuong vu" w:date="2018-11-21T23:28:00Z">
        <w:r w:rsidR="00836F48">
          <w:rPr>
            <w:lang w:val="en-US"/>
          </w:rPr>
          <w:t>biên nhận</w:t>
        </w:r>
      </w:ins>
      <w:ins w:id="11664" w:author="phuong vu" w:date="2018-11-21T23:27:00Z">
        <w:r>
          <w:rPr>
            <w:lang w:val="en-US"/>
          </w:rPr>
          <w:t xml:space="preserve"> đều phải truy cập vào màn hình chi tiết trước.</w:t>
        </w:r>
      </w:ins>
    </w:p>
    <w:p w14:paraId="73BB6ABB" w14:textId="77777777" w:rsidR="003610CA" w:rsidRPr="00933422" w:rsidRDefault="003610CA" w:rsidP="00E6227B">
      <w:pPr>
        <w:spacing w:line="276" w:lineRule="auto"/>
        <w:rPr>
          <w:lang w:val="en-US"/>
        </w:rPr>
        <w:pPrChange w:id="11665" w:author="phuong vu" w:date="2018-11-23T13:48:00Z">
          <w:pPr>
            <w:pStyle w:val="Heading6"/>
          </w:pPr>
        </w:pPrChange>
      </w:pPr>
    </w:p>
    <w:p w14:paraId="2E1B046D" w14:textId="5C30D7B0" w:rsidR="00070C2F" w:rsidRDefault="00070C2F" w:rsidP="00E6227B">
      <w:pPr>
        <w:pStyle w:val="Heading6"/>
        <w:spacing w:line="276" w:lineRule="auto"/>
        <w:rPr>
          <w:lang w:val="en-US"/>
        </w:rPr>
        <w:pPrChange w:id="11666" w:author="phuong vu" w:date="2018-11-23T13:48:00Z">
          <w:pPr>
            <w:pStyle w:val="Heading6"/>
          </w:pPr>
        </w:pPrChange>
      </w:pPr>
      <w:r>
        <w:rPr>
          <w:lang w:val="en-US"/>
        </w:rPr>
        <w:lastRenderedPageBreak/>
        <w:t>Giao diện</w:t>
      </w:r>
    </w:p>
    <w:p w14:paraId="7A59FB21" w14:textId="33D8AE02" w:rsidR="003C2D88" w:rsidRDefault="00323EED" w:rsidP="00E6227B">
      <w:pPr>
        <w:keepNext/>
        <w:spacing w:line="276" w:lineRule="auto"/>
        <w:jc w:val="center"/>
        <w:pPrChange w:id="11667" w:author="phuong vu" w:date="2018-11-23T13:48:00Z">
          <w:pPr>
            <w:keepNext/>
          </w:pPr>
        </w:pPrChange>
      </w:pPr>
      <w:ins w:id="11668" w:author="phuong vu" w:date="2018-11-21T22:14:00Z">
        <w:r>
          <w:rPr>
            <w:noProof/>
          </w:rPr>
          <w:drawing>
            <wp:inline distT="0" distB="0" distL="0" distR="0" wp14:anchorId="46A48D75" wp14:editId="2626C41C">
              <wp:extent cx="5579745" cy="451802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4518025"/>
                      </a:xfrm>
                      <a:prstGeom prst="rect">
                        <a:avLst/>
                      </a:prstGeom>
                      <a:noFill/>
                      <a:ln>
                        <a:noFill/>
                      </a:ln>
                    </pic:spPr>
                  </pic:pic>
                </a:graphicData>
              </a:graphic>
            </wp:inline>
          </w:drawing>
        </w:r>
      </w:ins>
      <w:del w:id="11669" w:author="phuong vu" w:date="2018-11-21T22:13:00Z">
        <w:r w:rsidR="003C2D88" w:rsidDel="00323EED">
          <w:rPr>
            <w:noProof/>
          </w:rPr>
          <w:drawing>
            <wp:inline distT="0" distB="0" distL="0" distR="0" wp14:anchorId="52AD5B8F" wp14:editId="383E2B8E">
              <wp:extent cx="5579745" cy="454152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4541520"/>
                      </a:xfrm>
                      <a:prstGeom prst="rect">
                        <a:avLst/>
                      </a:prstGeom>
                      <a:noFill/>
                      <a:ln>
                        <a:noFill/>
                      </a:ln>
                    </pic:spPr>
                  </pic:pic>
                </a:graphicData>
              </a:graphic>
            </wp:inline>
          </w:drawing>
        </w:r>
      </w:del>
    </w:p>
    <w:bookmarkStart w:id="11670" w:name="_Toc530662942"/>
    <w:p w14:paraId="58CF6C74" w14:textId="12AFAA3D" w:rsidR="003C2D88" w:rsidRDefault="00080487" w:rsidP="00E6227B">
      <w:pPr>
        <w:pStyle w:val="Caption"/>
        <w:spacing w:line="276" w:lineRule="auto"/>
        <w:rPr>
          <w:ins w:id="11671" w:author="phuong vu" w:date="2018-11-21T22:31:00Z"/>
          <w:szCs w:val="26"/>
          <w:lang w:val="en-US"/>
        </w:rPr>
        <w:pPrChange w:id="11672" w:author="phuong vu" w:date="2018-11-23T13:48:00Z">
          <w:pPr>
            <w:pStyle w:val="Caption"/>
          </w:pPr>
        </w:pPrChange>
      </w:pPr>
      <w:r>
        <w:rPr>
          <w:noProof/>
          <w:szCs w:val="26"/>
        </w:rPr>
        <mc:AlternateContent>
          <mc:Choice Requires="wpg">
            <w:drawing>
              <wp:anchor distT="0" distB="0" distL="114300" distR="114300" simplePos="0" relativeHeight="251676672" behindDoc="0" locked="0" layoutInCell="1" allowOverlap="1" wp14:anchorId="78A971BC" wp14:editId="7BFF738D">
                <wp:simplePos x="0" y="0"/>
                <wp:positionH relativeFrom="column">
                  <wp:posOffset>731993</wp:posOffset>
                </wp:positionH>
                <wp:positionV relativeFrom="paragraph">
                  <wp:posOffset>320255</wp:posOffset>
                </wp:positionV>
                <wp:extent cx="4256850" cy="517847"/>
                <wp:effectExtent l="0" t="0" r="0" b="0"/>
                <wp:wrapTopAndBottom/>
                <wp:docPr id="60" name="Group 60"/>
                <wp:cNvGraphicFramePr/>
                <a:graphic xmlns:a="http://schemas.openxmlformats.org/drawingml/2006/main">
                  <a:graphicData uri="http://schemas.microsoft.com/office/word/2010/wordprocessingGroup">
                    <wpg:wgp>
                      <wpg:cNvGrpSpPr/>
                      <wpg:grpSpPr>
                        <a:xfrm>
                          <a:off x="0" y="0"/>
                          <a:ext cx="4256850" cy="517847"/>
                          <a:chOff x="0" y="13664"/>
                          <a:chExt cx="4257337" cy="518447"/>
                        </a:xfrm>
                      </wpg:grpSpPr>
                      <pic:pic xmlns:pic="http://schemas.openxmlformats.org/drawingml/2006/picture">
                        <pic:nvPicPr>
                          <pic:cNvPr id="59" name="Picture 59"/>
                          <pic:cNvPicPr>
                            <a:picLocks noChangeAspect="1"/>
                          </pic:cNvPicPr>
                        </pic:nvPicPr>
                        <pic:blipFill rotWithShape="1">
                          <a:blip r:embed="rId46">
                            <a:extLst>
                              <a:ext uri="{28A0092B-C50C-407E-A947-70E740481C1C}">
                                <a14:useLocalDpi xmlns:a14="http://schemas.microsoft.com/office/drawing/2010/main" val="0"/>
                              </a:ext>
                            </a:extLst>
                          </a:blip>
                          <a:srcRect l="58519" r="10" b="16391"/>
                          <a:stretch/>
                        </pic:blipFill>
                        <pic:spPr>
                          <a:xfrm>
                            <a:off x="3193428" y="13664"/>
                            <a:ext cx="1063909" cy="464024"/>
                          </a:xfrm>
                          <a:prstGeom prst="rect">
                            <a:avLst/>
                          </a:prstGeom>
                        </pic:spPr>
                      </pic:pic>
                      <pic:pic xmlns:pic="http://schemas.openxmlformats.org/drawingml/2006/picture">
                        <pic:nvPicPr>
                          <pic:cNvPr id="58" name="Picture 5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791570" y="54591"/>
                            <a:ext cx="2317750" cy="477520"/>
                          </a:xfrm>
                          <a:prstGeom prst="rect">
                            <a:avLst/>
                          </a:prstGeom>
                        </pic:spPr>
                      </pic:pic>
                      <pic:pic xmlns:pic="http://schemas.openxmlformats.org/drawingml/2006/picture">
                        <pic:nvPicPr>
                          <pic:cNvPr id="56" name="Picture 56"/>
                          <pic:cNvPicPr>
                            <a:picLocks noChangeAspect="1"/>
                          </pic:cNvPicPr>
                        </pic:nvPicPr>
                        <pic:blipFill rotWithShape="1">
                          <a:blip r:embed="rId48">
                            <a:extLst>
                              <a:ext uri="{28A0092B-C50C-407E-A947-70E740481C1C}">
                                <a14:useLocalDpi xmlns:a14="http://schemas.microsoft.com/office/drawing/2010/main" val="0"/>
                              </a:ext>
                            </a:extLst>
                          </a:blip>
                          <a:srcRect l="21573" t="7851" r="17648" b="17548"/>
                          <a:stretch/>
                        </pic:blipFill>
                        <pic:spPr bwMode="auto">
                          <a:xfrm>
                            <a:off x="0" y="54591"/>
                            <a:ext cx="734060" cy="4502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391B18B" id="Group 60" o:spid="_x0000_s1026" style="position:absolute;margin-left:57.65pt;margin-top:25.2pt;width:335.2pt;height:40.8pt;z-index:251676672;mso-width-relative:margin;mso-height-relative:margin" coordorigin=",136" coordsize="42573,5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7" type="#_x0000_t75" style="position:absolute;left:31934;top:136;width:10639;height: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">
                  <v:imagedata r:id="rId49" o:title="" cropbottom="10742f" cropleft="38351f" cropright="7f"/>
                </v:shape>
                <v:shape id="Picture 58" o:spid="_x0000_s1028" type="#_x0000_t75" style="position:absolute;left:7915;top:545;width:23178;height: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">
                  <v:imagedata r:id="rId50" o:title=""/>
                </v:shape>
                <v:shape id="Picture 56" o:spid="_x0000_s1029" type="#_x0000_t75" style="position:absolute;top:545;width:7340;height:4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">
                  <v:imagedata r:id="rId51" o:title="" croptop="5145f" cropbottom="11500f" cropleft="14138f" cropright="11566f"/>
                </v:shape>
                <w10:wrap type="topAndBottom"/>
              </v:group>
            </w:pict>
          </mc:Fallback>
        </mc:AlternateContent>
      </w:r>
      <w:ins w:id="11673" w:author="phuong vu" w:date="2018-11-21T22:36:00Z">
        <w:r w:rsidR="00834A8A">
          <w:rPr>
            <w:noProof/>
          </w:rPr>
          <mc:AlternateContent>
            <mc:Choice Requires="wps">
              <w:drawing>
                <wp:anchor distT="0" distB="0" distL="114300" distR="114300" simplePos="0" relativeHeight="251678720" behindDoc="0" locked="0" layoutInCell="1" allowOverlap="1" wp14:anchorId="5F91CF46" wp14:editId="6781A73A">
                  <wp:simplePos x="0" y="0"/>
                  <wp:positionH relativeFrom="column">
                    <wp:posOffset>267970</wp:posOffset>
                  </wp:positionH>
                  <wp:positionV relativeFrom="paragraph">
                    <wp:posOffset>877570</wp:posOffset>
                  </wp:positionV>
                  <wp:extent cx="554037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wps:spPr>
                        <wps:txbx>
                          <w:txbxContent>
                            <w:p w14:paraId="01F24F3B" w14:textId="23508164" w:rsidR="009613AB" w:rsidRPr="00834A8A" w:rsidRDefault="009613AB">
                              <w:pPr>
                                <w:pStyle w:val="Caption"/>
                                <w:rPr>
                                  <w:noProof/>
                                  <w:szCs w:val="26"/>
                                  <w:lang w:val="en-US"/>
                                  <w:rPrChange w:id="11674" w:author="phuong vu" w:date="2018-11-21T22:36:00Z">
                                    <w:rPr>
                                      <w:noProof/>
                                      <w:szCs w:val="26"/>
                                    </w:rPr>
                                  </w:rPrChange>
                                </w:rPr>
                              </w:pPr>
                              <w:bookmarkStart w:id="11675" w:name="_Toc530662943"/>
                              <w:ins w:id="11676" w:author="phuong vu" w:date="2018-11-21T22:36:00Z">
                                <w:r>
                                  <w:t xml:space="preserve">Hình </w:t>
                                </w:r>
                              </w:ins>
                              <w:ins w:id="11677" w:author="phuong vu" w:date="2018-11-22T18:14:00Z">
                                <w:r>
                                  <w:fldChar w:fldCharType="begin"/>
                                </w:r>
                                <w:r>
                                  <w:instrText xml:space="preserve"> STYLEREF 1 \s </w:instrText>
                                </w:r>
                              </w:ins>
                              <w:r>
                                <w:fldChar w:fldCharType="separate"/>
                              </w:r>
                              <w:r>
                                <w:rPr>
                                  <w:noProof/>
                                </w:rPr>
                                <w:t>3</w:t>
                              </w:r>
                              <w:ins w:id="11678" w:author="phuong vu" w:date="2018-11-22T18:14:00Z">
                                <w:r>
                                  <w:fldChar w:fldCharType="end"/>
                                </w:r>
                                <w:r>
                                  <w:t>.</w:t>
                                </w:r>
                                <w:r>
                                  <w:fldChar w:fldCharType="begin"/>
                                </w:r>
                                <w:r>
                                  <w:instrText xml:space="preserve"> SEQ Hình \* ARABIC \s 1 </w:instrText>
                                </w:r>
                              </w:ins>
                              <w:r>
                                <w:fldChar w:fldCharType="separate"/>
                              </w:r>
                              <w:ins w:id="11679" w:author="phuong vu" w:date="2018-11-22T18:14:00Z">
                                <w:r>
                                  <w:rPr>
                                    <w:noProof/>
                                  </w:rPr>
                                  <w:t>15</w:t>
                                </w:r>
                                <w:r>
                                  <w:fldChar w:fldCharType="end"/>
                                </w:r>
                              </w:ins>
                              <w:ins w:id="11680" w:author="phuong vu" w:date="2018-11-21T22:36:00Z">
                                <w:r>
                                  <w:rPr>
                                    <w:lang w:val="en-US"/>
                                  </w:rPr>
                                  <w:t xml:space="preserve"> Các chức năng ứng với biên nhận</w:t>
                                </w:r>
                              </w:ins>
                              <w:bookmarkEnd w:id="116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1CF46" id="Text Box 61" o:spid="_x0000_s1027" type="#_x0000_t202" style="position:absolute;left:0;text-align:left;margin-left:21.1pt;margin-top:69.1pt;width:436.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MSoLgIAAGYEAAAOAAAAZHJzL2Uyb0RvYy54bWysVMFu2zAMvQ/YPwi6L07aJ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" stroked="f">
                  <v:textbox style="mso-fit-shape-to-text:t" inset="0,0,0,0">
                    <w:txbxContent>
                      <w:p w14:paraId="01F24F3B" w14:textId="23508164" w:rsidR="009613AB" w:rsidRPr="00834A8A" w:rsidRDefault="009613AB">
                        <w:pPr>
                          <w:pStyle w:val="Caption"/>
                          <w:rPr>
                            <w:noProof/>
                            <w:szCs w:val="26"/>
                            <w:lang w:val="en-US"/>
                            <w:rPrChange w:id="11681" w:author="phuong vu" w:date="2018-11-21T22:36:00Z">
                              <w:rPr>
                                <w:noProof/>
                                <w:szCs w:val="26"/>
                              </w:rPr>
                            </w:rPrChange>
                          </w:rPr>
                        </w:pPr>
                        <w:bookmarkStart w:id="11682" w:name="_Toc530662943"/>
                        <w:ins w:id="11683" w:author="phuong vu" w:date="2018-11-21T22:36:00Z">
                          <w:r>
                            <w:t xml:space="preserve">Hình </w:t>
                          </w:r>
                        </w:ins>
                        <w:ins w:id="11684" w:author="phuong vu" w:date="2018-11-22T18:14:00Z">
                          <w:r>
                            <w:fldChar w:fldCharType="begin"/>
                          </w:r>
                          <w:r>
                            <w:instrText xml:space="preserve"> STYLEREF 1 \s </w:instrText>
                          </w:r>
                        </w:ins>
                        <w:r>
                          <w:fldChar w:fldCharType="separate"/>
                        </w:r>
                        <w:r>
                          <w:rPr>
                            <w:noProof/>
                          </w:rPr>
                          <w:t>3</w:t>
                        </w:r>
                        <w:ins w:id="11685" w:author="phuong vu" w:date="2018-11-22T18:14:00Z">
                          <w:r>
                            <w:fldChar w:fldCharType="end"/>
                          </w:r>
                          <w:r>
                            <w:t>.</w:t>
                          </w:r>
                          <w:r>
                            <w:fldChar w:fldCharType="begin"/>
                          </w:r>
                          <w:r>
                            <w:instrText xml:space="preserve"> SEQ Hình \* ARABIC \s 1 </w:instrText>
                          </w:r>
                        </w:ins>
                        <w:r>
                          <w:fldChar w:fldCharType="separate"/>
                        </w:r>
                        <w:ins w:id="11686" w:author="phuong vu" w:date="2018-11-22T18:14:00Z">
                          <w:r>
                            <w:rPr>
                              <w:noProof/>
                            </w:rPr>
                            <w:t>15</w:t>
                          </w:r>
                          <w:r>
                            <w:fldChar w:fldCharType="end"/>
                          </w:r>
                        </w:ins>
                        <w:ins w:id="11687" w:author="phuong vu" w:date="2018-11-21T22:36:00Z">
                          <w:r>
                            <w:rPr>
                              <w:lang w:val="en-US"/>
                            </w:rPr>
                            <w:t xml:space="preserve"> Các chức năng ứng với biên nhận</w:t>
                          </w:r>
                        </w:ins>
                        <w:bookmarkEnd w:id="11682"/>
                      </w:p>
                    </w:txbxContent>
                  </v:textbox>
                  <w10:wrap type="topAndBottom"/>
                </v:shape>
              </w:pict>
            </mc:Fallback>
          </mc:AlternateContent>
        </w:r>
      </w:ins>
      <w:r w:rsidR="003C2D88" w:rsidRPr="009B63D4">
        <w:rPr>
          <w:szCs w:val="26"/>
        </w:rPr>
        <w:t xml:space="preserve">Hình </w:t>
      </w:r>
      <w:ins w:id="11688"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11689"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11690" w:author="phuong vu" w:date="2018-11-22T18:14:00Z">
        <w:r w:rsidR="00627671">
          <w:rPr>
            <w:noProof/>
            <w:szCs w:val="26"/>
          </w:rPr>
          <w:t>16</w:t>
        </w:r>
        <w:r w:rsidR="00627671">
          <w:rPr>
            <w:szCs w:val="26"/>
          </w:rPr>
          <w:fldChar w:fldCharType="end"/>
        </w:r>
      </w:ins>
      <w:del w:id="11691"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10</w:delText>
        </w:r>
        <w:r w:rsidR="006C103E" w:rsidDel="00EC5005">
          <w:rPr>
            <w:szCs w:val="26"/>
          </w:rPr>
          <w:fldChar w:fldCharType="end"/>
        </w:r>
      </w:del>
      <w:r w:rsidR="003C2D88" w:rsidRPr="009B63D4">
        <w:rPr>
          <w:szCs w:val="26"/>
          <w:lang w:val="en-US"/>
        </w:rPr>
        <w:t xml:space="preserve"> Giao diện chi tiết biên nhận</w:t>
      </w:r>
      <w:bookmarkEnd w:id="11670"/>
    </w:p>
    <w:p w14:paraId="27F441FD" w14:textId="787A0A29" w:rsidR="002D2471" w:rsidRPr="00933422" w:rsidRDefault="002D2471" w:rsidP="00E6227B">
      <w:pPr>
        <w:spacing w:line="276" w:lineRule="auto"/>
        <w:rPr>
          <w:lang w:val="en-US"/>
        </w:rPr>
        <w:pPrChange w:id="11692" w:author="phuong vu" w:date="2018-11-23T13:48:00Z">
          <w:pPr>
            <w:pStyle w:val="Caption"/>
          </w:pPr>
        </w:pPrChange>
      </w:pPr>
      <w:ins w:id="11693" w:author="phuong vu" w:date="2018-11-21T22:31:00Z">
        <w:r w:rsidRPr="002D2471">
          <w:rPr>
            <w:noProof/>
          </w:rPr>
          <w:t xml:space="preserve"> </w:t>
        </w:r>
      </w:ins>
      <w:ins w:id="11694" w:author="phuong vu" w:date="2018-11-21T22:34:00Z">
        <w:r w:rsidR="00834A8A" w:rsidRPr="00834A8A">
          <w:rPr>
            <w:noProof/>
          </w:rPr>
          <w:t xml:space="preserve"> </w:t>
        </w:r>
      </w:ins>
    </w:p>
    <w:p w14:paraId="5D8585D7" w14:textId="09944A70" w:rsidR="00070C2F" w:rsidRDefault="00070C2F" w:rsidP="00E6227B">
      <w:pPr>
        <w:pStyle w:val="Heading6"/>
        <w:spacing w:line="276" w:lineRule="auto"/>
        <w:rPr>
          <w:ins w:id="11695" w:author="phuong vu" w:date="2018-11-21T22:09:00Z"/>
          <w:lang w:val="en-US"/>
        </w:rPr>
        <w:pPrChange w:id="11696" w:author="phuong vu" w:date="2018-11-23T13:48:00Z">
          <w:pPr>
            <w:pStyle w:val="Heading6"/>
          </w:pPr>
        </w:pPrChange>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565D22" w14:paraId="4D7B82A8" w14:textId="77777777" w:rsidTr="00565D22">
        <w:trPr>
          <w:ins w:id="11697" w:author="phuong vu" w:date="2018-11-21T22:09:00Z"/>
        </w:trPr>
        <w:tc>
          <w:tcPr>
            <w:tcW w:w="805" w:type="dxa"/>
            <w:vAlign w:val="center"/>
          </w:tcPr>
          <w:p w14:paraId="0E2CA14F" w14:textId="77777777" w:rsidR="00565D22" w:rsidRPr="007F1EF1" w:rsidRDefault="00565D22" w:rsidP="00E6227B">
            <w:pPr>
              <w:spacing w:line="276" w:lineRule="auto"/>
              <w:jc w:val="center"/>
              <w:rPr>
                <w:ins w:id="11698" w:author="phuong vu" w:date="2018-11-21T22:09:00Z"/>
                <w:b/>
                <w:lang w:val="en-US"/>
              </w:rPr>
              <w:pPrChange w:id="11699" w:author="phuong vu" w:date="2018-11-23T13:48:00Z">
                <w:pPr>
                  <w:spacing w:line="360" w:lineRule="auto"/>
                  <w:jc w:val="center"/>
                </w:pPr>
              </w:pPrChange>
            </w:pPr>
            <w:ins w:id="11700" w:author="phuong vu" w:date="2018-11-21T22:09:00Z">
              <w:r w:rsidRPr="007F1EF1">
                <w:rPr>
                  <w:b/>
                  <w:lang w:val="en-US"/>
                </w:rPr>
                <w:t>STT</w:t>
              </w:r>
            </w:ins>
          </w:p>
        </w:tc>
        <w:tc>
          <w:tcPr>
            <w:tcW w:w="1980" w:type="dxa"/>
            <w:vAlign w:val="center"/>
          </w:tcPr>
          <w:p w14:paraId="6135096C" w14:textId="77777777" w:rsidR="00565D22" w:rsidRPr="007F1EF1" w:rsidRDefault="00565D22" w:rsidP="00E6227B">
            <w:pPr>
              <w:spacing w:line="276" w:lineRule="auto"/>
              <w:jc w:val="center"/>
              <w:rPr>
                <w:ins w:id="11701" w:author="phuong vu" w:date="2018-11-21T22:09:00Z"/>
                <w:b/>
                <w:lang w:val="en-US"/>
              </w:rPr>
              <w:pPrChange w:id="11702" w:author="phuong vu" w:date="2018-11-23T13:48:00Z">
                <w:pPr>
                  <w:spacing w:line="360" w:lineRule="auto"/>
                  <w:jc w:val="center"/>
                </w:pPr>
              </w:pPrChange>
            </w:pPr>
            <w:ins w:id="11703" w:author="phuong vu" w:date="2018-11-21T22:09:00Z">
              <w:r w:rsidRPr="007F1EF1">
                <w:rPr>
                  <w:b/>
                  <w:lang w:val="en-US"/>
                </w:rPr>
                <w:t>Loại điều khiển</w:t>
              </w:r>
            </w:ins>
          </w:p>
        </w:tc>
        <w:tc>
          <w:tcPr>
            <w:tcW w:w="2970" w:type="dxa"/>
            <w:vAlign w:val="center"/>
          </w:tcPr>
          <w:p w14:paraId="4AB75724" w14:textId="77777777" w:rsidR="00565D22" w:rsidRPr="007F1EF1" w:rsidRDefault="00565D22" w:rsidP="00E6227B">
            <w:pPr>
              <w:spacing w:line="276" w:lineRule="auto"/>
              <w:jc w:val="center"/>
              <w:rPr>
                <w:ins w:id="11704" w:author="phuong vu" w:date="2018-11-21T22:09:00Z"/>
                <w:b/>
                <w:lang w:val="en-US"/>
              </w:rPr>
              <w:pPrChange w:id="11705" w:author="phuong vu" w:date="2018-11-23T13:48:00Z">
                <w:pPr>
                  <w:spacing w:line="360" w:lineRule="auto"/>
                  <w:jc w:val="center"/>
                </w:pPr>
              </w:pPrChange>
            </w:pPr>
            <w:ins w:id="11706" w:author="phuong vu" w:date="2018-11-21T22:09:00Z">
              <w:r w:rsidRPr="007F1EF1">
                <w:rPr>
                  <w:b/>
                  <w:lang w:val="en-US"/>
                </w:rPr>
                <w:t>Nội dung thực hiện</w:t>
              </w:r>
            </w:ins>
          </w:p>
        </w:tc>
        <w:tc>
          <w:tcPr>
            <w:tcW w:w="1266" w:type="dxa"/>
            <w:vAlign w:val="center"/>
          </w:tcPr>
          <w:p w14:paraId="7696D0EC" w14:textId="77777777" w:rsidR="00565D22" w:rsidRPr="007F1EF1" w:rsidRDefault="00565D22" w:rsidP="00E6227B">
            <w:pPr>
              <w:spacing w:line="276" w:lineRule="auto"/>
              <w:jc w:val="center"/>
              <w:rPr>
                <w:ins w:id="11707" w:author="phuong vu" w:date="2018-11-21T22:09:00Z"/>
                <w:b/>
                <w:lang w:val="en-US"/>
              </w:rPr>
              <w:pPrChange w:id="11708" w:author="phuong vu" w:date="2018-11-23T13:48:00Z">
                <w:pPr>
                  <w:spacing w:line="360" w:lineRule="auto"/>
                  <w:jc w:val="center"/>
                </w:pPr>
              </w:pPrChange>
            </w:pPr>
            <w:ins w:id="11709" w:author="phuong vu" w:date="2018-11-21T22:09:00Z">
              <w:r w:rsidRPr="007F1EF1">
                <w:rPr>
                  <w:b/>
                  <w:lang w:val="en-US"/>
                </w:rPr>
                <w:t>Giá trị mặc định</w:t>
              </w:r>
            </w:ins>
          </w:p>
        </w:tc>
        <w:tc>
          <w:tcPr>
            <w:tcW w:w="1756" w:type="dxa"/>
            <w:vAlign w:val="center"/>
          </w:tcPr>
          <w:p w14:paraId="12D9ED91" w14:textId="77777777" w:rsidR="00565D22" w:rsidRPr="007F1EF1" w:rsidRDefault="00565D22" w:rsidP="00E6227B">
            <w:pPr>
              <w:spacing w:line="276" w:lineRule="auto"/>
              <w:jc w:val="center"/>
              <w:rPr>
                <w:ins w:id="11710" w:author="phuong vu" w:date="2018-11-21T22:09:00Z"/>
                <w:b/>
                <w:lang w:val="en-US"/>
              </w:rPr>
              <w:pPrChange w:id="11711" w:author="phuong vu" w:date="2018-11-23T13:48:00Z">
                <w:pPr>
                  <w:spacing w:line="360" w:lineRule="auto"/>
                  <w:jc w:val="center"/>
                </w:pPr>
              </w:pPrChange>
            </w:pPr>
            <w:ins w:id="11712" w:author="phuong vu" w:date="2018-11-21T22:09:00Z">
              <w:r w:rsidRPr="007F1EF1">
                <w:rPr>
                  <w:b/>
                  <w:lang w:val="en-US"/>
                </w:rPr>
                <w:t>Lưu ý</w:t>
              </w:r>
            </w:ins>
          </w:p>
        </w:tc>
      </w:tr>
      <w:tr w:rsidR="00565D22" w14:paraId="0D18E1CA" w14:textId="77777777" w:rsidTr="00565D22">
        <w:trPr>
          <w:ins w:id="11713" w:author="phuong vu" w:date="2018-11-21T22:09:00Z"/>
        </w:trPr>
        <w:tc>
          <w:tcPr>
            <w:tcW w:w="805" w:type="dxa"/>
          </w:tcPr>
          <w:p w14:paraId="16503C9A" w14:textId="77777777" w:rsidR="00565D22" w:rsidRDefault="00565D22" w:rsidP="00E6227B">
            <w:pPr>
              <w:spacing w:line="276" w:lineRule="auto"/>
              <w:jc w:val="center"/>
              <w:rPr>
                <w:ins w:id="11714" w:author="phuong vu" w:date="2018-11-21T22:09:00Z"/>
                <w:lang w:val="en-US"/>
              </w:rPr>
              <w:pPrChange w:id="11715" w:author="phuong vu" w:date="2018-11-23T13:48:00Z">
                <w:pPr>
                  <w:spacing w:line="360" w:lineRule="auto"/>
                  <w:jc w:val="center"/>
                </w:pPr>
              </w:pPrChange>
            </w:pPr>
            <w:ins w:id="11716" w:author="phuong vu" w:date="2018-11-21T22:09:00Z">
              <w:r>
                <w:rPr>
                  <w:lang w:val="en-US"/>
                </w:rPr>
                <w:t>1</w:t>
              </w:r>
            </w:ins>
          </w:p>
        </w:tc>
        <w:tc>
          <w:tcPr>
            <w:tcW w:w="1980" w:type="dxa"/>
          </w:tcPr>
          <w:p w14:paraId="1F31A40F" w14:textId="77777777" w:rsidR="00565D22" w:rsidRDefault="00565D22" w:rsidP="00E6227B">
            <w:pPr>
              <w:spacing w:line="276" w:lineRule="auto"/>
              <w:rPr>
                <w:ins w:id="11717" w:author="phuong vu" w:date="2018-11-21T22:09:00Z"/>
                <w:lang w:val="en-US"/>
              </w:rPr>
              <w:pPrChange w:id="11718" w:author="phuong vu" w:date="2018-11-23T13:48:00Z">
                <w:pPr>
                  <w:spacing w:line="360" w:lineRule="auto"/>
                </w:pPr>
              </w:pPrChange>
            </w:pPr>
            <w:ins w:id="11719" w:author="phuong vu" w:date="2018-11-21T22:09:00Z">
              <w:r>
                <w:rPr>
                  <w:lang w:val="en-US"/>
                </w:rPr>
                <w:t>span</w:t>
              </w:r>
            </w:ins>
          </w:p>
        </w:tc>
        <w:tc>
          <w:tcPr>
            <w:tcW w:w="2970" w:type="dxa"/>
          </w:tcPr>
          <w:p w14:paraId="4E6F8B32" w14:textId="2A54B9F3" w:rsidR="00565D22" w:rsidRDefault="00565D22" w:rsidP="00E6227B">
            <w:pPr>
              <w:spacing w:line="276" w:lineRule="auto"/>
              <w:rPr>
                <w:ins w:id="11720" w:author="phuong vu" w:date="2018-11-21T22:09:00Z"/>
                <w:lang w:val="en-US"/>
              </w:rPr>
              <w:pPrChange w:id="11721" w:author="phuong vu" w:date="2018-11-23T13:48:00Z">
                <w:pPr>
                  <w:spacing w:line="360" w:lineRule="auto"/>
                </w:pPr>
              </w:pPrChange>
            </w:pPr>
            <w:ins w:id="11722" w:author="phuong vu" w:date="2018-11-21T22:09:00Z">
              <w:r>
                <w:rPr>
                  <w:lang w:val="en-US"/>
                </w:rPr>
                <w:t xml:space="preserve">Trạng thái </w:t>
              </w:r>
            </w:ins>
            <w:ins w:id="11723" w:author="phuong vu" w:date="2018-11-21T22:14:00Z">
              <w:r w:rsidR="00323EED">
                <w:rPr>
                  <w:lang w:val="en-US"/>
                </w:rPr>
                <w:t>biên nhận</w:t>
              </w:r>
            </w:ins>
          </w:p>
        </w:tc>
        <w:tc>
          <w:tcPr>
            <w:tcW w:w="1266" w:type="dxa"/>
          </w:tcPr>
          <w:p w14:paraId="283BDC66" w14:textId="77777777" w:rsidR="00565D22" w:rsidRDefault="00565D22" w:rsidP="00E6227B">
            <w:pPr>
              <w:spacing w:line="276" w:lineRule="auto"/>
              <w:rPr>
                <w:ins w:id="11724" w:author="phuong vu" w:date="2018-11-21T22:09:00Z"/>
                <w:lang w:val="en-US"/>
              </w:rPr>
              <w:pPrChange w:id="11725" w:author="phuong vu" w:date="2018-11-23T13:48:00Z">
                <w:pPr>
                  <w:spacing w:line="360" w:lineRule="auto"/>
                </w:pPr>
              </w:pPrChange>
            </w:pPr>
          </w:p>
        </w:tc>
        <w:tc>
          <w:tcPr>
            <w:tcW w:w="1756" w:type="dxa"/>
          </w:tcPr>
          <w:p w14:paraId="1B8309BA" w14:textId="77777777" w:rsidR="00565D22" w:rsidRDefault="00565D22" w:rsidP="00E6227B">
            <w:pPr>
              <w:spacing w:line="276" w:lineRule="auto"/>
              <w:rPr>
                <w:ins w:id="11726" w:author="phuong vu" w:date="2018-11-21T22:09:00Z"/>
                <w:lang w:val="en-US"/>
              </w:rPr>
              <w:pPrChange w:id="11727" w:author="phuong vu" w:date="2018-11-23T13:48:00Z">
                <w:pPr>
                  <w:spacing w:line="360" w:lineRule="auto"/>
                </w:pPr>
              </w:pPrChange>
            </w:pPr>
          </w:p>
        </w:tc>
      </w:tr>
      <w:tr w:rsidR="00565D22" w14:paraId="181FA7C4" w14:textId="77777777" w:rsidTr="00565D22">
        <w:trPr>
          <w:ins w:id="11728" w:author="phuong vu" w:date="2018-11-21T22:09:00Z"/>
        </w:trPr>
        <w:tc>
          <w:tcPr>
            <w:tcW w:w="805" w:type="dxa"/>
          </w:tcPr>
          <w:p w14:paraId="104D75D8" w14:textId="18637107" w:rsidR="00565D22" w:rsidRDefault="00323EED" w:rsidP="00E6227B">
            <w:pPr>
              <w:spacing w:line="276" w:lineRule="auto"/>
              <w:jc w:val="center"/>
              <w:rPr>
                <w:ins w:id="11729" w:author="phuong vu" w:date="2018-11-21T22:09:00Z"/>
                <w:lang w:val="en-US"/>
              </w:rPr>
              <w:pPrChange w:id="11730" w:author="phuong vu" w:date="2018-11-23T13:48:00Z">
                <w:pPr>
                  <w:spacing w:line="360" w:lineRule="auto"/>
                  <w:jc w:val="center"/>
                </w:pPr>
              </w:pPrChange>
            </w:pPr>
            <w:ins w:id="11731" w:author="phuong vu" w:date="2018-11-21T22:14:00Z">
              <w:r>
                <w:rPr>
                  <w:lang w:val="en-US"/>
                </w:rPr>
                <w:t>2</w:t>
              </w:r>
            </w:ins>
          </w:p>
        </w:tc>
        <w:tc>
          <w:tcPr>
            <w:tcW w:w="1980" w:type="dxa"/>
          </w:tcPr>
          <w:p w14:paraId="06AE8815" w14:textId="77777777" w:rsidR="00565D22" w:rsidRDefault="00565D22" w:rsidP="00E6227B">
            <w:pPr>
              <w:spacing w:line="276" w:lineRule="auto"/>
              <w:rPr>
                <w:ins w:id="11732" w:author="phuong vu" w:date="2018-11-21T22:09:00Z"/>
                <w:lang w:val="en-US"/>
              </w:rPr>
              <w:pPrChange w:id="11733" w:author="phuong vu" w:date="2018-11-23T13:48:00Z">
                <w:pPr>
                  <w:spacing w:line="360" w:lineRule="auto"/>
                </w:pPr>
              </w:pPrChange>
            </w:pPr>
            <w:ins w:id="11734" w:author="phuong vu" w:date="2018-11-21T22:09:00Z">
              <w:r>
                <w:rPr>
                  <w:lang w:val="en-US"/>
                </w:rPr>
                <w:t>span</w:t>
              </w:r>
            </w:ins>
          </w:p>
        </w:tc>
        <w:tc>
          <w:tcPr>
            <w:tcW w:w="2970" w:type="dxa"/>
          </w:tcPr>
          <w:p w14:paraId="21986797" w14:textId="6ECAD7AE" w:rsidR="00565D22" w:rsidRDefault="00565D22" w:rsidP="00E6227B">
            <w:pPr>
              <w:spacing w:line="276" w:lineRule="auto"/>
              <w:rPr>
                <w:ins w:id="11735" w:author="phuong vu" w:date="2018-11-21T22:14:00Z"/>
                <w:lang w:val="en-US"/>
              </w:rPr>
              <w:pPrChange w:id="11736" w:author="phuong vu" w:date="2018-11-23T13:48:00Z">
                <w:pPr>
                  <w:spacing w:line="360" w:lineRule="auto"/>
                </w:pPr>
              </w:pPrChange>
            </w:pPr>
            <w:ins w:id="11737" w:author="phuong vu" w:date="2018-11-21T22:09:00Z">
              <w:r>
                <w:rPr>
                  <w:lang w:val="en-US"/>
                </w:rPr>
                <w:t xml:space="preserve">Hiển thị thông tin </w:t>
              </w:r>
            </w:ins>
            <w:ins w:id="11738" w:author="phuong vu" w:date="2018-11-21T22:14:00Z">
              <w:r w:rsidR="00323EED">
                <w:rPr>
                  <w:lang w:val="en-US"/>
                </w:rPr>
                <w:t>biên nhận</w:t>
              </w:r>
            </w:ins>
            <w:ins w:id="11739" w:author="phuong vu" w:date="2018-11-21T22:15:00Z">
              <w:r w:rsidR="00323EED">
                <w:rPr>
                  <w:lang w:val="en-US"/>
                </w:rPr>
                <w:t>:</w:t>
              </w:r>
            </w:ins>
          </w:p>
          <w:p w14:paraId="419C7748" w14:textId="77777777" w:rsidR="00323EED" w:rsidRDefault="00323EED" w:rsidP="00E6227B">
            <w:pPr>
              <w:spacing w:line="276" w:lineRule="auto"/>
              <w:rPr>
                <w:ins w:id="11740" w:author="phuong vu" w:date="2018-11-21T22:15:00Z"/>
                <w:lang w:val="en-US"/>
              </w:rPr>
              <w:pPrChange w:id="11741" w:author="phuong vu" w:date="2018-11-23T13:48:00Z">
                <w:pPr>
                  <w:spacing w:line="360" w:lineRule="auto"/>
                </w:pPr>
              </w:pPrChange>
            </w:pPr>
            <w:ins w:id="11742" w:author="phuong vu" w:date="2018-11-21T22:15:00Z">
              <w:r>
                <w:rPr>
                  <w:lang w:val="en-US"/>
                </w:rPr>
                <w:t>- Họ tên, email, số điện thoại khách hàng.</w:t>
              </w:r>
            </w:ins>
          </w:p>
          <w:p w14:paraId="5BF3A5D9" w14:textId="77777777" w:rsidR="00323EED" w:rsidRDefault="00323EED" w:rsidP="00E6227B">
            <w:pPr>
              <w:spacing w:line="276" w:lineRule="auto"/>
              <w:rPr>
                <w:ins w:id="11743" w:author="phuong vu" w:date="2018-11-21T22:15:00Z"/>
                <w:lang w:val="en-US"/>
              </w:rPr>
              <w:pPrChange w:id="11744" w:author="phuong vu" w:date="2018-11-23T13:48:00Z">
                <w:pPr>
                  <w:spacing w:line="360" w:lineRule="auto"/>
                </w:pPr>
              </w:pPrChange>
            </w:pPr>
            <w:ins w:id="11745" w:author="phuong vu" w:date="2018-11-21T22:15:00Z">
              <w:r>
                <w:rPr>
                  <w:lang w:val="en-US"/>
                </w:rPr>
                <w:lastRenderedPageBreak/>
                <w:t>- Tên chi nhánh, địa chỉ chi nhánh.</w:t>
              </w:r>
            </w:ins>
          </w:p>
          <w:p w14:paraId="65ACA166" w14:textId="77777777" w:rsidR="00323EED" w:rsidRDefault="00323EED" w:rsidP="00E6227B">
            <w:pPr>
              <w:spacing w:line="276" w:lineRule="auto"/>
              <w:rPr>
                <w:ins w:id="11746" w:author="phuong vu" w:date="2018-11-21T22:16:00Z"/>
                <w:lang w:val="en-US"/>
              </w:rPr>
              <w:pPrChange w:id="11747" w:author="phuong vu" w:date="2018-11-23T13:48:00Z">
                <w:pPr>
                  <w:spacing w:line="360" w:lineRule="auto"/>
                </w:pPr>
              </w:pPrChange>
            </w:pPr>
            <w:ins w:id="11748" w:author="phuong vu" w:date="2018-11-21T22:15:00Z">
              <w:r>
                <w:rPr>
                  <w:lang w:val="en-US"/>
                </w:rPr>
                <w:t>- Thời gian lấy và trả đồ bao gồm cả ngày và gi</w:t>
              </w:r>
            </w:ins>
            <w:ins w:id="11749" w:author="phuong vu" w:date="2018-11-21T22:16:00Z">
              <w:r>
                <w:rPr>
                  <w:lang w:val="en-US"/>
                </w:rPr>
                <w:t>ờ.</w:t>
              </w:r>
            </w:ins>
          </w:p>
          <w:p w14:paraId="5F271160" w14:textId="77777777" w:rsidR="00323EED" w:rsidRDefault="00323EED" w:rsidP="00E6227B">
            <w:pPr>
              <w:spacing w:line="276" w:lineRule="auto"/>
              <w:rPr>
                <w:ins w:id="11750" w:author="phuong vu" w:date="2018-11-21T22:16:00Z"/>
                <w:lang w:val="en-US"/>
              </w:rPr>
              <w:pPrChange w:id="11751" w:author="phuong vu" w:date="2018-11-23T13:48:00Z">
                <w:pPr>
                  <w:spacing w:line="360" w:lineRule="auto"/>
                </w:pPr>
              </w:pPrChange>
            </w:pPr>
            <w:ins w:id="11752" w:author="phuong vu" w:date="2018-11-21T22:16:00Z">
              <w:r>
                <w:rPr>
                  <w:lang w:val="en-US"/>
                </w:rPr>
                <w:t>- Địa chỉ lấy và trả đồ.</w:t>
              </w:r>
            </w:ins>
          </w:p>
          <w:p w14:paraId="70A75256" w14:textId="3B38717B" w:rsidR="00323EED" w:rsidRDefault="00323EED" w:rsidP="00E6227B">
            <w:pPr>
              <w:spacing w:line="276" w:lineRule="auto"/>
              <w:rPr>
                <w:ins w:id="11753" w:author="phuong vu" w:date="2018-11-21T22:09:00Z"/>
                <w:lang w:val="en-US"/>
              </w:rPr>
              <w:pPrChange w:id="11754" w:author="phuong vu" w:date="2018-11-23T13:48:00Z">
                <w:pPr>
                  <w:spacing w:line="360" w:lineRule="auto"/>
                </w:pPr>
              </w:pPrChange>
            </w:pPr>
            <w:ins w:id="11755" w:author="phuong vu" w:date="2018-11-21T22:16:00Z">
              <w:r>
                <w:rPr>
                  <w:lang w:val="en-US"/>
                </w:rPr>
                <w:t>- Ho tên nhân viên lấy và trả đồ.</w:t>
              </w:r>
            </w:ins>
          </w:p>
        </w:tc>
        <w:tc>
          <w:tcPr>
            <w:tcW w:w="1266" w:type="dxa"/>
          </w:tcPr>
          <w:p w14:paraId="5E0E9CBC" w14:textId="77777777" w:rsidR="00565D22" w:rsidRDefault="00565D22" w:rsidP="00E6227B">
            <w:pPr>
              <w:spacing w:line="276" w:lineRule="auto"/>
              <w:rPr>
                <w:ins w:id="11756" w:author="phuong vu" w:date="2018-11-21T22:09:00Z"/>
                <w:lang w:val="en-US"/>
              </w:rPr>
              <w:pPrChange w:id="11757" w:author="phuong vu" w:date="2018-11-23T13:48:00Z">
                <w:pPr>
                  <w:spacing w:line="360" w:lineRule="auto"/>
                </w:pPr>
              </w:pPrChange>
            </w:pPr>
          </w:p>
        </w:tc>
        <w:tc>
          <w:tcPr>
            <w:tcW w:w="1756" w:type="dxa"/>
          </w:tcPr>
          <w:p w14:paraId="719FBCEC" w14:textId="5A2EA465" w:rsidR="00565D22" w:rsidRDefault="00323EED" w:rsidP="00E6227B">
            <w:pPr>
              <w:spacing w:line="276" w:lineRule="auto"/>
              <w:rPr>
                <w:ins w:id="11758" w:author="phuong vu" w:date="2018-11-21T22:09:00Z"/>
                <w:lang w:val="en-US"/>
              </w:rPr>
              <w:pPrChange w:id="11759" w:author="phuong vu" w:date="2018-11-23T13:48:00Z">
                <w:pPr>
                  <w:spacing w:line="360" w:lineRule="auto"/>
                </w:pPr>
              </w:pPrChange>
            </w:pPr>
            <w:ins w:id="11760" w:author="phuong vu" w:date="2018-11-21T22:16:00Z">
              <w:r>
                <w:rPr>
                  <w:lang w:val="en-US"/>
                </w:rPr>
                <w:t>-</w:t>
              </w:r>
            </w:ins>
            <w:ins w:id="11761" w:author="phuong vu" w:date="2018-11-21T22:17:00Z">
              <w:r>
                <w:rPr>
                  <w:lang w:val="en-US"/>
                </w:rPr>
                <w:t xml:space="preserve"> Nếu chưa được cập nhật thời gian lấy và trả đồ. Thông tin sẽ </w:t>
              </w:r>
              <w:r>
                <w:rPr>
                  <w:lang w:val="en-US"/>
                </w:rPr>
                <w:lastRenderedPageBreak/>
                <w:t>lấy từ bên đơn hàng.</w:t>
              </w:r>
            </w:ins>
          </w:p>
        </w:tc>
      </w:tr>
      <w:tr w:rsidR="00565D22" w14:paraId="6D396ED9" w14:textId="77777777" w:rsidTr="00565D22">
        <w:trPr>
          <w:ins w:id="11762" w:author="phuong vu" w:date="2018-11-21T22:09:00Z"/>
        </w:trPr>
        <w:tc>
          <w:tcPr>
            <w:tcW w:w="805" w:type="dxa"/>
          </w:tcPr>
          <w:p w14:paraId="1173D1C3" w14:textId="77777777" w:rsidR="00565D22" w:rsidRDefault="00565D22" w:rsidP="00E6227B">
            <w:pPr>
              <w:spacing w:line="276" w:lineRule="auto"/>
              <w:jc w:val="center"/>
              <w:rPr>
                <w:ins w:id="11763" w:author="phuong vu" w:date="2018-11-21T22:09:00Z"/>
                <w:lang w:val="en-US"/>
              </w:rPr>
              <w:pPrChange w:id="11764" w:author="phuong vu" w:date="2018-11-23T13:48:00Z">
                <w:pPr>
                  <w:spacing w:line="360" w:lineRule="auto"/>
                  <w:jc w:val="center"/>
                </w:pPr>
              </w:pPrChange>
            </w:pPr>
            <w:ins w:id="11765" w:author="phuong vu" w:date="2018-11-21T22:09:00Z">
              <w:r>
                <w:rPr>
                  <w:lang w:val="en-US"/>
                </w:rPr>
                <w:lastRenderedPageBreak/>
                <w:t>4</w:t>
              </w:r>
            </w:ins>
          </w:p>
        </w:tc>
        <w:tc>
          <w:tcPr>
            <w:tcW w:w="1980" w:type="dxa"/>
          </w:tcPr>
          <w:p w14:paraId="2342EB3A" w14:textId="77777777" w:rsidR="00565D22" w:rsidRDefault="00565D22" w:rsidP="00E6227B">
            <w:pPr>
              <w:spacing w:line="276" w:lineRule="auto"/>
              <w:rPr>
                <w:ins w:id="11766" w:author="phuong vu" w:date="2018-11-21T22:09:00Z"/>
                <w:lang w:val="en-US"/>
              </w:rPr>
              <w:pPrChange w:id="11767" w:author="phuong vu" w:date="2018-11-23T13:48:00Z">
                <w:pPr>
                  <w:spacing w:line="360" w:lineRule="auto"/>
                </w:pPr>
              </w:pPrChange>
            </w:pPr>
            <w:ins w:id="11768" w:author="phuong vu" w:date="2018-11-21T22:09:00Z">
              <w:r>
                <w:rPr>
                  <w:lang w:val="en-US"/>
                </w:rPr>
                <w:t>table</w:t>
              </w:r>
            </w:ins>
          </w:p>
        </w:tc>
        <w:tc>
          <w:tcPr>
            <w:tcW w:w="2970" w:type="dxa"/>
          </w:tcPr>
          <w:p w14:paraId="5946CB30" w14:textId="67724317" w:rsidR="00565D22" w:rsidRDefault="00565D22" w:rsidP="00E6227B">
            <w:pPr>
              <w:spacing w:line="276" w:lineRule="auto"/>
              <w:rPr>
                <w:ins w:id="11769" w:author="phuong vu" w:date="2018-11-21T22:09:00Z"/>
                <w:lang w:val="en-US"/>
              </w:rPr>
              <w:pPrChange w:id="11770" w:author="phuong vu" w:date="2018-11-23T13:48:00Z">
                <w:pPr>
                  <w:spacing w:line="360" w:lineRule="auto"/>
                </w:pPr>
              </w:pPrChange>
            </w:pPr>
            <w:ins w:id="11771" w:author="phuong vu" w:date="2018-11-21T22:09:00Z">
              <w:r>
                <w:rPr>
                  <w:lang w:val="en-US"/>
                </w:rPr>
                <w:t xml:space="preserve">Hiển thị chi tiết đơn hàng (số thứ tự, loại dịch vụ, quần áo, số lượng, đơn vị tính, </w:t>
              </w:r>
            </w:ins>
            <w:ins w:id="11772" w:author="phuong vu" w:date="2018-11-21T22:18:00Z">
              <w:r w:rsidR="00323EED">
                <w:rPr>
                  <w:lang w:val="en-US"/>
                </w:rPr>
                <w:t>tổng tạm</w:t>
              </w:r>
            </w:ins>
            <w:ins w:id="11773" w:author="phuong vu" w:date="2018-11-21T22:09:00Z">
              <w:r>
                <w:rPr>
                  <w:lang w:val="en-US"/>
                </w:rPr>
                <w:t>, số lượng</w:t>
              </w:r>
            </w:ins>
            <w:ins w:id="11774" w:author="phuong vu" w:date="2018-11-21T22:18:00Z">
              <w:r w:rsidR="00323EED">
                <w:rPr>
                  <w:lang w:val="en-US"/>
                </w:rPr>
                <w:t xml:space="preserve"> đã nhận, số lượng đã trả</w:t>
              </w:r>
            </w:ins>
            <w:ins w:id="11775" w:author="phuong vu" w:date="2018-11-21T22:09:00Z">
              <w:r>
                <w:rPr>
                  <w:lang w:val="en-US"/>
                </w:rPr>
                <w:t>, chi tiết thêm).</w:t>
              </w:r>
            </w:ins>
          </w:p>
          <w:p w14:paraId="0BEDD658" w14:textId="77777777" w:rsidR="00565D22" w:rsidRDefault="00565D22" w:rsidP="00E6227B">
            <w:pPr>
              <w:spacing w:line="276" w:lineRule="auto"/>
              <w:rPr>
                <w:ins w:id="11776" w:author="phuong vu" w:date="2018-11-21T22:09:00Z"/>
                <w:lang w:val="en-US"/>
              </w:rPr>
              <w:pPrChange w:id="11777" w:author="phuong vu" w:date="2018-11-23T13:48:00Z">
                <w:pPr>
                  <w:spacing w:line="360" w:lineRule="auto"/>
                </w:pPr>
              </w:pPrChange>
            </w:pPr>
            <w:ins w:id="11778" w:author="phuong vu" w:date="2018-11-21T22:09:00Z">
              <w:r>
                <w:rPr>
                  <w:lang w:val="en-US"/>
                </w:rPr>
                <w:t>Chi tiết thêm bao gồm:</w:t>
              </w:r>
            </w:ins>
          </w:p>
          <w:p w14:paraId="3E44A2A5" w14:textId="77777777" w:rsidR="00565D22" w:rsidRDefault="00565D22" w:rsidP="00E6227B">
            <w:pPr>
              <w:pStyle w:val="ListParagraph"/>
              <w:numPr>
                <w:ilvl w:val="0"/>
                <w:numId w:val="31"/>
              </w:numPr>
              <w:spacing w:line="276" w:lineRule="auto"/>
              <w:rPr>
                <w:ins w:id="11779" w:author="phuong vu" w:date="2018-11-21T22:09:00Z"/>
                <w:lang w:val="en-US"/>
              </w:rPr>
              <w:pPrChange w:id="11780" w:author="phuong vu" w:date="2018-11-23T13:48:00Z">
                <w:pPr>
                  <w:pStyle w:val="ListParagraph"/>
                  <w:numPr>
                    <w:numId w:val="31"/>
                  </w:numPr>
                  <w:spacing w:line="360" w:lineRule="auto"/>
                  <w:ind w:hanging="360"/>
                </w:pPr>
              </w:pPrChange>
            </w:pPr>
            <w:ins w:id="11781" w:author="phuong vu" w:date="2018-11-21T22:09:00Z">
              <w:r>
                <w:rPr>
                  <w:lang w:val="en-US"/>
                </w:rPr>
                <w:t>Chất liệu</w:t>
              </w:r>
            </w:ins>
          </w:p>
          <w:p w14:paraId="6A206204" w14:textId="77777777" w:rsidR="00565D22" w:rsidRDefault="00565D22" w:rsidP="00E6227B">
            <w:pPr>
              <w:pStyle w:val="ListParagraph"/>
              <w:numPr>
                <w:ilvl w:val="0"/>
                <w:numId w:val="31"/>
              </w:numPr>
              <w:spacing w:line="276" w:lineRule="auto"/>
              <w:rPr>
                <w:ins w:id="11782" w:author="phuong vu" w:date="2018-11-21T22:09:00Z"/>
                <w:lang w:val="en-US"/>
              </w:rPr>
              <w:pPrChange w:id="11783" w:author="phuong vu" w:date="2018-11-23T13:48:00Z">
                <w:pPr>
                  <w:pStyle w:val="ListParagraph"/>
                  <w:numPr>
                    <w:numId w:val="31"/>
                  </w:numPr>
                  <w:spacing w:line="360" w:lineRule="auto"/>
                  <w:ind w:hanging="360"/>
                </w:pPr>
              </w:pPrChange>
            </w:pPr>
            <w:ins w:id="11784" w:author="phuong vu" w:date="2018-11-21T22:09:00Z">
              <w:r>
                <w:rPr>
                  <w:lang w:val="en-US"/>
                </w:rPr>
                <w:t>Màu sắc</w:t>
              </w:r>
            </w:ins>
          </w:p>
          <w:p w14:paraId="775D17A1" w14:textId="77777777" w:rsidR="00565D22" w:rsidRDefault="00565D22" w:rsidP="00E6227B">
            <w:pPr>
              <w:pStyle w:val="ListParagraph"/>
              <w:numPr>
                <w:ilvl w:val="0"/>
                <w:numId w:val="31"/>
              </w:numPr>
              <w:spacing w:line="276" w:lineRule="auto"/>
              <w:rPr>
                <w:ins w:id="11785" w:author="phuong vu" w:date="2018-11-21T22:09:00Z"/>
                <w:lang w:val="en-US"/>
              </w:rPr>
              <w:pPrChange w:id="11786" w:author="phuong vu" w:date="2018-11-23T13:48:00Z">
                <w:pPr>
                  <w:pStyle w:val="ListParagraph"/>
                  <w:numPr>
                    <w:numId w:val="31"/>
                  </w:numPr>
                  <w:spacing w:line="360" w:lineRule="auto"/>
                  <w:ind w:hanging="360"/>
                </w:pPr>
              </w:pPrChange>
            </w:pPr>
            <w:ins w:id="11787" w:author="phuong vu" w:date="2018-11-21T22:09:00Z">
              <w:r>
                <w:rPr>
                  <w:lang w:val="en-US"/>
                </w:rPr>
                <w:t>Nhãn hiệu</w:t>
              </w:r>
            </w:ins>
          </w:p>
          <w:p w14:paraId="49607612" w14:textId="77777777" w:rsidR="00565D22" w:rsidRPr="00495D42" w:rsidRDefault="00565D22" w:rsidP="00E6227B">
            <w:pPr>
              <w:pStyle w:val="ListParagraph"/>
              <w:numPr>
                <w:ilvl w:val="0"/>
                <w:numId w:val="31"/>
              </w:numPr>
              <w:spacing w:line="276" w:lineRule="auto"/>
              <w:rPr>
                <w:ins w:id="11788" w:author="phuong vu" w:date="2018-11-21T22:09:00Z"/>
                <w:lang w:val="en-US"/>
              </w:rPr>
              <w:pPrChange w:id="11789" w:author="phuong vu" w:date="2018-11-23T13:48:00Z">
                <w:pPr>
                  <w:pStyle w:val="ListParagraph"/>
                  <w:numPr>
                    <w:numId w:val="31"/>
                  </w:numPr>
                  <w:spacing w:line="360" w:lineRule="auto"/>
                  <w:ind w:hanging="360"/>
                </w:pPr>
              </w:pPrChange>
            </w:pPr>
            <w:ins w:id="11790" w:author="phuong vu" w:date="2018-11-21T22:09:00Z">
              <w:r>
                <w:rPr>
                  <w:lang w:val="en-US"/>
                </w:rPr>
                <w:t>Ghi chú</w:t>
              </w:r>
            </w:ins>
          </w:p>
        </w:tc>
        <w:tc>
          <w:tcPr>
            <w:tcW w:w="1266" w:type="dxa"/>
          </w:tcPr>
          <w:p w14:paraId="149E70AD" w14:textId="77777777" w:rsidR="00565D22" w:rsidRDefault="00565D22" w:rsidP="00E6227B">
            <w:pPr>
              <w:spacing w:line="276" w:lineRule="auto"/>
              <w:jc w:val="left"/>
              <w:rPr>
                <w:ins w:id="11791" w:author="phuong vu" w:date="2018-11-21T22:09:00Z"/>
                <w:lang w:val="en-US"/>
              </w:rPr>
              <w:pPrChange w:id="11792" w:author="phuong vu" w:date="2018-11-23T13:48:00Z">
                <w:pPr>
                  <w:spacing w:line="360" w:lineRule="auto"/>
                  <w:jc w:val="left"/>
                </w:pPr>
              </w:pPrChange>
            </w:pPr>
            <w:ins w:id="11793" w:author="phuong vu" w:date="2018-11-21T22:09:00Z">
              <w:r>
                <w:rPr>
                  <w:lang w:val="en-US"/>
                </w:rPr>
                <w:t>Không có dữ liệu nếu rỗng</w:t>
              </w:r>
            </w:ins>
          </w:p>
        </w:tc>
        <w:tc>
          <w:tcPr>
            <w:tcW w:w="1756" w:type="dxa"/>
          </w:tcPr>
          <w:p w14:paraId="1D55520D" w14:textId="30C365B0" w:rsidR="00565D22" w:rsidRDefault="00323EED" w:rsidP="00E6227B">
            <w:pPr>
              <w:spacing w:line="276" w:lineRule="auto"/>
              <w:rPr>
                <w:ins w:id="11794" w:author="phuong vu" w:date="2018-11-21T22:09:00Z"/>
                <w:lang w:val="en-US"/>
              </w:rPr>
              <w:pPrChange w:id="11795" w:author="phuong vu" w:date="2018-11-23T13:48:00Z">
                <w:pPr>
                  <w:spacing w:line="360" w:lineRule="auto"/>
                </w:pPr>
              </w:pPrChange>
            </w:pPr>
            <w:ins w:id="11796" w:author="phuong vu" w:date="2018-11-21T22:19:00Z">
              <w:r>
                <w:rPr>
                  <w:lang w:val="en-US"/>
                </w:rPr>
                <w:t>Tổng tạm sẽ là 0 nếu chưa cập nhật số lượng đã nhận.</w:t>
              </w:r>
            </w:ins>
          </w:p>
        </w:tc>
      </w:tr>
      <w:tr w:rsidR="00565D22" w14:paraId="25319E1A" w14:textId="77777777" w:rsidTr="00565D22">
        <w:trPr>
          <w:ins w:id="11797" w:author="phuong vu" w:date="2018-11-21T22:09:00Z"/>
        </w:trPr>
        <w:tc>
          <w:tcPr>
            <w:tcW w:w="805" w:type="dxa"/>
          </w:tcPr>
          <w:p w14:paraId="4F5E6887" w14:textId="77777777" w:rsidR="00565D22" w:rsidRDefault="00565D22" w:rsidP="00E6227B">
            <w:pPr>
              <w:spacing w:line="276" w:lineRule="auto"/>
              <w:jc w:val="center"/>
              <w:rPr>
                <w:ins w:id="11798" w:author="phuong vu" w:date="2018-11-21T22:09:00Z"/>
                <w:lang w:val="en-US"/>
              </w:rPr>
              <w:pPrChange w:id="11799" w:author="phuong vu" w:date="2018-11-23T13:48:00Z">
                <w:pPr>
                  <w:spacing w:line="360" w:lineRule="auto"/>
                  <w:jc w:val="center"/>
                </w:pPr>
              </w:pPrChange>
            </w:pPr>
            <w:ins w:id="11800" w:author="phuong vu" w:date="2018-11-21T22:09:00Z">
              <w:r>
                <w:rPr>
                  <w:lang w:val="en-US"/>
                </w:rPr>
                <w:t>5</w:t>
              </w:r>
            </w:ins>
          </w:p>
        </w:tc>
        <w:tc>
          <w:tcPr>
            <w:tcW w:w="1980" w:type="dxa"/>
          </w:tcPr>
          <w:p w14:paraId="73DCD9E2" w14:textId="77777777" w:rsidR="00565D22" w:rsidRDefault="00565D22" w:rsidP="00E6227B">
            <w:pPr>
              <w:spacing w:line="276" w:lineRule="auto"/>
              <w:rPr>
                <w:ins w:id="11801" w:author="phuong vu" w:date="2018-11-21T22:09:00Z"/>
                <w:lang w:val="en-US"/>
              </w:rPr>
              <w:pPrChange w:id="11802" w:author="phuong vu" w:date="2018-11-23T13:48:00Z">
                <w:pPr>
                  <w:spacing w:line="360" w:lineRule="auto"/>
                </w:pPr>
              </w:pPrChange>
            </w:pPr>
            <w:ins w:id="11803" w:author="phuong vu" w:date="2018-11-21T22:09:00Z">
              <w:r>
                <w:rPr>
                  <w:lang w:val="en-US"/>
                </w:rPr>
                <w:t>button</w:t>
              </w:r>
            </w:ins>
          </w:p>
        </w:tc>
        <w:tc>
          <w:tcPr>
            <w:tcW w:w="2970" w:type="dxa"/>
          </w:tcPr>
          <w:p w14:paraId="7A9FA0F1" w14:textId="07C03759" w:rsidR="00565D22" w:rsidRDefault="00323EED" w:rsidP="00E6227B">
            <w:pPr>
              <w:spacing w:line="276" w:lineRule="auto"/>
              <w:rPr>
                <w:ins w:id="11804" w:author="phuong vu" w:date="2018-11-21T22:09:00Z"/>
                <w:lang w:val="en-US"/>
              </w:rPr>
              <w:pPrChange w:id="11805" w:author="phuong vu" w:date="2018-11-23T13:48:00Z">
                <w:pPr>
                  <w:spacing w:line="360" w:lineRule="auto"/>
                </w:pPr>
              </w:pPrChange>
            </w:pPr>
            <w:ins w:id="11806" w:author="phuong vu" w:date="2018-11-21T22:20:00Z">
              <w:r>
                <w:rPr>
                  <w:lang w:val="en-US"/>
                </w:rPr>
                <w:t>Cập nhật biên nhận</w:t>
              </w:r>
            </w:ins>
          </w:p>
        </w:tc>
        <w:tc>
          <w:tcPr>
            <w:tcW w:w="1266" w:type="dxa"/>
          </w:tcPr>
          <w:p w14:paraId="58EE48D7" w14:textId="7503AD81" w:rsidR="00565D22" w:rsidRDefault="00565D22" w:rsidP="00E6227B">
            <w:pPr>
              <w:spacing w:line="276" w:lineRule="auto"/>
              <w:jc w:val="left"/>
              <w:rPr>
                <w:ins w:id="11807" w:author="phuong vu" w:date="2018-11-21T22:09:00Z"/>
                <w:lang w:val="en-US"/>
              </w:rPr>
              <w:pPrChange w:id="11808" w:author="phuong vu" w:date="2018-11-23T13:48:00Z">
                <w:pPr>
                  <w:spacing w:line="360" w:lineRule="auto"/>
                  <w:jc w:val="left"/>
                </w:pPr>
              </w:pPrChange>
            </w:pPr>
          </w:p>
        </w:tc>
        <w:tc>
          <w:tcPr>
            <w:tcW w:w="1756" w:type="dxa"/>
          </w:tcPr>
          <w:p w14:paraId="486D53B8" w14:textId="7031B6A3" w:rsidR="00565D22" w:rsidRDefault="001C0454" w:rsidP="00E6227B">
            <w:pPr>
              <w:spacing w:line="276" w:lineRule="auto"/>
              <w:rPr>
                <w:ins w:id="11809" w:author="phuong vu" w:date="2018-11-21T22:09:00Z"/>
                <w:lang w:val="en-US"/>
              </w:rPr>
              <w:pPrChange w:id="11810" w:author="phuong vu" w:date="2018-11-23T13:48:00Z">
                <w:pPr>
                  <w:spacing w:line="360" w:lineRule="auto"/>
                </w:pPr>
              </w:pPrChange>
            </w:pPr>
            <w:ins w:id="11811" w:author="phuong vu" w:date="2018-11-21T22:23:00Z">
              <w:r>
                <w:rPr>
                  <w:lang w:val="en-US"/>
                </w:rPr>
                <w:t xml:space="preserve">Hiển thị khi </w:t>
              </w:r>
            </w:ins>
            <w:ins w:id="11812" w:author="phuong vu" w:date="2018-11-21T22:24:00Z">
              <w:r>
                <w:rPr>
                  <w:lang w:val="en-US"/>
                </w:rPr>
                <w:t>biên nhận đã được xác nhận đã lấy đồ.</w:t>
              </w:r>
            </w:ins>
          </w:p>
        </w:tc>
      </w:tr>
      <w:tr w:rsidR="00323EED" w14:paraId="5F94F10B" w14:textId="77777777" w:rsidTr="00565D22">
        <w:trPr>
          <w:ins w:id="11813" w:author="phuong vu" w:date="2018-11-21T22:19:00Z"/>
        </w:trPr>
        <w:tc>
          <w:tcPr>
            <w:tcW w:w="805" w:type="dxa"/>
          </w:tcPr>
          <w:p w14:paraId="20AC7FD5" w14:textId="741801A8" w:rsidR="00323EED" w:rsidRDefault="00323EED" w:rsidP="00E6227B">
            <w:pPr>
              <w:spacing w:line="276" w:lineRule="auto"/>
              <w:jc w:val="center"/>
              <w:rPr>
                <w:ins w:id="11814" w:author="phuong vu" w:date="2018-11-21T22:19:00Z"/>
                <w:lang w:val="en-US"/>
              </w:rPr>
              <w:pPrChange w:id="11815" w:author="phuong vu" w:date="2018-11-23T13:48:00Z">
                <w:pPr>
                  <w:spacing w:line="360" w:lineRule="auto"/>
                  <w:jc w:val="center"/>
                </w:pPr>
              </w:pPrChange>
            </w:pPr>
            <w:ins w:id="11816" w:author="phuong vu" w:date="2018-11-21T22:20:00Z">
              <w:r>
                <w:rPr>
                  <w:lang w:val="en-US"/>
                </w:rPr>
                <w:t>6</w:t>
              </w:r>
            </w:ins>
          </w:p>
        </w:tc>
        <w:tc>
          <w:tcPr>
            <w:tcW w:w="1980" w:type="dxa"/>
          </w:tcPr>
          <w:p w14:paraId="14B0CC1F" w14:textId="6D833417" w:rsidR="00323EED" w:rsidRDefault="00323EED" w:rsidP="00E6227B">
            <w:pPr>
              <w:spacing w:line="276" w:lineRule="auto"/>
              <w:rPr>
                <w:ins w:id="11817" w:author="phuong vu" w:date="2018-11-21T22:19:00Z"/>
                <w:lang w:val="en-US"/>
              </w:rPr>
              <w:pPrChange w:id="11818" w:author="phuong vu" w:date="2018-11-23T13:48:00Z">
                <w:pPr>
                  <w:spacing w:line="360" w:lineRule="auto"/>
                </w:pPr>
              </w:pPrChange>
            </w:pPr>
            <w:ins w:id="11819" w:author="phuong vu" w:date="2018-11-21T22:20:00Z">
              <w:r>
                <w:rPr>
                  <w:lang w:val="en-US"/>
                </w:rPr>
                <w:t>button</w:t>
              </w:r>
            </w:ins>
          </w:p>
        </w:tc>
        <w:tc>
          <w:tcPr>
            <w:tcW w:w="2970" w:type="dxa"/>
          </w:tcPr>
          <w:p w14:paraId="5D938E83" w14:textId="432D23AC" w:rsidR="00323EED" w:rsidRDefault="00323EED" w:rsidP="00E6227B">
            <w:pPr>
              <w:spacing w:line="276" w:lineRule="auto"/>
              <w:rPr>
                <w:ins w:id="11820" w:author="phuong vu" w:date="2018-11-21T22:19:00Z"/>
                <w:lang w:val="en-US"/>
              </w:rPr>
              <w:pPrChange w:id="11821" w:author="phuong vu" w:date="2018-11-23T13:48:00Z">
                <w:pPr>
                  <w:spacing w:line="360" w:lineRule="auto"/>
                </w:pPr>
              </w:pPrChange>
            </w:pPr>
            <w:ins w:id="11822" w:author="phuong vu" w:date="2018-11-21T22:20:00Z">
              <w:r>
                <w:rPr>
                  <w:lang w:val="en-US"/>
                </w:rPr>
                <w:t>Trả đồ. Đồng ý thực hiện trả đồ đối với biên nhận đó.</w:t>
              </w:r>
            </w:ins>
          </w:p>
        </w:tc>
        <w:tc>
          <w:tcPr>
            <w:tcW w:w="1266" w:type="dxa"/>
          </w:tcPr>
          <w:p w14:paraId="00CF1BD9" w14:textId="77777777" w:rsidR="00323EED" w:rsidRDefault="00323EED" w:rsidP="00E6227B">
            <w:pPr>
              <w:spacing w:line="276" w:lineRule="auto"/>
              <w:jc w:val="left"/>
              <w:rPr>
                <w:ins w:id="11823" w:author="phuong vu" w:date="2018-11-21T22:19:00Z"/>
                <w:lang w:val="en-US"/>
              </w:rPr>
              <w:pPrChange w:id="11824" w:author="phuong vu" w:date="2018-11-23T13:48:00Z">
                <w:pPr>
                  <w:spacing w:line="360" w:lineRule="auto"/>
                  <w:jc w:val="left"/>
                </w:pPr>
              </w:pPrChange>
            </w:pPr>
          </w:p>
        </w:tc>
        <w:tc>
          <w:tcPr>
            <w:tcW w:w="1756" w:type="dxa"/>
          </w:tcPr>
          <w:p w14:paraId="246C08A9" w14:textId="2F8685E3" w:rsidR="001C0454" w:rsidRPr="001C0454" w:rsidRDefault="001C0454" w:rsidP="00E6227B">
            <w:pPr>
              <w:spacing w:line="276" w:lineRule="auto"/>
              <w:rPr>
                <w:ins w:id="11825" w:author="phuong vu" w:date="2018-11-21T22:19:00Z"/>
                <w:lang w:val="en-US"/>
              </w:rPr>
              <w:pPrChange w:id="11826" w:author="phuong vu" w:date="2018-11-23T13:48:00Z">
                <w:pPr>
                  <w:spacing w:line="360" w:lineRule="auto"/>
                </w:pPr>
              </w:pPrChange>
            </w:pPr>
            <w:ins w:id="11827" w:author="phuong vu" w:date="2018-11-21T22:25:00Z">
              <w:r>
                <w:rPr>
                  <w:lang w:val="en-US"/>
                </w:rPr>
                <w:t>Hiển thị khi đơn hàng đã được xử lí xong.</w:t>
              </w:r>
            </w:ins>
          </w:p>
        </w:tc>
      </w:tr>
      <w:tr w:rsidR="00323EED" w14:paraId="382E7BCE" w14:textId="77777777" w:rsidTr="00565D22">
        <w:trPr>
          <w:ins w:id="11828" w:author="phuong vu" w:date="2018-11-21T22:19:00Z"/>
        </w:trPr>
        <w:tc>
          <w:tcPr>
            <w:tcW w:w="805" w:type="dxa"/>
          </w:tcPr>
          <w:p w14:paraId="2FD6A938" w14:textId="35BE5A3F" w:rsidR="00323EED" w:rsidRDefault="00323EED" w:rsidP="00E6227B">
            <w:pPr>
              <w:spacing w:line="276" w:lineRule="auto"/>
              <w:jc w:val="center"/>
              <w:rPr>
                <w:ins w:id="11829" w:author="phuong vu" w:date="2018-11-21T22:19:00Z"/>
                <w:lang w:val="en-US"/>
              </w:rPr>
              <w:pPrChange w:id="11830" w:author="phuong vu" w:date="2018-11-23T13:48:00Z">
                <w:pPr>
                  <w:spacing w:line="360" w:lineRule="auto"/>
                  <w:jc w:val="center"/>
                </w:pPr>
              </w:pPrChange>
            </w:pPr>
            <w:ins w:id="11831" w:author="phuong vu" w:date="2018-11-21T22:20:00Z">
              <w:r>
                <w:rPr>
                  <w:lang w:val="en-US"/>
                </w:rPr>
                <w:t>7</w:t>
              </w:r>
            </w:ins>
          </w:p>
        </w:tc>
        <w:tc>
          <w:tcPr>
            <w:tcW w:w="1980" w:type="dxa"/>
          </w:tcPr>
          <w:p w14:paraId="5926874F" w14:textId="3FBB2B79" w:rsidR="00323EED" w:rsidRDefault="00323EED" w:rsidP="00E6227B">
            <w:pPr>
              <w:spacing w:line="276" w:lineRule="auto"/>
              <w:rPr>
                <w:ins w:id="11832" w:author="phuong vu" w:date="2018-11-21T22:19:00Z"/>
                <w:lang w:val="en-US"/>
              </w:rPr>
              <w:pPrChange w:id="11833" w:author="phuong vu" w:date="2018-11-23T13:48:00Z">
                <w:pPr>
                  <w:spacing w:line="360" w:lineRule="auto"/>
                </w:pPr>
              </w:pPrChange>
            </w:pPr>
            <w:ins w:id="11834" w:author="phuong vu" w:date="2018-11-21T22:21:00Z">
              <w:r>
                <w:rPr>
                  <w:lang w:val="en-US"/>
                </w:rPr>
                <w:t>b</w:t>
              </w:r>
            </w:ins>
            <w:ins w:id="11835" w:author="phuong vu" w:date="2018-11-21T22:20:00Z">
              <w:r>
                <w:rPr>
                  <w:lang w:val="en-US"/>
                </w:rPr>
                <w:t>utton</w:t>
              </w:r>
            </w:ins>
          </w:p>
        </w:tc>
        <w:tc>
          <w:tcPr>
            <w:tcW w:w="2970" w:type="dxa"/>
          </w:tcPr>
          <w:p w14:paraId="3621C3DB" w14:textId="36B8F9F3" w:rsidR="00323EED" w:rsidRDefault="00323EED" w:rsidP="00E6227B">
            <w:pPr>
              <w:spacing w:line="276" w:lineRule="auto"/>
              <w:rPr>
                <w:ins w:id="11836" w:author="phuong vu" w:date="2018-11-21T22:19:00Z"/>
                <w:lang w:val="en-US"/>
              </w:rPr>
              <w:pPrChange w:id="11837" w:author="phuong vu" w:date="2018-11-23T13:48:00Z">
                <w:pPr>
                  <w:spacing w:line="360" w:lineRule="auto"/>
                </w:pPr>
              </w:pPrChange>
            </w:pPr>
            <w:ins w:id="11838" w:author="phuong vu" w:date="2018-11-21T22:21:00Z">
              <w:r>
                <w:rPr>
                  <w:lang w:val="en-US"/>
                </w:rPr>
                <w:t>Lấy đồ. Đồng ý thực hiện lấy đồ đối với biên nhận đó.</w:t>
              </w:r>
            </w:ins>
          </w:p>
        </w:tc>
        <w:tc>
          <w:tcPr>
            <w:tcW w:w="1266" w:type="dxa"/>
          </w:tcPr>
          <w:p w14:paraId="48638073" w14:textId="77777777" w:rsidR="00323EED" w:rsidRDefault="00323EED" w:rsidP="00E6227B">
            <w:pPr>
              <w:spacing w:line="276" w:lineRule="auto"/>
              <w:jc w:val="left"/>
              <w:rPr>
                <w:ins w:id="11839" w:author="phuong vu" w:date="2018-11-21T22:19:00Z"/>
                <w:lang w:val="en-US"/>
              </w:rPr>
              <w:pPrChange w:id="11840" w:author="phuong vu" w:date="2018-11-23T13:48:00Z">
                <w:pPr>
                  <w:spacing w:line="360" w:lineRule="auto"/>
                  <w:jc w:val="left"/>
                </w:pPr>
              </w:pPrChange>
            </w:pPr>
          </w:p>
        </w:tc>
        <w:tc>
          <w:tcPr>
            <w:tcW w:w="1756" w:type="dxa"/>
          </w:tcPr>
          <w:p w14:paraId="2C439817" w14:textId="660C94CC" w:rsidR="00323EED" w:rsidRDefault="001C0454" w:rsidP="00E6227B">
            <w:pPr>
              <w:spacing w:line="276" w:lineRule="auto"/>
              <w:rPr>
                <w:ins w:id="11841" w:author="phuong vu" w:date="2018-11-21T22:19:00Z"/>
                <w:lang w:val="en-US"/>
              </w:rPr>
              <w:pPrChange w:id="11842" w:author="phuong vu" w:date="2018-11-23T13:48:00Z">
                <w:pPr>
                  <w:spacing w:line="360" w:lineRule="auto"/>
                </w:pPr>
              </w:pPrChange>
            </w:pPr>
            <w:ins w:id="11843" w:author="phuong vu" w:date="2018-11-21T22:25:00Z">
              <w:r>
                <w:rPr>
                  <w:lang w:val="en-US"/>
                </w:rPr>
                <w:t>Hiển thị đơn h</w:t>
              </w:r>
            </w:ins>
            <w:ins w:id="11844" w:author="phuong vu" w:date="2018-11-21T22:26:00Z">
              <w:r>
                <w:rPr>
                  <w:lang w:val="en-US"/>
                </w:rPr>
                <w:t>àng đã được xác nhận.</w:t>
              </w:r>
            </w:ins>
          </w:p>
        </w:tc>
      </w:tr>
      <w:tr w:rsidR="00323EED" w14:paraId="520C577A" w14:textId="77777777" w:rsidTr="00565D22">
        <w:trPr>
          <w:ins w:id="11845" w:author="phuong vu" w:date="2018-11-21T22:19:00Z"/>
        </w:trPr>
        <w:tc>
          <w:tcPr>
            <w:tcW w:w="805" w:type="dxa"/>
          </w:tcPr>
          <w:p w14:paraId="121F96B0" w14:textId="7159BBBC" w:rsidR="00323EED" w:rsidRDefault="00323EED" w:rsidP="00E6227B">
            <w:pPr>
              <w:spacing w:line="276" w:lineRule="auto"/>
              <w:jc w:val="center"/>
              <w:rPr>
                <w:ins w:id="11846" w:author="phuong vu" w:date="2018-11-21T22:19:00Z"/>
                <w:lang w:val="en-US"/>
              </w:rPr>
              <w:pPrChange w:id="11847" w:author="phuong vu" w:date="2018-11-23T13:48:00Z">
                <w:pPr>
                  <w:spacing w:line="360" w:lineRule="auto"/>
                  <w:jc w:val="center"/>
                </w:pPr>
              </w:pPrChange>
            </w:pPr>
            <w:ins w:id="11848" w:author="phuong vu" w:date="2018-11-21T22:21:00Z">
              <w:r>
                <w:rPr>
                  <w:lang w:val="en-US"/>
                </w:rPr>
                <w:t>8</w:t>
              </w:r>
            </w:ins>
          </w:p>
        </w:tc>
        <w:tc>
          <w:tcPr>
            <w:tcW w:w="1980" w:type="dxa"/>
          </w:tcPr>
          <w:p w14:paraId="60E49C6D" w14:textId="515D212D" w:rsidR="00323EED" w:rsidRDefault="00323EED" w:rsidP="00E6227B">
            <w:pPr>
              <w:spacing w:line="276" w:lineRule="auto"/>
              <w:rPr>
                <w:ins w:id="11849" w:author="phuong vu" w:date="2018-11-21T22:19:00Z"/>
                <w:lang w:val="en-US"/>
              </w:rPr>
              <w:pPrChange w:id="11850" w:author="phuong vu" w:date="2018-11-23T13:48:00Z">
                <w:pPr>
                  <w:spacing w:line="360" w:lineRule="auto"/>
                </w:pPr>
              </w:pPrChange>
            </w:pPr>
            <w:ins w:id="11851" w:author="phuong vu" w:date="2018-11-21T22:21:00Z">
              <w:r>
                <w:rPr>
                  <w:lang w:val="en-US"/>
                </w:rPr>
                <w:t>button</w:t>
              </w:r>
            </w:ins>
          </w:p>
        </w:tc>
        <w:tc>
          <w:tcPr>
            <w:tcW w:w="2970" w:type="dxa"/>
          </w:tcPr>
          <w:p w14:paraId="3D51EE2B" w14:textId="04F7EEEE" w:rsidR="00323EED" w:rsidRDefault="00323EED" w:rsidP="00E6227B">
            <w:pPr>
              <w:spacing w:line="276" w:lineRule="auto"/>
              <w:rPr>
                <w:ins w:id="11852" w:author="phuong vu" w:date="2018-11-21T22:19:00Z"/>
                <w:lang w:val="en-US"/>
              </w:rPr>
              <w:pPrChange w:id="11853" w:author="phuong vu" w:date="2018-11-23T13:48:00Z">
                <w:pPr>
                  <w:spacing w:line="360" w:lineRule="auto"/>
                </w:pPr>
              </w:pPrChange>
            </w:pPr>
            <w:ins w:id="11854" w:author="phuong vu" w:date="2018-11-21T22:21:00Z">
              <w:r>
                <w:rPr>
                  <w:lang w:val="en-US"/>
                </w:rPr>
                <w:t>Đã lấy. Xác nhận đã lấy thành công.</w:t>
              </w:r>
            </w:ins>
          </w:p>
        </w:tc>
        <w:tc>
          <w:tcPr>
            <w:tcW w:w="1266" w:type="dxa"/>
          </w:tcPr>
          <w:p w14:paraId="0B2AC908" w14:textId="77777777" w:rsidR="00323EED" w:rsidRDefault="00323EED" w:rsidP="00E6227B">
            <w:pPr>
              <w:spacing w:line="276" w:lineRule="auto"/>
              <w:jc w:val="left"/>
              <w:rPr>
                <w:ins w:id="11855" w:author="phuong vu" w:date="2018-11-21T22:19:00Z"/>
                <w:lang w:val="en-US"/>
              </w:rPr>
              <w:pPrChange w:id="11856" w:author="phuong vu" w:date="2018-11-23T13:48:00Z">
                <w:pPr>
                  <w:spacing w:line="360" w:lineRule="auto"/>
                  <w:jc w:val="left"/>
                </w:pPr>
              </w:pPrChange>
            </w:pPr>
          </w:p>
        </w:tc>
        <w:tc>
          <w:tcPr>
            <w:tcW w:w="1756" w:type="dxa"/>
          </w:tcPr>
          <w:p w14:paraId="036EF07B" w14:textId="6EFB92A1" w:rsidR="00323EED" w:rsidRDefault="001C0454" w:rsidP="00E6227B">
            <w:pPr>
              <w:spacing w:line="276" w:lineRule="auto"/>
              <w:rPr>
                <w:ins w:id="11857" w:author="phuong vu" w:date="2018-11-21T22:19:00Z"/>
                <w:lang w:val="en-US"/>
              </w:rPr>
              <w:pPrChange w:id="11858" w:author="phuong vu" w:date="2018-11-23T13:48:00Z">
                <w:pPr>
                  <w:spacing w:line="360" w:lineRule="auto"/>
                </w:pPr>
              </w:pPrChange>
            </w:pPr>
            <w:ins w:id="11859" w:author="phuong vu" w:date="2018-11-21T22:26:00Z">
              <w:r>
                <w:rPr>
                  <w:lang w:val="en-US"/>
                </w:rPr>
                <w:t>Hiển thị sau khi đã có nhân viên xác nhận lấy đồ.</w:t>
              </w:r>
            </w:ins>
          </w:p>
        </w:tc>
      </w:tr>
      <w:tr w:rsidR="00323EED" w14:paraId="6FA09957" w14:textId="77777777" w:rsidTr="00565D22">
        <w:trPr>
          <w:ins w:id="11860" w:author="phuong vu" w:date="2018-11-21T22:21:00Z"/>
        </w:trPr>
        <w:tc>
          <w:tcPr>
            <w:tcW w:w="805" w:type="dxa"/>
          </w:tcPr>
          <w:p w14:paraId="130B98F4" w14:textId="7F278734" w:rsidR="00323EED" w:rsidRDefault="00323EED" w:rsidP="00E6227B">
            <w:pPr>
              <w:spacing w:line="276" w:lineRule="auto"/>
              <w:jc w:val="center"/>
              <w:rPr>
                <w:ins w:id="11861" w:author="phuong vu" w:date="2018-11-21T22:21:00Z"/>
                <w:lang w:val="en-US"/>
              </w:rPr>
              <w:pPrChange w:id="11862" w:author="phuong vu" w:date="2018-11-23T13:48:00Z">
                <w:pPr>
                  <w:spacing w:line="360" w:lineRule="auto"/>
                  <w:jc w:val="center"/>
                </w:pPr>
              </w:pPrChange>
            </w:pPr>
            <w:ins w:id="11863" w:author="phuong vu" w:date="2018-11-21T22:21:00Z">
              <w:r>
                <w:rPr>
                  <w:lang w:val="en-US"/>
                </w:rPr>
                <w:t>9</w:t>
              </w:r>
            </w:ins>
          </w:p>
        </w:tc>
        <w:tc>
          <w:tcPr>
            <w:tcW w:w="1980" w:type="dxa"/>
          </w:tcPr>
          <w:p w14:paraId="3EF78615" w14:textId="329F36BE" w:rsidR="00323EED" w:rsidRDefault="00323EED" w:rsidP="00E6227B">
            <w:pPr>
              <w:spacing w:line="276" w:lineRule="auto"/>
              <w:rPr>
                <w:ins w:id="11864" w:author="phuong vu" w:date="2018-11-21T22:21:00Z"/>
                <w:lang w:val="en-US"/>
              </w:rPr>
              <w:pPrChange w:id="11865" w:author="phuong vu" w:date="2018-11-23T13:48:00Z">
                <w:pPr>
                  <w:spacing w:line="360" w:lineRule="auto"/>
                </w:pPr>
              </w:pPrChange>
            </w:pPr>
            <w:ins w:id="11866" w:author="phuong vu" w:date="2018-11-21T22:21:00Z">
              <w:r>
                <w:rPr>
                  <w:lang w:val="en-US"/>
                </w:rPr>
                <w:t>button</w:t>
              </w:r>
            </w:ins>
          </w:p>
        </w:tc>
        <w:tc>
          <w:tcPr>
            <w:tcW w:w="2970" w:type="dxa"/>
          </w:tcPr>
          <w:p w14:paraId="38DFAB5F" w14:textId="155B924E" w:rsidR="00323EED" w:rsidRDefault="00323EED" w:rsidP="00E6227B">
            <w:pPr>
              <w:spacing w:line="276" w:lineRule="auto"/>
              <w:rPr>
                <w:ins w:id="11867" w:author="phuong vu" w:date="2018-11-21T22:21:00Z"/>
                <w:lang w:val="en-US"/>
              </w:rPr>
              <w:pPrChange w:id="11868" w:author="phuong vu" w:date="2018-11-23T13:48:00Z">
                <w:pPr>
                  <w:spacing w:line="360" w:lineRule="auto"/>
                </w:pPr>
              </w:pPrChange>
            </w:pPr>
            <w:ins w:id="11869" w:author="phuong vu" w:date="2018-11-21T22:22:00Z">
              <w:r>
                <w:rPr>
                  <w:lang w:val="en-US"/>
                </w:rPr>
                <w:t>Đã trả. Xác nhận đã trả thành công</w:t>
              </w:r>
            </w:ins>
          </w:p>
        </w:tc>
        <w:tc>
          <w:tcPr>
            <w:tcW w:w="1266" w:type="dxa"/>
          </w:tcPr>
          <w:p w14:paraId="77BE29E2" w14:textId="77777777" w:rsidR="00323EED" w:rsidRDefault="00323EED" w:rsidP="00E6227B">
            <w:pPr>
              <w:spacing w:line="276" w:lineRule="auto"/>
              <w:jc w:val="left"/>
              <w:rPr>
                <w:ins w:id="11870" w:author="phuong vu" w:date="2018-11-21T22:21:00Z"/>
                <w:lang w:val="en-US"/>
              </w:rPr>
              <w:pPrChange w:id="11871" w:author="phuong vu" w:date="2018-11-23T13:48:00Z">
                <w:pPr>
                  <w:spacing w:line="360" w:lineRule="auto"/>
                  <w:jc w:val="left"/>
                </w:pPr>
              </w:pPrChange>
            </w:pPr>
          </w:p>
        </w:tc>
        <w:tc>
          <w:tcPr>
            <w:tcW w:w="1756" w:type="dxa"/>
          </w:tcPr>
          <w:p w14:paraId="5559C327" w14:textId="1FE8635B" w:rsidR="00323EED" w:rsidRDefault="001C0454" w:rsidP="00E6227B">
            <w:pPr>
              <w:spacing w:line="276" w:lineRule="auto"/>
              <w:rPr>
                <w:ins w:id="11872" w:author="phuong vu" w:date="2018-11-21T22:21:00Z"/>
                <w:lang w:val="en-US"/>
              </w:rPr>
              <w:pPrChange w:id="11873" w:author="phuong vu" w:date="2018-11-23T13:48:00Z">
                <w:pPr>
                  <w:spacing w:line="360" w:lineRule="auto"/>
                </w:pPr>
              </w:pPrChange>
            </w:pPr>
            <w:ins w:id="11874" w:author="phuong vu" w:date="2018-11-21T22:26:00Z">
              <w:r>
                <w:rPr>
                  <w:lang w:val="en-US"/>
                </w:rPr>
                <w:t>Hiển thị khi đơn hàng đã xử lí hoàn tất.</w:t>
              </w:r>
            </w:ins>
          </w:p>
        </w:tc>
      </w:tr>
    </w:tbl>
    <w:p w14:paraId="18F871A6" w14:textId="77777777" w:rsidR="00565D22" w:rsidRPr="00933422" w:rsidRDefault="00565D22" w:rsidP="00E6227B">
      <w:pPr>
        <w:spacing w:line="276" w:lineRule="auto"/>
        <w:rPr>
          <w:lang w:val="en-US"/>
        </w:rPr>
        <w:pPrChange w:id="11875" w:author="phuong vu" w:date="2018-11-23T13:48:00Z">
          <w:pPr>
            <w:pStyle w:val="Heading6"/>
          </w:pPr>
        </w:pPrChange>
      </w:pPr>
    </w:p>
    <w:p w14:paraId="666C6471" w14:textId="639A5A79" w:rsidR="00070C2F" w:rsidRDefault="00070C2F" w:rsidP="00E6227B">
      <w:pPr>
        <w:pStyle w:val="Heading6"/>
        <w:spacing w:line="276" w:lineRule="auto"/>
        <w:rPr>
          <w:lang w:val="en-US"/>
        </w:rPr>
        <w:pPrChange w:id="11876" w:author="phuong vu" w:date="2018-11-23T13:48:00Z">
          <w:pPr>
            <w:pStyle w:val="Heading6"/>
          </w:pPr>
        </w:pPrChange>
      </w:pPr>
      <w:r>
        <w:rPr>
          <w:lang w:val="en-US"/>
        </w:rPr>
        <w:lastRenderedPageBreak/>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E1FFB" w14:paraId="2028106B" w14:textId="77777777" w:rsidTr="00A72A60">
        <w:tc>
          <w:tcPr>
            <w:tcW w:w="805" w:type="dxa"/>
            <w:vMerge w:val="restart"/>
            <w:vAlign w:val="center"/>
          </w:tcPr>
          <w:p w14:paraId="5E738FB8" w14:textId="77777777" w:rsidR="008E1FFB" w:rsidRPr="007F1EF1" w:rsidRDefault="008E1FFB" w:rsidP="00E6227B">
            <w:pPr>
              <w:spacing w:line="276" w:lineRule="auto"/>
              <w:jc w:val="center"/>
              <w:rPr>
                <w:b/>
                <w:lang w:val="en-US"/>
              </w:rPr>
              <w:pPrChange w:id="11877" w:author="phuong vu" w:date="2018-11-23T13:48:00Z">
                <w:pPr>
                  <w:spacing w:line="360" w:lineRule="auto"/>
                  <w:jc w:val="center"/>
                </w:pPr>
              </w:pPrChange>
            </w:pPr>
            <w:r w:rsidRPr="007F1EF1">
              <w:rPr>
                <w:b/>
                <w:lang w:val="en-US"/>
              </w:rPr>
              <w:t>STT</w:t>
            </w:r>
          </w:p>
        </w:tc>
        <w:tc>
          <w:tcPr>
            <w:tcW w:w="2120" w:type="dxa"/>
            <w:vMerge w:val="restart"/>
            <w:vAlign w:val="center"/>
          </w:tcPr>
          <w:p w14:paraId="125D6501" w14:textId="77777777" w:rsidR="008E1FFB" w:rsidRPr="007F1EF1" w:rsidRDefault="008E1FFB" w:rsidP="00E6227B">
            <w:pPr>
              <w:spacing w:line="276" w:lineRule="auto"/>
              <w:jc w:val="center"/>
              <w:rPr>
                <w:b/>
                <w:lang w:val="en-US"/>
              </w:rPr>
              <w:pPrChange w:id="11878" w:author="phuong vu" w:date="2018-11-23T13:48:00Z">
                <w:pPr>
                  <w:spacing w:line="360" w:lineRule="auto"/>
                  <w:jc w:val="center"/>
                </w:pPr>
              </w:pPrChange>
            </w:pPr>
            <w:r w:rsidRPr="007F1EF1">
              <w:rPr>
                <w:b/>
                <w:lang w:val="en-US"/>
              </w:rPr>
              <w:t>Tên bảng/</w:t>
            </w:r>
          </w:p>
          <w:p w14:paraId="23F8A511" w14:textId="77777777" w:rsidR="008E1FFB" w:rsidRPr="007F1EF1" w:rsidRDefault="008E1FFB" w:rsidP="00E6227B">
            <w:pPr>
              <w:spacing w:line="276" w:lineRule="auto"/>
              <w:jc w:val="center"/>
              <w:rPr>
                <w:b/>
                <w:lang w:val="en-US"/>
              </w:rPr>
              <w:pPrChange w:id="11879" w:author="phuong vu" w:date="2018-11-23T13:48:00Z">
                <w:pPr>
                  <w:spacing w:line="360" w:lineRule="auto"/>
                  <w:jc w:val="center"/>
                </w:pPr>
              </w:pPrChange>
            </w:pPr>
            <w:r w:rsidRPr="007F1EF1">
              <w:rPr>
                <w:b/>
                <w:lang w:val="en-US"/>
              </w:rPr>
              <w:t>Cấu tr</w:t>
            </w:r>
            <w:r>
              <w:rPr>
                <w:b/>
                <w:lang w:val="en-US"/>
              </w:rPr>
              <w:t>ú</w:t>
            </w:r>
            <w:r w:rsidRPr="007F1EF1">
              <w:rPr>
                <w:b/>
                <w:lang w:val="en-US"/>
              </w:rPr>
              <w:t>c dữ liệu</w:t>
            </w:r>
          </w:p>
        </w:tc>
        <w:tc>
          <w:tcPr>
            <w:tcW w:w="5852" w:type="dxa"/>
            <w:gridSpan w:val="4"/>
            <w:vAlign w:val="center"/>
          </w:tcPr>
          <w:p w14:paraId="14E13E84" w14:textId="77777777" w:rsidR="008E1FFB" w:rsidRPr="007F1EF1" w:rsidRDefault="008E1FFB" w:rsidP="00E6227B">
            <w:pPr>
              <w:spacing w:line="276" w:lineRule="auto"/>
              <w:jc w:val="center"/>
              <w:rPr>
                <w:b/>
                <w:lang w:val="en-US"/>
              </w:rPr>
              <w:pPrChange w:id="11880" w:author="phuong vu" w:date="2018-11-23T13:48:00Z">
                <w:pPr>
                  <w:spacing w:line="360" w:lineRule="auto"/>
                  <w:jc w:val="center"/>
                </w:pPr>
              </w:pPrChange>
            </w:pPr>
            <w:r w:rsidRPr="007F1EF1">
              <w:rPr>
                <w:b/>
                <w:lang w:val="en-US"/>
              </w:rPr>
              <w:t>Phương thức</w:t>
            </w:r>
          </w:p>
        </w:tc>
      </w:tr>
      <w:tr w:rsidR="008E1FFB" w14:paraId="4EE85620" w14:textId="77777777" w:rsidTr="00A72A60">
        <w:tc>
          <w:tcPr>
            <w:tcW w:w="805" w:type="dxa"/>
            <w:vMerge/>
            <w:vAlign w:val="center"/>
          </w:tcPr>
          <w:p w14:paraId="3C0A90C5" w14:textId="77777777" w:rsidR="008E1FFB" w:rsidRPr="007F1EF1" w:rsidRDefault="008E1FFB" w:rsidP="00E6227B">
            <w:pPr>
              <w:spacing w:line="276" w:lineRule="auto"/>
              <w:jc w:val="center"/>
              <w:rPr>
                <w:b/>
                <w:lang w:val="en-US"/>
              </w:rPr>
              <w:pPrChange w:id="11881" w:author="phuong vu" w:date="2018-11-23T13:48:00Z">
                <w:pPr>
                  <w:spacing w:line="360" w:lineRule="auto"/>
                  <w:jc w:val="center"/>
                </w:pPr>
              </w:pPrChange>
            </w:pPr>
          </w:p>
        </w:tc>
        <w:tc>
          <w:tcPr>
            <w:tcW w:w="2120" w:type="dxa"/>
            <w:vMerge/>
            <w:vAlign w:val="center"/>
          </w:tcPr>
          <w:p w14:paraId="7C609C5F" w14:textId="77777777" w:rsidR="008E1FFB" w:rsidRPr="007F1EF1" w:rsidRDefault="008E1FFB" w:rsidP="00E6227B">
            <w:pPr>
              <w:spacing w:line="276" w:lineRule="auto"/>
              <w:jc w:val="center"/>
              <w:rPr>
                <w:b/>
                <w:lang w:val="en-US"/>
              </w:rPr>
              <w:pPrChange w:id="11882" w:author="phuong vu" w:date="2018-11-23T13:48:00Z">
                <w:pPr>
                  <w:spacing w:line="360" w:lineRule="auto"/>
                  <w:jc w:val="center"/>
                </w:pPr>
              </w:pPrChange>
            </w:pPr>
          </w:p>
        </w:tc>
        <w:tc>
          <w:tcPr>
            <w:tcW w:w="1463" w:type="dxa"/>
            <w:vAlign w:val="center"/>
          </w:tcPr>
          <w:p w14:paraId="215BDB4E" w14:textId="77777777" w:rsidR="008E1FFB" w:rsidRPr="007F1EF1" w:rsidRDefault="008E1FFB" w:rsidP="00E6227B">
            <w:pPr>
              <w:spacing w:line="276" w:lineRule="auto"/>
              <w:jc w:val="center"/>
              <w:rPr>
                <w:b/>
                <w:lang w:val="en-US"/>
              </w:rPr>
              <w:pPrChange w:id="11883" w:author="phuong vu" w:date="2018-11-23T13:48:00Z">
                <w:pPr>
                  <w:spacing w:line="360" w:lineRule="auto"/>
                  <w:jc w:val="center"/>
                </w:pPr>
              </w:pPrChange>
            </w:pPr>
            <w:r w:rsidRPr="007F1EF1">
              <w:rPr>
                <w:b/>
                <w:lang w:val="en-US"/>
              </w:rPr>
              <w:t>Thêm</w:t>
            </w:r>
          </w:p>
        </w:tc>
        <w:tc>
          <w:tcPr>
            <w:tcW w:w="1463" w:type="dxa"/>
            <w:vAlign w:val="center"/>
          </w:tcPr>
          <w:p w14:paraId="5BF8FD4D" w14:textId="77777777" w:rsidR="008E1FFB" w:rsidRPr="007F1EF1" w:rsidRDefault="008E1FFB" w:rsidP="00E6227B">
            <w:pPr>
              <w:spacing w:line="276" w:lineRule="auto"/>
              <w:jc w:val="center"/>
              <w:rPr>
                <w:b/>
                <w:lang w:val="en-US"/>
              </w:rPr>
              <w:pPrChange w:id="11884" w:author="phuong vu" w:date="2018-11-23T13:48:00Z">
                <w:pPr>
                  <w:spacing w:line="360" w:lineRule="auto"/>
                  <w:jc w:val="center"/>
                </w:pPr>
              </w:pPrChange>
            </w:pPr>
            <w:r w:rsidRPr="007F1EF1">
              <w:rPr>
                <w:b/>
                <w:lang w:val="en-US"/>
              </w:rPr>
              <w:t>Sửa</w:t>
            </w:r>
          </w:p>
        </w:tc>
        <w:tc>
          <w:tcPr>
            <w:tcW w:w="1463" w:type="dxa"/>
            <w:vAlign w:val="center"/>
          </w:tcPr>
          <w:p w14:paraId="7A1A5520" w14:textId="77777777" w:rsidR="008E1FFB" w:rsidRPr="007F1EF1" w:rsidRDefault="008E1FFB" w:rsidP="00E6227B">
            <w:pPr>
              <w:spacing w:line="276" w:lineRule="auto"/>
              <w:jc w:val="center"/>
              <w:rPr>
                <w:b/>
                <w:lang w:val="en-US"/>
              </w:rPr>
              <w:pPrChange w:id="11885" w:author="phuong vu" w:date="2018-11-23T13:48:00Z">
                <w:pPr>
                  <w:spacing w:line="360" w:lineRule="auto"/>
                  <w:jc w:val="center"/>
                </w:pPr>
              </w:pPrChange>
            </w:pPr>
            <w:r w:rsidRPr="007F1EF1">
              <w:rPr>
                <w:b/>
                <w:lang w:val="en-US"/>
              </w:rPr>
              <w:t>Xóa</w:t>
            </w:r>
          </w:p>
        </w:tc>
        <w:tc>
          <w:tcPr>
            <w:tcW w:w="1463" w:type="dxa"/>
            <w:vAlign w:val="center"/>
          </w:tcPr>
          <w:p w14:paraId="5F40AAE1" w14:textId="77777777" w:rsidR="008E1FFB" w:rsidRPr="007F1EF1" w:rsidRDefault="008E1FFB" w:rsidP="00E6227B">
            <w:pPr>
              <w:spacing w:line="276" w:lineRule="auto"/>
              <w:jc w:val="center"/>
              <w:rPr>
                <w:b/>
                <w:lang w:val="en-US"/>
              </w:rPr>
              <w:pPrChange w:id="11886" w:author="phuong vu" w:date="2018-11-23T13:48:00Z">
                <w:pPr>
                  <w:spacing w:line="360" w:lineRule="auto"/>
                  <w:jc w:val="center"/>
                </w:pPr>
              </w:pPrChange>
            </w:pPr>
            <w:r w:rsidRPr="007F1EF1">
              <w:rPr>
                <w:b/>
                <w:lang w:val="en-US"/>
              </w:rPr>
              <w:t>Truy vấn</w:t>
            </w:r>
          </w:p>
        </w:tc>
      </w:tr>
      <w:tr w:rsidR="008E1FFB" w14:paraId="7ADEABEE" w14:textId="77777777" w:rsidTr="00A72A60">
        <w:tc>
          <w:tcPr>
            <w:tcW w:w="805" w:type="dxa"/>
          </w:tcPr>
          <w:p w14:paraId="423CE20A" w14:textId="77777777" w:rsidR="008E1FFB" w:rsidRDefault="008E1FFB" w:rsidP="00E6227B">
            <w:pPr>
              <w:spacing w:line="276" w:lineRule="auto"/>
              <w:jc w:val="center"/>
              <w:rPr>
                <w:lang w:val="en-US"/>
              </w:rPr>
              <w:pPrChange w:id="11887" w:author="phuong vu" w:date="2018-11-23T13:48:00Z">
                <w:pPr>
                  <w:spacing w:line="360" w:lineRule="auto"/>
                  <w:jc w:val="center"/>
                </w:pPr>
              </w:pPrChange>
            </w:pPr>
            <w:r>
              <w:rPr>
                <w:lang w:val="en-US"/>
              </w:rPr>
              <w:t>1</w:t>
            </w:r>
          </w:p>
        </w:tc>
        <w:tc>
          <w:tcPr>
            <w:tcW w:w="2120" w:type="dxa"/>
          </w:tcPr>
          <w:p w14:paraId="34B8805C" w14:textId="77777777" w:rsidR="008E1FFB" w:rsidRDefault="008E1FFB" w:rsidP="00E6227B">
            <w:pPr>
              <w:spacing w:line="276" w:lineRule="auto"/>
              <w:rPr>
                <w:lang w:val="en-US"/>
              </w:rPr>
              <w:pPrChange w:id="11888" w:author="phuong vu" w:date="2018-11-23T13:48:00Z">
                <w:pPr>
                  <w:spacing w:line="360" w:lineRule="auto"/>
                </w:pPr>
              </w:pPrChange>
            </w:pPr>
            <w:r>
              <w:rPr>
                <w:lang w:val="en-US"/>
              </w:rPr>
              <w:t>customer_order</w:t>
            </w:r>
          </w:p>
        </w:tc>
        <w:tc>
          <w:tcPr>
            <w:tcW w:w="1463" w:type="dxa"/>
          </w:tcPr>
          <w:p w14:paraId="25212463" w14:textId="77777777" w:rsidR="008E1FFB" w:rsidRDefault="008E1FFB" w:rsidP="00E6227B">
            <w:pPr>
              <w:spacing w:line="276" w:lineRule="auto"/>
              <w:jc w:val="center"/>
              <w:rPr>
                <w:lang w:val="en-US"/>
              </w:rPr>
              <w:pPrChange w:id="11889" w:author="phuong vu" w:date="2018-11-23T13:48:00Z">
                <w:pPr>
                  <w:spacing w:line="360" w:lineRule="auto"/>
                  <w:jc w:val="center"/>
                </w:pPr>
              </w:pPrChange>
            </w:pPr>
          </w:p>
        </w:tc>
        <w:tc>
          <w:tcPr>
            <w:tcW w:w="1463" w:type="dxa"/>
          </w:tcPr>
          <w:p w14:paraId="037DB113" w14:textId="77777777" w:rsidR="008E1FFB" w:rsidRDefault="008E1FFB" w:rsidP="00E6227B">
            <w:pPr>
              <w:spacing w:line="276" w:lineRule="auto"/>
              <w:jc w:val="center"/>
              <w:rPr>
                <w:lang w:val="en-US"/>
              </w:rPr>
              <w:pPrChange w:id="11890" w:author="phuong vu" w:date="2018-11-23T13:48:00Z">
                <w:pPr>
                  <w:spacing w:line="360" w:lineRule="auto"/>
                  <w:jc w:val="center"/>
                </w:pPr>
              </w:pPrChange>
            </w:pPr>
          </w:p>
        </w:tc>
        <w:tc>
          <w:tcPr>
            <w:tcW w:w="1463" w:type="dxa"/>
          </w:tcPr>
          <w:p w14:paraId="07FEE7D8" w14:textId="77777777" w:rsidR="008E1FFB" w:rsidRDefault="008E1FFB" w:rsidP="00E6227B">
            <w:pPr>
              <w:spacing w:line="276" w:lineRule="auto"/>
              <w:jc w:val="center"/>
              <w:rPr>
                <w:lang w:val="en-US"/>
              </w:rPr>
              <w:pPrChange w:id="11891" w:author="phuong vu" w:date="2018-11-23T13:48:00Z">
                <w:pPr>
                  <w:spacing w:line="360" w:lineRule="auto"/>
                  <w:jc w:val="center"/>
                </w:pPr>
              </w:pPrChange>
            </w:pPr>
          </w:p>
        </w:tc>
        <w:tc>
          <w:tcPr>
            <w:tcW w:w="1463" w:type="dxa"/>
          </w:tcPr>
          <w:p w14:paraId="5910F6F3" w14:textId="77777777" w:rsidR="008E1FFB" w:rsidRDefault="008E1FFB" w:rsidP="00E6227B">
            <w:pPr>
              <w:spacing w:line="276" w:lineRule="auto"/>
              <w:jc w:val="center"/>
              <w:rPr>
                <w:lang w:val="en-US"/>
              </w:rPr>
              <w:pPrChange w:id="11892" w:author="phuong vu" w:date="2018-11-23T13:48:00Z">
                <w:pPr>
                  <w:jc w:val="center"/>
                </w:pPr>
              </w:pPrChange>
            </w:pPr>
            <w:r>
              <w:rPr>
                <w:lang w:val="en-US"/>
              </w:rPr>
              <w:t>X</w:t>
            </w:r>
          </w:p>
        </w:tc>
      </w:tr>
      <w:tr w:rsidR="008E1FFB" w14:paraId="30AC3B84" w14:textId="77777777" w:rsidTr="00A72A60">
        <w:tc>
          <w:tcPr>
            <w:tcW w:w="805" w:type="dxa"/>
          </w:tcPr>
          <w:p w14:paraId="4B76B9A1" w14:textId="77777777" w:rsidR="008E1FFB" w:rsidRDefault="008E1FFB" w:rsidP="00E6227B">
            <w:pPr>
              <w:spacing w:line="276" w:lineRule="auto"/>
              <w:jc w:val="center"/>
              <w:rPr>
                <w:lang w:val="en-US"/>
              </w:rPr>
              <w:pPrChange w:id="11893" w:author="phuong vu" w:date="2018-11-23T13:48:00Z">
                <w:pPr>
                  <w:spacing w:line="360" w:lineRule="auto"/>
                  <w:jc w:val="center"/>
                </w:pPr>
              </w:pPrChange>
            </w:pPr>
            <w:r>
              <w:rPr>
                <w:lang w:val="en-US"/>
              </w:rPr>
              <w:t>2</w:t>
            </w:r>
          </w:p>
        </w:tc>
        <w:tc>
          <w:tcPr>
            <w:tcW w:w="2120" w:type="dxa"/>
          </w:tcPr>
          <w:p w14:paraId="24BC2C2F" w14:textId="77777777" w:rsidR="008E1FFB" w:rsidRDefault="008E1FFB" w:rsidP="00E6227B">
            <w:pPr>
              <w:spacing w:line="276" w:lineRule="auto"/>
              <w:rPr>
                <w:lang w:val="en-US"/>
              </w:rPr>
              <w:pPrChange w:id="11894" w:author="phuong vu" w:date="2018-11-23T13:48:00Z">
                <w:pPr>
                  <w:spacing w:line="360" w:lineRule="auto"/>
                </w:pPr>
              </w:pPrChange>
            </w:pPr>
            <w:r>
              <w:rPr>
                <w:lang w:val="en-US"/>
              </w:rPr>
              <w:t>customer</w:t>
            </w:r>
          </w:p>
        </w:tc>
        <w:tc>
          <w:tcPr>
            <w:tcW w:w="1463" w:type="dxa"/>
          </w:tcPr>
          <w:p w14:paraId="61F7C09E" w14:textId="77777777" w:rsidR="008E1FFB" w:rsidRDefault="008E1FFB" w:rsidP="00E6227B">
            <w:pPr>
              <w:spacing w:line="276" w:lineRule="auto"/>
              <w:jc w:val="center"/>
              <w:rPr>
                <w:lang w:val="en-US"/>
              </w:rPr>
              <w:pPrChange w:id="11895" w:author="phuong vu" w:date="2018-11-23T13:48:00Z">
                <w:pPr>
                  <w:spacing w:line="360" w:lineRule="auto"/>
                  <w:jc w:val="center"/>
                </w:pPr>
              </w:pPrChange>
            </w:pPr>
          </w:p>
        </w:tc>
        <w:tc>
          <w:tcPr>
            <w:tcW w:w="1463" w:type="dxa"/>
          </w:tcPr>
          <w:p w14:paraId="78A55A6A" w14:textId="77777777" w:rsidR="008E1FFB" w:rsidRDefault="008E1FFB" w:rsidP="00E6227B">
            <w:pPr>
              <w:spacing w:line="276" w:lineRule="auto"/>
              <w:jc w:val="center"/>
              <w:rPr>
                <w:lang w:val="en-US"/>
              </w:rPr>
              <w:pPrChange w:id="11896" w:author="phuong vu" w:date="2018-11-23T13:48:00Z">
                <w:pPr>
                  <w:spacing w:line="360" w:lineRule="auto"/>
                  <w:jc w:val="center"/>
                </w:pPr>
              </w:pPrChange>
            </w:pPr>
          </w:p>
        </w:tc>
        <w:tc>
          <w:tcPr>
            <w:tcW w:w="1463" w:type="dxa"/>
          </w:tcPr>
          <w:p w14:paraId="7A8A9FB9" w14:textId="77777777" w:rsidR="008E1FFB" w:rsidRDefault="008E1FFB" w:rsidP="00E6227B">
            <w:pPr>
              <w:spacing w:line="276" w:lineRule="auto"/>
              <w:jc w:val="center"/>
              <w:rPr>
                <w:lang w:val="en-US"/>
              </w:rPr>
              <w:pPrChange w:id="11897" w:author="phuong vu" w:date="2018-11-23T13:48:00Z">
                <w:pPr>
                  <w:spacing w:line="360" w:lineRule="auto"/>
                  <w:jc w:val="center"/>
                </w:pPr>
              </w:pPrChange>
            </w:pPr>
          </w:p>
        </w:tc>
        <w:tc>
          <w:tcPr>
            <w:tcW w:w="1463" w:type="dxa"/>
          </w:tcPr>
          <w:p w14:paraId="331E68EE" w14:textId="77777777" w:rsidR="008E1FFB" w:rsidRDefault="008E1FFB" w:rsidP="00E6227B">
            <w:pPr>
              <w:spacing w:line="276" w:lineRule="auto"/>
              <w:jc w:val="center"/>
              <w:rPr>
                <w:lang w:val="en-US"/>
              </w:rPr>
              <w:pPrChange w:id="11898" w:author="phuong vu" w:date="2018-11-23T13:48:00Z">
                <w:pPr>
                  <w:jc w:val="center"/>
                </w:pPr>
              </w:pPrChange>
            </w:pPr>
            <w:r>
              <w:rPr>
                <w:lang w:val="en-US"/>
              </w:rPr>
              <w:t>X</w:t>
            </w:r>
          </w:p>
        </w:tc>
      </w:tr>
      <w:tr w:rsidR="008E1FFB" w14:paraId="54D95C3E" w14:textId="77777777" w:rsidTr="00A72A60">
        <w:tc>
          <w:tcPr>
            <w:tcW w:w="805" w:type="dxa"/>
          </w:tcPr>
          <w:p w14:paraId="5A74149D" w14:textId="77777777" w:rsidR="008E1FFB" w:rsidRDefault="008E1FFB" w:rsidP="00E6227B">
            <w:pPr>
              <w:spacing w:line="276" w:lineRule="auto"/>
              <w:jc w:val="center"/>
              <w:rPr>
                <w:lang w:val="en-US"/>
              </w:rPr>
              <w:pPrChange w:id="11899" w:author="phuong vu" w:date="2018-11-23T13:48:00Z">
                <w:pPr>
                  <w:spacing w:line="360" w:lineRule="auto"/>
                  <w:jc w:val="center"/>
                </w:pPr>
              </w:pPrChange>
            </w:pPr>
            <w:r>
              <w:rPr>
                <w:lang w:val="en-US"/>
              </w:rPr>
              <w:t>3</w:t>
            </w:r>
          </w:p>
        </w:tc>
        <w:tc>
          <w:tcPr>
            <w:tcW w:w="2120" w:type="dxa"/>
          </w:tcPr>
          <w:p w14:paraId="3247A6D3" w14:textId="6B170938" w:rsidR="008E1FFB" w:rsidRDefault="008E1FFB" w:rsidP="00E6227B">
            <w:pPr>
              <w:spacing w:line="276" w:lineRule="auto"/>
              <w:rPr>
                <w:lang w:val="en-US"/>
              </w:rPr>
              <w:pPrChange w:id="11900" w:author="phuong vu" w:date="2018-11-23T13:48:00Z">
                <w:pPr>
                  <w:spacing w:line="360" w:lineRule="auto"/>
                </w:pPr>
              </w:pPrChange>
            </w:pPr>
            <w:r>
              <w:rPr>
                <w:lang w:val="en-US"/>
              </w:rPr>
              <w:t>receipt_detail</w:t>
            </w:r>
          </w:p>
        </w:tc>
        <w:tc>
          <w:tcPr>
            <w:tcW w:w="1463" w:type="dxa"/>
          </w:tcPr>
          <w:p w14:paraId="01D7B3B0" w14:textId="77777777" w:rsidR="008E1FFB" w:rsidRDefault="008E1FFB" w:rsidP="00E6227B">
            <w:pPr>
              <w:spacing w:line="276" w:lineRule="auto"/>
              <w:jc w:val="center"/>
              <w:rPr>
                <w:lang w:val="en-US"/>
              </w:rPr>
              <w:pPrChange w:id="11901" w:author="phuong vu" w:date="2018-11-23T13:48:00Z">
                <w:pPr>
                  <w:spacing w:line="360" w:lineRule="auto"/>
                  <w:jc w:val="center"/>
                </w:pPr>
              </w:pPrChange>
            </w:pPr>
          </w:p>
        </w:tc>
        <w:tc>
          <w:tcPr>
            <w:tcW w:w="1463" w:type="dxa"/>
          </w:tcPr>
          <w:p w14:paraId="4B1521E8" w14:textId="77777777" w:rsidR="008E1FFB" w:rsidRDefault="008E1FFB" w:rsidP="00E6227B">
            <w:pPr>
              <w:spacing w:line="276" w:lineRule="auto"/>
              <w:jc w:val="center"/>
              <w:rPr>
                <w:lang w:val="en-US"/>
              </w:rPr>
              <w:pPrChange w:id="11902" w:author="phuong vu" w:date="2018-11-23T13:48:00Z">
                <w:pPr>
                  <w:spacing w:line="360" w:lineRule="auto"/>
                  <w:jc w:val="center"/>
                </w:pPr>
              </w:pPrChange>
            </w:pPr>
          </w:p>
        </w:tc>
        <w:tc>
          <w:tcPr>
            <w:tcW w:w="1463" w:type="dxa"/>
          </w:tcPr>
          <w:p w14:paraId="04C29941" w14:textId="77777777" w:rsidR="008E1FFB" w:rsidRDefault="008E1FFB" w:rsidP="00E6227B">
            <w:pPr>
              <w:spacing w:line="276" w:lineRule="auto"/>
              <w:jc w:val="center"/>
              <w:rPr>
                <w:lang w:val="en-US"/>
              </w:rPr>
              <w:pPrChange w:id="11903" w:author="phuong vu" w:date="2018-11-23T13:48:00Z">
                <w:pPr>
                  <w:spacing w:line="360" w:lineRule="auto"/>
                  <w:jc w:val="center"/>
                </w:pPr>
              </w:pPrChange>
            </w:pPr>
          </w:p>
        </w:tc>
        <w:tc>
          <w:tcPr>
            <w:tcW w:w="1463" w:type="dxa"/>
          </w:tcPr>
          <w:p w14:paraId="387E002C" w14:textId="77777777" w:rsidR="008E1FFB" w:rsidRDefault="008E1FFB" w:rsidP="00E6227B">
            <w:pPr>
              <w:spacing w:line="276" w:lineRule="auto"/>
              <w:jc w:val="center"/>
              <w:rPr>
                <w:lang w:val="en-US"/>
              </w:rPr>
              <w:pPrChange w:id="11904" w:author="phuong vu" w:date="2018-11-23T13:48:00Z">
                <w:pPr>
                  <w:jc w:val="center"/>
                </w:pPr>
              </w:pPrChange>
            </w:pPr>
            <w:r>
              <w:rPr>
                <w:lang w:val="en-US"/>
              </w:rPr>
              <w:t>X</w:t>
            </w:r>
          </w:p>
        </w:tc>
      </w:tr>
      <w:tr w:rsidR="008E1FFB" w14:paraId="2CC416DD" w14:textId="77777777" w:rsidTr="00A72A60">
        <w:tc>
          <w:tcPr>
            <w:tcW w:w="805" w:type="dxa"/>
          </w:tcPr>
          <w:p w14:paraId="31B4A292" w14:textId="77777777" w:rsidR="008E1FFB" w:rsidRDefault="008E1FFB" w:rsidP="00E6227B">
            <w:pPr>
              <w:spacing w:line="276" w:lineRule="auto"/>
              <w:jc w:val="center"/>
              <w:rPr>
                <w:lang w:val="en-US"/>
              </w:rPr>
              <w:pPrChange w:id="11905" w:author="phuong vu" w:date="2018-11-23T13:48:00Z">
                <w:pPr>
                  <w:spacing w:line="360" w:lineRule="auto"/>
                  <w:jc w:val="center"/>
                </w:pPr>
              </w:pPrChange>
            </w:pPr>
            <w:r>
              <w:rPr>
                <w:lang w:val="en-US"/>
              </w:rPr>
              <w:t>4</w:t>
            </w:r>
          </w:p>
        </w:tc>
        <w:tc>
          <w:tcPr>
            <w:tcW w:w="2120" w:type="dxa"/>
          </w:tcPr>
          <w:p w14:paraId="79CD9207" w14:textId="77777777" w:rsidR="008E1FFB" w:rsidRDefault="008E1FFB" w:rsidP="00E6227B">
            <w:pPr>
              <w:spacing w:line="276" w:lineRule="auto"/>
              <w:rPr>
                <w:lang w:val="en-US"/>
              </w:rPr>
              <w:pPrChange w:id="11906" w:author="phuong vu" w:date="2018-11-23T13:48:00Z">
                <w:pPr>
                  <w:spacing w:line="360" w:lineRule="auto"/>
                </w:pPr>
              </w:pPrChange>
            </w:pPr>
            <w:r>
              <w:rPr>
                <w:lang w:val="en-US"/>
              </w:rPr>
              <w:t>receipt</w:t>
            </w:r>
          </w:p>
        </w:tc>
        <w:tc>
          <w:tcPr>
            <w:tcW w:w="1463" w:type="dxa"/>
          </w:tcPr>
          <w:p w14:paraId="5E681253" w14:textId="77777777" w:rsidR="008E1FFB" w:rsidRDefault="008E1FFB" w:rsidP="00E6227B">
            <w:pPr>
              <w:spacing w:line="276" w:lineRule="auto"/>
              <w:jc w:val="center"/>
              <w:rPr>
                <w:lang w:val="en-US"/>
              </w:rPr>
              <w:pPrChange w:id="11907" w:author="phuong vu" w:date="2018-11-23T13:48:00Z">
                <w:pPr>
                  <w:spacing w:line="360" w:lineRule="auto"/>
                  <w:jc w:val="center"/>
                </w:pPr>
              </w:pPrChange>
            </w:pPr>
          </w:p>
        </w:tc>
        <w:tc>
          <w:tcPr>
            <w:tcW w:w="1463" w:type="dxa"/>
          </w:tcPr>
          <w:p w14:paraId="5993D6B0" w14:textId="77777777" w:rsidR="008E1FFB" w:rsidRDefault="008E1FFB" w:rsidP="00E6227B">
            <w:pPr>
              <w:spacing w:line="276" w:lineRule="auto"/>
              <w:jc w:val="center"/>
              <w:rPr>
                <w:lang w:val="en-US"/>
              </w:rPr>
              <w:pPrChange w:id="11908" w:author="phuong vu" w:date="2018-11-23T13:48:00Z">
                <w:pPr>
                  <w:spacing w:line="360" w:lineRule="auto"/>
                  <w:jc w:val="center"/>
                </w:pPr>
              </w:pPrChange>
            </w:pPr>
          </w:p>
        </w:tc>
        <w:tc>
          <w:tcPr>
            <w:tcW w:w="1463" w:type="dxa"/>
          </w:tcPr>
          <w:p w14:paraId="17A0044B" w14:textId="77777777" w:rsidR="008E1FFB" w:rsidRDefault="008E1FFB" w:rsidP="00E6227B">
            <w:pPr>
              <w:spacing w:line="276" w:lineRule="auto"/>
              <w:jc w:val="center"/>
              <w:rPr>
                <w:lang w:val="en-US"/>
              </w:rPr>
              <w:pPrChange w:id="11909" w:author="phuong vu" w:date="2018-11-23T13:48:00Z">
                <w:pPr>
                  <w:spacing w:line="360" w:lineRule="auto"/>
                  <w:jc w:val="center"/>
                </w:pPr>
              </w:pPrChange>
            </w:pPr>
          </w:p>
        </w:tc>
        <w:tc>
          <w:tcPr>
            <w:tcW w:w="1463" w:type="dxa"/>
          </w:tcPr>
          <w:p w14:paraId="70D1695D" w14:textId="77777777" w:rsidR="008E1FFB" w:rsidRDefault="008E1FFB" w:rsidP="00E6227B">
            <w:pPr>
              <w:spacing w:line="276" w:lineRule="auto"/>
              <w:jc w:val="center"/>
              <w:rPr>
                <w:lang w:val="en-US"/>
              </w:rPr>
              <w:pPrChange w:id="11910" w:author="phuong vu" w:date="2018-11-23T13:48:00Z">
                <w:pPr>
                  <w:jc w:val="center"/>
                </w:pPr>
              </w:pPrChange>
            </w:pPr>
            <w:r>
              <w:rPr>
                <w:lang w:val="en-US"/>
              </w:rPr>
              <w:t>X</w:t>
            </w:r>
          </w:p>
        </w:tc>
      </w:tr>
    </w:tbl>
    <w:p w14:paraId="338DB55D" w14:textId="77777777" w:rsidR="008E1FFB" w:rsidRPr="00C95C85" w:rsidRDefault="008E1FFB" w:rsidP="00E6227B">
      <w:pPr>
        <w:spacing w:line="276" w:lineRule="auto"/>
        <w:rPr>
          <w:lang w:val="en-US"/>
        </w:rPr>
        <w:pPrChange w:id="11911" w:author="phuong vu" w:date="2018-11-23T13:48:00Z">
          <w:pPr/>
        </w:pPrChange>
      </w:pPr>
    </w:p>
    <w:p w14:paraId="6E57EDDC" w14:textId="4B967BB8" w:rsidR="00070C2F" w:rsidRPr="006C3B6C" w:rsidRDefault="00070C2F" w:rsidP="00E6227B">
      <w:pPr>
        <w:pStyle w:val="Heading6"/>
        <w:spacing w:line="276" w:lineRule="auto"/>
        <w:rPr>
          <w:lang w:val="en-US"/>
        </w:rPr>
        <w:pPrChange w:id="11912" w:author="phuong vu" w:date="2018-11-23T13:48:00Z">
          <w:pPr>
            <w:pStyle w:val="Heading6"/>
          </w:pPr>
        </w:pPrChange>
      </w:pPr>
      <w:r>
        <w:rPr>
          <w:lang w:val="en-US"/>
        </w:rPr>
        <w:t>Cách xử lí</w:t>
      </w:r>
    </w:p>
    <w:p w14:paraId="1F40A256" w14:textId="67152293" w:rsidR="005E64D7" w:rsidRDefault="005E64D7" w:rsidP="00E6227B">
      <w:pPr>
        <w:pStyle w:val="Heading5"/>
        <w:spacing w:line="276" w:lineRule="auto"/>
        <w:rPr>
          <w:lang w:val="en-US"/>
        </w:rPr>
        <w:pPrChange w:id="11913" w:author="phuong vu" w:date="2018-11-23T13:48:00Z">
          <w:pPr>
            <w:pStyle w:val="Heading5"/>
          </w:pPr>
        </w:pPrChange>
      </w:pPr>
      <w:r>
        <w:rPr>
          <w:lang w:val="en-US"/>
        </w:rPr>
        <w:t>Thay đổi trạng thái biên nhận</w:t>
      </w:r>
    </w:p>
    <w:p w14:paraId="0EB68A38" w14:textId="057CBE58" w:rsidR="00070C2F" w:rsidRDefault="00070C2F" w:rsidP="00E6227B">
      <w:pPr>
        <w:pStyle w:val="Heading6"/>
        <w:spacing w:line="276" w:lineRule="auto"/>
        <w:rPr>
          <w:ins w:id="11914" w:author="phuong vu" w:date="2018-11-21T23:28:00Z"/>
          <w:lang w:val="en-US"/>
        </w:rPr>
        <w:pPrChange w:id="11915" w:author="phuong vu" w:date="2018-11-23T13:48:00Z">
          <w:pPr>
            <w:pStyle w:val="Heading6"/>
          </w:pPr>
        </w:pPrChange>
      </w:pPr>
      <w:r>
        <w:rPr>
          <w:lang w:val="en-US"/>
        </w:rPr>
        <w:t>Mục đích</w:t>
      </w:r>
    </w:p>
    <w:p w14:paraId="75742050" w14:textId="18872A9E" w:rsidR="00836F48" w:rsidRPr="006C3B6C" w:rsidRDefault="00836F48" w:rsidP="00E6227B">
      <w:pPr>
        <w:spacing w:line="276" w:lineRule="auto"/>
        <w:ind w:firstLine="720"/>
        <w:rPr>
          <w:ins w:id="11916" w:author="phuong vu" w:date="2018-11-21T23:28:00Z"/>
          <w:lang w:val="en-US"/>
        </w:rPr>
        <w:pPrChange w:id="11917" w:author="phuong vu" w:date="2018-11-23T13:48:00Z">
          <w:pPr>
            <w:ind w:firstLine="720"/>
          </w:pPr>
        </w:pPrChange>
      </w:pPr>
      <w:ins w:id="11918" w:author="phuong vu" w:date="2018-11-21T23:28:00Z">
        <w:r>
          <w:rPr>
            <w:lang w:val="en-US"/>
          </w:rPr>
          <w:t xml:space="preserve">Chức năng hỗ trợ người dùng nhân viên thay đổi trạng thái biên nhận ứng với từng bước thực hiện xử lí biên nhận. Người dùng muốn thực hiện các chức năng này buộc phải truy cập được trang xem chi tiết </w:t>
        </w:r>
      </w:ins>
      <w:ins w:id="11919" w:author="phuong vu" w:date="2018-11-21T23:29:00Z">
        <w:r>
          <w:rPr>
            <w:lang w:val="en-US"/>
          </w:rPr>
          <w:t>biên nhận</w:t>
        </w:r>
      </w:ins>
      <w:ins w:id="11920" w:author="phuong vu" w:date="2018-11-21T23:28:00Z">
        <w:r>
          <w:rPr>
            <w:lang w:val="en-US"/>
          </w:rPr>
          <w:t>.</w:t>
        </w:r>
      </w:ins>
    </w:p>
    <w:p w14:paraId="1D9EF044" w14:textId="77777777" w:rsidR="00836F48" w:rsidRPr="00933422" w:rsidRDefault="00836F48" w:rsidP="00E6227B">
      <w:pPr>
        <w:spacing w:line="276" w:lineRule="auto"/>
        <w:rPr>
          <w:lang w:val="en-US"/>
        </w:rPr>
        <w:pPrChange w:id="11921" w:author="phuong vu" w:date="2018-11-23T13:48:00Z">
          <w:pPr>
            <w:pStyle w:val="Heading6"/>
          </w:pPr>
        </w:pPrChange>
      </w:pPr>
    </w:p>
    <w:p w14:paraId="0BE150AD" w14:textId="7D6CF14B" w:rsidR="00070C2F" w:rsidRDefault="00070C2F" w:rsidP="00E6227B">
      <w:pPr>
        <w:pStyle w:val="Heading6"/>
        <w:spacing w:line="276" w:lineRule="auto"/>
        <w:rPr>
          <w:lang w:val="en-US"/>
        </w:rPr>
        <w:pPrChange w:id="11922" w:author="phuong vu" w:date="2018-11-23T13:48:00Z">
          <w:pPr>
            <w:pStyle w:val="Heading6"/>
          </w:pPr>
        </w:pPrChange>
      </w:pPr>
      <w:r>
        <w:rPr>
          <w:lang w:val="en-US"/>
        </w:rPr>
        <w:lastRenderedPageBreak/>
        <w:t>Giao diện</w:t>
      </w:r>
    </w:p>
    <w:p w14:paraId="15CA3666" w14:textId="52B5D80B" w:rsidR="00840C60" w:rsidRDefault="00C06BD4" w:rsidP="00E6227B">
      <w:pPr>
        <w:keepNext/>
        <w:spacing w:line="276" w:lineRule="auto"/>
        <w:pPrChange w:id="11923" w:author="phuong vu" w:date="2018-11-23T13:48:00Z">
          <w:pPr>
            <w:keepNext/>
          </w:pPr>
        </w:pPrChange>
      </w:pPr>
      <w:r>
        <w:rPr>
          <w:noProof/>
        </w:rPr>
        <w:drawing>
          <wp:inline distT="0" distB="0" distL="0" distR="0" wp14:anchorId="5D090EDC" wp14:editId="2C1D1A14">
            <wp:extent cx="5579745" cy="457517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4575175"/>
                    </a:xfrm>
                    <a:prstGeom prst="rect">
                      <a:avLst/>
                    </a:prstGeom>
                    <a:noFill/>
                    <a:ln>
                      <a:noFill/>
                    </a:ln>
                  </pic:spPr>
                </pic:pic>
              </a:graphicData>
            </a:graphic>
          </wp:inline>
        </w:drawing>
      </w:r>
    </w:p>
    <w:p w14:paraId="5771BDDC" w14:textId="6D767966" w:rsidR="00840C60" w:rsidRDefault="00840C60" w:rsidP="00E6227B">
      <w:pPr>
        <w:pStyle w:val="Caption"/>
        <w:spacing w:line="276" w:lineRule="auto"/>
        <w:rPr>
          <w:szCs w:val="26"/>
          <w:lang w:val="en-US"/>
        </w:rPr>
        <w:pPrChange w:id="11924" w:author="phuong vu" w:date="2018-11-23T13:48:00Z">
          <w:pPr>
            <w:pStyle w:val="Caption"/>
          </w:pPr>
        </w:pPrChange>
      </w:pPr>
      <w:bookmarkStart w:id="11925" w:name="_Toc530662944"/>
      <w:r w:rsidRPr="009B63D4">
        <w:rPr>
          <w:szCs w:val="26"/>
        </w:rPr>
        <w:t xml:space="preserve">Hình </w:t>
      </w:r>
      <w:ins w:id="11926"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11927"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11928" w:author="phuong vu" w:date="2018-11-22T18:14:00Z">
        <w:r w:rsidR="00627671">
          <w:rPr>
            <w:noProof/>
            <w:szCs w:val="26"/>
          </w:rPr>
          <w:t>17</w:t>
        </w:r>
        <w:r w:rsidR="00627671">
          <w:rPr>
            <w:szCs w:val="26"/>
          </w:rPr>
          <w:fldChar w:fldCharType="end"/>
        </w:r>
      </w:ins>
      <w:del w:id="11929"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11</w:delText>
        </w:r>
        <w:r w:rsidR="006C103E" w:rsidDel="00EC5005">
          <w:rPr>
            <w:szCs w:val="26"/>
          </w:rPr>
          <w:fldChar w:fldCharType="end"/>
        </w:r>
      </w:del>
      <w:r w:rsidRPr="009B63D4">
        <w:rPr>
          <w:szCs w:val="26"/>
          <w:lang w:val="en-US"/>
        </w:rPr>
        <w:t xml:space="preserve"> Giao diện thay đổi trạng thái biên nhận khi trạng thái "đang chờ"</w:t>
      </w:r>
      <w:bookmarkEnd w:id="11925"/>
    </w:p>
    <w:p w14:paraId="38124878" w14:textId="77777777" w:rsidR="004F28F8" w:rsidRDefault="004F28F8" w:rsidP="00E6227B">
      <w:pPr>
        <w:keepNext/>
        <w:spacing w:line="276" w:lineRule="auto"/>
        <w:pPrChange w:id="11930" w:author="phuong vu" w:date="2018-11-23T13:48:00Z">
          <w:pPr>
            <w:keepNext/>
          </w:pPr>
        </w:pPrChange>
      </w:pPr>
      <w:r>
        <w:rPr>
          <w:noProof/>
        </w:rPr>
        <w:lastRenderedPageBreak/>
        <w:drawing>
          <wp:inline distT="0" distB="0" distL="0" distR="0" wp14:anchorId="35051945" wp14:editId="737E4C4D">
            <wp:extent cx="5579745" cy="4813300"/>
            <wp:effectExtent l="0" t="0" r="190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4813300"/>
                    </a:xfrm>
                    <a:prstGeom prst="rect">
                      <a:avLst/>
                    </a:prstGeom>
                    <a:noFill/>
                    <a:ln>
                      <a:noFill/>
                    </a:ln>
                  </pic:spPr>
                </pic:pic>
              </a:graphicData>
            </a:graphic>
          </wp:inline>
        </w:drawing>
      </w:r>
    </w:p>
    <w:p w14:paraId="7BE92052" w14:textId="4FFA3481" w:rsidR="004F28F8" w:rsidRPr="009B63D4" w:rsidRDefault="004F28F8" w:rsidP="00E6227B">
      <w:pPr>
        <w:pStyle w:val="Caption"/>
        <w:spacing w:line="276" w:lineRule="auto"/>
        <w:rPr>
          <w:szCs w:val="26"/>
          <w:lang w:val="en-US"/>
        </w:rPr>
        <w:pPrChange w:id="11931" w:author="phuong vu" w:date="2018-11-23T13:48:00Z">
          <w:pPr>
            <w:pStyle w:val="Caption"/>
          </w:pPr>
        </w:pPrChange>
      </w:pPr>
      <w:bookmarkStart w:id="11932" w:name="_Toc530662945"/>
      <w:r w:rsidRPr="009B63D4">
        <w:rPr>
          <w:szCs w:val="26"/>
        </w:rPr>
        <w:t xml:space="preserve">Hình </w:t>
      </w:r>
      <w:ins w:id="11933"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11934"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11935" w:author="phuong vu" w:date="2018-11-22T18:14:00Z">
        <w:r w:rsidR="00627671">
          <w:rPr>
            <w:noProof/>
            <w:szCs w:val="26"/>
          </w:rPr>
          <w:t>18</w:t>
        </w:r>
        <w:r w:rsidR="00627671">
          <w:rPr>
            <w:szCs w:val="26"/>
          </w:rPr>
          <w:fldChar w:fldCharType="end"/>
        </w:r>
      </w:ins>
      <w:del w:id="11936"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12</w:delText>
        </w:r>
        <w:r w:rsidR="006C103E" w:rsidDel="00EC5005">
          <w:rPr>
            <w:szCs w:val="26"/>
          </w:rPr>
          <w:fldChar w:fldCharType="end"/>
        </w:r>
      </w:del>
      <w:r w:rsidRPr="009B63D4">
        <w:rPr>
          <w:szCs w:val="26"/>
          <w:lang w:val="en-US"/>
        </w:rPr>
        <w:t xml:space="preserve"> Giao diện thay đổi trạng thái biên nhận khi trạng thái "đang chờ trả đồ"</w:t>
      </w:r>
      <w:bookmarkEnd w:id="11932"/>
    </w:p>
    <w:p w14:paraId="5DE0B784" w14:textId="77777777" w:rsidR="00070C2F" w:rsidRDefault="00070C2F" w:rsidP="00E6227B">
      <w:pPr>
        <w:pStyle w:val="Heading6"/>
        <w:spacing w:line="276" w:lineRule="auto"/>
        <w:rPr>
          <w:lang w:val="en-US"/>
        </w:rPr>
        <w:pPrChange w:id="11937" w:author="phuong vu" w:date="2018-11-23T13:48:00Z">
          <w:pPr>
            <w:pStyle w:val="Heading6"/>
          </w:pPr>
        </w:pPrChange>
      </w:pPr>
      <w:r>
        <w:rPr>
          <w:lang w:val="en-US"/>
        </w:rPr>
        <w:t>Các thành phần giao diện</w:t>
      </w:r>
    </w:p>
    <w:p w14:paraId="10ED2569" w14:textId="19156690" w:rsidR="00070C2F" w:rsidRDefault="00070C2F" w:rsidP="00E6227B">
      <w:pPr>
        <w:pStyle w:val="Heading6"/>
        <w:spacing w:line="276" w:lineRule="auto"/>
        <w:rPr>
          <w:lang w:val="en-US"/>
        </w:rPr>
        <w:pPrChange w:id="11938" w:author="phuong vu" w:date="2018-11-23T13:48:00Z">
          <w:pPr>
            <w:pStyle w:val="Heading6"/>
          </w:pPr>
        </w:pPrChange>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14:paraId="7856B810" w14:textId="77777777" w:rsidTr="00A72A60">
        <w:tc>
          <w:tcPr>
            <w:tcW w:w="805" w:type="dxa"/>
            <w:vMerge w:val="restart"/>
            <w:vAlign w:val="center"/>
          </w:tcPr>
          <w:p w14:paraId="2823D6F3" w14:textId="77777777" w:rsidR="00DE2334" w:rsidRPr="007F1EF1" w:rsidRDefault="00DE2334" w:rsidP="00E6227B">
            <w:pPr>
              <w:spacing w:line="276" w:lineRule="auto"/>
              <w:jc w:val="center"/>
              <w:rPr>
                <w:b/>
                <w:lang w:val="en-US"/>
              </w:rPr>
              <w:pPrChange w:id="11939" w:author="phuong vu" w:date="2018-11-23T13:48:00Z">
                <w:pPr>
                  <w:spacing w:line="360" w:lineRule="auto"/>
                  <w:jc w:val="center"/>
                </w:pPr>
              </w:pPrChange>
            </w:pPr>
            <w:r w:rsidRPr="007F1EF1">
              <w:rPr>
                <w:b/>
                <w:lang w:val="en-US"/>
              </w:rPr>
              <w:t>STT</w:t>
            </w:r>
          </w:p>
        </w:tc>
        <w:tc>
          <w:tcPr>
            <w:tcW w:w="2120" w:type="dxa"/>
            <w:vMerge w:val="restart"/>
            <w:vAlign w:val="center"/>
          </w:tcPr>
          <w:p w14:paraId="01F9EE7D" w14:textId="77777777" w:rsidR="00DE2334" w:rsidRPr="007F1EF1" w:rsidRDefault="00DE2334" w:rsidP="00E6227B">
            <w:pPr>
              <w:spacing w:line="276" w:lineRule="auto"/>
              <w:jc w:val="center"/>
              <w:rPr>
                <w:b/>
                <w:lang w:val="en-US"/>
              </w:rPr>
              <w:pPrChange w:id="11940" w:author="phuong vu" w:date="2018-11-23T13:48:00Z">
                <w:pPr>
                  <w:spacing w:line="360" w:lineRule="auto"/>
                  <w:jc w:val="center"/>
                </w:pPr>
              </w:pPrChange>
            </w:pPr>
            <w:r w:rsidRPr="007F1EF1">
              <w:rPr>
                <w:b/>
                <w:lang w:val="en-US"/>
              </w:rPr>
              <w:t>Tên bảng/</w:t>
            </w:r>
          </w:p>
          <w:p w14:paraId="6C3EEC74" w14:textId="77777777" w:rsidR="00DE2334" w:rsidRPr="007F1EF1" w:rsidRDefault="00DE2334" w:rsidP="00E6227B">
            <w:pPr>
              <w:spacing w:line="276" w:lineRule="auto"/>
              <w:jc w:val="center"/>
              <w:rPr>
                <w:b/>
                <w:lang w:val="en-US"/>
              </w:rPr>
              <w:pPrChange w:id="11941" w:author="phuong vu" w:date="2018-11-23T13:48:00Z">
                <w:pPr>
                  <w:spacing w:line="360" w:lineRule="auto"/>
                  <w:jc w:val="center"/>
                </w:pPr>
              </w:pPrChange>
            </w:pPr>
            <w:r w:rsidRPr="007F1EF1">
              <w:rPr>
                <w:b/>
                <w:lang w:val="en-US"/>
              </w:rPr>
              <w:t>Cấu tr</w:t>
            </w:r>
            <w:r>
              <w:rPr>
                <w:b/>
                <w:lang w:val="en-US"/>
              </w:rPr>
              <w:t>ú</w:t>
            </w:r>
            <w:r w:rsidRPr="007F1EF1">
              <w:rPr>
                <w:b/>
                <w:lang w:val="en-US"/>
              </w:rPr>
              <w:t>c dữ liệu</w:t>
            </w:r>
          </w:p>
        </w:tc>
        <w:tc>
          <w:tcPr>
            <w:tcW w:w="5852" w:type="dxa"/>
            <w:gridSpan w:val="4"/>
            <w:vAlign w:val="center"/>
          </w:tcPr>
          <w:p w14:paraId="4501FD14" w14:textId="77777777" w:rsidR="00DE2334" w:rsidRPr="007F1EF1" w:rsidRDefault="00DE2334" w:rsidP="00E6227B">
            <w:pPr>
              <w:spacing w:line="276" w:lineRule="auto"/>
              <w:jc w:val="center"/>
              <w:rPr>
                <w:b/>
                <w:lang w:val="en-US"/>
              </w:rPr>
              <w:pPrChange w:id="11942" w:author="phuong vu" w:date="2018-11-23T13:48:00Z">
                <w:pPr>
                  <w:spacing w:line="360" w:lineRule="auto"/>
                  <w:jc w:val="center"/>
                </w:pPr>
              </w:pPrChange>
            </w:pPr>
            <w:r w:rsidRPr="007F1EF1">
              <w:rPr>
                <w:b/>
                <w:lang w:val="en-US"/>
              </w:rPr>
              <w:t>Phương thức</w:t>
            </w:r>
          </w:p>
        </w:tc>
      </w:tr>
      <w:tr w:rsidR="00DE2334" w14:paraId="0A1EF53A" w14:textId="77777777" w:rsidTr="00A72A60">
        <w:tc>
          <w:tcPr>
            <w:tcW w:w="805" w:type="dxa"/>
            <w:vMerge/>
            <w:vAlign w:val="center"/>
          </w:tcPr>
          <w:p w14:paraId="31E028D0" w14:textId="77777777" w:rsidR="00DE2334" w:rsidRPr="007F1EF1" w:rsidRDefault="00DE2334" w:rsidP="00E6227B">
            <w:pPr>
              <w:spacing w:line="276" w:lineRule="auto"/>
              <w:jc w:val="center"/>
              <w:rPr>
                <w:b/>
                <w:lang w:val="en-US"/>
              </w:rPr>
              <w:pPrChange w:id="11943" w:author="phuong vu" w:date="2018-11-23T13:48:00Z">
                <w:pPr>
                  <w:spacing w:line="360" w:lineRule="auto"/>
                  <w:jc w:val="center"/>
                </w:pPr>
              </w:pPrChange>
            </w:pPr>
          </w:p>
        </w:tc>
        <w:tc>
          <w:tcPr>
            <w:tcW w:w="2120" w:type="dxa"/>
            <w:vMerge/>
            <w:vAlign w:val="center"/>
          </w:tcPr>
          <w:p w14:paraId="7F8A75B8" w14:textId="77777777" w:rsidR="00DE2334" w:rsidRPr="007F1EF1" w:rsidRDefault="00DE2334" w:rsidP="00E6227B">
            <w:pPr>
              <w:spacing w:line="276" w:lineRule="auto"/>
              <w:jc w:val="center"/>
              <w:rPr>
                <w:b/>
                <w:lang w:val="en-US"/>
              </w:rPr>
              <w:pPrChange w:id="11944" w:author="phuong vu" w:date="2018-11-23T13:48:00Z">
                <w:pPr>
                  <w:spacing w:line="360" w:lineRule="auto"/>
                  <w:jc w:val="center"/>
                </w:pPr>
              </w:pPrChange>
            </w:pPr>
          </w:p>
        </w:tc>
        <w:tc>
          <w:tcPr>
            <w:tcW w:w="1463" w:type="dxa"/>
            <w:vAlign w:val="center"/>
          </w:tcPr>
          <w:p w14:paraId="7DD322F4" w14:textId="77777777" w:rsidR="00DE2334" w:rsidRPr="007F1EF1" w:rsidRDefault="00DE2334" w:rsidP="00E6227B">
            <w:pPr>
              <w:spacing w:line="276" w:lineRule="auto"/>
              <w:jc w:val="center"/>
              <w:rPr>
                <w:b/>
                <w:lang w:val="en-US"/>
              </w:rPr>
              <w:pPrChange w:id="11945" w:author="phuong vu" w:date="2018-11-23T13:48:00Z">
                <w:pPr>
                  <w:spacing w:line="360" w:lineRule="auto"/>
                  <w:jc w:val="center"/>
                </w:pPr>
              </w:pPrChange>
            </w:pPr>
            <w:r w:rsidRPr="007F1EF1">
              <w:rPr>
                <w:b/>
                <w:lang w:val="en-US"/>
              </w:rPr>
              <w:t>Thêm</w:t>
            </w:r>
          </w:p>
        </w:tc>
        <w:tc>
          <w:tcPr>
            <w:tcW w:w="1463" w:type="dxa"/>
            <w:vAlign w:val="center"/>
          </w:tcPr>
          <w:p w14:paraId="27F0E872" w14:textId="77777777" w:rsidR="00DE2334" w:rsidRPr="007F1EF1" w:rsidRDefault="00DE2334" w:rsidP="00E6227B">
            <w:pPr>
              <w:spacing w:line="276" w:lineRule="auto"/>
              <w:jc w:val="center"/>
              <w:rPr>
                <w:b/>
                <w:lang w:val="en-US"/>
              </w:rPr>
              <w:pPrChange w:id="11946" w:author="phuong vu" w:date="2018-11-23T13:48:00Z">
                <w:pPr>
                  <w:spacing w:line="360" w:lineRule="auto"/>
                  <w:jc w:val="center"/>
                </w:pPr>
              </w:pPrChange>
            </w:pPr>
            <w:r w:rsidRPr="007F1EF1">
              <w:rPr>
                <w:b/>
                <w:lang w:val="en-US"/>
              </w:rPr>
              <w:t>Sửa</w:t>
            </w:r>
          </w:p>
        </w:tc>
        <w:tc>
          <w:tcPr>
            <w:tcW w:w="1463" w:type="dxa"/>
            <w:vAlign w:val="center"/>
          </w:tcPr>
          <w:p w14:paraId="6012365A" w14:textId="77777777" w:rsidR="00DE2334" w:rsidRPr="007F1EF1" w:rsidRDefault="00DE2334" w:rsidP="00E6227B">
            <w:pPr>
              <w:spacing w:line="276" w:lineRule="auto"/>
              <w:jc w:val="center"/>
              <w:rPr>
                <w:b/>
                <w:lang w:val="en-US"/>
              </w:rPr>
              <w:pPrChange w:id="11947" w:author="phuong vu" w:date="2018-11-23T13:48:00Z">
                <w:pPr>
                  <w:spacing w:line="360" w:lineRule="auto"/>
                  <w:jc w:val="center"/>
                </w:pPr>
              </w:pPrChange>
            </w:pPr>
            <w:r w:rsidRPr="007F1EF1">
              <w:rPr>
                <w:b/>
                <w:lang w:val="en-US"/>
              </w:rPr>
              <w:t>Xóa</w:t>
            </w:r>
          </w:p>
        </w:tc>
        <w:tc>
          <w:tcPr>
            <w:tcW w:w="1463" w:type="dxa"/>
            <w:vAlign w:val="center"/>
          </w:tcPr>
          <w:p w14:paraId="35BC0BD7" w14:textId="77777777" w:rsidR="00DE2334" w:rsidRPr="007F1EF1" w:rsidRDefault="00DE2334" w:rsidP="00E6227B">
            <w:pPr>
              <w:spacing w:line="276" w:lineRule="auto"/>
              <w:jc w:val="center"/>
              <w:rPr>
                <w:b/>
                <w:lang w:val="en-US"/>
              </w:rPr>
              <w:pPrChange w:id="11948" w:author="phuong vu" w:date="2018-11-23T13:48:00Z">
                <w:pPr>
                  <w:spacing w:line="360" w:lineRule="auto"/>
                  <w:jc w:val="center"/>
                </w:pPr>
              </w:pPrChange>
            </w:pPr>
            <w:r w:rsidRPr="007F1EF1">
              <w:rPr>
                <w:b/>
                <w:lang w:val="en-US"/>
              </w:rPr>
              <w:t>Truy vấn</w:t>
            </w:r>
          </w:p>
        </w:tc>
      </w:tr>
      <w:tr w:rsidR="00DE2334" w14:paraId="030F51B7" w14:textId="77777777" w:rsidTr="00A72A60">
        <w:tc>
          <w:tcPr>
            <w:tcW w:w="805" w:type="dxa"/>
          </w:tcPr>
          <w:p w14:paraId="60B2556F" w14:textId="77777777" w:rsidR="00DE2334" w:rsidRDefault="00DE2334" w:rsidP="00E6227B">
            <w:pPr>
              <w:spacing w:line="276" w:lineRule="auto"/>
              <w:jc w:val="center"/>
              <w:rPr>
                <w:lang w:val="en-US"/>
              </w:rPr>
              <w:pPrChange w:id="11949" w:author="phuong vu" w:date="2018-11-23T13:48:00Z">
                <w:pPr>
                  <w:spacing w:line="360" w:lineRule="auto"/>
                  <w:jc w:val="center"/>
                </w:pPr>
              </w:pPrChange>
            </w:pPr>
            <w:r>
              <w:rPr>
                <w:lang w:val="en-US"/>
              </w:rPr>
              <w:t>1</w:t>
            </w:r>
          </w:p>
        </w:tc>
        <w:tc>
          <w:tcPr>
            <w:tcW w:w="2120" w:type="dxa"/>
          </w:tcPr>
          <w:p w14:paraId="34847956" w14:textId="77777777" w:rsidR="00DE2334" w:rsidRDefault="00DE2334" w:rsidP="00E6227B">
            <w:pPr>
              <w:spacing w:line="276" w:lineRule="auto"/>
              <w:rPr>
                <w:lang w:val="en-US"/>
              </w:rPr>
              <w:pPrChange w:id="11950" w:author="phuong vu" w:date="2018-11-23T13:48:00Z">
                <w:pPr>
                  <w:spacing w:line="360" w:lineRule="auto"/>
                </w:pPr>
              </w:pPrChange>
            </w:pPr>
            <w:r>
              <w:rPr>
                <w:lang w:val="en-US"/>
              </w:rPr>
              <w:t>customer_order</w:t>
            </w:r>
          </w:p>
        </w:tc>
        <w:tc>
          <w:tcPr>
            <w:tcW w:w="1463" w:type="dxa"/>
          </w:tcPr>
          <w:p w14:paraId="592FB54D" w14:textId="77777777" w:rsidR="00DE2334" w:rsidRDefault="00DE2334" w:rsidP="00E6227B">
            <w:pPr>
              <w:spacing w:line="276" w:lineRule="auto"/>
              <w:jc w:val="center"/>
              <w:rPr>
                <w:lang w:val="en-US"/>
              </w:rPr>
              <w:pPrChange w:id="11951" w:author="phuong vu" w:date="2018-11-23T13:48:00Z">
                <w:pPr>
                  <w:spacing w:line="360" w:lineRule="auto"/>
                  <w:jc w:val="center"/>
                </w:pPr>
              </w:pPrChange>
            </w:pPr>
          </w:p>
        </w:tc>
        <w:tc>
          <w:tcPr>
            <w:tcW w:w="1463" w:type="dxa"/>
          </w:tcPr>
          <w:p w14:paraId="164B3BBE" w14:textId="77777777" w:rsidR="00DE2334" w:rsidRDefault="00DE2334" w:rsidP="00E6227B">
            <w:pPr>
              <w:spacing w:line="276" w:lineRule="auto"/>
              <w:jc w:val="center"/>
              <w:rPr>
                <w:lang w:val="en-US"/>
              </w:rPr>
              <w:pPrChange w:id="11952" w:author="phuong vu" w:date="2018-11-23T13:48:00Z">
                <w:pPr>
                  <w:spacing w:line="360" w:lineRule="auto"/>
                  <w:jc w:val="center"/>
                </w:pPr>
              </w:pPrChange>
            </w:pPr>
            <w:r>
              <w:rPr>
                <w:lang w:val="en-US"/>
              </w:rPr>
              <w:t>X</w:t>
            </w:r>
          </w:p>
        </w:tc>
        <w:tc>
          <w:tcPr>
            <w:tcW w:w="1463" w:type="dxa"/>
          </w:tcPr>
          <w:p w14:paraId="5F3FA9A9" w14:textId="77777777" w:rsidR="00DE2334" w:rsidRDefault="00DE2334" w:rsidP="00E6227B">
            <w:pPr>
              <w:spacing w:line="276" w:lineRule="auto"/>
              <w:jc w:val="center"/>
              <w:rPr>
                <w:lang w:val="en-US"/>
              </w:rPr>
              <w:pPrChange w:id="11953" w:author="phuong vu" w:date="2018-11-23T13:48:00Z">
                <w:pPr>
                  <w:spacing w:line="360" w:lineRule="auto"/>
                  <w:jc w:val="center"/>
                </w:pPr>
              </w:pPrChange>
            </w:pPr>
          </w:p>
        </w:tc>
        <w:tc>
          <w:tcPr>
            <w:tcW w:w="1463" w:type="dxa"/>
          </w:tcPr>
          <w:p w14:paraId="285C96BB" w14:textId="77777777" w:rsidR="00DE2334" w:rsidRDefault="00DE2334" w:rsidP="00E6227B">
            <w:pPr>
              <w:spacing w:line="276" w:lineRule="auto"/>
              <w:jc w:val="center"/>
              <w:rPr>
                <w:lang w:val="en-US"/>
              </w:rPr>
              <w:pPrChange w:id="11954" w:author="phuong vu" w:date="2018-11-23T13:48:00Z">
                <w:pPr>
                  <w:jc w:val="center"/>
                </w:pPr>
              </w:pPrChange>
            </w:pPr>
          </w:p>
        </w:tc>
      </w:tr>
      <w:tr w:rsidR="00834A8A" w14:paraId="28D3239F" w14:textId="77777777" w:rsidTr="00A72A60">
        <w:trPr>
          <w:ins w:id="11955" w:author="phuong vu" w:date="2018-11-21T22:37:00Z"/>
        </w:trPr>
        <w:tc>
          <w:tcPr>
            <w:tcW w:w="805" w:type="dxa"/>
          </w:tcPr>
          <w:p w14:paraId="48230C64" w14:textId="470A59D0" w:rsidR="00834A8A" w:rsidRDefault="00834A8A" w:rsidP="00E6227B">
            <w:pPr>
              <w:spacing w:line="276" w:lineRule="auto"/>
              <w:jc w:val="center"/>
              <w:rPr>
                <w:ins w:id="11956" w:author="phuong vu" w:date="2018-11-21T22:37:00Z"/>
                <w:lang w:val="en-US"/>
              </w:rPr>
              <w:pPrChange w:id="11957" w:author="phuong vu" w:date="2018-11-23T13:48:00Z">
                <w:pPr>
                  <w:spacing w:line="360" w:lineRule="auto"/>
                  <w:jc w:val="center"/>
                </w:pPr>
              </w:pPrChange>
            </w:pPr>
            <w:ins w:id="11958" w:author="phuong vu" w:date="2018-11-21T22:37:00Z">
              <w:r>
                <w:rPr>
                  <w:lang w:val="en-US"/>
                </w:rPr>
                <w:t>2</w:t>
              </w:r>
            </w:ins>
          </w:p>
        </w:tc>
        <w:tc>
          <w:tcPr>
            <w:tcW w:w="2120" w:type="dxa"/>
          </w:tcPr>
          <w:p w14:paraId="039F2FEC" w14:textId="051752AD" w:rsidR="00834A8A" w:rsidRDefault="00834A8A" w:rsidP="00E6227B">
            <w:pPr>
              <w:spacing w:line="276" w:lineRule="auto"/>
              <w:rPr>
                <w:ins w:id="11959" w:author="phuong vu" w:date="2018-11-21T22:37:00Z"/>
                <w:lang w:val="en-US"/>
              </w:rPr>
              <w:pPrChange w:id="11960" w:author="phuong vu" w:date="2018-11-23T13:48:00Z">
                <w:pPr>
                  <w:spacing w:line="360" w:lineRule="auto"/>
                </w:pPr>
              </w:pPrChange>
            </w:pPr>
            <w:ins w:id="11961" w:author="phuong vu" w:date="2018-11-21T22:38:00Z">
              <w:r>
                <w:rPr>
                  <w:lang w:val="en-US"/>
                </w:rPr>
                <w:t>o</w:t>
              </w:r>
            </w:ins>
            <w:ins w:id="11962" w:author="phuong vu" w:date="2018-11-21T22:37:00Z">
              <w:r>
                <w:rPr>
                  <w:lang w:val="en-US"/>
                </w:rPr>
                <w:t>rder_detail</w:t>
              </w:r>
            </w:ins>
          </w:p>
        </w:tc>
        <w:tc>
          <w:tcPr>
            <w:tcW w:w="1463" w:type="dxa"/>
          </w:tcPr>
          <w:p w14:paraId="0CFE312D" w14:textId="77777777" w:rsidR="00834A8A" w:rsidRDefault="00834A8A" w:rsidP="00E6227B">
            <w:pPr>
              <w:spacing w:line="276" w:lineRule="auto"/>
              <w:jc w:val="center"/>
              <w:rPr>
                <w:ins w:id="11963" w:author="phuong vu" w:date="2018-11-21T22:37:00Z"/>
                <w:lang w:val="en-US"/>
              </w:rPr>
              <w:pPrChange w:id="11964" w:author="phuong vu" w:date="2018-11-23T13:48:00Z">
                <w:pPr>
                  <w:spacing w:line="360" w:lineRule="auto"/>
                  <w:jc w:val="center"/>
                </w:pPr>
              </w:pPrChange>
            </w:pPr>
          </w:p>
        </w:tc>
        <w:tc>
          <w:tcPr>
            <w:tcW w:w="1463" w:type="dxa"/>
          </w:tcPr>
          <w:p w14:paraId="0EB146EB" w14:textId="1C17662B" w:rsidR="00834A8A" w:rsidRDefault="00834A8A" w:rsidP="00E6227B">
            <w:pPr>
              <w:spacing w:line="276" w:lineRule="auto"/>
              <w:jc w:val="center"/>
              <w:rPr>
                <w:ins w:id="11965" w:author="phuong vu" w:date="2018-11-21T22:37:00Z"/>
                <w:lang w:val="en-US"/>
              </w:rPr>
              <w:pPrChange w:id="11966" w:author="phuong vu" w:date="2018-11-23T13:48:00Z">
                <w:pPr>
                  <w:spacing w:line="360" w:lineRule="auto"/>
                  <w:jc w:val="center"/>
                </w:pPr>
              </w:pPrChange>
            </w:pPr>
            <w:ins w:id="11967" w:author="phuong vu" w:date="2018-11-21T22:37:00Z">
              <w:r>
                <w:rPr>
                  <w:lang w:val="en-US"/>
                </w:rPr>
                <w:t>X</w:t>
              </w:r>
            </w:ins>
          </w:p>
        </w:tc>
        <w:tc>
          <w:tcPr>
            <w:tcW w:w="1463" w:type="dxa"/>
          </w:tcPr>
          <w:p w14:paraId="41FA685B" w14:textId="77777777" w:rsidR="00834A8A" w:rsidRDefault="00834A8A" w:rsidP="00E6227B">
            <w:pPr>
              <w:spacing w:line="276" w:lineRule="auto"/>
              <w:jc w:val="center"/>
              <w:rPr>
                <w:ins w:id="11968" w:author="phuong vu" w:date="2018-11-21T22:37:00Z"/>
                <w:lang w:val="en-US"/>
              </w:rPr>
              <w:pPrChange w:id="11969" w:author="phuong vu" w:date="2018-11-23T13:48:00Z">
                <w:pPr>
                  <w:spacing w:line="360" w:lineRule="auto"/>
                  <w:jc w:val="center"/>
                </w:pPr>
              </w:pPrChange>
            </w:pPr>
          </w:p>
        </w:tc>
        <w:tc>
          <w:tcPr>
            <w:tcW w:w="1463" w:type="dxa"/>
          </w:tcPr>
          <w:p w14:paraId="3E8253BC" w14:textId="77777777" w:rsidR="00834A8A" w:rsidRDefault="00834A8A" w:rsidP="00E6227B">
            <w:pPr>
              <w:spacing w:line="276" w:lineRule="auto"/>
              <w:jc w:val="center"/>
              <w:rPr>
                <w:ins w:id="11970" w:author="phuong vu" w:date="2018-11-21T22:37:00Z"/>
                <w:lang w:val="en-US"/>
              </w:rPr>
              <w:pPrChange w:id="11971" w:author="phuong vu" w:date="2018-11-23T13:48:00Z">
                <w:pPr>
                  <w:jc w:val="center"/>
                </w:pPr>
              </w:pPrChange>
            </w:pPr>
          </w:p>
        </w:tc>
      </w:tr>
      <w:tr w:rsidR="00DE2334" w14:paraId="35CA55AE" w14:textId="77777777" w:rsidTr="00A72A60">
        <w:tc>
          <w:tcPr>
            <w:tcW w:w="805" w:type="dxa"/>
          </w:tcPr>
          <w:p w14:paraId="7DBE7B6B" w14:textId="48B73EC9" w:rsidR="00DE2334" w:rsidRDefault="00834A8A" w:rsidP="00E6227B">
            <w:pPr>
              <w:spacing w:line="276" w:lineRule="auto"/>
              <w:jc w:val="center"/>
              <w:rPr>
                <w:lang w:val="en-US"/>
              </w:rPr>
              <w:pPrChange w:id="11972" w:author="phuong vu" w:date="2018-11-23T13:48:00Z">
                <w:pPr>
                  <w:spacing w:line="360" w:lineRule="auto"/>
                  <w:jc w:val="center"/>
                </w:pPr>
              </w:pPrChange>
            </w:pPr>
            <w:ins w:id="11973" w:author="phuong vu" w:date="2018-11-21T22:38:00Z">
              <w:r>
                <w:rPr>
                  <w:lang w:val="en-US"/>
                </w:rPr>
                <w:t>3</w:t>
              </w:r>
            </w:ins>
            <w:del w:id="11974" w:author="phuong vu" w:date="2018-11-21T22:38:00Z">
              <w:r w:rsidR="00DE2334" w:rsidDel="00834A8A">
                <w:rPr>
                  <w:lang w:val="en-US"/>
                </w:rPr>
                <w:delText>2</w:delText>
              </w:r>
            </w:del>
          </w:p>
        </w:tc>
        <w:tc>
          <w:tcPr>
            <w:tcW w:w="2120" w:type="dxa"/>
          </w:tcPr>
          <w:p w14:paraId="0F91C2F2" w14:textId="77777777" w:rsidR="00DE2334" w:rsidRDefault="00DE2334" w:rsidP="00E6227B">
            <w:pPr>
              <w:spacing w:line="276" w:lineRule="auto"/>
              <w:rPr>
                <w:lang w:val="en-US"/>
              </w:rPr>
              <w:pPrChange w:id="11975" w:author="phuong vu" w:date="2018-11-23T13:48:00Z">
                <w:pPr>
                  <w:spacing w:line="360" w:lineRule="auto"/>
                </w:pPr>
              </w:pPrChange>
            </w:pPr>
            <w:r>
              <w:rPr>
                <w:lang w:val="en-US"/>
              </w:rPr>
              <w:t>task</w:t>
            </w:r>
          </w:p>
        </w:tc>
        <w:tc>
          <w:tcPr>
            <w:tcW w:w="1463" w:type="dxa"/>
          </w:tcPr>
          <w:p w14:paraId="65F066E6" w14:textId="77777777" w:rsidR="00DE2334" w:rsidRDefault="00DE2334" w:rsidP="00E6227B">
            <w:pPr>
              <w:spacing w:line="276" w:lineRule="auto"/>
              <w:jc w:val="center"/>
              <w:rPr>
                <w:lang w:val="en-US"/>
              </w:rPr>
              <w:pPrChange w:id="11976" w:author="phuong vu" w:date="2018-11-23T13:48:00Z">
                <w:pPr>
                  <w:spacing w:line="360" w:lineRule="auto"/>
                  <w:jc w:val="center"/>
                </w:pPr>
              </w:pPrChange>
            </w:pPr>
            <w:r>
              <w:rPr>
                <w:lang w:val="en-US"/>
              </w:rPr>
              <w:t>X</w:t>
            </w:r>
          </w:p>
        </w:tc>
        <w:tc>
          <w:tcPr>
            <w:tcW w:w="1463" w:type="dxa"/>
          </w:tcPr>
          <w:p w14:paraId="52A86D1B" w14:textId="77777777" w:rsidR="00DE2334" w:rsidRDefault="00DE2334" w:rsidP="00E6227B">
            <w:pPr>
              <w:spacing w:line="276" w:lineRule="auto"/>
              <w:jc w:val="center"/>
              <w:rPr>
                <w:lang w:val="en-US"/>
              </w:rPr>
              <w:pPrChange w:id="11977" w:author="phuong vu" w:date="2018-11-23T13:48:00Z">
                <w:pPr>
                  <w:spacing w:line="360" w:lineRule="auto"/>
                  <w:jc w:val="center"/>
                </w:pPr>
              </w:pPrChange>
            </w:pPr>
            <w:r>
              <w:rPr>
                <w:lang w:val="en-US"/>
              </w:rPr>
              <w:t>X</w:t>
            </w:r>
          </w:p>
        </w:tc>
        <w:tc>
          <w:tcPr>
            <w:tcW w:w="1463" w:type="dxa"/>
          </w:tcPr>
          <w:p w14:paraId="226E7FB3" w14:textId="77777777" w:rsidR="00DE2334" w:rsidRDefault="00DE2334" w:rsidP="00E6227B">
            <w:pPr>
              <w:spacing w:line="276" w:lineRule="auto"/>
              <w:jc w:val="center"/>
              <w:rPr>
                <w:lang w:val="en-US"/>
              </w:rPr>
              <w:pPrChange w:id="11978" w:author="phuong vu" w:date="2018-11-23T13:48:00Z">
                <w:pPr>
                  <w:spacing w:line="360" w:lineRule="auto"/>
                  <w:jc w:val="center"/>
                </w:pPr>
              </w:pPrChange>
            </w:pPr>
          </w:p>
        </w:tc>
        <w:tc>
          <w:tcPr>
            <w:tcW w:w="1463" w:type="dxa"/>
          </w:tcPr>
          <w:p w14:paraId="0425B62C" w14:textId="77777777" w:rsidR="00DE2334" w:rsidRDefault="00DE2334" w:rsidP="00E6227B">
            <w:pPr>
              <w:spacing w:line="276" w:lineRule="auto"/>
              <w:jc w:val="center"/>
              <w:rPr>
                <w:lang w:val="en-US"/>
              </w:rPr>
              <w:pPrChange w:id="11979" w:author="phuong vu" w:date="2018-11-23T13:48:00Z">
                <w:pPr>
                  <w:jc w:val="center"/>
                </w:pPr>
              </w:pPrChange>
            </w:pPr>
          </w:p>
        </w:tc>
      </w:tr>
      <w:tr w:rsidR="00DE2334" w14:paraId="72EBEA62" w14:textId="77777777" w:rsidTr="00A72A60">
        <w:tc>
          <w:tcPr>
            <w:tcW w:w="805" w:type="dxa"/>
          </w:tcPr>
          <w:p w14:paraId="2E45C7AF" w14:textId="38F08394" w:rsidR="00DE2334" w:rsidRDefault="00834A8A" w:rsidP="00E6227B">
            <w:pPr>
              <w:spacing w:line="276" w:lineRule="auto"/>
              <w:jc w:val="center"/>
              <w:rPr>
                <w:lang w:val="en-US"/>
              </w:rPr>
              <w:pPrChange w:id="11980" w:author="phuong vu" w:date="2018-11-23T13:48:00Z">
                <w:pPr>
                  <w:spacing w:line="360" w:lineRule="auto"/>
                  <w:jc w:val="center"/>
                </w:pPr>
              </w:pPrChange>
            </w:pPr>
            <w:ins w:id="11981" w:author="phuong vu" w:date="2018-11-21T22:38:00Z">
              <w:r>
                <w:rPr>
                  <w:lang w:val="en-US"/>
                </w:rPr>
                <w:t>4</w:t>
              </w:r>
            </w:ins>
            <w:del w:id="11982" w:author="phuong vu" w:date="2018-11-21T22:38:00Z">
              <w:r w:rsidR="00DE2334" w:rsidDel="00834A8A">
                <w:rPr>
                  <w:lang w:val="en-US"/>
                </w:rPr>
                <w:delText>3</w:delText>
              </w:r>
            </w:del>
          </w:p>
        </w:tc>
        <w:tc>
          <w:tcPr>
            <w:tcW w:w="2120" w:type="dxa"/>
          </w:tcPr>
          <w:p w14:paraId="460A4563" w14:textId="77777777" w:rsidR="00DE2334" w:rsidRDefault="00DE2334" w:rsidP="00E6227B">
            <w:pPr>
              <w:spacing w:line="276" w:lineRule="auto"/>
              <w:rPr>
                <w:lang w:val="en-US"/>
              </w:rPr>
              <w:pPrChange w:id="11983" w:author="phuong vu" w:date="2018-11-23T13:48:00Z">
                <w:pPr>
                  <w:spacing w:line="360" w:lineRule="auto"/>
                </w:pPr>
              </w:pPrChange>
            </w:pPr>
            <w:r>
              <w:rPr>
                <w:lang w:val="en-US"/>
              </w:rPr>
              <w:t>order_detail</w:t>
            </w:r>
          </w:p>
        </w:tc>
        <w:tc>
          <w:tcPr>
            <w:tcW w:w="1463" w:type="dxa"/>
          </w:tcPr>
          <w:p w14:paraId="1314C561" w14:textId="77777777" w:rsidR="00DE2334" w:rsidRDefault="00DE2334" w:rsidP="00E6227B">
            <w:pPr>
              <w:spacing w:line="276" w:lineRule="auto"/>
              <w:jc w:val="center"/>
              <w:rPr>
                <w:lang w:val="en-US"/>
              </w:rPr>
              <w:pPrChange w:id="11984" w:author="phuong vu" w:date="2018-11-23T13:48:00Z">
                <w:pPr>
                  <w:spacing w:line="360" w:lineRule="auto"/>
                  <w:jc w:val="center"/>
                </w:pPr>
              </w:pPrChange>
            </w:pPr>
          </w:p>
        </w:tc>
        <w:tc>
          <w:tcPr>
            <w:tcW w:w="1463" w:type="dxa"/>
          </w:tcPr>
          <w:p w14:paraId="1EE4C89F" w14:textId="77777777" w:rsidR="00DE2334" w:rsidRDefault="00DE2334" w:rsidP="00E6227B">
            <w:pPr>
              <w:spacing w:line="276" w:lineRule="auto"/>
              <w:jc w:val="center"/>
              <w:rPr>
                <w:lang w:val="en-US"/>
              </w:rPr>
              <w:pPrChange w:id="11985" w:author="phuong vu" w:date="2018-11-23T13:48:00Z">
                <w:pPr>
                  <w:spacing w:line="360" w:lineRule="auto"/>
                  <w:jc w:val="center"/>
                </w:pPr>
              </w:pPrChange>
            </w:pPr>
            <w:r>
              <w:rPr>
                <w:lang w:val="en-US"/>
              </w:rPr>
              <w:t>X</w:t>
            </w:r>
          </w:p>
        </w:tc>
        <w:tc>
          <w:tcPr>
            <w:tcW w:w="1463" w:type="dxa"/>
          </w:tcPr>
          <w:p w14:paraId="49F13FF2" w14:textId="77777777" w:rsidR="00DE2334" w:rsidRDefault="00DE2334" w:rsidP="00E6227B">
            <w:pPr>
              <w:spacing w:line="276" w:lineRule="auto"/>
              <w:jc w:val="center"/>
              <w:rPr>
                <w:lang w:val="en-US"/>
              </w:rPr>
              <w:pPrChange w:id="11986" w:author="phuong vu" w:date="2018-11-23T13:48:00Z">
                <w:pPr>
                  <w:spacing w:line="360" w:lineRule="auto"/>
                  <w:jc w:val="center"/>
                </w:pPr>
              </w:pPrChange>
            </w:pPr>
          </w:p>
        </w:tc>
        <w:tc>
          <w:tcPr>
            <w:tcW w:w="1463" w:type="dxa"/>
          </w:tcPr>
          <w:p w14:paraId="472F0BFE" w14:textId="77777777" w:rsidR="00DE2334" w:rsidRDefault="00DE2334" w:rsidP="00E6227B">
            <w:pPr>
              <w:spacing w:line="276" w:lineRule="auto"/>
              <w:jc w:val="center"/>
              <w:rPr>
                <w:lang w:val="en-US"/>
              </w:rPr>
              <w:pPrChange w:id="11987" w:author="phuong vu" w:date="2018-11-23T13:48:00Z">
                <w:pPr>
                  <w:jc w:val="center"/>
                </w:pPr>
              </w:pPrChange>
            </w:pPr>
          </w:p>
        </w:tc>
      </w:tr>
      <w:tr w:rsidR="00DE2334" w14:paraId="0C2AFE63" w14:textId="77777777" w:rsidTr="00A72A60">
        <w:tc>
          <w:tcPr>
            <w:tcW w:w="805" w:type="dxa"/>
          </w:tcPr>
          <w:p w14:paraId="5F8BAD02" w14:textId="7DF4A771" w:rsidR="00DE2334" w:rsidRDefault="00834A8A" w:rsidP="00E6227B">
            <w:pPr>
              <w:spacing w:line="276" w:lineRule="auto"/>
              <w:jc w:val="center"/>
              <w:rPr>
                <w:lang w:val="en-US"/>
              </w:rPr>
              <w:pPrChange w:id="11988" w:author="phuong vu" w:date="2018-11-23T13:48:00Z">
                <w:pPr>
                  <w:spacing w:line="360" w:lineRule="auto"/>
                  <w:jc w:val="center"/>
                </w:pPr>
              </w:pPrChange>
            </w:pPr>
            <w:ins w:id="11989" w:author="phuong vu" w:date="2018-11-21T22:38:00Z">
              <w:r>
                <w:rPr>
                  <w:lang w:val="en-US"/>
                </w:rPr>
                <w:t>5</w:t>
              </w:r>
            </w:ins>
            <w:del w:id="11990" w:author="phuong vu" w:date="2018-11-21T22:38:00Z">
              <w:r w:rsidR="00DE2334" w:rsidDel="00834A8A">
                <w:rPr>
                  <w:lang w:val="en-US"/>
                </w:rPr>
                <w:delText>4</w:delText>
              </w:r>
            </w:del>
          </w:p>
        </w:tc>
        <w:tc>
          <w:tcPr>
            <w:tcW w:w="2120" w:type="dxa"/>
          </w:tcPr>
          <w:p w14:paraId="0C7905DD" w14:textId="77777777" w:rsidR="00DE2334" w:rsidRDefault="00DE2334" w:rsidP="00E6227B">
            <w:pPr>
              <w:spacing w:line="276" w:lineRule="auto"/>
              <w:rPr>
                <w:lang w:val="en-US"/>
              </w:rPr>
              <w:pPrChange w:id="11991" w:author="phuong vu" w:date="2018-11-23T13:48:00Z">
                <w:pPr>
                  <w:spacing w:line="360" w:lineRule="auto"/>
                </w:pPr>
              </w:pPrChange>
            </w:pPr>
            <w:r>
              <w:rPr>
                <w:lang w:val="en-US"/>
              </w:rPr>
              <w:t>receipt</w:t>
            </w:r>
          </w:p>
        </w:tc>
        <w:tc>
          <w:tcPr>
            <w:tcW w:w="1463" w:type="dxa"/>
          </w:tcPr>
          <w:p w14:paraId="19E2A47D" w14:textId="77777777" w:rsidR="00DE2334" w:rsidRDefault="00DE2334" w:rsidP="00E6227B">
            <w:pPr>
              <w:spacing w:line="276" w:lineRule="auto"/>
              <w:jc w:val="center"/>
              <w:rPr>
                <w:lang w:val="en-US"/>
              </w:rPr>
              <w:pPrChange w:id="11992" w:author="phuong vu" w:date="2018-11-23T13:48:00Z">
                <w:pPr>
                  <w:spacing w:line="360" w:lineRule="auto"/>
                  <w:jc w:val="center"/>
                </w:pPr>
              </w:pPrChange>
            </w:pPr>
          </w:p>
        </w:tc>
        <w:tc>
          <w:tcPr>
            <w:tcW w:w="1463" w:type="dxa"/>
          </w:tcPr>
          <w:p w14:paraId="26CD018A" w14:textId="77777777" w:rsidR="00DE2334" w:rsidRDefault="00DE2334" w:rsidP="00E6227B">
            <w:pPr>
              <w:spacing w:line="276" w:lineRule="auto"/>
              <w:jc w:val="center"/>
              <w:rPr>
                <w:lang w:val="en-US"/>
              </w:rPr>
              <w:pPrChange w:id="11993" w:author="phuong vu" w:date="2018-11-23T13:48:00Z">
                <w:pPr>
                  <w:spacing w:line="360" w:lineRule="auto"/>
                  <w:jc w:val="center"/>
                </w:pPr>
              </w:pPrChange>
            </w:pPr>
            <w:r>
              <w:rPr>
                <w:lang w:val="en-US"/>
              </w:rPr>
              <w:t>X</w:t>
            </w:r>
          </w:p>
        </w:tc>
        <w:tc>
          <w:tcPr>
            <w:tcW w:w="1463" w:type="dxa"/>
          </w:tcPr>
          <w:p w14:paraId="21C0D277" w14:textId="77777777" w:rsidR="00DE2334" w:rsidRDefault="00DE2334" w:rsidP="00E6227B">
            <w:pPr>
              <w:spacing w:line="276" w:lineRule="auto"/>
              <w:jc w:val="center"/>
              <w:rPr>
                <w:lang w:val="en-US"/>
              </w:rPr>
              <w:pPrChange w:id="11994" w:author="phuong vu" w:date="2018-11-23T13:48:00Z">
                <w:pPr>
                  <w:spacing w:line="360" w:lineRule="auto"/>
                  <w:jc w:val="center"/>
                </w:pPr>
              </w:pPrChange>
            </w:pPr>
          </w:p>
        </w:tc>
        <w:tc>
          <w:tcPr>
            <w:tcW w:w="1463" w:type="dxa"/>
          </w:tcPr>
          <w:p w14:paraId="7D56F612" w14:textId="77777777" w:rsidR="00DE2334" w:rsidRDefault="00DE2334" w:rsidP="00E6227B">
            <w:pPr>
              <w:spacing w:line="276" w:lineRule="auto"/>
              <w:jc w:val="center"/>
              <w:rPr>
                <w:lang w:val="en-US"/>
              </w:rPr>
              <w:pPrChange w:id="11995" w:author="phuong vu" w:date="2018-11-23T13:48:00Z">
                <w:pPr>
                  <w:jc w:val="center"/>
                </w:pPr>
              </w:pPrChange>
            </w:pPr>
          </w:p>
        </w:tc>
      </w:tr>
      <w:tr w:rsidR="00834A8A" w14:paraId="459285C0" w14:textId="77777777" w:rsidTr="00A72A60">
        <w:trPr>
          <w:ins w:id="11996" w:author="phuong vu" w:date="2018-11-21T22:38:00Z"/>
        </w:trPr>
        <w:tc>
          <w:tcPr>
            <w:tcW w:w="805" w:type="dxa"/>
          </w:tcPr>
          <w:p w14:paraId="4295E5D4" w14:textId="2121EA39" w:rsidR="00834A8A" w:rsidRDefault="00834A8A" w:rsidP="00E6227B">
            <w:pPr>
              <w:spacing w:line="276" w:lineRule="auto"/>
              <w:jc w:val="center"/>
              <w:rPr>
                <w:ins w:id="11997" w:author="phuong vu" w:date="2018-11-21T22:38:00Z"/>
                <w:lang w:val="en-US"/>
              </w:rPr>
              <w:pPrChange w:id="11998" w:author="phuong vu" w:date="2018-11-23T13:48:00Z">
                <w:pPr>
                  <w:spacing w:line="360" w:lineRule="auto"/>
                  <w:jc w:val="center"/>
                </w:pPr>
              </w:pPrChange>
            </w:pPr>
            <w:ins w:id="11999" w:author="phuong vu" w:date="2018-11-21T22:38:00Z">
              <w:r>
                <w:rPr>
                  <w:lang w:val="en-US"/>
                </w:rPr>
                <w:t>6</w:t>
              </w:r>
            </w:ins>
          </w:p>
        </w:tc>
        <w:tc>
          <w:tcPr>
            <w:tcW w:w="2120" w:type="dxa"/>
          </w:tcPr>
          <w:p w14:paraId="0B9EC30C" w14:textId="2B349F65" w:rsidR="00834A8A" w:rsidRDefault="00834A8A" w:rsidP="00E6227B">
            <w:pPr>
              <w:spacing w:line="276" w:lineRule="auto"/>
              <w:rPr>
                <w:ins w:id="12000" w:author="phuong vu" w:date="2018-11-21T22:38:00Z"/>
                <w:lang w:val="en-US"/>
              </w:rPr>
              <w:pPrChange w:id="12001" w:author="phuong vu" w:date="2018-11-23T13:48:00Z">
                <w:pPr>
                  <w:spacing w:line="360" w:lineRule="auto"/>
                </w:pPr>
              </w:pPrChange>
            </w:pPr>
            <w:ins w:id="12002" w:author="phuong vu" w:date="2018-11-21T22:38:00Z">
              <w:r>
                <w:rPr>
                  <w:lang w:val="en-US"/>
                </w:rPr>
                <w:t>Receipt_detail</w:t>
              </w:r>
            </w:ins>
          </w:p>
        </w:tc>
        <w:tc>
          <w:tcPr>
            <w:tcW w:w="1463" w:type="dxa"/>
          </w:tcPr>
          <w:p w14:paraId="64AD4C58" w14:textId="77777777" w:rsidR="00834A8A" w:rsidRDefault="00834A8A" w:rsidP="00E6227B">
            <w:pPr>
              <w:spacing w:line="276" w:lineRule="auto"/>
              <w:jc w:val="center"/>
              <w:rPr>
                <w:ins w:id="12003" w:author="phuong vu" w:date="2018-11-21T22:38:00Z"/>
                <w:lang w:val="en-US"/>
              </w:rPr>
              <w:pPrChange w:id="12004" w:author="phuong vu" w:date="2018-11-23T13:48:00Z">
                <w:pPr>
                  <w:spacing w:line="360" w:lineRule="auto"/>
                  <w:jc w:val="center"/>
                </w:pPr>
              </w:pPrChange>
            </w:pPr>
          </w:p>
        </w:tc>
        <w:tc>
          <w:tcPr>
            <w:tcW w:w="1463" w:type="dxa"/>
          </w:tcPr>
          <w:p w14:paraId="6756B384" w14:textId="77777777" w:rsidR="00834A8A" w:rsidRDefault="00834A8A" w:rsidP="00E6227B">
            <w:pPr>
              <w:spacing w:line="276" w:lineRule="auto"/>
              <w:jc w:val="center"/>
              <w:rPr>
                <w:ins w:id="12005" w:author="phuong vu" w:date="2018-11-21T22:38:00Z"/>
                <w:lang w:val="en-US"/>
              </w:rPr>
              <w:pPrChange w:id="12006" w:author="phuong vu" w:date="2018-11-23T13:48:00Z">
                <w:pPr>
                  <w:spacing w:line="360" w:lineRule="auto"/>
                  <w:jc w:val="center"/>
                </w:pPr>
              </w:pPrChange>
            </w:pPr>
          </w:p>
        </w:tc>
        <w:tc>
          <w:tcPr>
            <w:tcW w:w="1463" w:type="dxa"/>
          </w:tcPr>
          <w:p w14:paraId="0431D035" w14:textId="77777777" w:rsidR="00834A8A" w:rsidRDefault="00834A8A" w:rsidP="00E6227B">
            <w:pPr>
              <w:spacing w:line="276" w:lineRule="auto"/>
              <w:jc w:val="center"/>
              <w:rPr>
                <w:ins w:id="12007" w:author="phuong vu" w:date="2018-11-21T22:38:00Z"/>
                <w:lang w:val="en-US"/>
              </w:rPr>
              <w:pPrChange w:id="12008" w:author="phuong vu" w:date="2018-11-23T13:48:00Z">
                <w:pPr>
                  <w:spacing w:line="360" w:lineRule="auto"/>
                  <w:jc w:val="center"/>
                </w:pPr>
              </w:pPrChange>
            </w:pPr>
          </w:p>
        </w:tc>
        <w:tc>
          <w:tcPr>
            <w:tcW w:w="1463" w:type="dxa"/>
          </w:tcPr>
          <w:p w14:paraId="060D4165" w14:textId="77777777" w:rsidR="00834A8A" w:rsidRDefault="00834A8A" w:rsidP="00E6227B">
            <w:pPr>
              <w:spacing w:line="276" w:lineRule="auto"/>
              <w:jc w:val="center"/>
              <w:rPr>
                <w:ins w:id="12009" w:author="phuong vu" w:date="2018-11-21T22:38:00Z"/>
                <w:lang w:val="en-US"/>
              </w:rPr>
              <w:pPrChange w:id="12010" w:author="phuong vu" w:date="2018-11-23T13:48:00Z">
                <w:pPr>
                  <w:jc w:val="center"/>
                </w:pPr>
              </w:pPrChange>
            </w:pPr>
          </w:p>
        </w:tc>
      </w:tr>
    </w:tbl>
    <w:p w14:paraId="650C68F8" w14:textId="77777777" w:rsidR="00DE2334" w:rsidRPr="00C95C85" w:rsidRDefault="00DE2334" w:rsidP="00E6227B">
      <w:pPr>
        <w:spacing w:line="276" w:lineRule="auto"/>
        <w:rPr>
          <w:lang w:val="en-US"/>
        </w:rPr>
        <w:pPrChange w:id="12011" w:author="phuong vu" w:date="2018-11-23T13:48:00Z">
          <w:pPr/>
        </w:pPrChange>
      </w:pPr>
    </w:p>
    <w:p w14:paraId="30DC4E59" w14:textId="2CC362EB" w:rsidR="00070C2F" w:rsidRDefault="00070C2F" w:rsidP="00E6227B">
      <w:pPr>
        <w:pStyle w:val="Heading6"/>
        <w:spacing w:line="276" w:lineRule="auto"/>
        <w:rPr>
          <w:lang w:val="en-US"/>
        </w:rPr>
        <w:pPrChange w:id="12012" w:author="phuong vu" w:date="2018-11-23T13:48:00Z">
          <w:pPr>
            <w:pStyle w:val="Heading6"/>
          </w:pPr>
        </w:pPrChange>
      </w:pPr>
      <w:r>
        <w:rPr>
          <w:lang w:val="en-US"/>
        </w:rPr>
        <w:lastRenderedPageBreak/>
        <w:t>Cách xử lí</w:t>
      </w:r>
    </w:p>
    <w:p w14:paraId="5EB6A657" w14:textId="550C32D3" w:rsidR="00070C2F" w:rsidRDefault="00070C2F" w:rsidP="00E6227B">
      <w:pPr>
        <w:pStyle w:val="Heading5"/>
        <w:spacing w:line="276" w:lineRule="auto"/>
        <w:rPr>
          <w:lang w:val="en-US"/>
        </w:rPr>
        <w:pPrChange w:id="12013" w:author="phuong vu" w:date="2018-11-23T13:48:00Z">
          <w:pPr>
            <w:pStyle w:val="Heading5"/>
          </w:pPr>
        </w:pPrChange>
      </w:pPr>
      <w:r>
        <w:rPr>
          <w:lang w:val="en-US"/>
        </w:rPr>
        <w:t>Cập nhật thông tin biên nhận</w:t>
      </w:r>
    </w:p>
    <w:p w14:paraId="2A9741CF" w14:textId="147AA008" w:rsidR="00070C2F" w:rsidRDefault="00070C2F" w:rsidP="00E6227B">
      <w:pPr>
        <w:pStyle w:val="Heading6"/>
        <w:spacing w:line="276" w:lineRule="auto"/>
        <w:rPr>
          <w:ins w:id="12014" w:author="phuong vu" w:date="2018-11-21T23:29:00Z"/>
          <w:lang w:val="en-US"/>
        </w:rPr>
        <w:pPrChange w:id="12015" w:author="phuong vu" w:date="2018-11-23T13:48:00Z">
          <w:pPr>
            <w:pStyle w:val="Heading6"/>
          </w:pPr>
        </w:pPrChange>
      </w:pPr>
      <w:r>
        <w:rPr>
          <w:lang w:val="en-US"/>
        </w:rPr>
        <w:t>Mục đích</w:t>
      </w:r>
    </w:p>
    <w:p w14:paraId="3F5A01F6" w14:textId="3CD5BA28" w:rsidR="00836F48" w:rsidRPr="00933422" w:rsidRDefault="00836F48" w:rsidP="00E6227B">
      <w:pPr>
        <w:spacing w:line="276" w:lineRule="auto"/>
        <w:ind w:firstLine="720"/>
        <w:rPr>
          <w:lang w:val="en-US"/>
        </w:rPr>
        <w:pPrChange w:id="12016" w:author="phuong vu" w:date="2018-11-23T13:48:00Z">
          <w:pPr>
            <w:pStyle w:val="Heading6"/>
          </w:pPr>
        </w:pPrChange>
      </w:pPr>
      <w:ins w:id="12017" w:author="phuong vu" w:date="2018-11-21T23:29:00Z">
        <w:r>
          <w:rPr>
            <w:lang w:val="en-US"/>
          </w:rPr>
          <w:t>Cập nhật lại thông tin biên nhận đúng với thông tin nhân viên lấy đ</w:t>
        </w:r>
      </w:ins>
      <w:ins w:id="12018" w:author="phuong vu" w:date="2018-11-21T23:30:00Z">
        <w:r>
          <w:rPr>
            <w:lang w:val="en-US"/>
          </w:rPr>
          <w:t>ược trực tiếp từ khách hàng</w:t>
        </w:r>
      </w:ins>
      <w:ins w:id="12019" w:author="phuong vu" w:date="2018-11-21T23:31:00Z">
        <w:r>
          <w:rPr>
            <w:lang w:val="en-US"/>
          </w:rPr>
          <w:t xml:space="preserve"> cũng như các thông tin cho đúng với thực tế </w:t>
        </w:r>
      </w:ins>
      <w:ins w:id="12020" w:author="phuong vu" w:date="2018-11-21T23:32:00Z">
        <w:r>
          <w:rPr>
            <w:lang w:val="en-US"/>
          </w:rPr>
          <w:t>khi xử lí đơn hàng.</w:t>
        </w:r>
      </w:ins>
    </w:p>
    <w:p w14:paraId="07C461F8" w14:textId="575B6638" w:rsidR="00070C2F" w:rsidRDefault="00070C2F" w:rsidP="00E6227B">
      <w:pPr>
        <w:pStyle w:val="Heading6"/>
        <w:spacing w:line="276" w:lineRule="auto"/>
        <w:rPr>
          <w:lang w:val="en-US"/>
        </w:rPr>
        <w:pPrChange w:id="12021" w:author="phuong vu" w:date="2018-11-23T13:48:00Z">
          <w:pPr>
            <w:pStyle w:val="Heading6"/>
          </w:pPr>
        </w:pPrChange>
      </w:pPr>
      <w:r>
        <w:rPr>
          <w:lang w:val="en-US"/>
        </w:rPr>
        <w:t>Giao diện</w:t>
      </w:r>
    </w:p>
    <w:p w14:paraId="2B0EE830" w14:textId="77777777" w:rsidR="006C3B6C" w:rsidRDefault="006C3B6C" w:rsidP="00E6227B">
      <w:pPr>
        <w:keepNext/>
        <w:spacing w:line="276" w:lineRule="auto"/>
        <w:pPrChange w:id="12022" w:author="phuong vu" w:date="2018-11-23T13:48:00Z">
          <w:pPr>
            <w:keepNext/>
          </w:pPr>
        </w:pPrChange>
      </w:pPr>
      <w:r>
        <w:rPr>
          <w:noProof/>
        </w:rPr>
        <w:drawing>
          <wp:inline distT="0" distB="0" distL="0" distR="0" wp14:anchorId="58C725AA" wp14:editId="4F421A69">
            <wp:extent cx="5579745" cy="40328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4032885"/>
                    </a:xfrm>
                    <a:prstGeom prst="rect">
                      <a:avLst/>
                    </a:prstGeom>
                    <a:noFill/>
                    <a:ln>
                      <a:noFill/>
                    </a:ln>
                  </pic:spPr>
                </pic:pic>
              </a:graphicData>
            </a:graphic>
          </wp:inline>
        </w:drawing>
      </w:r>
    </w:p>
    <w:p w14:paraId="686D5639" w14:textId="3682D810" w:rsidR="006C3B6C" w:rsidRDefault="006C3B6C" w:rsidP="00E6227B">
      <w:pPr>
        <w:pStyle w:val="Caption"/>
        <w:spacing w:line="276" w:lineRule="auto"/>
        <w:rPr>
          <w:szCs w:val="26"/>
          <w:lang w:val="en-US"/>
        </w:rPr>
        <w:pPrChange w:id="12023" w:author="phuong vu" w:date="2018-11-23T13:48:00Z">
          <w:pPr>
            <w:pStyle w:val="Caption"/>
          </w:pPr>
        </w:pPrChange>
      </w:pPr>
      <w:bookmarkStart w:id="12024" w:name="_Toc530662946"/>
      <w:r w:rsidRPr="009B63D4">
        <w:rPr>
          <w:szCs w:val="26"/>
        </w:rPr>
        <w:t xml:space="preserve">Hình </w:t>
      </w:r>
      <w:ins w:id="12025"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12026"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12027" w:author="phuong vu" w:date="2018-11-22T18:14:00Z">
        <w:r w:rsidR="00627671">
          <w:rPr>
            <w:noProof/>
            <w:szCs w:val="26"/>
          </w:rPr>
          <w:t>19</w:t>
        </w:r>
        <w:r w:rsidR="00627671">
          <w:rPr>
            <w:szCs w:val="26"/>
          </w:rPr>
          <w:fldChar w:fldCharType="end"/>
        </w:r>
      </w:ins>
      <w:del w:id="12028"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13</w:delText>
        </w:r>
        <w:r w:rsidR="006C103E" w:rsidDel="00EC5005">
          <w:rPr>
            <w:szCs w:val="26"/>
          </w:rPr>
          <w:fldChar w:fldCharType="end"/>
        </w:r>
      </w:del>
      <w:r w:rsidRPr="009B63D4">
        <w:rPr>
          <w:szCs w:val="26"/>
          <w:lang w:val="en-US"/>
        </w:rPr>
        <w:t xml:space="preserve"> Giao diện cập nhật thông tin biên nhận với trạng thái "đang chờ"</w:t>
      </w:r>
      <w:bookmarkEnd w:id="12024"/>
    </w:p>
    <w:p w14:paraId="73D142D9" w14:textId="74E95CC0" w:rsidR="0013721C" w:rsidRDefault="0013721C" w:rsidP="00E6227B">
      <w:pPr>
        <w:keepNext/>
        <w:spacing w:line="276" w:lineRule="auto"/>
        <w:pPrChange w:id="12029" w:author="phuong vu" w:date="2018-11-23T13:48:00Z">
          <w:pPr>
            <w:keepNext/>
          </w:pPr>
        </w:pPrChange>
      </w:pPr>
      <w:del w:id="12030" w:author="phuong vu" w:date="2018-11-21T20:37:00Z">
        <w:r w:rsidDel="00C20A03">
          <w:rPr>
            <w:noProof/>
          </w:rPr>
          <w:lastRenderedPageBreak/>
          <w:drawing>
            <wp:inline distT="0" distB="0" distL="0" distR="0" wp14:anchorId="61720A9F" wp14:editId="35FC1279">
              <wp:extent cx="5579745" cy="39738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9745" cy="3973830"/>
                      </a:xfrm>
                      <a:prstGeom prst="rect">
                        <a:avLst/>
                      </a:prstGeom>
                      <a:noFill/>
                      <a:ln>
                        <a:noFill/>
                      </a:ln>
                    </pic:spPr>
                  </pic:pic>
                </a:graphicData>
              </a:graphic>
            </wp:inline>
          </w:drawing>
        </w:r>
      </w:del>
      <w:ins w:id="12031" w:author="phuong vu" w:date="2018-11-21T20:38:00Z">
        <w:r w:rsidR="00C20A03" w:rsidRPr="00C20A03">
          <w:t xml:space="preserve"> </w:t>
        </w:r>
        <w:r w:rsidR="00C20A03">
          <w:rPr>
            <w:noProof/>
          </w:rPr>
          <w:drawing>
            <wp:inline distT="0" distB="0" distL="0" distR="0" wp14:anchorId="7E1F9E1B" wp14:editId="225D8E1D">
              <wp:extent cx="5579745" cy="353250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3532505"/>
                      </a:xfrm>
                      <a:prstGeom prst="rect">
                        <a:avLst/>
                      </a:prstGeom>
                      <a:noFill/>
                      <a:ln>
                        <a:noFill/>
                      </a:ln>
                    </pic:spPr>
                  </pic:pic>
                </a:graphicData>
              </a:graphic>
            </wp:inline>
          </w:drawing>
        </w:r>
      </w:ins>
    </w:p>
    <w:p w14:paraId="625952F4" w14:textId="459009EE" w:rsidR="0013721C" w:rsidRPr="009B63D4" w:rsidRDefault="0013721C" w:rsidP="00E6227B">
      <w:pPr>
        <w:pStyle w:val="Caption"/>
        <w:spacing w:line="276" w:lineRule="auto"/>
        <w:rPr>
          <w:szCs w:val="26"/>
          <w:lang w:val="en-US"/>
        </w:rPr>
        <w:pPrChange w:id="12032" w:author="phuong vu" w:date="2018-11-23T13:48:00Z">
          <w:pPr>
            <w:pStyle w:val="Caption"/>
          </w:pPr>
        </w:pPrChange>
      </w:pPr>
      <w:bookmarkStart w:id="12033" w:name="_Toc530662947"/>
      <w:r w:rsidRPr="009B63D4">
        <w:rPr>
          <w:szCs w:val="26"/>
        </w:rPr>
        <w:t xml:space="preserve">Hình </w:t>
      </w:r>
      <w:ins w:id="12034"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12035"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12036" w:author="phuong vu" w:date="2018-11-22T18:14:00Z">
        <w:r w:rsidR="00627671">
          <w:rPr>
            <w:noProof/>
            <w:szCs w:val="26"/>
          </w:rPr>
          <w:t>20</w:t>
        </w:r>
        <w:r w:rsidR="00627671">
          <w:rPr>
            <w:szCs w:val="26"/>
          </w:rPr>
          <w:fldChar w:fldCharType="end"/>
        </w:r>
      </w:ins>
      <w:ins w:id="12037" w:author="phuong vu" w:date="2018-11-21T20:36:00Z">
        <w:r w:rsidR="00C20A03">
          <w:rPr>
            <w:szCs w:val="26"/>
            <w:lang w:val="en-US"/>
          </w:rPr>
          <w:t xml:space="preserve"> </w:t>
        </w:r>
      </w:ins>
      <w:del w:id="12038"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14</w:delText>
        </w:r>
        <w:r w:rsidR="006C103E" w:rsidDel="00EC5005">
          <w:rPr>
            <w:szCs w:val="26"/>
          </w:rPr>
          <w:fldChar w:fldCharType="end"/>
        </w:r>
      </w:del>
      <w:r w:rsidRPr="009B63D4">
        <w:rPr>
          <w:szCs w:val="26"/>
        </w:rPr>
        <w:t>Giao diện cập nhật thông tin biên nhận với trạng thái "đang chờ</w:t>
      </w:r>
      <w:r w:rsidRPr="009B63D4">
        <w:rPr>
          <w:szCs w:val="26"/>
          <w:lang w:val="en-US"/>
        </w:rPr>
        <w:t xml:space="preserve"> trả đồ</w:t>
      </w:r>
      <w:r w:rsidRPr="009B63D4">
        <w:rPr>
          <w:szCs w:val="26"/>
        </w:rPr>
        <w:t>"</w:t>
      </w:r>
      <w:bookmarkEnd w:id="12033"/>
    </w:p>
    <w:p w14:paraId="13EF0A50" w14:textId="5411730C" w:rsidR="00070C2F" w:rsidRDefault="00070C2F" w:rsidP="00E6227B">
      <w:pPr>
        <w:pStyle w:val="Heading6"/>
        <w:spacing w:line="276" w:lineRule="auto"/>
        <w:rPr>
          <w:lang w:val="en-US"/>
        </w:rPr>
        <w:pPrChange w:id="12039" w:author="phuong vu" w:date="2018-11-23T13:48:00Z">
          <w:pPr>
            <w:pStyle w:val="Heading6"/>
          </w:pPr>
        </w:pPrChange>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451F3E" w14:paraId="729F3EA5" w14:textId="77777777" w:rsidTr="00A72A60">
        <w:tc>
          <w:tcPr>
            <w:tcW w:w="805" w:type="dxa"/>
            <w:vAlign w:val="center"/>
          </w:tcPr>
          <w:p w14:paraId="4EB5F767" w14:textId="77777777" w:rsidR="00451F3E" w:rsidRPr="007F1EF1" w:rsidRDefault="00451F3E" w:rsidP="00E6227B">
            <w:pPr>
              <w:spacing w:line="276" w:lineRule="auto"/>
              <w:jc w:val="center"/>
              <w:rPr>
                <w:b/>
                <w:lang w:val="en-US"/>
              </w:rPr>
              <w:pPrChange w:id="12040" w:author="phuong vu" w:date="2018-11-23T13:48:00Z">
                <w:pPr>
                  <w:spacing w:line="360" w:lineRule="auto"/>
                  <w:jc w:val="center"/>
                </w:pPr>
              </w:pPrChange>
            </w:pPr>
            <w:r w:rsidRPr="007F1EF1">
              <w:rPr>
                <w:b/>
                <w:lang w:val="en-US"/>
              </w:rPr>
              <w:t>STT</w:t>
            </w:r>
          </w:p>
        </w:tc>
        <w:tc>
          <w:tcPr>
            <w:tcW w:w="1980" w:type="dxa"/>
            <w:vAlign w:val="center"/>
          </w:tcPr>
          <w:p w14:paraId="35E10CCD" w14:textId="77777777" w:rsidR="00451F3E" w:rsidRPr="007F1EF1" w:rsidRDefault="00451F3E" w:rsidP="00E6227B">
            <w:pPr>
              <w:spacing w:line="276" w:lineRule="auto"/>
              <w:jc w:val="center"/>
              <w:rPr>
                <w:b/>
                <w:lang w:val="en-US"/>
              </w:rPr>
              <w:pPrChange w:id="12041" w:author="phuong vu" w:date="2018-11-23T13:48:00Z">
                <w:pPr>
                  <w:spacing w:line="360" w:lineRule="auto"/>
                  <w:jc w:val="center"/>
                </w:pPr>
              </w:pPrChange>
            </w:pPr>
            <w:r w:rsidRPr="007F1EF1">
              <w:rPr>
                <w:b/>
                <w:lang w:val="en-US"/>
              </w:rPr>
              <w:t>Loại điều khiển</w:t>
            </w:r>
          </w:p>
        </w:tc>
        <w:tc>
          <w:tcPr>
            <w:tcW w:w="2970" w:type="dxa"/>
            <w:vAlign w:val="center"/>
          </w:tcPr>
          <w:p w14:paraId="15B4DAE8" w14:textId="77777777" w:rsidR="00451F3E" w:rsidRPr="007F1EF1" w:rsidRDefault="00451F3E" w:rsidP="00E6227B">
            <w:pPr>
              <w:spacing w:line="276" w:lineRule="auto"/>
              <w:jc w:val="center"/>
              <w:rPr>
                <w:b/>
                <w:lang w:val="en-US"/>
              </w:rPr>
              <w:pPrChange w:id="12042" w:author="phuong vu" w:date="2018-11-23T13:48:00Z">
                <w:pPr>
                  <w:spacing w:line="360" w:lineRule="auto"/>
                  <w:jc w:val="center"/>
                </w:pPr>
              </w:pPrChange>
            </w:pPr>
            <w:r w:rsidRPr="007F1EF1">
              <w:rPr>
                <w:b/>
                <w:lang w:val="en-US"/>
              </w:rPr>
              <w:t>Nội dung thực hiện</w:t>
            </w:r>
          </w:p>
        </w:tc>
        <w:tc>
          <w:tcPr>
            <w:tcW w:w="1266" w:type="dxa"/>
            <w:vAlign w:val="center"/>
          </w:tcPr>
          <w:p w14:paraId="563EC63B" w14:textId="77777777" w:rsidR="00451F3E" w:rsidRPr="007F1EF1" w:rsidRDefault="00451F3E" w:rsidP="00E6227B">
            <w:pPr>
              <w:spacing w:line="276" w:lineRule="auto"/>
              <w:jc w:val="center"/>
              <w:rPr>
                <w:b/>
                <w:lang w:val="en-US"/>
              </w:rPr>
              <w:pPrChange w:id="12043" w:author="phuong vu" w:date="2018-11-23T13:48:00Z">
                <w:pPr>
                  <w:spacing w:line="360" w:lineRule="auto"/>
                  <w:jc w:val="center"/>
                </w:pPr>
              </w:pPrChange>
            </w:pPr>
            <w:r w:rsidRPr="007F1EF1">
              <w:rPr>
                <w:b/>
                <w:lang w:val="en-US"/>
              </w:rPr>
              <w:t>Giá trị mặc định</w:t>
            </w:r>
          </w:p>
        </w:tc>
        <w:tc>
          <w:tcPr>
            <w:tcW w:w="1756" w:type="dxa"/>
            <w:vAlign w:val="center"/>
          </w:tcPr>
          <w:p w14:paraId="41479801" w14:textId="77777777" w:rsidR="00451F3E" w:rsidRPr="007F1EF1" w:rsidRDefault="00451F3E" w:rsidP="00E6227B">
            <w:pPr>
              <w:spacing w:line="276" w:lineRule="auto"/>
              <w:jc w:val="center"/>
              <w:rPr>
                <w:b/>
                <w:lang w:val="en-US"/>
              </w:rPr>
              <w:pPrChange w:id="12044" w:author="phuong vu" w:date="2018-11-23T13:48:00Z">
                <w:pPr>
                  <w:spacing w:line="360" w:lineRule="auto"/>
                  <w:jc w:val="center"/>
                </w:pPr>
              </w:pPrChange>
            </w:pPr>
            <w:r w:rsidRPr="007F1EF1">
              <w:rPr>
                <w:b/>
                <w:lang w:val="en-US"/>
              </w:rPr>
              <w:t>Lưu ý</w:t>
            </w:r>
          </w:p>
        </w:tc>
      </w:tr>
      <w:tr w:rsidR="00451F3E" w14:paraId="3706529C" w14:textId="77777777" w:rsidTr="00A72A60">
        <w:tc>
          <w:tcPr>
            <w:tcW w:w="805" w:type="dxa"/>
          </w:tcPr>
          <w:p w14:paraId="62332970" w14:textId="77777777" w:rsidR="00451F3E" w:rsidRDefault="00451F3E" w:rsidP="00E6227B">
            <w:pPr>
              <w:spacing w:line="276" w:lineRule="auto"/>
              <w:jc w:val="center"/>
              <w:rPr>
                <w:lang w:val="en-US"/>
              </w:rPr>
              <w:pPrChange w:id="12045" w:author="phuong vu" w:date="2018-11-23T13:48:00Z">
                <w:pPr>
                  <w:spacing w:line="360" w:lineRule="auto"/>
                  <w:jc w:val="center"/>
                </w:pPr>
              </w:pPrChange>
            </w:pPr>
            <w:r>
              <w:rPr>
                <w:lang w:val="en-US"/>
              </w:rPr>
              <w:t>1</w:t>
            </w:r>
          </w:p>
        </w:tc>
        <w:tc>
          <w:tcPr>
            <w:tcW w:w="1980" w:type="dxa"/>
          </w:tcPr>
          <w:p w14:paraId="5FC9A44C" w14:textId="72CEF073" w:rsidR="00451F3E" w:rsidRDefault="00451F3E" w:rsidP="00E6227B">
            <w:pPr>
              <w:spacing w:line="276" w:lineRule="auto"/>
              <w:rPr>
                <w:lang w:val="en-US"/>
              </w:rPr>
              <w:pPrChange w:id="12046" w:author="phuong vu" w:date="2018-11-23T13:48:00Z">
                <w:pPr>
                  <w:spacing w:line="360" w:lineRule="auto"/>
                </w:pPr>
              </w:pPrChange>
            </w:pPr>
            <w:r>
              <w:rPr>
                <w:lang w:val="en-US"/>
              </w:rPr>
              <w:t>inputText</w:t>
            </w:r>
          </w:p>
        </w:tc>
        <w:tc>
          <w:tcPr>
            <w:tcW w:w="2970" w:type="dxa"/>
          </w:tcPr>
          <w:p w14:paraId="55B0E60D" w14:textId="1217847B" w:rsidR="00451F3E" w:rsidRDefault="00F45A48" w:rsidP="00E6227B">
            <w:pPr>
              <w:spacing w:line="276" w:lineRule="auto"/>
              <w:rPr>
                <w:lang w:val="en-US"/>
              </w:rPr>
              <w:pPrChange w:id="12047" w:author="phuong vu" w:date="2018-11-23T13:48:00Z">
                <w:pPr>
                  <w:spacing w:line="360" w:lineRule="auto"/>
                </w:pPr>
              </w:pPrChange>
            </w:pPr>
            <w:r>
              <w:rPr>
                <w:lang w:val="en-US"/>
              </w:rPr>
              <w:t>Ngày lấy đồ</w:t>
            </w:r>
          </w:p>
        </w:tc>
        <w:tc>
          <w:tcPr>
            <w:tcW w:w="1266" w:type="dxa"/>
          </w:tcPr>
          <w:p w14:paraId="7E7676E2" w14:textId="77777777" w:rsidR="00451F3E" w:rsidRDefault="00451F3E" w:rsidP="00E6227B">
            <w:pPr>
              <w:spacing w:line="276" w:lineRule="auto"/>
              <w:rPr>
                <w:lang w:val="en-US"/>
              </w:rPr>
              <w:pPrChange w:id="12048" w:author="phuong vu" w:date="2018-11-23T13:48:00Z">
                <w:pPr>
                  <w:spacing w:line="360" w:lineRule="auto"/>
                </w:pPr>
              </w:pPrChange>
            </w:pPr>
          </w:p>
        </w:tc>
        <w:tc>
          <w:tcPr>
            <w:tcW w:w="1756" w:type="dxa"/>
          </w:tcPr>
          <w:p w14:paraId="21BBA71A" w14:textId="77777777" w:rsidR="00451F3E" w:rsidRDefault="00451F3E" w:rsidP="00E6227B">
            <w:pPr>
              <w:spacing w:line="276" w:lineRule="auto"/>
              <w:rPr>
                <w:lang w:val="en-US"/>
              </w:rPr>
              <w:pPrChange w:id="12049" w:author="phuong vu" w:date="2018-11-23T13:48:00Z">
                <w:pPr>
                  <w:spacing w:line="360" w:lineRule="auto"/>
                </w:pPr>
              </w:pPrChange>
            </w:pPr>
          </w:p>
        </w:tc>
      </w:tr>
      <w:tr w:rsidR="00F45A48" w14:paraId="50F1EF56" w14:textId="77777777" w:rsidTr="00A72A60">
        <w:tc>
          <w:tcPr>
            <w:tcW w:w="805" w:type="dxa"/>
          </w:tcPr>
          <w:p w14:paraId="5A590F48" w14:textId="6C7799E5" w:rsidR="00F45A48" w:rsidRDefault="00F45A48" w:rsidP="00E6227B">
            <w:pPr>
              <w:spacing w:line="276" w:lineRule="auto"/>
              <w:jc w:val="center"/>
              <w:rPr>
                <w:lang w:val="en-US"/>
              </w:rPr>
              <w:pPrChange w:id="12050" w:author="phuong vu" w:date="2018-11-23T13:48:00Z">
                <w:pPr>
                  <w:spacing w:line="360" w:lineRule="auto"/>
                  <w:jc w:val="center"/>
                </w:pPr>
              </w:pPrChange>
            </w:pPr>
            <w:r>
              <w:rPr>
                <w:lang w:val="en-US"/>
              </w:rPr>
              <w:t>2</w:t>
            </w:r>
          </w:p>
        </w:tc>
        <w:tc>
          <w:tcPr>
            <w:tcW w:w="1980" w:type="dxa"/>
          </w:tcPr>
          <w:p w14:paraId="25AC1C8B" w14:textId="4A725E71" w:rsidR="00F45A48" w:rsidRDefault="00F45A48" w:rsidP="00E6227B">
            <w:pPr>
              <w:spacing w:line="276" w:lineRule="auto"/>
              <w:rPr>
                <w:lang w:val="en-US"/>
              </w:rPr>
              <w:pPrChange w:id="12051" w:author="phuong vu" w:date="2018-11-23T13:48:00Z">
                <w:pPr>
                  <w:spacing w:line="360" w:lineRule="auto"/>
                </w:pPr>
              </w:pPrChange>
            </w:pPr>
            <w:r>
              <w:rPr>
                <w:lang w:val="en-US"/>
              </w:rPr>
              <w:t>inputText</w:t>
            </w:r>
          </w:p>
        </w:tc>
        <w:tc>
          <w:tcPr>
            <w:tcW w:w="2970" w:type="dxa"/>
          </w:tcPr>
          <w:p w14:paraId="56CFBCBD" w14:textId="0F0437DD" w:rsidR="00F45A48" w:rsidRDefault="00D20C30" w:rsidP="00E6227B">
            <w:pPr>
              <w:spacing w:line="276" w:lineRule="auto"/>
              <w:rPr>
                <w:lang w:val="en-US"/>
              </w:rPr>
              <w:pPrChange w:id="12052" w:author="phuong vu" w:date="2018-11-23T13:48:00Z">
                <w:pPr>
                  <w:spacing w:line="360" w:lineRule="auto"/>
                </w:pPr>
              </w:pPrChange>
            </w:pPr>
            <w:r>
              <w:rPr>
                <w:lang w:val="en-US"/>
              </w:rPr>
              <w:t>Thời gian lấy đồ</w:t>
            </w:r>
          </w:p>
        </w:tc>
        <w:tc>
          <w:tcPr>
            <w:tcW w:w="1266" w:type="dxa"/>
          </w:tcPr>
          <w:p w14:paraId="7A8879FF" w14:textId="77777777" w:rsidR="00F45A48" w:rsidRDefault="00F45A48" w:rsidP="00E6227B">
            <w:pPr>
              <w:spacing w:line="276" w:lineRule="auto"/>
              <w:rPr>
                <w:lang w:val="en-US"/>
              </w:rPr>
              <w:pPrChange w:id="12053" w:author="phuong vu" w:date="2018-11-23T13:48:00Z">
                <w:pPr>
                  <w:spacing w:line="360" w:lineRule="auto"/>
                </w:pPr>
              </w:pPrChange>
            </w:pPr>
          </w:p>
        </w:tc>
        <w:tc>
          <w:tcPr>
            <w:tcW w:w="1756" w:type="dxa"/>
          </w:tcPr>
          <w:p w14:paraId="60BD1595" w14:textId="77777777" w:rsidR="00F45A48" w:rsidRDefault="00F45A48" w:rsidP="00E6227B">
            <w:pPr>
              <w:spacing w:line="276" w:lineRule="auto"/>
              <w:rPr>
                <w:lang w:val="en-US"/>
              </w:rPr>
              <w:pPrChange w:id="12054" w:author="phuong vu" w:date="2018-11-23T13:48:00Z">
                <w:pPr>
                  <w:spacing w:line="360" w:lineRule="auto"/>
                </w:pPr>
              </w:pPrChange>
            </w:pPr>
          </w:p>
        </w:tc>
      </w:tr>
      <w:tr w:rsidR="00D20C30" w14:paraId="7BBA8271" w14:textId="77777777" w:rsidTr="00A72A60">
        <w:tc>
          <w:tcPr>
            <w:tcW w:w="805" w:type="dxa"/>
          </w:tcPr>
          <w:p w14:paraId="2B50FBBE" w14:textId="3D2B219C" w:rsidR="00D20C30" w:rsidRDefault="00D20C30" w:rsidP="00E6227B">
            <w:pPr>
              <w:spacing w:line="276" w:lineRule="auto"/>
              <w:jc w:val="center"/>
              <w:rPr>
                <w:lang w:val="en-US"/>
              </w:rPr>
              <w:pPrChange w:id="12055" w:author="phuong vu" w:date="2018-11-23T13:48:00Z">
                <w:pPr>
                  <w:spacing w:line="360" w:lineRule="auto"/>
                  <w:jc w:val="center"/>
                </w:pPr>
              </w:pPrChange>
            </w:pPr>
            <w:r>
              <w:rPr>
                <w:lang w:val="en-US"/>
              </w:rPr>
              <w:t>3</w:t>
            </w:r>
          </w:p>
        </w:tc>
        <w:tc>
          <w:tcPr>
            <w:tcW w:w="1980" w:type="dxa"/>
          </w:tcPr>
          <w:p w14:paraId="5CD66038" w14:textId="2B047EB9" w:rsidR="00D20C30" w:rsidRDefault="00D20C30" w:rsidP="00E6227B">
            <w:pPr>
              <w:spacing w:line="276" w:lineRule="auto"/>
              <w:rPr>
                <w:lang w:val="en-US"/>
              </w:rPr>
              <w:pPrChange w:id="12056" w:author="phuong vu" w:date="2018-11-23T13:48:00Z">
                <w:pPr>
                  <w:spacing w:line="360" w:lineRule="auto"/>
                </w:pPr>
              </w:pPrChange>
            </w:pPr>
            <w:r>
              <w:rPr>
                <w:lang w:val="en-US"/>
              </w:rPr>
              <w:t>inputText</w:t>
            </w:r>
          </w:p>
        </w:tc>
        <w:tc>
          <w:tcPr>
            <w:tcW w:w="2970" w:type="dxa"/>
          </w:tcPr>
          <w:p w14:paraId="27362707" w14:textId="145E40D6" w:rsidR="00D20C30" w:rsidRDefault="00D20C30" w:rsidP="00E6227B">
            <w:pPr>
              <w:spacing w:line="276" w:lineRule="auto"/>
              <w:rPr>
                <w:lang w:val="en-US"/>
              </w:rPr>
              <w:pPrChange w:id="12057" w:author="phuong vu" w:date="2018-11-23T13:48:00Z">
                <w:pPr>
                  <w:spacing w:line="360" w:lineRule="auto"/>
                </w:pPr>
              </w:pPrChange>
            </w:pPr>
            <w:r>
              <w:rPr>
                <w:lang w:val="en-US"/>
              </w:rPr>
              <w:t>Ngày trả đồ</w:t>
            </w:r>
          </w:p>
        </w:tc>
        <w:tc>
          <w:tcPr>
            <w:tcW w:w="1266" w:type="dxa"/>
          </w:tcPr>
          <w:p w14:paraId="6383F37C" w14:textId="77777777" w:rsidR="00D20C30" w:rsidRDefault="00D20C30" w:rsidP="00E6227B">
            <w:pPr>
              <w:spacing w:line="276" w:lineRule="auto"/>
              <w:rPr>
                <w:lang w:val="en-US"/>
              </w:rPr>
              <w:pPrChange w:id="12058" w:author="phuong vu" w:date="2018-11-23T13:48:00Z">
                <w:pPr>
                  <w:spacing w:line="360" w:lineRule="auto"/>
                </w:pPr>
              </w:pPrChange>
            </w:pPr>
          </w:p>
        </w:tc>
        <w:tc>
          <w:tcPr>
            <w:tcW w:w="1756" w:type="dxa"/>
          </w:tcPr>
          <w:p w14:paraId="5820C1E0" w14:textId="77777777" w:rsidR="00D20C30" w:rsidRDefault="00D20C30" w:rsidP="00E6227B">
            <w:pPr>
              <w:spacing w:line="276" w:lineRule="auto"/>
              <w:rPr>
                <w:lang w:val="en-US"/>
              </w:rPr>
              <w:pPrChange w:id="12059" w:author="phuong vu" w:date="2018-11-23T13:48:00Z">
                <w:pPr>
                  <w:spacing w:line="360" w:lineRule="auto"/>
                </w:pPr>
              </w:pPrChange>
            </w:pPr>
          </w:p>
        </w:tc>
      </w:tr>
      <w:tr w:rsidR="00D20C30" w14:paraId="67EBED48" w14:textId="77777777" w:rsidTr="00A72A60">
        <w:tc>
          <w:tcPr>
            <w:tcW w:w="805" w:type="dxa"/>
          </w:tcPr>
          <w:p w14:paraId="369CC96F" w14:textId="60FAC0BD" w:rsidR="00D20C30" w:rsidRDefault="00D20C30" w:rsidP="00E6227B">
            <w:pPr>
              <w:spacing w:line="276" w:lineRule="auto"/>
              <w:jc w:val="center"/>
              <w:rPr>
                <w:lang w:val="en-US"/>
              </w:rPr>
              <w:pPrChange w:id="12060" w:author="phuong vu" w:date="2018-11-23T13:48:00Z">
                <w:pPr>
                  <w:spacing w:line="360" w:lineRule="auto"/>
                  <w:jc w:val="center"/>
                </w:pPr>
              </w:pPrChange>
            </w:pPr>
            <w:r>
              <w:rPr>
                <w:lang w:val="en-US"/>
              </w:rPr>
              <w:t>4</w:t>
            </w:r>
          </w:p>
        </w:tc>
        <w:tc>
          <w:tcPr>
            <w:tcW w:w="1980" w:type="dxa"/>
          </w:tcPr>
          <w:p w14:paraId="37E88549" w14:textId="7DCECEB7" w:rsidR="00D20C30" w:rsidRDefault="00D20C30" w:rsidP="00E6227B">
            <w:pPr>
              <w:spacing w:line="276" w:lineRule="auto"/>
              <w:rPr>
                <w:lang w:val="en-US"/>
              </w:rPr>
              <w:pPrChange w:id="12061" w:author="phuong vu" w:date="2018-11-23T13:48:00Z">
                <w:pPr>
                  <w:spacing w:line="360" w:lineRule="auto"/>
                </w:pPr>
              </w:pPrChange>
            </w:pPr>
            <w:r>
              <w:rPr>
                <w:lang w:val="en-US"/>
              </w:rPr>
              <w:t>inputText</w:t>
            </w:r>
          </w:p>
        </w:tc>
        <w:tc>
          <w:tcPr>
            <w:tcW w:w="2970" w:type="dxa"/>
          </w:tcPr>
          <w:p w14:paraId="6E4E12D0" w14:textId="61BCAA7B" w:rsidR="00D20C30" w:rsidRDefault="00D20C30" w:rsidP="00E6227B">
            <w:pPr>
              <w:spacing w:line="276" w:lineRule="auto"/>
              <w:rPr>
                <w:lang w:val="en-US"/>
              </w:rPr>
              <w:pPrChange w:id="12062" w:author="phuong vu" w:date="2018-11-23T13:48:00Z">
                <w:pPr>
                  <w:spacing w:line="360" w:lineRule="auto"/>
                </w:pPr>
              </w:pPrChange>
            </w:pPr>
            <w:r>
              <w:rPr>
                <w:lang w:val="en-US"/>
              </w:rPr>
              <w:t>Thời gian trả đồ</w:t>
            </w:r>
          </w:p>
        </w:tc>
        <w:tc>
          <w:tcPr>
            <w:tcW w:w="1266" w:type="dxa"/>
          </w:tcPr>
          <w:p w14:paraId="4434B8D6" w14:textId="77777777" w:rsidR="00D20C30" w:rsidRDefault="00D20C30" w:rsidP="00E6227B">
            <w:pPr>
              <w:spacing w:line="276" w:lineRule="auto"/>
              <w:rPr>
                <w:lang w:val="en-US"/>
              </w:rPr>
              <w:pPrChange w:id="12063" w:author="phuong vu" w:date="2018-11-23T13:48:00Z">
                <w:pPr>
                  <w:spacing w:line="360" w:lineRule="auto"/>
                </w:pPr>
              </w:pPrChange>
            </w:pPr>
          </w:p>
        </w:tc>
        <w:tc>
          <w:tcPr>
            <w:tcW w:w="1756" w:type="dxa"/>
          </w:tcPr>
          <w:p w14:paraId="35A3CC93" w14:textId="77777777" w:rsidR="00D20C30" w:rsidRDefault="00D20C30" w:rsidP="00E6227B">
            <w:pPr>
              <w:spacing w:line="276" w:lineRule="auto"/>
              <w:rPr>
                <w:lang w:val="en-US"/>
              </w:rPr>
              <w:pPrChange w:id="12064" w:author="phuong vu" w:date="2018-11-23T13:48:00Z">
                <w:pPr>
                  <w:spacing w:line="360" w:lineRule="auto"/>
                </w:pPr>
              </w:pPrChange>
            </w:pPr>
          </w:p>
        </w:tc>
      </w:tr>
      <w:tr w:rsidR="00B65F17" w14:paraId="7D9B709A" w14:textId="77777777" w:rsidTr="00A72A60">
        <w:trPr>
          <w:ins w:id="12065" w:author="phuong vu" w:date="2018-11-21T23:04:00Z"/>
        </w:trPr>
        <w:tc>
          <w:tcPr>
            <w:tcW w:w="805" w:type="dxa"/>
          </w:tcPr>
          <w:p w14:paraId="27CDFF7D" w14:textId="4F3BBFA7" w:rsidR="00B65F17" w:rsidRDefault="00B65F17" w:rsidP="00E6227B">
            <w:pPr>
              <w:spacing w:line="276" w:lineRule="auto"/>
              <w:jc w:val="center"/>
              <w:rPr>
                <w:ins w:id="12066" w:author="phuong vu" w:date="2018-11-21T23:04:00Z"/>
                <w:lang w:val="en-US"/>
              </w:rPr>
              <w:pPrChange w:id="12067" w:author="phuong vu" w:date="2018-11-23T13:48:00Z">
                <w:pPr>
                  <w:spacing w:line="360" w:lineRule="auto"/>
                  <w:jc w:val="center"/>
                </w:pPr>
              </w:pPrChange>
            </w:pPr>
            <w:ins w:id="12068" w:author="phuong vu" w:date="2018-11-21T23:04:00Z">
              <w:r>
                <w:rPr>
                  <w:lang w:val="en-US"/>
                </w:rPr>
                <w:t>5</w:t>
              </w:r>
            </w:ins>
          </w:p>
        </w:tc>
        <w:tc>
          <w:tcPr>
            <w:tcW w:w="1980" w:type="dxa"/>
          </w:tcPr>
          <w:p w14:paraId="24CF34BB" w14:textId="26B14029" w:rsidR="00B65F17" w:rsidRDefault="00B65F17" w:rsidP="00E6227B">
            <w:pPr>
              <w:spacing w:line="276" w:lineRule="auto"/>
              <w:rPr>
                <w:ins w:id="12069" w:author="phuong vu" w:date="2018-11-21T23:04:00Z"/>
                <w:lang w:val="en-US"/>
              </w:rPr>
              <w:pPrChange w:id="12070" w:author="phuong vu" w:date="2018-11-23T13:48:00Z">
                <w:pPr>
                  <w:spacing w:line="360" w:lineRule="auto"/>
                </w:pPr>
              </w:pPrChange>
            </w:pPr>
            <w:ins w:id="12071" w:author="phuong vu" w:date="2018-11-21T23:04:00Z">
              <w:r>
                <w:rPr>
                  <w:lang w:val="en-US"/>
                </w:rPr>
                <w:t>inputText</w:t>
              </w:r>
            </w:ins>
          </w:p>
        </w:tc>
        <w:tc>
          <w:tcPr>
            <w:tcW w:w="2970" w:type="dxa"/>
          </w:tcPr>
          <w:p w14:paraId="3C26A700" w14:textId="6197C7C1" w:rsidR="00B65F17" w:rsidRDefault="00B65F17" w:rsidP="00E6227B">
            <w:pPr>
              <w:spacing w:line="276" w:lineRule="auto"/>
              <w:rPr>
                <w:ins w:id="12072" w:author="phuong vu" w:date="2018-11-21T23:04:00Z"/>
                <w:lang w:val="en-US"/>
              </w:rPr>
              <w:pPrChange w:id="12073" w:author="phuong vu" w:date="2018-11-23T13:48:00Z">
                <w:pPr>
                  <w:spacing w:line="360" w:lineRule="auto"/>
                </w:pPr>
              </w:pPrChange>
            </w:pPr>
            <w:ins w:id="12074" w:author="phuong vu" w:date="2018-11-21T23:04:00Z">
              <w:r>
                <w:rPr>
                  <w:lang w:val="en-US"/>
                </w:rPr>
                <w:t>Số lượng đồ đã lấy</w:t>
              </w:r>
            </w:ins>
          </w:p>
        </w:tc>
        <w:tc>
          <w:tcPr>
            <w:tcW w:w="1266" w:type="dxa"/>
          </w:tcPr>
          <w:p w14:paraId="31E18644" w14:textId="77777777" w:rsidR="00B65F17" w:rsidRDefault="00B65F17" w:rsidP="00E6227B">
            <w:pPr>
              <w:spacing w:line="276" w:lineRule="auto"/>
              <w:rPr>
                <w:ins w:id="12075" w:author="phuong vu" w:date="2018-11-21T23:04:00Z"/>
                <w:lang w:val="en-US"/>
              </w:rPr>
              <w:pPrChange w:id="12076" w:author="phuong vu" w:date="2018-11-23T13:48:00Z">
                <w:pPr>
                  <w:spacing w:line="360" w:lineRule="auto"/>
                </w:pPr>
              </w:pPrChange>
            </w:pPr>
          </w:p>
        </w:tc>
        <w:tc>
          <w:tcPr>
            <w:tcW w:w="1756" w:type="dxa"/>
          </w:tcPr>
          <w:p w14:paraId="33E89B52" w14:textId="77777777" w:rsidR="00B65F17" w:rsidRDefault="00B65F17" w:rsidP="00E6227B">
            <w:pPr>
              <w:spacing w:line="276" w:lineRule="auto"/>
              <w:rPr>
                <w:ins w:id="12077" w:author="phuong vu" w:date="2018-11-21T23:04:00Z"/>
                <w:lang w:val="en-US"/>
              </w:rPr>
              <w:pPrChange w:id="12078" w:author="phuong vu" w:date="2018-11-23T13:48:00Z">
                <w:pPr>
                  <w:spacing w:line="360" w:lineRule="auto"/>
                </w:pPr>
              </w:pPrChange>
            </w:pPr>
          </w:p>
        </w:tc>
      </w:tr>
      <w:tr w:rsidR="00C20A03" w14:paraId="6E3517D3" w14:textId="77777777" w:rsidTr="00A72A60">
        <w:trPr>
          <w:ins w:id="12079" w:author="phuong vu" w:date="2018-11-21T20:38:00Z"/>
        </w:trPr>
        <w:tc>
          <w:tcPr>
            <w:tcW w:w="805" w:type="dxa"/>
          </w:tcPr>
          <w:p w14:paraId="581387D4" w14:textId="696DAB23" w:rsidR="00C20A03" w:rsidRDefault="00B65F17" w:rsidP="00E6227B">
            <w:pPr>
              <w:spacing w:line="276" w:lineRule="auto"/>
              <w:jc w:val="center"/>
              <w:rPr>
                <w:ins w:id="12080" w:author="phuong vu" w:date="2018-11-21T20:38:00Z"/>
                <w:lang w:val="en-US"/>
              </w:rPr>
              <w:pPrChange w:id="12081" w:author="phuong vu" w:date="2018-11-23T13:48:00Z">
                <w:pPr>
                  <w:spacing w:line="360" w:lineRule="auto"/>
                  <w:jc w:val="center"/>
                </w:pPr>
              </w:pPrChange>
            </w:pPr>
            <w:ins w:id="12082" w:author="phuong vu" w:date="2018-11-21T23:04:00Z">
              <w:r>
                <w:rPr>
                  <w:lang w:val="en-US"/>
                </w:rPr>
                <w:t>6</w:t>
              </w:r>
            </w:ins>
          </w:p>
        </w:tc>
        <w:tc>
          <w:tcPr>
            <w:tcW w:w="1980" w:type="dxa"/>
          </w:tcPr>
          <w:p w14:paraId="004EB8EB" w14:textId="61B9E656" w:rsidR="00C20A03" w:rsidRDefault="00C20A03" w:rsidP="00E6227B">
            <w:pPr>
              <w:spacing w:line="276" w:lineRule="auto"/>
              <w:rPr>
                <w:ins w:id="12083" w:author="phuong vu" w:date="2018-11-21T20:38:00Z"/>
                <w:lang w:val="en-US"/>
              </w:rPr>
              <w:pPrChange w:id="12084" w:author="phuong vu" w:date="2018-11-23T13:48:00Z">
                <w:pPr>
                  <w:spacing w:line="360" w:lineRule="auto"/>
                </w:pPr>
              </w:pPrChange>
            </w:pPr>
            <w:ins w:id="12085" w:author="phuong vu" w:date="2018-11-21T20:38:00Z">
              <w:r>
                <w:rPr>
                  <w:lang w:val="en-US"/>
                </w:rPr>
                <w:t>inputText</w:t>
              </w:r>
            </w:ins>
          </w:p>
        </w:tc>
        <w:tc>
          <w:tcPr>
            <w:tcW w:w="2970" w:type="dxa"/>
          </w:tcPr>
          <w:p w14:paraId="6718CE3C" w14:textId="2A06BA35" w:rsidR="00C20A03" w:rsidRDefault="00C20A03" w:rsidP="00E6227B">
            <w:pPr>
              <w:spacing w:line="276" w:lineRule="auto"/>
              <w:rPr>
                <w:ins w:id="12086" w:author="phuong vu" w:date="2018-11-21T20:38:00Z"/>
                <w:lang w:val="en-US"/>
              </w:rPr>
              <w:pPrChange w:id="12087" w:author="phuong vu" w:date="2018-11-23T13:48:00Z">
                <w:pPr>
                  <w:spacing w:line="360" w:lineRule="auto"/>
                </w:pPr>
              </w:pPrChange>
            </w:pPr>
            <w:ins w:id="12088" w:author="phuong vu" w:date="2018-11-21T20:38:00Z">
              <w:r>
                <w:rPr>
                  <w:lang w:val="en-US"/>
                </w:rPr>
                <w:t>Số lượng đồ đã trả</w:t>
              </w:r>
            </w:ins>
          </w:p>
        </w:tc>
        <w:tc>
          <w:tcPr>
            <w:tcW w:w="1266" w:type="dxa"/>
          </w:tcPr>
          <w:p w14:paraId="3DACBCD9" w14:textId="77777777" w:rsidR="00C20A03" w:rsidRDefault="00C20A03" w:rsidP="00E6227B">
            <w:pPr>
              <w:spacing w:line="276" w:lineRule="auto"/>
              <w:rPr>
                <w:ins w:id="12089" w:author="phuong vu" w:date="2018-11-21T20:38:00Z"/>
                <w:lang w:val="en-US"/>
              </w:rPr>
              <w:pPrChange w:id="12090" w:author="phuong vu" w:date="2018-11-23T13:48:00Z">
                <w:pPr>
                  <w:spacing w:line="360" w:lineRule="auto"/>
                </w:pPr>
              </w:pPrChange>
            </w:pPr>
          </w:p>
        </w:tc>
        <w:tc>
          <w:tcPr>
            <w:tcW w:w="1756" w:type="dxa"/>
          </w:tcPr>
          <w:p w14:paraId="26D5AC06" w14:textId="77777777" w:rsidR="00C20A03" w:rsidRDefault="00C20A03" w:rsidP="00E6227B">
            <w:pPr>
              <w:spacing w:line="276" w:lineRule="auto"/>
              <w:rPr>
                <w:ins w:id="12091" w:author="phuong vu" w:date="2018-11-21T20:38:00Z"/>
                <w:lang w:val="en-US"/>
              </w:rPr>
              <w:pPrChange w:id="12092" w:author="phuong vu" w:date="2018-11-23T13:48:00Z">
                <w:pPr>
                  <w:spacing w:line="360" w:lineRule="auto"/>
                </w:pPr>
              </w:pPrChange>
            </w:pPr>
          </w:p>
        </w:tc>
      </w:tr>
      <w:tr w:rsidR="00451F3E" w14:paraId="4B76FFA3" w14:textId="77777777" w:rsidTr="00A72A60">
        <w:tc>
          <w:tcPr>
            <w:tcW w:w="805" w:type="dxa"/>
          </w:tcPr>
          <w:p w14:paraId="17AC425E" w14:textId="796491C8" w:rsidR="00451F3E" w:rsidRDefault="00B65F17" w:rsidP="00E6227B">
            <w:pPr>
              <w:spacing w:line="276" w:lineRule="auto"/>
              <w:jc w:val="center"/>
              <w:rPr>
                <w:lang w:val="en-US"/>
              </w:rPr>
              <w:pPrChange w:id="12093" w:author="phuong vu" w:date="2018-11-23T13:48:00Z">
                <w:pPr>
                  <w:spacing w:line="360" w:lineRule="auto"/>
                  <w:jc w:val="center"/>
                </w:pPr>
              </w:pPrChange>
            </w:pPr>
            <w:ins w:id="12094" w:author="phuong vu" w:date="2018-11-21T23:04:00Z">
              <w:r>
                <w:rPr>
                  <w:lang w:val="en-US"/>
                </w:rPr>
                <w:t>7</w:t>
              </w:r>
            </w:ins>
            <w:del w:id="12095" w:author="phuong vu" w:date="2018-11-21T20:38:00Z">
              <w:r w:rsidR="00451F3E" w:rsidDel="00C20A03">
                <w:rPr>
                  <w:lang w:val="en-US"/>
                </w:rPr>
                <w:delText>3</w:delText>
              </w:r>
            </w:del>
          </w:p>
        </w:tc>
        <w:tc>
          <w:tcPr>
            <w:tcW w:w="1980" w:type="dxa"/>
          </w:tcPr>
          <w:p w14:paraId="467ACDAA" w14:textId="191AEFCA" w:rsidR="00451F3E" w:rsidRDefault="00451F3E" w:rsidP="00E6227B">
            <w:pPr>
              <w:spacing w:line="276" w:lineRule="auto"/>
              <w:rPr>
                <w:lang w:val="en-US"/>
              </w:rPr>
              <w:pPrChange w:id="12096" w:author="phuong vu" w:date="2018-11-23T13:48:00Z">
                <w:pPr>
                  <w:spacing w:line="360" w:lineRule="auto"/>
                </w:pPr>
              </w:pPrChange>
            </w:pPr>
            <w:r>
              <w:rPr>
                <w:lang w:val="en-US"/>
              </w:rPr>
              <w:t>button</w:t>
            </w:r>
          </w:p>
        </w:tc>
        <w:tc>
          <w:tcPr>
            <w:tcW w:w="2970" w:type="dxa"/>
          </w:tcPr>
          <w:p w14:paraId="7030D177" w14:textId="33C5E870" w:rsidR="00451F3E" w:rsidRDefault="00451F3E" w:rsidP="00E6227B">
            <w:pPr>
              <w:spacing w:line="276" w:lineRule="auto"/>
              <w:rPr>
                <w:lang w:val="en-US"/>
              </w:rPr>
              <w:pPrChange w:id="12097" w:author="phuong vu" w:date="2018-11-23T13:48:00Z">
                <w:pPr>
                  <w:spacing w:line="360" w:lineRule="auto"/>
                </w:pPr>
              </w:pPrChange>
            </w:pPr>
            <w:r>
              <w:rPr>
                <w:lang w:val="en-US"/>
              </w:rPr>
              <w:t>Cập nhật biên nhận</w:t>
            </w:r>
          </w:p>
        </w:tc>
        <w:tc>
          <w:tcPr>
            <w:tcW w:w="1266" w:type="dxa"/>
          </w:tcPr>
          <w:p w14:paraId="1BE0B2DA" w14:textId="77777777" w:rsidR="00451F3E" w:rsidRDefault="00451F3E" w:rsidP="00E6227B">
            <w:pPr>
              <w:spacing w:line="276" w:lineRule="auto"/>
              <w:rPr>
                <w:lang w:val="en-US"/>
              </w:rPr>
              <w:pPrChange w:id="12098" w:author="phuong vu" w:date="2018-11-23T13:48:00Z">
                <w:pPr>
                  <w:spacing w:line="360" w:lineRule="auto"/>
                </w:pPr>
              </w:pPrChange>
            </w:pPr>
          </w:p>
        </w:tc>
        <w:tc>
          <w:tcPr>
            <w:tcW w:w="1756" w:type="dxa"/>
          </w:tcPr>
          <w:p w14:paraId="163A08F9" w14:textId="77777777" w:rsidR="00451F3E" w:rsidRDefault="00451F3E" w:rsidP="00E6227B">
            <w:pPr>
              <w:spacing w:line="276" w:lineRule="auto"/>
              <w:rPr>
                <w:lang w:val="en-US"/>
              </w:rPr>
              <w:pPrChange w:id="12099" w:author="phuong vu" w:date="2018-11-23T13:48:00Z">
                <w:pPr>
                  <w:spacing w:line="360" w:lineRule="auto"/>
                </w:pPr>
              </w:pPrChange>
            </w:pPr>
          </w:p>
        </w:tc>
      </w:tr>
    </w:tbl>
    <w:p w14:paraId="3C777AFC" w14:textId="77777777" w:rsidR="00451F3E" w:rsidRPr="00C95C85" w:rsidRDefault="00451F3E" w:rsidP="00E6227B">
      <w:pPr>
        <w:spacing w:line="276" w:lineRule="auto"/>
        <w:rPr>
          <w:lang w:val="en-US"/>
        </w:rPr>
        <w:pPrChange w:id="12100" w:author="phuong vu" w:date="2018-11-23T13:48:00Z">
          <w:pPr/>
        </w:pPrChange>
      </w:pPr>
    </w:p>
    <w:p w14:paraId="546B60C6" w14:textId="702A9BF0" w:rsidR="00070C2F" w:rsidRDefault="00070C2F" w:rsidP="00E6227B">
      <w:pPr>
        <w:pStyle w:val="Heading6"/>
        <w:spacing w:line="276" w:lineRule="auto"/>
        <w:rPr>
          <w:lang w:val="en-US"/>
        </w:rPr>
        <w:pPrChange w:id="12101" w:author="phuong vu" w:date="2018-11-23T13:48:00Z">
          <w:pPr>
            <w:pStyle w:val="Heading6"/>
          </w:pPr>
        </w:pPrChange>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14:paraId="628AF005" w14:textId="77777777" w:rsidTr="00A72A60">
        <w:tc>
          <w:tcPr>
            <w:tcW w:w="805" w:type="dxa"/>
            <w:vMerge w:val="restart"/>
            <w:vAlign w:val="center"/>
          </w:tcPr>
          <w:p w14:paraId="6A66E82D" w14:textId="77777777" w:rsidR="00DE2334" w:rsidRPr="007F1EF1" w:rsidRDefault="00DE2334" w:rsidP="00E6227B">
            <w:pPr>
              <w:spacing w:line="276" w:lineRule="auto"/>
              <w:jc w:val="center"/>
              <w:rPr>
                <w:b/>
                <w:lang w:val="en-US"/>
              </w:rPr>
              <w:pPrChange w:id="12102" w:author="phuong vu" w:date="2018-11-23T13:48:00Z">
                <w:pPr>
                  <w:spacing w:line="360" w:lineRule="auto"/>
                  <w:jc w:val="center"/>
                </w:pPr>
              </w:pPrChange>
            </w:pPr>
            <w:r w:rsidRPr="007F1EF1">
              <w:rPr>
                <w:b/>
                <w:lang w:val="en-US"/>
              </w:rPr>
              <w:t>STT</w:t>
            </w:r>
          </w:p>
        </w:tc>
        <w:tc>
          <w:tcPr>
            <w:tcW w:w="2120" w:type="dxa"/>
            <w:vMerge w:val="restart"/>
            <w:vAlign w:val="center"/>
          </w:tcPr>
          <w:p w14:paraId="08E5ED4E" w14:textId="77777777" w:rsidR="00DE2334" w:rsidRPr="007F1EF1" w:rsidRDefault="00DE2334" w:rsidP="00E6227B">
            <w:pPr>
              <w:spacing w:line="276" w:lineRule="auto"/>
              <w:jc w:val="center"/>
              <w:rPr>
                <w:b/>
                <w:lang w:val="en-US"/>
              </w:rPr>
              <w:pPrChange w:id="12103" w:author="phuong vu" w:date="2018-11-23T13:48:00Z">
                <w:pPr>
                  <w:spacing w:line="360" w:lineRule="auto"/>
                  <w:jc w:val="center"/>
                </w:pPr>
              </w:pPrChange>
            </w:pPr>
            <w:r w:rsidRPr="007F1EF1">
              <w:rPr>
                <w:b/>
                <w:lang w:val="en-US"/>
              </w:rPr>
              <w:t>Tên bảng/</w:t>
            </w:r>
          </w:p>
          <w:p w14:paraId="77CD6C79" w14:textId="77777777" w:rsidR="00DE2334" w:rsidRPr="007F1EF1" w:rsidRDefault="00DE2334" w:rsidP="00E6227B">
            <w:pPr>
              <w:spacing w:line="276" w:lineRule="auto"/>
              <w:jc w:val="center"/>
              <w:rPr>
                <w:b/>
                <w:lang w:val="en-US"/>
              </w:rPr>
              <w:pPrChange w:id="12104" w:author="phuong vu" w:date="2018-11-23T13:48:00Z">
                <w:pPr>
                  <w:spacing w:line="360" w:lineRule="auto"/>
                  <w:jc w:val="center"/>
                </w:pPr>
              </w:pPrChange>
            </w:pPr>
            <w:r w:rsidRPr="007F1EF1">
              <w:rPr>
                <w:b/>
                <w:lang w:val="en-US"/>
              </w:rPr>
              <w:t>Cấu tr</w:t>
            </w:r>
            <w:r>
              <w:rPr>
                <w:b/>
                <w:lang w:val="en-US"/>
              </w:rPr>
              <w:t>ú</w:t>
            </w:r>
            <w:r w:rsidRPr="007F1EF1">
              <w:rPr>
                <w:b/>
                <w:lang w:val="en-US"/>
              </w:rPr>
              <w:t>c dữ liệu</w:t>
            </w:r>
          </w:p>
        </w:tc>
        <w:tc>
          <w:tcPr>
            <w:tcW w:w="5852" w:type="dxa"/>
            <w:gridSpan w:val="4"/>
            <w:vAlign w:val="center"/>
          </w:tcPr>
          <w:p w14:paraId="1EC7656E" w14:textId="77777777" w:rsidR="00DE2334" w:rsidRPr="007F1EF1" w:rsidRDefault="00DE2334" w:rsidP="00E6227B">
            <w:pPr>
              <w:spacing w:line="276" w:lineRule="auto"/>
              <w:jc w:val="center"/>
              <w:rPr>
                <w:b/>
                <w:lang w:val="en-US"/>
              </w:rPr>
              <w:pPrChange w:id="12105" w:author="phuong vu" w:date="2018-11-23T13:48:00Z">
                <w:pPr>
                  <w:spacing w:line="360" w:lineRule="auto"/>
                  <w:jc w:val="center"/>
                </w:pPr>
              </w:pPrChange>
            </w:pPr>
            <w:r w:rsidRPr="007F1EF1">
              <w:rPr>
                <w:b/>
                <w:lang w:val="en-US"/>
              </w:rPr>
              <w:t>Phương thức</w:t>
            </w:r>
          </w:p>
        </w:tc>
      </w:tr>
      <w:tr w:rsidR="00DE2334" w14:paraId="6F53A699" w14:textId="77777777" w:rsidTr="00A72A60">
        <w:tc>
          <w:tcPr>
            <w:tcW w:w="805" w:type="dxa"/>
            <w:vMerge/>
            <w:vAlign w:val="center"/>
          </w:tcPr>
          <w:p w14:paraId="0726DF77" w14:textId="77777777" w:rsidR="00DE2334" w:rsidRPr="007F1EF1" w:rsidRDefault="00DE2334" w:rsidP="00E6227B">
            <w:pPr>
              <w:spacing w:line="276" w:lineRule="auto"/>
              <w:jc w:val="center"/>
              <w:rPr>
                <w:b/>
                <w:lang w:val="en-US"/>
              </w:rPr>
              <w:pPrChange w:id="12106" w:author="phuong vu" w:date="2018-11-23T13:48:00Z">
                <w:pPr>
                  <w:spacing w:line="360" w:lineRule="auto"/>
                  <w:jc w:val="center"/>
                </w:pPr>
              </w:pPrChange>
            </w:pPr>
          </w:p>
        </w:tc>
        <w:tc>
          <w:tcPr>
            <w:tcW w:w="2120" w:type="dxa"/>
            <w:vMerge/>
            <w:vAlign w:val="center"/>
          </w:tcPr>
          <w:p w14:paraId="79577E11" w14:textId="77777777" w:rsidR="00DE2334" w:rsidRPr="007F1EF1" w:rsidRDefault="00DE2334" w:rsidP="00E6227B">
            <w:pPr>
              <w:spacing w:line="276" w:lineRule="auto"/>
              <w:jc w:val="center"/>
              <w:rPr>
                <w:b/>
                <w:lang w:val="en-US"/>
              </w:rPr>
              <w:pPrChange w:id="12107" w:author="phuong vu" w:date="2018-11-23T13:48:00Z">
                <w:pPr>
                  <w:spacing w:line="360" w:lineRule="auto"/>
                  <w:jc w:val="center"/>
                </w:pPr>
              </w:pPrChange>
            </w:pPr>
          </w:p>
        </w:tc>
        <w:tc>
          <w:tcPr>
            <w:tcW w:w="1463" w:type="dxa"/>
            <w:vAlign w:val="center"/>
          </w:tcPr>
          <w:p w14:paraId="2C8C47F7" w14:textId="77777777" w:rsidR="00DE2334" w:rsidRPr="007F1EF1" w:rsidRDefault="00DE2334" w:rsidP="00E6227B">
            <w:pPr>
              <w:spacing w:line="276" w:lineRule="auto"/>
              <w:jc w:val="center"/>
              <w:rPr>
                <w:b/>
                <w:lang w:val="en-US"/>
              </w:rPr>
              <w:pPrChange w:id="12108" w:author="phuong vu" w:date="2018-11-23T13:48:00Z">
                <w:pPr>
                  <w:spacing w:line="360" w:lineRule="auto"/>
                  <w:jc w:val="center"/>
                </w:pPr>
              </w:pPrChange>
            </w:pPr>
            <w:r w:rsidRPr="007F1EF1">
              <w:rPr>
                <w:b/>
                <w:lang w:val="en-US"/>
              </w:rPr>
              <w:t>Thêm</w:t>
            </w:r>
          </w:p>
        </w:tc>
        <w:tc>
          <w:tcPr>
            <w:tcW w:w="1463" w:type="dxa"/>
            <w:vAlign w:val="center"/>
          </w:tcPr>
          <w:p w14:paraId="1CB196E4" w14:textId="77777777" w:rsidR="00DE2334" w:rsidRPr="007F1EF1" w:rsidRDefault="00DE2334" w:rsidP="00E6227B">
            <w:pPr>
              <w:spacing w:line="276" w:lineRule="auto"/>
              <w:jc w:val="center"/>
              <w:rPr>
                <w:b/>
                <w:lang w:val="en-US"/>
              </w:rPr>
              <w:pPrChange w:id="12109" w:author="phuong vu" w:date="2018-11-23T13:48:00Z">
                <w:pPr>
                  <w:spacing w:line="360" w:lineRule="auto"/>
                  <w:jc w:val="center"/>
                </w:pPr>
              </w:pPrChange>
            </w:pPr>
            <w:r w:rsidRPr="007F1EF1">
              <w:rPr>
                <w:b/>
                <w:lang w:val="en-US"/>
              </w:rPr>
              <w:t>Sửa</w:t>
            </w:r>
          </w:p>
        </w:tc>
        <w:tc>
          <w:tcPr>
            <w:tcW w:w="1463" w:type="dxa"/>
            <w:vAlign w:val="center"/>
          </w:tcPr>
          <w:p w14:paraId="63F6593B" w14:textId="77777777" w:rsidR="00DE2334" w:rsidRPr="007F1EF1" w:rsidRDefault="00DE2334" w:rsidP="00E6227B">
            <w:pPr>
              <w:spacing w:line="276" w:lineRule="auto"/>
              <w:jc w:val="center"/>
              <w:rPr>
                <w:b/>
                <w:lang w:val="en-US"/>
              </w:rPr>
              <w:pPrChange w:id="12110" w:author="phuong vu" w:date="2018-11-23T13:48:00Z">
                <w:pPr>
                  <w:spacing w:line="360" w:lineRule="auto"/>
                  <w:jc w:val="center"/>
                </w:pPr>
              </w:pPrChange>
            </w:pPr>
            <w:r w:rsidRPr="007F1EF1">
              <w:rPr>
                <w:b/>
                <w:lang w:val="en-US"/>
              </w:rPr>
              <w:t>Xóa</w:t>
            </w:r>
          </w:p>
        </w:tc>
        <w:tc>
          <w:tcPr>
            <w:tcW w:w="1463" w:type="dxa"/>
            <w:vAlign w:val="center"/>
          </w:tcPr>
          <w:p w14:paraId="7CCA134F" w14:textId="77777777" w:rsidR="00DE2334" w:rsidRPr="007F1EF1" w:rsidRDefault="00DE2334" w:rsidP="00E6227B">
            <w:pPr>
              <w:spacing w:line="276" w:lineRule="auto"/>
              <w:jc w:val="center"/>
              <w:rPr>
                <w:b/>
                <w:lang w:val="en-US"/>
              </w:rPr>
              <w:pPrChange w:id="12111" w:author="phuong vu" w:date="2018-11-23T13:48:00Z">
                <w:pPr>
                  <w:spacing w:line="360" w:lineRule="auto"/>
                  <w:jc w:val="center"/>
                </w:pPr>
              </w:pPrChange>
            </w:pPr>
            <w:r w:rsidRPr="007F1EF1">
              <w:rPr>
                <w:b/>
                <w:lang w:val="en-US"/>
              </w:rPr>
              <w:t>Truy vấn</w:t>
            </w:r>
          </w:p>
        </w:tc>
      </w:tr>
      <w:tr w:rsidR="00DE2334" w14:paraId="64E7F16A" w14:textId="77777777" w:rsidTr="00A72A60">
        <w:tc>
          <w:tcPr>
            <w:tcW w:w="805" w:type="dxa"/>
          </w:tcPr>
          <w:p w14:paraId="772B20CF" w14:textId="77777777" w:rsidR="00DE2334" w:rsidRDefault="00DE2334" w:rsidP="00E6227B">
            <w:pPr>
              <w:spacing w:line="276" w:lineRule="auto"/>
              <w:jc w:val="center"/>
              <w:rPr>
                <w:lang w:val="en-US"/>
              </w:rPr>
              <w:pPrChange w:id="12112" w:author="phuong vu" w:date="2018-11-23T13:48:00Z">
                <w:pPr>
                  <w:spacing w:line="360" w:lineRule="auto"/>
                  <w:jc w:val="center"/>
                </w:pPr>
              </w:pPrChange>
            </w:pPr>
            <w:r>
              <w:rPr>
                <w:lang w:val="en-US"/>
              </w:rPr>
              <w:t>1</w:t>
            </w:r>
          </w:p>
        </w:tc>
        <w:tc>
          <w:tcPr>
            <w:tcW w:w="2120" w:type="dxa"/>
          </w:tcPr>
          <w:p w14:paraId="4C968E53" w14:textId="77777777" w:rsidR="00DE2334" w:rsidRDefault="00DE2334" w:rsidP="00E6227B">
            <w:pPr>
              <w:spacing w:line="276" w:lineRule="auto"/>
              <w:rPr>
                <w:lang w:val="en-US"/>
              </w:rPr>
              <w:pPrChange w:id="12113" w:author="phuong vu" w:date="2018-11-23T13:48:00Z">
                <w:pPr>
                  <w:spacing w:line="360" w:lineRule="auto"/>
                </w:pPr>
              </w:pPrChange>
            </w:pPr>
            <w:r>
              <w:rPr>
                <w:lang w:val="en-US"/>
              </w:rPr>
              <w:t>customer_order</w:t>
            </w:r>
          </w:p>
        </w:tc>
        <w:tc>
          <w:tcPr>
            <w:tcW w:w="1463" w:type="dxa"/>
          </w:tcPr>
          <w:p w14:paraId="46DED9FF" w14:textId="77777777" w:rsidR="00DE2334" w:rsidRDefault="00DE2334" w:rsidP="00E6227B">
            <w:pPr>
              <w:spacing w:line="276" w:lineRule="auto"/>
              <w:jc w:val="center"/>
              <w:rPr>
                <w:lang w:val="en-US"/>
              </w:rPr>
              <w:pPrChange w:id="12114" w:author="phuong vu" w:date="2018-11-23T13:48:00Z">
                <w:pPr>
                  <w:spacing w:line="360" w:lineRule="auto"/>
                  <w:jc w:val="center"/>
                </w:pPr>
              </w:pPrChange>
            </w:pPr>
          </w:p>
        </w:tc>
        <w:tc>
          <w:tcPr>
            <w:tcW w:w="1463" w:type="dxa"/>
          </w:tcPr>
          <w:p w14:paraId="6E5DEF4A" w14:textId="77777777" w:rsidR="00DE2334" w:rsidRDefault="00DE2334" w:rsidP="00E6227B">
            <w:pPr>
              <w:spacing w:line="276" w:lineRule="auto"/>
              <w:jc w:val="center"/>
              <w:rPr>
                <w:lang w:val="en-US"/>
              </w:rPr>
              <w:pPrChange w:id="12115" w:author="phuong vu" w:date="2018-11-23T13:48:00Z">
                <w:pPr>
                  <w:spacing w:line="360" w:lineRule="auto"/>
                  <w:jc w:val="center"/>
                </w:pPr>
              </w:pPrChange>
            </w:pPr>
            <w:r>
              <w:rPr>
                <w:lang w:val="en-US"/>
              </w:rPr>
              <w:t>X</w:t>
            </w:r>
          </w:p>
        </w:tc>
        <w:tc>
          <w:tcPr>
            <w:tcW w:w="1463" w:type="dxa"/>
          </w:tcPr>
          <w:p w14:paraId="24B1DA0D" w14:textId="77777777" w:rsidR="00DE2334" w:rsidRDefault="00DE2334" w:rsidP="00E6227B">
            <w:pPr>
              <w:spacing w:line="276" w:lineRule="auto"/>
              <w:jc w:val="center"/>
              <w:rPr>
                <w:lang w:val="en-US"/>
              </w:rPr>
              <w:pPrChange w:id="12116" w:author="phuong vu" w:date="2018-11-23T13:48:00Z">
                <w:pPr>
                  <w:spacing w:line="360" w:lineRule="auto"/>
                  <w:jc w:val="center"/>
                </w:pPr>
              </w:pPrChange>
            </w:pPr>
          </w:p>
        </w:tc>
        <w:tc>
          <w:tcPr>
            <w:tcW w:w="1463" w:type="dxa"/>
          </w:tcPr>
          <w:p w14:paraId="5606FB6A" w14:textId="77777777" w:rsidR="00DE2334" w:rsidRDefault="00DE2334" w:rsidP="00E6227B">
            <w:pPr>
              <w:spacing w:line="276" w:lineRule="auto"/>
              <w:jc w:val="center"/>
              <w:rPr>
                <w:lang w:val="en-US"/>
              </w:rPr>
              <w:pPrChange w:id="12117" w:author="phuong vu" w:date="2018-11-23T13:48:00Z">
                <w:pPr>
                  <w:jc w:val="center"/>
                </w:pPr>
              </w:pPrChange>
            </w:pPr>
          </w:p>
        </w:tc>
      </w:tr>
      <w:tr w:rsidR="00DE2334" w14:paraId="7F4697A0" w14:textId="77777777" w:rsidTr="00A72A60">
        <w:tc>
          <w:tcPr>
            <w:tcW w:w="805" w:type="dxa"/>
          </w:tcPr>
          <w:p w14:paraId="31255C88" w14:textId="77777777" w:rsidR="00DE2334" w:rsidRDefault="00DE2334" w:rsidP="00E6227B">
            <w:pPr>
              <w:spacing w:line="276" w:lineRule="auto"/>
              <w:jc w:val="center"/>
              <w:rPr>
                <w:lang w:val="en-US"/>
              </w:rPr>
              <w:pPrChange w:id="12118" w:author="phuong vu" w:date="2018-11-23T13:48:00Z">
                <w:pPr>
                  <w:spacing w:line="360" w:lineRule="auto"/>
                  <w:jc w:val="center"/>
                </w:pPr>
              </w:pPrChange>
            </w:pPr>
            <w:r>
              <w:rPr>
                <w:lang w:val="en-US"/>
              </w:rPr>
              <w:t>2</w:t>
            </w:r>
          </w:p>
        </w:tc>
        <w:tc>
          <w:tcPr>
            <w:tcW w:w="2120" w:type="dxa"/>
          </w:tcPr>
          <w:p w14:paraId="015B8BE7" w14:textId="77777777" w:rsidR="00DE2334" w:rsidRDefault="00DE2334" w:rsidP="00E6227B">
            <w:pPr>
              <w:spacing w:line="276" w:lineRule="auto"/>
              <w:rPr>
                <w:lang w:val="en-US"/>
              </w:rPr>
              <w:pPrChange w:id="12119" w:author="phuong vu" w:date="2018-11-23T13:48:00Z">
                <w:pPr>
                  <w:spacing w:line="360" w:lineRule="auto"/>
                </w:pPr>
              </w:pPrChange>
            </w:pPr>
            <w:r>
              <w:rPr>
                <w:lang w:val="en-US"/>
              </w:rPr>
              <w:t>task</w:t>
            </w:r>
          </w:p>
        </w:tc>
        <w:tc>
          <w:tcPr>
            <w:tcW w:w="1463" w:type="dxa"/>
          </w:tcPr>
          <w:p w14:paraId="3012BCC4" w14:textId="77777777" w:rsidR="00DE2334" w:rsidRDefault="00DE2334" w:rsidP="00E6227B">
            <w:pPr>
              <w:spacing w:line="276" w:lineRule="auto"/>
              <w:jc w:val="center"/>
              <w:rPr>
                <w:lang w:val="en-US"/>
              </w:rPr>
              <w:pPrChange w:id="12120" w:author="phuong vu" w:date="2018-11-23T13:48:00Z">
                <w:pPr>
                  <w:spacing w:line="360" w:lineRule="auto"/>
                  <w:jc w:val="center"/>
                </w:pPr>
              </w:pPrChange>
            </w:pPr>
            <w:r>
              <w:rPr>
                <w:lang w:val="en-US"/>
              </w:rPr>
              <w:t>X</w:t>
            </w:r>
          </w:p>
        </w:tc>
        <w:tc>
          <w:tcPr>
            <w:tcW w:w="1463" w:type="dxa"/>
          </w:tcPr>
          <w:p w14:paraId="59E0663F" w14:textId="77777777" w:rsidR="00DE2334" w:rsidRDefault="00DE2334" w:rsidP="00E6227B">
            <w:pPr>
              <w:spacing w:line="276" w:lineRule="auto"/>
              <w:jc w:val="center"/>
              <w:rPr>
                <w:lang w:val="en-US"/>
              </w:rPr>
              <w:pPrChange w:id="12121" w:author="phuong vu" w:date="2018-11-23T13:48:00Z">
                <w:pPr>
                  <w:spacing w:line="360" w:lineRule="auto"/>
                  <w:jc w:val="center"/>
                </w:pPr>
              </w:pPrChange>
            </w:pPr>
            <w:r>
              <w:rPr>
                <w:lang w:val="en-US"/>
              </w:rPr>
              <w:t>X</w:t>
            </w:r>
          </w:p>
        </w:tc>
        <w:tc>
          <w:tcPr>
            <w:tcW w:w="1463" w:type="dxa"/>
          </w:tcPr>
          <w:p w14:paraId="10BF6953" w14:textId="77777777" w:rsidR="00DE2334" w:rsidRDefault="00DE2334" w:rsidP="00E6227B">
            <w:pPr>
              <w:spacing w:line="276" w:lineRule="auto"/>
              <w:jc w:val="center"/>
              <w:rPr>
                <w:lang w:val="en-US"/>
              </w:rPr>
              <w:pPrChange w:id="12122" w:author="phuong vu" w:date="2018-11-23T13:48:00Z">
                <w:pPr>
                  <w:spacing w:line="360" w:lineRule="auto"/>
                  <w:jc w:val="center"/>
                </w:pPr>
              </w:pPrChange>
            </w:pPr>
          </w:p>
        </w:tc>
        <w:tc>
          <w:tcPr>
            <w:tcW w:w="1463" w:type="dxa"/>
          </w:tcPr>
          <w:p w14:paraId="1A385CA3" w14:textId="77777777" w:rsidR="00DE2334" w:rsidRDefault="00DE2334" w:rsidP="00E6227B">
            <w:pPr>
              <w:spacing w:line="276" w:lineRule="auto"/>
              <w:jc w:val="center"/>
              <w:rPr>
                <w:lang w:val="en-US"/>
              </w:rPr>
              <w:pPrChange w:id="12123" w:author="phuong vu" w:date="2018-11-23T13:48:00Z">
                <w:pPr>
                  <w:jc w:val="center"/>
                </w:pPr>
              </w:pPrChange>
            </w:pPr>
          </w:p>
        </w:tc>
      </w:tr>
      <w:tr w:rsidR="00DE2334" w14:paraId="1094F5B4" w14:textId="77777777" w:rsidTr="00A72A60">
        <w:tc>
          <w:tcPr>
            <w:tcW w:w="805" w:type="dxa"/>
          </w:tcPr>
          <w:p w14:paraId="5233E117" w14:textId="77777777" w:rsidR="00DE2334" w:rsidRDefault="00DE2334" w:rsidP="00E6227B">
            <w:pPr>
              <w:spacing w:line="276" w:lineRule="auto"/>
              <w:jc w:val="center"/>
              <w:rPr>
                <w:lang w:val="en-US"/>
              </w:rPr>
              <w:pPrChange w:id="12124" w:author="phuong vu" w:date="2018-11-23T13:48:00Z">
                <w:pPr>
                  <w:spacing w:line="360" w:lineRule="auto"/>
                  <w:jc w:val="center"/>
                </w:pPr>
              </w:pPrChange>
            </w:pPr>
            <w:r>
              <w:rPr>
                <w:lang w:val="en-US"/>
              </w:rPr>
              <w:t>3</w:t>
            </w:r>
          </w:p>
        </w:tc>
        <w:tc>
          <w:tcPr>
            <w:tcW w:w="2120" w:type="dxa"/>
          </w:tcPr>
          <w:p w14:paraId="2B4F14E3" w14:textId="77777777" w:rsidR="00DE2334" w:rsidRDefault="00DE2334" w:rsidP="00E6227B">
            <w:pPr>
              <w:spacing w:line="276" w:lineRule="auto"/>
              <w:rPr>
                <w:lang w:val="en-US"/>
              </w:rPr>
              <w:pPrChange w:id="12125" w:author="phuong vu" w:date="2018-11-23T13:48:00Z">
                <w:pPr>
                  <w:spacing w:line="360" w:lineRule="auto"/>
                </w:pPr>
              </w:pPrChange>
            </w:pPr>
            <w:r>
              <w:rPr>
                <w:lang w:val="en-US"/>
              </w:rPr>
              <w:t>order_detail</w:t>
            </w:r>
          </w:p>
        </w:tc>
        <w:tc>
          <w:tcPr>
            <w:tcW w:w="1463" w:type="dxa"/>
          </w:tcPr>
          <w:p w14:paraId="13E100AA" w14:textId="77777777" w:rsidR="00DE2334" w:rsidRDefault="00DE2334" w:rsidP="00E6227B">
            <w:pPr>
              <w:spacing w:line="276" w:lineRule="auto"/>
              <w:jc w:val="center"/>
              <w:rPr>
                <w:lang w:val="en-US"/>
              </w:rPr>
              <w:pPrChange w:id="12126" w:author="phuong vu" w:date="2018-11-23T13:48:00Z">
                <w:pPr>
                  <w:spacing w:line="360" w:lineRule="auto"/>
                  <w:jc w:val="center"/>
                </w:pPr>
              </w:pPrChange>
            </w:pPr>
          </w:p>
        </w:tc>
        <w:tc>
          <w:tcPr>
            <w:tcW w:w="1463" w:type="dxa"/>
          </w:tcPr>
          <w:p w14:paraId="39E33613" w14:textId="77777777" w:rsidR="00DE2334" w:rsidRDefault="00DE2334" w:rsidP="00E6227B">
            <w:pPr>
              <w:spacing w:line="276" w:lineRule="auto"/>
              <w:jc w:val="center"/>
              <w:rPr>
                <w:lang w:val="en-US"/>
              </w:rPr>
              <w:pPrChange w:id="12127" w:author="phuong vu" w:date="2018-11-23T13:48:00Z">
                <w:pPr>
                  <w:spacing w:line="360" w:lineRule="auto"/>
                  <w:jc w:val="center"/>
                </w:pPr>
              </w:pPrChange>
            </w:pPr>
            <w:r>
              <w:rPr>
                <w:lang w:val="en-US"/>
              </w:rPr>
              <w:t>X</w:t>
            </w:r>
          </w:p>
        </w:tc>
        <w:tc>
          <w:tcPr>
            <w:tcW w:w="1463" w:type="dxa"/>
          </w:tcPr>
          <w:p w14:paraId="5C9E5935" w14:textId="77777777" w:rsidR="00DE2334" w:rsidRDefault="00DE2334" w:rsidP="00E6227B">
            <w:pPr>
              <w:spacing w:line="276" w:lineRule="auto"/>
              <w:jc w:val="center"/>
              <w:rPr>
                <w:lang w:val="en-US"/>
              </w:rPr>
              <w:pPrChange w:id="12128" w:author="phuong vu" w:date="2018-11-23T13:48:00Z">
                <w:pPr>
                  <w:spacing w:line="360" w:lineRule="auto"/>
                  <w:jc w:val="center"/>
                </w:pPr>
              </w:pPrChange>
            </w:pPr>
          </w:p>
        </w:tc>
        <w:tc>
          <w:tcPr>
            <w:tcW w:w="1463" w:type="dxa"/>
          </w:tcPr>
          <w:p w14:paraId="41D12C15" w14:textId="77777777" w:rsidR="00DE2334" w:rsidRDefault="00DE2334" w:rsidP="00E6227B">
            <w:pPr>
              <w:spacing w:line="276" w:lineRule="auto"/>
              <w:jc w:val="center"/>
              <w:rPr>
                <w:lang w:val="en-US"/>
              </w:rPr>
              <w:pPrChange w:id="12129" w:author="phuong vu" w:date="2018-11-23T13:48:00Z">
                <w:pPr>
                  <w:jc w:val="center"/>
                </w:pPr>
              </w:pPrChange>
            </w:pPr>
          </w:p>
        </w:tc>
      </w:tr>
      <w:tr w:rsidR="00DE2334" w14:paraId="6C98A6F3" w14:textId="77777777" w:rsidTr="00A72A60">
        <w:tc>
          <w:tcPr>
            <w:tcW w:w="805" w:type="dxa"/>
          </w:tcPr>
          <w:p w14:paraId="3DA2A639" w14:textId="77777777" w:rsidR="00DE2334" w:rsidRDefault="00DE2334" w:rsidP="00E6227B">
            <w:pPr>
              <w:spacing w:line="276" w:lineRule="auto"/>
              <w:jc w:val="center"/>
              <w:rPr>
                <w:lang w:val="en-US"/>
              </w:rPr>
              <w:pPrChange w:id="12130" w:author="phuong vu" w:date="2018-11-23T13:48:00Z">
                <w:pPr>
                  <w:spacing w:line="360" w:lineRule="auto"/>
                  <w:jc w:val="center"/>
                </w:pPr>
              </w:pPrChange>
            </w:pPr>
            <w:r>
              <w:rPr>
                <w:lang w:val="en-US"/>
              </w:rPr>
              <w:t>4</w:t>
            </w:r>
          </w:p>
        </w:tc>
        <w:tc>
          <w:tcPr>
            <w:tcW w:w="2120" w:type="dxa"/>
          </w:tcPr>
          <w:p w14:paraId="23CFBC83" w14:textId="77777777" w:rsidR="00DE2334" w:rsidRDefault="00DE2334" w:rsidP="00E6227B">
            <w:pPr>
              <w:spacing w:line="276" w:lineRule="auto"/>
              <w:rPr>
                <w:lang w:val="en-US"/>
              </w:rPr>
              <w:pPrChange w:id="12131" w:author="phuong vu" w:date="2018-11-23T13:48:00Z">
                <w:pPr>
                  <w:spacing w:line="360" w:lineRule="auto"/>
                </w:pPr>
              </w:pPrChange>
            </w:pPr>
            <w:r>
              <w:rPr>
                <w:lang w:val="en-US"/>
              </w:rPr>
              <w:t>receipt</w:t>
            </w:r>
          </w:p>
        </w:tc>
        <w:tc>
          <w:tcPr>
            <w:tcW w:w="1463" w:type="dxa"/>
          </w:tcPr>
          <w:p w14:paraId="737FC554" w14:textId="77777777" w:rsidR="00DE2334" w:rsidRDefault="00DE2334" w:rsidP="00E6227B">
            <w:pPr>
              <w:spacing w:line="276" w:lineRule="auto"/>
              <w:jc w:val="center"/>
              <w:rPr>
                <w:lang w:val="en-US"/>
              </w:rPr>
              <w:pPrChange w:id="12132" w:author="phuong vu" w:date="2018-11-23T13:48:00Z">
                <w:pPr>
                  <w:spacing w:line="360" w:lineRule="auto"/>
                  <w:jc w:val="center"/>
                </w:pPr>
              </w:pPrChange>
            </w:pPr>
          </w:p>
        </w:tc>
        <w:tc>
          <w:tcPr>
            <w:tcW w:w="1463" w:type="dxa"/>
          </w:tcPr>
          <w:p w14:paraId="07C21C42" w14:textId="77777777" w:rsidR="00DE2334" w:rsidRDefault="00DE2334" w:rsidP="00E6227B">
            <w:pPr>
              <w:spacing w:line="276" w:lineRule="auto"/>
              <w:jc w:val="center"/>
              <w:rPr>
                <w:lang w:val="en-US"/>
              </w:rPr>
              <w:pPrChange w:id="12133" w:author="phuong vu" w:date="2018-11-23T13:48:00Z">
                <w:pPr>
                  <w:spacing w:line="360" w:lineRule="auto"/>
                  <w:jc w:val="center"/>
                </w:pPr>
              </w:pPrChange>
            </w:pPr>
            <w:r>
              <w:rPr>
                <w:lang w:val="en-US"/>
              </w:rPr>
              <w:t>X</w:t>
            </w:r>
          </w:p>
        </w:tc>
        <w:tc>
          <w:tcPr>
            <w:tcW w:w="1463" w:type="dxa"/>
          </w:tcPr>
          <w:p w14:paraId="3CC2C374" w14:textId="77777777" w:rsidR="00DE2334" w:rsidRDefault="00DE2334" w:rsidP="00E6227B">
            <w:pPr>
              <w:spacing w:line="276" w:lineRule="auto"/>
              <w:jc w:val="center"/>
              <w:rPr>
                <w:lang w:val="en-US"/>
              </w:rPr>
              <w:pPrChange w:id="12134" w:author="phuong vu" w:date="2018-11-23T13:48:00Z">
                <w:pPr>
                  <w:spacing w:line="360" w:lineRule="auto"/>
                  <w:jc w:val="center"/>
                </w:pPr>
              </w:pPrChange>
            </w:pPr>
          </w:p>
        </w:tc>
        <w:tc>
          <w:tcPr>
            <w:tcW w:w="1463" w:type="dxa"/>
          </w:tcPr>
          <w:p w14:paraId="16D10AD1" w14:textId="77777777" w:rsidR="00DE2334" w:rsidRDefault="00DE2334" w:rsidP="00E6227B">
            <w:pPr>
              <w:spacing w:line="276" w:lineRule="auto"/>
              <w:jc w:val="center"/>
              <w:rPr>
                <w:lang w:val="en-US"/>
              </w:rPr>
              <w:pPrChange w:id="12135" w:author="phuong vu" w:date="2018-11-23T13:48:00Z">
                <w:pPr>
                  <w:jc w:val="center"/>
                </w:pPr>
              </w:pPrChange>
            </w:pPr>
          </w:p>
        </w:tc>
      </w:tr>
    </w:tbl>
    <w:p w14:paraId="2DAD3F6C" w14:textId="77777777" w:rsidR="00DE2334" w:rsidRPr="00C95C85" w:rsidRDefault="00DE2334" w:rsidP="00E6227B">
      <w:pPr>
        <w:spacing w:line="276" w:lineRule="auto"/>
        <w:rPr>
          <w:lang w:val="en-US"/>
        </w:rPr>
        <w:pPrChange w:id="12136" w:author="phuong vu" w:date="2018-11-23T13:48:00Z">
          <w:pPr/>
        </w:pPrChange>
      </w:pPr>
    </w:p>
    <w:p w14:paraId="5006A93C" w14:textId="21E5E511" w:rsidR="00070C2F" w:rsidRDefault="00070C2F" w:rsidP="00E6227B">
      <w:pPr>
        <w:pStyle w:val="Heading6"/>
        <w:spacing w:line="276" w:lineRule="auto"/>
        <w:rPr>
          <w:ins w:id="12137" w:author="phuong vu" w:date="2018-11-21T18:55:00Z"/>
          <w:lang w:val="en-US"/>
        </w:rPr>
        <w:pPrChange w:id="12138" w:author="phuong vu" w:date="2018-11-23T13:48:00Z">
          <w:pPr>
            <w:pStyle w:val="Heading6"/>
          </w:pPr>
        </w:pPrChange>
      </w:pPr>
      <w:r>
        <w:rPr>
          <w:lang w:val="en-US"/>
        </w:rPr>
        <w:t>Cách xử lí</w:t>
      </w:r>
    </w:p>
    <w:p w14:paraId="0B918616" w14:textId="27B66055" w:rsidR="00DD0637" w:rsidRDefault="00D25C6A" w:rsidP="00E6227B">
      <w:pPr>
        <w:pStyle w:val="Heading4"/>
        <w:spacing w:line="276" w:lineRule="auto"/>
        <w:rPr>
          <w:ins w:id="12139" w:author="phuong vu" w:date="2018-11-21T18:57:00Z"/>
          <w:lang w:val="en-US"/>
        </w:rPr>
        <w:pPrChange w:id="12140" w:author="phuong vu" w:date="2018-11-23T13:48:00Z">
          <w:pPr>
            <w:pStyle w:val="Heading4"/>
          </w:pPr>
        </w:pPrChange>
      </w:pPr>
      <w:bookmarkStart w:id="12141" w:name="_Toc530662898"/>
      <w:ins w:id="12142" w:author="phuong vu" w:date="2018-11-21T18:55:00Z">
        <w:r>
          <w:rPr>
            <w:lang w:val="en-US"/>
          </w:rPr>
          <w:t>Quản lí phân công xử lí đơn hàng</w:t>
        </w:r>
      </w:ins>
      <w:bookmarkEnd w:id="12141"/>
    </w:p>
    <w:p w14:paraId="0FA17F49" w14:textId="4F6466DF" w:rsidR="00D25C6A" w:rsidRDefault="00D25C6A" w:rsidP="00E6227B">
      <w:pPr>
        <w:pStyle w:val="Heading5"/>
        <w:spacing w:line="276" w:lineRule="auto"/>
        <w:rPr>
          <w:ins w:id="12143" w:author="phuong vu" w:date="2018-11-21T19:29:00Z"/>
          <w:lang w:val="en-US"/>
        </w:rPr>
        <w:pPrChange w:id="12144" w:author="phuong vu" w:date="2018-11-23T13:48:00Z">
          <w:pPr>
            <w:pStyle w:val="Heading5"/>
          </w:pPr>
        </w:pPrChange>
      </w:pPr>
      <w:ins w:id="12145" w:author="phuong vu" w:date="2018-11-21T18:57:00Z">
        <w:r>
          <w:rPr>
            <w:lang w:val="en-US"/>
          </w:rPr>
          <w:t>Mục đích</w:t>
        </w:r>
      </w:ins>
    </w:p>
    <w:p w14:paraId="59CB6056" w14:textId="127E3AC1" w:rsidR="00206AEA" w:rsidRPr="00933422" w:rsidRDefault="003E7F93" w:rsidP="00E6227B">
      <w:pPr>
        <w:spacing w:line="276" w:lineRule="auto"/>
        <w:ind w:firstLine="720"/>
        <w:rPr>
          <w:ins w:id="12146" w:author="phuong vu" w:date="2018-11-21T18:57:00Z"/>
          <w:lang w:val="en-US"/>
        </w:rPr>
        <w:pPrChange w:id="12147" w:author="phuong vu" w:date="2018-11-23T13:48:00Z">
          <w:pPr>
            <w:pStyle w:val="Heading5"/>
          </w:pPr>
        </w:pPrChange>
      </w:pPr>
      <w:ins w:id="12148" w:author="phuong vu" w:date="2018-11-21T23:33:00Z">
        <w:r>
          <w:rPr>
            <w:lang w:val="en-US"/>
          </w:rPr>
          <w:t xml:space="preserve">Số lượng đơn hàng nhận vào với thời gian trả đồ khác nhau, do đó cần có quản </w:t>
        </w:r>
      </w:ins>
      <w:ins w:id="12149" w:author="phuong vu" w:date="2018-11-21T23:34:00Z">
        <w:r>
          <w:rPr>
            <w:lang w:val="en-US"/>
          </w:rPr>
          <w:t>lí phân công xử lí đơn hàng để mọi đơn hàng đều được xử lí đúng hạn. Cũng như, nhân viên kịp</w:t>
        </w:r>
      </w:ins>
      <w:ins w:id="12150" w:author="phuong vu" w:date="2018-11-21T23:35:00Z">
        <w:r>
          <w:rPr>
            <w:lang w:val="en-US"/>
          </w:rPr>
          <w:t xml:space="preserve"> thời can thiệp để thay đổi phân công nếu không hợp lí.</w:t>
        </w:r>
      </w:ins>
    </w:p>
    <w:p w14:paraId="54A632A6" w14:textId="401D1B39" w:rsidR="00D25C6A" w:rsidRDefault="00D25C6A" w:rsidP="00E6227B">
      <w:pPr>
        <w:pStyle w:val="Heading5"/>
        <w:spacing w:line="276" w:lineRule="auto"/>
        <w:rPr>
          <w:ins w:id="12151" w:author="phuong vu" w:date="2018-11-21T19:28:00Z"/>
          <w:lang w:val="en-US"/>
        </w:rPr>
        <w:pPrChange w:id="12152" w:author="phuong vu" w:date="2018-11-23T13:48:00Z">
          <w:pPr>
            <w:pStyle w:val="Heading5"/>
          </w:pPr>
        </w:pPrChange>
      </w:pPr>
      <w:ins w:id="12153" w:author="phuong vu" w:date="2018-11-21T18:57:00Z">
        <w:r>
          <w:rPr>
            <w:lang w:val="en-US"/>
          </w:rPr>
          <w:t>Giao diện</w:t>
        </w:r>
      </w:ins>
    </w:p>
    <w:p w14:paraId="779E464A" w14:textId="77777777" w:rsidR="0019690B" w:rsidRDefault="008C24F2" w:rsidP="00E6227B">
      <w:pPr>
        <w:keepNext/>
        <w:spacing w:line="276" w:lineRule="auto"/>
        <w:jc w:val="center"/>
        <w:rPr>
          <w:ins w:id="12154" w:author="phuong vu" w:date="2018-11-21T20:00:00Z"/>
        </w:rPr>
        <w:pPrChange w:id="12155" w:author="phuong vu" w:date="2018-11-23T13:48:00Z">
          <w:pPr>
            <w:jc w:val="center"/>
          </w:pPr>
        </w:pPrChange>
      </w:pPr>
      <w:ins w:id="12156" w:author="phuong vu" w:date="2018-11-21T19:28:00Z">
        <w:r>
          <w:rPr>
            <w:noProof/>
          </w:rPr>
          <w:drawing>
            <wp:inline distT="0" distB="0" distL="0" distR="0" wp14:anchorId="39E3BA76" wp14:editId="7A21C66C">
              <wp:extent cx="5579745" cy="51054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5105400"/>
                      </a:xfrm>
                      <a:prstGeom prst="rect">
                        <a:avLst/>
                      </a:prstGeom>
                      <a:noFill/>
                      <a:ln>
                        <a:noFill/>
                      </a:ln>
                    </pic:spPr>
                  </pic:pic>
                </a:graphicData>
              </a:graphic>
            </wp:inline>
          </w:drawing>
        </w:r>
      </w:ins>
    </w:p>
    <w:p w14:paraId="37AA26A9" w14:textId="5EAC94CC" w:rsidR="008C24F2" w:rsidRDefault="0019690B" w:rsidP="00E6227B">
      <w:pPr>
        <w:pStyle w:val="Caption"/>
        <w:spacing w:line="276" w:lineRule="auto"/>
        <w:rPr>
          <w:ins w:id="12157" w:author="phuong vu" w:date="2018-11-21T20:02:00Z"/>
          <w:lang w:val="en-US"/>
        </w:rPr>
        <w:pPrChange w:id="12158" w:author="phuong vu" w:date="2018-11-23T13:48:00Z">
          <w:pPr>
            <w:pStyle w:val="Caption"/>
          </w:pPr>
        </w:pPrChange>
      </w:pPr>
      <w:bookmarkStart w:id="12159" w:name="_Ref530595407"/>
      <w:bookmarkStart w:id="12160" w:name="_Toc530662948"/>
      <w:ins w:id="12161" w:author="phuong vu" w:date="2018-11-21T20:00:00Z">
        <w:r>
          <w:t xml:space="preserve">Hình </w:t>
        </w:r>
      </w:ins>
      <w:ins w:id="12162" w:author="phuong vu" w:date="2018-11-22T18:14:00Z">
        <w:r w:rsidR="00627671">
          <w:fldChar w:fldCharType="begin"/>
        </w:r>
        <w:r w:rsidR="00627671">
          <w:instrText xml:space="preserve"> STYLEREF 1 \s </w:instrText>
        </w:r>
      </w:ins>
      <w:r w:rsidR="00627671">
        <w:fldChar w:fldCharType="separate"/>
      </w:r>
      <w:r w:rsidR="00627671">
        <w:rPr>
          <w:noProof/>
        </w:rPr>
        <w:t>3</w:t>
      </w:r>
      <w:ins w:id="12163" w:author="phuong vu" w:date="2018-11-22T18:14:00Z">
        <w:r w:rsidR="00627671">
          <w:fldChar w:fldCharType="end"/>
        </w:r>
        <w:r w:rsidR="00627671">
          <w:t>.</w:t>
        </w:r>
        <w:r w:rsidR="00627671">
          <w:fldChar w:fldCharType="begin"/>
        </w:r>
        <w:r w:rsidR="00627671">
          <w:instrText xml:space="preserve"> SEQ Hình \* ARABIC \s 1 </w:instrText>
        </w:r>
      </w:ins>
      <w:r w:rsidR="00627671">
        <w:fldChar w:fldCharType="separate"/>
      </w:r>
      <w:ins w:id="12164" w:author="phuong vu" w:date="2018-11-22T18:14:00Z">
        <w:r w:rsidR="00627671">
          <w:rPr>
            <w:noProof/>
          </w:rPr>
          <w:t>21</w:t>
        </w:r>
        <w:r w:rsidR="00627671">
          <w:fldChar w:fldCharType="end"/>
        </w:r>
      </w:ins>
      <w:bookmarkEnd w:id="12159"/>
      <w:ins w:id="12165" w:author="phuong vu" w:date="2018-11-21T20:00:00Z">
        <w:r>
          <w:rPr>
            <w:lang w:val="en-US"/>
          </w:rPr>
          <w:t xml:space="preserve"> Tổng quan phân công xử l</w:t>
        </w:r>
      </w:ins>
      <w:ins w:id="12166" w:author="phuong vu" w:date="2018-11-21T20:27:00Z">
        <w:r w:rsidR="00B3636C">
          <w:rPr>
            <w:lang w:val="en-US"/>
          </w:rPr>
          <w:t>í</w:t>
        </w:r>
      </w:ins>
      <w:ins w:id="12167" w:author="phuong vu" w:date="2018-11-21T20:00:00Z">
        <w:r>
          <w:rPr>
            <w:lang w:val="en-US"/>
          </w:rPr>
          <w:t xml:space="preserve"> đơn hàng</w:t>
        </w:r>
      </w:ins>
      <w:bookmarkEnd w:id="12160"/>
    </w:p>
    <w:p w14:paraId="0ADB98F9" w14:textId="77777777" w:rsidR="00F04D17" w:rsidRDefault="00F04D17" w:rsidP="00E6227B">
      <w:pPr>
        <w:keepNext/>
        <w:spacing w:line="276" w:lineRule="auto"/>
        <w:rPr>
          <w:ins w:id="12168" w:author="phuong vu" w:date="2018-11-21T20:03:00Z"/>
        </w:rPr>
        <w:pPrChange w:id="12169" w:author="phuong vu" w:date="2018-11-23T13:48:00Z">
          <w:pPr/>
        </w:pPrChange>
      </w:pPr>
      <w:ins w:id="12170" w:author="phuong vu" w:date="2018-11-21T20:03:00Z">
        <w:r>
          <w:rPr>
            <w:noProof/>
          </w:rPr>
          <w:lastRenderedPageBreak/>
          <w:drawing>
            <wp:inline distT="0" distB="0" distL="0" distR="0" wp14:anchorId="51D3D500" wp14:editId="7CC61FE8">
              <wp:extent cx="5579745" cy="3021965"/>
              <wp:effectExtent l="0" t="0" r="190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3021965"/>
                      </a:xfrm>
                      <a:prstGeom prst="rect">
                        <a:avLst/>
                      </a:prstGeom>
                    </pic:spPr>
                  </pic:pic>
                </a:graphicData>
              </a:graphic>
            </wp:inline>
          </w:drawing>
        </w:r>
      </w:ins>
    </w:p>
    <w:p w14:paraId="3D933ECE" w14:textId="4711AA6F" w:rsidR="00F04D17" w:rsidRPr="00933422" w:rsidRDefault="00F04D17" w:rsidP="00E6227B">
      <w:pPr>
        <w:pStyle w:val="Caption"/>
        <w:spacing w:line="276" w:lineRule="auto"/>
        <w:rPr>
          <w:ins w:id="12171" w:author="phuong vu" w:date="2018-11-21T18:57:00Z"/>
          <w:lang w:val="en-US"/>
        </w:rPr>
        <w:pPrChange w:id="12172" w:author="phuong vu" w:date="2018-11-23T13:48:00Z">
          <w:pPr>
            <w:pStyle w:val="Heading5"/>
          </w:pPr>
        </w:pPrChange>
      </w:pPr>
      <w:bookmarkStart w:id="12173" w:name="_Ref530595425"/>
      <w:bookmarkStart w:id="12174" w:name="_Toc530662949"/>
      <w:ins w:id="12175" w:author="phuong vu" w:date="2018-11-21T20:03:00Z">
        <w:r>
          <w:t xml:space="preserve">Hình </w:t>
        </w:r>
      </w:ins>
      <w:ins w:id="12176" w:author="phuong vu" w:date="2018-11-22T18:14:00Z">
        <w:r w:rsidR="00627671">
          <w:fldChar w:fldCharType="begin"/>
        </w:r>
        <w:r w:rsidR="00627671">
          <w:instrText xml:space="preserve"> STYLEREF 1 \s </w:instrText>
        </w:r>
      </w:ins>
      <w:r w:rsidR="00627671">
        <w:fldChar w:fldCharType="separate"/>
      </w:r>
      <w:r w:rsidR="00627671">
        <w:rPr>
          <w:noProof/>
        </w:rPr>
        <w:t>3</w:t>
      </w:r>
      <w:ins w:id="12177" w:author="phuong vu" w:date="2018-11-22T18:14:00Z">
        <w:r w:rsidR="00627671">
          <w:fldChar w:fldCharType="end"/>
        </w:r>
        <w:r w:rsidR="00627671">
          <w:t>.</w:t>
        </w:r>
        <w:r w:rsidR="00627671">
          <w:fldChar w:fldCharType="begin"/>
        </w:r>
        <w:r w:rsidR="00627671">
          <w:instrText xml:space="preserve"> SEQ Hình \* ARABIC \s 1 </w:instrText>
        </w:r>
      </w:ins>
      <w:r w:rsidR="00627671">
        <w:fldChar w:fldCharType="separate"/>
      </w:r>
      <w:ins w:id="12178" w:author="phuong vu" w:date="2018-11-22T18:14:00Z">
        <w:r w:rsidR="00627671">
          <w:rPr>
            <w:noProof/>
          </w:rPr>
          <w:t>22</w:t>
        </w:r>
        <w:r w:rsidR="00627671">
          <w:fldChar w:fldCharType="end"/>
        </w:r>
      </w:ins>
      <w:bookmarkEnd w:id="12173"/>
      <w:ins w:id="12179" w:author="phuong vu" w:date="2018-11-21T20:03:00Z">
        <w:r>
          <w:rPr>
            <w:lang w:val="en-US"/>
          </w:rPr>
          <w:t xml:space="preserve"> Giao</w:t>
        </w:r>
      </w:ins>
      <w:ins w:id="12180" w:author="phuong vu" w:date="2018-11-21T20:04:00Z">
        <w:r>
          <w:rPr>
            <w:lang w:val="en-US"/>
          </w:rPr>
          <w:t xml:space="preserve"> diện</w:t>
        </w:r>
      </w:ins>
      <w:ins w:id="12181" w:author="phuong vu" w:date="2018-11-21T20:03:00Z">
        <w:r>
          <w:rPr>
            <w:lang w:val="en-US"/>
          </w:rPr>
          <w:t xml:space="preserve"> phân công đơn hàng vào máy giặt</w:t>
        </w:r>
      </w:ins>
      <w:bookmarkEnd w:id="12174"/>
    </w:p>
    <w:p w14:paraId="0AD90CD0" w14:textId="3CBCEFA1" w:rsidR="00D25C6A" w:rsidRDefault="00D25C6A" w:rsidP="00E6227B">
      <w:pPr>
        <w:pStyle w:val="Heading5"/>
        <w:spacing w:line="276" w:lineRule="auto"/>
        <w:rPr>
          <w:ins w:id="12182" w:author="phuong vu" w:date="2018-11-21T20:09:00Z"/>
          <w:lang w:val="en-US"/>
        </w:rPr>
        <w:pPrChange w:id="12183" w:author="phuong vu" w:date="2018-11-23T13:48:00Z">
          <w:pPr>
            <w:pStyle w:val="Heading5"/>
          </w:pPr>
        </w:pPrChange>
      </w:pPr>
      <w:ins w:id="12184" w:author="phuong vu" w:date="2018-11-21T18:58:00Z">
        <w:r>
          <w:rPr>
            <w:lang w:val="en-US"/>
          </w:rPr>
          <w:t>Các thành phần giao diện</w:t>
        </w:r>
      </w:ins>
    </w:p>
    <w:tbl>
      <w:tblPr>
        <w:tblStyle w:val="TableGrid"/>
        <w:tblW w:w="0" w:type="auto"/>
        <w:tblLook w:val="04A0" w:firstRow="1" w:lastRow="0" w:firstColumn="1" w:lastColumn="0" w:noHBand="0" w:noVBand="1"/>
      </w:tblPr>
      <w:tblGrid>
        <w:gridCol w:w="805"/>
        <w:gridCol w:w="1980"/>
        <w:gridCol w:w="2970"/>
        <w:gridCol w:w="1266"/>
        <w:gridCol w:w="1756"/>
        <w:tblGridChange w:id="12185">
          <w:tblGrid>
            <w:gridCol w:w="805"/>
            <w:gridCol w:w="1980"/>
            <w:gridCol w:w="2970"/>
            <w:gridCol w:w="1266"/>
            <w:gridCol w:w="1756"/>
          </w:tblGrid>
        </w:tblGridChange>
      </w:tblGrid>
      <w:tr w:rsidR="00692A1B" w14:paraId="148EAE4E" w14:textId="77777777" w:rsidTr="00D41CA7">
        <w:trPr>
          <w:ins w:id="12186" w:author="phuong vu" w:date="2018-11-21T20:09:00Z"/>
        </w:trPr>
        <w:tc>
          <w:tcPr>
            <w:tcW w:w="805" w:type="dxa"/>
            <w:vAlign w:val="center"/>
          </w:tcPr>
          <w:p w14:paraId="730FD9F1" w14:textId="77777777" w:rsidR="00692A1B" w:rsidRPr="007F1EF1" w:rsidRDefault="00692A1B" w:rsidP="00E6227B">
            <w:pPr>
              <w:spacing w:line="276" w:lineRule="auto"/>
              <w:jc w:val="center"/>
              <w:rPr>
                <w:ins w:id="12187" w:author="phuong vu" w:date="2018-11-21T20:09:00Z"/>
                <w:b/>
                <w:lang w:val="en-US"/>
              </w:rPr>
              <w:pPrChange w:id="12188" w:author="phuong vu" w:date="2018-11-23T13:48:00Z">
                <w:pPr>
                  <w:spacing w:line="360" w:lineRule="auto"/>
                  <w:jc w:val="center"/>
                </w:pPr>
              </w:pPrChange>
            </w:pPr>
            <w:ins w:id="12189" w:author="phuong vu" w:date="2018-11-21T20:09:00Z">
              <w:r w:rsidRPr="007F1EF1">
                <w:rPr>
                  <w:b/>
                  <w:lang w:val="en-US"/>
                </w:rPr>
                <w:t>STT</w:t>
              </w:r>
            </w:ins>
          </w:p>
        </w:tc>
        <w:tc>
          <w:tcPr>
            <w:tcW w:w="1980" w:type="dxa"/>
            <w:vAlign w:val="center"/>
          </w:tcPr>
          <w:p w14:paraId="4228F1B4" w14:textId="77777777" w:rsidR="00692A1B" w:rsidRPr="007F1EF1" w:rsidRDefault="00692A1B" w:rsidP="00E6227B">
            <w:pPr>
              <w:spacing w:line="276" w:lineRule="auto"/>
              <w:jc w:val="center"/>
              <w:rPr>
                <w:ins w:id="12190" w:author="phuong vu" w:date="2018-11-21T20:09:00Z"/>
                <w:b/>
                <w:lang w:val="en-US"/>
              </w:rPr>
              <w:pPrChange w:id="12191" w:author="phuong vu" w:date="2018-11-23T13:48:00Z">
                <w:pPr>
                  <w:spacing w:line="360" w:lineRule="auto"/>
                  <w:jc w:val="center"/>
                </w:pPr>
              </w:pPrChange>
            </w:pPr>
            <w:ins w:id="12192" w:author="phuong vu" w:date="2018-11-21T20:09:00Z">
              <w:r w:rsidRPr="007F1EF1">
                <w:rPr>
                  <w:b/>
                  <w:lang w:val="en-US"/>
                </w:rPr>
                <w:t>Loại điều khiển</w:t>
              </w:r>
            </w:ins>
          </w:p>
        </w:tc>
        <w:tc>
          <w:tcPr>
            <w:tcW w:w="2970" w:type="dxa"/>
            <w:vAlign w:val="center"/>
          </w:tcPr>
          <w:p w14:paraId="37CD69AC" w14:textId="77777777" w:rsidR="00692A1B" w:rsidRPr="007F1EF1" w:rsidRDefault="00692A1B" w:rsidP="00E6227B">
            <w:pPr>
              <w:spacing w:line="276" w:lineRule="auto"/>
              <w:jc w:val="center"/>
              <w:rPr>
                <w:ins w:id="12193" w:author="phuong vu" w:date="2018-11-21T20:09:00Z"/>
                <w:b/>
                <w:lang w:val="en-US"/>
              </w:rPr>
              <w:pPrChange w:id="12194" w:author="phuong vu" w:date="2018-11-23T13:48:00Z">
                <w:pPr>
                  <w:spacing w:line="360" w:lineRule="auto"/>
                  <w:jc w:val="center"/>
                </w:pPr>
              </w:pPrChange>
            </w:pPr>
            <w:ins w:id="12195" w:author="phuong vu" w:date="2018-11-21T20:09:00Z">
              <w:r w:rsidRPr="007F1EF1">
                <w:rPr>
                  <w:b/>
                  <w:lang w:val="en-US"/>
                </w:rPr>
                <w:t>Nội dung thực hiện</w:t>
              </w:r>
            </w:ins>
          </w:p>
        </w:tc>
        <w:tc>
          <w:tcPr>
            <w:tcW w:w="1266" w:type="dxa"/>
            <w:vAlign w:val="center"/>
          </w:tcPr>
          <w:p w14:paraId="5E5BB8CF" w14:textId="77777777" w:rsidR="00692A1B" w:rsidRPr="007F1EF1" w:rsidRDefault="00692A1B" w:rsidP="00E6227B">
            <w:pPr>
              <w:spacing w:line="276" w:lineRule="auto"/>
              <w:jc w:val="center"/>
              <w:rPr>
                <w:ins w:id="12196" w:author="phuong vu" w:date="2018-11-21T20:09:00Z"/>
                <w:b/>
                <w:lang w:val="en-US"/>
              </w:rPr>
              <w:pPrChange w:id="12197" w:author="phuong vu" w:date="2018-11-23T13:48:00Z">
                <w:pPr>
                  <w:spacing w:line="360" w:lineRule="auto"/>
                  <w:jc w:val="center"/>
                </w:pPr>
              </w:pPrChange>
            </w:pPr>
            <w:ins w:id="12198" w:author="phuong vu" w:date="2018-11-21T20:09:00Z">
              <w:r w:rsidRPr="007F1EF1">
                <w:rPr>
                  <w:b/>
                  <w:lang w:val="en-US"/>
                </w:rPr>
                <w:t>Giá trị mặc định</w:t>
              </w:r>
            </w:ins>
          </w:p>
        </w:tc>
        <w:tc>
          <w:tcPr>
            <w:tcW w:w="1756" w:type="dxa"/>
            <w:vAlign w:val="center"/>
          </w:tcPr>
          <w:p w14:paraId="7FCDC86B" w14:textId="77777777" w:rsidR="00692A1B" w:rsidRPr="007F1EF1" w:rsidRDefault="00692A1B" w:rsidP="00E6227B">
            <w:pPr>
              <w:spacing w:line="276" w:lineRule="auto"/>
              <w:jc w:val="center"/>
              <w:rPr>
                <w:ins w:id="12199" w:author="phuong vu" w:date="2018-11-21T20:09:00Z"/>
                <w:b/>
                <w:lang w:val="en-US"/>
              </w:rPr>
              <w:pPrChange w:id="12200" w:author="phuong vu" w:date="2018-11-23T13:48:00Z">
                <w:pPr>
                  <w:spacing w:line="360" w:lineRule="auto"/>
                  <w:jc w:val="center"/>
                </w:pPr>
              </w:pPrChange>
            </w:pPr>
            <w:ins w:id="12201" w:author="phuong vu" w:date="2018-11-21T20:09:00Z">
              <w:r w:rsidRPr="007F1EF1">
                <w:rPr>
                  <w:b/>
                  <w:lang w:val="en-US"/>
                </w:rPr>
                <w:t>Lưu ý</w:t>
              </w:r>
            </w:ins>
          </w:p>
        </w:tc>
      </w:tr>
      <w:tr w:rsidR="00546E94" w14:paraId="074D8334" w14:textId="77777777" w:rsidTr="00D41CA7">
        <w:trPr>
          <w:ins w:id="12202" w:author="phuong vu" w:date="2018-11-21T20:09:00Z"/>
        </w:trPr>
        <w:tc>
          <w:tcPr>
            <w:tcW w:w="8777" w:type="dxa"/>
            <w:gridSpan w:val="5"/>
          </w:tcPr>
          <w:p w14:paraId="73E3DACB" w14:textId="5502DC83" w:rsidR="00546E94" w:rsidRPr="00933422" w:rsidRDefault="00546E94" w:rsidP="00E6227B">
            <w:pPr>
              <w:pStyle w:val="Caption"/>
              <w:tabs>
                <w:tab w:val="left" w:pos="4545"/>
              </w:tabs>
              <w:spacing w:line="276" w:lineRule="auto"/>
              <w:jc w:val="left"/>
              <w:rPr>
                <w:ins w:id="12203" w:author="phuong vu" w:date="2018-11-21T20:09:00Z"/>
                <w:lang w:val="en-US"/>
              </w:rPr>
              <w:pPrChange w:id="12204" w:author="phuong vu" w:date="2018-11-23T13:48:00Z">
                <w:pPr>
                  <w:spacing w:line="360" w:lineRule="auto"/>
                </w:pPr>
              </w:pPrChange>
            </w:pPr>
            <w:ins w:id="12205" w:author="phuong vu" w:date="2018-11-21T20:11:00Z">
              <w:r w:rsidRPr="00546E94">
                <w:rPr>
                  <w:i w:val="0"/>
                  <w:lang w:val="en-US"/>
                  <w:rPrChange w:id="12206" w:author="phuong vu" w:date="2018-11-21T20:12:00Z">
                    <w:rPr>
                      <w:i/>
                      <w:iCs/>
                      <w:lang w:val="en-US"/>
                    </w:rPr>
                  </w:rPrChange>
                </w:rPr>
                <w:t>Tổng quan phân công xử l</w:t>
              </w:r>
            </w:ins>
            <w:ins w:id="12207" w:author="phuong vu" w:date="2018-11-21T20:26:00Z">
              <w:r w:rsidR="00B3636C">
                <w:rPr>
                  <w:i w:val="0"/>
                  <w:lang w:val="en-US"/>
                </w:rPr>
                <w:t>í</w:t>
              </w:r>
            </w:ins>
            <w:ins w:id="12208" w:author="phuong vu" w:date="2018-11-21T20:11:00Z">
              <w:r w:rsidRPr="00546E94">
                <w:rPr>
                  <w:i w:val="0"/>
                  <w:lang w:val="en-US"/>
                  <w:rPrChange w:id="12209" w:author="phuong vu" w:date="2018-11-21T20:12:00Z">
                    <w:rPr>
                      <w:i/>
                      <w:iCs/>
                      <w:lang w:val="en-US"/>
                    </w:rPr>
                  </w:rPrChange>
                </w:rPr>
                <w:t xml:space="preserve"> đơn hàng</w:t>
              </w:r>
            </w:ins>
            <w:ins w:id="12210" w:author="phuong vu" w:date="2018-11-21T20:27:00Z">
              <w:r w:rsidR="00B3636C">
                <w:rPr>
                  <w:i w:val="0"/>
                  <w:lang w:val="en-US"/>
                </w:rPr>
                <w:t xml:space="preserve"> (</w:t>
              </w:r>
              <w:r w:rsidR="00B3636C">
                <w:rPr>
                  <w:i w:val="0"/>
                  <w:lang w:val="en-US"/>
                </w:rPr>
                <w:fldChar w:fldCharType="begin"/>
              </w:r>
              <w:r w:rsidR="00B3636C">
                <w:rPr>
                  <w:i w:val="0"/>
                  <w:lang w:val="en-US"/>
                </w:rPr>
                <w:instrText xml:space="preserve"> REF _Ref530595407 \h </w:instrText>
              </w:r>
            </w:ins>
            <w:r w:rsidR="00B3636C">
              <w:rPr>
                <w:i w:val="0"/>
                <w:lang w:val="en-US"/>
              </w:rPr>
            </w:r>
            <w:r w:rsidR="00E6227B">
              <w:rPr>
                <w:i w:val="0"/>
                <w:lang w:val="en-US"/>
              </w:rPr>
              <w:instrText xml:space="preserve"> \* MERGEFORMAT </w:instrText>
            </w:r>
            <w:r w:rsidR="00B3636C">
              <w:rPr>
                <w:i w:val="0"/>
                <w:lang w:val="en-US"/>
              </w:rPr>
              <w:fldChar w:fldCharType="separate"/>
            </w:r>
            <w:ins w:id="12211" w:author="phuong vu" w:date="2018-11-21T20:27:00Z">
              <w:r w:rsidR="00B3636C">
                <w:t xml:space="preserve">Hình </w:t>
              </w:r>
              <w:r w:rsidR="00B3636C">
                <w:rPr>
                  <w:noProof/>
                </w:rPr>
                <w:t>3</w:t>
              </w:r>
              <w:r w:rsidR="00B3636C">
                <w:t>.</w:t>
              </w:r>
              <w:r w:rsidR="00B3636C">
                <w:rPr>
                  <w:noProof/>
                </w:rPr>
                <w:t>19</w:t>
              </w:r>
              <w:r w:rsidR="00B3636C">
                <w:rPr>
                  <w:i w:val="0"/>
                  <w:lang w:val="en-US"/>
                </w:rPr>
                <w:fldChar w:fldCharType="end"/>
              </w:r>
              <w:r w:rsidR="00B3636C">
                <w:rPr>
                  <w:i w:val="0"/>
                  <w:lang w:val="en-US"/>
                </w:rPr>
                <w:t>)</w:t>
              </w:r>
            </w:ins>
          </w:p>
        </w:tc>
      </w:tr>
      <w:tr w:rsidR="00692A1B" w14:paraId="12D873A7" w14:textId="77777777" w:rsidTr="00D41CA7">
        <w:trPr>
          <w:ins w:id="12212" w:author="phuong vu" w:date="2018-11-21T20:09:00Z"/>
        </w:trPr>
        <w:tc>
          <w:tcPr>
            <w:tcW w:w="805" w:type="dxa"/>
          </w:tcPr>
          <w:p w14:paraId="43AF1345" w14:textId="405AB30E" w:rsidR="00692A1B" w:rsidRDefault="00546E94" w:rsidP="00E6227B">
            <w:pPr>
              <w:spacing w:line="276" w:lineRule="auto"/>
              <w:jc w:val="center"/>
              <w:rPr>
                <w:ins w:id="12213" w:author="phuong vu" w:date="2018-11-21T20:09:00Z"/>
                <w:lang w:val="en-US"/>
              </w:rPr>
              <w:pPrChange w:id="12214" w:author="phuong vu" w:date="2018-11-23T13:48:00Z">
                <w:pPr>
                  <w:spacing w:line="360" w:lineRule="auto"/>
                  <w:jc w:val="center"/>
                </w:pPr>
              </w:pPrChange>
            </w:pPr>
            <w:ins w:id="12215" w:author="phuong vu" w:date="2018-11-21T20:13:00Z">
              <w:r>
                <w:rPr>
                  <w:lang w:val="en-US"/>
                </w:rPr>
                <w:t>1</w:t>
              </w:r>
            </w:ins>
          </w:p>
        </w:tc>
        <w:tc>
          <w:tcPr>
            <w:tcW w:w="1980" w:type="dxa"/>
          </w:tcPr>
          <w:p w14:paraId="2E830C71" w14:textId="079562B3" w:rsidR="00692A1B" w:rsidRDefault="00546E94" w:rsidP="00E6227B">
            <w:pPr>
              <w:spacing w:line="276" w:lineRule="auto"/>
              <w:rPr>
                <w:ins w:id="12216" w:author="phuong vu" w:date="2018-11-21T20:09:00Z"/>
                <w:lang w:val="en-US"/>
              </w:rPr>
              <w:pPrChange w:id="12217" w:author="phuong vu" w:date="2018-11-23T13:48:00Z">
                <w:pPr>
                  <w:spacing w:line="360" w:lineRule="auto"/>
                </w:pPr>
              </w:pPrChange>
            </w:pPr>
            <w:ins w:id="12218" w:author="phuong vu" w:date="2018-11-21T20:13:00Z">
              <w:r>
                <w:rPr>
                  <w:lang w:val="en-US"/>
                </w:rPr>
                <w:t>table</w:t>
              </w:r>
            </w:ins>
          </w:p>
        </w:tc>
        <w:tc>
          <w:tcPr>
            <w:tcW w:w="2970" w:type="dxa"/>
          </w:tcPr>
          <w:p w14:paraId="748124BD" w14:textId="5E9C1EDF" w:rsidR="00692A1B" w:rsidRDefault="00546E94" w:rsidP="00E6227B">
            <w:pPr>
              <w:spacing w:line="276" w:lineRule="auto"/>
              <w:rPr>
                <w:ins w:id="12219" w:author="phuong vu" w:date="2018-11-21T20:09:00Z"/>
                <w:lang w:val="en-US"/>
              </w:rPr>
              <w:pPrChange w:id="12220" w:author="phuong vu" w:date="2018-11-23T13:48:00Z">
                <w:pPr>
                  <w:spacing w:line="360" w:lineRule="auto"/>
                </w:pPr>
              </w:pPrChange>
            </w:pPr>
            <w:ins w:id="12221" w:author="phuong vu" w:date="2018-11-21T20:13:00Z">
              <w:r>
                <w:rPr>
                  <w:lang w:val="en-US"/>
                </w:rPr>
                <w:t xml:space="preserve">Danh sách các đơn hàng </w:t>
              </w:r>
            </w:ins>
            <w:ins w:id="12222" w:author="phuong vu" w:date="2018-11-21T20:14:00Z">
              <w:r>
                <w:rPr>
                  <w:lang w:val="en-US"/>
                </w:rPr>
                <w:t>đang chờ xử lí</w:t>
              </w:r>
            </w:ins>
          </w:p>
        </w:tc>
        <w:tc>
          <w:tcPr>
            <w:tcW w:w="1266" w:type="dxa"/>
          </w:tcPr>
          <w:p w14:paraId="196B50C3" w14:textId="77777777" w:rsidR="00692A1B" w:rsidRDefault="00692A1B" w:rsidP="00E6227B">
            <w:pPr>
              <w:spacing w:line="276" w:lineRule="auto"/>
              <w:rPr>
                <w:ins w:id="12223" w:author="phuong vu" w:date="2018-11-21T20:09:00Z"/>
                <w:lang w:val="en-US"/>
              </w:rPr>
              <w:pPrChange w:id="12224" w:author="phuong vu" w:date="2018-11-23T13:48:00Z">
                <w:pPr>
                  <w:spacing w:line="360" w:lineRule="auto"/>
                </w:pPr>
              </w:pPrChange>
            </w:pPr>
          </w:p>
        </w:tc>
        <w:tc>
          <w:tcPr>
            <w:tcW w:w="1756" w:type="dxa"/>
          </w:tcPr>
          <w:p w14:paraId="4506041C" w14:textId="77777777" w:rsidR="00692A1B" w:rsidRDefault="00692A1B" w:rsidP="00E6227B">
            <w:pPr>
              <w:spacing w:line="276" w:lineRule="auto"/>
              <w:rPr>
                <w:ins w:id="12225" w:author="phuong vu" w:date="2018-11-21T20:09:00Z"/>
                <w:lang w:val="en-US"/>
              </w:rPr>
              <w:pPrChange w:id="12226" w:author="phuong vu" w:date="2018-11-23T13:48:00Z">
                <w:pPr>
                  <w:spacing w:line="360" w:lineRule="auto"/>
                </w:pPr>
              </w:pPrChange>
            </w:pPr>
          </w:p>
        </w:tc>
      </w:tr>
      <w:tr w:rsidR="00B3636C" w14:paraId="50862F66" w14:textId="77777777" w:rsidTr="00B3636C">
        <w:tblPrEx>
          <w:tblW w:w="0" w:type="auto"/>
          <w:tblPrExChange w:id="12227" w:author="phuong vu" w:date="2018-11-21T20:25:00Z">
            <w:tblPrEx>
              <w:tblW w:w="0" w:type="auto"/>
            </w:tblPrEx>
          </w:tblPrExChange>
        </w:tblPrEx>
        <w:trPr>
          <w:trHeight w:val="1196"/>
          <w:ins w:id="12228" w:author="phuong vu" w:date="2018-11-21T20:23:00Z"/>
        </w:trPr>
        <w:tc>
          <w:tcPr>
            <w:tcW w:w="805" w:type="dxa"/>
            <w:tcPrChange w:id="12229" w:author="phuong vu" w:date="2018-11-21T20:25:00Z">
              <w:tcPr>
                <w:tcW w:w="805" w:type="dxa"/>
              </w:tcPr>
            </w:tcPrChange>
          </w:tcPr>
          <w:p w14:paraId="52364936" w14:textId="46D53718" w:rsidR="00B3636C" w:rsidRDefault="00B3636C" w:rsidP="00E6227B">
            <w:pPr>
              <w:spacing w:line="276" w:lineRule="auto"/>
              <w:jc w:val="center"/>
              <w:rPr>
                <w:ins w:id="12230" w:author="phuong vu" w:date="2018-11-21T20:23:00Z"/>
                <w:lang w:val="en-US"/>
              </w:rPr>
              <w:pPrChange w:id="12231" w:author="phuong vu" w:date="2018-11-23T13:48:00Z">
                <w:pPr>
                  <w:spacing w:line="360" w:lineRule="auto"/>
                  <w:jc w:val="center"/>
                </w:pPr>
              </w:pPrChange>
            </w:pPr>
            <w:ins w:id="12232" w:author="phuong vu" w:date="2018-11-21T20:23:00Z">
              <w:r>
                <w:rPr>
                  <w:lang w:val="en-US"/>
                </w:rPr>
                <w:t>2</w:t>
              </w:r>
            </w:ins>
          </w:p>
        </w:tc>
        <w:tc>
          <w:tcPr>
            <w:tcW w:w="1980" w:type="dxa"/>
            <w:tcPrChange w:id="12233" w:author="phuong vu" w:date="2018-11-21T20:25:00Z">
              <w:tcPr>
                <w:tcW w:w="1980" w:type="dxa"/>
              </w:tcPr>
            </w:tcPrChange>
          </w:tcPr>
          <w:p w14:paraId="07A372A3" w14:textId="2C0D58A3" w:rsidR="00B3636C" w:rsidRDefault="00B3636C" w:rsidP="00E6227B">
            <w:pPr>
              <w:spacing w:line="276" w:lineRule="auto"/>
              <w:rPr>
                <w:ins w:id="12234" w:author="phuong vu" w:date="2018-11-21T20:23:00Z"/>
                <w:lang w:val="en-US"/>
              </w:rPr>
              <w:pPrChange w:id="12235" w:author="phuong vu" w:date="2018-11-23T13:48:00Z">
                <w:pPr>
                  <w:spacing w:line="360" w:lineRule="auto"/>
                </w:pPr>
              </w:pPrChange>
            </w:pPr>
            <w:ins w:id="12236" w:author="phuong vu" w:date="2018-11-21T20:23:00Z">
              <w:r>
                <w:rPr>
                  <w:lang w:val="en-US"/>
                </w:rPr>
                <w:t>Button</w:t>
              </w:r>
            </w:ins>
          </w:p>
        </w:tc>
        <w:tc>
          <w:tcPr>
            <w:tcW w:w="2970" w:type="dxa"/>
            <w:tcPrChange w:id="12237" w:author="phuong vu" w:date="2018-11-21T20:25:00Z">
              <w:tcPr>
                <w:tcW w:w="2970" w:type="dxa"/>
              </w:tcPr>
            </w:tcPrChange>
          </w:tcPr>
          <w:p w14:paraId="24719EC6" w14:textId="67771352" w:rsidR="00B3636C" w:rsidRDefault="00B3636C" w:rsidP="00E6227B">
            <w:pPr>
              <w:spacing w:line="276" w:lineRule="auto"/>
              <w:rPr>
                <w:ins w:id="12238" w:author="phuong vu" w:date="2018-11-21T20:23:00Z"/>
                <w:lang w:val="en-US"/>
              </w:rPr>
              <w:pPrChange w:id="12239" w:author="phuong vu" w:date="2018-11-23T13:48:00Z">
                <w:pPr>
                  <w:spacing w:line="276" w:lineRule="auto"/>
                </w:pPr>
              </w:pPrChange>
            </w:pPr>
            <w:ins w:id="12240" w:author="phuong vu" w:date="2018-11-21T20:23:00Z">
              <w:r>
                <w:rPr>
                  <w:lang w:val="en-US"/>
                </w:rPr>
                <w:t>Phân công</w:t>
              </w:r>
            </w:ins>
            <w:ins w:id="12241" w:author="phuong vu" w:date="2018-11-21T20:32:00Z">
              <w:r w:rsidR="00BA74AB">
                <w:rPr>
                  <w:lang w:val="en-US"/>
                </w:rPr>
                <w:t>.</w:t>
              </w:r>
            </w:ins>
          </w:p>
        </w:tc>
        <w:tc>
          <w:tcPr>
            <w:tcW w:w="1266" w:type="dxa"/>
            <w:tcPrChange w:id="12242" w:author="phuong vu" w:date="2018-11-21T20:25:00Z">
              <w:tcPr>
                <w:tcW w:w="1266" w:type="dxa"/>
              </w:tcPr>
            </w:tcPrChange>
          </w:tcPr>
          <w:p w14:paraId="35E4D750" w14:textId="77777777" w:rsidR="00B3636C" w:rsidRDefault="00B3636C" w:rsidP="00E6227B">
            <w:pPr>
              <w:spacing w:line="276" w:lineRule="auto"/>
              <w:rPr>
                <w:ins w:id="12243" w:author="phuong vu" w:date="2018-11-21T20:23:00Z"/>
                <w:lang w:val="en-US"/>
              </w:rPr>
              <w:pPrChange w:id="12244" w:author="phuong vu" w:date="2018-11-23T13:48:00Z">
                <w:pPr>
                  <w:spacing w:line="360" w:lineRule="auto"/>
                </w:pPr>
              </w:pPrChange>
            </w:pPr>
          </w:p>
        </w:tc>
        <w:tc>
          <w:tcPr>
            <w:tcW w:w="1756" w:type="dxa"/>
            <w:vMerge w:val="restart"/>
            <w:tcPrChange w:id="12245" w:author="phuong vu" w:date="2018-11-21T20:25:00Z">
              <w:tcPr>
                <w:tcW w:w="1756" w:type="dxa"/>
                <w:vMerge w:val="restart"/>
              </w:tcPr>
            </w:tcPrChange>
          </w:tcPr>
          <w:p w14:paraId="2724F98C" w14:textId="57851627" w:rsidR="00B3636C" w:rsidRDefault="00B3636C" w:rsidP="00E6227B">
            <w:pPr>
              <w:spacing w:line="276" w:lineRule="auto"/>
              <w:jc w:val="left"/>
              <w:rPr>
                <w:ins w:id="12246" w:author="phuong vu" w:date="2018-11-21T20:23:00Z"/>
                <w:lang w:val="en-US"/>
              </w:rPr>
              <w:pPrChange w:id="12247" w:author="phuong vu" w:date="2018-11-23T13:48:00Z">
                <w:pPr>
                  <w:spacing w:line="360" w:lineRule="auto"/>
                </w:pPr>
              </w:pPrChange>
            </w:pPr>
            <w:ins w:id="12248" w:author="phuong vu" w:date="2018-11-21T20:24:00Z">
              <w:r>
                <w:rPr>
                  <w:lang w:val="en-US"/>
                </w:rPr>
                <w:t>Không hoạt động nếu không có máy giặt trạng thái “Đang hoạt động”</w:t>
              </w:r>
            </w:ins>
            <w:ins w:id="12249" w:author="phuong vu" w:date="2018-11-21T20:26:00Z">
              <w:r>
                <w:rPr>
                  <w:lang w:val="en-US"/>
                </w:rPr>
                <w:t>.</w:t>
              </w:r>
            </w:ins>
          </w:p>
        </w:tc>
      </w:tr>
      <w:tr w:rsidR="00B3636C" w14:paraId="4DD2A068" w14:textId="77777777" w:rsidTr="00D41CA7">
        <w:trPr>
          <w:ins w:id="12250" w:author="phuong vu" w:date="2018-11-21T20:23:00Z"/>
        </w:trPr>
        <w:tc>
          <w:tcPr>
            <w:tcW w:w="805" w:type="dxa"/>
          </w:tcPr>
          <w:p w14:paraId="4D9A8F73" w14:textId="35D0DBBA" w:rsidR="00B3636C" w:rsidRDefault="00B3636C" w:rsidP="00E6227B">
            <w:pPr>
              <w:spacing w:line="276" w:lineRule="auto"/>
              <w:jc w:val="center"/>
              <w:rPr>
                <w:ins w:id="12251" w:author="phuong vu" w:date="2018-11-21T20:23:00Z"/>
                <w:lang w:val="en-US"/>
              </w:rPr>
              <w:pPrChange w:id="12252" w:author="phuong vu" w:date="2018-11-23T13:48:00Z">
                <w:pPr>
                  <w:spacing w:line="360" w:lineRule="auto"/>
                  <w:jc w:val="center"/>
                </w:pPr>
              </w:pPrChange>
            </w:pPr>
            <w:ins w:id="12253" w:author="phuong vu" w:date="2018-11-21T20:23:00Z">
              <w:r>
                <w:rPr>
                  <w:lang w:val="en-US"/>
                </w:rPr>
                <w:t>3</w:t>
              </w:r>
            </w:ins>
          </w:p>
        </w:tc>
        <w:tc>
          <w:tcPr>
            <w:tcW w:w="1980" w:type="dxa"/>
          </w:tcPr>
          <w:p w14:paraId="3D7E05EB" w14:textId="3DF50C59" w:rsidR="00B3636C" w:rsidRDefault="00B3636C" w:rsidP="00E6227B">
            <w:pPr>
              <w:spacing w:line="276" w:lineRule="auto"/>
              <w:rPr>
                <w:ins w:id="12254" w:author="phuong vu" w:date="2018-11-21T20:23:00Z"/>
                <w:lang w:val="en-US"/>
              </w:rPr>
              <w:pPrChange w:id="12255" w:author="phuong vu" w:date="2018-11-23T13:48:00Z">
                <w:pPr>
                  <w:spacing w:line="360" w:lineRule="auto"/>
                </w:pPr>
              </w:pPrChange>
            </w:pPr>
            <w:ins w:id="12256" w:author="phuong vu" w:date="2018-11-21T20:23:00Z">
              <w:r>
                <w:rPr>
                  <w:lang w:val="en-US"/>
                </w:rPr>
                <w:t>Button</w:t>
              </w:r>
            </w:ins>
          </w:p>
        </w:tc>
        <w:tc>
          <w:tcPr>
            <w:tcW w:w="2970" w:type="dxa"/>
          </w:tcPr>
          <w:p w14:paraId="26B5EBBA" w14:textId="17F32FA2" w:rsidR="00B3636C" w:rsidRDefault="00B3636C" w:rsidP="00E6227B">
            <w:pPr>
              <w:spacing w:line="276" w:lineRule="auto"/>
              <w:rPr>
                <w:ins w:id="12257" w:author="phuong vu" w:date="2018-11-21T20:23:00Z"/>
                <w:lang w:val="en-US"/>
              </w:rPr>
              <w:pPrChange w:id="12258" w:author="phuong vu" w:date="2018-11-23T13:48:00Z">
                <w:pPr>
                  <w:spacing w:line="276" w:lineRule="auto"/>
                </w:pPr>
              </w:pPrChange>
            </w:pPr>
            <w:ins w:id="12259" w:author="phuong vu" w:date="2018-11-21T20:23:00Z">
              <w:r>
                <w:rPr>
                  <w:lang w:val="en-US"/>
                </w:rPr>
                <w:t>Phân công lại</w:t>
              </w:r>
            </w:ins>
            <w:ins w:id="12260" w:author="phuong vu" w:date="2018-11-21T20:32:00Z">
              <w:r w:rsidR="00BA74AB">
                <w:rPr>
                  <w:lang w:val="en-US"/>
                </w:rPr>
                <w:t>.</w:t>
              </w:r>
            </w:ins>
          </w:p>
        </w:tc>
        <w:tc>
          <w:tcPr>
            <w:tcW w:w="1266" w:type="dxa"/>
          </w:tcPr>
          <w:p w14:paraId="2C2112DE" w14:textId="77777777" w:rsidR="00B3636C" w:rsidRDefault="00B3636C" w:rsidP="00E6227B">
            <w:pPr>
              <w:spacing w:line="276" w:lineRule="auto"/>
              <w:rPr>
                <w:ins w:id="12261" w:author="phuong vu" w:date="2018-11-21T20:23:00Z"/>
                <w:lang w:val="en-US"/>
              </w:rPr>
              <w:pPrChange w:id="12262" w:author="phuong vu" w:date="2018-11-23T13:48:00Z">
                <w:pPr>
                  <w:spacing w:line="360" w:lineRule="auto"/>
                </w:pPr>
              </w:pPrChange>
            </w:pPr>
          </w:p>
        </w:tc>
        <w:tc>
          <w:tcPr>
            <w:tcW w:w="1756" w:type="dxa"/>
            <w:vMerge/>
          </w:tcPr>
          <w:p w14:paraId="0BDD8F64" w14:textId="77777777" w:rsidR="00B3636C" w:rsidRDefault="00B3636C" w:rsidP="00E6227B">
            <w:pPr>
              <w:spacing w:line="276" w:lineRule="auto"/>
              <w:rPr>
                <w:ins w:id="12263" w:author="phuong vu" w:date="2018-11-21T20:23:00Z"/>
                <w:lang w:val="en-US"/>
              </w:rPr>
              <w:pPrChange w:id="12264" w:author="phuong vu" w:date="2018-11-23T13:48:00Z">
                <w:pPr>
                  <w:spacing w:line="360" w:lineRule="auto"/>
                </w:pPr>
              </w:pPrChange>
            </w:pPr>
          </w:p>
        </w:tc>
      </w:tr>
      <w:tr w:rsidR="00B3636C" w14:paraId="18DBFD50" w14:textId="77777777" w:rsidTr="00D41CA7">
        <w:trPr>
          <w:ins w:id="12265" w:author="phuong vu" w:date="2018-11-21T20:31:00Z"/>
        </w:trPr>
        <w:tc>
          <w:tcPr>
            <w:tcW w:w="805" w:type="dxa"/>
          </w:tcPr>
          <w:p w14:paraId="08A90BF5" w14:textId="4A9192DF" w:rsidR="00B3636C" w:rsidRDefault="00B3636C" w:rsidP="00E6227B">
            <w:pPr>
              <w:spacing w:line="276" w:lineRule="auto"/>
              <w:jc w:val="center"/>
              <w:rPr>
                <w:ins w:id="12266" w:author="phuong vu" w:date="2018-11-21T20:31:00Z"/>
                <w:lang w:val="en-US"/>
              </w:rPr>
              <w:pPrChange w:id="12267" w:author="phuong vu" w:date="2018-11-23T13:48:00Z">
                <w:pPr>
                  <w:spacing w:line="360" w:lineRule="auto"/>
                  <w:jc w:val="center"/>
                </w:pPr>
              </w:pPrChange>
            </w:pPr>
            <w:ins w:id="12268" w:author="phuong vu" w:date="2018-11-21T20:31:00Z">
              <w:r>
                <w:rPr>
                  <w:lang w:val="en-US"/>
                </w:rPr>
                <w:t>4</w:t>
              </w:r>
            </w:ins>
          </w:p>
        </w:tc>
        <w:tc>
          <w:tcPr>
            <w:tcW w:w="1980" w:type="dxa"/>
          </w:tcPr>
          <w:p w14:paraId="583C6715" w14:textId="5F63FD8C" w:rsidR="00B3636C" w:rsidRDefault="00B3636C" w:rsidP="00E6227B">
            <w:pPr>
              <w:spacing w:line="276" w:lineRule="auto"/>
              <w:rPr>
                <w:ins w:id="12269" w:author="phuong vu" w:date="2018-11-21T20:31:00Z"/>
                <w:lang w:val="en-US"/>
              </w:rPr>
              <w:pPrChange w:id="12270" w:author="phuong vu" w:date="2018-11-23T13:48:00Z">
                <w:pPr>
                  <w:spacing w:line="360" w:lineRule="auto"/>
                </w:pPr>
              </w:pPrChange>
            </w:pPr>
            <w:ins w:id="12271" w:author="phuong vu" w:date="2018-11-21T20:31:00Z">
              <w:r>
                <w:rPr>
                  <w:lang w:val="en-US"/>
                </w:rPr>
                <w:t>Text</w:t>
              </w:r>
            </w:ins>
          </w:p>
        </w:tc>
        <w:tc>
          <w:tcPr>
            <w:tcW w:w="2970" w:type="dxa"/>
          </w:tcPr>
          <w:p w14:paraId="204B697F" w14:textId="474BF45D" w:rsidR="00B3636C" w:rsidRDefault="00B3636C" w:rsidP="00E6227B">
            <w:pPr>
              <w:spacing w:line="276" w:lineRule="auto"/>
              <w:rPr>
                <w:ins w:id="12272" w:author="phuong vu" w:date="2018-11-21T20:31:00Z"/>
                <w:lang w:val="en-US"/>
              </w:rPr>
              <w:pPrChange w:id="12273" w:author="phuong vu" w:date="2018-11-23T13:48:00Z">
                <w:pPr>
                  <w:spacing w:line="276" w:lineRule="auto"/>
                </w:pPr>
              </w:pPrChange>
            </w:pPr>
            <w:ins w:id="12274" w:author="phuong vu" w:date="2018-11-21T20:31:00Z">
              <w:r>
                <w:rPr>
                  <w:lang w:val="en-US"/>
                </w:rPr>
                <w:t>Mã máy giặt</w:t>
              </w:r>
            </w:ins>
          </w:p>
        </w:tc>
        <w:tc>
          <w:tcPr>
            <w:tcW w:w="1266" w:type="dxa"/>
          </w:tcPr>
          <w:p w14:paraId="081AF0F3" w14:textId="77777777" w:rsidR="00B3636C" w:rsidRDefault="00B3636C" w:rsidP="00E6227B">
            <w:pPr>
              <w:spacing w:line="276" w:lineRule="auto"/>
              <w:rPr>
                <w:ins w:id="12275" w:author="phuong vu" w:date="2018-11-21T20:31:00Z"/>
                <w:lang w:val="en-US"/>
              </w:rPr>
              <w:pPrChange w:id="12276" w:author="phuong vu" w:date="2018-11-23T13:48:00Z">
                <w:pPr>
                  <w:spacing w:line="360" w:lineRule="auto"/>
                </w:pPr>
              </w:pPrChange>
            </w:pPr>
          </w:p>
        </w:tc>
        <w:tc>
          <w:tcPr>
            <w:tcW w:w="1756" w:type="dxa"/>
          </w:tcPr>
          <w:p w14:paraId="0C9A5C84" w14:textId="77777777" w:rsidR="00B3636C" w:rsidRDefault="00B3636C" w:rsidP="00E6227B">
            <w:pPr>
              <w:spacing w:line="276" w:lineRule="auto"/>
              <w:rPr>
                <w:ins w:id="12277" w:author="phuong vu" w:date="2018-11-21T20:31:00Z"/>
                <w:lang w:val="en-US"/>
              </w:rPr>
              <w:pPrChange w:id="12278" w:author="phuong vu" w:date="2018-11-23T13:48:00Z">
                <w:pPr>
                  <w:spacing w:line="360" w:lineRule="auto"/>
                </w:pPr>
              </w:pPrChange>
            </w:pPr>
          </w:p>
        </w:tc>
      </w:tr>
      <w:tr w:rsidR="00B3636C" w14:paraId="55A37D1C" w14:textId="77777777" w:rsidTr="00D41CA7">
        <w:trPr>
          <w:ins w:id="12279" w:author="phuong vu" w:date="2018-11-21T20:31:00Z"/>
        </w:trPr>
        <w:tc>
          <w:tcPr>
            <w:tcW w:w="805" w:type="dxa"/>
          </w:tcPr>
          <w:p w14:paraId="0E438980" w14:textId="7C038617" w:rsidR="00B3636C" w:rsidRDefault="00B3636C" w:rsidP="00E6227B">
            <w:pPr>
              <w:spacing w:line="276" w:lineRule="auto"/>
              <w:jc w:val="center"/>
              <w:rPr>
                <w:ins w:id="12280" w:author="phuong vu" w:date="2018-11-21T20:31:00Z"/>
                <w:lang w:val="en-US"/>
              </w:rPr>
              <w:pPrChange w:id="12281" w:author="phuong vu" w:date="2018-11-23T13:48:00Z">
                <w:pPr>
                  <w:spacing w:line="360" w:lineRule="auto"/>
                  <w:jc w:val="center"/>
                </w:pPr>
              </w:pPrChange>
            </w:pPr>
            <w:ins w:id="12282" w:author="phuong vu" w:date="2018-11-21T20:31:00Z">
              <w:r>
                <w:rPr>
                  <w:lang w:val="en-US"/>
                </w:rPr>
                <w:t>5</w:t>
              </w:r>
            </w:ins>
          </w:p>
        </w:tc>
        <w:tc>
          <w:tcPr>
            <w:tcW w:w="1980" w:type="dxa"/>
          </w:tcPr>
          <w:p w14:paraId="4FFEB74F" w14:textId="6CE085B2" w:rsidR="00B3636C" w:rsidRDefault="00B3636C" w:rsidP="00E6227B">
            <w:pPr>
              <w:spacing w:line="276" w:lineRule="auto"/>
              <w:rPr>
                <w:ins w:id="12283" w:author="phuong vu" w:date="2018-11-21T20:31:00Z"/>
                <w:lang w:val="en-US"/>
              </w:rPr>
              <w:pPrChange w:id="12284" w:author="phuong vu" w:date="2018-11-23T13:48:00Z">
                <w:pPr>
                  <w:spacing w:line="360" w:lineRule="auto"/>
                </w:pPr>
              </w:pPrChange>
            </w:pPr>
            <w:ins w:id="12285" w:author="phuong vu" w:date="2018-11-21T20:31:00Z">
              <w:r>
                <w:rPr>
                  <w:lang w:val="en-US"/>
                </w:rPr>
                <w:t>Table</w:t>
              </w:r>
            </w:ins>
          </w:p>
        </w:tc>
        <w:tc>
          <w:tcPr>
            <w:tcW w:w="2970" w:type="dxa"/>
          </w:tcPr>
          <w:p w14:paraId="79CB3A4C" w14:textId="376B3EA8" w:rsidR="00B3636C" w:rsidRDefault="00B3636C" w:rsidP="00E6227B">
            <w:pPr>
              <w:spacing w:line="276" w:lineRule="auto"/>
              <w:rPr>
                <w:ins w:id="12286" w:author="phuong vu" w:date="2018-11-21T20:31:00Z"/>
                <w:lang w:val="en-US"/>
              </w:rPr>
              <w:pPrChange w:id="12287" w:author="phuong vu" w:date="2018-11-23T13:48:00Z">
                <w:pPr>
                  <w:spacing w:line="276" w:lineRule="auto"/>
                </w:pPr>
              </w:pPrChange>
            </w:pPr>
            <w:ins w:id="12288" w:author="phuong vu" w:date="2018-11-21T20:31:00Z">
              <w:r>
                <w:rPr>
                  <w:lang w:val="en-US"/>
                </w:rPr>
                <w:t xml:space="preserve">Danh sách các đơn hàng ứng </w:t>
              </w:r>
            </w:ins>
            <w:ins w:id="12289" w:author="phuong vu" w:date="2018-11-21T20:32:00Z">
              <w:r>
                <w:rPr>
                  <w:lang w:val="en-US"/>
                </w:rPr>
                <w:t>mới máy giặt</w:t>
              </w:r>
            </w:ins>
          </w:p>
        </w:tc>
        <w:tc>
          <w:tcPr>
            <w:tcW w:w="1266" w:type="dxa"/>
          </w:tcPr>
          <w:p w14:paraId="04886555" w14:textId="77777777" w:rsidR="00B3636C" w:rsidRDefault="00B3636C" w:rsidP="00E6227B">
            <w:pPr>
              <w:spacing w:line="276" w:lineRule="auto"/>
              <w:rPr>
                <w:ins w:id="12290" w:author="phuong vu" w:date="2018-11-21T20:31:00Z"/>
                <w:lang w:val="en-US"/>
              </w:rPr>
              <w:pPrChange w:id="12291" w:author="phuong vu" w:date="2018-11-23T13:48:00Z">
                <w:pPr>
                  <w:spacing w:line="360" w:lineRule="auto"/>
                </w:pPr>
              </w:pPrChange>
            </w:pPr>
          </w:p>
        </w:tc>
        <w:tc>
          <w:tcPr>
            <w:tcW w:w="1756" w:type="dxa"/>
          </w:tcPr>
          <w:p w14:paraId="7FA41AC2" w14:textId="77777777" w:rsidR="00B3636C" w:rsidRDefault="00B3636C" w:rsidP="00E6227B">
            <w:pPr>
              <w:spacing w:line="276" w:lineRule="auto"/>
              <w:rPr>
                <w:ins w:id="12292" w:author="phuong vu" w:date="2018-11-21T20:31:00Z"/>
                <w:lang w:val="en-US"/>
              </w:rPr>
              <w:pPrChange w:id="12293" w:author="phuong vu" w:date="2018-11-23T13:48:00Z">
                <w:pPr>
                  <w:spacing w:line="360" w:lineRule="auto"/>
                </w:pPr>
              </w:pPrChange>
            </w:pPr>
          </w:p>
        </w:tc>
      </w:tr>
      <w:tr w:rsidR="00B3636C" w14:paraId="30ACB2F0" w14:textId="77777777" w:rsidTr="00D41CA7">
        <w:trPr>
          <w:ins w:id="12294" w:author="phuong vu" w:date="2018-11-21T20:26:00Z"/>
        </w:trPr>
        <w:tc>
          <w:tcPr>
            <w:tcW w:w="8777" w:type="dxa"/>
            <w:gridSpan w:val="5"/>
          </w:tcPr>
          <w:p w14:paraId="0594988B" w14:textId="69D26C72" w:rsidR="00B3636C" w:rsidRDefault="00B3636C" w:rsidP="00E6227B">
            <w:pPr>
              <w:spacing w:line="276" w:lineRule="auto"/>
              <w:rPr>
                <w:ins w:id="12295" w:author="phuong vu" w:date="2018-11-21T20:26:00Z"/>
                <w:lang w:val="en-US"/>
              </w:rPr>
              <w:pPrChange w:id="12296" w:author="phuong vu" w:date="2018-11-23T13:48:00Z">
                <w:pPr>
                  <w:spacing w:line="360" w:lineRule="auto"/>
                </w:pPr>
              </w:pPrChange>
            </w:pPr>
            <w:ins w:id="12297" w:author="phuong vu" w:date="2018-11-21T20:26:00Z">
              <w:r>
                <w:rPr>
                  <w:lang w:val="en-US"/>
                </w:rPr>
                <w:t>Giao diện phân công đơn hàng vào máy giặt</w:t>
              </w:r>
            </w:ins>
            <w:ins w:id="12298" w:author="phuong vu" w:date="2018-11-21T20:28:00Z">
              <w:r>
                <w:rPr>
                  <w:lang w:val="en-US"/>
                </w:rPr>
                <w:t xml:space="preserve"> (</w:t>
              </w:r>
              <w:r>
                <w:rPr>
                  <w:lang w:val="en-US"/>
                </w:rPr>
                <w:fldChar w:fldCharType="begin"/>
              </w:r>
              <w:r>
                <w:rPr>
                  <w:lang w:val="en-US"/>
                </w:rPr>
                <w:instrText xml:space="preserve"> REF _Ref530595425 \h </w:instrText>
              </w:r>
            </w:ins>
            <w:r>
              <w:rPr>
                <w:lang w:val="en-US"/>
              </w:rPr>
            </w:r>
            <w:r w:rsidR="00E6227B">
              <w:rPr>
                <w:lang w:val="en-US"/>
              </w:rPr>
              <w:instrText xml:space="preserve"> \* MERGEFORMAT </w:instrText>
            </w:r>
            <w:r>
              <w:rPr>
                <w:lang w:val="en-US"/>
              </w:rPr>
              <w:fldChar w:fldCharType="separate"/>
            </w:r>
            <w:ins w:id="12299" w:author="phuong vu" w:date="2018-11-21T20:28:00Z">
              <w:r>
                <w:t xml:space="preserve">Hình </w:t>
              </w:r>
              <w:r>
                <w:rPr>
                  <w:noProof/>
                </w:rPr>
                <w:t>3</w:t>
              </w:r>
              <w:r>
                <w:t>.</w:t>
              </w:r>
              <w:r>
                <w:rPr>
                  <w:noProof/>
                </w:rPr>
                <w:t>20</w:t>
              </w:r>
              <w:r>
                <w:rPr>
                  <w:lang w:val="en-US"/>
                </w:rPr>
                <w:fldChar w:fldCharType="end"/>
              </w:r>
              <w:r>
                <w:rPr>
                  <w:lang w:val="en-US"/>
                </w:rPr>
                <w:t>)</w:t>
              </w:r>
            </w:ins>
          </w:p>
        </w:tc>
      </w:tr>
      <w:tr w:rsidR="00692A1B" w14:paraId="6A6F88F1" w14:textId="77777777" w:rsidTr="00D41CA7">
        <w:trPr>
          <w:ins w:id="12300" w:author="phuong vu" w:date="2018-11-21T20:09:00Z"/>
        </w:trPr>
        <w:tc>
          <w:tcPr>
            <w:tcW w:w="805" w:type="dxa"/>
          </w:tcPr>
          <w:p w14:paraId="14D97A1A" w14:textId="0A6A7E2B" w:rsidR="00692A1B" w:rsidRDefault="00B3636C" w:rsidP="00E6227B">
            <w:pPr>
              <w:spacing w:line="276" w:lineRule="auto"/>
              <w:jc w:val="center"/>
              <w:rPr>
                <w:ins w:id="12301" w:author="phuong vu" w:date="2018-11-21T20:09:00Z"/>
                <w:lang w:val="en-US"/>
              </w:rPr>
              <w:pPrChange w:id="12302" w:author="phuong vu" w:date="2018-11-23T13:48:00Z">
                <w:pPr>
                  <w:spacing w:line="360" w:lineRule="auto"/>
                  <w:jc w:val="center"/>
                </w:pPr>
              </w:pPrChange>
            </w:pPr>
            <w:ins w:id="12303" w:author="phuong vu" w:date="2018-11-21T20:27:00Z">
              <w:r>
                <w:rPr>
                  <w:lang w:val="en-US"/>
                </w:rPr>
                <w:t>1</w:t>
              </w:r>
            </w:ins>
          </w:p>
        </w:tc>
        <w:tc>
          <w:tcPr>
            <w:tcW w:w="1980" w:type="dxa"/>
          </w:tcPr>
          <w:p w14:paraId="762E0644" w14:textId="79B070E2" w:rsidR="00692A1B" w:rsidRDefault="00B3636C" w:rsidP="00E6227B">
            <w:pPr>
              <w:spacing w:line="276" w:lineRule="auto"/>
              <w:rPr>
                <w:ins w:id="12304" w:author="phuong vu" w:date="2018-11-21T20:09:00Z"/>
                <w:lang w:val="en-US"/>
              </w:rPr>
              <w:pPrChange w:id="12305" w:author="phuong vu" w:date="2018-11-23T13:48:00Z">
                <w:pPr>
                  <w:spacing w:line="360" w:lineRule="auto"/>
                </w:pPr>
              </w:pPrChange>
            </w:pPr>
            <w:ins w:id="12306" w:author="phuong vu" w:date="2018-11-21T20:29:00Z">
              <w:r>
                <w:rPr>
                  <w:lang w:val="en-US"/>
                </w:rPr>
                <w:t>select</w:t>
              </w:r>
            </w:ins>
          </w:p>
        </w:tc>
        <w:tc>
          <w:tcPr>
            <w:tcW w:w="2970" w:type="dxa"/>
          </w:tcPr>
          <w:p w14:paraId="5EB36233" w14:textId="4FB720BB" w:rsidR="00692A1B" w:rsidRDefault="00B3636C" w:rsidP="00E6227B">
            <w:pPr>
              <w:spacing w:line="276" w:lineRule="auto"/>
              <w:jc w:val="left"/>
              <w:rPr>
                <w:ins w:id="12307" w:author="phuong vu" w:date="2018-11-21T20:09:00Z"/>
                <w:lang w:val="en-US"/>
              </w:rPr>
              <w:pPrChange w:id="12308" w:author="phuong vu" w:date="2018-11-23T13:48:00Z">
                <w:pPr>
                  <w:spacing w:line="360" w:lineRule="auto"/>
                </w:pPr>
              </w:pPrChange>
            </w:pPr>
            <w:ins w:id="12309" w:author="phuong vu" w:date="2018-11-21T20:29:00Z">
              <w:r>
                <w:rPr>
                  <w:lang w:val="en-US"/>
                </w:rPr>
                <w:t>Danh sách máy giặt có trạng thái “Đang hoạt động”.</w:t>
              </w:r>
            </w:ins>
          </w:p>
        </w:tc>
        <w:tc>
          <w:tcPr>
            <w:tcW w:w="1266" w:type="dxa"/>
          </w:tcPr>
          <w:p w14:paraId="22CB3657" w14:textId="77777777" w:rsidR="00692A1B" w:rsidRDefault="00692A1B" w:rsidP="00E6227B">
            <w:pPr>
              <w:spacing w:line="276" w:lineRule="auto"/>
              <w:rPr>
                <w:ins w:id="12310" w:author="phuong vu" w:date="2018-11-21T20:09:00Z"/>
                <w:lang w:val="en-US"/>
              </w:rPr>
              <w:pPrChange w:id="12311" w:author="phuong vu" w:date="2018-11-23T13:48:00Z">
                <w:pPr>
                  <w:spacing w:line="360" w:lineRule="auto"/>
                </w:pPr>
              </w:pPrChange>
            </w:pPr>
          </w:p>
        </w:tc>
        <w:tc>
          <w:tcPr>
            <w:tcW w:w="1756" w:type="dxa"/>
          </w:tcPr>
          <w:p w14:paraId="68F06C16" w14:textId="77777777" w:rsidR="00692A1B" w:rsidRDefault="00692A1B" w:rsidP="00E6227B">
            <w:pPr>
              <w:spacing w:line="276" w:lineRule="auto"/>
              <w:rPr>
                <w:ins w:id="12312" w:author="phuong vu" w:date="2018-11-21T20:09:00Z"/>
                <w:lang w:val="en-US"/>
              </w:rPr>
              <w:pPrChange w:id="12313" w:author="phuong vu" w:date="2018-11-23T13:48:00Z">
                <w:pPr>
                  <w:spacing w:line="360" w:lineRule="auto"/>
                </w:pPr>
              </w:pPrChange>
            </w:pPr>
          </w:p>
        </w:tc>
      </w:tr>
      <w:tr w:rsidR="00692A1B" w14:paraId="182976AD" w14:textId="77777777" w:rsidTr="00D41CA7">
        <w:trPr>
          <w:ins w:id="12314" w:author="phuong vu" w:date="2018-11-21T20:09:00Z"/>
        </w:trPr>
        <w:tc>
          <w:tcPr>
            <w:tcW w:w="805" w:type="dxa"/>
          </w:tcPr>
          <w:p w14:paraId="53E5768B" w14:textId="16A49594" w:rsidR="00692A1B" w:rsidRDefault="00B3636C" w:rsidP="00E6227B">
            <w:pPr>
              <w:spacing w:line="276" w:lineRule="auto"/>
              <w:jc w:val="center"/>
              <w:rPr>
                <w:ins w:id="12315" w:author="phuong vu" w:date="2018-11-21T20:09:00Z"/>
                <w:lang w:val="en-US"/>
              </w:rPr>
              <w:pPrChange w:id="12316" w:author="phuong vu" w:date="2018-11-23T13:48:00Z">
                <w:pPr>
                  <w:spacing w:line="360" w:lineRule="auto"/>
                  <w:jc w:val="center"/>
                </w:pPr>
              </w:pPrChange>
            </w:pPr>
            <w:ins w:id="12317" w:author="phuong vu" w:date="2018-11-21T20:27:00Z">
              <w:r>
                <w:rPr>
                  <w:lang w:val="en-US"/>
                </w:rPr>
                <w:t>2</w:t>
              </w:r>
            </w:ins>
          </w:p>
        </w:tc>
        <w:tc>
          <w:tcPr>
            <w:tcW w:w="1980" w:type="dxa"/>
          </w:tcPr>
          <w:p w14:paraId="2501890A" w14:textId="0919538E" w:rsidR="00692A1B" w:rsidRDefault="00B3636C" w:rsidP="00E6227B">
            <w:pPr>
              <w:spacing w:line="276" w:lineRule="auto"/>
              <w:rPr>
                <w:ins w:id="12318" w:author="phuong vu" w:date="2018-11-21T20:09:00Z"/>
                <w:lang w:val="en-US"/>
              </w:rPr>
              <w:pPrChange w:id="12319" w:author="phuong vu" w:date="2018-11-23T13:48:00Z">
                <w:pPr>
                  <w:spacing w:line="360" w:lineRule="auto"/>
                </w:pPr>
              </w:pPrChange>
            </w:pPr>
            <w:ins w:id="12320" w:author="phuong vu" w:date="2018-11-21T20:29:00Z">
              <w:r>
                <w:rPr>
                  <w:lang w:val="en-US"/>
                </w:rPr>
                <w:t>button</w:t>
              </w:r>
            </w:ins>
          </w:p>
        </w:tc>
        <w:tc>
          <w:tcPr>
            <w:tcW w:w="2970" w:type="dxa"/>
          </w:tcPr>
          <w:p w14:paraId="46F3169B" w14:textId="77777777" w:rsidR="00692A1B" w:rsidRDefault="00692A1B" w:rsidP="00E6227B">
            <w:pPr>
              <w:spacing w:line="276" w:lineRule="auto"/>
              <w:rPr>
                <w:ins w:id="12321" w:author="phuong vu" w:date="2018-11-21T20:09:00Z"/>
                <w:lang w:val="en-US"/>
              </w:rPr>
              <w:pPrChange w:id="12322" w:author="phuong vu" w:date="2018-11-23T13:48:00Z">
                <w:pPr>
                  <w:spacing w:line="360" w:lineRule="auto"/>
                </w:pPr>
              </w:pPrChange>
            </w:pPr>
            <w:ins w:id="12323" w:author="phuong vu" w:date="2018-11-21T20:09:00Z">
              <w:r>
                <w:rPr>
                  <w:lang w:val="en-US"/>
                </w:rPr>
                <w:t>Thời gian trả đồ</w:t>
              </w:r>
            </w:ins>
          </w:p>
        </w:tc>
        <w:tc>
          <w:tcPr>
            <w:tcW w:w="1266" w:type="dxa"/>
          </w:tcPr>
          <w:p w14:paraId="76B70734" w14:textId="77777777" w:rsidR="00692A1B" w:rsidRDefault="00692A1B" w:rsidP="00E6227B">
            <w:pPr>
              <w:spacing w:line="276" w:lineRule="auto"/>
              <w:rPr>
                <w:ins w:id="12324" w:author="phuong vu" w:date="2018-11-21T20:09:00Z"/>
                <w:lang w:val="en-US"/>
              </w:rPr>
              <w:pPrChange w:id="12325" w:author="phuong vu" w:date="2018-11-23T13:48:00Z">
                <w:pPr>
                  <w:spacing w:line="360" w:lineRule="auto"/>
                </w:pPr>
              </w:pPrChange>
            </w:pPr>
          </w:p>
        </w:tc>
        <w:tc>
          <w:tcPr>
            <w:tcW w:w="1756" w:type="dxa"/>
          </w:tcPr>
          <w:p w14:paraId="669C605B" w14:textId="77777777" w:rsidR="00692A1B" w:rsidRDefault="00692A1B" w:rsidP="00E6227B">
            <w:pPr>
              <w:spacing w:line="276" w:lineRule="auto"/>
              <w:rPr>
                <w:ins w:id="12326" w:author="phuong vu" w:date="2018-11-21T20:09:00Z"/>
                <w:lang w:val="en-US"/>
              </w:rPr>
              <w:pPrChange w:id="12327" w:author="phuong vu" w:date="2018-11-23T13:48:00Z">
                <w:pPr>
                  <w:spacing w:line="360" w:lineRule="auto"/>
                </w:pPr>
              </w:pPrChange>
            </w:pPr>
          </w:p>
        </w:tc>
      </w:tr>
      <w:tr w:rsidR="00692A1B" w14:paraId="12B82FD8" w14:textId="77777777" w:rsidTr="00D41CA7">
        <w:trPr>
          <w:ins w:id="12328" w:author="phuong vu" w:date="2018-11-21T20:09:00Z"/>
        </w:trPr>
        <w:tc>
          <w:tcPr>
            <w:tcW w:w="805" w:type="dxa"/>
          </w:tcPr>
          <w:p w14:paraId="09BA88BE" w14:textId="175C41F7" w:rsidR="00692A1B" w:rsidRDefault="00B3636C" w:rsidP="00E6227B">
            <w:pPr>
              <w:spacing w:line="276" w:lineRule="auto"/>
              <w:jc w:val="center"/>
              <w:rPr>
                <w:ins w:id="12329" w:author="phuong vu" w:date="2018-11-21T20:09:00Z"/>
                <w:lang w:val="en-US"/>
              </w:rPr>
              <w:pPrChange w:id="12330" w:author="phuong vu" w:date="2018-11-23T13:48:00Z">
                <w:pPr>
                  <w:spacing w:line="360" w:lineRule="auto"/>
                  <w:jc w:val="center"/>
                </w:pPr>
              </w:pPrChange>
            </w:pPr>
            <w:ins w:id="12331" w:author="phuong vu" w:date="2018-11-21T20:27:00Z">
              <w:r>
                <w:rPr>
                  <w:lang w:val="en-US"/>
                </w:rPr>
                <w:lastRenderedPageBreak/>
                <w:t>3</w:t>
              </w:r>
            </w:ins>
          </w:p>
        </w:tc>
        <w:tc>
          <w:tcPr>
            <w:tcW w:w="1980" w:type="dxa"/>
          </w:tcPr>
          <w:p w14:paraId="541C95D9" w14:textId="634CD4F7" w:rsidR="00692A1B" w:rsidRDefault="00B3636C" w:rsidP="00E6227B">
            <w:pPr>
              <w:spacing w:line="276" w:lineRule="auto"/>
              <w:rPr>
                <w:ins w:id="12332" w:author="phuong vu" w:date="2018-11-21T20:09:00Z"/>
                <w:lang w:val="en-US"/>
              </w:rPr>
              <w:pPrChange w:id="12333" w:author="phuong vu" w:date="2018-11-23T13:48:00Z">
                <w:pPr>
                  <w:spacing w:line="360" w:lineRule="auto"/>
                </w:pPr>
              </w:pPrChange>
            </w:pPr>
            <w:ins w:id="12334" w:author="phuong vu" w:date="2018-11-21T20:30:00Z">
              <w:r>
                <w:rPr>
                  <w:lang w:val="en-US"/>
                </w:rPr>
                <w:t>table</w:t>
              </w:r>
            </w:ins>
          </w:p>
        </w:tc>
        <w:tc>
          <w:tcPr>
            <w:tcW w:w="2970" w:type="dxa"/>
          </w:tcPr>
          <w:p w14:paraId="67AD81D8" w14:textId="022317E0" w:rsidR="00692A1B" w:rsidRDefault="00B3636C" w:rsidP="00E6227B">
            <w:pPr>
              <w:spacing w:line="276" w:lineRule="auto"/>
              <w:rPr>
                <w:ins w:id="12335" w:author="phuong vu" w:date="2018-11-21T20:09:00Z"/>
                <w:lang w:val="en-US"/>
              </w:rPr>
              <w:pPrChange w:id="12336" w:author="phuong vu" w:date="2018-11-23T13:48:00Z">
                <w:pPr>
                  <w:spacing w:line="360" w:lineRule="auto"/>
                </w:pPr>
              </w:pPrChange>
            </w:pPr>
            <w:ins w:id="12337" w:author="phuong vu" w:date="2018-11-21T20:30:00Z">
              <w:r>
                <w:rPr>
                  <w:lang w:val="en-US"/>
                </w:rPr>
                <w:t>Danh sách các túi giặt ứng với đơn hàng</w:t>
              </w:r>
            </w:ins>
          </w:p>
        </w:tc>
        <w:tc>
          <w:tcPr>
            <w:tcW w:w="1266" w:type="dxa"/>
          </w:tcPr>
          <w:p w14:paraId="065B1769" w14:textId="77777777" w:rsidR="00692A1B" w:rsidRDefault="00692A1B" w:rsidP="00E6227B">
            <w:pPr>
              <w:spacing w:line="276" w:lineRule="auto"/>
              <w:rPr>
                <w:ins w:id="12338" w:author="phuong vu" w:date="2018-11-21T20:09:00Z"/>
                <w:lang w:val="en-US"/>
              </w:rPr>
              <w:pPrChange w:id="12339" w:author="phuong vu" w:date="2018-11-23T13:48:00Z">
                <w:pPr>
                  <w:spacing w:line="360" w:lineRule="auto"/>
                </w:pPr>
              </w:pPrChange>
            </w:pPr>
          </w:p>
        </w:tc>
        <w:tc>
          <w:tcPr>
            <w:tcW w:w="1756" w:type="dxa"/>
          </w:tcPr>
          <w:p w14:paraId="6F9DC5BF" w14:textId="77777777" w:rsidR="00692A1B" w:rsidRDefault="00692A1B" w:rsidP="00E6227B">
            <w:pPr>
              <w:spacing w:line="276" w:lineRule="auto"/>
              <w:rPr>
                <w:ins w:id="12340" w:author="phuong vu" w:date="2018-11-21T20:09:00Z"/>
                <w:lang w:val="en-US"/>
              </w:rPr>
              <w:pPrChange w:id="12341" w:author="phuong vu" w:date="2018-11-23T13:48:00Z">
                <w:pPr>
                  <w:spacing w:line="360" w:lineRule="auto"/>
                </w:pPr>
              </w:pPrChange>
            </w:pPr>
          </w:p>
        </w:tc>
      </w:tr>
    </w:tbl>
    <w:p w14:paraId="3741D186" w14:textId="728B9F1A" w:rsidR="00692A1B" w:rsidRDefault="00692A1B" w:rsidP="00E6227B">
      <w:pPr>
        <w:pStyle w:val="Heading5"/>
        <w:spacing w:line="276" w:lineRule="auto"/>
        <w:rPr>
          <w:ins w:id="12342" w:author="phuong vu" w:date="2018-11-21T20:09:00Z"/>
          <w:lang w:val="en-US"/>
        </w:rPr>
        <w:pPrChange w:id="12343" w:author="phuong vu" w:date="2018-11-23T13:48:00Z">
          <w:pPr>
            <w:pStyle w:val="Heading5"/>
          </w:pPr>
        </w:pPrChange>
      </w:pPr>
      <w:ins w:id="12344" w:author="phuong vu" w:date="2018-11-21T20:09:00Z">
        <w:r>
          <w:rPr>
            <w:lang w:val="en-US"/>
          </w:rPr>
          <w:t>Dữ liệu sử dụng</w:t>
        </w:r>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692A1B" w14:paraId="7D7786CD" w14:textId="77777777" w:rsidTr="00D41CA7">
        <w:trPr>
          <w:ins w:id="12345" w:author="phuong vu" w:date="2018-11-21T20:09:00Z"/>
        </w:trPr>
        <w:tc>
          <w:tcPr>
            <w:tcW w:w="797" w:type="dxa"/>
            <w:vMerge w:val="restart"/>
            <w:vAlign w:val="center"/>
          </w:tcPr>
          <w:p w14:paraId="15F976E6" w14:textId="77777777" w:rsidR="00692A1B" w:rsidRPr="007F1EF1" w:rsidRDefault="00692A1B" w:rsidP="00E6227B">
            <w:pPr>
              <w:spacing w:line="276" w:lineRule="auto"/>
              <w:jc w:val="center"/>
              <w:rPr>
                <w:ins w:id="12346" w:author="phuong vu" w:date="2018-11-21T20:09:00Z"/>
                <w:b/>
                <w:lang w:val="en-US"/>
              </w:rPr>
              <w:pPrChange w:id="12347" w:author="phuong vu" w:date="2018-11-23T13:48:00Z">
                <w:pPr>
                  <w:spacing w:line="360" w:lineRule="auto"/>
                  <w:jc w:val="center"/>
                </w:pPr>
              </w:pPrChange>
            </w:pPr>
            <w:ins w:id="12348" w:author="phuong vu" w:date="2018-11-21T20:09:00Z">
              <w:r w:rsidRPr="007F1EF1">
                <w:rPr>
                  <w:b/>
                  <w:lang w:val="en-US"/>
                </w:rPr>
                <w:t>STT</w:t>
              </w:r>
            </w:ins>
          </w:p>
        </w:tc>
        <w:tc>
          <w:tcPr>
            <w:tcW w:w="2368" w:type="dxa"/>
            <w:vMerge w:val="restart"/>
            <w:vAlign w:val="center"/>
          </w:tcPr>
          <w:p w14:paraId="1E530849" w14:textId="77777777" w:rsidR="00692A1B" w:rsidRPr="007F1EF1" w:rsidRDefault="00692A1B" w:rsidP="00E6227B">
            <w:pPr>
              <w:spacing w:line="276" w:lineRule="auto"/>
              <w:jc w:val="center"/>
              <w:rPr>
                <w:ins w:id="12349" w:author="phuong vu" w:date="2018-11-21T20:09:00Z"/>
                <w:b/>
                <w:lang w:val="en-US"/>
              </w:rPr>
              <w:pPrChange w:id="12350" w:author="phuong vu" w:date="2018-11-23T13:48:00Z">
                <w:pPr>
                  <w:spacing w:line="360" w:lineRule="auto"/>
                  <w:jc w:val="center"/>
                </w:pPr>
              </w:pPrChange>
            </w:pPr>
            <w:ins w:id="12351" w:author="phuong vu" w:date="2018-11-21T20:09:00Z">
              <w:r w:rsidRPr="007F1EF1">
                <w:rPr>
                  <w:b/>
                  <w:lang w:val="en-US"/>
                </w:rPr>
                <w:t>Tên bảng/</w:t>
              </w:r>
            </w:ins>
          </w:p>
          <w:p w14:paraId="72718ADE" w14:textId="77777777" w:rsidR="00692A1B" w:rsidRPr="007F1EF1" w:rsidRDefault="00692A1B" w:rsidP="00E6227B">
            <w:pPr>
              <w:spacing w:line="276" w:lineRule="auto"/>
              <w:jc w:val="center"/>
              <w:rPr>
                <w:ins w:id="12352" w:author="phuong vu" w:date="2018-11-21T20:09:00Z"/>
                <w:b/>
                <w:lang w:val="en-US"/>
              </w:rPr>
              <w:pPrChange w:id="12353" w:author="phuong vu" w:date="2018-11-23T13:48:00Z">
                <w:pPr>
                  <w:spacing w:line="360" w:lineRule="auto"/>
                  <w:jc w:val="center"/>
                </w:pPr>
              </w:pPrChange>
            </w:pPr>
            <w:ins w:id="12354" w:author="phuong vu" w:date="2018-11-21T20:09:00Z">
              <w:r w:rsidRPr="007F1EF1">
                <w:rPr>
                  <w:b/>
                  <w:lang w:val="en-US"/>
                </w:rPr>
                <w:t>Cấu tr</w:t>
              </w:r>
              <w:r>
                <w:rPr>
                  <w:b/>
                  <w:lang w:val="en-US"/>
                </w:rPr>
                <w:t>ú</w:t>
              </w:r>
              <w:r w:rsidRPr="007F1EF1">
                <w:rPr>
                  <w:b/>
                  <w:lang w:val="en-US"/>
                </w:rPr>
                <w:t>c dữ liệu</w:t>
              </w:r>
            </w:ins>
          </w:p>
        </w:tc>
        <w:tc>
          <w:tcPr>
            <w:tcW w:w="5612" w:type="dxa"/>
            <w:gridSpan w:val="4"/>
            <w:vAlign w:val="center"/>
          </w:tcPr>
          <w:p w14:paraId="08E96941" w14:textId="77777777" w:rsidR="00692A1B" w:rsidRPr="007F1EF1" w:rsidRDefault="00692A1B" w:rsidP="00E6227B">
            <w:pPr>
              <w:spacing w:line="276" w:lineRule="auto"/>
              <w:jc w:val="center"/>
              <w:rPr>
                <w:ins w:id="12355" w:author="phuong vu" w:date="2018-11-21T20:09:00Z"/>
                <w:b/>
                <w:lang w:val="en-US"/>
              </w:rPr>
              <w:pPrChange w:id="12356" w:author="phuong vu" w:date="2018-11-23T13:48:00Z">
                <w:pPr>
                  <w:spacing w:line="360" w:lineRule="auto"/>
                  <w:jc w:val="center"/>
                </w:pPr>
              </w:pPrChange>
            </w:pPr>
            <w:ins w:id="12357" w:author="phuong vu" w:date="2018-11-21T20:09:00Z">
              <w:r w:rsidRPr="007F1EF1">
                <w:rPr>
                  <w:b/>
                  <w:lang w:val="en-US"/>
                </w:rPr>
                <w:t>Phương thức</w:t>
              </w:r>
            </w:ins>
          </w:p>
        </w:tc>
      </w:tr>
      <w:tr w:rsidR="00692A1B" w14:paraId="0D80272A" w14:textId="77777777" w:rsidTr="00D41CA7">
        <w:trPr>
          <w:ins w:id="12358" w:author="phuong vu" w:date="2018-11-21T20:09:00Z"/>
        </w:trPr>
        <w:tc>
          <w:tcPr>
            <w:tcW w:w="797" w:type="dxa"/>
            <w:vMerge/>
            <w:vAlign w:val="center"/>
          </w:tcPr>
          <w:p w14:paraId="6D7B5C68" w14:textId="77777777" w:rsidR="00692A1B" w:rsidRPr="007F1EF1" w:rsidRDefault="00692A1B" w:rsidP="00E6227B">
            <w:pPr>
              <w:spacing w:line="276" w:lineRule="auto"/>
              <w:jc w:val="center"/>
              <w:rPr>
                <w:ins w:id="12359" w:author="phuong vu" w:date="2018-11-21T20:09:00Z"/>
                <w:b/>
                <w:lang w:val="en-US"/>
              </w:rPr>
              <w:pPrChange w:id="12360" w:author="phuong vu" w:date="2018-11-23T13:48:00Z">
                <w:pPr>
                  <w:spacing w:line="360" w:lineRule="auto"/>
                  <w:jc w:val="center"/>
                </w:pPr>
              </w:pPrChange>
            </w:pPr>
          </w:p>
        </w:tc>
        <w:tc>
          <w:tcPr>
            <w:tcW w:w="2368" w:type="dxa"/>
            <w:vMerge/>
            <w:vAlign w:val="center"/>
          </w:tcPr>
          <w:p w14:paraId="3094FE63" w14:textId="77777777" w:rsidR="00692A1B" w:rsidRPr="007F1EF1" w:rsidRDefault="00692A1B" w:rsidP="00E6227B">
            <w:pPr>
              <w:spacing w:line="276" w:lineRule="auto"/>
              <w:jc w:val="center"/>
              <w:rPr>
                <w:ins w:id="12361" w:author="phuong vu" w:date="2018-11-21T20:09:00Z"/>
                <w:b/>
                <w:lang w:val="en-US"/>
              </w:rPr>
              <w:pPrChange w:id="12362" w:author="phuong vu" w:date="2018-11-23T13:48:00Z">
                <w:pPr>
                  <w:spacing w:line="360" w:lineRule="auto"/>
                  <w:jc w:val="center"/>
                </w:pPr>
              </w:pPrChange>
            </w:pPr>
          </w:p>
        </w:tc>
        <w:tc>
          <w:tcPr>
            <w:tcW w:w="1414" w:type="dxa"/>
            <w:vAlign w:val="center"/>
          </w:tcPr>
          <w:p w14:paraId="5EEFF880" w14:textId="77777777" w:rsidR="00692A1B" w:rsidRPr="007F1EF1" w:rsidRDefault="00692A1B" w:rsidP="00E6227B">
            <w:pPr>
              <w:spacing w:line="276" w:lineRule="auto"/>
              <w:jc w:val="center"/>
              <w:rPr>
                <w:ins w:id="12363" w:author="phuong vu" w:date="2018-11-21T20:09:00Z"/>
                <w:b/>
                <w:lang w:val="en-US"/>
              </w:rPr>
              <w:pPrChange w:id="12364" w:author="phuong vu" w:date="2018-11-23T13:48:00Z">
                <w:pPr>
                  <w:spacing w:line="360" w:lineRule="auto"/>
                  <w:jc w:val="center"/>
                </w:pPr>
              </w:pPrChange>
            </w:pPr>
            <w:ins w:id="12365" w:author="phuong vu" w:date="2018-11-21T20:09:00Z">
              <w:r w:rsidRPr="007F1EF1">
                <w:rPr>
                  <w:b/>
                  <w:lang w:val="en-US"/>
                </w:rPr>
                <w:t>Thêm</w:t>
              </w:r>
            </w:ins>
          </w:p>
        </w:tc>
        <w:tc>
          <w:tcPr>
            <w:tcW w:w="1395" w:type="dxa"/>
            <w:vAlign w:val="center"/>
          </w:tcPr>
          <w:p w14:paraId="371D2CDA" w14:textId="77777777" w:rsidR="00692A1B" w:rsidRPr="007F1EF1" w:rsidRDefault="00692A1B" w:rsidP="00E6227B">
            <w:pPr>
              <w:spacing w:line="276" w:lineRule="auto"/>
              <w:jc w:val="center"/>
              <w:rPr>
                <w:ins w:id="12366" w:author="phuong vu" w:date="2018-11-21T20:09:00Z"/>
                <w:b/>
                <w:lang w:val="en-US"/>
              </w:rPr>
              <w:pPrChange w:id="12367" w:author="phuong vu" w:date="2018-11-23T13:48:00Z">
                <w:pPr>
                  <w:spacing w:line="360" w:lineRule="auto"/>
                  <w:jc w:val="center"/>
                </w:pPr>
              </w:pPrChange>
            </w:pPr>
            <w:ins w:id="12368" w:author="phuong vu" w:date="2018-11-21T20:09:00Z">
              <w:r w:rsidRPr="007F1EF1">
                <w:rPr>
                  <w:b/>
                  <w:lang w:val="en-US"/>
                </w:rPr>
                <w:t>Sửa</w:t>
              </w:r>
            </w:ins>
          </w:p>
        </w:tc>
        <w:tc>
          <w:tcPr>
            <w:tcW w:w="1397" w:type="dxa"/>
            <w:vAlign w:val="center"/>
          </w:tcPr>
          <w:p w14:paraId="754E85AD" w14:textId="77777777" w:rsidR="00692A1B" w:rsidRPr="007F1EF1" w:rsidRDefault="00692A1B" w:rsidP="00E6227B">
            <w:pPr>
              <w:spacing w:line="276" w:lineRule="auto"/>
              <w:jc w:val="center"/>
              <w:rPr>
                <w:ins w:id="12369" w:author="phuong vu" w:date="2018-11-21T20:09:00Z"/>
                <w:b/>
                <w:lang w:val="en-US"/>
              </w:rPr>
              <w:pPrChange w:id="12370" w:author="phuong vu" w:date="2018-11-23T13:48:00Z">
                <w:pPr>
                  <w:spacing w:line="360" w:lineRule="auto"/>
                  <w:jc w:val="center"/>
                </w:pPr>
              </w:pPrChange>
            </w:pPr>
            <w:ins w:id="12371" w:author="phuong vu" w:date="2018-11-21T20:09:00Z">
              <w:r w:rsidRPr="007F1EF1">
                <w:rPr>
                  <w:b/>
                  <w:lang w:val="en-US"/>
                </w:rPr>
                <w:t>Xóa</w:t>
              </w:r>
            </w:ins>
          </w:p>
        </w:tc>
        <w:tc>
          <w:tcPr>
            <w:tcW w:w="1406" w:type="dxa"/>
            <w:vAlign w:val="center"/>
          </w:tcPr>
          <w:p w14:paraId="606B3FEC" w14:textId="77777777" w:rsidR="00692A1B" w:rsidRPr="007F1EF1" w:rsidRDefault="00692A1B" w:rsidP="00E6227B">
            <w:pPr>
              <w:spacing w:line="276" w:lineRule="auto"/>
              <w:jc w:val="center"/>
              <w:rPr>
                <w:ins w:id="12372" w:author="phuong vu" w:date="2018-11-21T20:09:00Z"/>
                <w:b/>
                <w:lang w:val="en-US"/>
              </w:rPr>
              <w:pPrChange w:id="12373" w:author="phuong vu" w:date="2018-11-23T13:48:00Z">
                <w:pPr>
                  <w:spacing w:line="360" w:lineRule="auto"/>
                  <w:jc w:val="center"/>
                </w:pPr>
              </w:pPrChange>
            </w:pPr>
            <w:ins w:id="12374" w:author="phuong vu" w:date="2018-11-21T20:09:00Z">
              <w:r w:rsidRPr="007F1EF1">
                <w:rPr>
                  <w:b/>
                  <w:lang w:val="en-US"/>
                </w:rPr>
                <w:t>Truy vấn</w:t>
              </w:r>
            </w:ins>
          </w:p>
        </w:tc>
      </w:tr>
      <w:tr w:rsidR="00692A1B" w14:paraId="1474F34A" w14:textId="77777777" w:rsidTr="00D41CA7">
        <w:trPr>
          <w:ins w:id="12375" w:author="phuong vu" w:date="2018-11-21T20:09:00Z"/>
        </w:trPr>
        <w:tc>
          <w:tcPr>
            <w:tcW w:w="797" w:type="dxa"/>
          </w:tcPr>
          <w:p w14:paraId="086B355A" w14:textId="77777777" w:rsidR="00692A1B" w:rsidRDefault="00692A1B" w:rsidP="00E6227B">
            <w:pPr>
              <w:spacing w:line="276" w:lineRule="auto"/>
              <w:jc w:val="center"/>
              <w:rPr>
                <w:ins w:id="12376" w:author="phuong vu" w:date="2018-11-21T20:09:00Z"/>
                <w:lang w:val="en-US"/>
              </w:rPr>
              <w:pPrChange w:id="12377" w:author="phuong vu" w:date="2018-11-23T13:48:00Z">
                <w:pPr>
                  <w:spacing w:line="360" w:lineRule="auto"/>
                  <w:jc w:val="center"/>
                </w:pPr>
              </w:pPrChange>
            </w:pPr>
            <w:ins w:id="12378" w:author="phuong vu" w:date="2018-11-21T20:09:00Z">
              <w:r>
                <w:rPr>
                  <w:lang w:val="en-US"/>
                </w:rPr>
                <w:t>1</w:t>
              </w:r>
            </w:ins>
          </w:p>
        </w:tc>
        <w:tc>
          <w:tcPr>
            <w:tcW w:w="2368" w:type="dxa"/>
          </w:tcPr>
          <w:p w14:paraId="13EA6EED" w14:textId="77777777" w:rsidR="00692A1B" w:rsidRDefault="00692A1B" w:rsidP="00E6227B">
            <w:pPr>
              <w:spacing w:line="276" w:lineRule="auto"/>
              <w:rPr>
                <w:ins w:id="12379" w:author="phuong vu" w:date="2018-11-21T20:09:00Z"/>
                <w:lang w:val="en-US"/>
              </w:rPr>
              <w:pPrChange w:id="12380" w:author="phuong vu" w:date="2018-11-23T13:48:00Z">
                <w:pPr>
                  <w:spacing w:line="360" w:lineRule="auto"/>
                </w:pPr>
              </w:pPrChange>
            </w:pPr>
            <w:ins w:id="12381" w:author="phuong vu" w:date="2018-11-21T20:09:00Z">
              <w:r>
                <w:rPr>
                  <w:lang w:val="en-US"/>
                </w:rPr>
                <w:t>service_type</w:t>
              </w:r>
            </w:ins>
          </w:p>
        </w:tc>
        <w:tc>
          <w:tcPr>
            <w:tcW w:w="1414" w:type="dxa"/>
          </w:tcPr>
          <w:p w14:paraId="23AE3A8A" w14:textId="77777777" w:rsidR="00692A1B" w:rsidRDefault="00692A1B" w:rsidP="00E6227B">
            <w:pPr>
              <w:spacing w:line="276" w:lineRule="auto"/>
              <w:jc w:val="center"/>
              <w:rPr>
                <w:ins w:id="12382" w:author="phuong vu" w:date="2018-11-21T20:09:00Z"/>
                <w:lang w:val="en-US"/>
              </w:rPr>
              <w:pPrChange w:id="12383" w:author="phuong vu" w:date="2018-11-23T13:48:00Z">
                <w:pPr>
                  <w:spacing w:line="360" w:lineRule="auto"/>
                  <w:jc w:val="center"/>
                </w:pPr>
              </w:pPrChange>
            </w:pPr>
          </w:p>
        </w:tc>
        <w:tc>
          <w:tcPr>
            <w:tcW w:w="1395" w:type="dxa"/>
          </w:tcPr>
          <w:p w14:paraId="6E087BB3" w14:textId="77777777" w:rsidR="00692A1B" w:rsidRDefault="00692A1B" w:rsidP="00E6227B">
            <w:pPr>
              <w:spacing w:line="276" w:lineRule="auto"/>
              <w:jc w:val="center"/>
              <w:rPr>
                <w:ins w:id="12384" w:author="phuong vu" w:date="2018-11-21T20:09:00Z"/>
                <w:lang w:val="en-US"/>
              </w:rPr>
              <w:pPrChange w:id="12385" w:author="phuong vu" w:date="2018-11-23T13:48:00Z">
                <w:pPr>
                  <w:spacing w:line="360" w:lineRule="auto"/>
                  <w:jc w:val="center"/>
                </w:pPr>
              </w:pPrChange>
            </w:pPr>
          </w:p>
        </w:tc>
        <w:tc>
          <w:tcPr>
            <w:tcW w:w="1397" w:type="dxa"/>
          </w:tcPr>
          <w:p w14:paraId="567E6B60" w14:textId="77777777" w:rsidR="00692A1B" w:rsidRDefault="00692A1B" w:rsidP="00E6227B">
            <w:pPr>
              <w:spacing w:line="276" w:lineRule="auto"/>
              <w:jc w:val="center"/>
              <w:rPr>
                <w:ins w:id="12386" w:author="phuong vu" w:date="2018-11-21T20:09:00Z"/>
                <w:lang w:val="en-US"/>
              </w:rPr>
              <w:pPrChange w:id="12387" w:author="phuong vu" w:date="2018-11-23T13:48:00Z">
                <w:pPr>
                  <w:spacing w:line="360" w:lineRule="auto"/>
                  <w:jc w:val="center"/>
                </w:pPr>
              </w:pPrChange>
            </w:pPr>
          </w:p>
        </w:tc>
        <w:tc>
          <w:tcPr>
            <w:tcW w:w="1406" w:type="dxa"/>
          </w:tcPr>
          <w:p w14:paraId="4AEA2AB3" w14:textId="77777777" w:rsidR="00692A1B" w:rsidRDefault="00692A1B" w:rsidP="00E6227B">
            <w:pPr>
              <w:spacing w:line="276" w:lineRule="auto"/>
              <w:jc w:val="center"/>
              <w:rPr>
                <w:ins w:id="12388" w:author="phuong vu" w:date="2018-11-21T20:09:00Z"/>
                <w:lang w:val="en-US"/>
              </w:rPr>
              <w:pPrChange w:id="12389" w:author="phuong vu" w:date="2018-11-23T13:48:00Z">
                <w:pPr>
                  <w:jc w:val="center"/>
                </w:pPr>
              </w:pPrChange>
            </w:pPr>
            <w:ins w:id="12390" w:author="phuong vu" w:date="2018-11-21T20:09:00Z">
              <w:r>
                <w:rPr>
                  <w:lang w:val="en-US"/>
                </w:rPr>
                <w:t>X</w:t>
              </w:r>
            </w:ins>
          </w:p>
        </w:tc>
      </w:tr>
      <w:tr w:rsidR="00692A1B" w14:paraId="66DB3915" w14:textId="77777777" w:rsidTr="00D41CA7">
        <w:trPr>
          <w:ins w:id="12391" w:author="phuong vu" w:date="2018-11-21T20:09:00Z"/>
        </w:trPr>
        <w:tc>
          <w:tcPr>
            <w:tcW w:w="797" w:type="dxa"/>
          </w:tcPr>
          <w:p w14:paraId="65A624B0" w14:textId="77777777" w:rsidR="00692A1B" w:rsidRDefault="00692A1B" w:rsidP="00E6227B">
            <w:pPr>
              <w:spacing w:line="276" w:lineRule="auto"/>
              <w:jc w:val="center"/>
              <w:rPr>
                <w:ins w:id="12392" w:author="phuong vu" w:date="2018-11-21T20:09:00Z"/>
                <w:lang w:val="en-US"/>
              </w:rPr>
              <w:pPrChange w:id="12393" w:author="phuong vu" w:date="2018-11-23T13:48:00Z">
                <w:pPr>
                  <w:spacing w:line="360" w:lineRule="auto"/>
                  <w:jc w:val="center"/>
                </w:pPr>
              </w:pPrChange>
            </w:pPr>
            <w:ins w:id="12394" w:author="phuong vu" w:date="2018-11-21T20:09:00Z">
              <w:r>
                <w:rPr>
                  <w:lang w:val="en-US"/>
                </w:rPr>
                <w:t>2</w:t>
              </w:r>
            </w:ins>
          </w:p>
        </w:tc>
        <w:tc>
          <w:tcPr>
            <w:tcW w:w="2368" w:type="dxa"/>
          </w:tcPr>
          <w:p w14:paraId="31DA66BB" w14:textId="77777777" w:rsidR="00692A1B" w:rsidRDefault="00692A1B" w:rsidP="00E6227B">
            <w:pPr>
              <w:spacing w:line="276" w:lineRule="auto"/>
              <w:rPr>
                <w:ins w:id="12395" w:author="phuong vu" w:date="2018-11-21T20:09:00Z"/>
                <w:lang w:val="en-US"/>
              </w:rPr>
              <w:pPrChange w:id="12396" w:author="phuong vu" w:date="2018-11-23T13:48:00Z">
                <w:pPr>
                  <w:spacing w:line="360" w:lineRule="auto"/>
                </w:pPr>
              </w:pPrChange>
            </w:pPr>
            <w:ins w:id="12397" w:author="phuong vu" w:date="2018-11-21T20:09:00Z">
              <w:r>
                <w:rPr>
                  <w:lang w:val="en-US"/>
                </w:rPr>
                <w:t>color</w:t>
              </w:r>
            </w:ins>
          </w:p>
        </w:tc>
        <w:tc>
          <w:tcPr>
            <w:tcW w:w="1414" w:type="dxa"/>
          </w:tcPr>
          <w:p w14:paraId="22A3D1E7" w14:textId="77777777" w:rsidR="00692A1B" w:rsidRDefault="00692A1B" w:rsidP="00E6227B">
            <w:pPr>
              <w:spacing w:line="276" w:lineRule="auto"/>
              <w:jc w:val="center"/>
              <w:rPr>
                <w:ins w:id="12398" w:author="phuong vu" w:date="2018-11-21T20:09:00Z"/>
                <w:lang w:val="en-US"/>
              </w:rPr>
              <w:pPrChange w:id="12399" w:author="phuong vu" w:date="2018-11-23T13:48:00Z">
                <w:pPr>
                  <w:spacing w:line="360" w:lineRule="auto"/>
                  <w:jc w:val="center"/>
                </w:pPr>
              </w:pPrChange>
            </w:pPr>
          </w:p>
        </w:tc>
        <w:tc>
          <w:tcPr>
            <w:tcW w:w="1395" w:type="dxa"/>
          </w:tcPr>
          <w:p w14:paraId="01B846B7" w14:textId="77777777" w:rsidR="00692A1B" w:rsidRDefault="00692A1B" w:rsidP="00E6227B">
            <w:pPr>
              <w:spacing w:line="276" w:lineRule="auto"/>
              <w:jc w:val="center"/>
              <w:rPr>
                <w:ins w:id="12400" w:author="phuong vu" w:date="2018-11-21T20:09:00Z"/>
                <w:lang w:val="en-US"/>
              </w:rPr>
              <w:pPrChange w:id="12401" w:author="phuong vu" w:date="2018-11-23T13:48:00Z">
                <w:pPr>
                  <w:spacing w:line="360" w:lineRule="auto"/>
                  <w:jc w:val="center"/>
                </w:pPr>
              </w:pPrChange>
            </w:pPr>
          </w:p>
        </w:tc>
        <w:tc>
          <w:tcPr>
            <w:tcW w:w="1397" w:type="dxa"/>
          </w:tcPr>
          <w:p w14:paraId="157D8C03" w14:textId="77777777" w:rsidR="00692A1B" w:rsidRDefault="00692A1B" w:rsidP="00E6227B">
            <w:pPr>
              <w:spacing w:line="276" w:lineRule="auto"/>
              <w:jc w:val="center"/>
              <w:rPr>
                <w:ins w:id="12402" w:author="phuong vu" w:date="2018-11-21T20:09:00Z"/>
                <w:lang w:val="en-US"/>
              </w:rPr>
              <w:pPrChange w:id="12403" w:author="phuong vu" w:date="2018-11-23T13:48:00Z">
                <w:pPr>
                  <w:spacing w:line="360" w:lineRule="auto"/>
                  <w:jc w:val="center"/>
                </w:pPr>
              </w:pPrChange>
            </w:pPr>
          </w:p>
        </w:tc>
        <w:tc>
          <w:tcPr>
            <w:tcW w:w="1406" w:type="dxa"/>
          </w:tcPr>
          <w:p w14:paraId="0C71050B" w14:textId="77777777" w:rsidR="00692A1B" w:rsidRDefault="00692A1B" w:rsidP="00E6227B">
            <w:pPr>
              <w:spacing w:line="276" w:lineRule="auto"/>
              <w:jc w:val="center"/>
              <w:rPr>
                <w:ins w:id="12404" w:author="phuong vu" w:date="2018-11-21T20:09:00Z"/>
                <w:lang w:val="en-US"/>
              </w:rPr>
              <w:pPrChange w:id="12405" w:author="phuong vu" w:date="2018-11-23T13:48:00Z">
                <w:pPr>
                  <w:jc w:val="center"/>
                </w:pPr>
              </w:pPrChange>
            </w:pPr>
            <w:ins w:id="12406" w:author="phuong vu" w:date="2018-11-21T20:09:00Z">
              <w:r>
                <w:rPr>
                  <w:lang w:val="en-US"/>
                </w:rPr>
                <w:t>X</w:t>
              </w:r>
            </w:ins>
          </w:p>
        </w:tc>
      </w:tr>
      <w:tr w:rsidR="00692A1B" w14:paraId="2AFAE696" w14:textId="77777777" w:rsidTr="00D41CA7">
        <w:trPr>
          <w:ins w:id="12407" w:author="phuong vu" w:date="2018-11-21T20:09:00Z"/>
        </w:trPr>
        <w:tc>
          <w:tcPr>
            <w:tcW w:w="797" w:type="dxa"/>
          </w:tcPr>
          <w:p w14:paraId="0329BC6A" w14:textId="77777777" w:rsidR="00692A1B" w:rsidRDefault="00692A1B" w:rsidP="00E6227B">
            <w:pPr>
              <w:spacing w:line="276" w:lineRule="auto"/>
              <w:jc w:val="center"/>
              <w:rPr>
                <w:ins w:id="12408" w:author="phuong vu" w:date="2018-11-21T20:09:00Z"/>
                <w:lang w:val="en-US"/>
              </w:rPr>
              <w:pPrChange w:id="12409" w:author="phuong vu" w:date="2018-11-23T13:48:00Z">
                <w:pPr>
                  <w:spacing w:line="360" w:lineRule="auto"/>
                  <w:jc w:val="center"/>
                </w:pPr>
              </w:pPrChange>
            </w:pPr>
            <w:ins w:id="12410" w:author="phuong vu" w:date="2018-11-21T20:09:00Z">
              <w:r>
                <w:rPr>
                  <w:lang w:val="en-US"/>
                </w:rPr>
                <w:t>3</w:t>
              </w:r>
            </w:ins>
          </w:p>
        </w:tc>
        <w:tc>
          <w:tcPr>
            <w:tcW w:w="2368" w:type="dxa"/>
          </w:tcPr>
          <w:p w14:paraId="732DE38E" w14:textId="77777777" w:rsidR="00692A1B" w:rsidRDefault="00692A1B" w:rsidP="00E6227B">
            <w:pPr>
              <w:spacing w:line="276" w:lineRule="auto"/>
              <w:rPr>
                <w:ins w:id="12411" w:author="phuong vu" w:date="2018-11-21T20:09:00Z"/>
                <w:lang w:val="en-US"/>
              </w:rPr>
              <w:pPrChange w:id="12412" w:author="phuong vu" w:date="2018-11-23T13:48:00Z">
                <w:pPr>
                  <w:spacing w:line="360" w:lineRule="auto"/>
                </w:pPr>
              </w:pPrChange>
            </w:pPr>
            <w:ins w:id="12413" w:author="phuong vu" w:date="2018-11-21T20:09:00Z">
              <w:r>
                <w:rPr>
                  <w:lang w:val="en-US"/>
                </w:rPr>
                <w:t>material</w:t>
              </w:r>
            </w:ins>
          </w:p>
        </w:tc>
        <w:tc>
          <w:tcPr>
            <w:tcW w:w="1414" w:type="dxa"/>
          </w:tcPr>
          <w:p w14:paraId="427FAF81" w14:textId="77777777" w:rsidR="00692A1B" w:rsidRDefault="00692A1B" w:rsidP="00E6227B">
            <w:pPr>
              <w:spacing w:line="276" w:lineRule="auto"/>
              <w:jc w:val="center"/>
              <w:rPr>
                <w:ins w:id="12414" w:author="phuong vu" w:date="2018-11-21T20:09:00Z"/>
                <w:lang w:val="en-US"/>
              </w:rPr>
              <w:pPrChange w:id="12415" w:author="phuong vu" w:date="2018-11-23T13:48:00Z">
                <w:pPr>
                  <w:spacing w:line="360" w:lineRule="auto"/>
                  <w:jc w:val="center"/>
                </w:pPr>
              </w:pPrChange>
            </w:pPr>
          </w:p>
        </w:tc>
        <w:tc>
          <w:tcPr>
            <w:tcW w:w="1395" w:type="dxa"/>
          </w:tcPr>
          <w:p w14:paraId="377CCE71" w14:textId="77777777" w:rsidR="00692A1B" w:rsidRDefault="00692A1B" w:rsidP="00E6227B">
            <w:pPr>
              <w:spacing w:line="276" w:lineRule="auto"/>
              <w:jc w:val="center"/>
              <w:rPr>
                <w:ins w:id="12416" w:author="phuong vu" w:date="2018-11-21T20:09:00Z"/>
                <w:lang w:val="en-US"/>
              </w:rPr>
              <w:pPrChange w:id="12417" w:author="phuong vu" w:date="2018-11-23T13:48:00Z">
                <w:pPr>
                  <w:spacing w:line="360" w:lineRule="auto"/>
                  <w:jc w:val="center"/>
                </w:pPr>
              </w:pPrChange>
            </w:pPr>
          </w:p>
        </w:tc>
        <w:tc>
          <w:tcPr>
            <w:tcW w:w="1397" w:type="dxa"/>
          </w:tcPr>
          <w:p w14:paraId="4A089214" w14:textId="77777777" w:rsidR="00692A1B" w:rsidRDefault="00692A1B" w:rsidP="00E6227B">
            <w:pPr>
              <w:spacing w:line="276" w:lineRule="auto"/>
              <w:jc w:val="center"/>
              <w:rPr>
                <w:ins w:id="12418" w:author="phuong vu" w:date="2018-11-21T20:09:00Z"/>
                <w:lang w:val="en-US"/>
              </w:rPr>
              <w:pPrChange w:id="12419" w:author="phuong vu" w:date="2018-11-23T13:48:00Z">
                <w:pPr>
                  <w:spacing w:line="360" w:lineRule="auto"/>
                  <w:jc w:val="center"/>
                </w:pPr>
              </w:pPrChange>
            </w:pPr>
          </w:p>
        </w:tc>
        <w:tc>
          <w:tcPr>
            <w:tcW w:w="1406" w:type="dxa"/>
          </w:tcPr>
          <w:p w14:paraId="45D8D89D" w14:textId="77777777" w:rsidR="00692A1B" w:rsidRDefault="00692A1B" w:rsidP="00E6227B">
            <w:pPr>
              <w:spacing w:line="276" w:lineRule="auto"/>
              <w:jc w:val="center"/>
              <w:rPr>
                <w:ins w:id="12420" w:author="phuong vu" w:date="2018-11-21T20:09:00Z"/>
                <w:lang w:val="en-US"/>
              </w:rPr>
              <w:pPrChange w:id="12421" w:author="phuong vu" w:date="2018-11-23T13:48:00Z">
                <w:pPr>
                  <w:jc w:val="center"/>
                </w:pPr>
              </w:pPrChange>
            </w:pPr>
            <w:ins w:id="12422" w:author="phuong vu" w:date="2018-11-21T20:09:00Z">
              <w:r>
                <w:rPr>
                  <w:lang w:val="en-US"/>
                </w:rPr>
                <w:t>X</w:t>
              </w:r>
            </w:ins>
          </w:p>
        </w:tc>
      </w:tr>
      <w:tr w:rsidR="00692A1B" w14:paraId="41A89494" w14:textId="77777777" w:rsidTr="00D41CA7">
        <w:trPr>
          <w:ins w:id="12423" w:author="phuong vu" w:date="2018-11-21T20:09:00Z"/>
        </w:trPr>
        <w:tc>
          <w:tcPr>
            <w:tcW w:w="797" w:type="dxa"/>
          </w:tcPr>
          <w:p w14:paraId="766CE361" w14:textId="77777777" w:rsidR="00692A1B" w:rsidRDefault="00692A1B" w:rsidP="00E6227B">
            <w:pPr>
              <w:spacing w:line="276" w:lineRule="auto"/>
              <w:jc w:val="center"/>
              <w:rPr>
                <w:ins w:id="12424" w:author="phuong vu" w:date="2018-11-21T20:09:00Z"/>
                <w:lang w:val="en-US"/>
              </w:rPr>
              <w:pPrChange w:id="12425" w:author="phuong vu" w:date="2018-11-23T13:48:00Z">
                <w:pPr>
                  <w:spacing w:line="360" w:lineRule="auto"/>
                  <w:jc w:val="center"/>
                </w:pPr>
              </w:pPrChange>
            </w:pPr>
            <w:ins w:id="12426" w:author="phuong vu" w:date="2018-11-21T20:09:00Z">
              <w:r>
                <w:rPr>
                  <w:lang w:val="en-US"/>
                </w:rPr>
                <w:t>4</w:t>
              </w:r>
            </w:ins>
          </w:p>
        </w:tc>
        <w:tc>
          <w:tcPr>
            <w:tcW w:w="2368" w:type="dxa"/>
          </w:tcPr>
          <w:p w14:paraId="4A5BE6BD" w14:textId="77777777" w:rsidR="00692A1B" w:rsidRDefault="00692A1B" w:rsidP="00E6227B">
            <w:pPr>
              <w:spacing w:line="276" w:lineRule="auto"/>
              <w:rPr>
                <w:ins w:id="12427" w:author="phuong vu" w:date="2018-11-21T20:09:00Z"/>
                <w:lang w:val="en-US"/>
              </w:rPr>
              <w:pPrChange w:id="12428" w:author="phuong vu" w:date="2018-11-23T13:48:00Z">
                <w:pPr>
                  <w:spacing w:line="360" w:lineRule="auto"/>
                </w:pPr>
              </w:pPrChange>
            </w:pPr>
            <w:ins w:id="12429" w:author="phuong vu" w:date="2018-11-21T20:09:00Z">
              <w:r>
                <w:rPr>
                  <w:lang w:val="en-US"/>
                </w:rPr>
                <w:t>label</w:t>
              </w:r>
            </w:ins>
          </w:p>
        </w:tc>
        <w:tc>
          <w:tcPr>
            <w:tcW w:w="1414" w:type="dxa"/>
          </w:tcPr>
          <w:p w14:paraId="42AFCD15" w14:textId="77777777" w:rsidR="00692A1B" w:rsidRDefault="00692A1B" w:rsidP="00E6227B">
            <w:pPr>
              <w:spacing w:line="276" w:lineRule="auto"/>
              <w:jc w:val="center"/>
              <w:rPr>
                <w:ins w:id="12430" w:author="phuong vu" w:date="2018-11-21T20:09:00Z"/>
                <w:lang w:val="en-US"/>
              </w:rPr>
              <w:pPrChange w:id="12431" w:author="phuong vu" w:date="2018-11-23T13:48:00Z">
                <w:pPr>
                  <w:spacing w:line="360" w:lineRule="auto"/>
                  <w:jc w:val="center"/>
                </w:pPr>
              </w:pPrChange>
            </w:pPr>
          </w:p>
        </w:tc>
        <w:tc>
          <w:tcPr>
            <w:tcW w:w="1395" w:type="dxa"/>
          </w:tcPr>
          <w:p w14:paraId="6D5B7219" w14:textId="77777777" w:rsidR="00692A1B" w:rsidRDefault="00692A1B" w:rsidP="00E6227B">
            <w:pPr>
              <w:spacing w:line="276" w:lineRule="auto"/>
              <w:jc w:val="center"/>
              <w:rPr>
                <w:ins w:id="12432" w:author="phuong vu" w:date="2018-11-21T20:09:00Z"/>
                <w:lang w:val="en-US"/>
              </w:rPr>
              <w:pPrChange w:id="12433" w:author="phuong vu" w:date="2018-11-23T13:48:00Z">
                <w:pPr>
                  <w:spacing w:line="360" w:lineRule="auto"/>
                  <w:jc w:val="center"/>
                </w:pPr>
              </w:pPrChange>
            </w:pPr>
          </w:p>
        </w:tc>
        <w:tc>
          <w:tcPr>
            <w:tcW w:w="1397" w:type="dxa"/>
          </w:tcPr>
          <w:p w14:paraId="68351042" w14:textId="77777777" w:rsidR="00692A1B" w:rsidRDefault="00692A1B" w:rsidP="00E6227B">
            <w:pPr>
              <w:spacing w:line="276" w:lineRule="auto"/>
              <w:jc w:val="center"/>
              <w:rPr>
                <w:ins w:id="12434" w:author="phuong vu" w:date="2018-11-21T20:09:00Z"/>
                <w:lang w:val="en-US"/>
              </w:rPr>
              <w:pPrChange w:id="12435" w:author="phuong vu" w:date="2018-11-23T13:48:00Z">
                <w:pPr>
                  <w:spacing w:line="360" w:lineRule="auto"/>
                  <w:jc w:val="center"/>
                </w:pPr>
              </w:pPrChange>
            </w:pPr>
          </w:p>
        </w:tc>
        <w:tc>
          <w:tcPr>
            <w:tcW w:w="1406" w:type="dxa"/>
          </w:tcPr>
          <w:p w14:paraId="56BD9276" w14:textId="77777777" w:rsidR="00692A1B" w:rsidRDefault="00692A1B" w:rsidP="00E6227B">
            <w:pPr>
              <w:spacing w:line="276" w:lineRule="auto"/>
              <w:jc w:val="center"/>
              <w:rPr>
                <w:ins w:id="12436" w:author="phuong vu" w:date="2018-11-21T20:09:00Z"/>
                <w:lang w:val="en-US"/>
              </w:rPr>
              <w:pPrChange w:id="12437" w:author="phuong vu" w:date="2018-11-23T13:48:00Z">
                <w:pPr>
                  <w:jc w:val="center"/>
                </w:pPr>
              </w:pPrChange>
            </w:pPr>
            <w:ins w:id="12438" w:author="phuong vu" w:date="2018-11-21T20:09:00Z">
              <w:r>
                <w:rPr>
                  <w:lang w:val="en-US"/>
                </w:rPr>
                <w:t>X</w:t>
              </w:r>
            </w:ins>
          </w:p>
        </w:tc>
      </w:tr>
      <w:tr w:rsidR="00692A1B" w14:paraId="7B53A311" w14:textId="77777777" w:rsidTr="00D41CA7">
        <w:trPr>
          <w:ins w:id="12439" w:author="phuong vu" w:date="2018-11-21T20:09:00Z"/>
        </w:trPr>
        <w:tc>
          <w:tcPr>
            <w:tcW w:w="797" w:type="dxa"/>
          </w:tcPr>
          <w:p w14:paraId="7B58D830" w14:textId="77777777" w:rsidR="00692A1B" w:rsidRDefault="00692A1B" w:rsidP="00E6227B">
            <w:pPr>
              <w:spacing w:line="276" w:lineRule="auto"/>
              <w:jc w:val="center"/>
              <w:rPr>
                <w:ins w:id="12440" w:author="phuong vu" w:date="2018-11-21T20:09:00Z"/>
                <w:lang w:val="en-US"/>
              </w:rPr>
              <w:pPrChange w:id="12441" w:author="phuong vu" w:date="2018-11-23T13:48:00Z">
                <w:pPr>
                  <w:spacing w:line="360" w:lineRule="auto"/>
                  <w:jc w:val="center"/>
                </w:pPr>
              </w:pPrChange>
            </w:pPr>
            <w:ins w:id="12442" w:author="phuong vu" w:date="2018-11-21T20:09:00Z">
              <w:r>
                <w:rPr>
                  <w:lang w:val="en-US"/>
                </w:rPr>
                <w:t>5</w:t>
              </w:r>
            </w:ins>
          </w:p>
        </w:tc>
        <w:tc>
          <w:tcPr>
            <w:tcW w:w="2368" w:type="dxa"/>
          </w:tcPr>
          <w:p w14:paraId="1A6AB542" w14:textId="77777777" w:rsidR="00692A1B" w:rsidRDefault="00692A1B" w:rsidP="00E6227B">
            <w:pPr>
              <w:spacing w:line="276" w:lineRule="auto"/>
              <w:rPr>
                <w:ins w:id="12443" w:author="phuong vu" w:date="2018-11-21T20:09:00Z"/>
                <w:lang w:val="en-US"/>
              </w:rPr>
              <w:pPrChange w:id="12444" w:author="phuong vu" w:date="2018-11-23T13:48:00Z">
                <w:pPr>
                  <w:spacing w:line="360" w:lineRule="auto"/>
                </w:pPr>
              </w:pPrChange>
            </w:pPr>
            <w:ins w:id="12445" w:author="phuong vu" w:date="2018-11-21T20:09:00Z">
              <w:r>
                <w:rPr>
                  <w:lang w:val="en-US"/>
                </w:rPr>
                <w:t>unit</w:t>
              </w:r>
            </w:ins>
          </w:p>
        </w:tc>
        <w:tc>
          <w:tcPr>
            <w:tcW w:w="1414" w:type="dxa"/>
          </w:tcPr>
          <w:p w14:paraId="0AB8565C" w14:textId="77777777" w:rsidR="00692A1B" w:rsidRDefault="00692A1B" w:rsidP="00E6227B">
            <w:pPr>
              <w:spacing w:line="276" w:lineRule="auto"/>
              <w:jc w:val="center"/>
              <w:rPr>
                <w:ins w:id="12446" w:author="phuong vu" w:date="2018-11-21T20:09:00Z"/>
                <w:lang w:val="en-US"/>
              </w:rPr>
              <w:pPrChange w:id="12447" w:author="phuong vu" w:date="2018-11-23T13:48:00Z">
                <w:pPr>
                  <w:spacing w:line="360" w:lineRule="auto"/>
                  <w:jc w:val="center"/>
                </w:pPr>
              </w:pPrChange>
            </w:pPr>
          </w:p>
        </w:tc>
        <w:tc>
          <w:tcPr>
            <w:tcW w:w="1395" w:type="dxa"/>
          </w:tcPr>
          <w:p w14:paraId="5CD5AF6F" w14:textId="77777777" w:rsidR="00692A1B" w:rsidRDefault="00692A1B" w:rsidP="00E6227B">
            <w:pPr>
              <w:spacing w:line="276" w:lineRule="auto"/>
              <w:jc w:val="center"/>
              <w:rPr>
                <w:ins w:id="12448" w:author="phuong vu" w:date="2018-11-21T20:09:00Z"/>
                <w:lang w:val="en-US"/>
              </w:rPr>
              <w:pPrChange w:id="12449" w:author="phuong vu" w:date="2018-11-23T13:48:00Z">
                <w:pPr>
                  <w:spacing w:line="360" w:lineRule="auto"/>
                  <w:jc w:val="center"/>
                </w:pPr>
              </w:pPrChange>
            </w:pPr>
          </w:p>
        </w:tc>
        <w:tc>
          <w:tcPr>
            <w:tcW w:w="1397" w:type="dxa"/>
          </w:tcPr>
          <w:p w14:paraId="0CB80F04" w14:textId="77777777" w:rsidR="00692A1B" w:rsidRDefault="00692A1B" w:rsidP="00E6227B">
            <w:pPr>
              <w:spacing w:line="276" w:lineRule="auto"/>
              <w:jc w:val="center"/>
              <w:rPr>
                <w:ins w:id="12450" w:author="phuong vu" w:date="2018-11-21T20:09:00Z"/>
                <w:lang w:val="en-US"/>
              </w:rPr>
              <w:pPrChange w:id="12451" w:author="phuong vu" w:date="2018-11-23T13:48:00Z">
                <w:pPr>
                  <w:spacing w:line="360" w:lineRule="auto"/>
                  <w:jc w:val="center"/>
                </w:pPr>
              </w:pPrChange>
            </w:pPr>
          </w:p>
        </w:tc>
        <w:tc>
          <w:tcPr>
            <w:tcW w:w="1406" w:type="dxa"/>
          </w:tcPr>
          <w:p w14:paraId="0C24D031" w14:textId="77777777" w:rsidR="00692A1B" w:rsidRDefault="00692A1B" w:rsidP="00E6227B">
            <w:pPr>
              <w:spacing w:line="276" w:lineRule="auto"/>
              <w:jc w:val="center"/>
              <w:rPr>
                <w:ins w:id="12452" w:author="phuong vu" w:date="2018-11-21T20:09:00Z"/>
                <w:lang w:val="en-US"/>
              </w:rPr>
              <w:pPrChange w:id="12453" w:author="phuong vu" w:date="2018-11-23T13:48:00Z">
                <w:pPr>
                  <w:jc w:val="center"/>
                </w:pPr>
              </w:pPrChange>
            </w:pPr>
            <w:ins w:id="12454" w:author="phuong vu" w:date="2018-11-21T20:09:00Z">
              <w:r>
                <w:rPr>
                  <w:lang w:val="en-US"/>
                </w:rPr>
                <w:t>X</w:t>
              </w:r>
            </w:ins>
          </w:p>
        </w:tc>
      </w:tr>
      <w:tr w:rsidR="00692A1B" w14:paraId="5CFA3986" w14:textId="77777777" w:rsidTr="00D41CA7">
        <w:trPr>
          <w:ins w:id="12455" w:author="phuong vu" w:date="2018-11-21T20:09:00Z"/>
        </w:trPr>
        <w:tc>
          <w:tcPr>
            <w:tcW w:w="797" w:type="dxa"/>
          </w:tcPr>
          <w:p w14:paraId="52A3B704" w14:textId="77777777" w:rsidR="00692A1B" w:rsidRDefault="00692A1B" w:rsidP="00E6227B">
            <w:pPr>
              <w:spacing w:line="276" w:lineRule="auto"/>
              <w:jc w:val="center"/>
              <w:rPr>
                <w:ins w:id="12456" w:author="phuong vu" w:date="2018-11-21T20:09:00Z"/>
                <w:lang w:val="en-US"/>
              </w:rPr>
              <w:pPrChange w:id="12457" w:author="phuong vu" w:date="2018-11-23T13:48:00Z">
                <w:pPr>
                  <w:spacing w:line="360" w:lineRule="auto"/>
                  <w:jc w:val="center"/>
                </w:pPr>
              </w:pPrChange>
            </w:pPr>
            <w:ins w:id="12458" w:author="phuong vu" w:date="2018-11-21T20:09:00Z">
              <w:r>
                <w:rPr>
                  <w:lang w:val="en-US"/>
                </w:rPr>
                <w:t>6</w:t>
              </w:r>
            </w:ins>
          </w:p>
        </w:tc>
        <w:tc>
          <w:tcPr>
            <w:tcW w:w="2368" w:type="dxa"/>
          </w:tcPr>
          <w:p w14:paraId="6DB0E765" w14:textId="77777777" w:rsidR="00692A1B" w:rsidRDefault="00692A1B" w:rsidP="00E6227B">
            <w:pPr>
              <w:spacing w:line="276" w:lineRule="auto"/>
              <w:rPr>
                <w:ins w:id="12459" w:author="phuong vu" w:date="2018-11-21T20:09:00Z"/>
                <w:lang w:val="en-US"/>
              </w:rPr>
              <w:pPrChange w:id="12460" w:author="phuong vu" w:date="2018-11-23T13:48:00Z">
                <w:pPr>
                  <w:spacing w:line="360" w:lineRule="auto"/>
                </w:pPr>
              </w:pPrChange>
            </w:pPr>
            <w:ins w:id="12461" w:author="phuong vu" w:date="2018-11-21T20:09:00Z">
              <w:r>
                <w:rPr>
                  <w:lang w:val="en-US"/>
                </w:rPr>
                <w:t>product</w:t>
              </w:r>
            </w:ins>
          </w:p>
        </w:tc>
        <w:tc>
          <w:tcPr>
            <w:tcW w:w="1414" w:type="dxa"/>
          </w:tcPr>
          <w:p w14:paraId="36AA10D1" w14:textId="77777777" w:rsidR="00692A1B" w:rsidRDefault="00692A1B" w:rsidP="00E6227B">
            <w:pPr>
              <w:spacing w:line="276" w:lineRule="auto"/>
              <w:jc w:val="center"/>
              <w:rPr>
                <w:ins w:id="12462" w:author="phuong vu" w:date="2018-11-21T20:09:00Z"/>
                <w:lang w:val="en-US"/>
              </w:rPr>
              <w:pPrChange w:id="12463" w:author="phuong vu" w:date="2018-11-23T13:48:00Z">
                <w:pPr>
                  <w:spacing w:line="360" w:lineRule="auto"/>
                  <w:jc w:val="center"/>
                </w:pPr>
              </w:pPrChange>
            </w:pPr>
          </w:p>
        </w:tc>
        <w:tc>
          <w:tcPr>
            <w:tcW w:w="1395" w:type="dxa"/>
          </w:tcPr>
          <w:p w14:paraId="3553F6F8" w14:textId="77777777" w:rsidR="00692A1B" w:rsidRDefault="00692A1B" w:rsidP="00E6227B">
            <w:pPr>
              <w:spacing w:line="276" w:lineRule="auto"/>
              <w:jc w:val="center"/>
              <w:rPr>
                <w:ins w:id="12464" w:author="phuong vu" w:date="2018-11-21T20:09:00Z"/>
                <w:lang w:val="en-US"/>
              </w:rPr>
              <w:pPrChange w:id="12465" w:author="phuong vu" w:date="2018-11-23T13:48:00Z">
                <w:pPr>
                  <w:spacing w:line="360" w:lineRule="auto"/>
                  <w:jc w:val="center"/>
                </w:pPr>
              </w:pPrChange>
            </w:pPr>
          </w:p>
        </w:tc>
        <w:tc>
          <w:tcPr>
            <w:tcW w:w="1397" w:type="dxa"/>
          </w:tcPr>
          <w:p w14:paraId="71366826" w14:textId="77777777" w:rsidR="00692A1B" w:rsidRDefault="00692A1B" w:rsidP="00E6227B">
            <w:pPr>
              <w:spacing w:line="276" w:lineRule="auto"/>
              <w:jc w:val="center"/>
              <w:rPr>
                <w:ins w:id="12466" w:author="phuong vu" w:date="2018-11-21T20:09:00Z"/>
                <w:lang w:val="en-US"/>
              </w:rPr>
              <w:pPrChange w:id="12467" w:author="phuong vu" w:date="2018-11-23T13:48:00Z">
                <w:pPr>
                  <w:spacing w:line="360" w:lineRule="auto"/>
                  <w:jc w:val="center"/>
                </w:pPr>
              </w:pPrChange>
            </w:pPr>
          </w:p>
        </w:tc>
        <w:tc>
          <w:tcPr>
            <w:tcW w:w="1406" w:type="dxa"/>
          </w:tcPr>
          <w:p w14:paraId="4F4674C3" w14:textId="77777777" w:rsidR="00692A1B" w:rsidRDefault="00692A1B" w:rsidP="00E6227B">
            <w:pPr>
              <w:spacing w:line="276" w:lineRule="auto"/>
              <w:jc w:val="center"/>
              <w:rPr>
                <w:ins w:id="12468" w:author="phuong vu" w:date="2018-11-21T20:09:00Z"/>
                <w:lang w:val="en-US"/>
              </w:rPr>
              <w:pPrChange w:id="12469" w:author="phuong vu" w:date="2018-11-23T13:48:00Z">
                <w:pPr>
                  <w:jc w:val="center"/>
                </w:pPr>
              </w:pPrChange>
            </w:pPr>
            <w:ins w:id="12470" w:author="phuong vu" w:date="2018-11-21T20:09:00Z">
              <w:r>
                <w:rPr>
                  <w:lang w:val="en-US"/>
                </w:rPr>
                <w:t>X</w:t>
              </w:r>
            </w:ins>
          </w:p>
        </w:tc>
      </w:tr>
      <w:tr w:rsidR="00692A1B" w14:paraId="0AAA06C3" w14:textId="77777777" w:rsidTr="00D41CA7">
        <w:trPr>
          <w:ins w:id="12471" w:author="phuong vu" w:date="2018-11-21T20:09:00Z"/>
        </w:trPr>
        <w:tc>
          <w:tcPr>
            <w:tcW w:w="797" w:type="dxa"/>
          </w:tcPr>
          <w:p w14:paraId="067DBDF9" w14:textId="77777777" w:rsidR="00692A1B" w:rsidRDefault="00692A1B" w:rsidP="00E6227B">
            <w:pPr>
              <w:spacing w:line="276" w:lineRule="auto"/>
              <w:jc w:val="center"/>
              <w:rPr>
                <w:ins w:id="12472" w:author="phuong vu" w:date="2018-11-21T20:09:00Z"/>
                <w:lang w:val="en-US"/>
              </w:rPr>
              <w:pPrChange w:id="12473" w:author="phuong vu" w:date="2018-11-23T13:48:00Z">
                <w:pPr>
                  <w:spacing w:line="360" w:lineRule="auto"/>
                  <w:jc w:val="center"/>
                </w:pPr>
              </w:pPrChange>
            </w:pPr>
            <w:ins w:id="12474" w:author="phuong vu" w:date="2018-11-21T20:09:00Z">
              <w:r>
                <w:rPr>
                  <w:lang w:val="en-US"/>
                </w:rPr>
                <w:t>7</w:t>
              </w:r>
            </w:ins>
          </w:p>
        </w:tc>
        <w:tc>
          <w:tcPr>
            <w:tcW w:w="2368" w:type="dxa"/>
          </w:tcPr>
          <w:p w14:paraId="20EDA957" w14:textId="77777777" w:rsidR="00692A1B" w:rsidRDefault="00692A1B" w:rsidP="00E6227B">
            <w:pPr>
              <w:spacing w:line="276" w:lineRule="auto"/>
              <w:rPr>
                <w:ins w:id="12475" w:author="phuong vu" w:date="2018-11-21T20:09:00Z"/>
                <w:lang w:val="en-US"/>
              </w:rPr>
              <w:pPrChange w:id="12476" w:author="phuong vu" w:date="2018-11-23T13:48:00Z">
                <w:pPr>
                  <w:spacing w:line="360" w:lineRule="auto"/>
                </w:pPr>
              </w:pPrChange>
            </w:pPr>
            <w:ins w:id="12477" w:author="phuong vu" w:date="2018-11-21T20:09:00Z">
              <w:r>
                <w:rPr>
                  <w:lang w:val="en-US"/>
                </w:rPr>
                <w:t>product_type</w:t>
              </w:r>
            </w:ins>
          </w:p>
        </w:tc>
        <w:tc>
          <w:tcPr>
            <w:tcW w:w="1414" w:type="dxa"/>
          </w:tcPr>
          <w:p w14:paraId="588624B4" w14:textId="77777777" w:rsidR="00692A1B" w:rsidRDefault="00692A1B" w:rsidP="00E6227B">
            <w:pPr>
              <w:spacing w:line="276" w:lineRule="auto"/>
              <w:jc w:val="center"/>
              <w:rPr>
                <w:ins w:id="12478" w:author="phuong vu" w:date="2018-11-21T20:09:00Z"/>
                <w:lang w:val="en-US"/>
              </w:rPr>
              <w:pPrChange w:id="12479" w:author="phuong vu" w:date="2018-11-23T13:48:00Z">
                <w:pPr>
                  <w:spacing w:line="360" w:lineRule="auto"/>
                  <w:jc w:val="center"/>
                </w:pPr>
              </w:pPrChange>
            </w:pPr>
          </w:p>
        </w:tc>
        <w:tc>
          <w:tcPr>
            <w:tcW w:w="1395" w:type="dxa"/>
          </w:tcPr>
          <w:p w14:paraId="2D3AECC7" w14:textId="77777777" w:rsidR="00692A1B" w:rsidRDefault="00692A1B" w:rsidP="00E6227B">
            <w:pPr>
              <w:spacing w:line="276" w:lineRule="auto"/>
              <w:jc w:val="center"/>
              <w:rPr>
                <w:ins w:id="12480" w:author="phuong vu" w:date="2018-11-21T20:09:00Z"/>
                <w:lang w:val="en-US"/>
              </w:rPr>
              <w:pPrChange w:id="12481" w:author="phuong vu" w:date="2018-11-23T13:48:00Z">
                <w:pPr>
                  <w:spacing w:line="360" w:lineRule="auto"/>
                  <w:jc w:val="center"/>
                </w:pPr>
              </w:pPrChange>
            </w:pPr>
          </w:p>
        </w:tc>
        <w:tc>
          <w:tcPr>
            <w:tcW w:w="1397" w:type="dxa"/>
          </w:tcPr>
          <w:p w14:paraId="489A4A89" w14:textId="77777777" w:rsidR="00692A1B" w:rsidRDefault="00692A1B" w:rsidP="00E6227B">
            <w:pPr>
              <w:spacing w:line="276" w:lineRule="auto"/>
              <w:jc w:val="center"/>
              <w:rPr>
                <w:ins w:id="12482" w:author="phuong vu" w:date="2018-11-21T20:09:00Z"/>
                <w:lang w:val="en-US"/>
              </w:rPr>
              <w:pPrChange w:id="12483" w:author="phuong vu" w:date="2018-11-23T13:48:00Z">
                <w:pPr>
                  <w:spacing w:line="360" w:lineRule="auto"/>
                  <w:jc w:val="center"/>
                </w:pPr>
              </w:pPrChange>
            </w:pPr>
          </w:p>
        </w:tc>
        <w:tc>
          <w:tcPr>
            <w:tcW w:w="1406" w:type="dxa"/>
          </w:tcPr>
          <w:p w14:paraId="622A451B" w14:textId="77777777" w:rsidR="00692A1B" w:rsidRDefault="00692A1B" w:rsidP="00E6227B">
            <w:pPr>
              <w:spacing w:line="276" w:lineRule="auto"/>
              <w:jc w:val="center"/>
              <w:rPr>
                <w:ins w:id="12484" w:author="phuong vu" w:date="2018-11-21T20:09:00Z"/>
                <w:lang w:val="en-US"/>
              </w:rPr>
              <w:pPrChange w:id="12485" w:author="phuong vu" w:date="2018-11-23T13:48:00Z">
                <w:pPr>
                  <w:jc w:val="center"/>
                </w:pPr>
              </w:pPrChange>
            </w:pPr>
            <w:ins w:id="12486" w:author="phuong vu" w:date="2018-11-21T20:09:00Z">
              <w:r>
                <w:rPr>
                  <w:lang w:val="en-US"/>
                </w:rPr>
                <w:t>X</w:t>
              </w:r>
            </w:ins>
          </w:p>
        </w:tc>
      </w:tr>
      <w:tr w:rsidR="00692A1B" w14:paraId="2028EBE1" w14:textId="77777777" w:rsidTr="00D41CA7">
        <w:trPr>
          <w:ins w:id="12487" w:author="phuong vu" w:date="2018-11-21T20:09:00Z"/>
        </w:trPr>
        <w:tc>
          <w:tcPr>
            <w:tcW w:w="797" w:type="dxa"/>
          </w:tcPr>
          <w:p w14:paraId="37D2142C" w14:textId="77777777" w:rsidR="00692A1B" w:rsidRDefault="00692A1B" w:rsidP="00E6227B">
            <w:pPr>
              <w:spacing w:line="276" w:lineRule="auto"/>
              <w:jc w:val="center"/>
              <w:rPr>
                <w:ins w:id="12488" w:author="phuong vu" w:date="2018-11-21T20:09:00Z"/>
                <w:lang w:val="en-US"/>
              </w:rPr>
              <w:pPrChange w:id="12489" w:author="phuong vu" w:date="2018-11-23T13:48:00Z">
                <w:pPr>
                  <w:spacing w:line="360" w:lineRule="auto"/>
                  <w:jc w:val="center"/>
                </w:pPr>
              </w:pPrChange>
            </w:pPr>
            <w:ins w:id="12490" w:author="phuong vu" w:date="2018-11-21T20:09:00Z">
              <w:r>
                <w:rPr>
                  <w:lang w:val="en-US"/>
                </w:rPr>
                <w:t>8</w:t>
              </w:r>
            </w:ins>
          </w:p>
        </w:tc>
        <w:tc>
          <w:tcPr>
            <w:tcW w:w="2368" w:type="dxa"/>
          </w:tcPr>
          <w:p w14:paraId="115CB1B5" w14:textId="77777777" w:rsidR="00692A1B" w:rsidRDefault="00692A1B" w:rsidP="00E6227B">
            <w:pPr>
              <w:spacing w:line="276" w:lineRule="auto"/>
              <w:rPr>
                <w:ins w:id="12491" w:author="phuong vu" w:date="2018-11-21T20:09:00Z"/>
                <w:lang w:val="en-US"/>
              </w:rPr>
              <w:pPrChange w:id="12492" w:author="phuong vu" w:date="2018-11-23T13:48:00Z">
                <w:pPr>
                  <w:spacing w:line="360" w:lineRule="auto"/>
                </w:pPr>
              </w:pPrChange>
            </w:pPr>
            <w:ins w:id="12493" w:author="phuong vu" w:date="2018-11-21T20:09:00Z">
              <w:r>
                <w:rPr>
                  <w:lang w:val="en-US"/>
                </w:rPr>
                <w:t>unit_price</w:t>
              </w:r>
            </w:ins>
          </w:p>
        </w:tc>
        <w:tc>
          <w:tcPr>
            <w:tcW w:w="1414" w:type="dxa"/>
          </w:tcPr>
          <w:p w14:paraId="2C1A1870" w14:textId="77777777" w:rsidR="00692A1B" w:rsidRDefault="00692A1B" w:rsidP="00E6227B">
            <w:pPr>
              <w:spacing w:line="276" w:lineRule="auto"/>
              <w:jc w:val="center"/>
              <w:rPr>
                <w:ins w:id="12494" w:author="phuong vu" w:date="2018-11-21T20:09:00Z"/>
                <w:lang w:val="en-US"/>
              </w:rPr>
              <w:pPrChange w:id="12495" w:author="phuong vu" w:date="2018-11-23T13:48:00Z">
                <w:pPr>
                  <w:spacing w:line="360" w:lineRule="auto"/>
                  <w:jc w:val="center"/>
                </w:pPr>
              </w:pPrChange>
            </w:pPr>
          </w:p>
        </w:tc>
        <w:tc>
          <w:tcPr>
            <w:tcW w:w="1395" w:type="dxa"/>
          </w:tcPr>
          <w:p w14:paraId="0028568F" w14:textId="77777777" w:rsidR="00692A1B" w:rsidRDefault="00692A1B" w:rsidP="00E6227B">
            <w:pPr>
              <w:spacing w:line="276" w:lineRule="auto"/>
              <w:jc w:val="center"/>
              <w:rPr>
                <w:ins w:id="12496" w:author="phuong vu" w:date="2018-11-21T20:09:00Z"/>
                <w:lang w:val="en-US"/>
              </w:rPr>
              <w:pPrChange w:id="12497" w:author="phuong vu" w:date="2018-11-23T13:48:00Z">
                <w:pPr>
                  <w:spacing w:line="360" w:lineRule="auto"/>
                  <w:jc w:val="center"/>
                </w:pPr>
              </w:pPrChange>
            </w:pPr>
          </w:p>
        </w:tc>
        <w:tc>
          <w:tcPr>
            <w:tcW w:w="1397" w:type="dxa"/>
          </w:tcPr>
          <w:p w14:paraId="268D6592" w14:textId="77777777" w:rsidR="00692A1B" w:rsidRDefault="00692A1B" w:rsidP="00E6227B">
            <w:pPr>
              <w:spacing w:line="276" w:lineRule="auto"/>
              <w:jc w:val="center"/>
              <w:rPr>
                <w:ins w:id="12498" w:author="phuong vu" w:date="2018-11-21T20:09:00Z"/>
                <w:lang w:val="en-US"/>
              </w:rPr>
              <w:pPrChange w:id="12499" w:author="phuong vu" w:date="2018-11-23T13:48:00Z">
                <w:pPr>
                  <w:spacing w:line="360" w:lineRule="auto"/>
                  <w:jc w:val="center"/>
                </w:pPr>
              </w:pPrChange>
            </w:pPr>
          </w:p>
        </w:tc>
        <w:tc>
          <w:tcPr>
            <w:tcW w:w="1406" w:type="dxa"/>
          </w:tcPr>
          <w:p w14:paraId="197E5FAB" w14:textId="77777777" w:rsidR="00692A1B" w:rsidRDefault="00692A1B" w:rsidP="00E6227B">
            <w:pPr>
              <w:spacing w:line="276" w:lineRule="auto"/>
              <w:jc w:val="center"/>
              <w:rPr>
                <w:ins w:id="12500" w:author="phuong vu" w:date="2018-11-21T20:09:00Z"/>
                <w:lang w:val="en-US"/>
              </w:rPr>
              <w:pPrChange w:id="12501" w:author="phuong vu" w:date="2018-11-23T13:48:00Z">
                <w:pPr>
                  <w:jc w:val="center"/>
                </w:pPr>
              </w:pPrChange>
            </w:pPr>
            <w:ins w:id="12502" w:author="phuong vu" w:date="2018-11-21T20:09:00Z">
              <w:r>
                <w:rPr>
                  <w:lang w:val="en-US"/>
                </w:rPr>
                <w:t>X</w:t>
              </w:r>
            </w:ins>
          </w:p>
        </w:tc>
      </w:tr>
      <w:tr w:rsidR="00692A1B" w14:paraId="2A66D51F" w14:textId="77777777" w:rsidTr="00D41CA7">
        <w:trPr>
          <w:ins w:id="12503" w:author="phuong vu" w:date="2018-11-21T20:09:00Z"/>
        </w:trPr>
        <w:tc>
          <w:tcPr>
            <w:tcW w:w="797" w:type="dxa"/>
          </w:tcPr>
          <w:p w14:paraId="5CEDD886" w14:textId="77777777" w:rsidR="00692A1B" w:rsidRDefault="00692A1B" w:rsidP="00E6227B">
            <w:pPr>
              <w:spacing w:line="276" w:lineRule="auto"/>
              <w:jc w:val="center"/>
              <w:rPr>
                <w:ins w:id="12504" w:author="phuong vu" w:date="2018-11-21T20:09:00Z"/>
                <w:lang w:val="en-US"/>
              </w:rPr>
              <w:pPrChange w:id="12505" w:author="phuong vu" w:date="2018-11-23T13:48:00Z">
                <w:pPr>
                  <w:spacing w:line="360" w:lineRule="auto"/>
                  <w:jc w:val="center"/>
                </w:pPr>
              </w:pPrChange>
            </w:pPr>
            <w:ins w:id="12506" w:author="phuong vu" w:date="2018-11-21T20:09:00Z">
              <w:r>
                <w:rPr>
                  <w:lang w:val="en-US"/>
                </w:rPr>
                <w:t>9</w:t>
              </w:r>
            </w:ins>
          </w:p>
        </w:tc>
        <w:tc>
          <w:tcPr>
            <w:tcW w:w="2368" w:type="dxa"/>
          </w:tcPr>
          <w:p w14:paraId="2B9878F4" w14:textId="77777777" w:rsidR="00692A1B" w:rsidRDefault="00692A1B" w:rsidP="00E6227B">
            <w:pPr>
              <w:spacing w:line="276" w:lineRule="auto"/>
              <w:rPr>
                <w:ins w:id="12507" w:author="phuong vu" w:date="2018-11-21T20:09:00Z"/>
                <w:lang w:val="en-US"/>
              </w:rPr>
              <w:pPrChange w:id="12508" w:author="phuong vu" w:date="2018-11-23T13:48:00Z">
                <w:pPr>
                  <w:spacing w:line="360" w:lineRule="auto"/>
                </w:pPr>
              </w:pPrChange>
            </w:pPr>
            <w:ins w:id="12509" w:author="phuong vu" w:date="2018-11-21T20:09:00Z">
              <w:r>
                <w:rPr>
                  <w:lang w:val="en-US"/>
                </w:rPr>
                <w:t>time_schedule</w:t>
              </w:r>
            </w:ins>
          </w:p>
        </w:tc>
        <w:tc>
          <w:tcPr>
            <w:tcW w:w="1414" w:type="dxa"/>
          </w:tcPr>
          <w:p w14:paraId="1364EE2D" w14:textId="77777777" w:rsidR="00692A1B" w:rsidRDefault="00692A1B" w:rsidP="00E6227B">
            <w:pPr>
              <w:spacing w:line="276" w:lineRule="auto"/>
              <w:jc w:val="center"/>
              <w:rPr>
                <w:ins w:id="12510" w:author="phuong vu" w:date="2018-11-21T20:09:00Z"/>
                <w:lang w:val="en-US"/>
              </w:rPr>
              <w:pPrChange w:id="12511" w:author="phuong vu" w:date="2018-11-23T13:48:00Z">
                <w:pPr>
                  <w:spacing w:line="360" w:lineRule="auto"/>
                  <w:jc w:val="center"/>
                </w:pPr>
              </w:pPrChange>
            </w:pPr>
          </w:p>
        </w:tc>
        <w:tc>
          <w:tcPr>
            <w:tcW w:w="1395" w:type="dxa"/>
          </w:tcPr>
          <w:p w14:paraId="2211FD68" w14:textId="77777777" w:rsidR="00692A1B" w:rsidRDefault="00692A1B" w:rsidP="00E6227B">
            <w:pPr>
              <w:spacing w:line="276" w:lineRule="auto"/>
              <w:jc w:val="center"/>
              <w:rPr>
                <w:ins w:id="12512" w:author="phuong vu" w:date="2018-11-21T20:09:00Z"/>
                <w:lang w:val="en-US"/>
              </w:rPr>
              <w:pPrChange w:id="12513" w:author="phuong vu" w:date="2018-11-23T13:48:00Z">
                <w:pPr>
                  <w:spacing w:line="360" w:lineRule="auto"/>
                  <w:jc w:val="center"/>
                </w:pPr>
              </w:pPrChange>
            </w:pPr>
          </w:p>
        </w:tc>
        <w:tc>
          <w:tcPr>
            <w:tcW w:w="1397" w:type="dxa"/>
          </w:tcPr>
          <w:p w14:paraId="27333615" w14:textId="77777777" w:rsidR="00692A1B" w:rsidRDefault="00692A1B" w:rsidP="00E6227B">
            <w:pPr>
              <w:spacing w:line="276" w:lineRule="auto"/>
              <w:jc w:val="center"/>
              <w:rPr>
                <w:ins w:id="12514" w:author="phuong vu" w:date="2018-11-21T20:09:00Z"/>
                <w:lang w:val="en-US"/>
              </w:rPr>
              <w:pPrChange w:id="12515" w:author="phuong vu" w:date="2018-11-23T13:48:00Z">
                <w:pPr>
                  <w:spacing w:line="360" w:lineRule="auto"/>
                  <w:jc w:val="center"/>
                </w:pPr>
              </w:pPrChange>
            </w:pPr>
          </w:p>
        </w:tc>
        <w:tc>
          <w:tcPr>
            <w:tcW w:w="1406" w:type="dxa"/>
          </w:tcPr>
          <w:p w14:paraId="72AE790D" w14:textId="77777777" w:rsidR="00692A1B" w:rsidRDefault="00692A1B" w:rsidP="00E6227B">
            <w:pPr>
              <w:spacing w:line="276" w:lineRule="auto"/>
              <w:jc w:val="center"/>
              <w:rPr>
                <w:ins w:id="12516" w:author="phuong vu" w:date="2018-11-21T20:09:00Z"/>
                <w:lang w:val="en-US"/>
              </w:rPr>
              <w:pPrChange w:id="12517" w:author="phuong vu" w:date="2018-11-23T13:48:00Z">
                <w:pPr>
                  <w:jc w:val="center"/>
                </w:pPr>
              </w:pPrChange>
            </w:pPr>
            <w:ins w:id="12518" w:author="phuong vu" w:date="2018-11-21T20:09:00Z">
              <w:r>
                <w:rPr>
                  <w:lang w:val="en-US"/>
                </w:rPr>
                <w:t>X</w:t>
              </w:r>
            </w:ins>
          </w:p>
        </w:tc>
      </w:tr>
      <w:tr w:rsidR="00692A1B" w14:paraId="6914CB25" w14:textId="77777777" w:rsidTr="00D41CA7">
        <w:trPr>
          <w:ins w:id="12519" w:author="phuong vu" w:date="2018-11-21T20:09:00Z"/>
        </w:trPr>
        <w:tc>
          <w:tcPr>
            <w:tcW w:w="797" w:type="dxa"/>
          </w:tcPr>
          <w:p w14:paraId="460AC13B" w14:textId="77777777" w:rsidR="00692A1B" w:rsidRDefault="00692A1B" w:rsidP="00E6227B">
            <w:pPr>
              <w:spacing w:line="276" w:lineRule="auto"/>
              <w:jc w:val="center"/>
              <w:rPr>
                <w:ins w:id="12520" w:author="phuong vu" w:date="2018-11-21T20:09:00Z"/>
                <w:lang w:val="en-US"/>
              </w:rPr>
              <w:pPrChange w:id="12521" w:author="phuong vu" w:date="2018-11-23T13:48:00Z">
                <w:pPr>
                  <w:spacing w:line="360" w:lineRule="auto"/>
                  <w:jc w:val="center"/>
                </w:pPr>
              </w:pPrChange>
            </w:pPr>
            <w:ins w:id="12522" w:author="phuong vu" w:date="2018-11-21T20:09:00Z">
              <w:r>
                <w:rPr>
                  <w:lang w:val="en-US"/>
                </w:rPr>
                <w:t>10</w:t>
              </w:r>
            </w:ins>
          </w:p>
        </w:tc>
        <w:tc>
          <w:tcPr>
            <w:tcW w:w="2368" w:type="dxa"/>
          </w:tcPr>
          <w:p w14:paraId="25A3CC67" w14:textId="77777777" w:rsidR="00692A1B" w:rsidRDefault="00692A1B" w:rsidP="00E6227B">
            <w:pPr>
              <w:spacing w:line="276" w:lineRule="auto"/>
              <w:rPr>
                <w:ins w:id="12523" w:author="phuong vu" w:date="2018-11-21T20:09:00Z"/>
                <w:lang w:val="en-US"/>
              </w:rPr>
              <w:pPrChange w:id="12524" w:author="phuong vu" w:date="2018-11-23T13:48:00Z">
                <w:pPr>
                  <w:spacing w:line="360" w:lineRule="auto"/>
                </w:pPr>
              </w:pPrChange>
            </w:pPr>
            <w:ins w:id="12525" w:author="phuong vu" w:date="2018-11-21T20:09:00Z">
              <w:r>
                <w:rPr>
                  <w:lang w:val="en-US"/>
                </w:rPr>
                <w:t>branch</w:t>
              </w:r>
            </w:ins>
          </w:p>
        </w:tc>
        <w:tc>
          <w:tcPr>
            <w:tcW w:w="1414" w:type="dxa"/>
          </w:tcPr>
          <w:p w14:paraId="17E54856" w14:textId="77777777" w:rsidR="00692A1B" w:rsidRDefault="00692A1B" w:rsidP="00E6227B">
            <w:pPr>
              <w:spacing w:line="276" w:lineRule="auto"/>
              <w:jc w:val="center"/>
              <w:rPr>
                <w:ins w:id="12526" w:author="phuong vu" w:date="2018-11-21T20:09:00Z"/>
                <w:lang w:val="en-US"/>
              </w:rPr>
              <w:pPrChange w:id="12527" w:author="phuong vu" w:date="2018-11-23T13:48:00Z">
                <w:pPr>
                  <w:spacing w:line="360" w:lineRule="auto"/>
                  <w:jc w:val="center"/>
                </w:pPr>
              </w:pPrChange>
            </w:pPr>
          </w:p>
        </w:tc>
        <w:tc>
          <w:tcPr>
            <w:tcW w:w="1395" w:type="dxa"/>
          </w:tcPr>
          <w:p w14:paraId="5214D891" w14:textId="77777777" w:rsidR="00692A1B" w:rsidRDefault="00692A1B" w:rsidP="00E6227B">
            <w:pPr>
              <w:spacing w:line="276" w:lineRule="auto"/>
              <w:jc w:val="center"/>
              <w:rPr>
                <w:ins w:id="12528" w:author="phuong vu" w:date="2018-11-21T20:09:00Z"/>
                <w:lang w:val="en-US"/>
              </w:rPr>
              <w:pPrChange w:id="12529" w:author="phuong vu" w:date="2018-11-23T13:48:00Z">
                <w:pPr>
                  <w:spacing w:line="360" w:lineRule="auto"/>
                  <w:jc w:val="center"/>
                </w:pPr>
              </w:pPrChange>
            </w:pPr>
          </w:p>
        </w:tc>
        <w:tc>
          <w:tcPr>
            <w:tcW w:w="1397" w:type="dxa"/>
          </w:tcPr>
          <w:p w14:paraId="04C51DE7" w14:textId="77777777" w:rsidR="00692A1B" w:rsidRDefault="00692A1B" w:rsidP="00E6227B">
            <w:pPr>
              <w:spacing w:line="276" w:lineRule="auto"/>
              <w:jc w:val="center"/>
              <w:rPr>
                <w:ins w:id="12530" w:author="phuong vu" w:date="2018-11-21T20:09:00Z"/>
                <w:lang w:val="en-US"/>
              </w:rPr>
              <w:pPrChange w:id="12531" w:author="phuong vu" w:date="2018-11-23T13:48:00Z">
                <w:pPr>
                  <w:spacing w:line="360" w:lineRule="auto"/>
                  <w:jc w:val="center"/>
                </w:pPr>
              </w:pPrChange>
            </w:pPr>
          </w:p>
        </w:tc>
        <w:tc>
          <w:tcPr>
            <w:tcW w:w="1406" w:type="dxa"/>
          </w:tcPr>
          <w:p w14:paraId="1918D7A0" w14:textId="77777777" w:rsidR="00692A1B" w:rsidRDefault="00692A1B" w:rsidP="00E6227B">
            <w:pPr>
              <w:spacing w:line="276" w:lineRule="auto"/>
              <w:jc w:val="center"/>
              <w:rPr>
                <w:ins w:id="12532" w:author="phuong vu" w:date="2018-11-21T20:09:00Z"/>
                <w:lang w:val="en-US"/>
              </w:rPr>
              <w:pPrChange w:id="12533" w:author="phuong vu" w:date="2018-11-23T13:48:00Z">
                <w:pPr>
                  <w:jc w:val="center"/>
                </w:pPr>
              </w:pPrChange>
            </w:pPr>
            <w:ins w:id="12534" w:author="phuong vu" w:date="2018-11-21T20:09:00Z">
              <w:r>
                <w:rPr>
                  <w:lang w:val="en-US"/>
                </w:rPr>
                <w:t>X</w:t>
              </w:r>
            </w:ins>
          </w:p>
        </w:tc>
      </w:tr>
      <w:tr w:rsidR="00692A1B" w14:paraId="70DB0DA6" w14:textId="77777777" w:rsidTr="00D41CA7">
        <w:trPr>
          <w:ins w:id="12535" w:author="phuong vu" w:date="2018-11-21T20:09:00Z"/>
        </w:trPr>
        <w:tc>
          <w:tcPr>
            <w:tcW w:w="797" w:type="dxa"/>
          </w:tcPr>
          <w:p w14:paraId="5DC24938" w14:textId="77777777" w:rsidR="00692A1B" w:rsidRDefault="00692A1B" w:rsidP="00E6227B">
            <w:pPr>
              <w:spacing w:line="276" w:lineRule="auto"/>
              <w:jc w:val="center"/>
              <w:rPr>
                <w:ins w:id="12536" w:author="phuong vu" w:date="2018-11-21T20:09:00Z"/>
                <w:lang w:val="en-US"/>
              </w:rPr>
              <w:pPrChange w:id="12537" w:author="phuong vu" w:date="2018-11-23T13:48:00Z">
                <w:pPr>
                  <w:spacing w:line="360" w:lineRule="auto"/>
                  <w:jc w:val="center"/>
                </w:pPr>
              </w:pPrChange>
            </w:pPr>
            <w:ins w:id="12538" w:author="phuong vu" w:date="2018-11-21T20:09:00Z">
              <w:r>
                <w:rPr>
                  <w:lang w:val="en-US"/>
                </w:rPr>
                <w:t>11</w:t>
              </w:r>
            </w:ins>
          </w:p>
        </w:tc>
        <w:tc>
          <w:tcPr>
            <w:tcW w:w="2368" w:type="dxa"/>
          </w:tcPr>
          <w:p w14:paraId="017FD013" w14:textId="77777777" w:rsidR="00692A1B" w:rsidRDefault="00692A1B" w:rsidP="00E6227B">
            <w:pPr>
              <w:spacing w:line="276" w:lineRule="auto"/>
              <w:rPr>
                <w:ins w:id="12539" w:author="phuong vu" w:date="2018-11-21T20:09:00Z"/>
                <w:lang w:val="en-US"/>
              </w:rPr>
              <w:pPrChange w:id="12540" w:author="phuong vu" w:date="2018-11-23T13:48:00Z">
                <w:pPr>
                  <w:spacing w:line="360" w:lineRule="auto"/>
                </w:pPr>
              </w:pPrChange>
            </w:pPr>
            <w:ins w:id="12541" w:author="phuong vu" w:date="2018-11-21T20:09:00Z">
              <w:r>
                <w:rPr>
                  <w:lang w:val="en-US"/>
                </w:rPr>
                <w:t>service_type_branch</w:t>
              </w:r>
            </w:ins>
          </w:p>
        </w:tc>
        <w:tc>
          <w:tcPr>
            <w:tcW w:w="1414" w:type="dxa"/>
          </w:tcPr>
          <w:p w14:paraId="1F5E1D81" w14:textId="77777777" w:rsidR="00692A1B" w:rsidRDefault="00692A1B" w:rsidP="00E6227B">
            <w:pPr>
              <w:spacing w:line="276" w:lineRule="auto"/>
              <w:jc w:val="center"/>
              <w:rPr>
                <w:ins w:id="12542" w:author="phuong vu" w:date="2018-11-21T20:09:00Z"/>
                <w:lang w:val="en-US"/>
              </w:rPr>
              <w:pPrChange w:id="12543" w:author="phuong vu" w:date="2018-11-23T13:48:00Z">
                <w:pPr>
                  <w:spacing w:line="360" w:lineRule="auto"/>
                  <w:jc w:val="center"/>
                </w:pPr>
              </w:pPrChange>
            </w:pPr>
          </w:p>
        </w:tc>
        <w:tc>
          <w:tcPr>
            <w:tcW w:w="1395" w:type="dxa"/>
          </w:tcPr>
          <w:p w14:paraId="789EA4F8" w14:textId="77777777" w:rsidR="00692A1B" w:rsidRDefault="00692A1B" w:rsidP="00E6227B">
            <w:pPr>
              <w:spacing w:line="276" w:lineRule="auto"/>
              <w:jc w:val="center"/>
              <w:rPr>
                <w:ins w:id="12544" w:author="phuong vu" w:date="2018-11-21T20:09:00Z"/>
                <w:lang w:val="en-US"/>
              </w:rPr>
              <w:pPrChange w:id="12545" w:author="phuong vu" w:date="2018-11-23T13:48:00Z">
                <w:pPr>
                  <w:spacing w:line="360" w:lineRule="auto"/>
                  <w:jc w:val="center"/>
                </w:pPr>
              </w:pPrChange>
            </w:pPr>
          </w:p>
        </w:tc>
        <w:tc>
          <w:tcPr>
            <w:tcW w:w="1397" w:type="dxa"/>
          </w:tcPr>
          <w:p w14:paraId="792BB1E4" w14:textId="77777777" w:rsidR="00692A1B" w:rsidRDefault="00692A1B" w:rsidP="00E6227B">
            <w:pPr>
              <w:spacing w:line="276" w:lineRule="auto"/>
              <w:jc w:val="center"/>
              <w:rPr>
                <w:ins w:id="12546" w:author="phuong vu" w:date="2018-11-21T20:09:00Z"/>
                <w:lang w:val="en-US"/>
              </w:rPr>
              <w:pPrChange w:id="12547" w:author="phuong vu" w:date="2018-11-23T13:48:00Z">
                <w:pPr>
                  <w:spacing w:line="360" w:lineRule="auto"/>
                  <w:jc w:val="center"/>
                </w:pPr>
              </w:pPrChange>
            </w:pPr>
          </w:p>
        </w:tc>
        <w:tc>
          <w:tcPr>
            <w:tcW w:w="1406" w:type="dxa"/>
          </w:tcPr>
          <w:p w14:paraId="1C5480BA" w14:textId="77777777" w:rsidR="00692A1B" w:rsidRDefault="00692A1B" w:rsidP="00E6227B">
            <w:pPr>
              <w:spacing w:line="276" w:lineRule="auto"/>
              <w:jc w:val="center"/>
              <w:rPr>
                <w:ins w:id="12548" w:author="phuong vu" w:date="2018-11-21T20:09:00Z"/>
                <w:lang w:val="en-US"/>
              </w:rPr>
              <w:pPrChange w:id="12549" w:author="phuong vu" w:date="2018-11-23T13:48:00Z">
                <w:pPr>
                  <w:jc w:val="center"/>
                </w:pPr>
              </w:pPrChange>
            </w:pPr>
            <w:ins w:id="12550" w:author="phuong vu" w:date="2018-11-21T20:09:00Z">
              <w:r>
                <w:rPr>
                  <w:lang w:val="en-US"/>
                </w:rPr>
                <w:t>X</w:t>
              </w:r>
            </w:ins>
          </w:p>
        </w:tc>
      </w:tr>
    </w:tbl>
    <w:p w14:paraId="71639FE1" w14:textId="77777777" w:rsidR="00692A1B" w:rsidRPr="00933422" w:rsidRDefault="00692A1B" w:rsidP="00E6227B">
      <w:pPr>
        <w:spacing w:line="276" w:lineRule="auto"/>
        <w:rPr>
          <w:ins w:id="12551" w:author="phuong vu" w:date="2018-11-21T18:58:00Z"/>
          <w:lang w:val="en-US"/>
        </w:rPr>
        <w:pPrChange w:id="12552" w:author="phuong vu" w:date="2018-11-23T13:48:00Z">
          <w:pPr>
            <w:pStyle w:val="Heading5"/>
          </w:pPr>
        </w:pPrChange>
      </w:pPr>
    </w:p>
    <w:p w14:paraId="54D926DB" w14:textId="508F9595" w:rsidR="00D25C6A" w:rsidRPr="00D25C6A" w:rsidRDefault="00D25C6A" w:rsidP="00E6227B">
      <w:pPr>
        <w:pStyle w:val="Heading5"/>
        <w:spacing w:line="276" w:lineRule="auto"/>
        <w:rPr>
          <w:lang w:val="en-US"/>
        </w:rPr>
        <w:pPrChange w:id="12553" w:author="phuong vu" w:date="2018-11-23T13:48:00Z">
          <w:pPr>
            <w:pStyle w:val="Heading6"/>
          </w:pPr>
        </w:pPrChange>
      </w:pPr>
      <w:ins w:id="12554" w:author="phuong vu" w:date="2018-11-21T18:58:00Z">
        <w:r>
          <w:rPr>
            <w:lang w:val="en-US"/>
          </w:rPr>
          <w:t>Cách xử lí</w:t>
        </w:r>
      </w:ins>
    </w:p>
    <w:p w14:paraId="3C658E63" w14:textId="102B80DD" w:rsidR="00A61DB2" w:rsidRDefault="00A61DB2" w:rsidP="00E6227B">
      <w:pPr>
        <w:pStyle w:val="Heading4"/>
        <w:spacing w:line="276" w:lineRule="auto"/>
        <w:rPr>
          <w:lang w:val="en-US"/>
        </w:rPr>
        <w:pPrChange w:id="12555" w:author="phuong vu" w:date="2018-11-23T13:48:00Z">
          <w:pPr>
            <w:pStyle w:val="Heading4"/>
          </w:pPr>
        </w:pPrChange>
      </w:pPr>
      <w:bookmarkStart w:id="12556" w:name="_Toc530662899"/>
      <w:r>
        <w:rPr>
          <w:lang w:val="en-US"/>
        </w:rPr>
        <w:t>Tạo đơn hàng</w:t>
      </w:r>
      <w:bookmarkEnd w:id="12556"/>
    </w:p>
    <w:p w14:paraId="6FFB52A8" w14:textId="1B59BA4C" w:rsidR="008E15BC" w:rsidRDefault="008E15BC" w:rsidP="00E6227B">
      <w:pPr>
        <w:pStyle w:val="Heading5"/>
        <w:spacing w:line="276" w:lineRule="auto"/>
        <w:rPr>
          <w:lang w:val="en-US"/>
        </w:rPr>
        <w:pPrChange w:id="12557" w:author="phuong vu" w:date="2018-11-23T13:48:00Z">
          <w:pPr>
            <w:pStyle w:val="Heading5"/>
          </w:pPr>
        </w:pPrChange>
      </w:pPr>
      <w:r>
        <w:rPr>
          <w:lang w:val="en-US"/>
        </w:rPr>
        <w:t>Mục đích</w:t>
      </w:r>
    </w:p>
    <w:p w14:paraId="5C4CAF4E" w14:textId="59843113" w:rsidR="003C68BE" w:rsidRPr="00C95C85" w:rsidRDefault="003C68BE" w:rsidP="00E6227B">
      <w:pPr>
        <w:spacing w:line="276" w:lineRule="auto"/>
        <w:ind w:firstLine="720"/>
        <w:rPr>
          <w:lang w:val="en-US"/>
        </w:rPr>
        <w:pPrChange w:id="12558" w:author="phuong vu" w:date="2018-11-23T13:48:00Z">
          <w:pPr>
            <w:ind w:firstLine="720"/>
          </w:pPr>
        </w:pPrChange>
      </w:pPr>
      <w:r>
        <w:rPr>
          <w:lang w:val="en-US"/>
        </w:rPr>
        <w:t>Tạo đơn hàng là chức năng tiên quyết để cho hệ thống có dữ liệu để xử lí. Tạo đơn hàng hỗ trợ tạo ở điện thoại được áp dụng cho người dùng khách hàng. Ở web, chức năng tạo đơn hàng chỉ được người dùng nhân viên (nhân viên quản lí đơn hàng) sử dụng.</w:t>
      </w:r>
    </w:p>
    <w:p w14:paraId="48D96FAA" w14:textId="0CE17451" w:rsidR="008E15BC" w:rsidRDefault="008E15BC" w:rsidP="00E6227B">
      <w:pPr>
        <w:pStyle w:val="Heading5"/>
        <w:spacing w:line="276" w:lineRule="auto"/>
        <w:rPr>
          <w:lang w:val="en-US"/>
        </w:rPr>
        <w:pPrChange w:id="12559" w:author="phuong vu" w:date="2018-11-23T13:48:00Z">
          <w:pPr>
            <w:pStyle w:val="Heading5"/>
          </w:pPr>
        </w:pPrChange>
      </w:pPr>
      <w:r>
        <w:rPr>
          <w:lang w:val="en-US"/>
        </w:rPr>
        <w:lastRenderedPageBreak/>
        <w:t>Giao diện</w:t>
      </w:r>
    </w:p>
    <w:p w14:paraId="74D7517B" w14:textId="77777777" w:rsidR="00D3682B" w:rsidRDefault="00D3682B" w:rsidP="00E6227B">
      <w:pPr>
        <w:keepNext/>
        <w:spacing w:line="276" w:lineRule="auto"/>
        <w:pPrChange w:id="12560" w:author="phuong vu" w:date="2018-11-23T13:48:00Z">
          <w:pPr>
            <w:keepNext/>
          </w:pPr>
        </w:pPrChange>
      </w:pPr>
      <w:r>
        <w:rPr>
          <w:noProof/>
        </w:rPr>
        <w:drawing>
          <wp:inline distT="0" distB="0" distL="0" distR="0" wp14:anchorId="3AC0F9DF" wp14:editId="57C2FF17">
            <wp:extent cx="5579745" cy="377634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9745" cy="3776345"/>
                    </a:xfrm>
                    <a:prstGeom prst="rect">
                      <a:avLst/>
                    </a:prstGeom>
                    <a:noFill/>
                    <a:ln>
                      <a:noFill/>
                    </a:ln>
                  </pic:spPr>
                </pic:pic>
              </a:graphicData>
            </a:graphic>
          </wp:inline>
        </w:drawing>
      </w:r>
    </w:p>
    <w:p w14:paraId="4037FB6D" w14:textId="3B93627E" w:rsidR="00D3682B" w:rsidRDefault="00D3682B" w:rsidP="00E6227B">
      <w:pPr>
        <w:pStyle w:val="Caption"/>
        <w:spacing w:line="276" w:lineRule="auto"/>
        <w:rPr>
          <w:szCs w:val="26"/>
          <w:lang w:val="en-US"/>
        </w:rPr>
        <w:pPrChange w:id="12561" w:author="phuong vu" w:date="2018-11-23T13:48:00Z">
          <w:pPr>
            <w:pStyle w:val="Caption"/>
          </w:pPr>
        </w:pPrChange>
      </w:pPr>
      <w:bookmarkStart w:id="12562" w:name="_Toc530662950"/>
      <w:r w:rsidRPr="009B63D4">
        <w:rPr>
          <w:szCs w:val="26"/>
        </w:rPr>
        <w:t xml:space="preserve">Hình </w:t>
      </w:r>
      <w:ins w:id="12563"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12564"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12565" w:author="phuong vu" w:date="2018-11-22T18:14:00Z">
        <w:r w:rsidR="00627671">
          <w:rPr>
            <w:noProof/>
            <w:szCs w:val="26"/>
          </w:rPr>
          <w:t>23</w:t>
        </w:r>
        <w:r w:rsidR="00627671">
          <w:rPr>
            <w:szCs w:val="26"/>
          </w:rPr>
          <w:fldChar w:fldCharType="end"/>
        </w:r>
      </w:ins>
      <w:del w:id="12566"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15</w:delText>
        </w:r>
        <w:r w:rsidR="006C103E" w:rsidDel="00EC5005">
          <w:rPr>
            <w:szCs w:val="26"/>
          </w:rPr>
          <w:fldChar w:fldCharType="end"/>
        </w:r>
      </w:del>
      <w:r w:rsidRPr="009B63D4">
        <w:rPr>
          <w:szCs w:val="26"/>
          <w:lang w:val="en-US"/>
        </w:rPr>
        <w:t xml:space="preserve"> Giao diện tạo đơn hàng mới trên web</w:t>
      </w:r>
      <w:bookmarkEnd w:id="12562"/>
    </w:p>
    <w:p w14:paraId="1AECE2F0" w14:textId="77777777" w:rsidR="00442EB8" w:rsidRDefault="00442EB8" w:rsidP="00E6227B">
      <w:pPr>
        <w:keepNext/>
        <w:spacing w:line="276" w:lineRule="auto"/>
        <w:pPrChange w:id="12567" w:author="phuong vu" w:date="2018-11-23T13:48:00Z">
          <w:pPr>
            <w:keepNext/>
          </w:pPr>
        </w:pPrChange>
      </w:pPr>
      <w:r>
        <w:rPr>
          <w:noProof/>
        </w:rPr>
        <w:lastRenderedPageBreak/>
        <w:drawing>
          <wp:inline distT="0" distB="0" distL="0" distR="0" wp14:anchorId="76652213" wp14:editId="6EC10047">
            <wp:extent cx="5579745" cy="4374515"/>
            <wp:effectExtent l="0" t="0" r="190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4374515"/>
                    </a:xfrm>
                    <a:prstGeom prst="rect">
                      <a:avLst/>
                    </a:prstGeom>
                    <a:noFill/>
                    <a:ln>
                      <a:noFill/>
                    </a:ln>
                  </pic:spPr>
                </pic:pic>
              </a:graphicData>
            </a:graphic>
          </wp:inline>
        </w:drawing>
      </w:r>
    </w:p>
    <w:p w14:paraId="17AE9A17" w14:textId="3C507482" w:rsidR="00442EB8" w:rsidRPr="009B63D4" w:rsidRDefault="00442EB8" w:rsidP="00E6227B">
      <w:pPr>
        <w:pStyle w:val="Caption"/>
        <w:spacing w:line="276" w:lineRule="auto"/>
        <w:rPr>
          <w:szCs w:val="26"/>
          <w:lang w:val="en-US"/>
        </w:rPr>
        <w:pPrChange w:id="12568" w:author="phuong vu" w:date="2018-11-23T13:48:00Z">
          <w:pPr>
            <w:pStyle w:val="Caption"/>
          </w:pPr>
        </w:pPrChange>
      </w:pPr>
      <w:bookmarkStart w:id="12569" w:name="_Toc530662951"/>
      <w:r w:rsidRPr="009B63D4">
        <w:rPr>
          <w:szCs w:val="26"/>
        </w:rPr>
        <w:t xml:space="preserve">Hình </w:t>
      </w:r>
      <w:ins w:id="12570"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12571"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12572" w:author="phuong vu" w:date="2018-11-22T18:14:00Z">
        <w:r w:rsidR="00627671">
          <w:rPr>
            <w:noProof/>
            <w:szCs w:val="26"/>
          </w:rPr>
          <w:t>24</w:t>
        </w:r>
        <w:r w:rsidR="00627671">
          <w:rPr>
            <w:szCs w:val="26"/>
          </w:rPr>
          <w:fldChar w:fldCharType="end"/>
        </w:r>
      </w:ins>
      <w:del w:id="12573"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16</w:delText>
        </w:r>
        <w:r w:rsidR="006C103E" w:rsidDel="00EC5005">
          <w:rPr>
            <w:szCs w:val="26"/>
          </w:rPr>
          <w:fldChar w:fldCharType="end"/>
        </w:r>
      </w:del>
      <w:r w:rsidRPr="009B63D4">
        <w:rPr>
          <w:szCs w:val="26"/>
          <w:lang w:val="en-US"/>
        </w:rPr>
        <w:t xml:space="preserve"> Giao diện xác nhận đơn hàng sau khi tạo mới</w:t>
      </w:r>
      <w:bookmarkEnd w:id="12569"/>
    </w:p>
    <w:p w14:paraId="0BC24A2A" w14:textId="5A2DDB0C" w:rsidR="008E15BC" w:rsidRDefault="008E15BC" w:rsidP="00E6227B">
      <w:pPr>
        <w:pStyle w:val="Heading5"/>
        <w:spacing w:line="276" w:lineRule="auto"/>
        <w:rPr>
          <w:lang w:val="en-US"/>
        </w:rPr>
        <w:pPrChange w:id="12574" w:author="phuong vu" w:date="2018-11-23T13:48:00Z">
          <w:pPr>
            <w:pStyle w:val="Heading5"/>
          </w:pPr>
        </w:pPrChange>
      </w:pPr>
      <w:r>
        <w:rPr>
          <w:lang w:val="en-US"/>
        </w:rPr>
        <w:t>Các thành phần giao diện</w:t>
      </w:r>
    </w:p>
    <w:tbl>
      <w:tblPr>
        <w:tblStyle w:val="TableGrid"/>
        <w:tblW w:w="0" w:type="auto"/>
        <w:tblLook w:val="04A0" w:firstRow="1" w:lastRow="0" w:firstColumn="1" w:lastColumn="0" w:noHBand="0" w:noVBand="1"/>
      </w:tblPr>
      <w:tblGrid>
        <w:gridCol w:w="798"/>
        <w:gridCol w:w="2224"/>
        <w:gridCol w:w="2835"/>
        <w:gridCol w:w="1231"/>
        <w:gridCol w:w="1689"/>
      </w:tblGrid>
      <w:tr w:rsidR="00263449" w14:paraId="44F1660E" w14:textId="77777777" w:rsidTr="00A72A60">
        <w:tc>
          <w:tcPr>
            <w:tcW w:w="805" w:type="dxa"/>
            <w:vAlign w:val="center"/>
          </w:tcPr>
          <w:p w14:paraId="296D1AB1" w14:textId="77777777" w:rsidR="00263449" w:rsidRPr="007F1EF1" w:rsidRDefault="00263449" w:rsidP="00E6227B">
            <w:pPr>
              <w:spacing w:line="276" w:lineRule="auto"/>
              <w:jc w:val="center"/>
              <w:rPr>
                <w:b/>
                <w:lang w:val="en-US"/>
              </w:rPr>
              <w:pPrChange w:id="12575" w:author="phuong vu" w:date="2018-11-23T13:48:00Z">
                <w:pPr>
                  <w:spacing w:line="360" w:lineRule="auto"/>
                  <w:jc w:val="center"/>
                </w:pPr>
              </w:pPrChange>
            </w:pPr>
            <w:r w:rsidRPr="007F1EF1">
              <w:rPr>
                <w:b/>
                <w:lang w:val="en-US"/>
              </w:rPr>
              <w:t>STT</w:t>
            </w:r>
          </w:p>
        </w:tc>
        <w:tc>
          <w:tcPr>
            <w:tcW w:w="1980" w:type="dxa"/>
            <w:vAlign w:val="center"/>
          </w:tcPr>
          <w:p w14:paraId="59A5CDDE" w14:textId="77777777" w:rsidR="00263449" w:rsidRPr="007F1EF1" w:rsidRDefault="00263449" w:rsidP="00E6227B">
            <w:pPr>
              <w:spacing w:line="276" w:lineRule="auto"/>
              <w:jc w:val="center"/>
              <w:rPr>
                <w:b/>
                <w:lang w:val="en-US"/>
              </w:rPr>
              <w:pPrChange w:id="12576" w:author="phuong vu" w:date="2018-11-23T13:48:00Z">
                <w:pPr>
                  <w:spacing w:line="360" w:lineRule="auto"/>
                  <w:jc w:val="center"/>
                </w:pPr>
              </w:pPrChange>
            </w:pPr>
            <w:r w:rsidRPr="007F1EF1">
              <w:rPr>
                <w:b/>
                <w:lang w:val="en-US"/>
              </w:rPr>
              <w:t>Loại điều khiển</w:t>
            </w:r>
          </w:p>
        </w:tc>
        <w:tc>
          <w:tcPr>
            <w:tcW w:w="2970" w:type="dxa"/>
            <w:vAlign w:val="center"/>
          </w:tcPr>
          <w:p w14:paraId="48D7A81F" w14:textId="77777777" w:rsidR="00263449" w:rsidRPr="007F1EF1" w:rsidRDefault="00263449" w:rsidP="00E6227B">
            <w:pPr>
              <w:spacing w:line="276" w:lineRule="auto"/>
              <w:jc w:val="center"/>
              <w:rPr>
                <w:b/>
                <w:lang w:val="en-US"/>
              </w:rPr>
              <w:pPrChange w:id="12577" w:author="phuong vu" w:date="2018-11-23T13:48:00Z">
                <w:pPr>
                  <w:spacing w:line="360" w:lineRule="auto"/>
                  <w:jc w:val="center"/>
                </w:pPr>
              </w:pPrChange>
            </w:pPr>
            <w:r w:rsidRPr="007F1EF1">
              <w:rPr>
                <w:b/>
                <w:lang w:val="en-US"/>
              </w:rPr>
              <w:t>Nội dung thực hiện</w:t>
            </w:r>
          </w:p>
        </w:tc>
        <w:tc>
          <w:tcPr>
            <w:tcW w:w="1266" w:type="dxa"/>
            <w:vAlign w:val="center"/>
          </w:tcPr>
          <w:p w14:paraId="14598B60" w14:textId="77777777" w:rsidR="00263449" w:rsidRPr="007F1EF1" w:rsidRDefault="00263449" w:rsidP="00E6227B">
            <w:pPr>
              <w:spacing w:line="276" w:lineRule="auto"/>
              <w:jc w:val="center"/>
              <w:rPr>
                <w:b/>
                <w:lang w:val="en-US"/>
              </w:rPr>
              <w:pPrChange w:id="12578" w:author="phuong vu" w:date="2018-11-23T13:48:00Z">
                <w:pPr>
                  <w:spacing w:line="360" w:lineRule="auto"/>
                  <w:jc w:val="center"/>
                </w:pPr>
              </w:pPrChange>
            </w:pPr>
            <w:r w:rsidRPr="007F1EF1">
              <w:rPr>
                <w:b/>
                <w:lang w:val="en-US"/>
              </w:rPr>
              <w:t>Giá trị mặc định</w:t>
            </w:r>
          </w:p>
        </w:tc>
        <w:tc>
          <w:tcPr>
            <w:tcW w:w="1756" w:type="dxa"/>
            <w:vAlign w:val="center"/>
          </w:tcPr>
          <w:p w14:paraId="4A449ABF" w14:textId="77777777" w:rsidR="00263449" w:rsidRPr="007F1EF1" w:rsidRDefault="00263449" w:rsidP="00E6227B">
            <w:pPr>
              <w:spacing w:line="276" w:lineRule="auto"/>
              <w:jc w:val="center"/>
              <w:rPr>
                <w:b/>
                <w:lang w:val="en-US"/>
              </w:rPr>
              <w:pPrChange w:id="12579" w:author="phuong vu" w:date="2018-11-23T13:48:00Z">
                <w:pPr>
                  <w:spacing w:line="360" w:lineRule="auto"/>
                  <w:jc w:val="center"/>
                </w:pPr>
              </w:pPrChange>
            </w:pPr>
            <w:r w:rsidRPr="007F1EF1">
              <w:rPr>
                <w:b/>
                <w:lang w:val="en-US"/>
              </w:rPr>
              <w:t>Lưu ý</w:t>
            </w:r>
          </w:p>
        </w:tc>
      </w:tr>
      <w:tr w:rsidR="00263449" w14:paraId="4F1595FE" w14:textId="77777777" w:rsidTr="00A72A60">
        <w:tc>
          <w:tcPr>
            <w:tcW w:w="805" w:type="dxa"/>
          </w:tcPr>
          <w:p w14:paraId="7BE50AAA" w14:textId="77777777" w:rsidR="00263449" w:rsidRDefault="00263449" w:rsidP="00E6227B">
            <w:pPr>
              <w:spacing w:line="276" w:lineRule="auto"/>
              <w:jc w:val="center"/>
              <w:rPr>
                <w:lang w:val="en-US"/>
              </w:rPr>
              <w:pPrChange w:id="12580" w:author="phuong vu" w:date="2018-11-23T13:48:00Z">
                <w:pPr>
                  <w:spacing w:line="360" w:lineRule="auto"/>
                  <w:jc w:val="center"/>
                </w:pPr>
              </w:pPrChange>
            </w:pPr>
            <w:r>
              <w:rPr>
                <w:lang w:val="en-US"/>
              </w:rPr>
              <w:t>1</w:t>
            </w:r>
          </w:p>
        </w:tc>
        <w:tc>
          <w:tcPr>
            <w:tcW w:w="1980" w:type="dxa"/>
          </w:tcPr>
          <w:p w14:paraId="1CD704F6" w14:textId="0C73A9E7" w:rsidR="00263449" w:rsidRDefault="00263449" w:rsidP="00E6227B">
            <w:pPr>
              <w:spacing w:line="276" w:lineRule="auto"/>
              <w:rPr>
                <w:lang w:val="en-US"/>
              </w:rPr>
              <w:pPrChange w:id="12581" w:author="phuong vu" w:date="2018-11-23T13:48:00Z">
                <w:pPr>
                  <w:spacing w:line="360" w:lineRule="auto"/>
                </w:pPr>
              </w:pPrChange>
            </w:pPr>
            <w:r>
              <w:rPr>
                <w:lang w:val="en-US"/>
              </w:rPr>
              <w:t>inputText</w:t>
            </w:r>
          </w:p>
        </w:tc>
        <w:tc>
          <w:tcPr>
            <w:tcW w:w="2970" w:type="dxa"/>
          </w:tcPr>
          <w:p w14:paraId="7FE605BD" w14:textId="10A9D211" w:rsidR="00263449" w:rsidRDefault="006D04E7" w:rsidP="00E6227B">
            <w:pPr>
              <w:spacing w:line="276" w:lineRule="auto"/>
              <w:rPr>
                <w:lang w:val="en-US"/>
              </w:rPr>
              <w:pPrChange w:id="12582" w:author="phuong vu" w:date="2018-11-23T13:48:00Z">
                <w:pPr>
                  <w:spacing w:line="360" w:lineRule="auto"/>
                </w:pPr>
              </w:pPrChange>
            </w:pPr>
            <w:ins w:id="12583" w:author="phuong vu" w:date="2018-11-15T18:00:00Z">
              <w:r>
                <w:rPr>
                  <w:lang w:val="en-US"/>
                </w:rPr>
                <w:t>Họ tên khách hàng</w:t>
              </w:r>
            </w:ins>
          </w:p>
        </w:tc>
        <w:tc>
          <w:tcPr>
            <w:tcW w:w="1266" w:type="dxa"/>
          </w:tcPr>
          <w:p w14:paraId="36772297" w14:textId="77777777" w:rsidR="00263449" w:rsidRDefault="00263449" w:rsidP="00E6227B">
            <w:pPr>
              <w:spacing w:line="276" w:lineRule="auto"/>
              <w:rPr>
                <w:lang w:val="en-US"/>
              </w:rPr>
              <w:pPrChange w:id="12584" w:author="phuong vu" w:date="2018-11-23T13:48:00Z">
                <w:pPr>
                  <w:spacing w:line="360" w:lineRule="auto"/>
                </w:pPr>
              </w:pPrChange>
            </w:pPr>
          </w:p>
        </w:tc>
        <w:tc>
          <w:tcPr>
            <w:tcW w:w="1756" w:type="dxa"/>
          </w:tcPr>
          <w:p w14:paraId="1376C94F" w14:textId="77777777" w:rsidR="00263449" w:rsidRDefault="00263449" w:rsidP="00E6227B">
            <w:pPr>
              <w:spacing w:line="276" w:lineRule="auto"/>
              <w:rPr>
                <w:lang w:val="en-US"/>
              </w:rPr>
              <w:pPrChange w:id="12585" w:author="phuong vu" w:date="2018-11-23T13:48:00Z">
                <w:pPr>
                  <w:spacing w:line="360" w:lineRule="auto"/>
                </w:pPr>
              </w:pPrChange>
            </w:pPr>
          </w:p>
        </w:tc>
      </w:tr>
      <w:tr w:rsidR="00263449" w14:paraId="6803E1C5" w14:textId="77777777" w:rsidTr="00A72A60">
        <w:tc>
          <w:tcPr>
            <w:tcW w:w="805" w:type="dxa"/>
          </w:tcPr>
          <w:p w14:paraId="0A281741" w14:textId="77777777" w:rsidR="00263449" w:rsidRDefault="00263449" w:rsidP="00E6227B">
            <w:pPr>
              <w:spacing w:line="276" w:lineRule="auto"/>
              <w:jc w:val="center"/>
              <w:rPr>
                <w:lang w:val="en-US"/>
              </w:rPr>
              <w:pPrChange w:id="12586" w:author="phuong vu" w:date="2018-11-23T13:48:00Z">
                <w:pPr>
                  <w:spacing w:line="360" w:lineRule="auto"/>
                  <w:jc w:val="center"/>
                </w:pPr>
              </w:pPrChange>
            </w:pPr>
            <w:r>
              <w:rPr>
                <w:lang w:val="en-US"/>
              </w:rPr>
              <w:t>2</w:t>
            </w:r>
          </w:p>
        </w:tc>
        <w:tc>
          <w:tcPr>
            <w:tcW w:w="1980" w:type="dxa"/>
          </w:tcPr>
          <w:p w14:paraId="3F10D442" w14:textId="77777777" w:rsidR="00263449" w:rsidRDefault="00263449" w:rsidP="00E6227B">
            <w:pPr>
              <w:spacing w:line="276" w:lineRule="auto"/>
              <w:rPr>
                <w:lang w:val="en-US"/>
              </w:rPr>
              <w:pPrChange w:id="12587" w:author="phuong vu" w:date="2018-11-23T13:48:00Z">
                <w:pPr>
                  <w:spacing w:line="360" w:lineRule="auto"/>
                </w:pPr>
              </w:pPrChange>
            </w:pPr>
            <w:r>
              <w:rPr>
                <w:lang w:val="en-US"/>
              </w:rPr>
              <w:t>inputText</w:t>
            </w:r>
          </w:p>
        </w:tc>
        <w:tc>
          <w:tcPr>
            <w:tcW w:w="2970" w:type="dxa"/>
          </w:tcPr>
          <w:p w14:paraId="03ABB1EF" w14:textId="385FE994" w:rsidR="00263449" w:rsidRDefault="006D04E7" w:rsidP="00E6227B">
            <w:pPr>
              <w:spacing w:line="276" w:lineRule="auto"/>
              <w:rPr>
                <w:lang w:val="en-US"/>
              </w:rPr>
              <w:pPrChange w:id="12588" w:author="phuong vu" w:date="2018-11-23T13:48:00Z">
                <w:pPr>
                  <w:spacing w:line="360" w:lineRule="auto"/>
                </w:pPr>
              </w:pPrChange>
            </w:pPr>
            <w:ins w:id="12589" w:author="phuong vu" w:date="2018-11-15T18:00:00Z">
              <w:r>
                <w:rPr>
                  <w:lang w:val="en-US"/>
                </w:rPr>
                <w:t>Địa chỉ email</w:t>
              </w:r>
            </w:ins>
          </w:p>
        </w:tc>
        <w:tc>
          <w:tcPr>
            <w:tcW w:w="1266" w:type="dxa"/>
          </w:tcPr>
          <w:p w14:paraId="6CD5DC03" w14:textId="77777777" w:rsidR="00263449" w:rsidRDefault="00263449" w:rsidP="00E6227B">
            <w:pPr>
              <w:spacing w:line="276" w:lineRule="auto"/>
              <w:rPr>
                <w:lang w:val="en-US"/>
              </w:rPr>
              <w:pPrChange w:id="12590" w:author="phuong vu" w:date="2018-11-23T13:48:00Z">
                <w:pPr>
                  <w:spacing w:line="360" w:lineRule="auto"/>
                </w:pPr>
              </w:pPrChange>
            </w:pPr>
          </w:p>
        </w:tc>
        <w:tc>
          <w:tcPr>
            <w:tcW w:w="1756" w:type="dxa"/>
          </w:tcPr>
          <w:p w14:paraId="63665626" w14:textId="77777777" w:rsidR="00263449" w:rsidRDefault="00263449" w:rsidP="00E6227B">
            <w:pPr>
              <w:spacing w:line="276" w:lineRule="auto"/>
              <w:rPr>
                <w:lang w:val="en-US"/>
              </w:rPr>
              <w:pPrChange w:id="12591" w:author="phuong vu" w:date="2018-11-23T13:48:00Z">
                <w:pPr>
                  <w:spacing w:line="360" w:lineRule="auto"/>
                </w:pPr>
              </w:pPrChange>
            </w:pPr>
          </w:p>
        </w:tc>
      </w:tr>
      <w:tr w:rsidR="00263449" w14:paraId="7A26CB4B" w14:textId="77777777" w:rsidTr="00A72A60">
        <w:tc>
          <w:tcPr>
            <w:tcW w:w="805" w:type="dxa"/>
          </w:tcPr>
          <w:p w14:paraId="77F926F8" w14:textId="77777777" w:rsidR="00263449" w:rsidRDefault="00263449" w:rsidP="00E6227B">
            <w:pPr>
              <w:spacing w:line="276" w:lineRule="auto"/>
              <w:jc w:val="center"/>
              <w:rPr>
                <w:lang w:val="en-US"/>
              </w:rPr>
              <w:pPrChange w:id="12592" w:author="phuong vu" w:date="2018-11-23T13:48:00Z">
                <w:pPr>
                  <w:spacing w:line="360" w:lineRule="auto"/>
                  <w:jc w:val="center"/>
                </w:pPr>
              </w:pPrChange>
            </w:pPr>
            <w:r>
              <w:rPr>
                <w:lang w:val="en-US"/>
              </w:rPr>
              <w:t>3</w:t>
            </w:r>
          </w:p>
        </w:tc>
        <w:tc>
          <w:tcPr>
            <w:tcW w:w="1980" w:type="dxa"/>
          </w:tcPr>
          <w:p w14:paraId="2C58E138" w14:textId="77777777" w:rsidR="00263449" w:rsidRDefault="00263449" w:rsidP="00E6227B">
            <w:pPr>
              <w:spacing w:line="276" w:lineRule="auto"/>
              <w:rPr>
                <w:lang w:val="en-US"/>
              </w:rPr>
              <w:pPrChange w:id="12593" w:author="phuong vu" w:date="2018-11-23T13:48:00Z">
                <w:pPr>
                  <w:spacing w:line="360" w:lineRule="auto"/>
                </w:pPr>
              </w:pPrChange>
            </w:pPr>
            <w:r>
              <w:rPr>
                <w:lang w:val="en-US"/>
              </w:rPr>
              <w:t>inputText</w:t>
            </w:r>
          </w:p>
        </w:tc>
        <w:tc>
          <w:tcPr>
            <w:tcW w:w="2970" w:type="dxa"/>
          </w:tcPr>
          <w:p w14:paraId="68C4F530" w14:textId="443E5714" w:rsidR="00263449" w:rsidRDefault="006D04E7" w:rsidP="00E6227B">
            <w:pPr>
              <w:spacing w:line="276" w:lineRule="auto"/>
              <w:rPr>
                <w:lang w:val="en-US"/>
              </w:rPr>
              <w:pPrChange w:id="12594" w:author="phuong vu" w:date="2018-11-23T13:48:00Z">
                <w:pPr>
                  <w:spacing w:line="360" w:lineRule="auto"/>
                </w:pPr>
              </w:pPrChange>
            </w:pPr>
            <w:ins w:id="12595" w:author="phuong vu" w:date="2018-11-15T18:00:00Z">
              <w:r>
                <w:rPr>
                  <w:lang w:val="en-US"/>
                </w:rPr>
                <w:t>Số điện thoại</w:t>
              </w:r>
            </w:ins>
          </w:p>
        </w:tc>
        <w:tc>
          <w:tcPr>
            <w:tcW w:w="1266" w:type="dxa"/>
          </w:tcPr>
          <w:p w14:paraId="66FF1617" w14:textId="77777777" w:rsidR="00263449" w:rsidRDefault="00263449" w:rsidP="00E6227B">
            <w:pPr>
              <w:spacing w:line="276" w:lineRule="auto"/>
              <w:rPr>
                <w:lang w:val="en-US"/>
              </w:rPr>
              <w:pPrChange w:id="12596" w:author="phuong vu" w:date="2018-11-23T13:48:00Z">
                <w:pPr>
                  <w:spacing w:line="360" w:lineRule="auto"/>
                </w:pPr>
              </w:pPrChange>
            </w:pPr>
          </w:p>
        </w:tc>
        <w:tc>
          <w:tcPr>
            <w:tcW w:w="1756" w:type="dxa"/>
          </w:tcPr>
          <w:p w14:paraId="62FF6085" w14:textId="77777777" w:rsidR="00263449" w:rsidRDefault="00263449" w:rsidP="00E6227B">
            <w:pPr>
              <w:spacing w:line="276" w:lineRule="auto"/>
              <w:rPr>
                <w:lang w:val="en-US"/>
              </w:rPr>
              <w:pPrChange w:id="12597" w:author="phuong vu" w:date="2018-11-23T13:48:00Z">
                <w:pPr>
                  <w:spacing w:line="360" w:lineRule="auto"/>
                </w:pPr>
              </w:pPrChange>
            </w:pPr>
          </w:p>
        </w:tc>
      </w:tr>
      <w:tr w:rsidR="00263449" w14:paraId="42A9B3D5" w14:textId="77777777" w:rsidTr="00A72A60">
        <w:tc>
          <w:tcPr>
            <w:tcW w:w="805" w:type="dxa"/>
          </w:tcPr>
          <w:p w14:paraId="3D51FB8D" w14:textId="77777777" w:rsidR="00263449" w:rsidRDefault="00263449" w:rsidP="00E6227B">
            <w:pPr>
              <w:spacing w:line="276" w:lineRule="auto"/>
              <w:jc w:val="center"/>
              <w:rPr>
                <w:lang w:val="en-US"/>
              </w:rPr>
              <w:pPrChange w:id="12598" w:author="phuong vu" w:date="2018-11-23T13:48:00Z">
                <w:pPr>
                  <w:spacing w:line="360" w:lineRule="auto"/>
                  <w:jc w:val="center"/>
                </w:pPr>
              </w:pPrChange>
            </w:pPr>
            <w:r>
              <w:rPr>
                <w:lang w:val="en-US"/>
              </w:rPr>
              <w:t>4</w:t>
            </w:r>
          </w:p>
        </w:tc>
        <w:tc>
          <w:tcPr>
            <w:tcW w:w="1980" w:type="dxa"/>
          </w:tcPr>
          <w:p w14:paraId="0D2C1B14" w14:textId="256BD532" w:rsidR="00263449" w:rsidRDefault="00263449" w:rsidP="00E6227B">
            <w:pPr>
              <w:spacing w:line="276" w:lineRule="auto"/>
              <w:rPr>
                <w:lang w:val="en-US"/>
              </w:rPr>
              <w:pPrChange w:id="12599" w:author="phuong vu" w:date="2018-11-23T13:48:00Z">
                <w:pPr>
                  <w:spacing w:line="360" w:lineRule="auto"/>
                </w:pPr>
              </w:pPrChange>
            </w:pPr>
            <w:r>
              <w:rPr>
                <w:lang w:val="en-US"/>
              </w:rPr>
              <w:t>inputText</w:t>
            </w:r>
          </w:p>
        </w:tc>
        <w:tc>
          <w:tcPr>
            <w:tcW w:w="2970" w:type="dxa"/>
          </w:tcPr>
          <w:p w14:paraId="70179359" w14:textId="118993A4" w:rsidR="00263449" w:rsidRDefault="006D04E7" w:rsidP="00E6227B">
            <w:pPr>
              <w:spacing w:line="276" w:lineRule="auto"/>
              <w:rPr>
                <w:lang w:val="en-US"/>
              </w:rPr>
              <w:pPrChange w:id="12600" w:author="phuong vu" w:date="2018-11-23T13:48:00Z">
                <w:pPr>
                  <w:spacing w:line="360" w:lineRule="auto"/>
                </w:pPr>
              </w:pPrChange>
            </w:pPr>
            <w:ins w:id="12601" w:author="phuong vu" w:date="2018-11-15T18:00:00Z">
              <w:r>
                <w:rPr>
                  <w:lang w:val="en-US"/>
                </w:rPr>
                <w:t>Địa chỉ</w:t>
              </w:r>
            </w:ins>
          </w:p>
        </w:tc>
        <w:tc>
          <w:tcPr>
            <w:tcW w:w="1266" w:type="dxa"/>
          </w:tcPr>
          <w:p w14:paraId="537CA94E" w14:textId="77777777" w:rsidR="00263449" w:rsidRDefault="00263449" w:rsidP="00E6227B">
            <w:pPr>
              <w:spacing w:line="276" w:lineRule="auto"/>
              <w:rPr>
                <w:lang w:val="en-US"/>
              </w:rPr>
              <w:pPrChange w:id="12602" w:author="phuong vu" w:date="2018-11-23T13:48:00Z">
                <w:pPr>
                  <w:spacing w:line="360" w:lineRule="auto"/>
                </w:pPr>
              </w:pPrChange>
            </w:pPr>
          </w:p>
        </w:tc>
        <w:tc>
          <w:tcPr>
            <w:tcW w:w="1756" w:type="dxa"/>
          </w:tcPr>
          <w:p w14:paraId="7077E56F" w14:textId="2C83B426" w:rsidR="00263449" w:rsidRDefault="006D04E7" w:rsidP="00E6227B">
            <w:pPr>
              <w:spacing w:line="276" w:lineRule="auto"/>
              <w:rPr>
                <w:lang w:val="en-US"/>
              </w:rPr>
              <w:pPrChange w:id="12603" w:author="phuong vu" w:date="2018-11-23T13:48:00Z">
                <w:pPr>
                  <w:spacing w:line="360" w:lineRule="auto"/>
                </w:pPr>
              </w:pPrChange>
            </w:pPr>
            <w:ins w:id="12604" w:author="phuong vu" w:date="2018-11-15T18:00:00Z">
              <w:r>
                <w:rPr>
                  <w:lang w:val="en-US"/>
                </w:rPr>
                <w:t>Hiển thị nếu có</w:t>
              </w:r>
            </w:ins>
          </w:p>
        </w:tc>
      </w:tr>
      <w:tr w:rsidR="00263449" w14:paraId="441FDF18" w14:textId="77777777" w:rsidTr="00A72A60">
        <w:tc>
          <w:tcPr>
            <w:tcW w:w="805" w:type="dxa"/>
          </w:tcPr>
          <w:p w14:paraId="0364CA6C" w14:textId="77777777" w:rsidR="00263449" w:rsidRDefault="00263449" w:rsidP="00E6227B">
            <w:pPr>
              <w:spacing w:line="276" w:lineRule="auto"/>
              <w:jc w:val="center"/>
              <w:rPr>
                <w:lang w:val="en-US"/>
              </w:rPr>
              <w:pPrChange w:id="12605" w:author="phuong vu" w:date="2018-11-23T13:48:00Z">
                <w:pPr>
                  <w:spacing w:line="360" w:lineRule="auto"/>
                  <w:jc w:val="center"/>
                </w:pPr>
              </w:pPrChange>
            </w:pPr>
            <w:r>
              <w:rPr>
                <w:lang w:val="en-US"/>
              </w:rPr>
              <w:t>5</w:t>
            </w:r>
          </w:p>
        </w:tc>
        <w:tc>
          <w:tcPr>
            <w:tcW w:w="1980" w:type="dxa"/>
          </w:tcPr>
          <w:p w14:paraId="4CB6551E" w14:textId="1929042E" w:rsidR="00263449" w:rsidRDefault="00263449" w:rsidP="00E6227B">
            <w:pPr>
              <w:spacing w:line="276" w:lineRule="auto"/>
              <w:rPr>
                <w:lang w:val="en-US"/>
              </w:rPr>
              <w:pPrChange w:id="12606" w:author="phuong vu" w:date="2018-11-23T13:48:00Z">
                <w:pPr>
                  <w:spacing w:line="360" w:lineRule="auto"/>
                </w:pPr>
              </w:pPrChange>
            </w:pPr>
            <w:del w:id="12607" w:author="phuong vu" w:date="2018-11-15T18:00:00Z">
              <w:r w:rsidDel="006D04E7">
                <w:rPr>
                  <w:lang w:val="en-US"/>
                </w:rPr>
                <w:delText>inputText</w:delText>
              </w:r>
            </w:del>
            <w:ins w:id="12608" w:author="phuong vu" w:date="2018-11-15T18:00:00Z">
              <w:r w:rsidR="006D04E7">
                <w:rPr>
                  <w:lang w:val="en-US"/>
                </w:rPr>
                <w:t>span</w:t>
              </w:r>
            </w:ins>
          </w:p>
        </w:tc>
        <w:tc>
          <w:tcPr>
            <w:tcW w:w="2970" w:type="dxa"/>
          </w:tcPr>
          <w:p w14:paraId="09EC4F78" w14:textId="0FC409AF" w:rsidR="00263449" w:rsidRDefault="006D04E7" w:rsidP="00E6227B">
            <w:pPr>
              <w:spacing w:line="276" w:lineRule="auto"/>
              <w:rPr>
                <w:lang w:val="en-US"/>
              </w:rPr>
              <w:pPrChange w:id="12609" w:author="phuong vu" w:date="2018-11-23T13:48:00Z">
                <w:pPr>
                  <w:spacing w:line="360" w:lineRule="auto"/>
                </w:pPr>
              </w:pPrChange>
            </w:pPr>
            <w:ins w:id="12610" w:author="phuong vu" w:date="2018-11-15T18:00:00Z">
              <w:r>
                <w:rPr>
                  <w:lang w:val="en-US"/>
                </w:rPr>
                <w:t>Tên chi nhánh</w:t>
              </w:r>
            </w:ins>
          </w:p>
        </w:tc>
        <w:tc>
          <w:tcPr>
            <w:tcW w:w="1266" w:type="dxa"/>
          </w:tcPr>
          <w:p w14:paraId="49B173D4" w14:textId="77777777" w:rsidR="00263449" w:rsidRDefault="00263449" w:rsidP="00E6227B">
            <w:pPr>
              <w:spacing w:line="276" w:lineRule="auto"/>
              <w:rPr>
                <w:lang w:val="en-US"/>
              </w:rPr>
              <w:pPrChange w:id="12611" w:author="phuong vu" w:date="2018-11-23T13:48:00Z">
                <w:pPr>
                  <w:spacing w:line="360" w:lineRule="auto"/>
                </w:pPr>
              </w:pPrChange>
            </w:pPr>
          </w:p>
        </w:tc>
        <w:tc>
          <w:tcPr>
            <w:tcW w:w="1756" w:type="dxa"/>
          </w:tcPr>
          <w:p w14:paraId="37B55F90" w14:textId="77777777" w:rsidR="00263449" w:rsidRDefault="00263449" w:rsidP="00E6227B">
            <w:pPr>
              <w:spacing w:line="276" w:lineRule="auto"/>
              <w:rPr>
                <w:lang w:val="en-US"/>
              </w:rPr>
              <w:pPrChange w:id="12612" w:author="phuong vu" w:date="2018-11-23T13:48:00Z">
                <w:pPr>
                  <w:spacing w:line="360" w:lineRule="auto"/>
                </w:pPr>
              </w:pPrChange>
            </w:pPr>
          </w:p>
        </w:tc>
      </w:tr>
      <w:tr w:rsidR="00263449" w14:paraId="459B5FD4" w14:textId="77777777" w:rsidTr="00A72A60">
        <w:tc>
          <w:tcPr>
            <w:tcW w:w="805" w:type="dxa"/>
          </w:tcPr>
          <w:p w14:paraId="15BE7603" w14:textId="77777777" w:rsidR="00263449" w:rsidRDefault="00263449" w:rsidP="00E6227B">
            <w:pPr>
              <w:spacing w:line="276" w:lineRule="auto"/>
              <w:jc w:val="center"/>
              <w:rPr>
                <w:lang w:val="en-US"/>
              </w:rPr>
              <w:pPrChange w:id="12613" w:author="phuong vu" w:date="2018-11-23T13:48:00Z">
                <w:pPr>
                  <w:spacing w:line="360" w:lineRule="auto"/>
                  <w:jc w:val="center"/>
                </w:pPr>
              </w:pPrChange>
            </w:pPr>
            <w:r>
              <w:rPr>
                <w:lang w:val="en-US"/>
              </w:rPr>
              <w:t>6</w:t>
            </w:r>
          </w:p>
        </w:tc>
        <w:tc>
          <w:tcPr>
            <w:tcW w:w="1980" w:type="dxa"/>
          </w:tcPr>
          <w:p w14:paraId="46C1FFD8" w14:textId="3460B75B" w:rsidR="00263449" w:rsidRDefault="00263449" w:rsidP="00E6227B">
            <w:pPr>
              <w:spacing w:line="276" w:lineRule="auto"/>
              <w:rPr>
                <w:lang w:val="en-US"/>
              </w:rPr>
              <w:pPrChange w:id="12614" w:author="phuong vu" w:date="2018-11-23T13:48:00Z">
                <w:pPr>
                  <w:spacing w:line="360" w:lineRule="auto"/>
                </w:pPr>
              </w:pPrChange>
            </w:pPr>
            <w:del w:id="12615" w:author="phuong vu" w:date="2018-11-15T18:00:00Z">
              <w:r w:rsidDel="006D04E7">
                <w:rPr>
                  <w:lang w:val="en-US"/>
                </w:rPr>
                <w:delText>inputText</w:delText>
              </w:r>
            </w:del>
            <w:ins w:id="12616" w:author="phuong vu" w:date="2018-11-15T18:00:00Z">
              <w:r w:rsidR="006D04E7">
                <w:rPr>
                  <w:lang w:val="en-US"/>
                </w:rPr>
                <w:t>span</w:t>
              </w:r>
            </w:ins>
          </w:p>
        </w:tc>
        <w:tc>
          <w:tcPr>
            <w:tcW w:w="2970" w:type="dxa"/>
          </w:tcPr>
          <w:p w14:paraId="1B80E87F" w14:textId="447B6EA2" w:rsidR="00263449" w:rsidRDefault="006D04E7" w:rsidP="00E6227B">
            <w:pPr>
              <w:spacing w:line="276" w:lineRule="auto"/>
              <w:rPr>
                <w:lang w:val="en-US"/>
              </w:rPr>
              <w:pPrChange w:id="12617" w:author="phuong vu" w:date="2018-11-23T13:48:00Z">
                <w:pPr>
                  <w:spacing w:line="360" w:lineRule="auto"/>
                </w:pPr>
              </w:pPrChange>
            </w:pPr>
            <w:ins w:id="12618" w:author="phuong vu" w:date="2018-11-15T18:00:00Z">
              <w:r>
                <w:rPr>
                  <w:lang w:val="en-US"/>
                </w:rPr>
                <w:t>Địa chỉ chi nhánh</w:t>
              </w:r>
            </w:ins>
          </w:p>
        </w:tc>
        <w:tc>
          <w:tcPr>
            <w:tcW w:w="1266" w:type="dxa"/>
          </w:tcPr>
          <w:p w14:paraId="3B64209C" w14:textId="77777777" w:rsidR="00263449" w:rsidRDefault="00263449" w:rsidP="00E6227B">
            <w:pPr>
              <w:spacing w:line="276" w:lineRule="auto"/>
              <w:rPr>
                <w:lang w:val="en-US"/>
              </w:rPr>
              <w:pPrChange w:id="12619" w:author="phuong vu" w:date="2018-11-23T13:48:00Z">
                <w:pPr>
                  <w:spacing w:line="360" w:lineRule="auto"/>
                </w:pPr>
              </w:pPrChange>
            </w:pPr>
          </w:p>
        </w:tc>
        <w:tc>
          <w:tcPr>
            <w:tcW w:w="1756" w:type="dxa"/>
          </w:tcPr>
          <w:p w14:paraId="0B43DDA9" w14:textId="77777777" w:rsidR="00263449" w:rsidRDefault="00263449" w:rsidP="00E6227B">
            <w:pPr>
              <w:spacing w:line="276" w:lineRule="auto"/>
              <w:rPr>
                <w:lang w:val="en-US"/>
              </w:rPr>
              <w:pPrChange w:id="12620" w:author="phuong vu" w:date="2018-11-23T13:48:00Z">
                <w:pPr>
                  <w:spacing w:line="360" w:lineRule="auto"/>
                </w:pPr>
              </w:pPrChange>
            </w:pPr>
          </w:p>
        </w:tc>
      </w:tr>
      <w:tr w:rsidR="00263449" w14:paraId="4A9A8654" w14:textId="77777777" w:rsidTr="00A72A60">
        <w:tc>
          <w:tcPr>
            <w:tcW w:w="805" w:type="dxa"/>
          </w:tcPr>
          <w:p w14:paraId="74B83422" w14:textId="77777777" w:rsidR="00263449" w:rsidRDefault="00263449" w:rsidP="00E6227B">
            <w:pPr>
              <w:spacing w:line="276" w:lineRule="auto"/>
              <w:jc w:val="center"/>
              <w:rPr>
                <w:lang w:val="en-US"/>
              </w:rPr>
              <w:pPrChange w:id="12621" w:author="phuong vu" w:date="2018-11-23T13:48:00Z">
                <w:pPr>
                  <w:spacing w:line="360" w:lineRule="auto"/>
                  <w:jc w:val="center"/>
                </w:pPr>
              </w:pPrChange>
            </w:pPr>
            <w:r>
              <w:rPr>
                <w:lang w:val="en-US"/>
              </w:rPr>
              <w:t>7</w:t>
            </w:r>
          </w:p>
        </w:tc>
        <w:tc>
          <w:tcPr>
            <w:tcW w:w="1980" w:type="dxa"/>
          </w:tcPr>
          <w:p w14:paraId="59B500AC" w14:textId="563AEC06" w:rsidR="00263449" w:rsidRDefault="00263449" w:rsidP="00E6227B">
            <w:pPr>
              <w:spacing w:line="276" w:lineRule="auto"/>
              <w:rPr>
                <w:lang w:val="en-US"/>
              </w:rPr>
              <w:pPrChange w:id="12622" w:author="phuong vu" w:date="2018-11-23T13:48:00Z">
                <w:pPr>
                  <w:spacing w:line="360" w:lineRule="auto"/>
                </w:pPr>
              </w:pPrChange>
            </w:pPr>
            <w:r>
              <w:rPr>
                <w:lang w:val="en-US"/>
              </w:rPr>
              <w:t>inputText</w:t>
            </w:r>
          </w:p>
        </w:tc>
        <w:tc>
          <w:tcPr>
            <w:tcW w:w="2970" w:type="dxa"/>
          </w:tcPr>
          <w:p w14:paraId="0FE7BE4C" w14:textId="3C5A10DE" w:rsidR="00263449" w:rsidRDefault="006D04E7" w:rsidP="00E6227B">
            <w:pPr>
              <w:spacing w:line="276" w:lineRule="auto"/>
              <w:rPr>
                <w:lang w:val="en-US"/>
              </w:rPr>
              <w:pPrChange w:id="12623" w:author="phuong vu" w:date="2018-11-23T13:48:00Z">
                <w:pPr>
                  <w:spacing w:line="360" w:lineRule="auto"/>
                </w:pPr>
              </w:pPrChange>
            </w:pPr>
            <w:ins w:id="12624" w:author="phuong vu" w:date="2018-11-15T18:01:00Z">
              <w:r>
                <w:rPr>
                  <w:lang w:val="en-US"/>
                </w:rPr>
                <w:t>Ngày lấy đồ</w:t>
              </w:r>
            </w:ins>
          </w:p>
        </w:tc>
        <w:tc>
          <w:tcPr>
            <w:tcW w:w="1266" w:type="dxa"/>
          </w:tcPr>
          <w:p w14:paraId="487C2E18" w14:textId="77777777" w:rsidR="00263449" w:rsidRDefault="00263449" w:rsidP="00E6227B">
            <w:pPr>
              <w:spacing w:line="276" w:lineRule="auto"/>
              <w:rPr>
                <w:lang w:val="en-US"/>
              </w:rPr>
              <w:pPrChange w:id="12625" w:author="phuong vu" w:date="2018-11-23T13:48:00Z">
                <w:pPr>
                  <w:spacing w:line="360" w:lineRule="auto"/>
                </w:pPr>
              </w:pPrChange>
            </w:pPr>
          </w:p>
        </w:tc>
        <w:tc>
          <w:tcPr>
            <w:tcW w:w="1756" w:type="dxa"/>
          </w:tcPr>
          <w:p w14:paraId="5F01294E" w14:textId="77777777" w:rsidR="00263449" w:rsidRDefault="00263449" w:rsidP="00E6227B">
            <w:pPr>
              <w:spacing w:line="276" w:lineRule="auto"/>
              <w:rPr>
                <w:lang w:val="en-US"/>
              </w:rPr>
              <w:pPrChange w:id="12626" w:author="phuong vu" w:date="2018-11-23T13:48:00Z">
                <w:pPr>
                  <w:spacing w:line="360" w:lineRule="auto"/>
                </w:pPr>
              </w:pPrChange>
            </w:pPr>
          </w:p>
        </w:tc>
      </w:tr>
      <w:tr w:rsidR="00263449" w14:paraId="1DA9635F" w14:textId="77777777" w:rsidTr="00A72A60">
        <w:tc>
          <w:tcPr>
            <w:tcW w:w="805" w:type="dxa"/>
          </w:tcPr>
          <w:p w14:paraId="25201B0F" w14:textId="77777777" w:rsidR="00263449" w:rsidRDefault="00263449" w:rsidP="00E6227B">
            <w:pPr>
              <w:spacing w:line="276" w:lineRule="auto"/>
              <w:jc w:val="center"/>
              <w:rPr>
                <w:lang w:val="en-US"/>
              </w:rPr>
              <w:pPrChange w:id="12627" w:author="phuong vu" w:date="2018-11-23T13:48:00Z">
                <w:pPr>
                  <w:spacing w:line="360" w:lineRule="auto"/>
                  <w:jc w:val="center"/>
                </w:pPr>
              </w:pPrChange>
            </w:pPr>
            <w:r>
              <w:rPr>
                <w:lang w:val="en-US"/>
              </w:rPr>
              <w:t>8</w:t>
            </w:r>
          </w:p>
        </w:tc>
        <w:tc>
          <w:tcPr>
            <w:tcW w:w="1980" w:type="dxa"/>
          </w:tcPr>
          <w:p w14:paraId="5BBAE06B" w14:textId="0DA6296E" w:rsidR="00263449" w:rsidRDefault="00263449" w:rsidP="00E6227B">
            <w:pPr>
              <w:spacing w:line="276" w:lineRule="auto"/>
              <w:rPr>
                <w:lang w:val="en-US"/>
              </w:rPr>
              <w:pPrChange w:id="12628" w:author="phuong vu" w:date="2018-11-23T13:48:00Z">
                <w:pPr>
                  <w:spacing w:line="360" w:lineRule="auto"/>
                </w:pPr>
              </w:pPrChange>
            </w:pPr>
            <w:r>
              <w:rPr>
                <w:lang w:val="en-US"/>
              </w:rPr>
              <w:t>inputText</w:t>
            </w:r>
          </w:p>
        </w:tc>
        <w:tc>
          <w:tcPr>
            <w:tcW w:w="2970" w:type="dxa"/>
          </w:tcPr>
          <w:p w14:paraId="2B405E23" w14:textId="6BA1C0A9" w:rsidR="00263449" w:rsidRDefault="006D04E7" w:rsidP="00E6227B">
            <w:pPr>
              <w:spacing w:line="276" w:lineRule="auto"/>
              <w:rPr>
                <w:lang w:val="en-US"/>
              </w:rPr>
              <w:pPrChange w:id="12629" w:author="phuong vu" w:date="2018-11-23T13:48:00Z">
                <w:pPr>
                  <w:spacing w:line="360" w:lineRule="auto"/>
                </w:pPr>
              </w:pPrChange>
            </w:pPr>
            <w:ins w:id="12630" w:author="phuong vu" w:date="2018-11-15T18:01:00Z">
              <w:r>
                <w:rPr>
                  <w:lang w:val="en-US"/>
                </w:rPr>
                <w:t>Ngày trả đồ</w:t>
              </w:r>
            </w:ins>
          </w:p>
        </w:tc>
        <w:tc>
          <w:tcPr>
            <w:tcW w:w="1266" w:type="dxa"/>
          </w:tcPr>
          <w:p w14:paraId="5F682274" w14:textId="77777777" w:rsidR="00263449" w:rsidRDefault="00263449" w:rsidP="00E6227B">
            <w:pPr>
              <w:spacing w:line="276" w:lineRule="auto"/>
              <w:rPr>
                <w:lang w:val="en-US"/>
              </w:rPr>
              <w:pPrChange w:id="12631" w:author="phuong vu" w:date="2018-11-23T13:48:00Z">
                <w:pPr>
                  <w:spacing w:line="360" w:lineRule="auto"/>
                </w:pPr>
              </w:pPrChange>
            </w:pPr>
          </w:p>
        </w:tc>
        <w:tc>
          <w:tcPr>
            <w:tcW w:w="1756" w:type="dxa"/>
          </w:tcPr>
          <w:p w14:paraId="38FEAFC1" w14:textId="77777777" w:rsidR="00263449" w:rsidRDefault="00263449" w:rsidP="00E6227B">
            <w:pPr>
              <w:spacing w:line="276" w:lineRule="auto"/>
              <w:rPr>
                <w:lang w:val="en-US"/>
              </w:rPr>
              <w:pPrChange w:id="12632" w:author="phuong vu" w:date="2018-11-23T13:48:00Z">
                <w:pPr>
                  <w:spacing w:line="360" w:lineRule="auto"/>
                </w:pPr>
              </w:pPrChange>
            </w:pPr>
          </w:p>
        </w:tc>
      </w:tr>
      <w:tr w:rsidR="00263449" w14:paraId="24AB4D8C" w14:textId="77777777" w:rsidTr="00A72A60">
        <w:tc>
          <w:tcPr>
            <w:tcW w:w="805" w:type="dxa"/>
          </w:tcPr>
          <w:p w14:paraId="0655E857" w14:textId="77777777" w:rsidR="00263449" w:rsidRDefault="00263449" w:rsidP="00E6227B">
            <w:pPr>
              <w:spacing w:line="276" w:lineRule="auto"/>
              <w:jc w:val="center"/>
              <w:rPr>
                <w:lang w:val="en-US"/>
              </w:rPr>
              <w:pPrChange w:id="12633" w:author="phuong vu" w:date="2018-11-23T13:48:00Z">
                <w:pPr>
                  <w:spacing w:line="360" w:lineRule="auto"/>
                  <w:jc w:val="center"/>
                </w:pPr>
              </w:pPrChange>
            </w:pPr>
            <w:r>
              <w:rPr>
                <w:lang w:val="en-US"/>
              </w:rPr>
              <w:t>9</w:t>
            </w:r>
          </w:p>
        </w:tc>
        <w:tc>
          <w:tcPr>
            <w:tcW w:w="1980" w:type="dxa"/>
          </w:tcPr>
          <w:p w14:paraId="28BF0742" w14:textId="5BA9DA2C" w:rsidR="00263449" w:rsidRDefault="00263449" w:rsidP="00E6227B">
            <w:pPr>
              <w:spacing w:line="276" w:lineRule="auto"/>
              <w:rPr>
                <w:lang w:val="en-US"/>
              </w:rPr>
              <w:pPrChange w:id="12634" w:author="phuong vu" w:date="2018-11-23T13:48:00Z">
                <w:pPr>
                  <w:spacing w:line="360" w:lineRule="auto"/>
                </w:pPr>
              </w:pPrChange>
            </w:pPr>
            <w:del w:id="12635" w:author="phuong vu" w:date="2018-11-15T18:02:00Z">
              <w:r w:rsidDel="006D04E7">
                <w:rPr>
                  <w:lang w:val="en-US"/>
                </w:rPr>
                <w:delText>inputText</w:delText>
              </w:r>
            </w:del>
            <w:ins w:id="12636" w:author="phuong vu" w:date="2018-11-15T18:02:00Z">
              <w:r w:rsidR="006D04E7">
                <w:rPr>
                  <w:lang w:val="en-US"/>
                </w:rPr>
                <w:t>select</w:t>
              </w:r>
            </w:ins>
          </w:p>
        </w:tc>
        <w:tc>
          <w:tcPr>
            <w:tcW w:w="2970" w:type="dxa"/>
          </w:tcPr>
          <w:p w14:paraId="4386248D" w14:textId="515288EF" w:rsidR="00263449" w:rsidRDefault="006D04E7" w:rsidP="00E6227B">
            <w:pPr>
              <w:spacing w:line="276" w:lineRule="auto"/>
              <w:rPr>
                <w:lang w:val="en-US"/>
              </w:rPr>
              <w:pPrChange w:id="12637" w:author="phuong vu" w:date="2018-11-23T13:48:00Z">
                <w:pPr>
                  <w:spacing w:line="360" w:lineRule="auto"/>
                </w:pPr>
              </w:pPrChange>
            </w:pPr>
            <w:ins w:id="12638" w:author="phuong vu" w:date="2018-11-15T18:01:00Z">
              <w:r>
                <w:rPr>
                  <w:lang w:val="en-US"/>
                </w:rPr>
                <w:t xml:space="preserve">Thời gian </w:t>
              </w:r>
            </w:ins>
            <w:ins w:id="12639" w:author="phuong vu" w:date="2018-11-15T18:02:00Z">
              <w:r>
                <w:rPr>
                  <w:lang w:val="en-US"/>
                </w:rPr>
                <w:t>lấy</w:t>
              </w:r>
            </w:ins>
            <w:ins w:id="12640" w:author="phuong vu" w:date="2018-11-15T18:01:00Z">
              <w:r>
                <w:rPr>
                  <w:lang w:val="en-US"/>
                </w:rPr>
                <w:t xml:space="preserve"> đồ</w:t>
              </w:r>
            </w:ins>
          </w:p>
        </w:tc>
        <w:tc>
          <w:tcPr>
            <w:tcW w:w="1266" w:type="dxa"/>
          </w:tcPr>
          <w:p w14:paraId="0C350A32" w14:textId="59C3B2E4" w:rsidR="00263449" w:rsidRDefault="00263449" w:rsidP="00E6227B">
            <w:pPr>
              <w:spacing w:line="276" w:lineRule="auto"/>
              <w:jc w:val="center"/>
              <w:rPr>
                <w:lang w:val="en-US"/>
              </w:rPr>
              <w:pPrChange w:id="12641" w:author="phuong vu" w:date="2018-11-23T13:48:00Z">
                <w:pPr>
                  <w:spacing w:line="360" w:lineRule="auto"/>
                  <w:jc w:val="center"/>
                </w:pPr>
              </w:pPrChange>
            </w:pPr>
          </w:p>
        </w:tc>
        <w:tc>
          <w:tcPr>
            <w:tcW w:w="1756" w:type="dxa"/>
          </w:tcPr>
          <w:p w14:paraId="69D4D2E3" w14:textId="77777777" w:rsidR="00263449" w:rsidRDefault="00263449" w:rsidP="00E6227B">
            <w:pPr>
              <w:spacing w:line="276" w:lineRule="auto"/>
              <w:rPr>
                <w:lang w:val="en-US"/>
              </w:rPr>
              <w:pPrChange w:id="12642" w:author="phuong vu" w:date="2018-11-23T13:48:00Z">
                <w:pPr>
                  <w:spacing w:line="360" w:lineRule="auto"/>
                </w:pPr>
              </w:pPrChange>
            </w:pPr>
          </w:p>
        </w:tc>
      </w:tr>
      <w:tr w:rsidR="00263449" w14:paraId="290F7445" w14:textId="77777777" w:rsidTr="00A72A60">
        <w:tc>
          <w:tcPr>
            <w:tcW w:w="805" w:type="dxa"/>
          </w:tcPr>
          <w:p w14:paraId="3642CCA4" w14:textId="1C2953C0" w:rsidR="00263449" w:rsidRDefault="00263449" w:rsidP="00E6227B">
            <w:pPr>
              <w:spacing w:line="276" w:lineRule="auto"/>
              <w:jc w:val="center"/>
              <w:rPr>
                <w:lang w:val="en-US"/>
              </w:rPr>
              <w:pPrChange w:id="12643" w:author="phuong vu" w:date="2018-11-23T13:48:00Z">
                <w:pPr>
                  <w:spacing w:line="360" w:lineRule="auto"/>
                  <w:jc w:val="center"/>
                </w:pPr>
              </w:pPrChange>
            </w:pPr>
            <w:r>
              <w:rPr>
                <w:lang w:val="en-US"/>
              </w:rPr>
              <w:t>10</w:t>
            </w:r>
          </w:p>
        </w:tc>
        <w:tc>
          <w:tcPr>
            <w:tcW w:w="1980" w:type="dxa"/>
          </w:tcPr>
          <w:p w14:paraId="3BB191F6" w14:textId="52825891" w:rsidR="00263449" w:rsidRDefault="00980771" w:rsidP="00E6227B">
            <w:pPr>
              <w:spacing w:line="276" w:lineRule="auto"/>
              <w:rPr>
                <w:lang w:val="en-US"/>
              </w:rPr>
              <w:pPrChange w:id="12644" w:author="phuong vu" w:date="2018-11-23T13:48:00Z">
                <w:pPr>
                  <w:spacing w:line="360" w:lineRule="auto"/>
                </w:pPr>
              </w:pPrChange>
            </w:pPr>
            <w:del w:id="12645" w:author="phuong vu" w:date="2018-11-15T18:02:00Z">
              <w:r w:rsidDel="006D04E7">
                <w:rPr>
                  <w:lang w:val="en-US"/>
                </w:rPr>
                <w:delText>inputText</w:delText>
              </w:r>
            </w:del>
            <w:ins w:id="12646" w:author="phuong vu" w:date="2018-11-15T18:02:00Z">
              <w:r w:rsidR="006D04E7">
                <w:rPr>
                  <w:lang w:val="en-US"/>
                </w:rPr>
                <w:t>select</w:t>
              </w:r>
            </w:ins>
          </w:p>
        </w:tc>
        <w:tc>
          <w:tcPr>
            <w:tcW w:w="2970" w:type="dxa"/>
          </w:tcPr>
          <w:p w14:paraId="263950CD" w14:textId="6BAAD816" w:rsidR="00263449" w:rsidRDefault="006D04E7" w:rsidP="00E6227B">
            <w:pPr>
              <w:spacing w:line="276" w:lineRule="auto"/>
              <w:rPr>
                <w:lang w:val="en-US"/>
              </w:rPr>
              <w:pPrChange w:id="12647" w:author="phuong vu" w:date="2018-11-23T13:48:00Z">
                <w:pPr>
                  <w:spacing w:line="360" w:lineRule="auto"/>
                </w:pPr>
              </w:pPrChange>
            </w:pPr>
            <w:ins w:id="12648" w:author="phuong vu" w:date="2018-11-15T18:02:00Z">
              <w:r>
                <w:rPr>
                  <w:lang w:val="en-US"/>
                </w:rPr>
                <w:t>Thời gian trả đồ</w:t>
              </w:r>
            </w:ins>
          </w:p>
        </w:tc>
        <w:tc>
          <w:tcPr>
            <w:tcW w:w="1266" w:type="dxa"/>
          </w:tcPr>
          <w:p w14:paraId="7FDD986B" w14:textId="77777777" w:rsidR="00263449" w:rsidRDefault="00263449" w:rsidP="00E6227B">
            <w:pPr>
              <w:spacing w:line="276" w:lineRule="auto"/>
              <w:jc w:val="center"/>
              <w:rPr>
                <w:lang w:val="en-US"/>
              </w:rPr>
              <w:pPrChange w:id="12649" w:author="phuong vu" w:date="2018-11-23T13:48:00Z">
                <w:pPr>
                  <w:spacing w:line="360" w:lineRule="auto"/>
                  <w:jc w:val="center"/>
                </w:pPr>
              </w:pPrChange>
            </w:pPr>
          </w:p>
        </w:tc>
        <w:tc>
          <w:tcPr>
            <w:tcW w:w="1756" w:type="dxa"/>
          </w:tcPr>
          <w:p w14:paraId="732D39CD" w14:textId="77777777" w:rsidR="00263449" w:rsidRDefault="00263449" w:rsidP="00E6227B">
            <w:pPr>
              <w:spacing w:line="276" w:lineRule="auto"/>
              <w:rPr>
                <w:lang w:val="en-US"/>
              </w:rPr>
              <w:pPrChange w:id="12650" w:author="phuong vu" w:date="2018-11-23T13:48:00Z">
                <w:pPr>
                  <w:spacing w:line="360" w:lineRule="auto"/>
                </w:pPr>
              </w:pPrChange>
            </w:pPr>
          </w:p>
        </w:tc>
      </w:tr>
      <w:tr w:rsidR="00263449" w14:paraId="59A9A622" w14:textId="77777777" w:rsidTr="00A72A60">
        <w:tc>
          <w:tcPr>
            <w:tcW w:w="805" w:type="dxa"/>
          </w:tcPr>
          <w:p w14:paraId="2D64BBA6" w14:textId="2C7F66A0" w:rsidR="00263449" w:rsidRDefault="00263449" w:rsidP="00E6227B">
            <w:pPr>
              <w:spacing w:line="276" w:lineRule="auto"/>
              <w:jc w:val="center"/>
              <w:rPr>
                <w:lang w:val="en-US"/>
              </w:rPr>
              <w:pPrChange w:id="12651" w:author="phuong vu" w:date="2018-11-23T13:48:00Z">
                <w:pPr>
                  <w:spacing w:line="360" w:lineRule="auto"/>
                  <w:jc w:val="center"/>
                </w:pPr>
              </w:pPrChange>
            </w:pPr>
            <w:r>
              <w:rPr>
                <w:lang w:val="en-US"/>
              </w:rPr>
              <w:t>11</w:t>
            </w:r>
          </w:p>
        </w:tc>
        <w:tc>
          <w:tcPr>
            <w:tcW w:w="1980" w:type="dxa"/>
          </w:tcPr>
          <w:p w14:paraId="0C7FA4BA" w14:textId="01C8D072" w:rsidR="00263449" w:rsidRDefault="00980771" w:rsidP="00E6227B">
            <w:pPr>
              <w:spacing w:line="276" w:lineRule="auto"/>
              <w:rPr>
                <w:lang w:val="en-US"/>
              </w:rPr>
              <w:pPrChange w:id="12652" w:author="phuong vu" w:date="2018-11-23T13:48:00Z">
                <w:pPr>
                  <w:spacing w:line="360" w:lineRule="auto"/>
                </w:pPr>
              </w:pPrChange>
            </w:pPr>
            <w:r>
              <w:rPr>
                <w:lang w:val="en-US"/>
              </w:rPr>
              <w:t>inputText</w:t>
            </w:r>
          </w:p>
        </w:tc>
        <w:tc>
          <w:tcPr>
            <w:tcW w:w="2970" w:type="dxa"/>
          </w:tcPr>
          <w:p w14:paraId="17DF29BF" w14:textId="49A77F75" w:rsidR="00263449" w:rsidRDefault="006D04E7" w:rsidP="00E6227B">
            <w:pPr>
              <w:spacing w:line="276" w:lineRule="auto"/>
              <w:rPr>
                <w:lang w:val="en-US"/>
              </w:rPr>
              <w:pPrChange w:id="12653" w:author="phuong vu" w:date="2018-11-23T13:48:00Z">
                <w:pPr>
                  <w:spacing w:line="360" w:lineRule="auto"/>
                </w:pPr>
              </w:pPrChange>
            </w:pPr>
            <w:ins w:id="12654" w:author="phuong vu" w:date="2018-11-15T18:02:00Z">
              <w:r>
                <w:rPr>
                  <w:lang w:val="en-US"/>
                </w:rPr>
                <w:t>Nơi lấy đồ</w:t>
              </w:r>
            </w:ins>
          </w:p>
        </w:tc>
        <w:tc>
          <w:tcPr>
            <w:tcW w:w="1266" w:type="dxa"/>
          </w:tcPr>
          <w:p w14:paraId="67514460" w14:textId="77777777" w:rsidR="00263449" w:rsidRDefault="00263449" w:rsidP="00E6227B">
            <w:pPr>
              <w:spacing w:line="276" w:lineRule="auto"/>
              <w:jc w:val="center"/>
              <w:rPr>
                <w:lang w:val="en-US"/>
              </w:rPr>
              <w:pPrChange w:id="12655" w:author="phuong vu" w:date="2018-11-23T13:48:00Z">
                <w:pPr>
                  <w:spacing w:line="360" w:lineRule="auto"/>
                  <w:jc w:val="center"/>
                </w:pPr>
              </w:pPrChange>
            </w:pPr>
          </w:p>
        </w:tc>
        <w:tc>
          <w:tcPr>
            <w:tcW w:w="1756" w:type="dxa"/>
          </w:tcPr>
          <w:p w14:paraId="33B8F55C" w14:textId="77777777" w:rsidR="00263449" w:rsidRDefault="00263449" w:rsidP="00E6227B">
            <w:pPr>
              <w:spacing w:line="276" w:lineRule="auto"/>
              <w:rPr>
                <w:lang w:val="en-US"/>
              </w:rPr>
              <w:pPrChange w:id="12656" w:author="phuong vu" w:date="2018-11-23T13:48:00Z">
                <w:pPr>
                  <w:spacing w:line="360" w:lineRule="auto"/>
                </w:pPr>
              </w:pPrChange>
            </w:pPr>
          </w:p>
        </w:tc>
      </w:tr>
      <w:tr w:rsidR="00263449" w14:paraId="12EA6AC9" w14:textId="77777777" w:rsidTr="00A72A60">
        <w:tc>
          <w:tcPr>
            <w:tcW w:w="805" w:type="dxa"/>
          </w:tcPr>
          <w:p w14:paraId="2F27551F" w14:textId="02B046A7" w:rsidR="00263449" w:rsidRDefault="00263449" w:rsidP="00E6227B">
            <w:pPr>
              <w:spacing w:line="276" w:lineRule="auto"/>
              <w:jc w:val="center"/>
              <w:rPr>
                <w:lang w:val="en-US"/>
              </w:rPr>
              <w:pPrChange w:id="12657" w:author="phuong vu" w:date="2018-11-23T13:48:00Z">
                <w:pPr>
                  <w:spacing w:line="360" w:lineRule="auto"/>
                  <w:jc w:val="center"/>
                </w:pPr>
              </w:pPrChange>
            </w:pPr>
            <w:r>
              <w:rPr>
                <w:lang w:val="en-US"/>
              </w:rPr>
              <w:lastRenderedPageBreak/>
              <w:t>12</w:t>
            </w:r>
          </w:p>
        </w:tc>
        <w:tc>
          <w:tcPr>
            <w:tcW w:w="1980" w:type="dxa"/>
          </w:tcPr>
          <w:p w14:paraId="12F961E7" w14:textId="0FF1652E" w:rsidR="00263449" w:rsidRDefault="00980771" w:rsidP="00E6227B">
            <w:pPr>
              <w:spacing w:line="276" w:lineRule="auto"/>
              <w:rPr>
                <w:lang w:val="en-US"/>
              </w:rPr>
              <w:pPrChange w:id="12658" w:author="phuong vu" w:date="2018-11-23T13:48:00Z">
                <w:pPr>
                  <w:spacing w:line="360" w:lineRule="auto"/>
                </w:pPr>
              </w:pPrChange>
            </w:pPr>
            <w:r>
              <w:rPr>
                <w:lang w:val="en-US"/>
              </w:rPr>
              <w:t>inputText</w:t>
            </w:r>
          </w:p>
        </w:tc>
        <w:tc>
          <w:tcPr>
            <w:tcW w:w="2970" w:type="dxa"/>
          </w:tcPr>
          <w:p w14:paraId="042D9404" w14:textId="3570FFDF" w:rsidR="00263449" w:rsidRDefault="006D04E7" w:rsidP="00E6227B">
            <w:pPr>
              <w:spacing w:line="276" w:lineRule="auto"/>
              <w:rPr>
                <w:lang w:val="en-US"/>
              </w:rPr>
              <w:pPrChange w:id="12659" w:author="phuong vu" w:date="2018-11-23T13:48:00Z">
                <w:pPr>
                  <w:spacing w:line="360" w:lineRule="auto"/>
                </w:pPr>
              </w:pPrChange>
            </w:pPr>
            <w:ins w:id="12660" w:author="phuong vu" w:date="2018-11-15T18:02:00Z">
              <w:r>
                <w:rPr>
                  <w:lang w:val="en-US"/>
                </w:rPr>
                <w:t>Nơi trả đồ</w:t>
              </w:r>
            </w:ins>
          </w:p>
        </w:tc>
        <w:tc>
          <w:tcPr>
            <w:tcW w:w="1266" w:type="dxa"/>
          </w:tcPr>
          <w:p w14:paraId="639420A9" w14:textId="77777777" w:rsidR="00263449" w:rsidRDefault="00263449" w:rsidP="00E6227B">
            <w:pPr>
              <w:spacing w:line="276" w:lineRule="auto"/>
              <w:jc w:val="center"/>
              <w:rPr>
                <w:lang w:val="en-US"/>
              </w:rPr>
              <w:pPrChange w:id="12661" w:author="phuong vu" w:date="2018-11-23T13:48:00Z">
                <w:pPr>
                  <w:spacing w:line="360" w:lineRule="auto"/>
                  <w:jc w:val="center"/>
                </w:pPr>
              </w:pPrChange>
            </w:pPr>
          </w:p>
        </w:tc>
        <w:tc>
          <w:tcPr>
            <w:tcW w:w="1756" w:type="dxa"/>
          </w:tcPr>
          <w:p w14:paraId="44B5F0F9" w14:textId="77777777" w:rsidR="00263449" w:rsidRDefault="00263449" w:rsidP="00E6227B">
            <w:pPr>
              <w:spacing w:line="276" w:lineRule="auto"/>
              <w:rPr>
                <w:lang w:val="en-US"/>
              </w:rPr>
              <w:pPrChange w:id="12662" w:author="phuong vu" w:date="2018-11-23T13:48:00Z">
                <w:pPr>
                  <w:spacing w:line="360" w:lineRule="auto"/>
                </w:pPr>
              </w:pPrChange>
            </w:pPr>
          </w:p>
        </w:tc>
      </w:tr>
      <w:tr w:rsidR="00263449" w14:paraId="4136DCF5" w14:textId="77777777" w:rsidTr="00A72A60">
        <w:tc>
          <w:tcPr>
            <w:tcW w:w="805" w:type="dxa"/>
          </w:tcPr>
          <w:p w14:paraId="6B594D18" w14:textId="0DB10B83" w:rsidR="00263449" w:rsidRDefault="00263449" w:rsidP="00E6227B">
            <w:pPr>
              <w:spacing w:line="276" w:lineRule="auto"/>
              <w:jc w:val="center"/>
              <w:rPr>
                <w:lang w:val="en-US"/>
              </w:rPr>
              <w:pPrChange w:id="12663" w:author="phuong vu" w:date="2018-11-23T13:48:00Z">
                <w:pPr>
                  <w:spacing w:line="360" w:lineRule="auto"/>
                  <w:jc w:val="center"/>
                </w:pPr>
              </w:pPrChange>
            </w:pPr>
            <w:r>
              <w:rPr>
                <w:lang w:val="en-US"/>
              </w:rPr>
              <w:t>13</w:t>
            </w:r>
          </w:p>
        </w:tc>
        <w:tc>
          <w:tcPr>
            <w:tcW w:w="1980" w:type="dxa"/>
          </w:tcPr>
          <w:p w14:paraId="5BEF8D20" w14:textId="7FFEEC76" w:rsidR="00263449" w:rsidRDefault="00980771" w:rsidP="00E6227B">
            <w:pPr>
              <w:spacing w:line="276" w:lineRule="auto"/>
              <w:rPr>
                <w:lang w:val="en-US"/>
              </w:rPr>
              <w:pPrChange w:id="12664" w:author="phuong vu" w:date="2018-11-23T13:48:00Z">
                <w:pPr>
                  <w:spacing w:line="360" w:lineRule="auto"/>
                </w:pPr>
              </w:pPrChange>
            </w:pPr>
            <w:del w:id="12665" w:author="phuong vu" w:date="2018-11-15T18:03:00Z">
              <w:r w:rsidDel="006D04E7">
                <w:rPr>
                  <w:lang w:val="en-US"/>
                </w:rPr>
                <w:delText>inputText</w:delText>
              </w:r>
            </w:del>
            <w:ins w:id="12666" w:author="phuong vu" w:date="2018-11-15T18:03:00Z">
              <w:r w:rsidR="006D04E7">
                <w:rPr>
                  <w:lang w:val="en-US"/>
                </w:rPr>
                <w:t>span</w:t>
              </w:r>
            </w:ins>
          </w:p>
        </w:tc>
        <w:tc>
          <w:tcPr>
            <w:tcW w:w="2970" w:type="dxa"/>
          </w:tcPr>
          <w:p w14:paraId="1005E4C3" w14:textId="0E3C0A16" w:rsidR="00263449" w:rsidRDefault="006D04E7" w:rsidP="00E6227B">
            <w:pPr>
              <w:spacing w:line="276" w:lineRule="auto"/>
              <w:rPr>
                <w:lang w:val="en-US"/>
              </w:rPr>
              <w:pPrChange w:id="12667" w:author="phuong vu" w:date="2018-11-23T13:48:00Z">
                <w:pPr>
                  <w:spacing w:line="360" w:lineRule="auto"/>
                </w:pPr>
              </w:pPrChange>
            </w:pPr>
            <w:ins w:id="12668" w:author="phuong vu" w:date="2018-11-15T18:03:00Z">
              <w:r>
                <w:rPr>
                  <w:lang w:val="en-US"/>
                </w:rPr>
                <w:t>Số thứ tự quần áo</w:t>
              </w:r>
            </w:ins>
          </w:p>
        </w:tc>
        <w:tc>
          <w:tcPr>
            <w:tcW w:w="1266" w:type="dxa"/>
          </w:tcPr>
          <w:p w14:paraId="4D25C20A" w14:textId="77777777" w:rsidR="00263449" w:rsidRDefault="00263449" w:rsidP="00E6227B">
            <w:pPr>
              <w:spacing w:line="276" w:lineRule="auto"/>
              <w:jc w:val="center"/>
              <w:rPr>
                <w:lang w:val="en-US"/>
              </w:rPr>
              <w:pPrChange w:id="12669" w:author="phuong vu" w:date="2018-11-23T13:48:00Z">
                <w:pPr>
                  <w:spacing w:line="360" w:lineRule="auto"/>
                  <w:jc w:val="center"/>
                </w:pPr>
              </w:pPrChange>
            </w:pPr>
          </w:p>
        </w:tc>
        <w:tc>
          <w:tcPr>
            <w:tcW w:w="1756" w:type="dxa"/>
          </w:tcPr>
          <w:p w14:paraId="3C91D220" w14:textId="77777777" w:rsidR="00263449" w:rsidRDefault="00263449" w:rsidP="00E6227B">
            <w:pPr>
              <w:spacing w:line="276" w:lineRule="auto"/>
              <w:rPr>
                <w:lang w:val="en-US"/>
              </w:rPr>
              <w:pPrChange w:id="12670" w:author="phuong vu" w:date="2018-11-23T13:48:00Z">
                <w:pPr>
                  <w:spacing w:line="360" w:lineRule="auto"/>
                </w:pPr>
              </w:pPrChange>
            </w:pPr>
          </w:p>
        </w:tc>
      </w:tr>
      <w:tr w:rsidR="00263449" w14:paraId="3EFEBA48" w14:textId="77777777" w:rsidTr="00A72A60">
        <w:tc>
          <w:tcPr>
            <w:tcW w:w="805" w:type="dxa"/>
          </w:tcPr>
          <w:p w14:paraId="675136BD" w14:textId="6E616CC4" w:rsidR="00263449" w:rsidRDefault="00263449" w:rsidP="00E6227B">
            <w:pPr>
              <w:spacing w:line="276" w:lineRule="auto"/>
              <w:jc w:val="center"/>
              <w:rPr>
                <w:lang w:val="en-US"/>
              </w:rPr>
              <w:pPrChange w:id="12671" w:author="phuong vu" w:date="2018-11-23T13:48:00Z">
                <w:pPr>
                  <w:spacing w:line="360" w:lineRule="auto"/>
                  <w:jc w:val="center"/>
                </w:pPr>
              </w:pPrChange>
            </w:pPr>
            <w:r>
              <w:rPr>
                <w:lang w:val="en-US"/>
              </w:rPr>
              <w:t>14</w:t>
            </w:r>
          </w:p>
        </w:tc>
        <w:tc>
          <w:tcPr>
            <w:tcW w:w="1980" w:type="dxa"/>
          </w:tcPr>
          <w:p w14:paraId="31ADF057" w14:textId="1645C36A" w:rsidR="00263449" w:rsidRDefault="00980771" w:rsidP="00E6227B">
            <w:pPr>
              <w:spacing w:line="276" w:lineRule="auto"/>
              <w:rPr>
                <w:lang w:val="en-US"/>
              </w:rPr>
              <w:pPrChange w:id="12672" w:author="phuong vu" w:date="2018-11-23T13:48:00Z">
                <w:pPr>
                  <w:spacing w:line="360" w:lineRule="auto"/>
                </w:pPr>
              </w:pPrChange>
            </w:pPr>
            <w:del w:id="12673" w:author="phuong vu" w:date="2018-11-15T18:03:00Z">
              <w:r w:rsidDel="006D04E7">
                <w:rPr>
                  <w:lang w:val="en-US"/>
                </w:rPr>
                <w:delText>inputText</w:delText>
              </w:r>
            </w:del>
            <w:ins w:id="12674" w:author="phuong vu" w:date="2018-11-15T18:03:00Z">
              <w:r w:rsidR="006D04E7">
                <w:rPr>
                  <w:lang w:val="en-US"/>
                </w:rPr>
                <w:t>select</w:t>
              </w:r>
            </w:ins>
          </w:p>
        </w:tc>
        <w:tc>
          <w:tcPr>
            <w:tcW w:w="2970" w:type="dxa"/>
          </w:tcPr>
          <w:p w14:paraId="78EA00DC" w14:textId="0700AADB" w:rsidR="00263449" w:rsidRDefault="006D04E7" w:rsidP="00E6227B">
            <w:pPr>
              <w:spacing w:line="276" w:lineRule="auto"/>
              <w:rPr>
                <w:lang w:val="en-US"/>
              </w:rPr>
              <w:pPrChange w:id="12675" w:author="phuong vu" w:date="2018-11-23T13:48:00Z">
                <w:pPr>
                  <w:spacing w:line="360" w:lineRule="auto"/>
                </w:pPr>
              </w:pPrChange>
            </w:pPr>
            <w:ins w:id="12676" w:author="phuong vu" w:date="2018-11-15T18:03:00Z">
              <w:r>
                <w:rPr>
                  <w:lang w:val="en-US"/>
                </w:rPr>
                <w:t>Loại dịch vụ</w:t>
              </w:r>
            </w:ins>
          </w:p>
        </w:tc>
        <w:tc>
          <w:tcPr>
            <w:tcW w:w="1266" w:type="dxa"/>
          </w:tcPr>
          <w:p w14:paraId="442FEE29" w14:textId="77777777" w:rsidR="00263449" w:rsidRDefault="00263449" w:rsidP="00E6227B">
            <w:pPr>
              <w:spacing w:line="276" w:lineRule="auto"/>
              <w:jc w:val="center"/>
              <w:rPr>
                <w:lang w:val="en-US"/>
              </w:rPr>
              <w:pPrChange w:id="12677" w:author="phuong vu" w:date="2018-11-23T13:48:00Z">
                <w:pPr>
                  <w:spacing w:line="360" w:lineRule="auto"/>
                  <w:jc w:val="center"/>
                </w:pPr>
              </w:pPrChange>
            </w:pPr>
          </w:p>
        </w:tc>
        <w:tc>
          <w:tcPr>
            <w:tcW w:w="1756" w:type="dxa"/>
          </w:tcPr>
          <w:p w14:paraId="7DD066A5" w14:textId="77777777" w:rsidR="00263449" w:rsidRDefault="00263449" w:rsidP="00E6227B">
            <w:pPr>
              <w:spacing w:line="276" w:lineRule="auto"/>
              <w:rPr>
                <w:lang w:val="en-US"/>
              </w:rPr>
              <w:pPrChange w:id="12678" w:author="phuong vu" w:date="2018-11-23T13:48:00Z">
                <w:pPr>
                  <w:spacing w:line="360" w:lineRule="auto"/>
                </w:pPr>
              </w:pPrChange>
            </w:pPr>
          </w:p>
        </w:tc>
      </w:tr>
      <w:tr w:rsidR="00263449" w14:paraId="4F2B77DC" w14:textId="77777777" w:rsidTr="00A72A60">
        <w:tc>
          <w:tcPr>
            <w:tcW w:w="805" w:type="dxa"/>
          </w:tcPr>
          <w:p w14:paraId="0A51FA2A" w14:textId="6BD538FB" w:rsidR="00263449" w:rsidRDefault="00263449" w:rsidP="00E6227B">
            <w:pPr>
              <w:spacing w:line="276" w:lineRule="auto"/>
              <w:jc w:val="center"/>
              <w:rPr>
                <w:lang w:val="en-US"/>
              </w:rPr>
              <w:pPrChange w:id="12679" w:author="phuong vu" w:date="2018-11-23T13:48:00Z">
                <w:pPr>
                  <w:spacing w:line="360" w:lineRule="auto"/>
                  <w:jc w:val="center"/>
                </w:pPr>
              </w:pPrChange>
            </w:pPr>
            <w:r>
              <w:rPr>
                <w:lang w:val="en-US"/>
              </w:rPr>
              <w:t>15</w:t>
            </w:r>
          </w:p>
        </w:tc>
        <w:tc>
          <w:tcPr>
            <w:tcW w:w="1980" w:type="dxa"/>
          </w:tcPr>
          <w:p w14:paraId="05F6C20D" w14:textId="03C59DC6" w:rsidR="00263449" w:rsidRDefault="00980771" w:rsidP="00E6227B">
            <w:pPr>
              <w:spacing w:line="276" w:lineRule="auto"/>
              <w:rPr>
                <w:lang w:val="en-US"/>
              </w:rPr>
              <w:pPrChange w:id="12680" w:author="phuong vu" w:date="2018-11-23T13:48:00Z">
                <w:pPr>
                  <w:spacing w:line="360" w:lineRule="auto"/>
                </w:pPr>
              </w:pPrChange>
            </w:pPr>
            <w:del w:id="12681" w:author="phuong vu" w:date="2018-11-15T18:03:00Z">
              <w:r w:rsidDel="006D04E7">
                <w:rPr>
                  <w:lang w:val="en-US"/>
                </w:rPr>
                <w:delText>inputText</w:delText>
              </w:r>
            </w:del>
            <w:ins w:id="12682" w:author="phuong vu" w:date="2018-11-15T18:03:00Z">
              <w:r w:rsidR="006D04E7">
                <w:rPr>
                  <w:lang w:val="en-US"/>
                </w:rPr>
                <w:t>select</w:t>
              </w:r>
            </w:ins>
          </w:p>
        </w:tc>
        <w:tc>
          <w:tcPr>
            <w:tcW w:w="2970" w:type="dxa"/>
          </w:tcPr>
          <w:p w14:paraId="667F2751" w14:textId="1104D93A" w:rsidR="00263449" w:rsidRDefault="006D04E7" w:rsidP="00E6227B">
            <w:pPr>
              <w:spacing w:line="276" w:lineRule="auto"/>
              <w:rPr>
                <w:lang w:val="en-US"/>
              </w:rPr>
              <w:pPrChange w:id="12683" w:author="phuong vu" w:date="2018-11-23T13:48:00Z">
                <w:pPr>
                  <w:spacing w:line="360" w:lineRule="auto"/>
                </w:pPr>
              </w:pPrChange>
            </w:pPr>
            <w:ins w:id="12684" w:author="phuong vu" w:date="2018-11-15T18:03:00Z">
              <w:r>
                <w:rPr>
                  <w:lang w:val="en-US"/>
                </w:rPr>
                <w:t>Quần áo</w:t>
              </w:r>
            </w:ins>
          </w:p>
        </w:tc>
        <w:tc>
          <w:tcPr>
            <w:tcW w:w="1266" w:type="dxa"/>
          </w:tcPr>
          <w:p w14:paraId="371429EA" w14:textId="77777777" w:rsidR="00263449" w:rsidRDefault="00263449" w:rsidP="00E6227B">
            <w:pPr>
              <w:spacing w:line="276" w:lineRule="auto"/>
              <w:jc w:val="center"/>
              <w:rPr>
                <w:lang w:val="en-US"/>
              </w:rPr>
              <w:pPrChange w:id="12685" w:author="phuong vu" w:date="2018-11-23T13:48:00Z">
                <w:pPr>
                  <w:spacing w:line="360" w:lineRule="auto"/>
                  <w:jc w:val="center"/>
                </w:pPr>
              </w:pPrChange>
            </w:pPr>
          </w:p>
        </w:tc>
        <w:tc>
          <w:tcPr>
            <w:tcW w:w="1756" w:type="dxa"/>
          </w:tcPr>
          <w:p w14:paraId="1B98C788" w14:textId="77777777" w:rsidR="00263449" w:rsidRDefault="00263449" w:rsidP="00E6227B">
            <w:pPr>
              <w:spacing w:line="276" w:lineRule="auto"/>
              <w:rPr>
                <w:lang w:val="en-US"/>
              </w:rPr>
              <w:pPrChange w:id="12686" w:author="phuong vu" w:date="2018-11-23T13:48:00Z">
                <w:pPr>
                  <w:spacing w:line="360" w:lineRule="auto"/>
                </w:pPr>
              </w:pPrChange>
            </w:pPr>
          </w:p>
        </w:tc>
      </w:tr>
      <w:tr w:rsidR="00263449" w14:paraId="61CC9B15" w14:textId="77777777" w:rsidTr="00A72A60">
        <w:tc>
          <w:tcPr>
            <w:tcW w:w="805" w:type="dxa"/>
          </w:tcPr>
          <w:p w14:paraId="508D1160" w14:textId="5AA7DEA4" w:rsidR="00263449" w:rsidRDefault="00263449" w:rsidP="00E6227B">
            <w:pPr>
              <w:spacing w:line="276" w:lineRule="auto"/>
              <w:jc w:val="center"/>
              <w:rPr>
                <w:lang w:val="en-US"/>
              </w:rPr>
              <w:pPrChange w:id="12687" w:author="phuong vu" w:date="2018-11-23T13:48:00Z">
                <w:pPr>
                  <w:spacing w:line="360" w:lineRule="auto"/>
                  <w:jc w:val="center"/>
                </w:pPr>
              </w:pPrChange>
            </w:pPr>
            <w:r>
              <w:rPr>
                <w:lang w:val="en-US"/>
              </w:rPr>
              <w:t>16</w:t>
            </w:r>
          </w:p>
        </w:tc>
        <w:tc>
          <w:tcPr>
            <w:tcW w:w="1980" w:type="dxa"/>
          </w:tcPr>
          <w:p w14:paraId="4EE06092" w14:textId="6994F4D2" w:rsidR="00263449" w:rsidRDefault="00980771" w:rsidP="00E6227B">
            <w:pPr>
              <w:spacing w:line="276" w:lineRule="auto"/>
              <w:rPr>
                <w:lang w:val="en-US"/>
              </w:rPr>
              <w:pPrChange w:id="12688" w:author="phuong vu" w:date="2018-11-23T13:48:00Z">
                <w:pPr>
                  <w:spacing w:line="360" w:lineRule="auto"/>
                </w:pPr>
              </w:pPrChange>
            </w:pPr>
            <w:del w:id="12689" w:author="phuong vu" w:date="2018-11-15T18:03:00Z">
              <w:r w:rsidDel="006D04E7">
                <w:rPr>
                  <w:lang w:val="en-US"/>
                </w:rPr>
                <w:delText>inputText</w:delText>
              </w:r>
            </w:del>
            <w:ins w:id="12690" w:author="phuong vu" w:date="2018-11-15T18:03:00Z">
              <w:r w:rsidR="006D04E7">
                <w:rPr>
                  <w:lang w:val="en-US"/>
                </w:rPr>
                <w:t>checkbox</w:t>
              </w:r>
            </w:ins>
          </w:p>
        </w:tc>
        <w:tc>
          <w:tcPr>
            <w:tcW w:w="2970" w:type="dxa"/>
          </w:tcPr>
          <w:p w14:paraId="10E5B2EF" w14:textId="7EBC1651" w:rsidR="00263449" w:rsidRDefault="006D04E7" w:rsidP="00E6227B">
            <w:pPr>
              <w:spacing w:line="276" w:lineRule="auto"/>
              <w:rPr>
                <w:lang w:val="en-US"/>
              </w:rPr>
              <w:pPrChange w:id="12691" w:author="phuong vu" w:date="2018-11-23T13:48:00Z">
                <w:pPr>
                  <w:spacing w:line="360" w:lineRule="auto"/>
                </w:pPr>
              </w:pPrChange>
            </w:pPr>
            <w:ins w:id="12692" w:author="phuong vu" w:date="2018-11-15T18:03:00Z">
              <w:r>
                <w:rPr>
                  <w:lang w:val="en-US"/>
                </w:rPr>
                <w:t>Đơn vị tính</w:t>
              </w:r>
            </w:ins>
          </w:p>
        </w:tc>
        <w:tc>
          <w:tcPr>
            <w:tcW w:w="1266" w:type="dxa"/>
          </w:tcPr>
          <w:p w14:paraId="570E31E5" w14:textId="77777777" w:rsidR="00263449" w:rsidRDefault="00263449" w:rsidP="00E6227B">
            <w:pPr>
              <w:spacing w:line="276" w:lineRule="auto"/>
              <w:jc w:val="center"/>
              <w:rPr>
                <w:lang w:val="en-US"/>
              </w:rPr>
              <w:pPrChange w:id="12693" w:author="phuong vu" w:date="2018-11-23T13:48:00Z">
                <w:pPr>
                  <w:spacing w:line="360" w:lineRule="auto"/>
                  <w:jc w:val="center"/>
                </w:pPr>
              </w:pPrChange>
            </w:pPr>
          </w:p>
        </w:tc>
        <w:tc>
          <w:tcPr>
            <w:tcW w:w="1756" w:type="dxa"/>
          </w:tcPr>
          <w:p w14:paraId="569D0B70" w14:textId="77777777" w:rsidR="00263449" w:rsidRDefault="00263449" w:rsidP="00E6227B">
            <w:pPr>
              <w:spacing w:line="276" w:lineRule="auto"/>
              <w:rPr>
                <w:lang w:val="en-US"/>
              </w:rPr>
              <w:pPrChange w:id="12694" w:author="phuong vu" w:date="2018-11-23T13:48:00Z">
                <w:pPr>
                  <w:spacing w:line="360" w:lineRule="auto"/>
                </w:pPr>
              </w:pPrChange>
            </w:pPr>
          </w:p>
        </w:tc>
      </w:tr>
      <w:tr w:rsidR="00263449" w14:paraId="57A00C6B" w14:textId="77777777" w:rsidTr="00A72A60">
        <w:tc>
          <w:tcPr>
            <w:tcW w:w="805" w:type="dxa"/>
          </w:tcPr>
          <w:p w14:paraId="02F1917B" w14:textId="47821FEB" w:rsidR="00263449" w:rsidRDefault="00263449" w:rsidP="00E6227B">
            <w:pPr>
              <w:spacing w:line="276" w:lineRule="auto"/>
              <w:jc w:val="center"/>
              <w:rPr>
                <w:lang w:val="en-US"/>
              </w:rPr>
              <w:pPrChange w:id="12695" w:author="phuong vu" w:date="2018-11-23T13:48:00Z">
                <w:pPr>
                  <w:spacing w:line="360" w:lineRule="auto"/>
                  <w:jc w:val="center"/>
                </w:pPr>
              </w:pPrChange>
            </w:pPr>
            <w:r>
              <w:rPr>
                <w:lang w:val="en-US"/>
              </w:rPr>
              <w:t>17</w:t>
            </w:r>
          </w:p>
        </w:tc>
        <w:tc>
          <w:tcPr>
            <w:tcW w:w="1980" w:type="dxa"/>
          </w:tcPr>
          <w:p w14:paraId="0866BADC" w14:textId="02149ADD" w:rsidR="00263449" w:rsidRDefault="00980771" w:rsidP="00E6227B">
            <w:pPr>
              <w:spacing w:line="276" w:lineRule="auto"/>
              <w:rPr>
                <w:lang w:val="en-US"/>
              </w:rPr>
              <w:pPrChange w:id="12696" w:author="phuong vu" w:date="2018-11-23T13:48:00Z">
                <w:pPr>
                  <w:spacing w:line="360" w:lineRule="auto"/>
                </w:pPr>
              </w:pPrChange>
            </w:pPr>
            <w:r>
              <w:rPr>
                <w:lang w:val="en-US"/>
              </w:rPr>
              <w:t>inputText</w:t>
            </w:r>
          </w:p>
        </w:tc>
        <w:tc>
          <w:tcPr>
            <w:tcW w:w="2970" w:type="dxa"/>
          </w:tcPr>
          <w:p w14:paraId="681B2C9D" w14:textId="2537752F" w:rsidR="00263449" w:rsidRDefault="006D04E7" w:rsidP="00E6227B">
            <w:pPr>
              <w:spacing w:line="276" w:lineRule="auto"/>
              <w:rPr>
                <w:lang w:val="en-US"/>
              </w:rPr>
              <w:pPrChange w:id="12697" w:author="phuong vu" w:date="2018-11-23T13:48:00Z">
                <w:pPr>
                  <w:spacing w:line="360" w:lineRule="auto"/>
                </w:pPr>
              </w:pPrChange>
            </w:pPr>
            <w:ins w:id="12698" w:author="phuong vu" w:date="2018-11-15T18:03:00Z">
              <w:r>
                <w:rPr>
                  <w:lang w:val="en-US"/>
                </w:rPr>
                <w:t>Số lượng/ Khối lượng</w:t>
              </w:r>
            </w:ins>
          </w:p>
        </w:tc>
        <w:tc>
          <w:tcPr>
            <w:tcW w:w="1266" w:type="dxa"/>
          </w:tcPr>
          <w:p w14:paraId="758B77B0" w14:textId="77777777" w:rsidR="00263449" w:rsidRDefault="00263449" w:rsidP="00E6227B">
            <w:pPr>
              <w:spacing w:line="276" w:lineRule="auto"/>
              <w:jc w:val="center"/>
              <w:rPr>
                <w:lang w:val="en-US"/>
              </w:rPr>
              <w:pPrChange w:id="12699" w:author="phuong vu" w:date="2018-11-23T13:48:00Z">
                <w:pPr>
                  <w:spacing w:line="360" w:lineRule="auto"/>
                  <w:jc w:val="center"/>
                </w:pPr>
              </w:pPrChange>
            </w:pPr>
          </w:p>
        </w:tc>
        <w:tc>
          <w:tcPr>
            <w:tcW w:w="1756" w:type="dxa"/>
          </w:tcPr>
          <w:p w14:paraId="027B84BE" w14:textId="77777777" w:rsidR="00263449" w:rsidRDefault="00263449" w:rsidP="00E6227B">
            <w:pPr>
              <w:spacing w:line="276" w:lineRule="auto"/>
              <w:rPr>
                <w:lang w:val="en-US"/>
              </w:rPr>
              <w:pPrChange w:id="12700" w:author="phuong vu" w:date="2018-11-23T13:48:00Z">
                <w:pPr>
                  <w:spacing w:line="360" w:lineRule="auto"/>
                </w:pPr>
              </w:pPrChange>
            </w:pPr>
          </w:p>
        </w:tc>
      </w:tr>
      <w:tr w:rsidR="00263449" w14:paraId="23B8F7B3" w14:textId="77777777" w:rsidTr="00A72A60">
        <w:tc>
          <w:tcPr>
            <w:tcW w:w="805" w:type="dxa"/>
          </w:tcPr>
          <w:p w14:paraId="046C615C" w14:textId="757A6926" w:rsidR="00263449" w:rsidRDefault="00263449" w:rsidP="00E6227B">
            <w:pPr>
              <w:spacing w:line="276" w:lineRule="auto"/>
              <w:jc w:val="center"/>
              <w:rPr>
                <w:lang w:val="en-US"/>
              </w:rPr>
              <w:pPrChange w:id="12701" w:author="phuong vu" w:date="2018-11-23T13:48:00Z">
                <w:pPr>
                  <w:spacing w:line="360" w:lineRule="auto"/>
                  <w:jc w:val="center"/>
                </w:pPr>
              </w:pPrChange>
            </w:pPr>
            <w:r>
              <w:rPr>
                <w:lang w:val="en-US"/>
              </w:rPr>
              <w:t>18</w:t>
            </w:r>
          </w:p>
        </w:tc>
        <w:tc>
          <w:tcPr>
            <w:tcW w:w="1980" w:type="dxa"/>
          </w:tcPr>
          <w:p w14:paraId="4CDFC9C8" w14:textId="75CAB6F4" w:rsidR="00263449" w:rsidRDefault="00980771" w:rsidP="00E6227B">
            <w:pPr>
              <w:spacing w:line="276" w:lineRule="auto"/>
              <w:rPr>
                <w:lang w:val="en-US"/>
              </w:rPr>
              <w:pPrChange w:id="12702" w:author="phuong vu" w:date="2018-11-23T13:48:00Z">
                <w:pPr>
                  <w:spacing w:line="360" w:lineRule="auto"/>
                </w:pPr>
              </w:pPrChange>
            </w:pPr>
            <w:del w:id="12703" w:author="phuong vu" w:date="2018-11-15T18:04:00Z">
              <w:r w:rsidDel="006D04E7">
                <w:rPr>
                  <w:lang w:val="en-US"/>
                </w:rPr>
                <w:delText>inputText</w:delText>
              </w:r>
            </w:del>
            <w:ins w:id="12704" w:author="phuong vu" w:date="2018-11-15T18:04:00Z">
              <w:r w:rsidR="006D04E7">
                <w:rPr>
                  <w:lang w:val="en-US"/>
                </w:rPr>
                <w:t>select</w:t>
              </w:r>
            </w:ins>
          </w:p>
        </w:tc>
        <w:tc>
          <w:tcPr>
            <w:tcW w:w="2970" w:type="dxa"/>
          </w:tcPr>
          <w:p w14:paraId="404CE2CF" w14:textId="048A9A00" w:rsidR="00263449" w:rsidRDefault="006D04E7" w:rsidP="00E6227B">
            <w:pPr>
              <w:spacing w:line="276" w:lineRule="auto"/>
              <w:rPr>
                <w:lang w:val="en-US"/>
              </w:rPr>
              <w:pPrChange w:id="12705" w:author="phuong vu" w:date="2018-11-23T13:48:00Z">
                <w:pPr>
                  <w:spacing w:line="360" w:lineRule="auto"/>
                </w:pPr>
              </w:pPrChange>
            </w:pPr>
            <w:ins w:id="12706" w:author="phuong vu" w:date="2018-11-15T18:04:00Z">
              <w:r>
                <w:rPr>
                  <w:lang w:val="en-US"/>
                </w:rPr>
                <w:t>Nhãn hiệu</w:t>
              </w:r>
            </w:ins>
          </w:p>
        </w:tc>
        <w:tc>
          <w:tcPr>
            <w:tcW w:w="1266" w:type="dxa"/>
          </w:tcPr>
          <w:p w14:paraId="60A60147" w14:textId="77777777" w:rsidR="00263449" w:rsidRDefault="00263449" w:rsidP="00E6227B">
            <w:pPr>
              <w:spacing w:line="276" w:lineRule="auto"/>
              <w:jc w:val="center"/>
              <w:rPr>
                <w:lang w:val="en-US"/>
              </w:rPr>
              <w:pPrChange w:id="12707" w:author="phuong vu" w:date="2018-11-23T13:48:00Z">
                <w:pPr>
                  <w:spacing w:line="360" w:lineRule="auto"/>
                  <w:jc w:val="center"/>
                </w:pPr>
              </w:pPrChange>
            </w:pPr>
          </w:p>
        </w:tc>
        <w:tc>
          <w:tcPr>
            <w:tcW w:w="1756" w:type="dxa"/>
          </w:tcPr>
          <w:p w14:paraId="5B8BF814" w14:textId="77777777" w:rsidR="00263449" w:rsidRDefault="00263449" w:rsidP="00E6227B">
            <w:pPr>
              <w:spacing w:line="276" w:lineRule="auto"/>
              <w:rPr>
                <w:lang w:val="en-US"/>
              </w:rPr>
              <w:pPrChange w:id="12708" w:author="phuong vu" w:date="2018-11-23T13:48:00Z">
                <w:pPr>
                  <w:spacing w:line="360" w:lineRule="auto"/>
                </w:pPr>
              </w:pPrChange>
            </w:pPr>
          </w:p>
        </w:tc>
      </w:tr>
      <w:tr w:rsidR="00980771" w14:paraId="61C0F526" w14:textId="77777777" w:rsidTr="00A72A60">
        <w:tc>
          <w:tcPr>
            <w:tcW w:w="805" w:type="dxa"/>
          </w:tcPr>
          <w:p w14:paraId="0D758DA7" w14:textId="3643954E" w:rsidR="00980771" w:rsidRDefault="00980771" w:rsidP="00E6227B">
            <w:pPr>
              <w:spacing w:line="276" w:lineRule="auto"/>
              <w:jc w:val="center"/>
              <w:rPr>
                <w:lang w:val="en-US"/>
              </w:rPr>
              <w:pPrChange w:id="12709" w:author="phuong vu" w:date="2018-11-23T13:48:00Z">
                <w:pPr>
                  <w:spacing w:line="360" w:lineRule="auto"/>
                  <w:jc w:val="center"/>
                </w:pPr>
              </w:pPrChange>
            </w:pPr>
            <w:r>
              <w:rPr>
                <w:lang w:val="en-US"/>
              </w:rPr>
              <w:t>19</w:t>
            </w:r>
          </w:p>
        </w:tc>
        <w:tc>
          <w:tcPr>
            <w:tcW w:w="1980" w:type="dxa"/>
          </w:tcPr>
          <w:p w14:paraId="71C80619" w14:textId="66707407" w:rsidR="00980771" w:rsidRDefault="00980771" w:rsidP="00E6227B">
            <w:pPr>
              <w:spacing w:line="276" w:lineRule="auto"/>
              <w:rPr>
                <w:lang w:val="en-US"/>
              </w:rPr>
              <w:pPrChange w:id="12710" w:author="phuong vu" w:date="2018-11-23T13:48:00Z">
                <w:pPr>
                  <w:spacing w:line="360" w:lineRule="auto"/>
                </w:pPr>
              </w:pPrChange>
            </w:pPr>
            <w:del w:id="12711" w:author="phuong vu" w:date="2018-11-15T18:04:00Z">
              <w:r w:rsidDel="006D04E7">
                <w:rPr>
                  <w:lang w:val="en-US"/>
                </w:rPr>
                <w:delText>inputText</w:delText>
              </w:r>
            </w:del>
            <w:ins w:id="12712" w:author="phuong vu" w:date="2018-11-15T18:04:00Z">
              <w:r w:rsidR="006D04E7">
                <w:rPr>
                  <w:lang w:val="en-US"/>
                </w:rPr>
                <w:t>select</w:t>
              </w:r>
            </w:ins>
          </w:p>
        </w:tc>
        <w:tc>
          <w:tcPr>
            <w:tcW w:w="2970" w:type="dxa"/>
          </w:tcPr>
          <w:p w14:paraId="219EE365" w14:textId="518B586C" w:rsidR="00980771" w:rsidRDefault="006D04E7" w:rsidP="00E6227B">
            <w:pPr>
              <w:spacing w:line="276" w:lineRule="auto"/>
              <w:rPr>
                <w:lang w:val="en-US"/>
              </w:rPr>
              <w:pPrChange w:id="12713" w:author="phuong vu" w:date="2018-11-23T13:48:00Z">
                <w:pPr>
                  <w:spacing w:line="360" w:lineRule="auto"/>
                </w:pPr>
              </w:pPrChange>
            </w:pPr>
            <w:ins w:id="12714" w:author="phuong vu" w:date="2018-11-15T18:05:00Z">
              <w:r>
                <w:rPr>
                  <w:lang w:val="en-US"/>
                </w:rPr>
                <w:t>Chất liệu</w:t>
              </w:r>
            </w:ins>
          </w:p>
        </w:tc>
        <w:tc>
          <w:tcPr>
            <w:tcW w:w="1266" w:type="dxa"/>
          </w:tcPr>
          <w:p w14:paraId="67866C56" w14:textId="77777777" w:rsidR="00980771" w:rsidRDefault="00980771" w:rsidP="00E6227B">
            <w:pPr>
              <w:spacing w:line="276" w:lineRule="auto"/>
              <w:jc w:val="center"/>
              <w:rPr>
                <w:lang w:val="en-US"/>
              </w:rPr>
              <w:pPrChange w:id="12715" w:author="phuong vu" w:date="2018-11-23T13:48:00Z">
                <w:pPr>
                  <w:spacing w:line="360" w:lineRule="auto"/>
                  <w:jc w:val="center"/>
                </w:pPr>
              </w:pPrChange>
            </w:pPr>
          </w:p>
        </w:tc>
        <w:tc>
          <w:tcPr>
            <w:tcW w:w="1756" w:type="dxa"/>
          </w:tcPr>
          <w:p w14:paraId="2AF7067F" w14:textId="77777777" w:rsidR="00980771" w:rsidRDefault="00980771" w:rsidP="00E6227B">
            <w:pPr>
              <w:keepNext/>
              <w:spacing w:line="276" w:lineRule="auto"/>
              <w:rPr>
                <w:lang w:val="en-US"/>
              </w:rPr>
              <w:pPrChange w:id="12716" w:author="phuong vu" w:date="2018-11-23T13:48:00Z">
                <w:pPr>
                  <w:keepNext/>
                  <w:spacing w:line="360" w:lineRule="auto"/>
                </w:pPr>
              </w:pPrChange>
            </w:pPr>
          </w:p>
        </w:tc>
      </w:tr>
      <w:tr w:rsidR="006D04E7" w14:paraId="2E4AAAB5" w14:textId="77777777" w:rsidTr="00A72A60">
        <w:trPr>
          <w:ins w:id="12717" w:author="phuong vu" w:date="2018-11-15T18:04:00Z"/>
        </w:trPr>
        <w:tc>
          <w:tcPr>
            <w:tcW w:w="805" w:type="dxa"/>
          </w:tcPr>
          <w:p w14:paraId="3E48C25E" w14:textId="33EBFCF9" w:rsidR="006D04E7" w:rsidRDefault="006D04E7" w:rsidP="00E6227B">
            <w:pPr>
              <w:spacing w:line="276" w:lineRule="auto"/>
              <w:jc w:val="center"/>
              <w:rPr>
                <w:ins w:id="12718" w:author="phuong vu" w:date="2018-11-15T18:04:00Z"/>
                <w:lang w:val="en-US"/>
              </w:rPr>
              <w:pPrChange w:id="12719" w:author="phuong vu" w:date="2018-11-23T13:48:00Z">
                <w:pPr>
                  <w:spacing w:line="360" w:lineRule="auto"/>
                  <w:jc w:val="center"/>
                </w:pPr>
              </w:pPrChange>
            </w:pPr>
            <w:ins w:id="12720" w:author="phuong vu" w:date="2018-11-15T18:04:00Z">
              <w:r>
                <w:rPr>
                  <w:lang w:val="en-US"/>
                </w:rPr>
                <w:t>20</w:t>
              </w:r>
            </w:ins>
          </w:p>
        </w:tc>
        <w:tc>
          <w:tcPr>
            <w:tcW w:w="1980" w:type="dxa"/>
          </w:tcPr>
          <w:p w14:paraId="085562E0" w14:textId="27964FB7" w:rsidR="006D04E7" w:rsidDel="006D04E7" w:rsidRDefault="006D04E7" w:rsidP="00E6227B">
            <w:pPr>
              <w:spacing w:line="276" w:lineRule="auto"/>
              <w:rPr>
                <w:ins w:id="12721" w:author="phuong vu" w:date="2018-11-15T18:04:00Z"/>
                <w:lang w:val="en-US"/>
              </w:rPr>
              <w:pPrChange w:id="12722" w:author="phuong vu" w:date="2018-11-23T13:48:00Z">
                <w:pPr>
                  <w:spacing w:line="360" w:lineRule="auto"/>
                </w:pPr>
              </w:pPrChange>
            </w:pPr>
            <w:ins w:id="12723" w:author="phuong vu" w:date="2018-11-15T18:04:00Z">
              <w:r>
                <w:rPr>
                  <w:lang w:val="en-US"/>
                </w:rPr>
                <w:t>select</w:t>
              </w:r>
            </w:ins>
          </w:p>
        </w:tc>
        <w:tc>
          <w:tcPr>
            <w:tcW w:w="2970" w:type="dxa"/>
          </w:tcPr>
          <w:p w14:paraId="4EBEDABB" w14:textId="5C42FFA1" w:rsidR="006D04E7" w:rsidRDefault="006D04E7" w:rsidP="00E6227B">
            <w:pPr>
              <w:spacing w:line="276" w:lineRule="auto"/>
              <w:rPr>
                <w:ins w:id="12724" w:author="phuong vu" w:date="2018-11-15T18:04:00Z"/>
                <w:lang w:val="en-US"/>
              </w:rPr>
              <w:pPrChange w:id="12725" w:author="phuong vu" w:date="2018-11-23T13:48:00Z">
                <w:pPr>
                  <w:spacing w:line="360" w:lineRule="auto"/>
                </w:pPr>
              </w:pPrChange>
            </w:pPr>
            <w:ins w:id="12726" w:author="phuong vu" w:date="2018-11-15T18:05:00Z">
              <w:r>
                <w:rPr>
                  <w:lang w:val="en-US"/>
                </w:rPr>
                <w:t>Màu sắc</w:t>
              </w:r>
            </w:ins>
          </w:p>
        </w:tc>
        <w:tc>
          <w:tcPr>
            <w:tcW w:w="1266" w:type="dxa"/>
          </w:tcPr>
          <w:p w14:paraId="0ADA09FC" w14:textId="77777777" w:rsidR="006D04E7" w:rsidRDefault="006D04E7" w:rsidP="00E6227B">
            <w:pPr>
              <w:spacing w:line="276" w:lineRule="auto"/>
              <w:jc w:val="center"/>
              <w:rPr>
                <w:ins w:id="12727" w:author="phuong vu" w:date="2018-11-15T18:04:00Z"/>
                <w:lang w:val="en-US"/>
              </w:rPr>
              <w:pPrChange w:id="12728" w:author="phuong vu" w:date="2018-11-23T13:48:00Z">
                <w:pPr>
                  <w:spacing w:line="360" w:lineRule="auto"/>
                  <w:jc w:val="center"/>
                </w:pPr>
              </w:pPrChange>
            </w:pPr>
          </w:p>
        </w:tc>
        <w:tc>
          <w:tcPr>
            <w:tcW w:w="1756" w:type="dxa"/>
          </w:tcPr>
          <w:p w14:paraId="69BDB80D" w14:textId="77777777" w:rsidR="006D04E7" w:rsidRDefault="006D04E7" w:rsidP="00E6227B">
            <w:pPr>
              <w:keepNext/>
              <w:spacing w:line="276" w:lineRule="auto"/>
              <w:rPr>
                <w:ins w:id="12729" w:author="phuong vu" w:date="2018-11-15T18:04:00Z"/>
                <w:lang w:val="en-US"/>
              </w:rPr>
              <w:pPrChange w:id="12730" w:author="phuong vu" w:date="2018-11-23T13:48:00Z">
                <w:pPr>
                  <w:keepNext/>
                  <w:spacing w:line="360" w:lineRule="auto"/>
                </w:pPr>
              </w:pPrChange>
            </w:pPr>
          </w:p>
        </w:tc>
      </w:tr>
      <w:tr w:rsidR="006D04E7" w14:paraId="26A164B6" w14:textId="77777777" w:rsidTr="00A72A60">
        <w:trPr>
          <w:ins w:id="12731" w:author="phuong vu" w:date="2018-11-15T18:04:00Z"/>
        </w:trPr>
        <w:tc>
          <w:tcPr>
            <w:tcW w:w="805" w:type="dxa"/>
          </w:tcPr>
          <w:p w14:paraId="0B90F8D6" w14:textId="6CFFA004" w:rsidR="006D04E7" w:rsidRDefault="006D04E7" w:rsidP="00E6227B">
            <w:pPr>
              <w:spacing w:line="276" w:lineRule="auto"/>
              <w:jc w:val="center"/>
              <w:rPr>
                <w:ins w:id="12732" w:author="phuong vu" w:date="2018-11-15T18:04:00Z"/>
                <w:lang w:val="en-US"/>
              </w:rPr>
              <w:pPrChange w:id="12733" w:author="phuong vu" w:date="2018-11-23T13:48:00Z">
                <w:pPr>
                  <w:spacing w:line="360" w:lineRule="auto"/>
                  <w:jc w:val="center"/>
                </w:pPr>
              </w:pPrChange>
            </w:pPr>
            <w:ins w:id="12734" w:author="phuong vu" w:date="2018-11-15T18:04:00Z">
              <w:r>
                <w:rPr>
                  <w:lang w:val="en-US"/>
                </w:rPr>
                <w:t>21</w:t>
              </w:r>
            </w:ins>
          </w:p>
        </w:tc>
        <w:tc>
          <w:tcPr>
            <w:tcW w:w="1980" w:type="dxa"/>
          </w:tcPr>
          <w:p w14:paraId="53A6D354" w14:textId="6E9655C4" w:rsidR="006D04E7" w:rsidDel="006D04E7" w:rsidRDefault="006D04E7" w:rsidP="00E6227B">
            <w:pPr>
              <w:spacing w:line="276" w:lineRule="auto"/>
              <w:rPr>
                <w:ins w:id="12735" w:author="phuong vu" w:date="2018-11-15T18:04:00Z"/>
                <w:lang w:val="en-US"/>
              </w:rPr>
              <w:pPrChange w:id="12736" w:author="phuong vu" w:date="2018-11-23T13:48:00Z">
                <w:pPr>
                  <w:spacing w:line="360" w:lineRule="auto"/>
                </w:pPr>
              </w:pPrChange>
            </w:pPr>
            <w:ins w:id="12737" w:author="phuong vu" w:date="2018-11-15T18:04:00Z">
              <w:r>
                <w:rPr>
                  <w:lang w:val="en-US"/>
                </w:rPr>
                <w:t>inputText</w:t>
              </w:r>
            </w:ins>
          </w:p>
        </w:tc>
        <w:tc>
          <w:tcPr>
            <w:tcW w:w="2970" w:type="dxa"/>
          </w:tcPr>
          <w:p w14:paraId="42061016" w14:textId="34CEE2DC" w:rsidR="006D04E7" w:rsidRDefault="006D04E7" w:rsidP="00E6227B">
            <w:pPr>
              <w:spacing w:line="276" w:lineRule="auto"/>
              <w:rPr>
                <w:ins w:id="12738" w:author="phuong vu" w:date="2018-11-15T18:04:00Z"/>
                <w:lang w:val="en-US"/>
              </w:rPr>
              <w:pPrChange w:id="12739" w:author="phuong vu" w:date="2018-11-23T13:48:00Z">
                <w:pPr>
                  <w:spacing w:line="360" w:lineRule="auto"/>
                </w:pPr>
              </w:pPrChange>
            </w:pPr>
            <w:ins w:id="12740" w:author="phuong vu" w:date="2018-11-15T18:05:00Z">
              <w:r>
                <w:rPr>
                  <w:lang w:val="en-US"/>
                </w:rPr>
                <w:t>Ghi chú</w:t>
              </w:r>
            </w:ins>
          </w:p>
        </w:tc>
        <w:tc>
          <w:tcPr>
            <w:tcW w:w="1266" w:type="dxa"/>
          </w:tcPr>
          <w:p w14:paraId="7DA3FC46" w14:textId="77777777" w:rsidR="006D04E7" w:rsidRDefault="006D04E7" w:rsidP="00E6227B">
            <w:pPr>
              <w:spacing w:line="276" w:lineRule="auto"/>
              <w:jc w:val="center"/>
              <w:rPr>
                <w:ins w:id="12741" w:author="phuong vu" w:date="2018-11-15T18:04:00Z"/>
                <w:lang w:val="en-US"/>
              </w:rPr>
              <w:pPrChange w:id="12742" w:author="phuong vu" w:date="2018-11-23T13:48:00Z">
                <w:pPr>
                  <w:spacing w:line="360" w:lineRule="auto"/>
                  <w:jc w:val="center"/>
                </w:pPr>
              </w:pPrChange>
            </w:pPr>
          </w:p>
        </w:tc>
        <w:tc>
          <w:tcPr>
            <w:tcW w:w="1756" w:type="dxa"/>
          </w:tcPr>
          <w:p w14:paraId="1711F2EE" w14:textId="77777777" w:rsidR="006D04E7" w:rsidRDefault="006D04E7" w:rsidP="00E6227B">
            <w:pPr>
              <w:keepNext/>
              <w:spacing w:line="276" w:lineRule="auto"/>
              <w:rPr>
                <w:ins w:id="12743" w:author="phuong vu" w:date="2018-11-15T18:04:00Z"/>
                <w:lang w:val="en-US"/>
              </w:rPr>
              <w:pPrChange w:id="12744" w:author="phuong vu" w:date="2018-11-23T13:48:00Z">
                <w:pPr>
                  <w:keepNext/>
                  <w:spacing w:line="360" w:lineRule="auto"/>
                </w:pPr>
              </w:pPrChange>
            </w:pPr>
          </w:p>
        </w:tc>
      </w:tr>
      <w:tr w:rsidR="006D04E7" w14:paraId="58A47258" w14:textId="77777777" w:rsidTr="00A72A60">
        <w:trPr>
          <w:ins w:id="12745" w:author="phuong vu" w:date="2018-11-15T18:05:00Z"/>
        </w:trPr>
        <w:tc>
          <w:tcPr>
            <w:tcW w:w="805" w:type="dxa"/>
          </w:tcPr>
          <w:p w14:paraId="7CF47BCA" w14:textId="61B16D30" w:rsidR="006D04E7" w:rsidRDefault="006D04E7" w:rsidP="00E6227B">
            <w:pPr>
              <w:spacing w:line="276" w:lineRule="auto"/>
              <w:jc w:val="center"/>
              <w:rPr>
                <w:ins w:id="12746" w:author="phuong vu" w:date="2018-11-15T18:05:00Z"/>
                <w:lang w:val="en-US"/>
              </w:rPr>
              <w:pPrChange w:id="12747" w:author="phuong vu" w:date="2018-11-23T13:48:00Z">
                <w:pPr>
                  <w:spacing w:line="360" w:lineRule="auto"/>
                  <w:jc w:val="center"/>
                </w:pPr>
              </w:pPrChange>
            </w:pPr>
            <w:ins w:id="12748" w:author="phuong vu" w:date="2018-11-15T18:05:00Z">
              <w:r>
                <w:rPr>
                  <w:lang w:val="en-US"/>
                </w:rPr>
                <w:t>22</w:t>
              </w:r>
            </w:ins>
          </w:p>
        </w:tc>
        <w:tc>
          <w:tcPr>
            <w:tcW w:w="1980" w:type="dxa"/>
          </w:tcPr>
          <w:p w14:paraId="4A3DEF7D" w14:textId="333AA6EC" w:rsidR="006D04E7" w:rsidRDefault="006D04E7" w:rsidP="00E6227B">
            <w:pPr>
              <w:spacing w:line="276" w:lineRule="auto"/>
              <w:rPr>
                <w:ins w:id="12749" w:author="phuong vu" w:date="2018-11-15T18:05:00Z"/>
                <w:lang w:val="en-US"/>
              </w:rPr>
              <w:pPrChange w:id="12750" w:author="phuong vu" w:date="2018-11-23T13:48:00Z">
                <w:pPr>
                  <w:spacing w:line="360" w:lineRule="auto"/>
                </w:pPr>
              </w:pPrChange>
            </w:pPr>
            <w:ins w:id="12751" w:author="phuong vu" w:date="2018-11-15T18:05:00Z">
              <w:r>
                <w:rPr>
                  <w:lang w:val="en-US"/>
                </w:rPr>
                <w:t>button</w:t>
              </w:r>
            </w:ins>
          </w:p>
        </w:tc>
        <w:tc>
          <w:tcPr>
            <w:tcW w:w="2970" w:type="dxa"/>
          </w:tcPr>
          <w:p w14:paraId="45197908" w14:textId="0B39C07E" w:rsidR="006D04E7" w:rsidRDefault="006D04E7" w:rsidP="00E6227B">
            <w:pPr>
              <w:spacing w:line="276" w:lineRule="auto"/>
              <w:rPr>
                <w:ins w:id="12752" w:author="phuong vu" w:date="2018-11-15T18:05:00Z"/>
                <w:lang w:val="en-US"/>
              </w:rPr>
              <w:pPrChange w:id="12753" w:author="phuong vu" w:date="2018-11-23T13:48:00Z">
                <w:pPr>
                  <w:spacing w:line="360" w:lineRule="auto"/>
                </w:pPr>
              </w:pPrChange>
            </w:pPr>
            <w:ins w:id="12754" w:author="phuong vu" w:date="2018-11-15T18:05:00Z">
              <w:r>
                <w:rPr>
                  <w:lang w:val="en-US"/>
                </w:rPr>
                <w:t>Tạo đơn hàng</w:t>
              </w:r>
            </w:ins>
          </w:p>
        </w:tc>
        <w:tc>
          <w:tcPr>
            <w:tcW w:w="1266" w:type="dxa"/>
          </w:tcPr>
          <w:p w14:paraId="7D4513F3" w14:textId="77777777" w:rsidR="006D04E7" w:rsidRDefault="006D04E7" w:rsidP="00E6227B">
            <w:pPr>
              <w:spacing w:line="276" w:lineRule="auto"/>
              <w:jc w:val="center"/>
              <w:rPr>
                <w:ins w:id="12755" w:author="phuong vu" w:date="2018-11-15T18:05:00Z"/>
                <w:lang w:val="en-US"/>
              </w:rPr>
              <w:pPrChange w:id="12756" w:author="phuong vu" w:date="2018-11-23T13:48:00Z">
                <w:pPr>
                  <w:spacing w:line="360" w:lineRule="auto"/>
                  <w:jc w:val="center"/>
                </w:pPr>
              </w:pPrChange>
            </w:pPr>
          </w:p>
        </w:tc>
        <w:tc>
          <w:tcPr>
            <w:tcW w:w="1756" w:type="dxa"/>
          </w:tcPr>
          <w:p w14:paraId="5E1B4EA2" w14:textId="77777777" w:rsidR="006D04E7" w:rsidRDefault="006D04E7" w:rsidP="00E6227B">
            <w:pPr>
              <w:keepNext/>
              <w:spacing w:line="276" w:lineRule="auto"/>
              <w:rPr>
                <w:ins w:id="12757" w:author="phuong vu" w:date="2018-11-15T18:05:00Z"/>
                <w:lang w:val="en-US"/>
              </w:rPr>
              <w:pPrChange w:id="12758" w:author="phuong vu" w:date="2018-11-23T13:48:00Z">
                <w:pPr>
                  <w:keepNext/>
                  <w:spacing w:line="360" w:lineRule="auto"/>
                </w:pPr>
              </w:pPrChange>
            </w:pPr>
          </w:p>
        </w:tc>
      </w:tr>
      <w:tr w:rsidR="006D04E7" w14:paraId="65440D51" w14:textId="77777777" w:rsidTr="00A72A60">
        <w:trPr>
          <w:ins w:id="12759" w:author="phuong vu" w:date="2018-11-15T18:05:00Z"/>
        </w:trPr>
        <w:tc>
          <w:tcPr>
            <w:tcW w:w="805" w:type="dxa"/>
          </w:tcPr>
          <w:p w14:paraId="1BB94AE5" w14:textId="7089A0CC" w:rsidR="006D04E7" w:rsidRDefault="006D04E7" w:rsidP="00E6227B">
            <w:pPr>
              <w:spacing w:line="276" w:lineRule="auto"/>
              <w:jc w:val="center"/>
              <w:rPr>
                <w:ins w:id="12760" w:author="phuong vu" w:date="2018-11-15T18:05:00Z"/>
                <w:lang w:val="en-US"/>
              </w:rPr>
              <w:pPrChange w:id="12761" w:author="phuong vu" w:date="2018-11-23T13:48:00Z">
                <w:pPr>
                  <w:spacing w:line="360" w:lineRule="auto"/>
                  <w:jc w:val="center"/>
                </w:pPr>
              </w:pPrChange>
            </w:pPr>
            <w:ins w:id="12762" w:author="phuong vu" w:date="2018-11-15T18:05:00Z">
              <w:r>
                <w:rPr>
                  <w:lang w:val="en-US"/>
                </w:rPr>
                <w:t>23</w:t>
              </w:r>
            </w:ins>
          </w:p>
        </w:tc>
        <w:tc>
          <w:tcPr>
            <w:tcW w:w="1980" w:type="dxa"/>
          </w:tcPr>
          <w:p w14:paraId="2E7B041E" w14:textId="76FAA16D" w:rsidR="006D04E7" w:rsidRDefault="006D04E7" w:rsidP="00E6227B">
            <w:pPr>
              <w:spacing w:line="276" w:lineRule="auto"/>
              <w:rPr>
                <w:ins w:id="12763" w:author="phuong vu" w:date="2018-11-15T18:05:00Z"/>
                <w:lang w:val="en-US"/>
              </w:rPr>
              <w:pPrChange w:id="12764" w:author="phuong vu" w:date="2018-11-23T13:48:00Z">
                <w:pPr>
                  <w:spacing w:line="360" w:lineRule="auto"/>
                </w:pPr>
              </w:pPrChange>
            </w:pPr>
            <w:ins w:id="12765" w:author="phuong vu" w:date="2018-11-15T18:05:00Z">
              <w:r>
                <w:rPr>
                  <w:lang w:val="en-US"/>
                </w:rPr>
                <w:t>button</w:t>
              </w:r>
            </w:ins>
          </w:p>
        </w:tc>
        <w:tc>
          <w:tcPr>
            <w:tcW w:w="2970" w:type="dxa"/>
          </w:tcPr>
          <w:p w14:paraId="4059ACF8" w14:textId="256F9617" w:rsidR="006D04E7" w:rsidRDefault="006D04E7" w:rsidP="00E6227B">
            <w:pPr>
              <w:spacing w:line="276" w:lineRule="auto"/>
              <w:rPr>
                <w:ins w:id="12766" w:author="phuong vu" w:date="2018-11-15T18:05:00Z"/>
                <w:lang w:val="en-US"/>
              </w:rPr>
              <w:pPrChange w:id="12767" w:author="phuong vu" w:date="2018-11-23T13:48:00Z">
                <w:pPr>
                  <w:spacing w:line="360" w:lineRule="auto"/>
                </w:pPr>
              </w:pPrChange>
            </w:pPr>
            <w:ins w:id="12768" w:author="phuong vu" w:date="2018-11-15T18:06:00Z">
              <w:r>
                <w:rPr>
                  <w:lang w:val="en-US"/>
                </w:rPr>
                <w:t>Thêm quần áo</w:t>
              </w:r>
            </w:ins>
          </w:p>
        </w:tc>
        <w:tc>
          <w:tcPr>
            <w:tcW w:w="1266" w:type="dxa"/>
          </w:tcPr>
          <w:p w14:paraId="4B4D772A" w14:textId="77777777" w:rsidR="006D04E7" w:rsidRDefault="006D04E7" w:rsidP="00E6227B">
            <w:pPr>
              <w:spacing w:line="276" w:lineRule="auto"/>
              <w:jc w:val="center"/>
              <w:rPr>
                <w:ins w:id="12769" w:author="phuong vu" w:date="2018-11-15T18:05:00Z"/>
                <w:lang w:val="en-US"/>
              </w:rPr>
              <w:pPrChange w:id="12770" w:author="phuong vu" w:date="2018-11-23T13:48:00Z">
                <w:pPr>
                  <w:spacing w:line="360" w:lineRule="auto"/>
                  <w:jc w:val="center"/>
                </w:pPr>
              </w:pPrChange>
            </w:pPr>
          </w:p>
        </w:tc>
        <w:tc>
          <w:tcPr>
            <w:tcW w:w="1756" w:type="dxa"/>
          </w:tcPr>
          <w:p w14:paraId="75E174A0" w14:textId="77777777" w:rsidR="006D04E7" w:rsidRDefault="006D04E7" w:rsidP="00E6227B">
            <w:pPr>
              <w:keepNext/>
              <w:spacing w:line="276" w:lineRule="auto"/>
              <w:rPr>
                <w:ins w:id="12771" w:author="phuong vu" w:date="2018-11-15T18:05:00Z"/>
                <w:lang w:val="en-US"/>
              </w:rPr>
              <w:pPrChange w:id="12772" w:author="phuong vu" w:date="2018-11-23T13:48:00Z">
                <w:pPr>
                  <w:keepNext/>
                  <w:spacing w:line="360" w:lineRule="auto"/>
                </w:pPr>
              </w:pPrChange>
            </w:pPr>
          </w:p>
        </w:tc>
      </w:tr>
      <w:tr w:rsidR="006D04E7" w14:paraId="1E3A0773" w14:textId="77777777" w:rsidTr="00A72A60">
        <w:trPr>
          <w:ins w:id="12773" w:author="phuong vu" w:date="2018-11-15T18:05:00Z"/>
        </w:trPr>
        <w:tc>
          <w:tcPr>
            <w:tcW w:w="805" w:type="dxa"/>
          </w:tcPr>
          <w:p w14:paraId="2FC9135E" w14:textId="4796C685" w:rsidR="006D04E7" w:rsidRDefault="006D04E7" w:rsidP="00E6227B">
            <w:pPr>
              <w:spacing w:line="276" w:lineRule="auto"/>
              <w:jc w:val="center"/>
              <w:rPr>
                <w:ins w:id="12774" w:author="phuong vu" w:date="2018-11-15T18:05:00Z"/>
                <w:lang w:val="en-US"/>
              </w:rPr>
              <w:pPrChange w:id="12775" w:author="phuong vu" w:date="2018-11-23T13:48:00Z">
                <w:pPr>
                  <w:spacing w:line="360" w:lineRule="auto"/>
                  <w:jc w:val="center"/>
                </w:pPr>
              </w:pPrChange>
            </w:pPr>
            <w:ins w:id="12776" w:author="phuong vu" w:date="2018-11-15T18:05:00Z">
              <w:r>
                <w:rPr>
                  <w:lang w:val="en-US"/>
                </w:rPr>
                <w:t>24</w:t>
              </w:r>
            </w:ins>
          </w:p>
        </w:tc>
        <w:tc>
          <w:tcPr>
            <w:tcW w:w="1980" w:type="dxa"/>
          </w:tcPr>
          <w:p w14:paraId="4FF8CE4C" w14:textId="25CA4608" w:rsidR="006D04E7" w:rsidRDefault="006D04E7" w:rsidP="00E6227B">
            <w:pPr>
              <w:spacing w:line="276" w:lineRule="auto"/>
              <w:rPr>
                <w:ins w:id="12777" w:author="phuong vu" w:date="2018-11-15T18:05:00Z"/>
                <w:lang w:val="en-US"/>
              </w:rPr>
              <w:pPrChange w:id="12778" w:author="phuong vu" w:date="2018-11-23T13:48:00Z">
                <w:pPr>
                  <w:spacing w:line="360" w:lineRule="auto"/>
                </w:pPr>
              </w:pPrChange>
            </w:pPr>
            <w:ins w:id="12779" w:author="phuong vu" w:date="2018-11-15T18:05:00Z">
              <w:r>
                <w:rPr>
                  <w:lang w:val="en-US"/>
                </w:rPr>
                <w:t>button</w:t>
              </w:r>
            </w:ins>
          </w:p>
        </w:tc>
        <w:tc>
          <w:tcPr>
            <w:tcW w:w="2970" w:type="dxa"/>
          </w:tcPr>
          <w:p w14:paraId="170F0896" w14:textId="562C58C2" w:rsidR="006D04E7" w:rsidRDefault="006D04E7" w:rsidP="00E6227B">
            <w:pPr>
              <w:spacing w:line="276" w:lineRule="auto"/>
              <w:rPr>
                <w:ins w:id="12780" w:author="phuong vu" w:date="2018-11-15T18:05:00Z"/>
                <w:lang w:val="en-US"/>
              </w:rPr>
              <w:pPrChange w:id="12781" w:author="phuong vu" w:date="2018-11-23T13:48:00Z">
                <w:pPr>
                  <w:spacing w:line="360" w:lineRule="auto"/>
                </w:pPr>
              </w:pPrChange>
            </w:pPr>
            <w:ins w:id="12782" w:author="phuong vu" w:date="2018-11-15T18:06:00Z">
              <w:r>
                <w:rPr>
                  <w:lang w:val="en-US"/>
                </w:rPr>
                <w:t>Xóa quần áo</w:t>
              </w:r>
            </w:ins>
          </w:p>
        </w:tc>
        <w:tc>
          <w:tcPr>
            <w:tcW w:w="1266" w:type="dxa"/>
          </w:tcPr>
          <w:p w14:paraId="36C92734" w14:textId="77777777" w:rsidR="006D04E7" w:rsidRDefault="006D04E7" w:rsidP="00E6227B">
            <w:pPr>
              <w:spacing w:line="276" w:lineRule="auto"/>
              <w:jc w:val="center"/>
              <w:rPr>
                <w:ins w:id="12783" w:author="phuong vu" w:date="2018-11-15T18:05:00Z"/>
                <w:lang w:val="en-US"/>
              </w:rPr>
              <w:pPrChange w:id="12784" w:author="phuong vu" w:date="2018-11-23T13:48:00Z">
                <w:pPr>
                  <w:spacing w:line="360" w:lineRule="auto"/>
                  <w:jc w:val="center"/>
                </w:pPr>
              </w:pPrChange>
            </w:pPr>
          </w:p>
        </w:tc>
        <w:tc>
          <w:tcPr>
            <w:tcW w:w="1756" w:type="dxa"/>
          </w:tcPr>
          <w:p w14:paraId="5DF1BF05" w14:textId="77777777" w:rsidR="006D04E7" w:rsidRDefault="006D04E7" w:rsidP="00E6227B">
            <w:pPr>
              <w:keepNext/>
              <w:spacing w:line="276" w:lineRule="auto"/>
              <w:rPr>
                <w:ins w:id="12785" w:author="phuong vu" w:date="2018-11-15T18:05:00Z"/>
                <w:lang w:val="en-US"/>
              </w:rPr>
              <w:pPrChange w:id="12786" w:author="phuong vu" w:date="2018-11-23T13:48:00Z">
                <w:pPr>
                  <w:keepNext/>
                  <w:spacing w:line="360" w:lineRule="auto"/>
                </w:pPr>
              </w:pPrChange>
            </w:pPr>
          </w:p>
        </w:tc>
      </w:tr>
    </w:tbl>
    <w:p w14:paraId="7B008798" w14:textId="539549AA" w:rsidR="008833F0" w:rsidRDefault="008833F0" w:rsidP="00E6227B">
      <w:pPr>
        <w:pStyle w:val="Caption"/>
        <w:spacing w:line="276" w:lineRule="auto"/>
        <w:rPr>
          <w:szCs w:val="26"/>
          <w:lang w:val="en-US"/>
        </w:rPr>
        <w:pPrChange w:id="12787" w:author="phuong vu" w:date="2018-11-23T13:48:00Z">
          <w:pPr>
            <w:pStyle w:val="Caption"/>
          </w:pPr>
        </w:pPrChange>
      </w:pPr>
      <w:bookmarkStart w:id="12788" w:name="_Toc530525204"/>
      <w:r w:rsidRPr="00C95C85">
        <w:rPr>
          <w:szCs w:val="26"/>
        </w:rPr>
        <w:t xml:space="preserve">Bảng </w:t>
      </w:r>
      <w:ins w:id="12789" w:author="phuong vu" w:date="2018-11-23T15:14:00Z">
        <w:r w:rsidR="00E95F1B">
          <w:rPr>
            <w:szCs w:val="26"/>
          </w:rPr>
          <w:fldChar w:fldCharType="begin"/>
        </w:r>
        <w:r w:rsidR="00E95F1B">
          <w:rPr>
            <w:szCs w:val="26"/>
          </w:rPr>
          <w:instrText xml:space="preserve"> STYLEREF 1 \s </w:instrText>
        </w:r>
      </w:ins>
      <w:r w:rsidR="00E95F1B">
        <w:rPr>
          <w:szCs w:val="26"/>
        </w:rPr>
        <w:fldChar w:fldCharType="separate"/>
      </w:r>
      <w:r w:rsidR="00E95F1B">
        <w:rPr>
          <w:noProof/>
          <w:szCs w:val="26"/>
        </w:rPr>
        <w:t>3</w:t>
      </w:r>
      <w:ins w:id="12790" w:author="phuong vu" w:date="2018-11-23T15:14:00Z">
        <w:r w:rsidR="00E95F1B">
          <w:rPr>
            <w:szCs w:val="26"/>
          </w:rPr>
          <w:fldChar w:fldCharType="end"/>
        </w:r>
        <w:r w:rsidR="00E95F1B">
          <w:rPr>
            <w:szCs w:val="26"/>
          </w:rPr>
          <w:t>.</w:t>
        </w:r>
        <w:r w:rsidR="00E95F1B">
          <w:rPr>
            <w:szCs w:val="26"/>
          </w:rPr>
          <w:fldChar w:fldCharType="begin"/>
        </w:r>
        <w:r w:rsidR="00E95F1B">
          <w:rPr>
            <w:szCs w:val="26"/>
          </w:rPr>
          <w:instrText xml:space="preserve"> SEQ Bảng \* ARABIC \s 1 </w:instrText>
        </w:r>
      </w:ins>
      <w:r w:rsidR="00E95F1B">
        <w:rPr>
          <w:szCs w:val="26"/>
        </w:rPr>
        <w:fldChar w:fldCharType="separate"/>
      </w:r>
      <w:ins w:id="12791" w:author="phuong vu" w:date="2018-11-23T15:14:00Z">
        <w:r w:rsidR="00E95F1B">
          <w:rPr>
            <w:noProof/>
            <w:szCs w:val="26"/>
          </w:rPr>
          <w:t>30</w:t>
        </w:r>
        <w:r w:rsidR="00E95F1B">
          <w:rPr>
            <w:szCs w:val="26"/>
          </w:rPr>
          <w:fldChar w:fldCharType="end"/>
        </w:r>
      </w:ins>
      <w:del w:id="12792" w:author="phuong vu" w:date="2018-11-15T18:11:00Z">
        <w:r w:rsidR="002A641F" w:rsidDel="00575627">
          <w:rPr>
            <w:szCs w:val="26"/>
          </w:rPr>
          <w:fldChar w:fldCharType="begin"/>
        </w:r>
        <w:r w:rsidR="002A641F" w:rsidDel="00575627">
          <w:rPr>
            <w:szCs w:val="26"/>
          </w:rPr>
          <w:delInstrText xml:space="preserve"> STYLEREF 1 \s </w:delInstrText>
        </w:r>
        <w:r w:rsidR="002A641F" w:rsidDel="00575627">
          <w:rPr>
            <w:szCs w:val="26"/>
          </w:rPr>
          <w:fldChar w:fldCharType="separate"/>
        </w:r>
        <w:r w:rsidR="002A641F" w:rsidDel="00575627">
          <w:rPr>
            <w:noProof/>
            <w:szCs w:val="26"/>
          </w:rPr>
          <w:delText>3</w:delText>
        </w:r>
        <w:r w:rsidR="002A641F" w:rsidDel="00575627">
          <w:rPr>
            <w:szCs w:val="26"/>
          </w:rPr>
          <w:fldChar w:fldCharType="end"/>
        </w:r>
        <w:r w:rsidR="002A641F" w:rsidDel="00575627">
          <w:rPr>
            <w:szCs w:val="26"/>
          </w:rPr>
          <w:delText>.</w:delText>
        </w:r>
        <w:r w:rsidR="002A641F" w:rsidDel="00575627">
          <w:rPr>
            <w:szCs w:val="26"/>
          </w:rPr>
          <w:fldChar w:fldCharType="begin"/>
        </w:r>
        <w:r w:rsidR="002A641F" w:rsidDel="00575627">
          <w:rPr>
            <w:szCs w:val="26"/>
          </w:rPr>
          <w:delInstrText xml:space="preserve"> SEQ Bảng \* ARABIC \s 1 </w:delInstrText>
        </w:r>
        <w:r w:rsidR="002A641F" w:rsidDel="00575627">
          <w:rPr>
            <w:szCs w:val="26"/>
          </w:rPr>
          <w:fldChar w:fldCharType="separate"/>
        </w:r>
        <w:r w:rsidR="002A641F" w:rsidDel="00575627">
          <w:rPr>
            <w:noProof/>
            <w:szCs w:val="26"/>
          </w:rPr>
          <w:delText>3</w:delText>
        </w:r>
        <w:r w:rsidR="002A641F" w:rsidDel="00575627">
          <w:rPr>
            <w:szCs w:val="26"/>
          </w:rPr>
          <w:fldChar w:fldCharType="end"/>
        </w:r>
      </w:del>
      <w:r w:rsidRPr="00C95C85">
        <w:rPr>
          <w:szCs w:val="26"/>
          <w:lang w:val="en-US"/>
        </w:rPr>
        <w:t xml:space="preserve"> Bảng các thành phần giao diện tạo đơn hàng trên web</w:t>
      </w:r>
      <w:bookmarkEnd w:id="12788"/>
    </w:p>
    <w:tbl>
      <w:tblPr>
        <w:tblStyle w:val="TableGrid"/>
        <w:tblW w:w="0" w:type="auto"/>
        <w:tblLook w:val="04A0" w:firstRow="1" w:lastRow="0" w:firstColumn="1" w:lastColumn="0" w:noHBand="0" w:noVBand="1"/>
      </w:tblPr>
      <w:tblGrid>
        <w:gridCol w:w="805"/>
        <w:gridCol w:w="1980"/>
        <w:gridCol w:w="2970"/>
        <w:gridCol w:w="1266"/>
        <w:gridCol w:w="1756"/>
      </w:tblGrid>
      <w:tr w:rsidR="008833F0" w14:paraId="48FCB774" w14:textId="77777777" w:rsidTr="00A72A60">
        <w:tc>
          <w:tcPr>
            <w:tcW w:w="805" w:type="dxa"/>
            <w:vAlign w:val="center"/>
          </w:tcPr>
          <w:p w14:paraId="6CBBDD95" w14:textId="77777777" w:rsidR="008833F0" w:rsidRPr="007F1EF1" w:rsidRDefault="008833F0" w:rsidP="00E6227B">
            <w:pPr>
              <w:spacing w:line="276" w:lineRule="auto"/>
              <w:jc w:val="center"/>
              <w:rPr>
                <w:b/>
                <w:lang w:val="en-US"/>
              </w:rPr>
              <w:pPrChange w:id="12793" w:author="phuong vu" w:date="2018-11-23T13:48:00Z">
                <w:pPr>
                  <w:spacing w:line="360" w:lineRule="auto"/>
                  <w:jc w:val="center"/>
                </w:pPr>
              </w:pPrChange>
            </w:pPr>
            <w:r w:rsidRPr="007F1EF1">
              <w:rPr>
                <w:b/>
                <w:lang w:val="en-US"/>
              </w:rPr>
              <w:t>STT</w:t>
            </w:r>
          </w:p>
        </w:tc>
        <w:tc>
          <w:tcPr>
            <w:tcW w:w="1980" w:type="dxa"/>
            <w:vAlign w:val="center"/>
          </w:tcPr>
          <w:p w14:paraId="7E308217" w14:textId="77777777" w:rsidR="008833F0" w:rsidRPr="007F1EF1" w:rsidRDefault="008833F0" w:rsidP="00E6227B">
            <w:pPr>
              <w:spacing w:line="276" w:lineRule="auto"/>
              <w:jc w:val="center"/>
              <w:rPr>
                <w:b/>
                <w:lang w:val="en-US"/>
              </w:rPr>
              <w:pPrChange w:id="12794" w:author="phuong vu" w:date="2018-11-23T13:48:00Z">
                <w:pPr>
                  <w:spacing w:line="360" w:lineRule="auto"/>
                  <w:jc w:val="center"/>
                </w:pPr>
              </w:pPrChange>
            </w:pPr>
            <w:r w:rsidRPr="007F1EF1">
              <w:rPr>
                <w:b/>
                <w:lang w:val="en-US"/>
              </w:rPr>
              <w:t>Loại điều khiển</w:t>
            </w:r>
          </w:p>
        </w:tc>
        <w:tc>
          <w:tcPr>
            <w:tcW w:w="2970" w:type="dxa"/>
            <w:vAlign w:val="center"/>
          </w:tcPr>
          <w:p w14:paraId="25FBB69A" w14:textId="77777777" w:rsidR="008833F0" w:rsidRPr="007F1EF1" w:rsidRDefault="008833F0" w:rsidP="00E6227B">
            <w:pPr>
              <w:spacing w:line="276" w:lineRule="auto"/>
              <w:jc w:val="center"/>
              <w:rPr>
                <w:b/>
                <w:lang w:val="en-US"/>
              </w:rPr>
              <w:pPrChange w:id="12795" w:author="phuong vu" w:date="2018-11-23T13:48:00Z">
                <w:pPr>
                  <w:spacing w:line="360" w:lineRule="auto"/>
                  <w:jc w:val="center"/>
                </w:pPr>
              </w:pPrChange>
            </w:pPr>
            <w:r w:rsidRPr="007F1EF1">
              <w:rPr>
                <w:b/>
                <w:lang w:val="en-US"/>
              </w:rPr>
              <w:t>Nội dung thực hiện</w:t>
            </w:r>
          </w:p>
        </w:tc>
        <w:tc>
          <w:tcPr>
            <w:tcW w:w="1266" w:type="dxa"/>
            <w:vAlign w:val="center"/>
          </w:tcPr>
          <w:p w14:paraId="4498EA5E" w14:textId="77777777" w:rsidR="008833F0" w:rsidRPr="007F1EF1" w:rsidRDefault="008833F0" w:rsidP="00E6227B">
            <w:pPr>
              <w:spacing w:line="276" w:lineRule="auto"/>
              <w:jc w:val="center"/>
              <w:rPr>
                <w:b/>
                <w:lang w:val="en-US"/>
              </w:rPr>
              <w:pPrChange w:id="12796" w:author="phuong vu" w:date="2018-11-23T13:48:00Z">
                <w:pPr>
                  <w:spacing w:line="360" w:lineRule="auto"/>
                  <w:jc w:val="center"/>
                </w:pPr>
              </w:pPrChange>
            </w:pPr>
            <w:r w:rsidRPr="007F1EF1">
              <w:rPr>
                <w:b/>
                <w:lang w:val="en-US"/>
              </w:rPr>
              <w:t>Giá trị mặc định</w:t>
            </w:r>
          </w:p>
        </w:tc>
        <w:tc>
          <w:tcPr>
            <w:tcW w:w="1756" w:type="dxa"/>
            <w:vAlign w:val="center"/>
          </w:tcPr>
          <w:p w14:paraId="3963E95F" w14:textId="77777777" w:rsidR="008833F0" w:rsidRPr="007F1EF1" w:rsidRDefault="008833F0" w:rsidP="00E6227B">
            <w:pPr>
              <w:spacing w:line="276" w:lineRule="auto"/>
              <w:jc w:val="center"/>
              <w:rPr>
                <w:b/>
                <w:lang w:val="en-US"/>
              </w:rPr>
              <w:pPrChange w:id="12797" w:author="phuong vu" w:date="2018-11-23T13:48:00Z">
                <w:pPr>
                  <w:spacing w:line="360" w:lineRule="auto"/>
                  <w:jc w:val="center"/>
                </w:pPr>
              </w:pPrChange>
            </w:pPr>
            <w:r w:rsidRPr="007F1EF1">
              <w:rPr>
                <w:b/>
                <w:lang w:val="en-US"/>
              </w:rPr>
              <w:t>Lưu ý</w:t>
            </w:r>
          </w:p>
        </w:tc>
      </w:tr>
      <w:tr w:rsidR="008833F0" w14:paraId="32456C01" w14:textId="77777777" w:rsidTr="00A72A60">
        <w:tc>
          <w:tcPr>
            <w:tcW w:w="805" w:type="dxa"/>
          </w:tcPr>
          <w:p w14:paraId="2216C418" w14:textId="77777777" w:rsidR="008833F0" w:rsidRDefault="008833F0" w:rsidP="00E6227B">
            <w:pPr>
              <w:spacing w:line="276" w:lineRule="auto"/>
              <w:jc w:val="center"/>
              <w:rPr>
                <w:lang w:val="en-US"/>
              </w:rPr>
              <w:pPrChange w:id="12798" w:author="phuong vu" w:date="2018-11-23T13:48:00Z">
                <w:pPr>
                  <w:spacing w:line="360" w:lineRule="auto"/>
                  <w:jc w:val="center"/>
                </w:pPr>
              </w:pPrChange>
            </w:pPr>
            <w:r>
              <w:rPr>
                <w:lang w:val="en-US"/>
              </w:rPr>
              <w:t>1</w:t>
            </w:r>
          </w:p>
        </w:tc>
        <w:tc>
          <w:tcPr>
            <w:tcW w:w="1980" w:type="dxa"/>
          </w:tcPr>
          <w:p w14:paraId="5E6D9639" w14:textId="2F77E975" w:rsidR="008833F0" w:rsidRDefault="008833F0" w:rsidP="00E6227B">
            <w:pPr>
              <w:spacing w:line="276" w:lineRule="auto"/>
              <w:rPr>
                <w:lang w:val="en-US"/>
              </w:rPr>
              <w:pPrChange w:id="12799" w:author="phuong vu" w:date="2018-11-23T13:48:00Z">
                <w:pPr>
                  <w:spacing w:line="360" w:lineRule="auto"/>
                </w:pPr>
              </w:pPrChange>
            </w:pPr>
          </w:p>
        </w:tc>
        <w:tc>
          <w:tcPr>
            <w:tcW w:w="2970" w:type="dxa"/>
          </w:tcPr>
          <w:p w14:paraId="2D28E9D1" w14:textId="77777777" w:rsidR="008833F0" w:rsidRDefault="008833F0" w:rsidP="00E6227B">
            <w:pPr>
              <w:spacing w:line="276" w:lineRule="auto"/>
              <w:rPr>
                <w:lang w:val="en-US"/>
              </w:rPr>
              <w:pPrChange w:id="12800" w:author="phuong vu" w:date="2018-11-23T13:48:00Z">
                <w:pPr>
                  <w:spacing w:line="360" w:lineRule="auto"/>
                </w:pPr>
              </w:pPrChange>
            </w:pPr>
          </w:p>
        </w:tc>
        <w:tc>
          <w:tcPr>
            <w:tcW w:w="1266" w:type="dxa"/>
          </w:tcPr>
          <w:p w14:paraId="159EB9FD" w14:textId="77777777" w:rsidR="008833F0" w:rsidRDefault="008833F0" w:rsidP="00E6227B">
            <w:pPr>
              <w:spacing w:line="276" w:lineRule="auto"/>
              <w:rPr>
                <w:lang w:val="en-US"/>
              </w:rPr>
              <w:pPrChange w:id="12801" w:author="phuong vu" w:date="2018-11-23T13:48:00Z">
                <w:pPr>
                  <w:spacing w:line="360" w:lineRule="auto"/>
                </w:pPr>
              </w:pPrChange>
            </w:pPr>
          </w:p>
        </w:tc>
        <w:tc>
          <w:tcPr>
            <w:tcW w:w="1756" w:type="dxa"/>
          </w:tcPr>
          <w:p w14:paraId="0551E832" w14:textId="77777777" w:rsidR="008833F0" w:rsidRDefault="008833F0" w:rsidP="00E6227B">
            <w:pPr>
              <w:spacing w:line="276" w:lineRule="auto"/>
              <w:rPr>
                <w:lang w:val="en-US"/>
              </w:rPr>
              <w:pPrChange w:id="12802" w:author="phuong vu" w:date="2018-11-23T13:48:00Z">
                <w:pPr>
                  <w:spacing w:line="360" w:lineRule="auto"/>
                </w:pPr>
              </w:pPrChange>
            </w:pPr>
          </w:p>
        </w:tc>
      </w:tr>
      <w:tr w:rsidR="008833F0" w14:paraId="68E48D26" w14:textId="77777777" w:rsidTr="00A72A60">
        <w:tc>
          <w:tcPr>
            <w:tcW w:w="805" w:type="dxa"/>
          </w:tcPr>
          <w:p w14:paraId="2C4D31CA" w14:textId="77777777" w:rsidR="008833F0" w:rsidRDefault="008833F0" w:rsidP="00E6227B">
            <w:pPr>
              <w:spacing w:line="276" w:lineRule="auto"/>
              <w:jc w:val="center"/>
              <w:rPr>
                <w:lang w:val="en-US"/>
              </w:rPr>
              <w:pPrChange w:id="12803" w:author="phuong vu" w:date="2018-11-23T13:48:00Z">
                <w:pPr>
                  <w:spacing w:line="360" w:lineRule="auto"/>
                  <w:jc w:val="center"/>
                </w:pPr>
              </w:pPrChange>
            </w:pPr>
            <w:r>
              <w:rPr>
                <w:lang w:val="en-US"/>
              </w:rPr>
              <w:t>2</w:t>
            </w:r>
          </w:p>
        </w:tc>
        <w:tc>
          <w:tcPr>
            <w:tcW w:w="1980" w:type="dxa"/>
          </w:tcPr>
          <w:p w14:paraId="287BDA8A" w14:textId="2643F716" w:rsidR="008833F0" w:rsidRDefault="008833F0" w:rsidP="00E6227B">
            <w:pPr>
              <w:spacing w:line="276" w:lineRule="auto"/>
              <w:rPr>
                <w:lang w:val="en-US"/>
              </w:rPr>
              <w:pPrChange w:id="12804" w:author="phuong vu" w:date="2018-11-23T13:48:00Z">
                <w:pPr>
                  <w:spacing w:line="360" w:lineRule="auto"/>
                </w:pPr>
              </w:pPrChange>
            </w:pPr>
          </w:p>
        </w:tc>
        <w:tc>
          <w:tcPr>
            <w:tcW w:w="2970" w:type="dxa"/>
          </w:tcPr>
          <w:p w14:paraId="327BB6E7" w14:textId="77777777" w:rsidR="008833F0" w:rsidRDefault="008833F0" w:rsidP="00E6227B">
            <w:pPr>
              <w:spacing w:line="276" w:lineRule="auto"/>
              <w:rPr>
                <w:lang w:val="en-US"/>
              </w:rPr>
              <w:pPrChange w:id="12805" w:author="phuong vu" w:date="2018-11-23T13:48:00Z">
                <w:pPr>
                  <w:spacing w:line="360" w:lineRule="auto"/>
                </w:pPr>
              </w:pPrChange>
            </w:pPr>
          </w:p>
        </w:tc>
        <w:tc>
          <w:tcPr>
            <w:tcW w:w="1266" w:type="dxa"/>
          </w:tcPr>
          <w:p w14:paraId="4F247C6E" w14:textId="77777777" w:rsidR="008833F0" w:rsidRDefault="008833F0" w:rsidP="00E6227B">
            <w:pPr>
              <w:spacing w:line="276" w:lineRule="auto"/>
              <w:rPr>
                <w:lang w:val="en-US"/>
              </w:rPr>
              <w:pPrChange w:id="12806" w:author="phuong vu" w:date="2018-11-23T13:48:00Z">
                <w:pPr>
                  <w:spacing w:line="360" w:lineRule="auto"/>
                </w:pPr>
              </w:pPrChange>
            </w:pPr>
          </w:p>
        </w:tc>
        <w:tc>
          <w:tcPr>
            <w:tcW w:w="1756" w:type="dxa"/>
          </w:tcPr>
          <w:p w14:paraId="45C670DC" w14:textId="77777777" w:rsidR="008833F0" w:rsidRDefault="008833F0" w:rsidP="00E6227B">
            <w:pPr>
              <w:spacing w:line="276" w:lineRule="auto"/>
              <w:rPr>
                <w:lang w:val="en-US"/>
              </w:rPr>
              <w:pPrChange w:id="12807" w:author="phuong vu" w:date="2018-11-23T13:48:00Z">
                <w:pPr>
                  <w:spacing w:line="360" w:lineRule="auto"/>
                </w:pPr>
              </w:pPrChange>
            </w:pPr>
          </w:p>
        </w:tc>
      </w:tr>
      <w:tr w:rsidR="008833F0" w14:paraId="76361BA2" w14:textId="77777777" w:rsidTr="00A72A60">
        <w:tc>
          <w:tcPr>
            <w:tcW w:w="805" w:type="dxa"/>
          </w:tcPr>
          <w:p w14:paraId="2307D3DB" w14:textId="77777777" w:rsidR="008833F0" w:rsidRDefault="008833F0" w:rsidP="00E6227B">
            <w:pPr>
              <w:spacing w:line="276" w:lineRule="auto"/>
              <w:jc w:val="center"/>
              <w:rPr>
                <w:lang w:val="en-US"/>
              </w:rPr>
              <w:pPrChange w:id="12808" w:author="phuong vu" w:date="2018-11-23T13:48:00Z">
                <w:pPr>
                  <w:spacing w:line="360" w:lineRule="auto"/>
                  <w:jc w:val="center"/>
                </w:pPr>
              </w:pPrChange>
            </w:pPr>
            <w:r>
              <w:rPr>
                <w:lang w:val="en-US"/>
              </w:rPr>
              <w:t>3</w:t>
            </w:r>
          </w:p>
        </w:tc>
        <w:tc>
          <w:tcPr>
            <w:tcW w:w="1980" w:type="dxa"/>
          </w:tcPr>
          <w:p w14:paraId="7E57455B" w14:textId="186AC8B5" w:rsidR="008833F0" w:rsidRDefault="008833F0" w:rsidP="00E6227B">
            <w:pPr>
              <w:spacing w:line="276" w:lineRule="auto"/>
              <w:rPr>
                <w:lang w:val="en-US"/>
              </w:rPr>
              <w:pPrChange w:id="12809" w:author="phuong vu" w:date="2018-11-23T13:48:00Z">
                <w:pPr>
                  <w:spacing w:line="360" w:lineRule="auto"/>
                </w:pPr>
              </w:pPrChange>
            </w:pPr>
          </w:p>
        </w:tc>
        <w:tc>
          <w:tcPr>
            <w:tcW w:w="2970" w:type="dxa"/>
          </w:tcPr>
          <w:p w14:paraId="750CBB3A" w14:textId="77777777" w:rsidR="008833F0" w:rsidRDefault="008833F0" w:rsidP="00E6227B">
            <w:pPr>
              <w:spacing w:line="276" w:lineRule="auto"/>
              <w:rPr>
                <w:lang w:val="en-US"/>
              </w:rPr>
              <w:pPrChange w:id="12810" w:author="phuong vu" w:date="2018-11-23T13:48:00Z">
                <w:pPr>
                  <w:spacing w:line="360" w:lineRule="auto"/>
                </w:pPr>
              </w:pPrChange>
            </w:pPr>
          </w:p>
        </w:tc>
        <w:tc>
          <w:tcPr>
            <w:tcW w:w="1266" w:type="dxa"/>
          </w:tcPr>
          <w:p w14:paraId="047793FD" w14:textId="77777777" w:rsidR="008833F0" w:rsidRDefault="008833F0" w:rsidP="00E6227B">
            <w:pPr>
              <w:spacing w:line="276" w:lineRule="auto"/>
              <w:rPr>
                <w:lang w:val="en-US"/>
              </w:rPr>
              <w:pPrChange w:id="12811" w:author="phuong vu" w:date="2018-11-23T13:48:00Z">
                <w:pPr>
                  <w:spacing w:line="360" w:lineRule="auto"/>
                </w:pPr>
              </w:pPrChange>
            </w:pPr>
          </w:p>
        </w:tc>
        <w:tc>
          <w:tcPr>
            <w:tcW w:w="1756" w:type="dxa"/>
          </w:tcPr>
          <w:p w14:paraId="7A750462" w14:textId="77777777" w:rsidR="008833F0" w:rsidRDefault="008833F0" w:rsidP="00E6227B">
            <w:pPr>
              <w:spacing w:line="276" w:lineRule="auto"/>
              <w:rPr>
                <w:lang w:val="en-US"/>
              </w:rPr>
              <w:pPrChange w:id="12812" w:author="phuong vu" w:date="2018-11-23T13:48:00Z">
                <w:pPr>
                  <w:spacing w:line="360" w:lineRule="auto"/>
                </w:pPr>
              </w:pPrChange>
            </w:pPr>
          </w:p>
        </w:tc>
      </w:tr>
      <w:tr w:rsidR="008833F0" w14:paraId="25D173B6" w14:textId="77777777" w:rsidTr="00A72A60">
        <w:tc>
          <w:tcPr>
            <w:tcW w:w="805" w:type="dxa"/>
          </w:tcPr>
          <w:p w14:paraId="14CF15C2" w14:textId="77777777" w:rsidR="008833F0" w:rsidRDefault="008833F0" w:rsidP="00E6227B">
            <w:pPr>
              <w:spacing w:line="276" w:lineRule="auto"/>
              <w:jc w:val="center"/>
              <w:rPr>
                <w:lang w:val="en-US"/>
              </w:rPr>
              <w:pPrChange w:id="12813" w:author="phuong vu" w:date="2018-11-23T13:48:00Z">
                <w:pPr>
                  <w:spacing w:line="360" w:lineRule="auto"/>
                  <w:jc w:val="center"/>
                </w:pPr>
              </w:pPrChange>
            </w:pPr>
            <w:r>
              <w:rPr>
                <w:lang w:val="en-US"/>
              </w:rPr>
              <w:t>4</w:t>
            </w:r>
          </w:p>
        </w:tc>
        <w:tc>
          <w:tcPr>
            <w:tcW w:w="1980" w:type="dxa"/>
          </w:tcPr>
          <w:p w14:paraId="67826959" w14:textId="53A286B1" w:rsidR="008833F0" w:rsidRDefault="008833F0" w:rsidP="00E6227B">
            <w:pPr>
              <w:spacing w:line="276" w:lineRule="auto"/>
              <w:rPr>
                <w:lang w:val="en-US"/>
              </w:rPr>
              <w:pPrChange w:id="12814" w:author="phuong vu" w:date="2018-11-23T13:48:00Z">
                <w:pPr>
                  <w:spacing w:line="360" w:lineRule="auto"/>
                </w:pPr>
              </w:pPrChange>
            </w:pPr>
          </w:p>
        </w:tc>
        <w:tc>
          <w:tcPr>
            <w:tcW w:w="2970" w:type="dxa"/>
          </w:tcPr>
          <w:p w14:paraId="11106C2D" w14:textId="77777777" w:rsidR="008833F0" w:rsidRDefault="008833F0" w:rsidP="00E6227B">
            <w:pPr>
              <w:spacing w:line="276" w:lineRule="auto"/>
              <w:rPr>
                <w:lang w:val="en-US"/>
              </w:rPr>
              <w:pPrChange w:id="12815" w:author="phuong vu" w:date="2018-11-23T13:48:00Z">
                <w:pPr>
                  <w:spacing w:line="360" w:lineRule="auto"/>
                </w:pPr>
              </w:pPrChange>
            </w:pPr>
          </w:p>
        </w:tc>
        <w:tc>
          <w:tcPr>
            <w:tcW w:w="1266" w:type="dxa"/>
          </w:tcPr>
          <w:p w14:paraId="3E12C2F4" w14:textId="77777777" w:rsidR="008833F0" w:rsidRDefault="008833F0" w:rsidP="00E6227B">
            <w:pPr>
              <w:spacing w:line="276" w:lineRule="auto"/>
              <w:rPr>
                <w:lang w:val="en-US"/>
              </w:rPr>
              <w:pPrChange w:id="12816" w:author="phuong vu" w:date="2018-11-23T13:48:00Z">
                <w:pPr>
                  <w:spacing w:line="360" w:lineRule="auto"/>
                </w:pPr>
              </w:pPrChange>
            </w:pPr>
          </w:p>
        </w:tc>
        <w:tc>
          <w:tcPr>
            <w:tcW w:w="1756" w:type="dxa"/>
          </w:tcPr>
          <w:p w14:paraId="70CDE4DA" w14:textId="77777777" w:rsidR="008833F0" w:rsidRDefault="008833F0" w:rsidP="00E6227B">
            <w:pPr>
              <w:spacing w:line="276" w:lineRule="auto"/>
              <w:rPr>
                <w:lang w:val="en-US"/>
              </w:rPr>
              <w:pPrChange w:id="12817" w:author="phuong vu" w:date="2018-11-23T13:48:00Z">
                <w:pPr>
                  <w:spacing w:line="360" w:lineRule="auto"/>
                </w:pPr>
              </w:pPrChange>
            </w:pPr>
          </w:p>
        </w:tc>
      </w:tr>
      <w:tr w:rsidR="008833F0" w14:paraId="5B28E43D" w14:textId="77777777" w:rsidTr="00A72A60">
        <w:tc>
          <w:tcPr>
            <w:tcW w:w="805" w:type="dxa"/>
          </w:tcPr>
          <w:p w14:paraId="6F50D1F9" w14:textId="77777777" w:rsidR="008833F0" w:rsidRDefault="008833F0" w:rsidP="00E6227B">
            <w:pPr>
              <w:spacing w:line="276" w:lineRule="auto"/>
              <w:jc w:val="center"/>
              <w:rPr>
                <w:lang w:val="en-US"/>
              </w:rPr>
              <w:pPrChange w:id="12818" w:author="phuong vu" w:date="2018-11-23T13:48:00Z">
                <w:pPr>
                  <w:spacing w:line="360" w:lineRule="auto"/>
                  <w:jc w:val="center"/>
                </w:pPr>
              </w:pPrChange>
            </w:pPr>
            <w:r>
              <w:rPr>
                <w:lang w:val="en-US"/>
              </w:rPr>
              <w:t>5</w:t>
            </w:r>
          </w:p>
        </w:tc>
        <w:tc>
          <w:tcPr>
            <w:tcW w:w="1980" w:type="dxa"/>
          </w:tcPr>
          <w:p w14:paraId="0A943AE4" w14:textId="1D162452" w:rsidR="008833F0" w:rsidRDefault="008833F0" w:rsidP="00E6227B">
            <w:pPr>
              <w:spacing w:line="276" w:lineRule="auto"/>
              <w:rPr>
                <w:lang w:val="en-US"/>
              </w:rPr>
              <w:pPrChange w:id="12819" w:author="phuong vu" w:date="2018-11-23T13:48:00Z">
                <w:pPr>
                  <w:spacing w:line="360" w:lineRule="auto"/>
                </w:pPr>
              </w:pPrChange>
            </w:pPr>
          </w:p>
        </w:tc>
        <w:tc>
          <w:tcPr>
            <w:tcW w:w="2970" w:type="dxa"/>
          </w:tcPr>
          <w:p w14:paraId="73A3F300" w14:textId="77777777" w:rsidR="008833F0" w:rsidRDefault="008833F0" w:rsidP="00E6227B">
            <w:pPr>
              <w:spacing w:line="276" w:lineRule="auto"/>
              <w:rPr>
                <w:lang w:val="en-US"/>
              </w:rPr>
              <w:pPrChange w:id="12820" w:author="phuong vu" w:date="2018-11-23T13:48:00Z">
                <w:pPr>
                  <w:spacing w:line="360" w:lineRule="auto"/>
                </w:pPr>
              </w:pPrChange>
            </w:pPr>
          </w:p>
        </w:tc>
        <w:tc>
          <w:tcPr>
            <w:tcW w:w="1266" w:type="dxa"/>
          </w:tcPr>
          <w:p w14:paraId="73AE2D59" w14:textId="77777777" w:rsidR="008833F0" w:rsidRDefault="008833F0" w:rsidP="00E6227B">
            <w:pPr>
              <w:spacing w:line="276" w:lineRule="auto"/>
              <w:rPr>
                <w:lang w:val="en-US"/>
              </w:rPr>
              <w:pPrChange w:id="12821" w:author="phuong vu" w:date="2018-11-23T13:48:00Z">
                <w:pPr>
                  <w:spacing w:line="360" w:lineRule="auto"/>
                </w:pPr>
              </w:pPrChange>
            </w:pPr>
          </w:p>
        </w:tc>
        <w:tc>
          <w:tcPr>
            <w:tcW w:w="1756" w:type="dxa"/>
          </w:tcPr>
          <w:p w14:paraId="7C0EB454" w14:textId="77777777" w:rsidR="008833F0" w:rsidRDefault="008833F0" w:rsidP="00E6227B">
            <w:pPr>
              <w:spacing w:line="276" w:lineRule="auto"/>
              <w:rPr>
                <w:lang w:val="en-US"/>
              </w:rPr>
              <w:pPrChange w:id="12822" w:author="phuong vu" w:date="2018-11-23T13:48:00Z">
                <w:pPr>
                  <w:spacing w:line="360" w:lineRule="auto"/>
                </w:pPr>
              </w:pPrChange>
            </w:pPr>
          </w:p>
        </w:tc>
      </w:tr>
      <w:tr w:rsidR="008833F0" w14:paraId="4C3618C9" w14:textId="77777777" w:rsidTr="00A72A60">
        <w:tc>
          <w:tcPr>
            <w:tcW w:w="805" w:type="dxa"/>
          </w:tcPr>
          <w:p w14:paraId="4AC8DD63" w14:textId="77777777" w:rsidR="008833F0" w:rsidRDefault="008833F0" w:rsidP="00E6227B">
            <w:pPr>
              <w:spacing w:line="276" w:lineRule="auto"/>
              <w:jc w:val="center"/>
              <w:rPr>
                <w:lang w:val="en-US"/>
              </w:rPr>
              <w:pPrChange w:id="12823" w:author="phuong vu" w:date="2018-11-23T13:48:00Z">
                <w:pPr>
                  <w:spacing w:line="360" w:lineRule="auto"/>
                  <w:jc w:val="center"/>
                </w:pPr>
              </w:pPrChange>
            </w:pPr>
            <w:r>
              <w:rPr>
                <w:lang w:val="en-US"/>
              </w:rPr>
              <w:t>6</w:t>
            </w:r>
          </w:p>
        </w:tc>
        <w:tc>
          <w:tcPr>
            <w:tcW w:w="1980" w:type="dxa"/>
          </w:tcPr>
          <w:p w14:paraId="16E20804" w14:textId="757C2677" w:rsidR="008833F0" w:rsidRDefault="008833F0" w:rsidP="00E6227B">
            <w:pPr>
              <w:spacing w:line="276" w:lineRule="auto"/>
              <w:rPr>
                <w:lang w:val="en-US"/>
              </w:rPr>
              <w:pPrChange w:id="12824" w:author="phuong vu" w:date="2018-11-23T13:48:00Z">
                <w:pPr>
                  <w:spacing w:line="360" w:lineRule="auto"/>
                </w:pPr>
              </w:pPrChange>
            </w:pPr>
          </w:p>
        </w:tc>
        <w:tc>
          <w:tcPr>
            <w:tcW w:w="2970" w:type="dxa"/>
          </w:tcPr>
          <w:p w14:paraId="785A4E40" w14:textId="77777777" w:rsidR="008833F0" w:rsidRDefault="008833F0" w:rsidP="00E6227B">
            <w:pPr>
              <w:spacing w:line="276" w:lineRule="auto"/>
              <w:rPr>
                <w:lang w:val="en-US"/>
              </w:rPr>
              <w:pPrChange w:id="12825" w:author="phuong vu" w:date="2018-11-23T13:48:00Z">
                <w:pPr>
                  <w:spacing w:line="360" w:lineRule="auto"/>
                </w:pPr>
              </w:pPrChange>
            </w:pPr>
          </w:p>
        </w:tc>
        <w:tc>
          <w:tcPr>
            <w:tcW w:w="1266" w:type="dxa"/>
          </w:tcPr>
          <w:p w14:paraId="3B78F46C" w14:textId="77777777" w:rsidR="008833F0" w:rsidRDefault="008833F0" w:rsidP="00E6227B">
            <w:pPr>
              <w:spacing w:line="276" w:lineRule="auto"/>
              <w:rPr>
                <w:lang w:val="en-US"/>
              </w:rPr>
              <w:pPrChange w:id="12826" w:author="phuong vu" w:date="2018-11-23T13:48:00Z">
                <w:pPr>
                  <w:spacing w:line="360" w:lineRule="auto"/>
                </w:pPr>
              </w:pPrChange>
            </w:pPr>
          </w:p>
        </w:tc>
        <w:tc>
          <w:tcPr>
            <w:tcW w:w="1756" w:type="dxa"/>
          </w:tcPr>
          <w:p w14:paraId="2A45A0C9" w14:textId="77777777" w:rsidR="008833F0" w:rsidRDefault="008833F0" w:rsidP="00E6227B">
            <w:pPr>
              <w:spacing w:line="276" w:lineRule="auto"/>
              <w:rPr>
                <w:lang w:val="en-US"/>
              </w:rPr>
              <w:pPrChange w:id="12827" w:author="phuong vu" w:date="2018-11-23T13:48:00Z">
                <w:pPr>
                  <w:spacing w:line="360" w:lineRule="auto"/>
                </w:pPr>
              </w:pPrChange>
            </w:pPr>
          </w:p>
        </w:tc>
      </w:tr>
      <w:tr w:rsidR="008833F0" w14:paraId="50857593" w14:textId="77777777" w:rsidTr="00A72A60">
        <w:tc>
          <w:tcPr>
            <w:tcW w:w="805" w:type="dxa"/>
          </w:tcPr>
          <w:p w14:paraId="5261A1B9" w14:textId="77777777" w:rsidR="008833F0" w:rsidRDefault="008833F0" w:rsidP="00E6227B">
            <w:pPr>
              <w:spacing w:line="276" w:lineRule="auto"/>
              <w:jc w:val="center"/>
              <w:rPr>
                <w:lang w:val="en-US"/>
              </w:rPr>
              <w:pPrChange w:id="12828" w:author="phuong vu" w:date="2018-11-23T13:48:00Z">
                <w:pPr>
                  <w:spacing w:line="360" w:lineRule="auto"/>
                  <w:jc w:val="center"/>
                </w:pPr>
              </w:pPrChange>
            </w:pPr>
            <w:r>
              <w:rPr>
                <w:lang w:val="en-US"/>
              </w:rPr>
              <w:t>7</w:t>
            </w:r>
          </w:p>
        </w:tc>
        <w:tc>
          <w:tcPr>
            <w:tcW w:w="1980" w:type="dxa"/>
          </w:tcPr>
          <w:p w14:paraId="068613B9" w14:textId="36DCAAC7" w:rsidR="008833F0" w:rsidRDefault="008833F0" w:rsidP="00E6227B">
            <w:pPr>
              <w:spacing w:line="276" w:lineRule="auto"/>
              <w:rPr>
                <w:lang w:val="en-US"/>
              </w:rPr>
              <w:pPrChange w:id="12829" w:author="phuong vu" w:date="2018-11-23T13:48:00Z">
                <w:pPr>
                  <w:spacing w:line="360" w:lineRule="auto"/>
                </w:pPr>
              </w:pPrChange>
            </w:pPr>
          </w:p>
        </w:tc>
        <w:tc>
          <w:tcPr>
            <w:tcW w:w="2970" w:type="dxa"/>
          </w:tcPr>
          <w:p w14:paraId="60AF47B1" w14:textId="77777777" w:rsidR="008833F0" w:rsidRDefault="008833F0" w:rsidP="00E6227B">
            <w:pPr>
              <w:spacing w:line="276" w:lineRule="auto"/>
              <w:rPr>
                <w:lang w:val="en-US"/>
              </w:rPr>
              <w:pPrChange w:id="12830" w:author="phuong vu" w:date="2018-11-23T13:48:00Z">
                <w:pPr>
                  <w:spacing w:line="360" w:lineRule="auto"/>
                </w:pPr>
              </w:pPrChange>
            </w:pPr>
          </w:p>
        </w:tc>
        <w:tc>
          <w:tcPr>
            <w:tcW w:w="1266" w:type="dxa"/>
          </w:tcPr>
          <w:p w14:paraId="3F5E46F0" w14:textId="77777777" w:rsidR="008833F0" w:rsidRDefault="008833F0" w:rsidP="00E6227B">
            <w:pPr>
              <w:spacing w:line="276" w:lineRule="auto"/>
              <w:rPr>
                <w:lang w:val="en-US"/>
              </w:rPr>
              <w:pPrChange w:id="12831" w:author="phuong vu" w:date="2018-11-23T13:48:00Z">
                <w:pPr>
                  <w:spacing w:line="360" w:lineRule="auto"/>
                </w:pPr>
              </w:pPrChange>
            </w:pPr>
          </w:p>
        </w:tc>
        <w:tc>
          <w:tcPr>
            <w:tcW w:w="1756" w:type="dxa"/>
          </w:tcPr>
          <w:p w14:paraId="1ED445C6" w14:textId="77777777" w:rsidR="008833F0" w:rsidRDefault="008833F0" w:rsidP="00E6227B">
            <w:pPr>
              <w:spacing w:line="276" w:lineRule="auto"/>
              <w:rPr>
                <w:lang w:val="en-US"/>
              </w:rPr>
              <w:pPrChange w:id="12832" w:author="phuong vu" w:date="2018-11-23T13:48:00Z">
                <w:pPr>
                  <w:spacing w:line="360" w:lineRule="auto"/>
                </w:pPr>
              </w:pPrChange>
            </w:pPr>
          </w:p>
        </w:tc>
      </w:tr>
      <w:tr w:rsidR="008833F0" w14:paraId="66CF4D0F" w14:textId="77777777" w:rsidTr="00A72A60">
        <w:tc>
          <w:tcPr>
            <w:tcW w:w="805" w:type="dxa"/>
          </w:tcPr>
          <w:p w14:paraId="2AFC6E88" w14:textId="77777777" w:rsidR="008833F0" w:rsidRDefault="008833F0" w:rsidP="00E6227B">
            <w:pPr>
              <w:spacing w:line="276" w:lineRule="auto"/>
              <w:jc w:val="center"/>
              <w:rPr>
                <w:lang w:val="en-US"/>
              </w:rPr>
              <w:pPrChange w:id="12833" w:author="phuong vu" w:date="2018-11-23T13:48:00Z">
                <w:pPr>
                  <w:spacing w:line="360" w:lineRule="auto"/>
                  <w:jc w:val="center"/>
                </w:pPr>
              </w:pPrChange>
            </w:pPr>
            <w:r>
              <w:rPr>
                <w:lang w:val="en-US"/>
              </w:rPr>
              <w:t>8</w:t>
            </w:r>
          </w:p>
        </w:tc>
        <w:tc>
          <w:tcPr>
            <w:tcW w:w="1980" w:type="dxa"/>
          </w:tcPr>
          <w:p w14:paraId="312920FD" w14:textId="4A905E66" w:rsidR="008833F0" w:rsidRDefault="008833F0" w:rsidP="00E6227B">
            <w:pPr>
              <w:spacing w:line="276" w:lineRule="auto"/>
              <w:rPr>
                <w:lang w:val="en-US"/>
              </w:rPr>
              <w:pPrChange w:id="12834" w:author="phuong vu" w:date="2018-11-23T13:48:00Z">
                <w:pPr>
                  <w:spacing w:line="360" w:lineRule="auto"/>
                </w:pPr>
              </w:pPrChange>
            </w:pPr>
          </w:p>
        </w:tc>
        <w:tc>
          <w:tcPr>
            <w:tcW w:w="2970" w:type="dxa"/>
          </w:tcPr>
          <w:p w14:paraId="11E34BA0" w14:textId="77777777" w:rsidR="008833F0" w:rsidRDefault="008833F0" w:rsidP="00E6227B">
            <w:pPr>
              <w:spacing w:line="276" w:lineRule="auto"/>
              <w:rPr>
                <w:lang w:val="en-US"/>
              </w:rPr>
              <w:pPrChange w:id="12835" w:author="phuong vu" w:date="2018-11-23T13:48:00Z">
                <w:pPr>
                  <w:spacing w:line="360" w:lineRule="auto"/>
                </w:pPr>
              </w:pPrChange>
            </w:pPr>
          </w:p>
        </w:tc>
        <w:tc>
          <w:tcPr>
            <w:tcW w:w="1266" w:type="dxa"/>
          </w:tcPr>
          <w:p w14:paraId="57D8F810" w14:textId="77777777" w:rsidR="008833F0" w:rsidRDefault="008833F0" w:rsidP="00E6227B">
            <w:pPr>
              <w:spacing w:line="276" w:lineRule="auto"/>
              <w:rPr>
                <w:lang w:val="en-US"/>
              </w:rPr>
              <w:pPrChange w:id="12836" w:author="phuong vu" w:date="2018-11-23T13:48:00Z">
                <w:pPr>
                  <w:spacing w:line="360" w:lineRule="auto"/>
                </w:pPr>
              </w:pPrChange>
            </w:pPr>
          </w:p>
        </w:tc>
        <w:tc>
          <w:tcPr>
            <w:tcW w:w="1756" w:type="dxa"/>
          </w:tcPr>
          <w:p w14:paraId="39B16DD5" w14:textId="77777777" w:rsidR="008833F0" w:rsidRDefault="008833F0" w:rsidP="00E6227B">
            <w:pPr>
              <w:spacing w:line="276" w:lineRule="auto"/>
              <w:rPr>
                <w:lang w:val="en-US"/>
              </w:rPr>
              <w:pPrChange w:id="12837" w:author="phuong vu" w:date="2018-11-23T13:48:00Z">
                <w:pPr>
                  <w:spacing w:line="360" w:lineRule="auto"/>
                </w:pPr>
              </w:pPrChange>
            </w:pPr>
          </w:p>
        </w:tc>
      </w:tr>
      <w:tr w:rsidR="008833F0" w14:paraId="2C28D858" w14:textId="77777777" w:rsidTr="00A72A60">
        <w:tc>
          <w:tcPr>
            <w:tcW w:w="805" w:type="dxa"/>
          </w:tcPr>
          <w:p w14:paraId="39CC19A2" w14:textId="77777777" w:rsidR="008833F0" w:rsidRDefault="008833F0" w:rsidP="00E6227B">
            <w:pPr>
              <w:spacing w:line="276" w:lineRule="auto"/>
              <w:jc w:val="center"/>
              <w:rPr>
                <w:lang w:val="en-US"/>
              </w:rPr>
              <w:pPrChange w:id="12838" w:author="phuong vu" w:date="2018-11-23T13:48:00Z">
                <w:pPr>
                  <w:spacing w:line="360" w:lineRule="auto"/>
                  <w:jc w:val="center"/>
                </w:pPr>
              </w:pPrChange>
            </w:pPr>
            <w:r>
              <w:rPr>
                <w:lang w:val="en-US"/>
              </w:rPr>
              <w:t>9</w:t>
            </w:r>
          </w:p>
        </w:tc>
        <w:tc>
          <w:tcPr>
            <w:tcW w:w="1980" w:type="dxa"/>
          </w:tcPr>
          <w:p w14:paraId="660025E1" w14:textId="1F823B2F" w:rsidR="008833F0" w:rsidRDefault="008833F0" w:rsidP="00E6227B">
            <w:pPr>
              <w:spacing w:line="276" w:lineRule="auto"/>
              <w:rPr>
                <w:lang w:val="en-US"/>
              </w:rPr>
              <w:pPrChange w:id="12839" w:author="phuong vu" w:date="2018-11-23T13:48:00Z">
                <w:pPr>
                  <w:spacing w:line="360" w:lineRule="auto"/>
                </w:pPr>
              </w:pPrChange>
            </w:pPr>
          </w:p>
        </w:tc>
        <w:tc>
          <w:tcPr>
            <w:tcW w:w="2970" w:type="dxa"/>
          </w:tcPr>
          <w:p w14:paraId="2EBA1443" w14:textId="77777777" w:rsidR="008833F0" w:rsidRDefault="008833F0" w:rsidP="00E6227B">
            <w:pPr>
              <w:spacing w:line="276" w:lineRule="auto"/>
              <w:rPr>
                <w:lang w:val="en-US"/>
              </w:rPr>
              <w:pPrChange w:id="12840" w:author="phuong vu" w:date="2018-11-23T13:48:00Z">
                <w:pPr>
                  <w:spacing w:line="360" w:lineRule="auto"/>
                </w:pPr>
              </w:pPrChange>
            </w:pPr>
          </w:p>
        </w:tc>
        <w:tc>
          <w:tcPr>
            <w:tcW w:w="1266" w:type="dxa"/>
          </w:tcPr>
          <w:p w14:paraId="33A81AEB" w14:textId="77777777" w:rsidR="008833F0" w:rsidRDefault="008833F0" w:rsidP="00E6227B">
            <w:pPr>
              <w:spacing w:line="276" w:lineRule="auto"/>
              <w:jc w:val="center"/>
              <w:rPr>
                <w:lang w:val="en-US"/>
              </w:rPr>
              <w:pPrChange w:id="12841" w:author="phuong vu" w:date="2018-11-23T13:48:00Z">
                <w:pPr>
                  <w:spacing w:line="360" w:lineRule="auto"/>
                  <w:jc w:val="center"/>
                </w:pPr>
              </w:pPrChange>
            </w:pPr>
          </w:p>
        </w:tc>
        <w:tc>
          <w:tcPr>
            <w:tcW w:w="1756" w:type="dxa"/>
          </w:tcPr>
          <w:p w14:paraId="531D7546" w14:textId="77777777" w:rsidR="008833F0" w:rsidRDefault="008833F0" w:rsidP="00E6227B">
            <w:pPr>
              <w:spacing w:line="276" w:lineRule="auto"/>
              <w:rPr>
                <w:lang w:val="en-US"/>
              </w:rPr>
              <w:pPrChange w:id="12842" w:author="phuong vu" w:date="2018-11-23T13:48:00Z">
                <w:pPr>
                  <w:spacing w:line="360" w:lineRule="auto"/>
                </w:pPr>
              </w:pPrChange>
            </w:pPr>
          </w:p>
        </w:tc>
      </w:tr>
      <w:tr w:rsidR="008833F0" w14:paraId="7E75F723" w14:textId="77777777" w:rsidTr="00A72A60">
        <w:tc>
          <w:tcPr>
            <w:tcW w:w="805" w:type="dxa"/>
          </w:tcPr>
          <w:p w14:paraId="3600809C" w14:textId="77777777" w:rsidR="008833F0" w:rsidRDefault="008833F0" w:rsidP="00E6227B">
            <w:pPr>
              <w:spacing w:line="276" w:lineRule="auto"/>
              <w:jc w:val="center"/>
              <w:rPr>
                <w:lang w:val="en-US"/>
              </w:rPr>
              <w:pPrChange w:id="12843" w:author="phuong vu" w:date="2018-11-23T13:48:00Z">
                <w:pPr>
                  <w:spacing w:line="360" w:lineRule="auto"/>
                  <w:jc w:val="center"/>
                </w:pPr>
              </w:pPrChange>
            </w:pPr>
            <w:r>
              <w:rPr>
                <w:lang w:val="en-US"/>
              </w:rPr>
              <w:t>10</w:t>
            </w:r>
          </w:p>
        </w:tc>
        <w:tc>
          <w:tcPr>
            <w:tcW w:w="1980" w:type="dxa"/>
          </w:tcPr>
          <w:p w14:paraId="4C52B5F1" w14:textId="62254287" w:rsidR="008833F0" w:rsidRDefault="008833F0" w:rsidP="00E6227B">
            <w:pPr>
              <w:spacing w:line="276" w:lineRule="auto"/>
              <w:rPr>
                <w:lang w:val="en-US"/>
              </w:rPr>
              <w:pPrChange w:id="12844" w:author="phuong vu" w:date="2018-11-23T13:48:00Z">
                <w:pPr>
                  <w:spacing w:line="360" w:lineRule="auto"/>
                </w:pPr>
              </w:pPrChange>
            </w:pPr>
          </w:p>
        </w:tc>
        <w:tc>
          <w:tcPr>
            <w:tcW w:w="2970" w:type="dxa"/>
          </w:tcPr>
          <w:p w14:paraId="1C1AAD27" w14:textId="77777777" w:rsidR="008833F0" w:rsidRDefault="008833F0" w:rsidP="00E6227B">
            <w:pPr>
              <w:spacing w:line="276" w:lineRule="auto"/>
              <w:rPr>
                <w:lang w:val="en-US"/>
              </w:rPr>
              <w:pPrChange w:id="12845" w:author="phuong vu" w:date="2018-11-23T13:48:00Z">
                <w:pPr>
                  <w:spacing w:line="360" w:lineRule="auto"/>
                </w:pPr>
              </w:pPrChange>
            </w:pPr>
          </w:p>
        </w:tc>
        <w:tc>
          <w:tcPr>
            <w:tcW w:w="1266" w:type="dxa"/>
          </w:tcPr>
          <w:p w14:paraId="46717966" w14:textId="77777777" w:rsidR="008833F0" w:rsidRDefault="008833F0" w:rsidP="00E6227B">
            <w:pPr>
              <w:spacing w:line="276" w:lineRule="auto"/>
              <w:jc w:val="center"/>
              <w:rPr>
                <w:lang w:val="en-US"/>
              </w:rPr>
              <w:pPrChange w:id="12846" w:author="phuong vu" w:date="2018-11-23T13:48:00Z">
                <w:pPr>
                  <w:spacing w:line="360" w:lineRule="auto"/>
                  <w:jc w:val="center"/>
                </w:pPr>
              </w:pPrChange>
            </w:pPr>
          </w:p>
        </w:tc>
        <w:tc>
          <w:tcPr>
            <w:tcW w:w="1756" w:type="dxa"/>
          </w:tcPr>
          <w:p w14:paraId="0A4B1BCB" w14:textId="77777777" w:rsidR="008833F0" w:rsidRDefault="008833F0" w:rsidP="00E6227B">
            <w:pPr>
              <w:spacing w:line="276" w:lineRule="auto"/>
              <w:rPr>
                <w:lang w:val="en-US"/>
              </w:rPr>
              <w:pPrChange w:id="12847" w:author="phuong vu" w:date="2018-11-23T13:48:00Z">
                <w:pPr>
                  <w:spacing w:line="360" w:lineRule="auto"/>
                </w:pPr>
              </w:pPrChange>
            </w:pPr>
          </w:p>
        </w:tc>
      </w:tr>
      <w:tr w:rsidR="008833F0" w14:paraId="43CBA56F" w14:textId="77777777" w:rsidTr="00A72A60">
        <w:tc>
          <w:tcPr>
            <w:tcW w:w="805" w:type="dxa"/>
          </w:tcPr>
          <w:p w14:paraId="0E96E2FE" w14:textId="77777777" w:rsidR="008833F0" w:rsidRDefault="008833F0" w:rsidP="00E6227B">
            <w:pPr>
              <w:spacing w:line="276" w:lineRule="auto"/>
              <w:jc w:val="center"/>
              <w:rPr>
                <w:lang w:val="en-US"/>
              </w:rPr>
              <w:pPrChange w:id="12848" w:author="phuong vu" w:date="2018-11-23T13:48:00Z">
                <w:pPr>
                  <w:spacing w:line="360" w:lineRule="auto"/>
                  <w:jc w:val="center"/>
                </w:pPr>
              </w:pPrChange>
            </w:pPr>
            <w:r>
              <w:rPr>
                <w:lang w:val="en-US"/>
              </w:rPr>
              <w:t>11</w:t>
            </w:r>
          </w:p>
        </w:tc>
        <w:tc>
          <w:tcPr>
            <w:tcW w:w="1980" w:type="dxa"/>
          </w:tcPr>
          <w:p w14:paraId="4D8EE5B1" w14:textId="4A7627AF" w:rsidR="008833F0" w:rsidRDefault="008833F0" w:rsidP="00E6227B">
            <w:pPr>
              <w:spacing w:line="276" w:lineRule="auto"/>
              <w:rPr>
                <w:lang w:val="en-US"/>
              </w:rPr>
              <w:pPrChange w:id="12849" w:author="phuong vu" w:date="2018-11-23T13:48:00Z">
                <w:pPr>
                  <w:spacing w:line="360" w:lineRule="auto"/>
                </w:pPr>
              </w:pPrChange>
            </w:pPr>
          </w:p>
        </w:tc>
        <w:tc>
          <w:tcPr>
            <w:tcW w:w="2970" w:type="dxa"/>
          </w:tcPr>
          <w:p w14:paraId="7E0E92B6" w14:textId="77777777" w:rsidR="008833F0" w:rsidRDefault="008833F0" w:rsidP="00E6227B">
            <w:pPr>
              <w:spacing w:line="276" w:lineRule="auto"/>
              <w:rPr>
                <w:lang w:val="en-US"/>
              </w:rPr>
              <w:pPrChange w:id="12850" w:author="phuong vu" w:date="2018-11-23T13:48:00Z">
                <w:pPr>
                  <w:spacing w:line="360" w:lineRule="auto"/>
                </w:pPr>
              </w:pPrChange>
            </w:pPr>
          </w:p>
        </w:tc>
        <w:tc>
          <w:tcPr>
            <w:tcW w:w="1266" w:type="dxa"/>
          </w:tcPr>
          <w:p w14:paraId="101F410A" w14:textId="77777777" w:rsidR="008833F0" w:rsidRDefault="008833F0" w:rsidP="00E6227B">
            <w:pPr>
              <w:spacing w:line="276" w:lineRule="auto"/>
              <w:jc w:val="center"/>
              <w:rPr>
                <w:lang w:val="en-US"/>
              </w:rPr>
              <w:pPrChange w:id="12851" w:author="phuong vu" w:date="2018-11-23T13:48:00Z">
                <w:pPr>
                  <w:spacing w:line="360" w:lineRule="auto"/>
                  <w:jc w:val="center"/>
                </w:pPr>
              </w:pPrChange>
            </w:pPr>
          </w:p>
        </w:tc>
        <w:tc>
          <w:tcPr>
            <w:tcW w:w="1756" w:type="dxa"/>
          </w:tcPr>
          <w:p w14:paraId="1A0EC5EC" w14:textId="77777777" w:rsidR="008833F0" w:rsidRDefault="008833F0" w:rsidP="00E6227B">
            <w:pPr>
              <w:spacing w:line="276" w:lineRule="auto"/>
              <w:rPr>
                <w:lang w:val="en-US"/>
              </w:rPr>
              <w:pPrChange w:id="12852" w:author="phuong vu" w:date="2018-11-23T13:48:00Z">
                <w:pPr>
                  <w:spacing w:line="360" w:lineRule="auto"/>
                </w:pPr>
              </w:pPrChange>
            </w:pPr>
          </w:p>
        </w:tc>
      </w:tr>
      <w:tr w:rsidR="008833F0" w14:paraId="3AC5426C" w14:textId="77777777" w:rsidTr="00A72A60">
        <w:tc>
          <w:tcPr>
            <w:tcW w:w="805" w:type="dxa"/>
          </w:tcPr>
          <w:p w14:paraId="76965DBA" w14:textId="77777777" w:rsidR="008833F0" w:rsidRDefault="008833F0" w:rsidP="00E6227B">
            <w:pPr>
              <w:spacing w:line="276" w:lineRule="auto"/>
              <w:jc w:val="center"/>
              <w:rPr>
                <w:lang w:val="en-US"/>
              </w:rPr>
              <w:pPrChange w:id="12853" w:author="phuong vu" w:date="2018-11-23T13:48:00Z">
                <w:pPr>
                  <w:spacing w:line="360" w:lineRule="auto"/>
                  <w:jc w:val="center"/>
                </w:pPr>
              </w:pPrChange>
            </w:pPr>
            <w:r>
              <w:rPr>
                <w:lang w:val="en-US"/>
              </w:rPr>
              <w:t>12</w:t>
            </w:r>
          </w:p>
        </w:tc>
        <w:tc>
          <w:tcPr>
            <w:tcW w:w="1980" w:type="dxa"/>
          </w:tcPr>
          <w:p w14:paraId="01969093" w14:textId="31DD3AF8" w:rsidR="008833F0" w:rsidRDefault="008833F0" w:rsidP="00E6227B">
            <w:pPr>
              <w:spacing w:line="276" w:lineRule="auto"/>
              <w:rPr>
                <w:lang w:val="en-US"/>
              </w:rPr>
              <w:pPrChange w:id="12854" w:author="phuong vu" w:date="2018-11-23T13:48:00Z">
                <w:pPr>
                  <w:spacing w:line="360" w:lineRule="auto"/>
                </w:pPr>
              </w:pPrChange>
            </w:pPr>
          </w:p>
        </w:tc>
        <w:tc>
          <w:tcPr>
            <w:tcW w:w="2970" w:type="dxa"/>
          </w:tcPr>
          <w:p w14:paraId="08350F61" w14:textId="77777777" w:rsidR="008833F0" w:rsidRDefault="008833F0" w:rsidP="00E6227B">
            <w:pPr>
              <w:spacing w:line="276" w:lineRule="auto"/>
              <w:rPr>
                <w:lang w:val="en-US"/>
              </w:rPr>
              <w:pPrChange w:id="12855" w:author="phuong vu" w:date="2018-11-23T13:48:00Z">
                <w:pPr>
                  <w:spacing w:line="360" w:lineRule="auto"/>
                </w:pPr>
              </w:pPrChange>
            </w:pPr>
          </w:p>
        </w:tc>
        <w:tc>
          <w:tcPr>
            <w:tcW w:w="1266" w:type="dxa"/>
          </w:tcPr>
          <w:p w14:paraId="769BA3A6" w14:textId="77777777" w:rsidR="008833F0" w:rsidRDefault="008833F0" w:rsidP="00E6227B">
            <w:pPr>
              <w:spacing w:line="276" w:lineRule="auto"/>
              <w:jc w:val="center"/>
              <w:rPr>
                <w:lang w:val="en-US"/>
              </w:rPr>
              <w:pPrChange w:id="12856" w:author="phuong vu" w:date="2018-11-23T13:48:00Z">
                <w:pPr>
                  <w:spacing w:line="360" w:lineRule="auto"/>
                  <w:jc w:val="center"/>
                </w:pPr>
              </w:pPrChange>
            </w:pPr>
          </w:p>
        </w:tc>
        <w:tc>
          <w:tcPr>
            <w:tcW w:w="1756" w:type="dxa"/>
          </w:tcPr>
          <w:p w14:paraId="4BE2117A" w14:textId="77777777" w:rsidR="008833F0" w:rsidRDefault="008833F0" w:rsidP="00E6227B">
            <w:pPr>
              <w:spacing w:line="276" w:lineRule="auto"/>
              <w:rPr>
                <w:lang w:val="en-US"/>
              </w:rPr>
              <w:pPrChange w:id="12857" w:author="phuong vu" w:date="2018-11-23T13:48:00Z">
                <w:pPr>
                  <w:spacing w:line="360" w:lineRule="auto"/>
                </w:pPr>
              </w:pPrChange>
            </w:pPr>
          </w:p>
        </w:tc>
      </w:tr>
      <w:tr w:rsidR="008833F0" w14:paraId="49EE78FE" w14:textId="77777777" w:rsidTr="00A72A60">
        <w:tc>
          <w:tcPr>
            <w:tcW w:w="805" w:type="dxa"/>
          </w:tcPr>
          <w:p w14:paraId="3C91FF8D" w14:textId="77777777" w:rsidR="008833F0" w:rsidRDefault="008833F0" w:rsidP="00E6227B">
            <w:pPr>
              <w:spacing w:line="276" w:lineRule="auto"/>
              <w:jc w:val="center"/>
              <w:rPr>
                <w:lang w:val="en-US"/>
              </w:rPr>
              <w:pPrChange w:id="12858" w:author="phuong vu" w:date="2018-11-23T13:48:00Z">
                <w:pPr>
                  <w:spacing w:line="360" w:lineRule="auto"/>
                  <w:jc w:val="center"/>
                </w:pPr>
              </w:pPrChange>
            </w:pPr>
            <w:r>
              <w:rPr>
                <w:lang w:val="en-US"/>
              </w:rPr>
              <w:t>13</w:t>
            </w:r>
          </w:p>
        </w:tc>
        <w:tc>
          <w:tcPr>
            <w:tcW w:w="1980" w:type="dxa"/>
          </w:tcPr>
          <w:p w14:paraId="4805A7A7" w14:textId="0F2C0022" w:rsidR="008833F0" w:rsidRDefault="008833F0" w:rsidP="00E6227B">
            <w:pPr>
              <w:spacing w:line="276" w:lineRule="auto"/>
              <w:rPr>
                <w:lang w:val="en-US"/>
              </w:rPr>
              <w:pPrChange w:id="12859" w:author="phuong vu" w:date="2018-11-23T13:48:00Z">
                <w:pPr>
                  <w:spacing w:line="360" w:lineRule="auto"/>
                </w:pPr>
              </w:pPrChange>
            </w:pPr>
          </w:p>
        </w:tc>
        <w:tc>
          <w:tcPr>
            <w:tcW w:w="2970" w:type="dxa"/>
          </w:tcPr>
          <w:p w14:paraId="1BFD8CEF" w14:textId="77777777" w:rsidR="008833F0" w:rsidRDefault="008833F0" w:rsidP="00E6227B">
            <w:pPr>
              <w:spacing w:line="276" w:lineRule="auto"/>
              <w:rPr>
                <w:lang w:val="en-US"/>
              </w:rPr>
              <w:pPrChange w:id="12860" w:author="phuong vu" w:date="2018-11-23T13:48:00Z">
                <w:pPr>
                  <w:spacing w:line="360" w:lineRule="auto"/>
                </w:pPr>
              </w:pPrChange>
            </w:pPr>
          </w:p>
        </w:tc>
        <w:tc>
          <w:tcPr>
            <w:tcW w:w="1266" w:type="dxa"/>
          </w:tcPr>
          <w:p w14:paraId="69146970" w14:textId="77777777" w:rsidR="008833F0" w:rsidRDefault="008833F0" w:rsidP="00E6227B">
            <w:pPr>
              <w:spacing w:line="276" w:lineRule="auto"/>
              <w:jc w:val="center"/>
              <w:rPr>
                <w:lang w:val="en-US"/>
              </w:rPr>
              <w:pPrChange w:id="12861" w:author="phuong vu" w:date="2018-11-23T13:48:00Z">
                <w:pPr>
                  <w:spacing w:line="360" w:lineRule="auto"/>
                  <w:jc w:val="center"/>
                </w:pPr>
              </w:pPrChange>
            </w:pPr>
          </w:p>
        </w:tc>
        <w:tc>
          <w:tcPr>
            <w:tcW w:w="1756" w:type="dxa"/>
          </w:tcPr>
          <w:p w14:paraId="4F1DEBDE" w14:textId="77777777" w:rsidR="008833F0" w:rsidRDefault="008833F0" w:rsidP="00E6227B">
            <w:pPr>
              <w:spacing w:line="276" w:lineRule="auto"/>
              <w:rPr>
                <w:lang w:val="en-US"/>
              </w:rPr>
              <w:pPrChange w:id="12862" w:author="phuong vu" w:date="2018-11-23T13:48:00Z">
                <w:pPr>
                  <w:spacing w:line="360" w:lineRule="auto"/>
                </w:pPr>
              </w:pPrChange>
            </w:pPr>
          </w:p>
        </w:tc>
      </w:tr>
      <w:tr w:rsidR="008833F0" w14:paraId="1F26D030" w14:textId="77777777" w:rsidTr="00A72A60">
        <w:tc>
          <w:tcPr>
            <w:tcW w:w="805" w:type="dxa"/>
          </w:tcPr>
          <w:p w14:paraId="5CA47DD7" w14:textId="77777777" w:rsidR="008833F0" w:rsidRDefault="008833F0" w:rsidP="00E6227B">
            <w:pPr>
              <w:spacing w:line="276" w:lineRule="auto"/>
              <w:jc w:val="center"/>
              <w:rPr>
                <w:lang w:val="en-US"/>
              </w:rPr>
              <w:pPrChange w:id="12863" w:author="phuong vu" w:date="2018-11-23T13:48:00Z">
                <w:pPr>
                  <w:spacing w:line="360" w:lineRule="auto"/>
                  <w:jc w:val="center"/>
                </w:pPr>
              </w:pPrChange>
            </w:pPr>
            <w:r>
              <w:rPr>
                <w:lang w:val="en-US"/>
              </w:rPr>
              <w:t>14</w:t>
            </w:r>
          </w:p>
        </w:tc>
        <w:tc>
          <w:tcPr>
            <w:tcW w:w="1980" w:type="dxa"/>
          </w:tcPr>
          <w:p w14:paraId="2D7C8B94" w14:textId="260DC922" w:rsidR="008833F0" w:rsidRDefault="008833F0" w:rsidP="00E6227B">
            <w:pPr>
              <w:spacing w:line="276" w:lineRule="auto"/>
              <w:rPr>
                <w:lang w:val="en-US"/>
              </w:rPr>
              <w:pPrChange w:id="12864" w:author="phuong vu" w:date="2018-11-23T13:48:00Z">
                <w:pPr>
                  <w:spacing w:line="360" w:lineRule="auto"/>
                </w:pPr>
              </w:pPrChange>
            </w:pPr>
          </w:p>
        </w:tc>
        <w:tc>
          <w:tcPr>
            <w:tcW w:w="2970" w:type="dxa"/>
          </w:tcPr>
          <w:p w14:paraId="1E038AE1" w14:textId="77777777" w:rsidR="008833F0" w:rsidRDefault="008833F0" w:rsidP="00E6227B">
            <w:pPr>
              <w:spacing w:line="276" w:lineRule="auto"/>
              <w:rPr>
                <w:lang w:val="en-US"/>
              </w:rPr>
              <w:pPrChange w:id="12865" w:author="phuong vu" w:date="2018-11-23T13:48:00Z">
                <w:pPr>
                  <w:spacing w:line="360" w:lineRule="auto"/>
                </w:pPr>
              </w:pPrChange>
            </w:pPr>
          </w:p>
        </w:tc>
        <w:tc>
          <w:tcPr>
            <w:tcW w:w="1266" w:type="dxa"/>
          </w:tcPr>
          <w:p w14:paraId="08F3929D" w14:textId="77777777" w:rsidR="008833F0" w:rsidRDefault="008833F0" w:rsidP="00E6227B">
            <w:pPr>
              <w:spacing w:line="276" w:lineRule="auto"/>
              <w:jc w:val="center"/>
              <w:rPr>
                <w:lang w:val="en-US"/>
              </w:rPr>
              <w:pPrChange w:id="12866" w:author="phuong vu" w:date="2018-11-23T13:48:00Z">
                <w:pPr>
                  <w:spacing w:line="360" w:lineRule="auto"/>
                  <w:jc w:val="center"/>
                </w:pPr>
              </w:pPrChange>
            </w:pPr>
          </w:p>
        </w:tc>
        <w:tc>
          <w:tcPr>
            <w:tcW w:w="1756" w:type="dxa"/>
          </w:tcPr>
          <w:p w14:paraId="034C3F58" w14:textId="77777777" w:rsidR="008833F0" w:rsidRDefault="008833F0" w:rsidP="00E6227B">
            <w:pPr>
              <w:spacing w:line="276" w:lineRule="auto"/>
              <w:rPr>
                <w:lang w:val="en-US"/>
              </w:rPr>
              <w:pPrChange w:id="12867" w:author="phuong vu" w:date="2018-11-23T13:48:00Z">
                <w:pPr>
                  <w:spacing w:line="360" w:lineRule="auto"/>
                </w:pPr>
              </w:pPrChange>
            </w:pPr>
          </w:p>
        </w:tc>
      </w:tr>
      <w:tr w:rsidR="008833F0" w14:paraId="1C7EE3D1" w14:textId="77777777" w:rsidTr="00A72A60">
        <w:tc>
          <w:tcPr>
            <w:tcW w:w="805" w:type="dxa"/>
          </w:tcPr>
          <w:p w14:paraId="2F0D8447" w14:textId="77777777" w:rsidR="008833F0" w:rsidRDefault="008833F0" w:rsidP="00E6227B">
            <w:pPr>
              <w:spacing w:line="276" w:lineRule="auto"/>
              <w:jc w:val="center"/>
              <w:rPr>
                <w:lang w:val="en-US"/>
              </w:rPr>
              <w:pPrChange w:id="12868" w:author="phuong vu" w:date="2018-11-23T13:48:00Z">
                <w:pPr>
                  <w:spacing w:line="360" w:lineRule="auto"/>
                  <w:jc w:val="center"/>
                </w:pPr>
              </w:pPrChange>
            </w:pPr>
            <w:r>
              <w:rPr>
                <w:lang w:val="en-US"/>
              </w:rPr>
              <w:t>15</w:t>
            </w:r>
          </w:p>
        </w:tc>
        <w:tc>
          <w:tcPr>
            <w:tcW w:w="1980" w:type="dxa"/>
          </w:tcPr>
          <w:p w14:paraId="3498632C" w14:textId="79E9DA57" w:rsidR="008833F0" w:rsidRDefault="008833F0" w:rsidP="00E6227B">
            <w:pPr>
              <w:spacing w:line="276" w:lineRule="auto"/>
              <w:rPr>
                <w:lang w:val="en-US"/>
              </w:rPr>
              <w:pPrChange w:id="12869" w:author="phuong vu" w:date="2018-11-23T13:48:00Z">
                <w:pPr>
                  <w:spacing w:line="360" w:lineRule="auto"/>
                </w:pPr>
              </w:pPrChange>
            </w:pPr>
          </w:p>
        </w:tc>
        <w:tc>
          <w:tcPr>
            <w:tcW w:w="2970" w:type="dxa"/>
          </w:tcPr>
          <w:p w14:paraId="55215E7B" w14:textId="77777777" w:rsidR="008833F0" w:rsidRDefault="008833F0" w:rsidP="00E6227B">
            <w:pPr>
              <w:spacing w:line="276" w:lineRule="auto"/>
              <w:rPr>
                <w:lang w:val="en-US"/>
              </w:rPr>
              <w:pPrChange w:id="12870" w:author="phuong vu" w:date="2018-11-23T13:48:00Z">
                <w:pPr>
                  <w:spacing w:line="360" w:lineRule="auto"/>
                </w:pPr>
              </w:pPrChange>
            </w:pPr>
          </w:p>
        </w:tc>
        <w:tc>
          <w:tcPr>
            <w:tcW w:w="1266" w:type="dxa"/>
          </w:tcPr>
          <w:p w14:paraId="7C328A2B" w14:textId="77777777" w:rsidR="008833F0" w:rsidRDefault="008833F0" w:rsidP="00E6227B">
            <w:pPr>
              <w:spacing w:line="276" w:lineRule="auto"/>
              <w:jc w:val="center"/>
              <w:rPr>
                <w:lang w:val="en-US"/>
              </w:rPr>
              <w:pPrChange w:id="12871" w:author="phuong vu" w:date="2018-11-23T13:48:00Z">
                <w:pPr>
                  <w:spacing w:line="360" w:lineRule="auto"/>
                  <w:jc w:val="center"/>
                </w:pPr>
              </w:pPrChange>
            </w:pPr>
          </w:p>
        </w:tc>
        <w:tc>
          <w:tcPr>
            <w:tcW w:w="1756" w:type="dxa"/>
          </w:tcPr>
          <w:p w14:paraId="39EB8CA2" w14:textId="77777777" w:rsidR="008833F0" w:rsidRDefault="008833F0" w:rsidP="00E6227B">
            <w:pPr>
              <w:spacing w:line="276" w:lineRule="auto"/>
              <w:rPr>
                <w:lang w:val="en-US"/>
              </w:rPr>
              <w:pPrChange w:id="12872" w:author="phuong vu" w:date="2018-11-23T13:48:00Z">
                <w:pPr>
                  <w:spacing w:line="360" w:lineRule="auto"/>
                </w:pPr>
              </w:pPrChange>
            </w:pPr>
          </w:p>
        </w:tc>
      </w:tr>
      <w:tr w:rsidR="008833F0" w14:paraId="56955240" w14:textId="77777777" w:rsidTr="00A72A60">
        <w:tc>
          <w:tcPr>
            <w:tcW w:w="805" w:type="dxa"/>
          </w:tcPr>
          <w:p w14:paraId="4AF68EE9" w14:textId="77777777" w:rsidR="008833F0" w:rsidRDefault="008833F0" w:rsidP="00E6227B">
            <w:pPr>
              <w:spacing w:line="276" w:lineRule="auto"/>
              <w:jc w:val="center"/>
              <w:rPr>
                <w:lang w:val="en-US"/>
              </w:rPr>
              <w:pPrChange w:id="12873" w:author="phuong vu" w:date="2018-11-23T13:48:00Z">
                <w:pPr>
                  <w:spacing w:line="360" w:lineRule="auto"/>
                  <w:jc w:val="center"/>
                </w:pPr>
              </w:pPrChange>
            </w:pPr>
            <w:r>
              <w:rPr>
                <w:lang w:val="en-US"/>
              </w:rPr>
              <w:t>16</w:t>
            </w:r>
          </w:p>
        </w:tc>
        <w:tc>
          <w:tcPr>
            <w:tcW w:w="1980" w:type="dxa"/>
          </w:tcPr>
          <w:p w14:paraId="6FD54D25" w14:textId="1B6A3644" w:rsidR="008833F0" w:rsidRDefault="008833F0" w:rsidP="00E6227B">
            <w:pPr>
              <w:spacing w:line="276" w:lineRule="auto"/>
              <w:rPr>
                <w:lang w:val="en-US"/>
              </w:rPr>
              <w:pPrChange w:id="12874" w:author="phuong vu" w:date="2018-11-23T13:48:00Z">
                <w:pPr>
                  <w:spacing w:line="360" w:lineRule="auto"/>
                </w:pPr>
              </w:pPrChange>
            </w:pPr>
          </w:p>
        </w:tc>
        <w:tc>
          <w:tcPr>
            <w:tcW w:w="2970" w:type="dxa"/>
          </w:tcPr>
          <w:p w14:paraId="64FD6FBD" w14:textId="77777777" w:rsidR="008833F0" w:rsidRDefault="008833F0" w:rsidP="00E6227B">
            <w:pPr>
              <w:spacing w:line="276" w:lineRule="auto"/>
              <w:rPr>
                <w:lang w:val="en-US"/>
              </w:rPr>
              <w:pPrChange w:id="12875" w:author="phuong vu" w:date="2018-11-23T13:48:00Z">
                <w:pPr>
                  <w:spacing w:line="360" w:lineRule="auto"/>
                </w:pPr>
              </w:pPrChange>
            </w:pPr>
          </w:p>
        </w:tc>
        <w:tc>
          <w:tcPr>
            <w:tcW w:w="1266" w:type="dxa"/>
          </w:tcPr>
          <w:p w14:paraId="69B483B1" w14:textId="77777777" w:rsidR="008833F0" w:rsidRDefault="008833F0" w:rsidP="00E6227B">
            <w:pPr>
              <w:spacing w:line="276" w:lineRule="auto"/>
              <w:jc w:val="center"/>
              <w:rPr>
                <w:lang w:val="en-US"/>
              </w:rPr>
              <w:pPrChange w:id="12876" w:author="phuong vu" w:date="2018-11-23T13:48:00Z">
                <w:pPr>
                  <w:spacing w:line="360" w:lineRule="auto"/>
                  <w:jc w:val="center"/>
                </w:pPr>
              </w:pPrChange>
            </w:pPr>
          </w:p>
        </w:tc>
        <w:tc>
          <w:tcPr>
            <w:tcW w:w="1756" w:type="dxa"/>
          </w:tcPr>
          <w:p w14:paraId="4D2D1BEE" w14:textId="77777777" w:rsidR="008833F0" w:rsidRDefault="008833F0" w:rsidP="00E6227B">
            <w:pPr>
              <w:spacing w:line="276" w:lineRule="auto"/>
              <w:rPr>
                <w:lang w:val="en-US"/>
              </w:rPr>
              <w:pPrChange w:id="12877" w:author="phuong vu" w:date="2018-11-23T13:48:00Z">
                <w:pPr>
                  <w:spacing w:line="360" w:lineRule="auto"/>
                </w:pPr>
              </w:pPrChange>
            </w:pPr>
          </w:p>
        </w:tc>
      </w:tr>
      <w:tr w:rsidR="008833F0" w14:paraId="5BF5389A" w14:textId="77777777" w:rsidTr="00A72A60">
        <w:tc>
          <w:tcPr>
            <w:tcW w:w="805" w:type="dxa"/>
          </w:tcPr>
          <w:p w14:paraId="39814475" w14:textId="77777777" w:rsidR="008833F0" w:rsidRDefault="008833F0" w:rsidP="00E6227B">
            <w:pPr>
              <w:spacing w:line="276" w:lineRule="auto"/>
              <w:jc w:val="center"/>
              <w:rPr>
                <w:lang w:val="en-US"/>
              </w:rPr>
              <w:pPrChange w:id="12878" w:author="phuong vu" w:date="2018-11-23T13:48:00Z">
                <w:pPr>
                  <w:spacing w:line="360" w:lineRule="auto"/>
                  <w:jc w:val="center"/>
                </w:pPr>
              </w:pPrChange>
            </w:pPr>
            <w:r>
              <w:rPr>
                <w:lang w:val="en-US"/>
              </w:rPr>
              <w:t>17</w:t>
            </w:r>
          </w:p>
        </w:tc>
        <w:tc>
          <w:tcPr>
            <w:tcW w:w="1980" w:type="dxa"/>
          </w:tcPr>
          <w:p w14:paraId="2F2C02DD" w14:textId="54B08F84" w:rsidR="008833F0" w:rsidRDefault="008833F0" w:rsidP="00E6227B">
            <w:pPr>
              <w:spacing w:line="276" w:lineRule="auto"/>
              <w:rPr>
                <w:lang w:val="en-US"/>
              </w:rPr>
              <w:pPrChange w:id="12879" w:author="phuong vu" w:date="2018-11-23T13:48:00Z">
                <w:pPr>
                  <w:spacing w:line="360" w:lineRule="auto"/>
                </w:pPr>
              </w:pPrChange>
            </w:pPr>
          </w:p>
        </w:tc>
        <w:tc>
          <w:tcPr>
            <w:tcW w:w="2970" w:type="dxa"/>
          </w:tcPr>
          <w:p w14:paraId="4676A144" w14:textId="77777777" w:rsidR="008833F0" w:rsidRDefault="008833F0" w:rsidP="00E6227B">
            <w:pPr>
              <w:spacing w:line="276" w:lineRule="auto"/>
              <w:rPr>
                <w:lang w:val="en-US"/>
              </w:rPr>
              <w:pPrChange w:id="12880" w:author="phuong vu" w:date="2018-11-23T13:48:00Z">
                <w:pPr>
                  <w:spacing w:line="360" w:lineRule="auto"/>
                </w:pPr>
              </w:pPrChange>
            </w:pPr>
          </w:p>
        </w:tc>
        <w:tc>
          <w:tcPr>
            <w:tcW w:w="1266" w:type="dxa"/>
          </w:tcPr>
          <w:p w14:paraId="50158465" w14:textId="77777777" w:rsidR="008833F0" w:rsidRDefault="008833F0" w:rsidP="00E6227B">
            <w:pPr>
              <w:spacing w:line="276" w:lineRule="auto"/>
              <w:jc w:val="center"/>
              <w:rPr>
                <w:lang w:val="en-US"/>
              </w:rPr>
              <w:pPrChange w:id="12881" w:author="phuong vu" w:date="2018-11-23T13:48:00Z">
                <w:pPr>
                  <w:spacing w:line="360" w:lineRule="auto"/>
                  <w:jc w:val="center"/>
                </w:pPr>
              </w:pPrChange>
            </w:pPr>
          </w:p>
        </w:tc>
        <w:tc>
          <w:tcPr>
            <w:tcW w:w="1756" w:type="dxa"/>
          </w:tcPr>
          <w:p w14:paraId="6484F699" w14:textId="77777777" w:rsidR="008833F0" w:rsidRDefault="008833F0" w:rsidP="00E6227B">
            <w:pPr>
              <w:spacing w:line="276" w:lineRule="auto"/>
              <w:rPr>
                <w:lang w:val="en-US"/>
              </w:rPr>
              <w:pPrChange w:id="12882" w:author="phuong vu" w:date="2018-11-23T13:48:00Z">
                <w:pPr>
                  <w:spacing w:line="360" w:lineRule="auto"/>
                </w:pPr>
              </w:pPrChange>
            </w:pPr>
          </w:p>
        </w:tc>
      </w:tr>
      <w:tr w:rsidR="008833F0" w14:paraId="6B07977B" w14:textId="77777777" w:rsidTr="00A72A60">
        <w:tc>
          <w:tcPr>
            <w:tcW w:w="805" w:type="dxa"/>
          </w:tcPr>
          <w:p w14:paraId="698950CC" w14:textId="77777777" w:rsidR="008833F0" w:rsidRDefault="008833F0" w:rsidP="00E6227B">
            <w:pPr>
              <w:spacing w:line="276" w:lineRule="auto"/>
              <w:jc w:val="center"/>
              <w:rPr>
                <w:lang w:val="en-US"/>
              </w:rPr>
              <w:pPrChange w:id="12883" w:author="phuong vu" w:date="2018-11-23T13:48:00Z">
                <w:pPr>
                  <w:spacing w:line="360" w:lineRule="auto"/>
                  <w:jc w:val="center"/>
                </w:pPr>
              </w:pPrChange>
            </w:pPr>
            <w:r>
              <w:rPr>
                <w:lang w:val="en-US"/>
              </w:rPr>
              <w:t>18</w:t>
            </w:r>
          </w:p>
        </w:tc>
        <w:tc>
          <w:tcPr>
            <w:tcW w:w="1980" w:type="dxa"/>
          </w:tcPr>
          <w:p w14:paraId="53ED8EAE" w14:textId="147E995E" w:rsidR="008833F0" w:rsidRDefault="008833F0" w:rsidP="00E6227B">
            <w:pPr>
              <w:spacing w:line="276" w:lineRule="auto"/>
              <w:rPr>
                <w:lang w:val="en-US"/>
              </w:rPr>
              <w:pPrChange w:id="12884" w:author="phuong vu" w:date="2018-11-23T13:48:00Z">
                <w:pPr>
                  <w:spacing w:line="360" w:lineRule="auto"/>
                </w:pPr>
              </w:pPrChange>
            </w:pPr>
          </w:p>
        </w:tc>
        <w:tc>
          <w:tcPr>
            <w:tcW w:w="2970" w:type="dxa"/>
          </w:tcPr>
          <w:p w14:paraId="5B878A9E" w14:textId="77777777" w:rsidR="008833F0" w:rsidRDefault="008833F0" w:rsidP="00E6227B">
            <w:pPr>
              <w:spacing w:line="276" w:lineRule="auto"/>
              <w:rPr>
                <w:lang w:val="en-US"/>
              </w:rPr>
              <w:pPrChange w:id="12885" w:author="phuong vu" w:date="2018-11-23T13:48:00Z">
                <w:pPr>
                  <w:spacing w:line="360" w:lineRule="auto"/>
                </w:pPr>
              </w:pPrChange>
            </w:pPr>
          </w:p>
        </w:tc>
        <w:tc>
          <w:tcPr>
            <w:tcW w:w="1266" w:type="dxa"/>
          </w:tcPr>
          <w:p w14:paraId="79DDAE54" w14:textId="77777777" w:rsidR="008833F0" w:rsidRDefault="008833F0" w:rsidP="00E6227B">
            <w:pPr>
              <w:spacing w:line="276" w:lineRule="auto"/>
              <w:jc w:val="center"/>
              <w:rPr>
                <w:lang w:val="en-US"/>
              </w:rPr>
              <w:pPrChange w:id="12886" w:author="phuong vu" w:date="2018-11-23T13:48:00Z">
                <w:pPr>
                  <w:spacing w:line="360" w:lineRule="auto"/>
                  <w:jc w:val="center"/>
                </w:pPr>
              </w:pPrChange>
            </w:pPr>
          </w:p>
        </w:tc>
        <w:tc>
          <w:tcPr>
            <w:tcW w:w="1756" w:type="dxa"/>
          </w:tcPr>
          <w:p w14:paraId="4875D20A" w14:textId="77777777" w:rsidR="008833F0" w:rsidRDefault="008833F0" w:rsidP="00E6227B">
            <w:pPr>
              <w:spacing w:line="276" w:lineRule="auto"/>
              <w:rPr>
                <w:lang w:val="en-US"/>
              </w:rPr>
              <w:pPrChange w:id="12887" w:author="phuong vu" w:date="2018-11-23T13:48:00Z">
                <w:pPr>
                  <w:spacing w:line="360" w:lineRule="auto"/>
                </w:pPr>
              </w:pPrChange>
            </w:pPr>
          </w:p>
        </w:tc>
      </w:tr>
      <w:tr w:rsidR="008833F0" w14:paraId="2B17B8DF" w14:textId="77777777" w:rsidTr="00A72A60">
        <w:tc>
          <w:tcPr>
            <w:tcW w:w="805" w:type="dxa"/>
          </w:tcPr>
          <w:p w14:paraId="1D4B3F53" w14:textId="77777777" w:rsidR="008833F0" w:rsidRDefault="008833F0" w:rsidP="00E6227B">
            <w:pPr>
              <w:spacing w:line="276" w:lineRule="auto"/>
              <w:jc w:val="center"/>
              <w:rPr>
                <w:lang w:val="en-US"/>
              </w:rPr>
              <w:pPrChange w:id="12888" w:author="phuong vu" w:date="2018-11-23T13:48:00Z">
                <w:pPr>
                  <w:spacing w:line="360" w:lineRule="auto"/>
                  <w:jc w:val="center"/>
                </w:pPr>
              </w:pPrChange>
            </w:pPr>
            <w:r>
              <w:rPr>
                <w:lang w:val="en-US"/>
              </w:rPr>
              <w:t>19</w:t>
            </w:r>
          </w:p>
        </w:tc>
        <w:tc>
          <w:tcPr>
            <w:tcW w:w="1980" w:type="dxa"/>
          </w:tcPr>
          <w:p w14:paraId="6AC90D85" w14:textId="57CE5987" w:rsidR="008833F0" w:rsidRDefault="008833F0" w:rsidP="00E6227B">
            <w:pPr>
              <w:spacing w:line="276" w:lineRule="auto"/>
              <w:rPr>
                <w:lang w:val="en-US"/>
              </w:rPr>
              <w:pPrChange w:id="12889" w:author="phuong vu" w:date="2018-11-23T13:48:00Z">
                <w:pPr>
                  <w:spacing w:line="360" w:lineRule="auto"/>
                </w:pPr>
              </w:pPrChange>
            </w:pPr>
          </w:p>
        </w:tc>
        <w:tc>
          <w:tcPr>
            <w:tcW w:w="2970" w:type="dxa"/>
          </w:tcPr>
          <w:p w14:paraId="3E189443" w14:textId="77777777" w:rsidR="008833F0" w:rsidRDefault="008833F0" w:rsidP="00E6227B">
            <w:pPr>
              <w:spacing w:line="276" w:lineRule="auto"/>
              <w:rPr>
                <w:lang w:val="en-US"/>
              </w:rPr>
              <w:pPrChange w:id="12890" w:author="phuong vu" w:date="2018-11-23T13:48:00Z">
                <w:pPr>
                  <w:spacing w:line="360" w:lineRule="auto"/>
                </w:pPr>
              </w:pPrChange>
            </w:pPr>
          </w:p>
        </w:tc>
        <w:tc>
          <w:tcPr>
            <w:tcW w:w="1266" w:type="dxa"/>
          </w:tcPr>
          <w:p w14:paraId="4FFCAC60" w14:textId="77777777" w:rsidR="008833F0" w:rsidRDefault="008833F0" w:rsidP="00E6227B">
            <w:pPr>
              <w:spacing w:line="276" w:lineRule="auto"/>
              <w:jc w:val="center"/>
              <w:rPr>
                <w:lang w:val="en-US"/>
              </w:rPr>
              <w:pPrChange w:id="12891" w:author="phuong vu" w:date="2018-11-23T13:48:00Z">
                <w:pPr>
                  <w:spacing w:line="360" w:lineRule="auto"/>
                  <w:jc w:val="center"/>
                </w:pPr>
              </w:pPrChange>
            </w:pPr>
          </w:p>
        </w:tc>
        <w:tc>
          <w:tcPr>
            <w:tcW w:w="1756" w:type="dxa"/>
          </w:tcPr>
          <w:p w14:paraId="2B6DB724" w14:textId="77777777" w:rsidR="008833F0" w:rsidRDefault="008833F0" w:rsidP="00E6227B">
            <w:pPr>
              <w:keepNext/>
              <w:spacing w:line="276" w:lineRule="auto"/>
              <w:rPr>
                <w:lang w:val="en-US"/>
              </w:rPr>
              <w:pPrChange w:id="12892" w:author="phuong vu" w:date="2018-11-23T13:48:00Z">
                <w:pPr>
                  <w:keepNext/>
                  <w:spacing w:line="360" w:lineRule="auto"/>
                </w:pPr>
              </w:pPrChange>
            </w:pPr>
          </w:p>
        </w:tc>
      </w:tr>
    </w:tbl>
    <w:p w14:paraId="05677338" w14:textId="41B60C49" w:rsidR="008833F0" w:rsidRPr="00C95C85" w:rsidRDefault="0049151D" w:rsidP="00E6227B">
      <w:pPr>
        <w:pStyle w:val="Caption"/>
        <w:spacing w:line="276" w:lineRule="auto"/>
        <w:rPr>
          <w:szCs w:val="26"/>
          <w:lang w:val="en-US"/>
        </w:rPr>
        <w:pPrChange w:id="12893" w:author="phuong vu" w:date="2018-11-23T13:48:00Z">
          <w:pPr>
            <w:pStyle w:val="Caption"/>
          </w:pPr>
        </w:pPrChange>
      </w:pPr>
      <w:bookmarkStart w:id="12894" w:name="_Toc530525205"/>
      <w:r w:rsidRPr="00C95C85">
        <w:rPr>
          <w:szCs w:val="26"/>
        </w:rPr>
        <w:t xml:space="preserve">Bảng </w:t>
      </w:r>
      <w:ins w:id="12895" w:author="phuong vu" w:date="2018-11-23T15:14:00Z">
        <w:r w:rsidR="00E95F1B">
          <w:rPr>
            <w:szCs w:val="26"/>
          </w:rPr>
          <w:fldChar w:fldCharType="begin"/>
        </w:r>
        <w:r w:rsidR="00E95F1B">
          <w:rPr>
            <w:szCs w:val="26"/>
          </w:rPr>
          <w:instrText xml:space="preserve"> STYLEREF 1 \s </w:instrText>
        </w:r>
      </w:ins>
      <w:r w:rsidR="00E95F1B">
        <w:rPr>
          <w:szCs w:val="26"/>
        </w:rPr>
        <w:fldChar w:fldCharType="separate"/>
      </w:r>
      <w:r w:rsidR="00E95F1B">
        <w:rPr>
          <w:noProof/>
          <w:szCs w:val="26"/>
        </w:rPr>
        <w:t>3</w:t>
      </w:r>
      <w:ins w:id="12896" w:author="phuong vu" w:date="2018-11-23T15:14:00Z">
        <w:r w:rsidR="00E95F1B">
          <w:rPr>
            <w:szCs w:val="26"/>
          </w:rPr>
          <w:fldChar w:fldCharType="end"/>
        </w:r>
        <w:r w:rsidR="00E95F1B">
          <w:rPr>
            <w:szCs w:val="26"/>
          </w:rPr>
          <w:t>.</w:t>
        </w:r>
        <w:r w:rsidR="00E95F1B">
          <w:rPr>
            <w:szCs w:val="26"/>
          </w:rPr>
          <w:fldChar w:fldCharType="begin"/>
        </w:r>
        <w:r w:rsidR="00E95F1B">
          <w:rPr>
            <w:szCs w:val="26"/>
          </w:rPr>
          <w:instrText xml:space="preserve"> SEQ Bảng \* ARABIC \s 1 </w:instrText>
        </w:r>
      </w:ins>
      <w:r w:rsidR="00E95F1B">
        <w:rPr>
          <w:szCs w:val="26"/>
        </w:rPr>
        <w:fldChar w:fldCharType="separate"/>
      </w:r>
      <w:ins w:id="12897" w:author="phuong vu" w:date="2018-11-23T15:14:00Z">
        <w:r w:rsidR="00E95F1B">
          <w:rPr>
            <w:noProof/>
            <w:szCs w:val="26"/>
          </w:rPr>
          <w:t>31</w:t>
        </w:r>
        <w:r w:rsidR="00E95F1B">
          <w:rPr>
            <w:szCs w:val="26"/>
          </w:rPr>
          <w:fldChar w:fldCharType="end"/>
        </w:r>
      </w:ins>
      <w:del w:id="12898" w:author="phuong vu" w:date="2018-11-15T18:11:00Z">
        <w:r w:rsidR="002A641F" w:rsidDel="00575627">
          <w:rPr>
            <w:szCs w:val="26"/>
          </w:rPr>
          <w:fldChar w:fldCharType="begin"/>
        </w:r>
        <w:r w:rsidR="002A641F" w:rsidDel="00575627">
          <w:rPr>
            <w:szCs w:val="26"/>
          </w:rPr>
          <w:delInstrText xml:space="preserve"> STYLEREF 1 \s </w:delInstrText>
        </w:r>
        <w:r w:rsidR="002A641F" w:rsidDel="00575627">
          <w:rPr>
            <w:szCs w:val="26"/>
          </w:rPr>
          <w:fldChar w:fldCharType="separate"/>
        </w:r>
        <w:r w:rsidR="002A641F" w:rsidDel="00575627">
          <w:rPr>
            <w:noProof/>
            <w:szCs w:val="26"/>
          </w:rPr>
          <w:delText>3</w:delText>
        </w:r>
        <w:r w:rsidR="002A641F" w:rsidDel="00575627">
          <w:rPr>
            <w:szCs w:val="26"/>
          </w:rPr>
          <w:fldChar w:fldCharType="end"/>
        </w:r>
        <w:r w:rsidR="002A641F" w:rsidDel="00575627">
          <w:rPr>
            <w:szCs w:val="26"/>
          </w:rPr>
          <w:delText>.</w:delText>
        </w:r>
        <w:r w:rsidR="002A641F" w:rsidDel="00575627">
          <w:rPr>
            <w:szCs w:val="26"/>
          </w:rPr>
          <w:fldChar w:fldCharType="begin"/>
        </w:r>
        <w:r w:rsidR="002A641F" w:rsidDel="00575627">
          <w:rPr>
            <w:szCs w:val="26"/>
          </w:rPr>
          <w:delInstrText xml:space="preserve"> SEQ Bảng \* ARABIC \s 1 </w:delInstrText>
        </w:r>
        <w:r w:rsidR="002A641F" w:rsidDel="00575627">
          <w:rPr>
            <w:szCs w:val="26"/>
          </w:rPr>
          <w:fldChar w:fldCharType="separate"/>
        </w:r>
        <w:r w:rsidR="002A641F" w:rsidDel="00575627">
          <w:rPr>
            <w:noProof/>
            <w:szCs w:val="26"/>
          </w:rPr>
          <w:delText>4</w:delText>
        </w:r>
        <w:r w:rsidR="002A641F" w:rsidDel="00575627">
          <w:rPr>
            <w:szCs w:val="26"/>
          </w:rPr>
          <w:fldChar w:fldCharType="end"/>
        </w:r>
      </w:del>
      <w:r w:rsidRPr="00C95C85">
        <w:rPr>
          <w:szCs w:val="26"/>
          <w:lang w:val="en-US"/>
        </w:rPr>
        <w:t xml:space="preserve"> Bảng các thành phần giao diện tạo đơn hàng trên ứng dụng điện thoại</w:t>
      </w:r>
      <w:bookmarkEnd w:id="12894"/>
    </w:p>
    <w:p w14:paraId="2C39332D" w14:textId="59723438" w:rsidR="00263449" w:rsidRDefault="00980771" w:rsidP="00E6227B">
      <w:pPr>
        <w:pStyle w:val="Heading5"/>
        <w:spacing w:line="276" w:lineRule="auto"/>
        <w:rPr>
          <w:lang w:val="en-US"/>
        </w:rPr>
        <w:pPrChange w:id="12899" w:author="phuong vu" w:date="2018-11-23T13:48:00Z">
          <w:pPr>
            <w:pStyle w:val="Heading5"/>
          </w:pPr>
        </w:pPrChange>
      </w:pPr>
      <w:r>
        <w:rPr>
          <w:lang w:val="en-US"/>
        </w:rPr>
        <w:lastRenderedPageBreak/>
        <w:t>Dữ liệu sử dụng</w:t>
      </w:r>
    </w:p>
    <w:tbl>
      <w:tblPr>
        <w:tblStyle w:val="TableGrid"/>
        <w:tblW w:w="0" w:type="auto"/>
        <w:tblLook w:val="04A0" w:firstRow="1" w:lastRow="0" w:firstColumn="1" w:lastColumn="0" w:noHBand="0" w:noVBand="1"/>
      </w:tblPr>
      <w:tblGrid>
        <w:gridCol w:w="797"/>
        <w:gridCol w:w="2368"/>
        <w:gridCol w:w="1414"/>
        <w:gridCol w:w="1395"/>
        <w:gridCol w:w="1397"/>
        <w:gridCol w:w="1406"/>
      </w:tblGrid>
      <w:tr w:rsidR="002175BE" w14:paraId="2E3501F5" w14:textId="77777777" w:rsidTr="002175BE">
        <w:tc>
          <w:tcPr>
            <w:tcW w:w="797" w:type="dxa"/>
            <w:vMerge w:val="restart"/>
            <w:vAlign w:val="center"/>
          </w:tcPr>
          <w:p w14:paraId="705621E6" w14:textId="77777777" w:rsidR="002175BE" w:rsidRPr="007F1EF1" w:rsidRDefault="002175BE" w:rsidP="00E6227B">
            <w:pPr>
              <w:spacing w:line="276" w:lineRule="auto"/>
              <w:jc w:val="center"/>
              <w:rPr>
                <w:b/>
                <w:lang w:val="en-US"/>
              </w:rPr>
              <w:pPrChange w:id="12900" w:author="phuong vu" w:date="2018-11-23T13:48:00Z">
                <w:pPr>
                  <w:spacing w:line="360" w:lineRule="auto"/>
                  <w:jc w:val="center"/>
                </w:pPr>
              </w:pPrChange>
            </w:pPr>
            <w:r w:rsidRPr="007F1EF1">
              <w:rPr>
                <w:b/>
                <w:lang w:val="en-US"/>
              </w:rPr>
              <w:t>STT</w:t>
            </w:r>
          </w:p>
        </w:tc>
        <w:tc>
          <w:tcPr>
            <w:tcW w:w="2368" w:type="dxa"/>
            <w:vMerge w:val="restart"/>
            <w:vAlign w:val="center"/>
          </w:tcPr>
          <w:p w14:paraId="335F5537" w14:textId="77777777" w:rsidR="002175BE" w:rsidRPr="007F1EF1" w:rsidRDefault="002175BE" w:rsidP="00E6227B">
            <w:pPr>
              <w:spacing w:line="276" w:lineRule="auto"/>
              <w:jc w:val="center"/>
              <w:rPr>
                <w:b/>
                <w:lang w:val="en-US"/>
              </w:rPr>
              <w:pPrChange w:id="12901" w:author="phuong vu" w:date="2018-11-23T13:48:00Z">
                <w:pPr>
                  <w:spacing w:line="360" w:lineRule="auto"/>
                  <w:jc w:val="center"/>
                </w:pPr>
              </w:pPrChange>
            </w:pPr>
            <w:r w:rsidRPr="007F1EF1">
              <w:rPr>
                <w:b/>
                <w:lang w:val="en-US"/>
              </w:rPr>
              <w:t>Tên bảng/</w:t>
            </w:r>
          </w:p>
          <w:p w14:paraId="6B54DEBE" w14:textId="77777777" w:rsidR="002175BE" w:rsidRPr="007F1EF1" w:rsidRDefault="002175BE" w:rsidP="00E6227B">
            <w:pPr>
              <w:spacing w:line="276" w:lineRule="auto"/>
              <w:jc w:val="center"/>
              <w:rPr>
                <w:b/>
                <w:lang w:val="en-US"/>
              </w:rPr>
              <w:pPrChange w:id="12902" w:author="phuong vu" w:date="2018-11-23T13:48:00Z">
                <w:pPr>
                  <w:spacing w:line="360" w:lineRule="auto"/>
                  <w:jc w:val="center"/>
                </w:pPr>
              </w:pPrChange>
            </w:pPr>
            <w:r w:rsidRPr="007F1EF1">
              <w:rPr>
                <w:b/>
                <w:lang w:val="en-US"/>
              </w:rPr>
              <w:t>Cấu tr</w:t>
            </w:r>
            <w:r>
              <w:rPr>
                <w:b/>
                <w:lang w:val="en-US"/>
              </w:rPr>
              <w:t>ú</w:t>
            </w:r>
            <w:r w:rsidRPr="007F1EF1">
              <w:rPr>
                <w:b/>
                <w:lang w:val="en-US"/>
              </w:rPr>
              <w:t>c dữ liệu</w:t>
            </w:r>
          </w:p>
        </w:tc>
        <w:tc>
          <w:tcPr>
            <w:tcW w:w="5612" w:type="dxa"/>
            <w:gridSpan w:val="4"/>
            <w:vAlign w:val="center"/>
          </w:tcPr>
          <w:p w14:paraId="31F20EF8" w14:textId="77777777" w:rsidR="002175BE" w:rsidRPr="007F1EF1" w:rsidRDefault="002175BE" w:rsidP="00E6227B">
            <w:pPr>
              <w:spacing w:line="276" w:lineRule="auto"/>
              <w:jc w:val="center"/>
              <w:rPr>
                <w:b/>
                <w:lang w:val="en-US"/>
              </w:rPr>
              <w:pPrChange w:id="12903" w:author="phuong vu" w:date="2018-11-23T13:48:00Z">
                <w:pPr>
                  <w:spacing w:line="360" w:lineRule="auto"/>
                  <w:jc w:val="center"/>
                </w:pPr>
              </w:pPrChange>
            </w:pPr>
            <w:r w:rsidRPr="007F1EF1">
              <w:rPr>
                <w:b/>
                <w:lang w:val="en-US"/>
              </w:rPr>
              <w:t>Phương thức</w:t>
            </w:r>
          </w:p>
        </w:tc>
      </w:tr>
      <w:tr w:rsidR="002175BE" w14:paraId="7233E7B1" w14:textId="77777777" w:rsidTr="002175BE">
        <w:tc>
          <w:tcPr>
            <w:tcW w:w="797" w:type="dxa"/>
            <w:vMerge/>
            <w:vAlign w:val="center"/>
          </w:tcPr>
          <w:p w14:paraId="4298E0E1" w14:textId="77777777" w:rsidR="002175BE" w:rsidRPr="007F1EF1" w:rsidRDefault="002175BE" w:rsidP="00E6227B">
            <w:pPr>
              <w:spacing w:line="276" w:lineRule="auto"/>
              <w:jc w:val="center"/>
              <w:rPr>
                <w:b/>
                <w:lang w:val="en-US"/>
              </w:rPr>
              <w:pPrChange w:id="12904" w:author="phuong vu" w:date="2018-11-23T13:48:00Z">
                <w:pPr>
                  <w:spacing w:line="360" w:lineRule="auto"/>
                  <w:jc w:val="center"/>
                </w:pPr>
              </w:pPrChange>
            </w:pPr>
          </w:p>
        </w:tc>
        <w:tc>
          <w:tcPr>
            <w:tcW w:w="2368" w:type="dxa"/>
            <w:vMerge/>
            <w:vAlign w:val="center"/>
          </w:tcPr>
          <w:p w14:paraId="7DF7FF83" w14:textId="77777777" w:rsidR="002175BE" w:rsidRPr="007F1EF1" w:rsidRDefault="002175BE" w:rsidP="00E6227B">
            <w:pPr>
              <w:spacing w:line="276" w:lineRule="auto"/>
              <w:jc w:val="center"/>
              <w:rPr>
                <w:b/>
                <w:lang w:val="en-US"/>
              </w:rPr>
              <w:pPrChange w:id="12905" w:author="phuong vu" w:date="2018-11-23T13:48:00Z">
                <w:pPr>
                  <w:spacing w:line="360" w:lineRule="auto"/>
                  <w:jc w:val="center"/>
                </w:pPr>
              </w:pPrChange>
            </w:pPr>
          </w:p>
        </w:tc>
        <w:tc>
          <w:tcPr>
            <w:tcW w:w="1414" w:type="dxa"/>
            <w:vAlign w:val="center"/>
          </w:tcPr>
          <w:p w14:paraId="2E123462" w14:textId="77777777" w:rsidR="002175BE" w:rsidRPr="007F1EF1" w:rsidRDefault="002175BE" w:rsidP="00E6227B">
            <w:pPr>
              <w:spacing w:line="276" w:lineRule="auto"/>
              <w:jc w:val="center"/>
              <w:rPr>
                <w:b/>
                <w:lang w:val="en-US"/>
              </w:rPr>
              <w:pPrChange w:id="12906" w:author="phuong vu" w:date="2018-11-23T13:48:00Z">
                <w:pPr>
                  <w:spacing w:line="360" w:lineRule="auto"/>
                  <w:jc w:val="center"/>
                </w:pPr>
              </w:pPrChange>
            </w:pPr>
            <w:r w:rsidRPr="007F1EF1">
              <w:rPr>
                <w:b/>
                <w:lang w:val="en-US"/>
              </w:rPr>
              <w:t>Thêm</w:t>
            </w:r>
          </w:p>
        </w:tc>
        <w:tc>
          <w:tcPr>
            <w:tcW w:w="1395" w:type="dxa"/>
            <w:vAlign w:val="center"/>
          </w:tcPr>
          <w:p w14:paraId="0B706DBE" w14:textId="77777777" w:rsidR="002175BE" w:rsidRPr="007F1EF1" w:rsidRDefault="002175BE" w:rsidP="00E6227B">
            <w:pPr>
              <w:spacing w:line="276" w:lineRule="auto"/>
              <w:jc w:val="center"/>
              <w:rPr>
                <w:b/>
                <w:lang w:val="en-US"/>
              </w:rPr>
              <w:pPrChange w:id="12907" w:author="phuong vu" w:date="2018-11-23T13:48:00Z">
                <w:pPr>
                  <w:spacing w:line="360" w:lineRule="auto"/>
                  <w:jc w:val="center"/>
                </w:pPr>
              </w:pPrChange>
            </w:pPr>
            <w:r w:rsidRPr="007F1EF1">
              <w:rPr>
                <w:b/>
                <w:lang w:val="en-US"/>
              </w:rPr>
              <w:t>Sửa</w:t>
            </w:r>
          </w:p>
        </w:tc>
        <w:tc>
          <w:tcPr>
            <w:tcW w:w="1397" w:type="dxa"/>
            <w:vAlign w:val="center"/>
          </w:tcPr>
          <w:p w14:paraId="732ED934" w14:textId="77777777" w:rsidR="002175BE" w:rsidRPr="007F1EF1" w:rsidRDefault="002175BE" w:rsidP="00E6227B">
            <w:pPr>
              <w:spacing w:line="276" w:lineRule="auto"/>
              <w:jc w:val="center"/>
              <w:rPr>
                <w:b/>
                <w:lang w:val="en-US"/>
              </w:rPr>
              <w:pPrChange w:id="12908" w:author="phuong vu" w:date="2018-11-23T13:48:00Z">
                <w:pPr>
                  <w:spacing w:line="360" w:lineRule="auto"/>
                  <w:jc w:val="center"/>
                </w:pPr>
              </w:pPrChange>
            </w:pPr>
            <w:r w:rsidRPr="007F1EF1">
              <w:rPr>
                <w:b/>
                <w:lang w:val="en-US"/>
              </w:rPr>
              <w:t>Xóa</w:t>
            </w:r>
          </w:p>
        </w:tc>
        <w:tc>
          <w:tcPr>
            <w:tcW w:w="1406" w:type="dxa"/>
            <w:vAlign w:val="center"/>
          </w:tcPr>
          <w:p w14:paraId="674F8F28" w14:textId="77777777" w:rsidR="002175BE" w:rsidRPr="007F1EF1" w:rsidRDefault="002175BE" w:rsidP="00E6227B">
            <w:pPr>
              <w:spacing w:line="276" w:lineRule="auto"/>
              <w:jc w:val="center"/>
              <w:rPr>
                <w:b/>
                <w:lang w:val="en-US"/>
              </w:rPr>
              <w:pPrChange w:id="12909" w:author="phuong vu" w:date="2018-11-23T13:48:00Z">
                <w:pPr>
                  <w:spacing w:line="360" w:lineRule="auto"/>
                  <w:jc w:val="center"/>
                </w:pPr>
              </w:pPrChange>
            </w:pPr>
            <w:r w:rsidRPr="007F1EF1">
              <w:rPr>
                <w:b/>
                <w:lang w:val="en-US"/>
              </w:rPr>
              <w:t>Truy vấn</w:t>
            </w:r>
          </w:p>
        </w:tc>
      </w:tr>
      <w:tr w:rsidR="002175BE" w14:paraId="5DDDFA68" w14:textId="77777777" w:rsidTr="002175BE">
        <w:tc>
          <w:tcPr>
            <w:tcW w:w="797" w:type="dxa"/>
          </w:tcPr>
          <w:p w14:paraId="4C4C5C4C" w14:textId="77777777" w:rsidR="002175BE" w:rsidRDefault="002175BE" w:rsidP="00E6227B">
            <w:pPr>
              <w:spacing w:line="276" w:lineRule="auto"/>
              <w:jc w:val="center"/>
              <w:rPr>
                <w:lang w:val="en-US"/>
              </w:rPr>
              <w:pPrChange w:id="12910" w:author="phuong vu" w:date="2018-11-23T13:48:00Z">
                <w:pPr>
                  <w:spacing w:line="360" w:lineRule="auto"/>
                  <w:jc w:val="center"/>
                </w:pPr>
              </w:pPrChange>
            </w:pPr>
            <w:r>
              <w:rPr>
                <w:lang w:val="en-US"/>
              </w:rPr>
              <w:t>1</w:t>
            </w:r>
          </w:p>
        </w:tc>
        <w:tc>
          <w:tcPr>
            <w:tcW w:w="2368" w:type="dxa"/>
          </w:tcPr>
          <w:p w14:paraId="287DB823" w14:textId="30C34F6B" w:rsidR="002175BE" w:rsidRDefault="002175BE" w:rsidP="00E6227B">
            <w:pPr>
              <w:spacing w:line="276" w:lineRule="auto"/>
              <w:rPr>
                <w:lang w:val="en-US"/>
              </w:rPr>
              <w:pPrChange w:id="12911" w:author="phuong vu" w:date="2018-11-23T13:48:00Z">
                <w:pPr>
                  <w:spacing w:line="360" w:lineRule="auto"/>
                </w:pPr>
              </w:pPrChange>
            </w:pPr>
            <w:r>
              <w:rPr>
                <w:lang w:val="en-US"/>
              </w:rPr>
              <w:t>service_type</w:t>
            </w:r>
          </w:p>
        </w:tc>
        <w:tc>
          <w:tcPr>
            <w:tcW w:w="1414" w:type="dxa"/>
          </w:tcPr>
          <w:p w14:paraId="7A0DD919" w14:textId="77777777" w:rsidR="002175BE" w:rsidRDefault="002175BE" w:rsidP="00E6227B">
            <w:pPr>
              <w:spacing w:line="276" w:lineRule="auto"/>
              <w:jc w:val="center"/>
              <w:rPr>
                <w:lang w:val="en-US"/>
              </w:rPr>
              <w:pPrChange w:id="12912" w:author="phuong vu" w:date="2018-11-23T13:48:00Z">
                <w:pPr>
                  <w:spacing w:line="360" w:lineRule="auto"/>
                  <w:jc w:val="center"/>
                </w:pPr>
              </w:pPrChange>
            </w:pPr>
          </w:p>
        </w:tc>
        <w:tc>
          <w:tcPr>
            <w:tcW w:w="1395" w:type="dxa"/>
          </w:tcPr>
          <w:p w14:paraId="004E91BE" w14:textId="0FE8EDFD" w:rsidR="002175BE" w:rsidRDefault="002175BE" w:rsidP="00E6227B">
            <w:pPr>
              <w:spacing w:line="276" w:lineRule="auto"/>
              <w:jc w:val="center"/>
              <w:rPr>
                <w:lang w:val="en-US"/>
              </w:rPr>
              <w:pPrChange w:id="12913" w:author="phuong vu" w:date="2018-11-23T13:48:00Z">
                <w:pPr>
                  <w:spacing w:line="360" w:lineRule="auto"/>
                  <w:jc w:val="center"/>
                </w:pPr>
              </w:pPrChange>
            </w:pPr>
          </w:p>
        </w:tc>
        <w:tc>
          <w:tcPr>
            <w:tcW w:w="1397" w:type="dxa"/>
          </w:tcPr>
          <w:p w14:paraId="6139CAA9" w14:textId="77777777" w:rsidR="002175BE" w:rsidRDefault="002175BE" w:rsidP="00E6227B">
            <w:pPr>
              <w:spacing w:line="276" w:lineRule="auto"/>
              <w:jc w:val="center"/>
              <w:rPr>
                <w:lang w:val="en-US"/>
              </w:rPr>
              <w:pPrChange w:id="12914" w:author="phuong vu" w:date="2018-11-23T13:48:00Z">
                <w:pPr>
                  <w:spacing w:line="360" w:lineRule="auto"/>
                  <w:jc w:val="center"/>
                </w:pPr>
              </w:pPrChange>
            </w:pPr>
          </w:p>
        </w:tc>
        <w:tc>
          <w:tcPr>
            <w:tcW w:w="1406" w:type="dxa"/>
          </w:tcPr>
          <w:p w14:paraId="0120AEC9" w14:textId="23BC7635" w:rsidR="002175BE" w:rsidRDefault="002175BE" w:rsidP="00E6227B">
            <w:pPr>
              <w:spacing w:line="276" w:lineRule="auto"/>
              <w:jc w:val="center"/>
              <w:rPr>
                <w:lang w:val="en-US"/>
              </w:rPr>
              <w:pPrChange w:id="12915" w:author="phuong vu" w:date="2018-11-23T13:48:00Z">
                <w:pPr>
                  <w:jc w:val="center"/>
                </w:pPr>
              </w:pPrChange>
            </w:pPr>
            <w:r>
              <w:rPr>
                <w:lang w:val="en-US"/>
              </w:rPr>
              <w:t>X</w:t>
            </w:r>
          </w:p>
        </w:tc>
      </w:tr>
      <w:tr w:rsidR="002175BE" w14:paraId="4DE10FF7" w14:textId="77777777" w:rsidTr="002175BE">
        <w:tc>
          <w:tcPr>
            <w:tcW w:w="797" w:type="dxa"/>
          </w:tcPr>
          <w:p w14:paraId="27DC5A20" w14:textId="77777777" w:rsidR="002175BE" w:rsidRDefault="002175BE" w:rsidP="00E6227B">
            <w:pPr>
              <w:spacing w:line="276" w:lineRule="auto"/>
              <w:jc w:val="center"/>
              <w:rPr>
                <w:lang w:val="en-US"/>
              </w:rPr>
              <w:pPrChange w:id="12916" w:author="phuong vu" w:date="2018-11-23T13:48:00Z">
                <w:pPr>
                  <w:spacing w:line="360" w:lineRule="auto"/>
                  <w:jc w:val="center"/>
                </w:pPr>
              </w:pPrChange>
            </w:pPr>
            <w:r>
              <w:rPr>
                <w:lang w:val="en-US"/>
              </w:rPr>
              <w:t>2</w:t>
            </w:r>
          </w:p>
        </w:tc>
        <w:tc>
          <w:tcPr>
            <w:tcW w:w="2368" w:type="dxa"/>
          </w:tcPr>
          <w:p w14:paraId="4B7A439C" w14:textId="4E751416" w:rsidR="002175BE" w:rsidRDefault="002175BE" w:rsidP="00E6227B">
            <w:pPr>
              <w:spacing w:line="276" w:lineRule="auto"/>
              <w:rPr>
                <w:lang w:val="en-US"/>
              </w:rPr>
              <w:pPrChange w:id="12917" w:author="phuong vu" w:date="2018-11-23T13:48:00Z">
                <w:pPr>
                  <w:spacing w:line="360" w:lineRule="auto"/>
                </w:pPr>
              </w:pPrChange>
            </w:pPr>
            <w:r>
              <w:rPr>
                <w:lang w:val="en-US"/>
              </w:rPr>
              <w:t>color</w:t>
            </w:r>
          </w:p>
        </w:tc>
        <w:tc>
          <w:tcPr>
            <w:tcW w:w="1414" w:type="dxa"/>
          </w:tcPr>
          <w:p w14:paraId="2C80842D" w14:textId="54D2367B" w:rsidR="002175BE" w:rsidRDefault="002175BE" w:rsidP="00E6227B">
            <w:pPr>
              <w:spacing w:line="276" w:lineRule="auto"/>
              <w:jc w:val="center"/>
              <w:rPr>
                <w:lang w:val="en-US"/>
              </w:rPr>
              <w:pPrChange w:id="12918" w:author="phuong vu" w:date="2018-11-23T13:48:00Z">
                <w:pPr>
                  <w:spacing w:line="360" w:lineRule="auto"/>
                  <w:jc w:val="center"/>
                </w:pPr>
              </w:pPrChange>
            </w:pPr>
          </w:p>
        </w:tc>
        <w:tc>
          <w:tcPr>
            <w:tcW w:w="1395" w:type="dxa"/>
          </w:tcPr>
          <w:p w14:paraId="595B7748" w14:textId="75FEC358" w:rsidR="002175BE" w:rsidRDefault="002175BE" w:rsidP="00E6227B">
            <w:pPr>
              <w:spacing w:line="276" w:lineRule="auto"/>
              <w:jc w:val="center"/>
              <w:rPr>
                <w:lang w:val="en-US"/>
              </w:rPr>
              <w:pPrChange w:id="12919" w:author="phuong vu" w:date="2018-11-23T13:48:00Z">
                <w:pPr>
                  <w:spacing w:line="360" w:lineRule="auto"/>
                  <w:jc w:val="center"/>
                </w:pPr>
              </w:pPrChange>
            </w:pPr>
          </w:p>
        </w:tc>
        <w:tc>
          <w:tcPr>
            <w:tcW w:w="1397" w:type="dxa"/>
          </w:tcPr>
          <w:p w14:paraId="24FBE331" w14:textId="77777777" w:rsidR="002175BE" w:rsidRDefault="002175BE" w:rsidP="00E6227B">
            <w:pPr>
              <w:spacing w:line="276" w:lineRule="auto"/>
              <w:jc w:val="center"/>
              <w:rPr>
                <w:lang w:val="en-US"/>
              </w:rPr>
              <w:pPrChange w:id="12920" w:author="phuong vu" w:date="2018-11-23T13:48:00Z">
                <w:pPr>
                  <w:spacing w:line="360" w:lineRule="auto"/>
                  <w:jc w:val="center"/>
                </w:pPr>
              </w:pPrChange>
            </w:pPr>
          </w:p>
        </w:tc>
        <w:tc>
          <w:tcPr>
            <w:tcW w:w="1406" w:type="dxa"/>
          </w:tcPr>
          <w:p w14:paraId="6E47A710" w14:textId="100F9265" w:rsidR="002175BE" w:rsidRDefault="002175BE" w:rsidP="00E6227B">
            <w:pPr>
              <w:spacing w:line="276" w:lineRule="auto"/>
              <w:jc w:val="center"/>
              <w:rPr>
                <w:lang w:val="en-US"/>
              </w:rPr>
              <w:pPrChange w:id="12921" w:author="phuong vu" w:date="2018-11-23T13:48:00Z">
                <w:pPr>
                  <w:jc w:val="center"/>
                </w:pPr>
              </w:pPrChange>
            </w:pPr>
            <w:r>
              <w:rPr>
                <w:lang w:val="en-US"/>
              </w:rPr>
              <w:t>X</w:t>
            </w:r>
          </w:p>
        </w:tc>
      </w:tr>
      <w:tr w:rsidR="002175BE" w14:paraId="37E2F9D6" w14:textId="77777777" w:rsidTr="002175BE">
        <w:tc>
          <w:tcPr>
            <w:tcW w:w="797" w:type="dxa"/>
          </w:tcPr>
          <w:p w14:paraId="4E2E5A03" w14:textId="77777777" w:rsidR="002175BE" w:rsidRDefault="002175BE" w:rsidP="00E6227B">
            <w:pPr>
              <w:spacing w:line="276" w:lineRule="auto"/>
              <w:jc w:val="center"/>
              <w:rPr>
                <w:lang w:val="en-US"/>
              </w:rPr>
              <w:pPrChange w:id="12922" w:author="phuong vu" w:date="2018-11-23T13:48:00Z">
                <w:pPr>
                  <w:spacing w:line="360" w:lineRule="auto"/>
                  <w:jc w:val="center"/>
                </w:pPr>
              </w:pPrChange>
            </w:pPr>
            <w:r>
              <w:rPr>
                <w:lang w:val="en-US"/>
              </w:rPr>
              <w:t>3</w:t>
            </w:r>
          </w:p>
        </w:tc>
        <w:tc>
          <w:tcPr>
            <w:tcW w:w="2368" w:type="dxa"/>
          </w:tcPr>
          <w:p w14:paraId="633FF26A" w14:textId="4B3EA1CB" w:rsidR="002175BE" w:rsidRDefault="002175BE" w:rsidP="00E6227B">
            <w:pPr>
              <w:spacing w:line="276" w:lineRule="auto"/>
              <w:rPr>
                <w:lang w:val="en-US"/>
              </w:rPr>
              <w:pPrChange w:id="12923" w:author="phuong vu" w:date="2018-11-23T13:48:00Z">
                <w:pPr>
                  <w:spacing w:line="360" w:lineRule="auto"/>
                </w:pPr>
              </w:pPrChange>
            </w:pPr>
            <w:r>
              <w:rPr>
                <w:lang w:val="en-US"/>
              </w:rPr>
              <w:t>material</w:t>
            </w:r>
          </w:p>
        </w:tc>
        <w:tc>
          <w:tcPr>
            <w:tcW w:w="1414" w:type="dxa"/>
          </w:tcPr>
          <w:p w14:paraId="2743B7BB" w14:textId="77777777" w:rsidR="002175BE" w:rsidRDefault="002175BE" w:rsidP="00E6227B">
            <w:pPr>
              <w:spacing w:line="276" w:lineRule="auto"/>
              <w:jc w:val="center"/>
              <w:rPr>
                <w:lang w:val="en-US"/>
              </w:rPr>
              <w:pPrChange w:id="12924" w:author="phuong vu" w:date="2018-11-23T13:48:00Z">
                <w:pPr>
                  <w:spacing w:line="360" w:lineRule="auto"/>
                  <w:jc w:val="center"/>
                </w:pPr>
              </w:pPrChange>
            </w:pPr>
          </w:p>
        </w:tc>
        <w:tc>
          <w:tcPr>
            <w:tcW w:w="1395" w:type="dxa"/>
          </w:tcPr>
          <w:p w14:paraId="6BEC57FF" w14:textId="49990F43" w:rsidR="002175BE" w:rsidRDefault="002175BE" w:rsidP="00E6227B">
            <w:pPr>
              <w:spacing w:line="276" w:lineRule="auto"/>
              <w:jc w:val="center"/>
              <w:rPr>
                <w:lang w:val="en-US"/>
              </w:rPr>
              <w:pPrChange w:id="12925" w:author="phuong vu" w:date="2018-11-23T13:48:00Z">
                <w:pPr>
                  <w:spacing w:line="360" w:lineRule="auto"/>
                  <w:jc w:val="center"/>
                </w:pPr>
              </w:pPrChange>
            </w:pPr>
          </w:p>
        </w:tc>
        <w:tc>
          <w:tcPr>
            <w:tcW w:w="1397" w:type="dxa"/>
          </w:tcPr>
          <w:p w14:paraId="64F8D462" w14:textId="77777777" w:rsidR="002175BE" w:rsidRDefault="002175BE" w:rsidP="00E6227B">
            <w:pPr>
              <w:spacing w:line="276" w:lineRule="auto"/>
              <w:jc w:val="center"/>
              <w:rPr>
                <w:lang w:val="en-US"/>
              </w:rPr>
              <w:pPrChange w:id="12926" w:author="phuong vu" w:date="2018-11-23T13:48:00Z">
                <w:pPr>
                  <w:spacing w:line="360" w:lineRule="auto"/>
                  <w:jc w:val="center"/>
                </w:pPr>
              </w:pPrChange>
            </w:pPr>
          </w:p>
        </w:tc>
        <w:tc>
          <w:tcPr>
            <w:tcW w:w="1406" w:type="dxa"/>
          </w:tcPr>
          <w:p w14:paraId="38F8B275" w14:textId="406FD694" w:rsidR="002175BE" w:rsidRDefault="002175BE" w:rsidP="00E6227B">
            <w:pPr>
              <w:spacing w:line="276" w:lineRule="auto"/>
              <w:jc w:val="center"/>
              <w:rPr>
                <w:lang w:val="en-US"/>
              </w:rPr>
              <w:pPrChange w:id="12927" w:author="phuong vu" w:date="2018-11-23T13:48:00Z">
                <w:pPr>
                  <w:jc w:val="center"/>
                </w:pPr>
              </w:pPrChange>
            </w:pPr>
            <w:r>
              <w:rPr>
                <w:lang w:val="en-US"/>
              </w:rPr>
              <w:t>X</w:t>
            </w:r>
          </w:p>
        </w:tc>
      </w:tr>
      <w:tr w:rsidR="002175BE" w14:paraId="583F809E" w14:textId="77777777" w:rsidTr="002175BE">
        <w:tc>
          <w:tcPr>
            <w:tcW w:w="797" w:type="dxa"/>
          </w:tcPr>
          <w:p w14:paraId="19975D96" w14:textId="77777777" w:rsidR="002175BE" w:rsidRDefault="002175BE" w:rsidP="00E6227B">
            <w:pPr>
              <w:spacing w:line="276" w:lineRule="auto"/>
              <w:jc w:val="center"/>
              <w:rPr>
                <w:lang w:val="en-US"/>
              </w:rPr>
              <w:pPrChange w:id="12928" w:author="phuong vu" w:date="2018-11-23T13:48:00Z">
                <w:pPr>
                  <w:spacing w:line="360" w:lineRule="auto"/>
                  <w:jc w:val="center"/>
                </w:pPr>
              </w:pPrChange>
            </w:pPr>
            <w:r>
              <w:rPr>
                <w:lang w:val="en-US"/>
              </w:rPr>
              <w:t>4</w:t>
            </w:r>
          </w:p>
        </w:tc>
        <w:tc>
          <w:tcPr>
            <w:tcW w:w="2368" w:type="dxa"/>
          </w:tcPr>
          <w:p w14:paraId="5EEE0AF9" w14:textId="54D5552A" w:rsidR="002175BE" w:rsidRDefault="002175BE" w:rsidP="00E6227B">
            <w:pPr>
              <w:spacing w:line="276" w:lineRule="auto"/>
              <w:rPr>
                <w:lang w:val="en-US"/>
              </w:rPr>
              <w:pPrChange w:id="12929" w:author="phuong vu" w:date="2018-11-23T13:48:00Z">
                <w:pPr>
                  <w:spacing w:line="360" w:lineRule="auto"/>
                </w:pPr>
              </w:pPrChange>
            </w:pPr>
            <w:r>
              <w:rPr>
                <w:lang w:val="en-US"/>
              </w:rPr>
              <w:t>label</w:t>
            </w:r>
          </w:p>
        </w:tc>
        <w:tc>
          <w:tcPr>
            <w:tcW w:w="1414" w:type="dxa"/>
          </w:tcPr>
          <w:p w14:paraId="6D27D73C" w14:textId="77777777" w:rsidR="002175BE" w:rsidRDefault="002175BE" w:rsidP="00E6227B">
            <w:pPr>
              <w:spacing w:line="276" w:lineRule="auto"/>
              <w:jc w:val="center"/>
              <w:rPr>
                <w:lang w:val="en-US"/>
              </w:rPr>
              <w:pPrChange w:id="12930" w:author="phuong vu" w:date="2018-11-23T13:48:00Z">
                <w:pPr>
                  <w:spacing w:line="360" w:lineRule="auto"/>
                  <w:jc w:val="center"/>
                </w:pPr>
              </w:pPrChange>
            </w:pPr>
          </w:p>
        </w:tc>
        <w:tc>
          <w:tcPr>
            <w:tcW w:w="1395" w:type="dxa"/>
          </w:tcPr>
          <w:p w14:paraId="2C78FE67" w14:textId="0FEB66C4" w:rsidR="002175BE" w:rsidRDefault="002175BE" w:rsidP="00E6227B">
            <w:pPr>
              <w:spacing w:line="276" w:lineRule="auto"/>
              <w:jc w:val="center"/>
              <w:rPr>
                <w:lang w:val="en-US"/>
              </w:rPr>
              <w:pPrChange w:id="12931" w:author="phuong vu" w:date="2018-11-23T13:48:00Z">
                <w:pPr>
                  <w:spacing w:line="360" w:lineRule="auto"/>
                  <w:jc w:val="center"/>
                </w:pPr>
              </w:pPrChange>
            </w:pPr>
          </w:p>
        </w:tc>
        <w:tc>
          <w:tcPr>
            <w:tcW w:w="1397" w:type="dxa"/>
          </w:tcPr>
          <w:p w14:paraId="38C47495" w14:textId="77777777" w:rsidR="002175BE" w:rsidRDefault="002175BE" w:rsidP="00E6227B">
            <w:pPr>
              <w:spacing w:line="276" w:lineRule="auto"/>
              <w:jc w:val="center"/>
              <w:rPr>
                <w:lang w:val="en-US"/>
              </w:rPr>
              <w:pPrChange w:id="12932" w:author="phuong vu" w:date="2018-11-23T13:48:00Z">
                <w:pPr>
                  <w:spacing w:line="360" w:lineRule="auto"/>
                  <w:jc w:val="center"/>
                </w:pPr>
              </w:pPrChange>
            </w:pPr>
          </w:p>
        </w:tc>
        <w:tc>
          <w:tcPr>
            <w:tcW w:w="1406" w:type="dxa"/>
          </w:tcPr>
          <w:p w14:paraId="63B956B0" w14:textId="1D87B3D9" w:rsidR="002175BE" w:rsidRDefault="002175BE" w:rsidP="00E6227B">
            <w:pPr>
              <w:spacing w:line="276" w:lineRule="auto"/>
              <w:jc w:val="center"/>
              <w:rPr>
                <w:lang w:val="en-US"/>
              </w:rPr>
              <w:pPrChange w:id="12933" w:author="phuong vu" w:date="2018-11-23T13:48:00Z">
                <w:pPr>
                  <w:jc w:val="center"/>
                </w:pPr>
              </w:pPrChange>
            </w:pPr>
            <w:r>
              <w:rPr>
                <w:lang w:val="en-US"/>
              </w:rPr>
              <w:t>X</w:t>
            </w:r>
          </w:p>
        </w:tc>
      </w:tr>
      <w:tr w:rsidR="002175BE" w14:paraId="7D24B1E5" w14:textId="77777777" w:rsidTr="002175BE">
        <w:tc>
          <w:tcPr>
            <w:tcW w:w="797" w:type="dxa"/>
          </w:tcPr>
          <w:p w14:paraId="1AD16CFC" w14:textId="03C99DA6" w:rsidR="002175BE" w:rsidRDefault="002175BE" w:rsidP="00E6227B">
            <w:pPr>
              <w:spacing w:line="276" w:lineRule="auto"/>
              <w:jc w:val="center"/>
              <w:rPr>
                <w:lang w:val="en-US"/>
              </w:rPr>
              <w:pPrChange w:id="12934" w:author="phuong vu" w:date="2018-11-23T13:48:00Z">
                <w:pPr>
                  <w:spacing w:line="360" w:lineRule="auto"/>
                  <w:jc w:val="center"/>
                </w:pPr>
              </w:pPrChange>
            </w:pPr>
            <w:r>
              <w:rPr>
                <w:lang w:val="en-US"/>
              </w:rPr>
              <w:t>5</w:t>
            </w:r>
          </w:p>
        </w:tc>
        <w:tc>
          <w:tcPr>
            <w:tcW w:w="2368" w:type="dxa"/>
          </w:tcPr>
          <w:p w14:paraId="6F4EC3BB" w14:textId="5158E102" w:rsidR="002175BE" w:rsidRDefault="002175BE" w:rsidP="00E6227B">
            <w:pPr>
              <w:spacing w:line="276" w:lineRule="auto"/>
              <w:rPr>
                <w:lang w:val="en-US"/>
              </w:rPr>
              <w:pPrChange w:id="12935" w:author="phuong vu" w:date="2018-11-23T13:48:00Z">
                <w:pPr>
                  <w:spacing w:line="360" w:lineRule="auto"/>
                </w:pPr>
              </w:pPrChange>
            </w:pPr>
            <w:r>
              <w:rPr>
                <w:lang w:val="en-US"/>
              </w:rPr>
              <w:t>unit</w:t>
            </w:r>
          </w:p>
        </w:tc>
        <w:tc>
          <w:tcPr>
            <w:tcW w:w="1414" w:type="dxa"/>
          </w:tcPr>
          <w:p w14:paraId="3BB7C203" w14:textId="77777777" w:rsidR="002175BE" w:rsidRDefault="002175BE" w:rsidP="00E6227B">
            <w:pPr>
              <w:spacing w:line="276" w:lineRule="auto"/>
              <w:jc w:val="center"/>
              <w:rPr>
                <w:lang w:val="en-US"/>
              </w:rPr>
              <w:pPrChange w:id="12936" w:author="phuong vu" w:date="2018-11-23T13:48:00Z">
                <w:pPr>
                  <w:spacing w:line="360" w:lineRule="auto"/>
                  <w:jc w:val="center"/>
                </w:pPr>
              </w:pPrChange>
            </w:pPr>
          </w:p>
        </w:tc>
        <w:tc>
          <w:tcPr>
            <w:tcW w:w="1395" w:type="dxa"/>
          </w:tcPr>
          <w:p w14:paraId="139AC848" w14:textId="77777777" w:rsidR="002175BE" w:rsidRDefault="002175BE" w:rsidP="00E6227B">
            <w:pPr>
              <w:spacing w:line="276" w:lineRule="auto"/>
              <w:jc w:val="center"/>
              <w:rPr>
                <w:lang w:val="en-US"/>
              </w:rPr>
              <w:pPrChange w:id="12937" w:author="phuong vu" w:date="2018-11-23T13:48:00Z">
                <w:pPr>
                  <w:spacing w:line="360" w:lineRule="auto"/>
                  <w:jc w:val="center"/>
                </w:pPr>
              </w:pPrChange>
            </w:pPr>
          </w:p>
        </w:tc>
        <w:tc>
          <w:tcPr>
            <w:tcW w:w="1397" w:type="dxa"/>
          </w:tcPr>
          <w:p w14:paraId="340227CE" w14:textId="77777777" w:rsidR="002175BE" w:rsidRDefault="002175BE" w:rsidP="00E6227B">
            <w:pPr>
              <w:spacing w:line="276" w:lineRule="auto"/>
              <w:jc w:val="center"/>
              <w:rPr>
                <w:lang w:val="en-US"/>
              </w:rPr>
              <w:pPrChange w:id="12938" w:author="phuong vu" w:date="2018-11-23T13:48:00Z">
                <w:pPr>
                  <w:spacing w:line="360" w:lineRule="auto"/>
                  <w:jc w:val="center"/>
                </w:pPr>
              </w:pPrChange>
            </w:pPr>
          </w:p>
        </w:tc>
        <w:tc>
          <w:tcPr>
            <w:tcW w:w="1406" w:type="dxa"/>
          </w:tcPr>
          <w:p w14:paraId="51BDE5C6" w14:textId="7A0B5BA1" w:rsidR="002175BE" w:rsidRDefault="002175BE" w:rsidP="00E6227B">
            <w:pPr>
              <w:spacing w:line="276" w:lineRule="auto"/>
              <w:jc w:val="center"/>
              <w:rPr>
                <w:lang w:val="en-US"/>
              </w:rPr>
              <w:pPrChange w:id="12939" w:author="phuong vu" w:date="2018-11-23T13:48:00Z">
                <w:pPr>
                  <w:jc w:val="center"/>
                </w:pPr>
              </w:pPrChange>
            </w:pPr>
            <w:r>
              <w:rPr>
                <w:lang w:val="en-US"/>
              </w:rPr>
              <w:t>X</w:t>
            </w:r>
          </w:p>
        </w:tc>
      </w:tr>
      <w:tr w:rsidR="002175BE" w14:paraId="406780E5" w14:textId="77777777" w:rsidTr="002175BE">
        <w:tc>
          <w:tcPr>
            <w:tcW w:w="797" w:type="dxa"/>
          </w:tcPr>
          <w:p w14:paraId="114EEFE1" w14:textId="5DC8BB23" w:rsidR="002175BE" w:rsidRDefault="002175BE" w:rsidP="00E6227B">
            <w:pPr>
              <w:spacing w:line="276" w:lineRule="auto"/>
              <w:jc w:val="center"/>
              <w:rPr>
                <w:lang w:val="en-US"/>
              </w:rPr>
              <w:pPrChange w:id="12940" w:author="phuong vu" w:date="2018-11-23T13:48:00Z">
                <w:pPr>
                  <w:spacing w:line="360" w:lineRule="auto"/>
                  <w:jc w:val="center"/>
                </w:pPr>
              </w:pPrChange>
            </w:pPr>
            <w:r>
              <w:rPr>
                <w:lang w:val="en-US"/>
              </w:rPr>
              <w:t>6</w:t>
            </w:r>
          </w:p>
        </w:tc>
        <w:tc>
          <w:tcPr>
            <w:tcW w:w="2368" w:type="dxa"/>
          </w:tcPr>
          <w:p w14:paraId="1C553659" w14:textId="4010F0BA" w:rsidR="002175BE" w:rsidRDefault="002175BE" w:rsidP="00E6227B">
            <w:pPr>
              <w:spacing w:line="276" w:lineRule="auto"/>
              <w:rPr>
                <w:lang w:val="en-US"/>
              </w:rPr>
              <w:pPrChange w:id="12941" w:author="phuong vu" w:date="2018-11-23T13:48:00Z">
                <w:pPr>
                  <w:spacing w:line="360" w:lineRule="auto"/>
                </w:pPr>
              </w:pPrChange>
            </w:pPr>
            <w:r>
              <w:rPr>
                <w:lang w:val="en-US"/>
              </w:rPr>
              <w:t>product</w:t>
            </w:r>
          </w:p>
        </w:tc>
        <w:tc>
          <w:tcPr>
            <w:tcW w:w="1414" w:type="dxa"/>
          </w:tcPr>
          <w:p w14:paraId="0C12C33C" w14:textId="77777777" w:rsidR="002175BE" w:rsidRDefault="002175BE" w:rsidP="00E6227B">
            <w:pPr>
              <w:spacing w:line="276" w:lineRule="auto"/>
              <w:jc w:val="center"/>
              <w:rPr>
                <w:lang w:val="en-US"/>
              </w:rPr>
              <w:pPrChange w:id="12942" w:author="phuong vu" w:date="2018-11-23T13:48:00Z">
                <w:pPr>
                  <w:spacing w:line="360" w:lineRule="auto"/>
                  <w:jc w:val="center"/>
                </w:pPr>
              </w:pPrChange>
            </w:pPr>
          </w:p>
        </w:tc>
        <w:tc>
          <w:tcPr>
            <w:tcW w:w="1395" w:type="dxa"/>
          </w:tcPr>
          <w:p w14:paraId="46D8928A" w14:textId="77777777" w:rsidR="002175BE" w:rsidRDefault="002175BE" w:rsidP="00E6227B">
            <w:pPr>
              <w:spacing w:line="276" w:lineRule="auto"/>
              <w:jc w:val="center"/>
              <w:rPr>
                <w:lang w:val="en-US"/>
              </w:rPr>
              <w:pPrChange w:id="12943" w:author="phuong vu" w:date="2018-11-23T13:48:00Z">
                <w:pPr>
                  <w:spacing w:line="360" w:lineRule="auto"/>
                  <w:jc w:val="center"/>
                </w:pPr>
              </w:pPrChange>
            </w:pPr>
          </w:p>
        </w:tc>
        <w:tc>
          <w:tcPr>
            <w:tcW w:w="1397" w:type="dxa"/>
          </w:tcPr>
          <w:p w14:paraId="7D7A8561" w14:textId="77777777" w:rsidR="002175BE" w:rsidRDefault="002175BE" w:rsidP="00E6227B">
            <w:pPr>
              <w:spacing w:line="276" w:lineRule="auto"/>
              <w:jc w:val="center"/>
              <w:rPr>
                <w:lang w:val="en-US"/>
              </w:rPr>
              <w:pPrChange w:id="12944" w:author="phuong vu" w:date="2018-11-23T13:48:00Z">
                <w:pPr>
                  <w:spacing w:line="360" w:lineRule="auto"/>
                  <w:jc w:val="center"/>
                </w:pPr>
              </w:pPrChange>
            </w:pPr>
          </w:p>
        </w:tc>
        <w:tc>
          <w:tcPr>
            <w:tcW w:w="1406" w:type="dxa"/>
          </w:tcPr>
          <w:p w14:paraId="605BE4DB" w14:textId="20C71A7D" w:rsidR="002175BE" w:rsidRDefault="002175BE" w:rsidP="00E6227B">
            <w:pPr>
              <w:spacing w:line="276" w:lineRule="auto"/>
              <w:jc w:val="center"/>
              <w:rPr>
                <w:lang w:val="en-US"/>
              </w:rPr>
              <w:pPrChange w:id="12945" w:author="phuong vu" w:date="2018-11-23T13:48:00Z">
                <w:pPr>
                  <w:jc w:val="center"/>
                </w:pPr>
              </w:pPrChange>
            </w:pPr>
            <w:r>
              <w:rPr>
                <w:lang w:val="en-US"/>
              </w:rPr>
              <w:t>X</w:t>
            </w:r>
          </w:p>
        </w:tc>
      </w:tr>
      <w:tr w:rsidR="002175BE" w14:paraId="3F9BBE31" w14:textId="77777777" w:rsidTr="002175BE">
        <w:tc>
          <w:tcPr>
            <w:tcW w:w="797" w:type="dxa"/>
          </w:tcPr>
          <w:p w14:paraId="64601FCD" w14:textId="54DC35B1" w:rsidR="002175BE" w:rsidRDefault="002175BE" w:rsidP="00E6227B">
            <w:pPr>
              <w:spacing w:line="276" w:lineRule="auto"/>
              <w:jc w:val="center"/>
              <w:rPr>
                <w:lang w:val="en-US"/>
              </w:rPr>
              <w:pPrChange w:id="12946" w:author="phuong vu" w:date="2018-11-23T13:48:00Z">
                <w:pPr>
                  <w:spacing w:line="360" w:lineRule="auto"/>
                  <w:jc w:val="center"/>
                </w:pPr>
              </w:pPrChange>
            </w:pPr>
            <w:r>
              <w:rPr>
                <w:lang w:val="en-US"/>
              </w:rPr>
              <w:t>7</w:t>
            </w:r>
          </w:p>
        </w:tc>
        <w:tc>
          <w:tcPr>
            <w:tcW w:w="2368" w:type="dxa"/>
          </w:tcPr>
          <w:p w14:paraId="56B0E139" w14:textId="3AFF9BF8" w:rsidR="002175BE" w:rsidRDefault="002175BE" w:rsidP="00E6227B">
            <w:pPr>
              <w:spacing w:line="276" w:lineRule="auto"/>
              <w:rPr>
                <w:lang w:val="en-US"/>
              </w:rPr>
              <w:pPrChange w:id="12947" w:author="phuong vu" w:date="2018-11-23T13:48:00Z">
                <w:pPr>
                  <w:spacing w:line="360" w:lineRule="auto"/>
                </w:pPr>
              </w:pPrChange>
            </w:pPr>
            <w:r>
              <w:rPr>
                <w:lang w:val="en-US"/>
              </w:rPr>
              <w:t>product_type</w:t>
            </w:r>
          </w:p>
        </w:tc>
        <w:tc>
          <w:tcPr>
            <w:tcW w:w="1414" w:type="dxa"/>
          </w:tcPr>
          <w:p w14:paraId="5ABD3B2C" w14:textId="77777777" w:rsidR="002175BE" w:rsidRDefault="002175BE" w:rsidP="00E6227B">
            <w:pPr>
              <w:spacing w:line="276" w:lineRule="auto"/>
              <w:jc w:val="center"/>
              <w:rPr>
                <w:lang w:val="en-US"/>
              </w:rPr>
              <w:pPrChange w:id="12948" w:author="phuong vu" w:date="2018-11-23T13:48:00Z">
                <w:pPr>
                  <w:spacing w:line="360" w:lineRule="auto"/>
                  <w:jc w:val="center"/>
                </w:pPr>
              </w:pPrChange>
            </w:pPr>
          </w:p>
        </w:tc>
        <w:tc>
          <w:tcPr>
            <w:tcW w:w="1395" w:type="dxa"/>
          </w:tcPr>
          <w:p w14:paraId="2893DD4E" w14:textId="77777777" w:rsidR="002175BE" w:rsidRDefault="002175BE" w:rsidP="00E6227B">
            <w:pPr>
              <w:spacing w:line="276" w:lineRule="auto"/>
              <w:jc w:val="center"/>
              <w:rPr>
                <w:lang w:val="en-US"/>
              </w:rPr>
              <w:pPrChange w:id="12949" w:author="phuong vu" w:date="2018-11-23T13:48:00Z">
                <w:pPr>
                  <w:spacing w:line="360" w:lineRule="auto"/>
                  <w:jc w:val="center"/>
                </w:pPr>
              </w:pPrChange>
            </w:pPr>
          </w:p>
        </w:tc>
        <w:tc>
          <w:tcPr>
            <w:tcW w:w="1397" w:type="dxa"/>
          </w:tcPr>
          <w:p w14:paraId="4B9DB667" w14:textId="77777777" w:rsidR="002175BE" w:rsidRDefault="002175BE" w:rsidP="00E6227B">
            <w:pPr>
              <w:spacing w:line="276" w:lineRule="auto"/>
              <w:jc w:val="center"/>
              <w:rPr>
                <w:lang w:val="en-US"/>
              </w:rPr>
              <w:pPrChange w:id="12950" w:author="phuong vu" w:date="2018-11-23T13:48:00Z">
                <w:pPr>
                  <w:spacing w:line="360" w:lineRule="auto"/>
                  <w:jc w:val="center"/>
                </w:pPr>
              </w:pPrChange>
            </w:pPr>
          </w:p>
        </w:tc>
        <w:tc>
          <w:tcPr>
            <w:tcW w:w="1406" w:type="dxa"/>
          </w:tcPr>
          <w:p w14:paraId="7C6B68AD" w14:textId="114FEF93" w:rsidR="002175BE" w:rsidRDefault="002175BE" w:rsidP="00E6227B">
            <w:pPr>
              <w:spacing w:line="276" w:lineRule="auto"/>
              <w:jc w:val="center"/>
              <w:rPr>
                <w:lang w:val="en-US"/>
              </w:rPr>
              <w:pPrChange w:id="12951" w:author="phuong vu" w:date="2018-11-23T13:48:00Z">
                <w:pPr>
                  <w:jc w:val="center"/>
                </w:pPr>
              </w:pPrChange>
            </w:pPr>
            <w:r>
              <w:rPr>
                <w:lang w:val="en-US"/>
              </w:rPr>
              <w:t>X</w:t>
            </w:r>
          </w:p>
        </w:tc>
      </w:tr>
      <w:tr w:rsidR="002175BE" w14:paraId="11A050F6" w14:textId="77777777" w:rsidTr="002175BE">
        <w:tc>
          <w:tcPr>
            <w:tcW w:w="797" w:type="dxa"/>
          </w:tcPr>
          <w:p w14:paraId="30641208" w14:textId="4E4E9993" w:rsidR="002175BE" w:rsidRDefault="002175BE" w:rsidP="00E6227B">
            <w:pPr>
              <w:spacing w:line="276" w:lineRule="auto"/>
              <w:jc w:val="center"/>
              <w:rPr>
                <w:lang w:val="en-US"/>
              </w:rPr>
              <w:pPrChange w:id="12952" w:author="phuong vu" w:date="2018-11-23T13:48:00Z">
                <w:pPr>
                  <w:spacing w:line="360" w:lineRule="auto"/>
                  <w:jc w:val="center"/>
                </w:pPr>
              </w:pPrChange>
            </w:pPr>
            <w:r>
              <w:rPr>
                <w:lang w:val="en-US"/>
              </w:rPr>
              <w:t>8</w:t>
            </w:r>
          </w:p>
        </w:tc>
        <w:tc>
          <w:tcPr>
            <w:tcW w:w="2368" w:type="dxa"/>
          </w:tcPr>
          <w:p w14:paraId="0A148B6F" w14:textId="601B8066" w:rsidR="002175BE" w:rsidRDefault="002175BE" w:rsidP="00E6227B">
            <w:pPr>
              <w:spacing w:line="276" w:lineRule="auto"/>
              <w:rPr>
                <w:lang w:val="en-US"/>
              </w:rPr>
              <w:pPrChange w:id="12953" w:author="phuong vu" w:date="2018-11-23T13:48:00Z">
                <w:pPr>
                  <w:spacing w:line="360" w:lineRule="auto"/>
                </w:pPr>
              </w:pPrChange>
            </w:pPr>
            <w:r>
              <w:rPr>
                <w:lang w:val="en-US"/>
              </w:rPr>
              <w:t>unit_price</w:t>
            </w:r>
          </w:p>
        </w:tc>
        <w:tc>
          <w:tcPr>
            <w:tcW w:w="1414" w:type="dxa"/>
          </w:tcPr>
          <w:p w14:paraId="5135E296" w14:textId="77777777" w:rsidR="002175BE" w:rsidRDefault="002175BE" w:rsidP="00E6227B">
            <w:pPr>
              <w:spacing w:line="276" w:lineRule="auto"/>
              <w:jc w:val="center"/>
              <w:rPr>
                <w:lang w:val="en-US"/>
              </w:rPr>
              <w:pPrChange w:id="12954" w:author="phuong vu" w:date="2018-11-23T13:48:00Z">
                <w:pPr>
                  <w:spacing w:line="360" w:lineRule="auto"/>
                  <w:jc w:val="center"/>
                </w:pPr>
              </w:pPrChange>
            </w:pPr>
          </w:p>
        </w:tc>
        <w:tc>
          <w:tcPr>
            <w:tcW w:w="1395" w:type="dxa"/>
          </w:tcPr>
          <w:p w14:paraId="1B42765A" w14:textId="77777777" w:rsidR="002175BE" w:rsidRDefault="002175BE" w:rsidP="00E6227B">
            <w:pPr>
              <w:spacing w:line="276" w:lineRule="auto"/>
              <w:jc w:val="center"/>
              <w:rPr>
                <w:lang w:val="en-US"/>
              </w:rPr>
              <w:pPrChange w:id="12955" w:author="phuong vu" w:date="2018-11-23T13:48:00Z">
                <w:pPr>
                  <w:spacing w:line="360" w:lineRule="auto"/>
                  <w:jc w:val="center"/>
                </w:pPr>
              </w:pPrChange>
            </w:pPr>
          </w:p>
        </w:tc>
        <w:tc>
          <w:tcPr>
            <w:tcW w:w="1397" w:type="dxa"/>
          </w:tcPr>
          <w:p w14:paraId="5FC316B6" w14:textId="77777777" w:rsidR="002175BE" w:rsidRDefault="002175BE" w:rsidP="00E6227B">
            <w:pPr>
              <w:spacing w:line="276" w:lineRule="auto"/>
              <w:jc w:val="center"/>
              <w:rPr>
                <w:lang w:val="en-US"/>
              </w:rPr>
              <w:pPrChange w:id="12956" w:author="phuong vu" w:date="2018-11-23T13:48:00Z">
                <w:pPr>
                  <w:spacing w:line="360" w:lineRule="auto"/>
                  <w:jc w:val="center"/>
                </w:pPr>
              </w:pPrChange>
            </w:pPr>
          </w:p>
        </w:tc>
        <w:tc>
          <w:tcPr>
            <w:tcW w:w="1406" w:type="dxa"/>
          </w:tcPr>
          <w:p w14:paraId="5A4B30E9" w14:textId="7E1505DF" w:rsidR="002175BE" w:rsidRDefault="002175BE" w:rsidP="00E6227B">
            <w:pPr>
              <w:spacing w:line="276" w:lineRule="auto"/>
              <w:jc w:val="center"/>
              <w:rPr>
                <w:lang w:val="en-US"/>
              </w:rPr>
              <w:pPrChange w:id="12957" w:author="phuong vu" w:date="2018-11-23T13:48:00Z">
                <w:pPr>
                  <w:jc w:val="center"/>
                </w:pPr>
              </w:pPrChange>
            </w:pPr>
            <w:r>
              <w:rPr>
                <w:lang w:val="en-US"/>
              </w:rPr>
              <w:t>X</w:t>
            </w:r>
          </w:p>
        </w:tc>
      </w:tr>
      <w:tr w:rsidR="002175BE" w14:paraId="5AD07FC4" w14:textId="77777777" w:rsidTr="002175BE">
        <w:tc>
          <w:tcPr>
            <w:tcW w:w="797" w:type="dxa"/>
          </w:tcPr>
          <w:p w14:paraId="1CFA2CF7" w14:textId="0BC279F1" w:rsidR="002175BE" w:rsidRDefault="002175BE" w:rsidP="00E6227B">
            <w:pPr>
              <w:spacing w:line="276" w:lineRule="auto"/>
              <w:jc w:val="center"/>
              <w:rPr>
                <w:lang w:val="en-US"/>
              </w:rPr>
              <w:pPrChange w:id="12958" w:author="phuong vu" w:date="2018-11-23T13:48:00Z">
                <w:pPr>
                  <w:spacing w:line="360" w:lineRule="auto"/>
                  <w:jc w:val="center"/>
                </w:pPr>
              </w:pPrChange>
            </w:pPr>
            <w:r>
              <w:rPr>
                <w:lang w:val="en-US"/>
              </w:rPr>
              <w:t>9</w:t>
            </w:r>
          </w:p>
        </w:tc>
        <w:tc>
          <w:tcPr>
            <w:tcW w:w="2368" w:type="dxa"/>
          </w:tcPr>
          <w:p w14:paraId="449BC377" w14:textId="234922FA" w:rsidR="002175BE" w:rsidRDefault="002175BE" w:rsidP="00E6227B">
            <w:pPr>
              <w:spacing w:line="276" w:lineRule="auto"/>
              <w:rPr>
                <w:lang w:val="en-US"/>
              </w:rPr>
              <w:pPrChange w:id="12959" w:author="phuong vu" w:date="2018-11-23T13:48:00Z">
                <w:pPr>
                  <w:spacing w:line="360" w:lineRule="auto"/>
                </w:pPr>
              </w:pPrChange>
            </w:pPr>
            <w:r>
              <w:rPr>
                <w:lang w:val="en-US"/>
              </w:rPr>
              <w:t>time_schedule</w:t>
            </w:r>
          </w:p>
        </w:tc>
        <w:tc>
          <w:tcPr>
            <w:tcW w:w="1414" w:type="dxa"/>
          </w:tcPr>
          <w:p w14:paraId="26A68DDD" w14:textId="77777777" w:rsidR="002175BE" w:rsidRDefault="002175BE" w:rsidP="00E6227B">
            <w:pPr>
              <w:spacing w:line="276" w:lineRule="auto"/>
              <w:jc w:val="center"/>
              <w:rPr>
                <w:lang w:val="en-US"/>
              </w:rPr>
              <w:pPrChange w:id="12960" w:author="phuong vu" w:date="2018-11-23T13:48:00Z">
                <w:pPr>
                  <w:spacing w:line="360" w:lineRule="auto"/>
                  <w:jc w:val="center"/>
                </w:pPr>
              </w:pPrChange>
            </w:pPr>
          </w:p>
        </w:tc>
        <w:tc>
          <w:tcPr>
            <w:tcW w:w="1395" w:type="dxa"/>
          </w:tcPr>
          <w:p w14:paraId="5E9D24C2" w14:textId="77777777" w:rsidR="002175BE" w:rsidRDefault="002175BE" w:rsidP="00E6227B">
            <w:pPr>
              <w:spacing w:line="276" w:lineRule="auto"/>
              <w:jc w:val="center"/>
              <w:rPr>
                <w:lang w:val="en-US"/>
              </w:rPr>
              <w:pPrChange w:id="12961" w:author="phuong vu" w:date="2018-11-23T13:48:00Z">
                <w:pPr>
                  <w:spacing w:line="360" w:lineRule="auto"/>
                  <w:jc w:val="center"/>
                </w:pPr>
              </w:pPrChange>
            </w:pPr>
          </w:p>
        </w:tc>
        <w:tc>
          <w:tcPr>
            <w:tcW w:w="1397" w:type="dxa"/>
          </w:tcPr>
          <w:p w14:paraId="4D981FA3" w14:textId="77777777" w:rsidR="002175BE" w:rsidRDefault="002175BE" w:rsidP="00E6227B">
            <w:pPr>
              <w:spacing w:line="276" w:lineRule="auto"/>
              <w:jc w:val="center"/>
              <w:rPr>
                <w:lang w:val="en-US"/>
              </w:rPr>
              <w:pPrChange w:id="12962" w:author="phuong vu" w:date="2018-11-23T13:48:00Z">
                <w:pPr>
                  <w:spacing w:line="360" w:lineRule="auto"/>
                  <w:jc w:val="center"/>
                </w:pPr>
              </w:pPrChange>
            </w:pPr>
          </w:p>
        </w:tc>
        <w:tc>
          <w:tcPr>
            <w:tcW w:w="1406" w:type="dxa"/>
          </w:tcPr>
          <w:p w14:paraId="60027F0A" w14:textId="078F3FBD" w:rsidR="002175BE" w:rsidRDefault="002175BE" w:rsidP="00E6227B">
            <w:pPr>
              <w:spacing w:line="276" w:lineRule="auto"/>
              <w:jc w:val="center"/>
              <w:rPr>
                <w:lang w:val="en-US"/>
              </w:rPr>
              <w:pPrChange w:id="12963" w:author="phuong vu" w:date="2018-11-23T13:48:00Z">
                <w:pPr>
                  <w:jc w:val="center"/>
                </w:pPr>
              </w:pPrChange>
            </w:pPr>
            <w:r>
              <w:rPr>
                <w:lang w:val="en-US"/>
              </w:rPr>
              <w:t>X</w:t>
            </w:r>
          </w:p>
        </w:tc>
      </w:tr>
      <w:tr w:rsidR="002175BE" w14:paraId="42D0DEAC" w14:textId="77777777" w:rsidTr="002175BE">
        <w:tc>
          <w:tcPr>
            <w:tcW w:w="797" w:type="dxa"/>
          </w:tcPr>
          <w:p w14:paraId="21D9B315" w14:textId="02580937" w:rsidR="002175BE" w:rsidRDefault="002175BE" w:rsidP="00E6227B">
            <w:pPr>
              <w:spacing w:line="276" w:lineRule="auto"/>
              <w:jc w:val="center"/>
              <w:rPr>
                <w:lang w:val="en-US"/>
              </w:rPr>
              <w:pPrChange w:id="12964" w:author="phuong vu" w:date="2018-11-23T13:48:00Z">
                <w:pPr>
                  <w:spacing w:line="360" w:lineRule="auto"/>
                  <w:jc w:val="center"/>
                </w:pPr>
              </w:pPrChange>
            </w:pPr>
            <w:r>
              <w:rPr>
                <w:lang w:val="en-US"/>
              </w:rPr>
              <w:t>10</w:t>
            </w:r>
          </w:p>
        </w:tc>
        <w:tc>
          <w:tcPr>
            <w:tcW w:w="2368" w:type="dxa"/>
          </w:tcPr>
          <w:p w14:paraId="37B7EE0B" w14:textId="01FE87A9" w:rsidR="002175BE" w:rsidRDefault="002175BE" w:rsidP="00E6227B">
            <w:pPr>
              <w:spacing w:line="276" w:lineRule="auto"/>
              <w:rPr>
                <w:lang w:val="en-US"/>
              </w:rPr>
              <w:pPrChange w:id="12965" w:author="phuong vu" w:date="2018-11-23T13:48:00Z">
                <w:pPr>
                  <w:spacing w:line="360" w:lineRule="auto"/>
                </w:pPr>
              </w:pPrChange>
            </w:pPr>
            <w:r>
              <w:rPr>
                <w:lang w:val="en-US"/>
              </w:rPr>
              <w:t>branch</w:t>
            </w:r>
          </w:p>
        </w:tc>
        <w:tc>
          <w:tcPr>
            <w:tcW w:w="1414" w:type="dxa"/>
          </w:tcPr>
          <w:p w14:paraId="2633E56D" w14:textId="77777777" w:rsidR="002175BE" w:rsidRDefault="002175BE" w:rsidP="00E6227B">
            <w:pPr>
              <w:spacing w:line="276" w:lineRule="auto"/>
              <w:jc w:val="center"/>
              <w:rPr>
                <w:lang w:val="en-US"/>
              </w:rPr>
              <w:pPrChange w:id="12966" w:author="phuong vu" w:date="2018-11-23T13:48:00Z">
                <w:pPr>
                  <w:spacing w:line="360" w:lineRule="auto"/>
                  <w:jc w:val="center"/>
                </w:pPr>
              </w:pPrChange>
            </w:pPr>
          </w:p>
        </w:tc>
        <w:tc>
          <w:tcPr>
            <w:tcW w:w="1395" w:type="dxa"/>
          </w:tcPr>
          <w:p w14:paraId="2FF560BD" w14:textId="77777777" w:rsidR="002175BE" w:rsidRDefault="002175BE" w:rsidP="00E6227B">
            <w:pPr>
              <w:spacing w:line="276" w:lineRule="auto"/>
              <w:jc w:val="center"/>
              <w:rPr>
                <w:lang w:val="en-US"/>
              </w:rPr>
              <w:pPrChange w:id="12967" w:author="phuong vu" w:date="2018-11-23T13:48:00Z">
                <w:pPr>
                  <w:spacing w:line="360" w:lineRule="auto"/>
                  <w:jc w:val="center"/>
                </w:pPr>
              </w:pPrChange>
            </w:pPr>
          </w:p>
        </w:tc>
        <w:tc>
          <w:tcPr>
            <w:tcW w:w="1397" w:type="dxa"/>
          </w:tcPr>
          <w:p w14:paraId="738CF9D7" w14:textId="77777777" w:rsidR="002175BE" w:rsidRDefault="002175BE" w:rsidP="00E6227B">
            <w:pPr>
              <w:spacing w:line="276" w:lineRule="auto"/>
              <w:jc w:val="center"/>
              <w:rPr>
                <w:lang w:val="en-US"/>
              </w:rPr>
              <w:pPrChange w:id="12968" w:author="phuong vu" w:date="2018-11-23T13:48:00Z">
                <w:pPr>
                  <w:spacing w:line="360" w:lineRule="auto"/>
                  <w:jc w:val="center"/>
                </w:pPr>
              </w:pPrChange>
            </w:pPr>
          </w:p>
        </w:tc>
        <w:tc>
          <w:tcPr>
            <w:tcW w:w="1406" w:type="dxa"/>
          </w:tcPr>
          <w:p w14:paraId="02599C61" w14:textId="1D8CF5BA" w:rsidR="002175BE" w:rsidRDefault="002175BE" w:rsidP="00E6227B">
            <w:pPr>
              <w:spacing w:line="276" w:lineRule="auto"/>
              <w:jc w:val="center"/>
              <w:rPr>
                <w:lang w:val="en-US"/>
              </w:rPr>
              <w:pPrChange w:id="12969" w:author="phuong vu" w:date="2018-11-23T13:48:00Z">
                <w:pPr>
                  <w:jc w:val="center"/>
                </w:pPr>
              </w:pPrChange>
            </w:pPr>
            <w:r>
              <w:rPr>
                <w:lang w:val="en-US"/>
              </w:rPr>
              <w:t>X</w:t>
            </w:r>
          </w:p>
        </w:tc>
      </w:tr>
      <w:tr w:rsidR="002175BE" w14:paraId="4403EF08" w14:textId="77777777" w:rsidTr="002175BE">
        <w:tc>
          <w:tcPr>
            <w:tcW w:w="797" w:type="dxa"/>
          </w:tcPr>
          <w:p w14:paraId="64F77689" w14:textId="25532B86" w:rsidR="002175BE" w:rsidRDefault="002175BE" w:rsidP="00E6227B">
            <w:pPr>
              <w:spacing w:line="276" w:lineRule="auto"/>
              <w:jc w:val="center"/>
              <w:rPr>
                <w:lang w:val="en-US"/>
              </w:rPr>
              <w:pPrChange w:id="12970" w:author="phuong vu" w:date="2018-11-23T13:48:00Z">
                <w:pPr>
                  <w:spacing w:line="360" w:lineRule="auto"/>
                  <w:jc w:val="center"/>
                </w:pPr>
              </w:pPrChange>
            </w:pPr>
            <w:r>
              <w:rPr>
                <w:lang w:val="en-US"/>
              </w:rPr>
              <w:t>11</w:t>
            </w:r>
          </w:p>
        </w:tc>
        <w:tc>
          <w:tcPr>
            <w:tcW w:w="2368" w:type="dxa"/>
          </w:tcPr>
          <w:p w14:paraId="048B4A41" w14:textId="614DBB3D" w:rsidR="002175BE" w:rsidRDefault="002175BE" w:rsidP="00E6227B">
            <w:pPr>
              <w:spacing w:line="276" w:lineRule="auto"/>
              <w:rPr>
                <w:lang w:val="en-US"/>
              </w:rPr>
              <w:pPrChange w:id="12971" w:author="phuong vu" w:date="2018-11-23T13:48:00Z">
                <w:pPr>
                  <w:spacing w:line="360" w:lineRule="auto"/>
                </w:pPr>
              </w:pPrChange>
            </w:pPr>
            <w:r>
              <w:rPr>
                <w:lang w:val="en-US"/>
              </w:rPr>
              <w:t>service_type_branch</w:t>
            </w:r>
          </w:p>
        </w:tc>
        <w:tc>
          <w:tcPr>
            <w:tcW w:w="1414" w:type="dxa"/>
          </w:tcPr>
          <w:p w14:paraId="6EAC42FA" w14:textId="77777777" w:rsidR="002175BE" w:rsidRDefault="002175BE" w:rsidP="00E6227B">
            <w:pPr>
              <w:spacing w:line="276" w:lineRule="auto"/>
              <w:jc w:val="center"/>
              <w:rPr>
                <w:lang w:val="en-US"/>
              </w:rPr>
              <w:pPrChange w:id="12972" w:author="phuong vu" w:date="2018-11-23T13:48:00Z">
                <w:pPr>
                  <w:spacing w:line="360" w:lineRule="auto"/>
                  <w:jc w:val="center"/>
                </w:pPr>
              </w:pPrChange>
            </w:pPr>
          </w:p>
        </w:tc>
        <w:tc>
          <w:tcPr>
            <w:tcW w:w="1395" w:type="dxa"/>
          </w:tcPr>
          <w:p w14:paraId="619266D5" w14:textId="77777777" w:rsidR="002175BE" w:rsidRDefault="002175BE" w:rsidP="00E6227B">
            <w:pPr>
              <w:spacing w:line="276" w:lineRule="auto"/>
              <w:jc w:val="center"/>
              <w:rPr>
                <w:lang w:val="en-US"/>
              </w:rPr>
              <w:pPrChange w:id="12973" w:author="phuong vu" w:date="2018-11-23T13:48:00Z">
                <w:pPr>
                  <w:spacing w:line="360" w:lineRule="auto"/>
                  <w:jc w:val="center"/>
                </w:pPr>
              </w:pPrChange>
            </w:pPr>
          </w:p>
        </w:tc>
        <w:tc>
          <w:tcPr>
            <w:tcW w:w="1397" w:type="dxa"/>
          </w:tcPr>
          <w:p w14:paraId="487FD684" w14:textId="77777777" w:rsidR="002175BE" w:rsidRDefault="002175BE" w:rsidP="00E6227B">
            <w:pPr>
              <w:spacing w:line="276" w:lineRule="auto"/>
              <w:jc w:val="center"/>
              <w:rPr>
                <w:lang w:val="en-US"/>
              </w:rPr>
              <w:pPrChange w:id="12974" w:author="phuong vu" w:date="2018-11-23T13:48:00Z">
                <w:pPr>
                  <w:spacing w:line="360" w:lineRule="auto"/>
                  <w:jc w:val="center"/>
                </w:pPr>
              </w:pPrChange>
            </w:pPr>
          </w:p>
        </w:tc>
        <w:tc>
          <w:tcPr>
            <w:tcW w:w="1406" w:type="dxa"/>
          </w:tcPr>
          <w:p w14:paraId="6B555753" w14:textId="43BB9FA9" w:rsidR="002175BE" w:rsidRDefault="002175BE" w:rsidP="00E6227B">
            <w:pPr>
              <w:spacing w:line="276" w:lineRule="auto"/>
              <w:jc w:val="center"/>
              <w:rPr>
                <w:lang w:val="en-US"/>
              </w:rPr>
              <w:pPrChange w:id="12975" w:author="phuong vu" w:date="2018-11-23T13:48:00Z">
                <w:pPr>
                  <w:jc w:val="center"/>
                </w:pPr>
              </w:pPrChange>
            </w:pPr>
            <w:r>
              <w:rPr>
                <w:lang w:val="en-US"/>
              </w:rPr>
              <w:t>X</w:t>
            </w:r>
          </w:p>
        </w:tc>
      </w:tr>
    </w:tbl>
    <w:p w14:paraId="0D4A2410" w14:textId="77777777" w:rsidR="002175BE" w:rsidRPr="00C95C85" w:rsidRDefault="002175BE" w:rsidP="00E6227B">
      <w:pPr>
        <w:spacing w:line="276" w:lineRule="auto"/>
        <w:rPr>
          <w:lang w:val="en-US"/>
        </w:rPr>
        <w:pPrChange w:id="12976" w:author="phuong vu" w:date="2018-11-23T13:48:00Z">
          <w:pPr/>
        </w:pPrChange>
      </w:pPr>
    </w:p>
    <w:p w14:paraId="36F8F4B7" w14:textId="0552FCCE" w:rsidR="008E15BC" w:rsidRDefault="008E15BC" w:rsidP="00E6227B">
      <w:pPr>
        <w:pStyle w:val="Heading5"/>
        <w:spacing w:line="276" w:lineRule="auto"/>
        <w:rPr>
          <w:ins w:id="12977" w:author="phuong vu" w:date="2018-11-23T08:46:00Z"/>
          <w:lang w:val="en-US"/>
        </w:rPr>
        <w:pPrChange w:id="12978" w:author="phuong vu" w:date="2018-11-23T13:48:00Z">
          <w:pPr>
            <w:pStyle w:val="Heading5"/>
          </w:pPr>
        </w:pPrChange>
      </w:pPr>
      <w:r>
        <w:rPr>
          <w:lang w:val="en-US"/>
        </w:rPr>
        <w:t>Cách xử lí</w:t>
      </w:r>
    </w:p>
    <w:p w14:paraId="5BB91073" w14:textId="0D111BC6" w:rsidR="00A57F49" w:rsidRDefault="00A57F49" w:rsidP="00E6227B">
      <w:pPr>
        <w:pStyle w:val="Heading4"/>
        <w:spacing w:line="276" w:lineRule="auto"/>
        <w:rPr>
          <w:ins w:id="12979" w:author="phuong vu" w:date="2018-11-23T08:46:00Z"/>
          <w:lang w:val="en-US"/>
        </w:rPr>
        <w:pPrChange w:id="12980" w:author="phuong vu" w:date="2018-11-23T13:48:00Z">
          <w:pPr>
            <w:pStyle w:val="Heading4"/>
          </w:pPr>
        </w:pPrChange>
      </w:pPr>
      <w:ins w:id="12981" w:author="phuong vu" w:date="2018-11-23T08:46:00Z">
        <w:r>
          <w:rPr>
            <w:lang w:val="en-US"/>
          </w:rPr>
          <w:t>Cập nhật đơn hàng</w:t>
        </w:r>
      </w:ins>
    </w:p>
    <w:p w14:paraId="64633B84" w14:textId="509E110F" w:rsidR="00A57F49" w:rsidRDefault="00A57F49" w:rsidP="00E6227B">
      <w:pPr>
        <w:pStyle w:val="Heading5"/>
        <w:spacing w:line="276" w:lineRule="auto"/>
        <w:rPr>
          <w:ins w:id="12982" w:author="phuong vu" w:date="2018-11-23T09:34:00Z"/>
          <w:lang w:val="en-US"/>
        </w:rPr>
        <w:pPrChange w:id="12983" w:author="phuong vu" w:date="2018-11-23T13:48:00Z">
          <w:pPr>
            <w:pStyle w:val="Heading5"/>
          </w:pPr>
        </w:pPrChange>
      </w:pPr>
      <w:ins w:id="12984" w:author="phuong vu" w:date="2018-11-23T08:46:00Z">
        <w:r>
          <w:rPr>
            <w:lang w:val="en-US"/>
          </w:rPr>
          <w:t>Mục đích</w:t>
        </w:r>
      </w:ins>
    </w:p>
    <w:p w14:paraId="5B015B6B" w14:textId="1411518E" w:rsidR="00D005EC" w:rsidRPr="00D005EC" w:rsidRDefault="00D005EC" w:rsidP="00E6227B">
      <w:pPr>
        <w:spacing w:line="276" w:lineRule="auto"/>
        <w:ind w:firstLine="720"/>
        <w:rPr>
          <w:ins w:id="12985" w:author="phuong vu" w:date="2018-11-23T08:46:00Z"/>
          <w:lang w:val="en-US"/>
          <w:rPrChange w:id="12986" w:author="phuong vu" w:date="2018-11-23T09:34:00Z">
            <w:rPr>
              <w:ins w:id="12987" w:author="phuong vu" w:date="2018-11-23T08:46:00Z"/>
              <w:lang w:val="en-US"/>
            </w:rPr>
          </w:rPrChange>
        </w:rPr>
        <w:pPrChange w:id="12988" w:author="phuong vu" w:date="2018-11-23T13:48:00Z">
          <w:pPr>
            <w:pStyle w:val="Heading5"/>
          </w:pPr>
        </w:pPrChange>
      </w:pPr>
      <w:ins w:id="12989" w:author="phuong vu" w:date="2018-11-23T09:34:00Z">
        <w:r>
          <w:rPr>
            <w:lang w:val="en-US"/>
          </w:rPr>
          <w:t xml:space="preserve">Hỗ trợ khách hàng </w:t>
        </w:r>
      </w:ins>
      <w:ins w:id="12990" w:author="phuong vu" w:date="2018-11-23T09:37:00Z">
        <w:r>
          <w:rPr>
            <w:lang w:val="en-US"/>
          </w:rPr>
          <w:t>thay đổi thông tin đơn hàng đã đặt khi chưa được phía bên cửa hàng xác nhận.</w:t>
        </w:r>
      </w:ins>
      <w:ins w:id="12991" w:author="phuong vu" w:date="2018-11-23T09:42:00Z">
        <w:r w:rsidR="005D03AE">
          <w:rPr>
            <w:lang w:val="en-US"/>
          </w:rPr>
          <w:t xml:space="preserve"> C</w:t>
        </w:r>
      </w:ins>
      <w:ins w:id="12992" w:author="phuong vu" w:date="2018-11-23T09:43:00Z">
        <w:r w:rsidR="005D03AE">
          <w:rPr>
            <w:lang w:val="en-US"/>
          </w:rPr>
          <w:t>ũng như, hủy đơn hàng nếu không còn nhu cầu.</w:t>
        </w:r>
      </w:ins>
    </w:p>
    <w:p w14:paraId="7BCB2C24" w14:textId="65C8E20D" w:rsidR="007E73AD" w:rsidRDefault="007E73AD" w:rsidP="00E6227B">
      <w:pPr>
        <w:pStyle w:val="Heading5"/>
        <w:spacing w:line="276" w:lineRule="auto"/>
        <w:rPr>
          <w:ins w:id="12993" w:author="phuong vu" w:date="2018-11-23T08:46:00Z"/>
          <w:lang w:val="en-US"/>
        </w:rPr>
        <w:pPrChange w:id="12994" w:author="phuong vu" w:date="2018-11-23T13:48:00Z">
          <w:pPr>
            <w:pStyle w:val="Heading5"/>
          </w:pPr>
        </w:pPrChange>
      </w:pPr>
      <w:ins w:id="12995" w:author="phuong vu" w:date="2018-11-23T08:46:00Z">
        <w:r>
          <w:rPr>
            <w:lang w:val="en-US"/>
          </w:rPr>
          <w:t>Giao diện</w:t>
        </w:r>
      </w:ins>
    </w:p>
    <w:p w14:paraId="6694EB48" w14:textId="0F23D97D" w:rsidR="007E73AD" w:rsidRDefault="007E73AD" w:rsidP="00E6227B">
      <w:pPr>
        <w:pStyle w:val="Heading5"/>
        <w:spacing w:line="276" w:lineRule="auto"/>
        <w:rPr>
          <w:ins w:id="12996" w:author="phuong vu" w:date="2018-11-23T09:37:00Z"/>
          <w:lang w:val="en-US"/>
        </w:rPr>
        <w:pPrChange w:id="12997" w:author="phuong vu" w:date="2018-11-23T13:48:00Z">
          <w:pPr>
            <w:pStyle w:val="Heading5"/>
          </w:pPr>
        </w:pPrChange>
      </w:pPr>
      <w:ins w:id="12998" w:author="phuong vu" w:date="2018-11-23T08:46:00Z">
        <w:r>
          <w:rPr>
            <w:lang w:val="en-US"/>
          </w:rPr>
          <w:t>Các thành phần xử lí</w:t>
        </w:r>
      </w:ins>
    </w:p>
    <w:tbl>
      <w:tblPr>
        <w:tblStyle w:val="TableGrid"/>
        <w:tblW w:w="0" w:type="auto"/>
        <w:tblLook w:val="04A0" w:firstRow="1" w:lastRow="0" w:firstColumn="1" w:lastColumn="0" w:noHBand="0" w:noVBand="1"/>
      </w:tblPr>
      <w:tblGrid>
        <w:gridCol w:w="805"/>
        <w:gridCol w:w="1980"/>
        <w:gridCol w:w="2970"/>
        <w:gridCol w:w="1266"/>
        <w:gridCol w:w="1756"/>
      </w:tblGrid>
      <w:tr w:rsidR="00D005EC" w14:paraId="0432921F" w14:textId="77777777" w:rsidTr="005D03AE">
        <w:trPr>
          <w:ins w:id="12999" w:author="phuong vu" w:date="2018-11-23T09:38:00Z"/>
        </w:trPr>
        <w:tc>
          <w:tcPr>
            <w:tcW w:w="805" w:type="dxa"/>
            <w:vAlign w:val="center"/>
          </w:tcPr>
          <w:p w14:paraId="61620BF9" w14:textId="77777777" w:rsidR="00D005EC" w:rsidRPr="007F1EF1" w:rsidRDefault="00D005EC" w:rsidP="00E6227B">
            <w:pPr>
              <w:spacing w:line="276" w:lineRule="auto"/>
              <w:jc w:val="center"/>
              <w:rPr>
                <w:ins w:id="13000" w:author="phuong vu" w:date="2018-11-23T09:38:00Z"/>
                <w:b/>
                <w:lang w:val="en-US"/>
              </w:rPr>
              <w:pPrChange w:id="13001" w:author="phuong vu" w:date="2018-11-23T13:48:00Z">
                <w:pPr>
                  <w:spacing w:line="360" w:lineRule="auto"/>
                  <w:jc w:val="center"/>
                </w:pPr>
              </w:pPrChange>
            </w:pPr>
            <w:ins w:id="13002" w:author="phuong vu" w:date="2018-11-23T09:38:00Z">
              <w:r w:rsidRPr="007F1EF1">
                <w:rPr>
                  <w:b/>
                  <w:lang w:val="en-US"/>
                </w:rPr>
                <w:t>STT</w:t>
              </w:r>
            </w:ins>
          </w:p>
        </w:tc>
        <w:tc>
          <w:tcPr>
            <w:tcW w:w="1980" w:type="dxa"/>
            <w:vAlign w:val="center"/>
          </w:tcPr>
          <w:p w14:paraId="09722A33" w14:textId="77777777" w:rsidR="00D005EC" w:rsidRPr="007F1EF1" w:rsidRDefault="00D005EC" w:rsidP="00E6227B">
            <w:pPr>
              <w:spacing w:line="276" w:lineRule="auto"/>
              <w:jc w:val="center"/>
              <w:rPr>
                <w:ins w:id="13003" w:author="phuong vu" w:date="2018-11-23T09:38:00Z"/>
                <w:b/>
                <w:lang w:val="en-US"/>
              </w:rPr>
              <w:pPrChange w:id="13004" w:author="phuong vu" w:date="2018-11-23T13:48:00Z">
                <w:pPr>
                  <w:spacing w:line="360" w:lineRule="auto"/>
                  <w:jc w:val="center"/>
                </w:pPr>
              </w:pPrChange>
            </w:pPr>
            <w:ins w:id="13005" w:author="phuong vu" w:date="2018-11-23T09:38:00Z">
              <w:r w:rsidRPr="007F1EF1">
                <w:rPr>
                  <w:b/>
                  <w:lang w:val="en-US"/>
                </w:rPr>
                <w:t>Loại điều khiển</w:t>
              </w:r>
            </w:ins>
          </w:p>
        </w:tc>
        <w:tc>
          <w:tcPr>
            <w:tcW w:w="2970" w:type="dxa"/>
            <w:vAlign w:val="center"/>
          </w:tcPr>
          <w:p w14:paraId="7BC998BA" w14:textId="77777777" w:rsidR="00D005EC" w:rsidRPr="007F1EF1" w:rsidRDefault="00D005EC" w:rsidP="00E6227B">
            <w:pPr>
              <w:spacing w:line="276" w:lineRule="auto"/>
              <w:jc w:val="center"/>
              <w:rPr>
                <w:ins w:id="13006" w:author="phuong vu" w:date="2018-11-23T09:38:00Z"/>
                <w:b/>
                <w:lang w:val="en-US"/>
              </w:rPr>
              <w:pPrChange w:id="13007" w:author="phuong vu" w:date="2018-11-23T13:48:00Z">
                <w:pPr>
                  <w:spacing w:line="360" w:lineRule="auto"/>
                  <w:jc w:val="center"/>
                </w:pPr>
              </w:pPrChange>
            </w:pPr>
            <w:ins w:id="13008" w:author="phuong vu" w:date="2018-11-23T09:38:00Z">
              <w:r w:rsidRPr="007F1EF1">
                <w:rPr>
                  <w:b/>
                  <w:lang w:val="en-US"/>
                </w:rPr>
                <w:t>Nội dung thực hiện</w:t>
              </w:r>
            </w:ins>
          </w:p>
        </w:tc>
        <w:tc>
          <w:tcPr>
            <w:tcW w:w="1266" w:type="dxa"/>
            <w:vAlign w:val="center"/>
          </w:tcPr>
          <w:p w14:paraId="7FF50C3B" w14:textId="77777777" w:rsidR="00D005EC" w:rsidRPr="007F1EF1" w:rsidRDefault="00D005EC" w:rsidP="00E6227B">
            <w:pPr>
              <w:spacing w:line="276" w:lineRule="auto"/>
              <w:jc w:val="center"/>
              <w:rPr>
                <w:ins w:id="13009" w:author="phuong vu" w:date="2018-11-23T09:38:00Z"/>
                <w:b/>
                <w:lang w:val="en-US"/>
              </w:rPr>
              <w:pPrChange w:id="13010" w:author="phuong vu" w:date="2018-11-23T13:48:00Z">
                <w:pPr>
                  <w:spacing w:line="360" w:lineRule="auto"/>
                  <w:jc w:val="center"/>
                </w:pPr>
              </w:pPrChange>
            </w:pPr>
            <w:ins w:id="13011" w:author="phuong vu" w:date="2018-11-23T09:38:00Z">
              <w:r w:rsidRPr="007F1EF1">
                <w:rPr>
                  <w:b/>
                  <w:lang w:val="en-US"/>
                </w:rPr>
                <w:t>Giá trị mặc định</w:t>
              </w:r>
            </w:ins>
          </w:p>
        </w:tc>
        <w:tc>
          <w:tcPr>
            <w:tcW w:w="1756" w:type="dxa"/>
            <w:vAlign w:val="center"/>
          </w:tcPr>
          <w:p w14:paraId="76E32C97" w14:textId="77777777" w:rsidR="00D005EC" w:rsidRPr="007F1EF1" w:rsidRDefault="00D005EC" w:rsidP="00E6227B">
            <w:pPr>
              <w:spacing w:line="276" w:lineRule="auto"/>
              <w:jc w:val="center"/>
              <w:rPr>
                <w:ins w:id="13012" w:author="phuong vu" w:date="2018-11-23T09:38:00Z"/>
                <w:b/>
                <w:lang w:val="en-US"/>
              </w:rPr>
              <w:pPrChange w:id="13013" w:author="phuong vu" w:date="2018-11-23T13:48:00Z">
                <w:pPr>
                  <w:spacing w:line="360" w:lineRule="auto"/>
                  <w:jc w:val="center"/>
                </w:pPr>
              </w:pPrChange>
            </w:pPr>
            <w:ins w:id="13014" w:author="phuong vu" w:date="2018-11-23T09:38:00Z">
              <w:r w:rsidRPr="007F1EF1">
                <w:rPr>
                  <w:b/>
                  <w:lang w:val="en-US"/>
                </w:rPr>
                <w:t>Lưu ý</w:t>
              </w:r>
            </w:ins>
          </w:p>
        </w:tc>
      </w:tr>
      <w:tr w:rsidR="00D005EC" w14:paraId="57BC3B11" w14:textId="77777777" w:rsidTr="005D03AE">
        <w:trPr>
          <w:ins w:id="13015" w:author="phuong vu" w:date="2018-11-23T09:38:00Z"/>
        </w:trPr>
        <w:tc>
          <w:tcPr>
            <w:tcW w:w="805" w:type="dxa"/>
          </w:tcPr>
          <w:p w14:paraId="231C6D14" w14:textId="5BCB7417" w:rsidR="00D005EC" w:rsidRDefault="00D005EC" w:rsidP="00E6227B">
            <w:pPr>
              <w:spacing w:line="276" w:lineRule="auto"/>
              <w:jc w:val="center"/>
              <w:rPr>
                <w:ins w:id="13016" w:author="phuong vu" w:date="2018-11-23T09:38:00Z"/>
                <w:lang w:val="en-US"/>
              </w:rPr>
              <w:pPrChange w:id="13017" w:author="phuong vu" w:date="2018-11-23T13:48:00Z">
                <w:pPr>
                  <w:spacing w:line="360" w:lineRule="auto"/>
                  <w:jc w:val="center"/>
                </w:pPr>
              </w:pPrChange>
            </w:pPr>
          </w:p>
        </w:tc>
        <w:tc>
          <w:tcPr>
            <w:tcW w:w="1980" w:type="dxa"/>
          </w:tcPr>
          <w:p w14:paraId="14916C7D" w14:textId="70ED5464" w:rsidR="00D005EC" w:rsidRDefault="00D005EC" w:rsidP="00E6227B">
            <w:pPr>
              <w:spacing w:line="276" w:lineRule="auto"/>
              <w:rPr>
                <w:ins w:id="13018" w:author="phuong vu" w:date="2018-11-23T09:38:00Z"/>
                <w:lang w:val="en-US"/>
              </w:rPr>
              <w:pPrChange w:id="13019" w:author="phuong vu" w:date="2018-11-23T13:48:00Z">
                <w:pPr>
                  <w:spacing w:line="360" w:lineRule="auto"/>
                </w:pPr>
              </w:pPrChange>
            </w:pPr>
          </w:p>
        </w:tc>
        <w:tc>
          <w:tcPr>
            <w:tcW w:w="2970" w:type="dxa"/>
          </w:tcPr>
          <w:p w14:paraId="29FBB12E" w14:textId="66193AB0" w:rsidR="00D005EC" w:rsidRDefault="00D005EC" w:rsidP="00E6227B">
            <w:pPr>
              <w:spacing w:line="276" w:lineRule="auto"/>
              <w:rPr>
                <w:ins w:id="13020" w:author="phuong vu" w:date="2018-11-23T09:38:00Z"/>
                <w:lang w:val="en-US"/>
              </w:rPr>
              <w:pPrChange w:id="13021" w:author="phuong vu" w:date="2018-11-23T13:48:00Z">
                <w:pPr>
                  <w:spacing w:line="360" w:lineRule="auto"/>
                </w:pPr>
              </w:pPrChange>
            </w:pPr>
          </w:p>
        </w:tc>
        <w:tc>
          <w:tcPr>
            <w:tcW w:w="1266" w:type="dxa"/>
          </w:tcPr>
          <w:p w14:paraId="37C90D46" w14:textId="77777777" w:rsidR="00D005EC" w:rsidRDefault="00D005EC" w:rsidP="00E6227B">
            <w:pPr>
              <w:spacing w:line="276" w:lineRule="auto"/>
              <w:rPr>
                <w:ins w:id="13022" w:author="phuong vu" w:date="2018-11-23T09:38:00Z"/>
                <w:lang w:val="en-US"/>
              </w:rPr>
              <w:pPrChange w:id="13023" w:author="phuong vu" w:date="2018-11-23T13:48:00Z">
                <w:pPr>
                  <w:spacing w:line="360" w:lineRule="auto"/>
                </w:pPr>
              </w:pPrChange>
            </w:pPr>
          </w:p>
        </w:tc>
        <w:tc>
          <w:tcPr>
            <w:tcW w:w="1756" w:type="dxa"/>
          </w:tcPr>
          <w:p w14:paraId="370F0EEC" w14:textId="77777777" w:rsidR="00D005EC" w:rsidRDefault="00D005EC" w:rsidP="00E6227B">
            <w:pPr>
              <w:spacing w:line="276" w:lineRule="auto"/>
              <w:rPr>
                <w:ins w:id="13024" w:author="phuong vu" w:date="2018-11-23T09:38:00Z"/>
                <w:lang w:val="en-US"/>
              </w:rPr>
              <w:pPrChange w:id="13025" w:author="phuong vu" w:date="2018-11-23T13:48:00Z">
                <w:pPr>
                  <w:spacing w:line="360" w:lineRule="auto"/>
                </w:pPr>
              </w:pPrChange>
            </w:pPr>
          </w:p>
        </w:tc>
      </w:tr>
      <w:tr w:rsidR="00D005EC" w14:paraId="733045DA" w14:textId="77777777" w:rsidTr="005D03AE">
        <w:trPr>
          <w:ins w:id="13026" w:author="phuong vu" w:date="2018-11-23T09:38:00Z"/>
        </w:trPr>
        <w:tc>
          <w:tcPr>
            <w:tcW w:w="805" w:type="dxa"/>
          </w:tcPr>
          <w:p w14:paraId="6B32D204" w14:textId="43E747D0" w:rsidR="00D005EC" w:rsidRDefault="00D005EC" w:rsidP="00E6227B">
            <w:pPr>
              <w:spacing w:line="276" w:lineRule="auto"/>
              <w:jc w:val="center"/>
              <w:rPr>
                <w:ins w:id="13027" w:author="phuong vu" w:date="2018-11-23T09:38:00Z"/>
                <w:lang w:val="en-US"/>
              </w:rPr>
              <w:pPrChange w:id="13028" w:author="phuong vu" w:date="2018-11-23T13:48:00Z">
                <w:pPr>
                  <w:spacing w:line="360" w:lineRule="auto"/>
                  <w:jc w:val="center"/>
                </w:pPr>
              </w:pPrChange>
            </w:pPr>
          </w:p>
        </w:tc>
        <w:tc>
          <w:tcPr>
            <w:tcW w:w="1980" w:type="dxa"/>
          </w:tcPr>
          <w:p w14:paraId="17AFD14D" w14:textId="3E2F9EAE" w:rsidR="00D005EC" w:rsidRDefault="00D005EC" w:rsidP="00E6227B">
            <w:pPr>
              <w:spacing w:line="276" w:lineRule="auto"/>
              <w:rPr>
                <w:ins w:id="13029" w:author="phuong vu" w:date="2018-11-23T09:38:00Z"/>
                <w:lang w:val="en-US"/>
              </w:rPr>
              <w:pPrChange w:id="13030" w:author="phuong vu" w:date="2018-11-23T13:48:00Z">
                <w:pPr>
                  <w:spacing w:line="360" w:lineRule="auto"/>
                </w:pPr>
              </w:pPrChange>
            </w:pPr>
          </w:p>
        </w:tc>
        <w:tc>
          <w:tcPr>
            <w:tcW w:w="2970" w:type="dxa"/>
          </w:tcPr>
          <w:p w14:paraId="4EFD358A" w14:textId="3873667D" w:rsidR="00D005EC" w:rsidRDefault="00D005EC" w:rsidP="00E6227B">
            <w:pPr>
              <w:spacing w:line="276" w:lineRule="auto"/>
              <w:rPr>
                <w:ins w:id="13031" w:author="phuong vu" w:date="2018-11-23T09:38:00Z"/>
                <w:lang w:val="en-US"/>
              </w:rPr>
              <w:pPrChange w:id="13032" w:author="phuong vu" w:date="2018-11-23T13:48:00Z">
                <w:pPr>
                  <w:spacing w:line="360" w:lineRule="auto"/>
                </w:pPr>
              </w:pPrChange>
            </w:pPr>
          </w:p>
        </w:tc>
        <w:tc>
          <w:tcPr>
            <w:tcW w:w="1266" w:type="dxa"/>
          </w:tcPr>
          <w:p w14:paraId="62FBBC4F" w14:textId="77777777" w:rsidR="00D005EC" w:rsidRDefault="00D005EC" w:rsidP="00E6227B">
            <w:pPr>
              <w:spacing w:line="276" w:lineRule="auto"/>
              <w:rPr>
                <w:ins w:id="13033" w:author="phuong vu" w:date="2018-11-23T09:38:00Z"/>
                <w:lang w:val="en-US"/>
              </w:rPr>
              <w:pPrChange w:id="13034" w:author="phuong vu" w:date="2018-11-23T13:48:00Z">
                <w:pPr>
                  <w:spacing w:line="360" w:lineRule="auto"/>
                </w:pPr>
              </w:pPrChange>
            </w:pPr>
          </w:p>
        </w:tc>
        <w:tc>
          <w:tcPr>
            <w:tcW w:w="1756" w:type="dxa"/>
          </w:tcPr>
          <w:p w14:paraId="6E73FFFC" w14:textId="77777777" w:rsidR="00D005EC" w:rsidRDefault="00D005EC" w:rsidP="00E6227B">
            <w:pPr>
              <w:spacing w:line="276" w:lineRule="auto"/>
              <w:rPr>
                <w:ins w:id="13035" w:author="phuong vu" w:date="2018-11-23T09:38:00Z"/>
                <w:lang w:val="en-US"/>
              </w:rPr>
              <w:pPrChange w:id="13036" w:author="phuong vu" w:date="2018-11-23T13:48:00Z">
                <w:pPr>
                  <w:spacing w:line="360" w:lineRule="auto"/>
                </w:pPr>
              </w:pPrChange>
            </w:pPr>
          </w:p>
        </w:tc>
      </w:tr>
      <w:tr w:rsidR="00D005EC" w14:paraId="16D74482" w14:textId="77777777" w:rsidTr="005D03AE">
        <w:trPr>
          <w:ins w:id="13037" w:author="phuong vu" w:date="2018-11-23T09:38:00Z"/>
        </w:trPr>
        <w:tc>
          <w:tcPr>
            <w:tcW w:w="805" w:type="dxa"/>
          </w:tcPr>
          <w:p w14:paraId="1DF4BE33" w14:textId="247D1D59" w:rsidR="00D005EC" w:rsidRDefault="00D005EC" w:rsidP="00E6227B">
            <w:pPr>
              <w:spacing w:line="276" w:lineRule="auto"/>
              <w:jc w:val="center"/>
              <w:rPr>
                <w:ins w:id="13038" w:author="phuong vu" w:date="2018-11-23T09:38:00Z"/>
                <w:lang w:val="en-US"/>
              </w:rPr>
              <w:pPrChange w:id="13039" w:author="phuong vu" w:date="2018-11-23T13:48:00Z">
                <w:pPr>
                  <w:spacing w:line="360" w:lineRule="auto"/>
                  <w:jc w:val="center"/>
                </w:pPr>
              </w:pPrChange>
            </w:pPr>
          </w:p>
        </w:tc>
        <w:tc>
          <w:tcPr>
            <w:tcW w:w="1980" w:type="dxa"/>
          </w:tcPr>
          <w:p w14:paraId="513163B2" w14:textId="6F6C3012" w:rsidR="00D005EC" w:rsidRDefault="00D005EC" w:rsidP="00E6227B">
            <w:pPr>
              <w:spacing w:line="276" w:lineRule="auto"/>
              <w:rPr>
                <w:ins w:id="13040" w:author="phuong vu" w:date="2018-11-23T09:38:00Z"/>
                <w:lang w:val="en-US"/>
              </w:rPr>
              <w:pPrChange w:id="13041" w:author="phuong vu" w:date="2018-11-23T13:48:00Z">
                <w:pPr>
                  <w:spacing w:line="360" w:lineRule="auto"/>
                </w:pPr>
              </w:pPrChange>
            </w:pPr>
          </w:p>
        </w:tc>
        <w:tc>
          <w:tcPr>
            <w:tcW w:w="2970" w:type="dxa"/>
          </w:tcPr>
          <w:p w14:paraId="6ECA9434" w14:textId="03940471" w:rsidR="00D005EC" w:rsidRDefault="00D005EC" w:rsidP="00E6227B">
            <w:pPr>
              <w:spacing w:line="276" w:lineRule="auto"/>
              <w:rPr>
                <w:ins w:id="13042" w:author="phuong vu" w:date="2018-11-23T09:38:00Z"/>
                <w:lang w:val="en-US"/>
              </w:rPr>
              <w:pPrChange w:id="13043" w:author="phuong vu" w:date="2018-11-23T13:48:00Z">
                <w:pPr>
                  <w:spacing w:line="360" w:lineRule="auto"/>
                </w:pPr>
              </w:pPrChange>
            </w:pPr>
          </w:p>
        </w:tc>
        <w:tc>
          <w:tcPr>
            <w:tcW w:w="1266" w:type="dxa"/>
          </w:tcPr>
          <w:p w14:paraId="6CA48859" w14:textId="77777777" w:rsidR="00D005EC" w:rsidRDefault="00D005EC" w:rsidP="00E6227B">
            <w:pPr>
              <w:spacing w:line="276" w:lineRule="auto"/>
              <w:rPr>
                <w:ins w:id="13044" w:author="phuong vu" w:date="2018-11-23T09:38:00Z"/>
                <w:lang w:val="en-US"/>
              </w:rPr>
              <w:pPrChange w:id="13045" w:author="phuong vu" w:date="2018-11-23T13:48:00Z">
                <w:pPr>
                  <w:spacing w:line="360" w:lineRule="auto"/>
                </w:pPr>
              </w:pPrChange>
            </w:pPr>
          </w:p>
        </w:tc>
        <w:tc>
          <w:tcPr>
            <w:tcW w:w="1756" w:type="dxa"/>
          </w:tcPr>
          <w:p w14:paraId="7F0FA91A" w14:textId="77777777" w:rsidR="00D005EC" w:rsidRDefault="00D005EC" w:rsidP="00E6227B">
            <w:pPr>
              <w:spacing w:line="276" w:lineRule="auto"/>
              <w:rPr>
                <w:ins w:id="13046" w:author="phuong vu" w:date="2018-11-23T09:38:00Z"/>
                <w:lang w:val="en-US"/>
              </w:rPr>
              <w:pPrChange w:id="13047" w:author="phuong vu" w:date="2018-11-23T13:48:00Z">
                <w:pPr>
                  <w:spacing w:line="360" w:lineRule="auto"/>
                </w:pPr>
              </w:pPrChange>
            </w:pPr>
          </w:p>
        </w:tc>
      </w:tr>
      <w:tr w:rsidR="00D005EC" w14:paraId="3F7EE8B3" w14:textId="77777777" w:rsidTr="005D03AE">
        <w:trPr>
          <w:ins w:id="13048" w:author="phuong vu" w:date="2018-11-23T09:38:00Z"/>
        </w:trPr>
        <w:tc>
          <w:tcPr>
            <w:tcW w:w="805" w:type="dxa"/>
          </w:tcPr>
          <w:p w14:paraId="5B6BDEA8" w14:textId="6C4A60A8" w:rsidR="00D005EC" w:rsidRDefault="00D005EC" w:rsidP="00E6227B">
            <w:pPr>
              <w:spacing w:line="276" w:lineRule="auto"/>
              <w:jc w:val="center"/>
              <w:rPr>
                <w:ins w:id="13049" w:author="phuong vu" w:date="2018-11-23T09:38:00Z"/>
                <w:lang w:val="en-US"/>
              </w:rPr>
              <w:pPrChange w:id="13050" w:author="phuong vu" w:date="2018-11-23T13:48:00Z">
                <w:pPr>
                  <w:spacing w:line="360" w:lineRule="auto"/>
                  <w:jc w:val="center"/>
                </w:pPr>
              </w:pPrChange>
            </w:pPr>
          </w:p>
        </w:tc>
        <w:tc>
          <w:tcPr>
            <w:tcW w:w="1980" w:type="dxa"/>
          </w:tcPr>
          <w:p w14:paraId="5449AC0C" w14:textId="704D9B44" w:rsidR="00D005EC" w:rsidRDefault="00D005EC" w:rsidP="00E6227B">
            <w:pPr>
              <w:spacing w:line="276" w:lineRule="auto"/>
              <w:rPr>
                <w:ins w:id="13051" w:author="phuong vu" w:date="2018-11-23T09:38:00Z"/>
                <w:lang w:val="en-US"/>
              </w:rPr>
              <w:pPrChange w:id="13052" w:author="phuong vu" w:date="2018-11-23T13:48:00Z">
                <w:pPr>
                  <w:spacing w:line="360" w:lineRule="auto"/>
                </w:pPr>
              </w:pPrChange>
            </w:pPr>
          </w:p>
        </w:tc>
        <w:tc>
          <w:tcPr>
            <w:tcW w:w="2970" w:type="dxa"/>
          </w:tcPr>
          <w:p w14:paraId="295A1A1C" w14:textId="5B2D34C0" w:rsidR="00D005EC" w:rsidRDefault="00D005EC" w:rsidP="00E6227B">
            <w:pPr>
              <w:spacing w:line="276" w:lineRule="auto"/>
              <w:rPr>
                <w:ins w:id="13053" w:author="phuong vu" w:date="2018-11-23T09:38:00Z"/>
                <w:lang w:val="en-US"/>
              </w:rPr>
              <w:pPrChange w:id="13054" w:author="phuong vu" w:date="2018-11-23T13:48:00Z">
                <w:pPr>
                  <w:spacing w:line="360" w:lineRule="auto"/>
                </w:pPr>
              </w:pPrChange>
            </w:pPr>
          </w:p>
        </w:tc>
        <w:tc>
          <w:tcPr>
            <w:tcW w:w="1266" w:type="dxa"/>
          </w:tcPr>
          <w:p w14:paraId="00A85E2C" w14:textId="77777777" w:rsidR="00D005EC" w:rsidRDefault="00D005EC" w:rsidP="00E6227B">
            <w:pPr>
              <w:spacing w:line="276" w:lineRule="auto"/>
              <w:rPr>
                <w:ins w:id="13055" w:author="phuong vu" w:date="2018-11-23T09:38:00Z"/>
                <w:lang w:val="en-US"/>
              </w:rPr>
              <w:pPrChange w:id="13056" w:author="phuong vu" w:date="2018-11-23T13:48:00Z">
                <w:pPr>
                  <w:spacing w:line="360" w:lineRule="auto"/>
                </w:pPr>
              </w:pPrChange>
            </w:pPr>
          </w:p>
        </w:tc>
        <w:tc>
          <w:tcPr>
            <w:tcW w:w="1756" w:type="dxa"/>
          </w:tcPr>
          <w:p w14:paraId="563161B9" w14:textId="77777777" w:rsidR="00D005EC" w:rsidRDefault="00D005EC" w:rsidP="00E6227B">
            <w:pPr>
              <w:spacing w:line="276" w:lineRule="auto"/>
              <w:rPr>
                <w:ins w:id="13057" w:author="phuong vu" w:date="2018-11-23T09:38:00Z"/>
                <w:lang w:val="en-US"/>
              </w:rPr>
              <w:pPrChange w:id="13058" w:author="phuong vu" w:date="2018-11-23T13:48:00Z">
                <w:pPr>
                  <w:spacing w:line="360" w:lineRule="auto"/>
                </w:pPr>
              </w:pPrChange>
            </w:pPr>
          </w:p>
        </w:tc>
      </w:tr>
      <w:tr w:rsidR="00D005EC" w14:paraId="2DFB6F3F" w14:textId="77777777" w:rsidTr="005D03AE">
        <w:trPr>
          <w:ins w:id="13059" w:author="phuong vu" w:date="2018-11-23T09:38:00Z"/>
        </w:trPr>
        <w:tc>
          <w:tcPr>
            <w:tcW w:w="805" w:type="dxa"/>
          </w:tcPr>
          <w:p w14:paraId="02B1EEF3" w14:textId="5C802C66" w:rsidR="00D005EC" w:rsidRDefault="00D005EC" w:rsidP="00E6227B">
            <w:pPr>
              <w:spacing w:line="276" w:lineRule="auto"/>
              <w:jc w:val="center"/>
              <w:rPr>
                <w:ins w:id="13060" w:author="phuong vu" w:date="2018-11-23T09:38:00Z"/>
                <w:lang w:val="en-US"/>
              </w:rPr>
              <w:pPrChange w:id="13061" w:author="phuong vu" w:date="2018-11-23T13:48:00Z">
                <w:pPr>
                  <w:spacing w:line="360" w:lineRule="auto"/>
                  <w:jc w:val="center"/>
                </w:pPr>
              </w:pPrChange>
            </w:pPr>
          </w:p>
        </w:tc>
        <w:tc>
          <w:tcPr>
            <w:tcW w:w="1980" w:type="dxa"/>
          </w:tcPr>
          <w:p w14:paraId="7F28A489" w14:textId="71080A4D" w:rsidR="00D005EC" w:rsidRDefault="00D005EC" w:rsidP="00E6227B">
            <w:pPr>
              <w:spacing w:line="276" w:lineRule="auto"/>
              <w:rPr>
                <w:ins w:id="13062" w:author="phuong vu" w:date="2018-11-23T09:38:00Z"/>
                <w:lang w:val="en-US"/>
              </w:rPr>
              <w:pPrChange w:id="13063" w:author="phuong vu" w:date="2018-11-23T13:48:00Z">
                <w:pPr>
                  <w:spacing w:line="360" w:lineRule="auto"/>
                </w:pPr>
              </w:pPrChange>
            </w:pPr>
          </w:p>
        </w:tc>
        <w:tc>
          <w:tcPr>
            <w:tcW w:w="2970" w:type="dxa"/>
          </w:tcPr>
          <w:p w14:paraId="553D07D1" w14:textId="322C8571" w:rsidR="00D005EC" w:rsidRDefault="00D005EC" w:rsidP="00E6227B">
            <w:pPr>
              <w:spacing w:line="276" w:lineRule="auto"/>
              <w:rPr>
                <w:ins w:id="13064" w:author="phuong vu" w:date="2018-11-23T09:38:00Z"/>
                <w:lang w:val="en-US"/>
              </w:rPr>
              <w:pPrChange w:id="13065" w:author="phuong vu" w:date="2018-11-23T13:48:00Z">
                <w:pPr>
                  <w:spacing w:line="360" w:lineRule="auto"/>
                </w:pPr>
              </w:pPrChange>
            </w:pPr>
          </w:p>
        </w:tc>
        <w:tc>
          <w:tcPr>
            <w:tcW w:w="1266" w:type="dxa"/>
          </w:tcPr>
          <w:p w14:paraId="2161CAFF" w14:textId="77777777" w:rsidR="00D005EC" w:rsidRDefault="00D005EC" w:rsidP="00E6227B">
            <w:pPr>
              <w:spacing w:line="276" w:lineRule="auto"/>
              <w:rPr>
                <w:ins w:id="13066" w:author="phuong vu" w:date="2018-11-23T09:38:00Z"/>
                <w:lang w:val="en-US"/>
              </w:rPr>
              <w:pPrChange w:id="13067" w:author="phuong vu" w:date="2018-11-23T13:48:00Z">
                <w:pPr>
                  <w:spacing w:line="360" w:lineRule="auto"/>
                </w:pPr>
              </w:pPrChange>
            </w:pPr>
          </w:p>
        </w:tc>
        <w:tc>
          <w:tcPr>
            <w:tcW w:w="1756" w:type="dxa"/>
          </w:tcPr>
          <w:p w14:paraId="3FB56BF5" w14:textId="77777777" w:rsidR="00D005EC" w:rsidRDefault="00D005EC" w:rsidP="00E6227B">
            <w:pPr>
              <w:spacing w:line="276" w:lineRule="auto"/>
              <w:rPr>
                <w:ins w:id="13068" w:author="phuong vu" w:date="2018-11-23T09:38:00Z"/>
                <w:lang w:val="en-US"/>
              </w:rPr>
              <w:pPrChange w:id="13069" w:author="phuong vu" w:date="2018-11-23T13:48:00Z">
                <w:pPr>
                  <w:spacing w:line="360" w:lineRule="auto"/>
                </w:pPr>
              </w:pPrChange>
            </w:pPr>
          </w:p>
        </w:tc>
      </w:tr>
      <w:tr w:rsidR="00D005EC" w14:paraId="56D2731A" w14:textId="77777777" w:rsidTr="005D03AE">
        <w:trPr>
          <w:ins w:id="13070" w:author="phuong vu" w:date="2018-11-23T09:38:00Z"/>
        </w:trPr>
        <w:tc>
          <w:tcPr>
            <w:tcW w:w="805" w:type="dxa"/>
          </w:tcPr>
          <w:p w14:paraId="21E7842D" w14:textId="7A805E1E" w:rsidR="00D005EC" w:rsidRDefault="00D005EC" w:rsidP="00E6227B">
            <w:pPr>
              <w:spacing w:line="276" w:lineRule="auto"/>
              <w:jc w:val="center"/>
              <w:rPr>
                <w:ins w:id="13071" w:author="phuong vu" w:date="2018-11-23T09:38:00Z"/>
                <w:lang w:val="en-US"/>
              </w:rPr>
              <w:pPrChange w:id="13072" w:author="phuong vu" w:date="2018-11-23T13:48:00Z">
                <w:pPr>
                  <w:spacing w:line="360" w:lineRule="auto"/>
                  <w:jc w:val="center"/>
                </w:pPr>
              </w:pPrChange>
            </w:pPr>
          </w:p>
        </w:tc>
        <w:tc>
          <w:tcPr>
            <w:tcW w:w="1980" w:type="dxa"/>
          </w:tcPr>
          <w:p w14:paraId="49C68658" w14:textId="2559A0F3" w:rsidR="00D005EC" w:rsidRDefault="00D005EC" w:rsidP="00E6227B">
            <w:pPr>
              <w:spacing w:line="276" w:lineRule="auto"/>
              <w:rPr>
                <w:ins w:id="13073" w:author="phuong vu" w:date="2018-11-23T09:38:00Z"/>
                <w:lang w:val="en-US"/>
              </w:rPr>
              <w:pPrChange w:id="13074" w:author="phuong vu" w:date="2018-11-23T13:48:00Z">
                <w:pPr>
                  <w:spacing w:line="360" w:lineRule="auto"/>
                </w:pPr>
              </w:pPrChange>
            </w:pPr>
          </w:p>
        </w:tc>
        <w:tc>
          <w:tcPr>
            <w:tcW w:w="2970" w:type="dxa"/>
          </w:tcPr>
          <w:p w14:paraId="601CA932" w14:textId="32BA04DF" w:rsidR="00D005EC" w:rsidRDefault="00D005EC" w:rsidP="00E6227B">
            <w:pPr>
              <w:spacing w:line="276" w:lineRule="auto"/>
              <w:rPr>
                <w:ins w:id="13075" w:author="phuong vu" w:date="2018-11-23T09:38:00Z"/>
                <w:lang w:val="en-US"/>
              </w:rPr>
              <w:pPrChange w:id="13076" w:author="phuong vu" w:date="2018-11-23T13:48:00Z">
                <w:pPr>
                  <w:spacing w:line="360" w:lineRule="auto"/>
                </w:pPr>
              </w:pPrChange>
            </w:pPr>
          </w:p>
        </w:tc>
        <w:tc>
          <w:tcPr>
            <w:tcW w:w="1266" w:type="dxa"/>
          </w:tcPr>
          <w:p w14:paraId="4693CB17" w14:textId="77777777" w:rsidR="00D005EC" w:rsidRDefault="00D005EC" w:rsidP="00E6227B">
            <w:pPr>
              <w:spacing w:line="276" w:lineRule="auto"/>
              <w:rPr>
                <w:ins w:id="13077" w:author="phuong vu" w:date="2018-11-23T09:38:00Z"/>
                <w:lang w:val="en-US"/>
              </w:rPr>
              <w:pPrChange w:id="13078" w:author="phuong vu" w:date="2018-11-23T13:48:00Z">
                <w:pPr>
                  <w:spacing w:line="360" w:lineRule="auto"/>
                </w:pPr>
              </w:pPrChange>
            </w:pPr>
          </w:p>
        </w:tc>
        <w:tc>
          <w:tcPr>
            <w:tcW w:w="1756" w:type="dxa"/>
          </w:tcPr>
          <w:p w14:paraId="2EE308B9" w14:textId="77777777" w:rsidR="00D005EC" w:rsidRDefault="00D005EC" w:rsidP="00E6227B">
            <w:pPr>
              <w:spacing w:line="276" w:lineRule="auto"/>
              <w:rPr>
                <w:ins w:id="13079" w:author="phuong vu" w:date="2018-11-23T09:38:00Z"/>
                <w:lang w:val="en-US"/>
              </w:rPr>
              <w:pPrChange w:id="13080" w:author="phuong vu" w:date="2018-11-23T13:48:00Z">
                <w:pPr>
                  <w:spacing w:line="360" w:lineRule="auto"/>
                </w:pPr>
              </w:pPrChange>
            </w:pPr>
          </w:p>
        </w:tc>
      </w:tr>
      <w:tr w:rsidR="00D005EC" w14:paraId="30FF3C0C" w14:textId="77777777" w:rsidTr="005D03AE">
        <w:trPr>
          <w:ins w:id="13081" w:author="phuong vu" w:date="2018-11-23T09:38:00Z"/>
        </w:trPr>
        <w:tc>
          <w:tcPr>
            <w:tcW w:w="805" w:type="dxa"/>
          </w:tcPr>
          <w:p w14:paraId="62969ABD" w14:textId="7877A373" w:rsidR="00D005EC" w:rsidRDefault="00D005EC" w:rsidP="00E6227B">
            <w:pPr>
              <w:spacing w:line="276" w:lineRule="auto"/>
              <w:jc w:val="center"/>
              <w:rPr>
                <w:ins w:id="13082" w:author="phuong vu" w:date="2018-11-23T09:38:00Z"/>
                <w:lang w:val="en-US"/>
              </w:rPr>
              <w:pPrChange w:id="13083" w:author="phuong vu" w:date="2018-11-23T13:48:00Z">
                <w:pPr>
                  <w:spacing w:line="360" w:lineRule="auto"/>
                  <w:jc w:val="center"/>
                </w:pPr>
              </w:pPrChange>
            </w:pPr>
          </w:p>
        </w:tc>
        <w:tc>
          <w:tcPr>
            <w:tcW w:w="1980" w:type="dxa"/>
          </w:tcPr>
          <w:p w14:paraId="46BB2CE3" w14:textId="6DCD4FB4" w:rsidR="00D005EC" w:rsidRDefault="00D005EC" w:rsidP="00E6227B">
            <w:pPr>
              <w:spacing w:line="276" w:lineRule="auto"/>
              <w:rPr>
                <w:ins w:id="13084" w:author="phuong vu" w:date="2018-11-23T09:38:00Z"/>
                <w:lang w:val="en-US"/>
              </w:rPr>
              <w:pPrChange w:id="13085" w:author="phuong vu" w:date="2018-11-23T13:48:00Z">
                <w:pPr>
                  <w:spacing w:line="360" w:lineRule="auto"/>
                </w:pPr>
              </w:pPrChange>
            </w:pPr>
          </w:p>
        </w:tc>
        <w:tc>
          <w:tcPr>
            <w:tcW w:w="2970" w:type="dxa"/>
          </w:tcPr>
          <w:p w14:paraId="15B5CD58" w14:textId="29A7AEEB" w:rsidR="00D005EC" w:rsidRDefault="00D005EC" w:rsidP="00E6227B">
            <w:pPr>
              <w:spacing w:line="276" w:lineRule="auto"/>
              <w:rPr>
                <w:ins w:id="13086" w:author="phuong vu" w:date="2018-11-23T09:38:00Z"/>
                <w:lang w:val="en-US"/>
              </w:rPr>
              <w:pPrChange w:id="13087" w:author="phuong vu" w:date="2018-11-23T13:48:00Z">
                <w:pPr>
                  <w:spacing w:line="360" w:lineRule="auto"/>
                </w:pPr>
              </w:pPrChange>
            </w:pPr>
          </w:p>
        </w:tc>
        <w:tc>
          <w:tcPr>
            <w:tcW w:w="1266" w:type="dxa"/>
          </w:tcPr>
          <w:p w14:paraId="7A936A61" w14:textId="77777777" w:rsidR="00D005EC" w:rsidRDefault="00D005EC" w:rsidP="00E6227B">
            <w:pPr>
              <w:spacing w:line="276" w:lineRule="auto"/>
              <w:rPr>
                <w:ins w:id="13088" w:author="phuong vu" w:date="2018-11-23T09:38:00Z"/>
                <w:lang w:val="en-US"/>
              </w:rPr>
              <w:pPrChange w:id="13089" w:author="phuong vu" w:date="2018-11-23T13:48:00Z">
                <w:pPr>
                  <w:spacing w:line="360" w:lineRule="auto"/>
                </w:pPr>
              </w:pPrChange>
            </w:pPr>
          </w:p>
        </w:tc>
        <w:tc>
          <w:tcPr>
            <w:tcW w:w="1756" w:type="dxa"/>
          </w:tcPr>
          <w:p w14:paraId="0464FB09" w14:textId="77777777" w:rsidR="00D005EC" w:rsidRDefault="00D005EC" w:rsidP="00E6227B">
            <w:pPr>
              <w:spacing w:line="276" w:lineRule="auto"/>
              <w:rPr>
                <w:ins w:id="13090" w:author="phuong vu" w:date="2018-11-23T09:38:00Z"/>
                <w:lang w:val="en-US"/>
              </w:rPr>
              <w:pPrChange w:id="13091" w:author="phuong vu" w:date="2018-11-23T13:48:00Z">
                <w:pPr>
                  <w:spacing w:line="360" w:lineRule="auto"/>
                </w:pPr>
              </w:pPrChange>
            </w:pPr>
          </w:p>
        </w:tc>
      </w:tr>
      <w:tr w:rsidR="00D005EC" w14:paraId="7FDBEE62" w14:textId="77777777" w:rsidTr="005D03AE">
        <w:trPr>
          <w:ins w:id="13092" w:author="phuong vu" w:date="2018-11-23T09:38:00Z"/>
        </w:trPr>
        <w:tc>
          <w:tcPr>
            <w:tcW w:w="805" w:type="dxa"/>
          </w:tcPr>
          <w:p w14:paraId="4AAF5F8A" w14:textId="16DDD2FD" w:rsidR="00D005EC" w:rsidRDefault="00D005EC" w:rsidP="00E6227B">
            <w:pPr>
              <w:spacing w:line="276" w:lineRule="auto"/>
              <w:jc w:val="center"/>
              <w:rPr>
                <w:ins w:id="13093" w:author="phuong vu" w:date="2018-11-23T09:38:00Z"/>
                <w:lang w:val="en-US"/>
              </w:rPr>
              <w:pPrChange w:id="13094" w:author="phuong vu" w:date="2018-11-23T13:48:00Z">
                <w:pPr>
                  <w:spacing w:line="360" w:lineRule="auto"/>
                  <w:jc w:val="center"/>
                </w:pPr>
              </w:pPrChange>
            </w:pPr>
          </w:p>
        </w:tc>
        <w:tc>
          <w:tcPr>
            <w:tcW w:w="1980" w:type="dxa"/>
          </w:tcPr>
          <w:p w14:paraId="44F12067" w14:textId="40F1C9F7" w:rsidR="00D005EC" w:rsidRDefault="00D005EC" w:rsidP="00E6227B">
            <w:pPr>
              <w:spacing w:line="276" w:lineRule="auto"/>
              <w:rPr>
                <w:ins w:id="13095" w:author="phuong vu" w:date="2018-11-23T09:38:00Z"/>
                <w:lang w:val="en-US"/>
              </w:rPr>
              <w:pPrChange w:id="13096" w:author="phuong vu" w:date="2018-11-23T13:48:00Z">
                <w:pPr>
                  <w:spacing w:line="360" w:lineRule="auto"/>
                </w:pPr>
              </w:pPrChange>
            </w:pPr>
          </w:p>
        </w:tc>
        <w:tc>
          <w:tcPr>
            <w:tcW w:w="2970" w:type="dxa"/>
          </w:tcPr>
          <w:p w14:paraId="7174DF24" w14:textId="3A4D4235" w:rsidR="00D005EC" w:rsidRDefault="00D005EC" w:rsidP="00E6227B">
            <w:pPr>
              <w:spacing w:line="276" w:lineRule="auto"/>
              <w:rPr>
                <w:ins w:id="13097" w:author="phuong vu" w:date="2018-11-23T09:38:00Z"/>
                <w:lang w:val="en-US"/>
              </w:rPr>
              <w:pPrChange w:id="13098" w:author="phuong vu" w:date="2018-11-23T13:48:00Z">
                <w:pPr>
                  <w:spacing w:line="360" w:lineRule="auto"/>
                </w:pPr>
              </w:pPrChange>
            </w:pPr>
          </w:p>
        </w:tc>
        <w:tc>
          <w:tcPr>
            <w:tcW w:w="1266" w:type="dxa"/>
          </w:tcPr>
          <w:p w14:paraId="2BA14C1C" w14:textId="77777777" w:rsidR="00D005EC" w:rsidRDefault="00D005EC" w:rsidP="00E6227B">
            <w:pPr>
              <w:spacing w:line="276" w:lineRule="auto"/>
              <w:rPr>
                <w:ins w:id="13099" w:author="phuong vu" w:date="2018-11-23T09:38:00Z"/>
                <w:lang w:val="en-US"/>
              </w:rPr>
              <w:pPrChange w:id="13100" w:author="phuong vu" w:date="2018-11-23T13:48:00Z">
                <w:pPr>
                  <w:spacing w:line="360" w:lineRule="auto"/>
                </w:pPr>
              </w:pPrChange>
            </w:pPr>
          </w:p>
        </w:tc>
        <w:tc>
          <w:tcPr>
            <w:tcW w:w="1756" w:type="dxa"/>
          </w:tcPr>
          <w:p w14:paraId="65F19487" w14:textId="77777777" w:rsidR="00D005EC" w:rsidRDefault="00D005EC" w:rsidP="00E6227B">
            <w:pPr>
              <w:spacing w:line="276" w:lineRule="auto"/>
              <w:rPr>
                <w:ins w:id="13101" w:author="phuong vu" w:date="2018-11-23T09:38:00Z"/>
                <w:lang w:val="en-US"/>
              </w:rPr>
              <w:pPrChange w:id="13102" w:author="phuong vu" w:date="2018-11-23T13:48:00Z">
                <w:pPr>
                  <w:spacing w:line="360" w:lineRule="auto"/>
                </w:pPr>
              </w:pPrChange>
            </w:pPr>
          </w:p>
        </w:tc>
      </w:tr>
      <w:tr w:rsidR="00D005EC" w14:paraId="10D11A04" w14:textId="77777777" w:rsidTr="005D03AE">
        <w:trPr>
          <w:ins w:id="13103" w:author="phuong vu" w:date="2018-11-23T09:38:00Z"/>
        </w:trPr>
        <w:tc>
          <w:tcPr>
            <w:tcW w:w="805" w:type="dxa"/>
          </w:tcPr>
          <w:p w14:paraId="335522A8" w14:textId="4E09A212" w:rsidR="00D005EC" w:rsidRDefault="00D005EC" w:rsidP="00E6227B">
            <w:pPr>
              <w:spacing w:line="276" w:lineRule="auto"/>
              <w:jc w:val="center"/>
              <w:rPr>
                <w:ins w:id="13104" w:author="phuong vu" w:date="2018-11-23T09:38:00Z"/>
                <w:lang w:val="en-US"/>
              </w:rPr>
              <w:pPrChange w:id="13105" w:author="phuong vu" w:date="2018-11-23T13:48:00Z">
                <w:pPr>
                  <w:spacing w:line="360" w:lineRule="auto"/>
                  <w:jc w:val="center"/>
                </w:pPr>
              </w:pPrChange>
            </w:pPr>
          </w:p>
        </w:tc>
        <w:tc>
          <w:tcPr>
            <w:tcW w:w="1980" w:type="dxa"/>
          </w:tcPr>
          <w:p w14:paraId="641F6703" w14:textId="397EBC46" w:rsidR="00D005EC" w:rsidRDefault="00D005EC" w:rsidP="00E6227B">
            <w:pPr>
              <w:spacing w:line="276" w:lineRule="auto"/>
              <w:rPr>
                <w:ins w:id="13106" w:author="phuong vu" w:date="2018-11-23T09:38:00Z"/>
                <w:lang w:val="en-US"/>
              </w:rPr>
              <w:pPrChange w:id="13107" w:author="phuong vu" w:date="2018-11-23T13:48:00Z">
                <w:pPr>
                  <w:spacing w:line="360" w:lineRule="auto"/>
                </w:pPr>
              </w:pPrChange>
            </w:pPr>
          </w:p>
        </w:tc>
        <w:tc>
          <w:tcPr>
            <w:tcW w:w="2970" w:type="dxa"/>
          </w:tcPr>
          <w:p w14:paraId="23BFD215" w14:textId="73EF2C2D" w:rsidR="00D005EC" w:rsidRDefault="00D005EC" w:rsidP="00E6227B">
            <w:pPr>
              <w:spacing w:line="276" w:lineRule="auto"/>
              <w:rPr>
                <w:ins w:id="13108" w:author="phuong vu" w:date="2018-11-23T09:38:00Z"/>
                <w:lang w:val="en-US"/>
              </w:rPr>
              <w:pPrChange w:id="13109" w:author="phuong vu" w:date="2018-11-23T13:48:00Z">
                <w:pPr>
                  <w:spacing w:line="360" w:lineRule="auto"/>
                </w:pPr>
              </w:pPrChange>
            </w:pPr>
          </w:p>
        </w:tc>
        <w:tc>
          <w:tcPr>
            <w:tcW w:w="1266" w:type="dxa"/>
          </w:tcPr>
          <w:p w14:paraId="10EB2A00" w14:textId="56F3E79C" w:rsidR="00D005EC" w:rsidRDefault="00D005EC" w:rsidP="00E6227B">
            <w:pPr>
              <w:spacing w:line="276" w:lineRule="auto"/>
              <w:jc w:val="center"/>
              <w:rPr>
                <w:ins w:id="13110" w:author="phuong vu" w:date="2018-11-23T09:38:00Z"/>
                <w:lang w:val="en-US"/>
              </w:rPr>
              <w:pPrChange w:id="13111" w:author="phuong vu" w:date="2018-11-23T13:48:00Z">
                <w:pPr>
                  <w:spacing w:line="360" w:lineRule="auto"/>
                  <w:jc w:val="center"/>
                </w:pPr>
              </w:pPrChange>
            </w:pPr>
          </w:p>
        </w:tc>
        <w:tc>
          <w:tcPr>
            <w:tcW w:w="1756" w:type="dxa"/>
          </w:tcPr>
          <w:p w14:paraId="28B70896" w14:textId="77777777" w:rsidR="00D005EC" w:rsidRDefault="00D005EC" w:rsidP="00E6227B">
            <w:pPr>
              <w:spacing w:line="276" w:lineRule="auto"/>
              <w:rPr>
                <w:ins w:id="13112" w:author="phuong vu" w:date="2018-11-23T09:38:00Z"/>
                <w:lang w:val="en-US"/>
              </w:rPr>
              <w:pPrChange w:id="13113" w:author="phuong vu" w:date="2018-11-23T13:48:00Z">
                <w:pPr>
                  <w:spacing w:line="360" w:lineRule="auto"/>
                </w:pPr>
              </w:pPrChange>
            </w:pPr>
          </w:p>
        </w:tc>
      </w:tr>
    </w:tbl>
    <w:p w14:paraId="6D5B448F" w14:textId="77777777" w:rsidR="00D005EC" w:rsidRPr="00D005EC" w:rsidRDefault="00D005EC" w:rsidP="00E6227B">
      <w:pPr>
        <w:spacing w:line="276" w:lineRule="auto"/>
        <w:rPr>
          <w:ins w:id="13114" w:author="phuong vu" w:date="2018-11-23T08:46:00Z"/>
          <w:lang w:val="en-US"/>
          <w:rPrChange w:id="13115" w:author="phuong vu" w:date="2018-11-23T09:37:00Z">
            <w:rPr>
              <w:ins w:id="13116" w:author="phuong vu" w:date="2018-11-23T08:46:00Z"/>
              <w:lang w:val="en-US"/>
            </w:rPr>
          </w:rPrChange>
        </w:rPr>
        <w:pPrChange w:id="13117" w:author="phuong vu" w:date="2018-11-23T13:48:00Z">
          <w:pPr>
            <w:pStyle w:val="Heading5"/>
          </w:pPr>
        </w:pPrChange>
      </w:pPr>
    </w:p>
    <w:p w14:paraId="0477BB6C" w14:textId="5BC1FF6C" w:rsidR="007E73AD" w:rsidRDefault="007E73AD" w:rsidP="00E6227B">
      <w:pPr>
        <w:pStyle w:val="Heading5"/>
        <w:spacing w:line="276" w:lineRule="auto"/>
        <w:rPr>
          <w:ins w:id="13118" w:author="phuong vu" w:date="2018-11-23T09:38:00Z"/>
          <w:lang w:val="en-US"/>
        </w:rPr>
        <w:pPrChange w:id="13119" w:author="phuong vu" w:date="2018-11-23T13:48:00Z">
          <w:pPr>
            <w:pStyle w:val="Heading5"/>
          </w:pPr>
        </w:pPrChange>
      </w:pPr>
      <w:ins w:id="13120" w:author="phuong vu" w:date="2018-11-23T08:46:00Z">
        <w:r>
          <w:rPr>
            <w:lang w:val="en-US"/>
          </w:rPr>
          <w:t>Dữ liệu sử dụng</w:t>
        </w:r>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D005EC" w14:paraId="1AB12D96" w14:textId="77777777" w:rsidTr="005D03AE">
        <w:trPr>
          <w:ins w:id="13121" w:author="phuong vu" w:date="2018-11-23T09:38:00Z"/>
        </w:trPr>
        <w:tc>
          <w:tcPr>
            <w:tcW w:w="805" w:type="dxa"/>
            <w:vMerge w:val="restart"/>
            <w:vAlign w:val="center"/>
          </w:tcPr>
          <w:p w14:paraId="4AB9B8BC" w14:textId="77777777" w:rsidR="00D005EC" w:rsidRPr="007F1EF1" w:rsidRDefault="00D005EC" w:rsidP="00E6227B">
            <w:pPr>
              <w:spacing w:line="276" w:lineRule="auto"/>
              <w:jc w:val="center"/>
              <w:rPr>
                <w:ins w:id="13122" w:author="phuong vu" w:date="2018-11-23T09:38:00Z"/>
                <w:b/>
                <w:lang w:val="en-US"/>
              </w:rPr>
              <w:pPrChange w:id="13123" w:author="phuong vu" w:date="2018-11-23T13:48:00Z">
                <w:pPr>
                  <w:spacing w:line="360" w:lineRule="auto"/>
                  <w:jc w:val="center"/>
                </w:pPr>
              </w:pPrChange>
            </w:pPr>
            <w:ins w:id="13124" w:author="phuong vu" w:date="2018-11-23T09:38:00Z">
              <w:r w:rsidRPr="007F1EF1">
                <w:rPr>
                  <w:b/>
                  <w:lang w:val="en-US"/>
                </w:rPr>
                <w:t>STT</w:t>
              </w:r>
            </w:ins>
          </w:p>
        </w:tc>
        <w:tc>
          <w:tcPr>
            <w:tcW w:w="2120" w:type="dxa"/>
            <w:vMerge w:val="restart"/>
            <w:vAlign w:val="center"/>
          </w:tcPr>
          <w:p w14:paraId="51F0F118" w14:textId="77777777" w:rsidR="00D005EC" w:rsidRPr="007F1EF1" w:rsidRDefault="00D005EC" w:rsidP="00E6227B">
            <w:pPr>
              <w:spacing w:line="276" w:lineRule="auto"/>
              <w:jc w:val="center"/>
              <w:rPr>
                <w:ins w:id="13125" w:author="phuong vu" w:date="2018-11-23T09:38:00Z"/>
                <w:b/>
                <w:lang w:val="en-US"/>
              </w:rPr>
              <w:pPrChange w:id="13126" w:author="phuong vu" w:date="2018-11-23T13:48:00Z">
                <w:pPr>
                  <w:spacing w:line="360" w:lineRule="auto"/>
                  <w:jc w:val="center"/>
                </w:pPr>
              </w:pPrChange>
            </w:pPr>
            <w:ins w:id="13127" w:author="phuong vu" w:date="2018-11-23T09:38:00Z">
              <w:r w:rsidRPr="007F1EF1">
                <w:rPr>
                  <w:b/>
                  <w:lang w:val="en-US"/>
                </w:rPr>
                <w:t>Tên bảng/</w:t>
              </w:r>
            </w:ins>
          </w:p>
          <w:p w14:paraId="235DF5AB" w14:textId="77777777" w:rsidR="00D005EC" w:rsidRPr="007F1EF1" w:rsidRDefault="00D005EC" w:rsidP="00E6227B">
            <w:pPr>
              <w:spacing w:line="276" w:lineRule="auto"/>
              <w:jc w:val="center"/>
              <w:rPr>
                <w:ins w:id="13128" w:author="phuong vu" w:date="2018-11-23T09:38:00Z"/>
                <w:b/>
                <w:lang w:val="en-US"/>
              </w:rPr>
              <w:pPrChange w:id="13129" w:author="phuong vu" w:date="2018-11-23T13:48:00Z">
                <w:pPr>
                  <w:spacing w:line="360" w:lineRule="auto"/>
                  <w:jc w:val="center"/>
                </w:pPr>
              </w:pPrChange>
            </w:pPr>
            <w:ins w:id="13130" w:author="phuong vu" w:date="2018-11-23T09:38:00Z">
              <w:r w:rsidRPr="007F1EF1">
                <w:rPr>
                  <w:b/>
                  <w:lang w:val="en-US"/>
                </w:rPr>
                <w:lastRenderedPageBreak/>
                <w:t>Cấu tr</w:t>
              </w:r>
              <w:r>
                <w:rPr>
                  <w:b/>
                  <w:lang w:val="en-US"/>
                </w:rPr>
                <w:t>ú</w:t>
              </w:r>
              <w:r w:rsidRPr="007F1EF1">
                <w:rPr>
                  <w:b/>
                  <w:lang w:val="en-US"/>
                </w:rPr>
                <w:t>c dữ liệu</w:t>
              </w:r>
            </w:ins>
          </w:p>
        </w:tc>
        <w:tc>
          <w:tcPr>
            <w:tcW w:w="5852" w:type="dxa"/>
            <w:gridSpan w:val="4"/>
            <w:vAlign w:val="center"/>
          </w:tcPr>
          <w:p w14:paraId="66A673B1" w14:textId="77777777" w:rsidR="00D005EC" w:rsidRPr="007F1EF1" w:rsidRDefault="00D005EC" w:rsidP="00E6227B">
            <w:pPr>
              <w:spacing w:line="276" w:lineRule="auto"/>
              <w:jc w:val="center"/>
              <w:rPr>
                <w:ins w:id="13131" w:author="phuong vu" w:date="2018-11-23T09:38:00Z"/>
                <w:b/>
                <w:lang w:val="en-US"/>
              </w:rPr>
              <w:pPrChange w:id="13132" w:author="phuong vu" w:date="2018-11-23T13:48:00Z">
                <w:pPr>
                  <w:spacing w:line="360" w:lineRule="auto"/>
                  <w:jc w:val="center"/>
                </w:pPr>
              </w:pPrChange>
            </w:pPr>
            <w:ins w:id="13133" w:author="phuong vu" w:date="2018-11-23T09:38:00Z">
              <w:r w:rsidRPr="007F1EF1">
                <w:rPr>
                  <w:b/>
                  <w:lang w:val="en-US"/>
                </w:rPr>
                <w:lastRenderedPageBreak/>
                <w:t>Phương thức</w:t>
              </w:r>
            </w:ins>
          </w:p>
        </w:tc>
      </w:tr>
      <w:tr w:rsidR="00D005EC" w14:paraId="42D096BF" w14:textId="77777777" w:rsidTr="005D03AE">
        <w:trPr>
          <w:ins w:id="13134" w:author="phuong vu" w:date="2018-11-23T09:38:00Z"/>
        </w:trPr>
        <w:tc>
          <w:tcPr>
            <w:tcW w:w="805" w:type="dxa"/>
            <w:vMerge/>
            <w:vAlign w:val="center"/>
          </w:tcPr>
          <w:p w14:paraId="1A2E96A1" w14:textId="77777777" w:rsidR="00D005EC" w:rsidRPr="007F1EF1" w:rsidRDefault="00D005EC" w:rsidP="00E6227B">
            <w:pPr>
              <w:spacing w:line="276" w:lineRule="auto"/>
              <w:jc w:val="center"/>
              <w:rPr>
                <w:ins w:id="13135" w:author="phuong vu" w:date="2018-11-23T09:38:00Z"/>
                <w:b/>
                <w:lang w:val="en-US"/>
              </w:rPr>
              <w:pPrChange w:id="13136" w:author="phuong vu" w:date="2018-11-23T13:48:00Z">
                <w:pPr>
                  <w:spacing w:line="360" w:lineRule="auto"/>
                  <w:jc w:val="center"/>
                </w:pPr>
              </w:pPrChange>
            </w:pPr>
          </w:p>
        </w:tc>
        <w:tc>
          <w:tcPr>
            <w:tcW w:w="2120" w:type="dxa"/>
            <w:vMerge/>
            <w:vAlign w:val="center"/>
          </w:tcPr>
          <w:p w14:paraId="08556EBD" w14:textId="77777777" w:rsidR="00D005EC" w:rsidRPr="007F1EF1" w:rsidRDefault="00D005EC" w:rsidP="00E6227B">
            <w:pPr>
              <w:spacing w:line="276" w:lineRule="auto"/>
              <w:jc w:val="center"/>
              <w:rPr>
                <w:ins w:id="13137" w:author="phuong vu" w:date="2018-11-23T09:38:00Z"/>
                <w:b/>
                <w:lang w:val="en-US"/>
              </w:rPr>
              <w:pPrChange w:id="13138" w:author="phuong vu" w:date="2018-11-23T13:48:00Z">
                <w:pPr>
                  <w:spacing w:line="360" w:lineRule="auto"/>
                  <w:jc w:val="center"/>
                </w:pPr>
              </w:pPrChange>
            </w:pPr>
          </w:p>
        </w:tc>
        <w:tc>
          <w:tcPr>
            <w:tcW w:w="1463" w:type="dxa"/>
            <w:vAlign w:val="center"/>
          </w:tcPr>
          <w:p w14:paraId="508610BE" w14:textId="77777777" w:rsidR="00D005EC" w:rsidRPr="007F1EF1" w:rsidRDefault="00D005EC" w:rsidP="00E6227B">
            <w:pPr>
              <w:spacing w:line="276" w:lineRule="auto"/>
              <w:jc w:val="center"/>
              <w:rPr>
                <w:ins w:id="13139" w:author="phuong vu" w:date="2018-11-23T09:38:00Z"/>
                <w:b/>
                <w:lang w:val="en-US"/>
              </w:rPr>
              <w:pPrChange w:id="13140" w:author="phuong vu" w:date="2018-11-23T13:48:00Z">
                <w:pPr>
                  <w:spacing w:line="360" w:lineRule="auto"/>
                  <w:jc w:val="center"/>
                </w:pPr>
              </w:pPrChange>
            </w:pPr>
            <w:ins w:id="13141" w:author="phuong vu" w:date="2018-11-23T09:38:00Z">
              <w:r w:rsidRPr="007F1EF1">
                <w:rPr>
                  <w:b/>
                  <w:lang w:val="en-US"/>
                </w:rPr>
                <w:t>Thêm</w:t>
              </w:r>
            </w:ins>
          </w:p>
        </w:tc>
        <w:tc>
          <w:tcPr>
            <w:tcW w:w="1463" w:type="dxa"/>
            <w:vAlign w:val="center"/>
          </w:tcPr>
          <w:p w14:paraId="423D18D2" w14:textId="77777777" w:rsidR="00D005EC" w:rsidRPr="007F1EF1" w:rsidRDefault="00D005EC" w:rsidP="00E6227B">
            <w:pPr>
              <w:spacing w:line="276" w:lineRule="auto"/>
              <w:jc w:val="center"/>
              <w:rPr>
                <w:ins w:id="13142" w:author="phuong vu" w:date="2018-11-23T09:38:00Z"/>
                <w:b/>
                <w:lang w:val="en-US"/>
              </w:rPr>
              <w:pPrChange w:id="13143" w:author="phuong vu" w:date="2018-11-23T13:48:00Z">
                <w:pPr>
                  <w:spacing w:line="360" w:lineRule="auto"/>
                  <w:jc w:val="center"/>
                </w:pPr>
              </w:pPrChange>
            </w:pPr>
            <w:ins w:id="13144" w:author="phuong vu" w:date="2018-11-23T09:38:00Z">
              <w:r w:rsidRPr="007F1EF1">
                <w:rPr>
                  <w:b/>
                  <w:lang w:val="en-US"/>
                </w:rPr>
                <w:t>Sửa</w:t>
              </w:r>
            </w:ins>
          </w:p>
        </w:tc>
        <w:tc>
          <w:tcPr>
            <w:tcW w:w="1463" w:type="dxa"/>
            <w:vAlign w:val="center"/>
          </w:tcPr>
          <w:p w14:paraId="3CEE1B4A" w14:textId="77777777" w:rsidR="00D005EC" w:rsidRPr="007F1EF1" w:rsidRDefault="00D005EC" w:rsidP="00E6227B">
            <w:pPr>
              <w:spacing w:line="276" w:lineRule="auto"/>
              <w:jc w:val="center"/>
              <w:rPr>
                <w:ins w:id="13145" w:author="phuong vu" w:date="2018-11-23T09:38:00Z"/>
                <w:b/>
                <w:lang w:val="en-US"/>
              </w:rPr>
              <w:pPrChange w:id="13146" w:author="phuong vu" w:date="2018-11-23T13:48:00Z">
                <w:pPr>
                  <w:spacing w:line="360" w:lineRule="auto"/>
                  <w:jc w:val="center"/>
                </w:pPr>
              </w:pPrChange>
            </w:pPr>
            <w:ins w:id="13147" w:author="phuong vu" w:date="2018-11-23T09:38:00Z">
              <w:r w:rsidRPr="007F1EF1">
                <w:rPr>
                  <w:b/>
                  <w:lang w:val="en-US"/>
                </w:rPr>
                <w:t>Xóa</w:t>
              </w:r>
            </w:ins>
          </w:p>
        </w:tc>
        <w:tc>
          <w:tcPr>
            <w:tcW w:w="1463" w:type="dxa"/>
            <w:vAlign w:val="center"/>
          </w:tcPr>
          <w:p w14:paraId="1599A80C" w14:textId="77777777" w:rsidR="00D005EC" w:rsidRPr="007F1EF1" w:rsidRDefault="00D005EC" w:rsidP="00E6227B">
            <w:pPr>
              <w:spacing w:line="276" w:lineRule="auto"/>
              <w:jc w:val="center"/>
              <w:rPr>
                <w:ins w:id="13148" w:author="phuong vu" w:date="2018-11-23T09:38:00Z"/>
                <w:b/>
                <w:lang w:val="en-US"/>
              </w:rPr>
              <w:pPrChange w:id="13149" w:author="phuong vu" w:date="2018-11-23T13:48:00Z">
                <w:pPr>
                  <w:spacing w:line="360" w:lineRule="auto"/>
                  <w:jc w:val="center"/>
                </w:pPr>
              </w:pPrChange>
            </w:pPr>
            <w:ins w:id="13150" w:author="phuong vu" w:date="2018-11-23T09:38:00Z">
              <w:r w:rsidRPr="007F1EF1">
                <w:rPr>
                  <w:b/>
                  <w:lang w:val="en-US"/>
                </w:rPr>
                <w:t>Truy vấn</w:t>
              </w:r>
            </w:ins>
          </w:p>
        </w:tc>
      </w:tr>
      <w:tr w:rsidR="00D005EC" w14:paraId="3C7217DD" w14:textId="77777777" w:rsidTr="005D03AE">
        <w:trPr>
          <w:ins w:id="13151" w:author="phuong vu" w:date="2018-11-23T09:38:00Z"/>
        </w:trPr>
        <w:tc>
          <w:tcPr>
            <w:tcW w:w="805" w:type="dxa"/>
          </w:tcPr>
          <w:p w14:paraId="5733F4AD" w14:textId="77777777" w:rsidR="00D005EC" w:rsidRDefault="00D005EC" w:rsidP="00E6227B">
            <w:pPr>
              <w:spacing w:line="276" w:lineRule="auto"/>
              <w:jc w:val="center"/>
              <w:rPr>
                <w:ins w:id="13152" w:author="phuong vu" w:date="2018-11-23T09:38:00Z"/>
                <w:lang w:val="en-US"/>
              </w:rPr>
              <w:pPrChange w:id="13153" w:author="phuong vu" w:date="2018-11-23T13:48:00Z">
                <w:pPr>
                  <w:spacing w:line="360" w:lineRule="auto"/>
                  <w:jc w:val="center"/>
                </w:pPr>
              </w:pPrChange>
            </w:pPr>
            <w:ins w:id="13154" w:author="phuong vu" w:date="2018-11-23T09:38:00Z">
              <w:r>
                <w:rPr>
                  <w:lang w:val="en-US"/>
                </w:rPr>
                <w:t>1</w:t>
              </w:r>
            </w:ins>
          </w:p>
        </w:tc>
        <w:tc>
          <w:tcPr>
            <w:tcW w:w="2120" w:type="dxa"/>
          </w:tcPr>
          <w:p w14:paraId="7F3E8223" w14:textId="6A6E5960" w:rsidR="00D005EC" w:rsidRDefault="005D03AE" w:rsidP="00E6227B">
            <w:pPr>
              <w:spacing w:line="276" w:lineRule="auto"/>
              <w:rPr>
                <w:ins w:id="13155" w:author="phuong vu" w:date="2018-11-23T09:38:00Z"/>
                <w:lang w:val="en-US"/>
              </w:rPr>
              <w:pPrChange w:id="13156" w:author="phuong vu" w:date="2018-11-23T13:48:00Z">
                <w:pPr>
                  <w:spacing w:line="360" w:lineRule="auto"/>
                </w:pPr>
              </w:pPrChange>
            </w:pPr>
            <w:ins w:id="13157" w:author="phuong vu" w:date="2018-11-23T09:38:00Z">
              <w:r>
                <w:rPr>
                  <w:lang w:val="en-US"/>
                </w:rPr>
                <w:t>customer_order</w:t>
              </w:r>
            </w:ins>
          </w:p>
        </w:tc>
        <w:tc>
          <w:tcPr>
            <w:tcW w:w="1463" w:type="dxa"/>
          </w:tcPr>
          <w:p w14:paraId="1C136B22" w14:textId="77777777" w:rsidR="00D005EC" w:rsidRDefault="00D005EC" w:rsidP="00E6227B">
            <w:pPr>
              <w:spacing w:line="276" w:lineRule="auto"/>
              <w:jc w:val="center"/>
              <w:rPr>
                <w:ins w:id="13158" w:author="phuong vu" w:date="2018-11-23T09:38:00Z"/>
                <w:lang w:val="en-US"/>
              </w:rPr>
              <w:pPrChange w:id="13159" w:author="phuong vu" w:date="2018-11-23T13:48:00Z">
                <w:pPr>
                  <w:spacing w:line="360" w:lineRule="auto"/>
                  <w:jc w:val="center"/>
                </w:pPr>
              </w:pPrChange>
            </w:pPr>
          </w:p>
        </w:tc>
        <w:tc>
          <w:tcPr>
            <w:tcW w:w="1463" w:type="dxa"/>
          </w:tcPr>
          <w:p w14:paraId="3001B8EA" w14:textId="02A72CD4" w:rsidR="00D005EC" w:rsidRDefault="005D03AE" w:rsidP="00E6227B">
            <w:pPr>
              <w:spacing w:line="276" w:lineRule="auto"/>
              <w:jc w:val="center"/>
              <w:rPr>
                <w:ins w:id="13160" w:author="phuong vu" w:date="2018-11-23T09:38:00Z"/>
                <w:lang w:val="en-US"/>
              </w:rPr>
              <w:pPrChange w:id="13161" w:author="phuong vu" w:date="2018-11-23T13:48:00Z">
                <w:pPr>
                  <w:spacing w:line="360" w:lineRule="auto"/>
                  <w:jc w:val="center"/>
                </w:pPr>
              </w:pPrChange>
            </w:pPr>
            <w:ins w:id="13162" w:author="phuong vu" w:date="2018-11-23T09:41:00Z">
              <w:r>
                <w:rPr>
                  <w:lang w:val="en-US"/>
                </w:rPr>
                <w:t>X</w:t>
              </w:r>
            </w:ins>
          </w:p>
        </w:tc>
        <w:tc>
          <w:tcPr>
            <w:tcW w:w="1463" w:type="dxa"/>
          </w:tcPr>
          <w:p w14:paraId="4D1FC060" w14:textId="77777777" w:rsidR="00D005EC" w:rsidRDefault="00D005EC" w:rsidP="00E6227B">
            <w:pPr>
              <w:spacing w:line="276" w:lineRule="auto"/>
              <w:jc w:val="center"/>
              <w:rPr>
                <w:ins w:id="13163" w:author="phuong vu" w:date="2018-11-23T09:38:00Z"/>
                <w:lang w:val="en-US"/>
              </w:rPr>
              <w:pPrChange w:id="13164" w:author="phuong vu" w:date="2018-11-23T13:48:00Z">
                <w:pPr>
                  <w:spacing w:line="360" w:lineRule="auto"/>
                  <w:jc w:val="center"/>
                </w:pPr>
              </w:pPrChange>
            </w:pPr>
          </w:p>
        </w:tc>
        <w:tc>
          <w:tcPr>
            <w:tcW w:w="1463" w:type="dxa"/>
          </w:tcPr>
          <w:p w14:paraId="5623F4C5" w14:textId="77777777" w:rsidR="00D005EC" w:rsidRDefault="00D005EC" w:rsidP="00E6227B">
            <w:pPr>
              <w:spacing w:line="276" w:lineRule="auto"/>
              <w:jc w:val="center"/>
              <w:rPr>
                <w:ins w:id="13165" w:author="phuong vu" w:date="2018-11-23T09:38:00Z"/>
                <w:lang w:val="en-US"/>
              </w:rPr>
              <w:pPrChange w:id="13166" w:author="phuong vu" w:date="2018-11-23T13:48:00Z">
                <w:pPr>
                  <w:jc w:val="center"/>
                </w:pPr>
              </w:pPrChange>
            </w:pPr>
            <w:ins w:id="13167" w:author="phuong vu" w:date="2018-11-23T09:38:00Z">
              <w:r>
                <w:rPr>
                  <w:lang w:val="en-US"/>
                </w:rPr>
                <w:t>X</w:t>
              </w:r>
            </w:ins>
          </w:p>
        </w:tc>
      </w:tr>
      <w:tr w:rsidR="00D005EC" w14:paraId="3E4FF9D9" w14:textId="77777777" w:rsidTr="005D03AE">
        <w:trPr>
          <w:ins w:id="13168" w:author="phuong vu" w:date="2018-11-23T09:38:00Z"/>
        </w:trPr>
        <w:tc>
          <w:tcPr>
            <w:tcW w:w="805" w:type="dxa"/>
          </w:tcPr>
          <w:p w14:paraId="000A3B27" w14:textId="77777777" w:rsidR="00D005EC" w:rsidRDefault="00D005EC" w:rsidP="00E6227B">
            <w:pPr>
              <w:spacing w:line="276" w:lineRule="auto"/>
              <w:jc w:val="center"/>
              <w:rPr>
                <w:ins w:id="13169" w:author="phuong vu" w:date="2018-11-23T09:38:00Z"/>
                <w:lang w:val="en-US"/>
              </w:rPr>
              <w:pPrChange w:id="13170" w:author="phuong vu" w:date="2018-11-23T13:48:00Z">
                <w:pPr>
                  <w:spacing w:line="360" w:lineRule="auto"/>
                  <w:jc w:val="center"/>
                </w:pPr>
              </w:pPrChange>
            </w:pPr>
            <w:ins w:id="13171" w:author="phuong vu" w:date="2018-11-23T09:38:00Z">
              <w:r>
                <w:rPr>
                  <w:lang w:val="en-US"/>
                </w:rPr>
                <w:t>2</w:t>
              </w:r>
            </w:ins>
          </w:p>
        </w:tc>
        <w:tc>
          <w:tcPr>
            <w:tcW w:w="2120" w:type="dxa"/>
          </w:tcPr>
          <w:p w14:paraId="238BEDAF" w14:textId="6FFFF79F" w:rsidR="00D005EC" w:rsidRDefault="005D03AE" w:rsidP="00E6227B">
            <w:pPr>
              <w:spacing w:line="276" w:lineRule="auto"/>
              <w:rPr>
                <w:ins w:id="13172" w:author="phuong vu" w:date="2018-11-23T09:38:00Z"/>
                <w:lang w:val="en-US"/>
              </w:rPr>
              <w:pPrChange w:id="13173" w:author="phuong vu" w:date="2018-11-23T13:48:00Z">
                <w:pPr>
                  <w:spacing w:line="360" w:lineRule="auto"/>
                </w:pPr>
              </w:pPrChange>
            </w:pPr>
            <w:ins w:id="13174" w:author="phuong vu" w:date="2018-11-23T09:38:00Z">
              <w:r>
                <w:rPr>
                  <w:lang w:val="en-US"/>
                </w:rPr>
                <w:t>customer</w:t>
              </w:r>
            </w:ins>
          </w:p>
        </w:tc>
        <w:tc>
          <w:tcPr>
            <w:tcW w:w="1463" w:type="dxa"/>
          </w:tcPr>
          <w:p w14:paraId="4A2A13FD" w14:textId="77777777" w:rsidR="00D005EC" w:rsidRDefault="00D005EC" w:rsidP="00E6227B">
            <w:pPr>
              <w:spacing w:line="276" w:lineRule="auto"/>
              <w:jc w:val="center"/>
              <w:rPr>
                <w:ins w:id="13175" w:author="phuong vu" w:date="2018-11-23T09:38:00Z"/>
                <w:lang w:val="en-US"/>
              </w:rPr>
              <w:pPrChange w:id="13176" w:author="phuong vu" w:date="2018-11-23T13:48:00Z">
                <w:pPr>
                  <w:spacing w:line="360" w:lineRule="auto"/>
                  <w:jc w:val="center"/>
                </w:pPr>
              </w:pPrChange>
            </w:pPr>
          </w:p>
        </w:tc>
        <w:tc>
          <w:tcPr>
            <w:tcW w:w="1463" w:type="dxa"/>
          </w:tcPr>
          <w:p w14:paraId="4B4DA7FA" w14:textId="77777777" w:rsidR="00D005EC" w:rsidRDefault="00D005EC" w:rsidP="00E6227B">
            <w:pPr>
              <w:spacing w:line="276" w:lineRule="auto"/>
              <w:jc w:val="center"/>
              <w:rPr>
                <w:ins w:id="13177" w:author="phuong vu" w:date="2018-11-23T09:38:00Z"/>
                <w:lang w:val="en-US"/>
              </w:rPr>
              <w:pPrChange w:id="13178" w:author="phuong vu" w:date="2018-11-23T13:48:00Z">
                <w:pPr>
                  <w:spacing w:line="360" w:lineRule="auto"/>
                  <w:jc w:val="center"/>
                </w:pPr>
              </w:pPrChange>
            </w:pPr>
          </w:p>
        </w:tc>
        <w:tc>
          <w:tcPr>
            <w:tcW w:w="1463" w:type="dxa"/>
          </w:tcPr>
          <w:p w14:paraId="7D31FE34" w14:textId="77777777" w:rsidR="00D005EC" w:rsidRDefault="00D005EC" w:rsidP="00E6227B">
            <w:pPr>
              <w:spacing w:line="276" w:lineRule="auto"/>
              <w:jc w:val="center"/>
              <w:rPr>
                <w:ins w:id="13179" w:author="phuong vu" w:date="2018-11-23T09:38:00Z"/>
                <w:lang w:val="en-US"/>
              </w:rPr>
              <w:pPrChange w:id="13180" w:author="phuong vu" w:date="2018-11-23T13:48:00Z">
                <w:pPr>
                  <w:spacing w:line="360" w:lineRule="auto"/>
                  <w:jc w:val="center"/>
                </w:pPr>
              </w:pPrChange>
            </w:pPr>
          </w:p>
        </w:tc>
        <w:tc>
          <w:tcPr>
            <w:tcW w:w="1463" w:type="dxa"/>
          </w:tcPr>
          <w:p w14:paraId="01F20FAC" w14:textId="77777777" w:rsidR="00D005EC" w:rsidRDefault="00D005EC" w:rsidP="00E6227B">
            <w:pPr>
              <w:spacing w:line="276" w:lineRule="auto"/>
              <w:jc w:val="center"/>
              <w:rPr>
                <w:ins w:id="13181" w:author="phuong vu" w:date="2018-11-23T09:38:00Z"/>
                <w:lang w:val="en-US"/>
              </w:rPr>
              <w:pPrChange w:id="13182" w:author="phuong vu" w:date="2018-11-23T13:48:00Z">
                <w:pPr>
                  <w:jc w:val="center"/>
                </w:pPr>
              </w:pPrChange>
            </w:pPr>
            <w:ins w:id="13183" w:author="phuong vu" w:date="2018-11-23T09:38:00Z">
              <w:r>
                <w:rPr>
                  <w:lang w:val="en-US"/>
                </w:rPr>
                <w:t>X</w:t>
              </w:r>
            </w:ins>
          </w:p>
        </w:tc>
      </w:tr>
      <w:tr w:rsidR="00D005EC" w14:paraId="11E20209" w14:textId="77777777" w:rsidTr="005D03AE">
        <w:trPr>
          <w:ins w:id="13184" w:author="phuong vu" w:date="2018-11-23T09:38:00Z"/>
        </w:trPr>
        <w:tc>
          <w:tcPr>
            <w:tcW w:w="805" w:type="dxa"/>
          </w:tcPr>
          <w:p w14:paraId="461542D7" w14:textId="2674C8FF" w:rsidR="00D005EC" w:rsidRDefault="00D005EC" w:rsidP="00E6227B">
            <w:pPr>
              <w:spacing w:line="276" w:lineRule="auto"/>
              <w:jc w:val="center"/>
              <w:rPr>
                <w:ins w:id="13185" w:author="phuong vu" w:date="2018-11-23T09:38:00Z"/>
                <w:lang w:val="en-US"/>
              </w:rPr>
              <w:pPrChange w:id="13186" w:author="phuong vu" w:date="2018-11-23T13:48:00Z">
                <w:pPr>
                  <w:spacing w:line="360" w:lineRule="auto"/>
                  <w:jc w:val="center"/>
                </w:pPr>
              </w:pPrChange>
            </w:pPr>
            <w:ins w:id="13187" w:author="phuong vu" w:date="2018-11-23T09:38:00Z">
              <w:r>
                <w:rPr>
                  <w:lang w:val="en-US"/>
                </w:rPr>
                <w:t>3</w:t>
              </w:r>
            </w:ins>
          </w:p>
        </w:tc>
        <w:tc>
          <w:tcPr>
            <w:tcW w:w="2120" w:type="dxa"/>
          </w:tcPr>
          <w:p w14:paraId="38B20726" w14:textId="672599CE" w:rsidR="00D005EC" w:rsidRDefault="005D03AE" w:rsidP="00E6227B">
            <w:pPr>
              <w:spacing w:line="276" w:lineRule="auto"/>
              <w:rPr>
                <w:ins w:id="13188" w:author="phuong vu" w:date="2018-11-23T09:38:00Z"/>
                <w:lang w:val="en-US"/>
              </w:rPr>
              <w:pPrChange w:id="13189" w:author="phuong vu" w:date="2018-11-23T13:48:00Z">
                <w:pPr>
                  <w:spacing w:line="360" w:lineRule="auto"/>
                </w:pPr>
              </w:pPrChange>
            </w:pPr>
            <w:ins w:id="13190" w:author="phuong vu" w:date="2018-11-23T09:39:00Z">
              <w:r>
                <w:rPr>
                  <w:lang w:val="en-US"/>
                </w:rPr>
                <w:t>o</w:t>
              </w:r>
            </w:ins>
            <w:ins w:id="13191" w:author="phuong vu" w:date="2018-11-23T09:38:00Z">
              <w:r>
                <w:rPr>
                  <w:lang w:val="en-US"/>
                </w:rPr>
                <w:t>rder_detail</w:t>
              </w:r>
            </w:ins>
          </w:p>
        </w:tc>
        <w:tc>
          <w:tcPr>
            <w:tcW w:w="1463" w:type="dxa"/>
          </w:tcPr>
          <w:p w14:paraId="20C91CDD" w14:textId="77777777" w:rsidR="00D005EC" w:rsidRDefault="00D005EC" w:rsidP="00E6227B">
            <w:pPr>
              <w:spacing w:line="276" w:lineRule="auto"/>
              <w:jc w:val="center"/>
              <w:rPr>
                <w:ins w:id="13192" w:author="phuong vu" w:date="2018-11-23T09:38:00Z"/>
                <w:lang w:val="en-US"/>
              </w:rPr>
              <w:pPrChange w:id="13193" w:author="phuong vu" w:date="2018-11-23T13:48:00Z">
                <w:pPr>
                  <w:spacing w:line="360" w:lineRule="auto"/>
                  <w:jc w:val="center"/>
                </w:pPr>
              </w:pPrChange>
            </w:pPr>
          </w:p>
        </w:tc>
        <w:tc>
          <w:tcPr>
            <w:tcW w:w="1463" w:type="dxa"/>
          </w:tcPr>
          <w:p w14:paraId="5E651EE1" w14:textId="2C4F8B7E" w:rsidR="00D005EC" w:rsidRDefault="005D03AE" w:rsidP="00E6227B">
            <w:pPr>
              <w:spacing w:line="276" w:lineRule="auto"/>
              <w:jc w:val="center"/>
              <w:rPr>
                <w:ins w:id="13194" w:author="phuong vu" w:date="2018-11-23T09:38:00Z"/>
                <w:lang w:val="en-US"/>
              </w:rPr>
              <w:pPrChange w:id="13195" w:author="phuong vu" w:date="2018-11-23T13:48:00Z">
                <w:pPr>
                  <w:spacing w:line="360" w:lineRule="auto"/>
                  <w:jc w:val="center"/>
                </w:pPr>
              </w:pPrChange>
            </w:pPr>
            <w:ins w:id="13196" w:author="phuong vu" w:date="2018-11-23T09:41:00Z">
              <w:r>
                <w:rPr>
                  <w:lang w:val="en-US"/>
                </w:rPr>
                <w:t>X</w:t>
              </w:r>
            </w:ins>
          </w:p>
        </w:tc>
        <w:tc>
          <w:tcPr>
            <w:tcW w:w="1463" w:type="dxa"/>
          </w:tcPr>
          <w:p w14:paraId="685E7A59" w14:textId="626F8280" w:rsidR="00D005EC" w:rsidRDefault="005D03AE" w:rsidP="00E6227B">
            <w:pPr>
              <w:spacing w:line="276" w:lineRule="auto"/>
              <w:jc w:val="center"/>
              <w:rPr>
                <w:ins w:id="13197" w:author="phuong vu" w:date="2018-11-23T09:38:00Z"/>
                <w:lang w:val="en-US"/>
              </w:rPr>
              <w:pPrChange w:id="13198" w:author="phuong vu" w:date="2018-11-23T13:48:00Z">
                <w:pPr>
                  <w:spacing w:line="360" w:lineRule="auto"/>
                  <w:jc w:val="center"/>
                </w:pPr>
              </w:pPrChange>
            </w:pPr>
            <w:ins w:id="13199" w:author="phuong vu" w:date="2018-11-23T09:41:00Z">
              <w:r>
                <w:rPr>
                  <w:lang w:val="en-US"/>
                </w:rPr>
                <w:t>X</w:t>
              </w:r>
            </w:ins>
          </w:p>
        </w:tc>
        <w:tc>
          <w:tcPr>
            <w:tcW w:w="1463" w:type="dxa"/>
          </w:tcPr>
          <w:p w14:paraId="0B8895A8" w14:textId="7084A8E0" w:rsidR="00D005EC" w:rsidRDefault="005D03AE" w:rsidP="00E6227B">
            <w:pPr>
              <w:spacing w:line="276" w:lineRule="auto"/>
              <w:jc w:val="center"/>
              <w:rPr>
                <w:ins w:id="13200" w:author="phuong vu" w:date="2018-11-23T09:38:00Z"/>
                <w:lang w:val="en-US"/>
              </w:rPr>
              <w:pPrChange w:id="13201" w:author="phuong vu" w:date="2018-11-23T13:48:00Z">
                <w:pPr>
                  <w:jc w:val="center"/>
                </w:pPr>
              </w:pPrChange>
            </w:pPr>
            <w:ins w:id="13202" w:author="phuong vu" w:date="2018-11-23T09:41:00Z">
              <w:r>
                <w:rPr>
                  <w:lang w:val="en-US"/>
                </w:rPr>
                <w:t>X</w:t>
              </w:r>
            </w:ins>
          </w:p>
        </w:tc>
      </w:tr>
      <w:tr w:rsidR="005D03AE" w14:paraId="7E57B7C1" w14:textId="77777777" w:rsidTr="005D03AE">
        <w:trPr>
          <w:ins w:id="13203" w:author="phuong vu" w:date="2018-11-23T09:39:00Z"/>
        </w:trPr>
        <w:tc>
          <w:tcPr>
            <w:tcW w:w="805" w:type="dxa"/>
          </w:tcPr>
          <w:p w14:paraId="78EF9C73" w14:textId="06315988" w:rsidR="005D03AE" w:rsidRDefault="005D03AE" w:rsidP="00E6227B">
            <w:pPr>
              <w:spacing w:line="276" w:lineRule="auto"/>
              <w:jc w:val="center"/>
              <w:rPr>
                <w:ins w:id="13204" w:author="phuong vu" w:date="2018-11-23T09:39:00Z"/>
                <w:lang w:val="en-US"/>
              </w:rPr>
              <w:pPrChange w:id="13205" w:author="phuong vu" w:date="2018-11-23T13:48:00Z">
                <w:pPr>
                  <w:spacing w:line="360" w:lineRule="auto"/>
                  <w:jc w:val="center"/>
                </w:pPr>
              </w:pPrChange>
            </w:pPr>
            <w:ins w:id="13206" w:author="phuong vu" w:date="2018-11-23T09:39:00Z">
              <w:r>
                <w:rPr>
                  <w:lang w:val="en-US"/>
                </w:rPr>
                <w:t>4</w:t>
              </w:r>
            </w:ins>
          </w:p>
        </w:tc>
        <w:tc>
          <w:tcPr>
            <w:tcW w:w="2120" w:type="dxa"/>
          </w:tcPr>
          <w:p w14:paraId="1B51EE47" w14:textId="6772F3E8" w:rsidR="005D03AE" w:rsidRDefault="005D03AE" w:rsidP="00E6227B">
            <w:pPr>
              <w:spacing w:line="276" w:lineRule="auto"/>
              <w:rPr>
                <w:ins w:id="13207" w:author="phuong vu" w:date="2018-11-23T09:39:00Z"/>
                <w:lang w:val="en-US"/>
              </w:rPr>
              <w:pPrChange w:id="13208" w:author="phuong vu" w:date="2018-11-23T13:48:00Z">
                <w:pPr>
                  <w:spacing w:line="360" w:lineRule="auto"/>
                </w:pPr>
              </w:pPrChange>
            </w:pPr>
            <w:ins w:id="13209" w:author="phuong vu" w:date="2018-11-23T09:39:00Z">
              <w:r>
                <w:rPr>
                  <w:lang w:val="en-US"/>
                </w:rPr>
                <w:t>service_type</w:t>
              </w:r>
            </w:ins>
          </w:p>
        </w:tc>
        <w:tc>
          <w:tcPr>
            <w:tcW w:w="1463" w:type="dxa"/>
          </w:tcPr>
          <w:p w14:paraId="312ECF11" w14:textId="77777777" w:rsidR="005D03AE" w:rsidRDefault="005D03AE" w:rsidP="00E6227B">
            <w:pPr>
              <w:spacing w:line="276" w:lineRule="auto"/>
              <w:jc w:val="center"/>
              <w:rPr>
                <w:ins w:id="13210" w:author="phuong vu" w:date="2018-11-23T09:39:00Z"/>
                <w:lang w:val="en-US"/>
              </w:rPr>
              <w:pPrChange w:id="13211" w:author="phuong vu" w:date="2018-11-23T13:48:00Z">
                <w:pPr>
                  <w:spacing w:line="360" w:lineRule="auto"/>
                  <w:jc w:val="center"/>
                </w:pPr>
              </w:pPrChange>
            </w:pPr>
          </w:p>
        </w:tc>
        <w:tc>
          <w:tcPr>
            <w:tcW w:w="1463" w:type="dxa"/>
          </w:tcPr>
          <w:p w14:paraId="6BCA9EA2" w14:textId="77777777" w:rsidR="005D03AE" w:rsidRDefault="005D03AE" w:rsidP="00E6227B">
            <w:pPr>
              <w:spacing w:line="276" w:lineRule="auto"/>
              <w:jc w:val="center"/>
              <w:rPr>
                <w:ins w:id="13212" w:author="phuong vu" w:date="2018-11-23T09:39:00Z"/>
                <w:lang w:val="en-US"/>
              </w:rPr>
              <w:pPrChange w:id="13213" w:author="phuong vu" w:date="2018-11-23T13:48:00Z">
                <w:pPr>
                  <w:spacing w:line="360" w:lineRule="auto"/>
                  <w:jc w:val="center"/>
                </w:pPr>
              </w:pPrChange>
            </w:pPr>
          </w:p>
        </w:tc>
        <w:tc>
          <w:tcPr>
            <w:tcW w:w="1463" w:type="dxa"/>
          </w:tcPr>
          <w:p w14:paraId="5734966D" w14:textId="77777777" w:rsidR="005D03AE" w:rsidRDefault="005D03AE" w:rsidP="00E6227B">
            <w:pPr>
              <w:spacing w:line="276" w:lineRule="auto"/>
              <w:jc w:val="center"/>
              <w:rPr>
                <w:ins w:id="13214" w:author="phuong vu" w:date="2018-11-23T09:39:00Z"/>
                <w:lang w:val="en-US"/>
              </w:rPr>
              <w:pPrChange w:id="13215" w:author="phuong vu" w:date="2018-11-23T13:48:00Z">
                <w:pPr>
                  <w:spacing w:line="360" w:lineRule="auto"/>
                  <w:jc w:val="center"/>
                </w:pPr>
              </w:pPrChange>
            </w:pPr>
          </w:p>
        </w:tc>
        <w:tc>
          <w:tcPr>
            <w:tcW w:w="1463" w:type="dxa"/>
          </w:tcPr>
          <w:p w14:paraId="177BAAE4" w14:textId="72137BE3" w:rsidR="005D03AE" w:rsidRDefault="005D03AE" w:rsidP="00E6227B">
            <w:pPr>
              <w:spacing w:line="276" w:lineRule="auto"/>
              <w:jc w:val="center"/>
              <w:rPr>
                <w:ins w:id="13216" w:author="phuong vu" w:date="2018-11-23T09:39:00Z"/>
                <w:lang w:val="en-US"/>
              </w:rPr>
              <w:pPrChange w:id="13217" w:author="phuong vu" w:date="2018-11-23T13:48:00Z">
                <w:pPr>
                  <w:jc w:val="center"/>
                </w:pPr>
              </w:pPrChange>
            </w:pPr>
            <w:ins w:id="13218" w:author="phuong vu" w:date="2018-11-23T09:41:00Z">
              <w:r>
                <w:rPr>
                  <w:lang w:val="en-US"/>
                </w:rPr>
                <w:t>X</w:t>
              </w:r>
            </w:ins>
          </w:p>
        </w:tc>
      </w:tr>
      <w:tr w:rsidR="005D03AE" w14:paraId="5DC96319" w14:textId="77777777" w:rsidTr="005D03AE">
        <w:trPr>
          <w:ins w:id="13219" w:author="phuong vu" w:date="2018-11-23T09:39:00Z"/>
        </w:trPr>
        <w:tc>
          <w:tcPr>
            <w:tcW w:w="805" w:type="dxa"/>
          </w:tcPr>
          <w:p w14:paraId="1111247F" w14:textId="11EB8D3A" w:rsidR="005D03AE" w:rsidRDefault="005D03AE" w:rsidP="00E6227B">
            <w:pPr>
              <w:spacing w:line="276" w:lineRule="auto"/>
              <w:jc w:val="center"/>
              <w:rPr>
                <w:ins w:id="13220" w:author="phuong vu" w:date="2018-11-23T09:39:00Z"/>
                <w:lang w:val="en-US"/>
              </w:rPr>
              <w:pPrChange w:id="13221" w:author="phuong vu" w:date="2018-11-23T13:48:00Z">
                <w:pPr>
                  <w:spacing w:line="360" w:lineRule="auto"/>
                  <w:jc w:val="center"/>
                </w:pPr>
              </w:pPrChange>
            </w:pPr>
            <w:ins w:id="13222" w:author="phuong vu" w:date="2018-11-23T09:39:00Z">
              <w:r>
                <w:rPr>
                  <w:lang w:val="en-US"/>
                </w:rPr>
                <w:t>5</w:t>
              </w:r>
            </w:ins>
          </w:p>
        </w:tc>
        <w:tc>
          <w:tcPr>
            <w:tcW w:w="2120" w:type="dxa"/>
          </w:tcPr>
          <w:p w14:paraId="59B1E63D" w14:textId="51D51E24" w:rsidR="005D03AE" w:rsidRDefault="005D03AE" w:rsidP="00E6227B">
            <w:pPr>
              <w:spacing w:line="276" w:lineRule="auto"/>
              <w:rPr>
                <w:ins w:id="13223" w:author="phuong vu" w:date="2018-11-23T09:39:00Z"/>
                <w:lang w:val="en-US"/>
              </w:rPr>
              <w:pPrChange w:id="13224" w:author="phuong vu" w:date="2018-11-23T13:48:00Z">
                <w:pPr>
                  <w:spacing w:line="360" w:lineRule="auto"/>
                </w:pPr>
              </w:pPrChange>
            </w:pPr>
            <w:ins w:id="13225" w:author="phuong vu" w:date="2018-11-23T09:39:00Z">
              <w:r>
                <w:rPr>
                  <w:lang w:val="en-US"/>
                </w:rPr>
                <w:t>service_type_branch</w:t>
              </w:r>
            </w:ins>
          </w:p>
        </w:tc>
        <w:tc>
          <w:tcPr>
            <w:tcW w:w="1463" w:type="dxa"/>
          </w:tcPr>
          <w:p w14:paraId="18DAA4A7" w14:textId="77777777" w:rsidR="005D03AE" w:rsidRDefault="005D03AE" w:rsidP="00E6227B">
            <w:pPr>
              <w:spacing w:line="276" w:lineRule="auto"/>
              <w:jc w:val="center"/>
              <w:rPr>
                <w:ins w:id="13226" w:author="phuong vu" w:date="2018-11-23T09:39:00Z"/>
                <w:lang w:val="en-US"/>
              </w:rPr>
              <w:pPrChange w:id="13227" w:author="phuong vu" w:date="2018-11-23T13:48:00Z">
                <w:pPr>
                  <w:spacing w:line="360" w:lineRule="auto"/>
                  <w:jc w:val="center"/>
                </w:pPr>
              </w:pPrChange>
            </w:pPr>
          </w:p>
        </w:tc>
        <w:tc>
          <w:tcPr>
            <w:tcW w:w="1463" w:type="dxa"/>
          </w:tcPr>
          <w:p w14:paraId="16EB6320" w14:textId="77777777" w:rsidR="005D03AE" w:rsidRDefault="005D03AE" w:rsidP="00E6227B">
            <w:pPr>
              <w:spacing w:line="276" w:lineRule="auto"/>
              <w:jc w:val="center"/>
              <w:rPr>
                <w:ins w:id="13228" w:author="phuong vu" w:date="2018-11-23T09:39:00Z"/>
                <w:lang w:val="en-US"/>
              </w:rPr>
              <w:pPrChange w:id="13229" w:author="phuong vu" w:date="2018-11-23T13:48:00Z">
                <w:pPr>
                  <w:spacing w:line="360" w:lineRule="auto"/>
                  <w:jc w:val="center"/>
                </w:pPr>
              </w:pPrChange>
            </w:pPr>
          </w:p>
        </w:tc>
        <w:tc>
          <w:tcPr>
            <w:tcW w:w="1463" w:type="dxa"/>
          </w:tcPr>
          <w:p w14:paraId="5F468EE7" w14:textId="77777777" w:rsidR="005D03AE" w:rsidRDefault="005D03AE" w:rsidP="00E6227B">
            <w:pPr>
              <w:spacing w:line="276" w:lineRule="auto"/>
              <w:jc w:val="center"/>
              <w:rPr>
                <w:ins w:id="13230" w:author="phuong vu" w:date="2018-11-23T09:39:00Z"/>
                <w:lang w:val="en-US"/>
              </w:rPr>
              <w:pPrChange w:id="13231" w:author="phuong vu" w:date="2018-11-23T13:48:00Z">
                <w:pPr>
                  <w:spacing w:line="360" w:lineRule="auto"/>
                  <w:jc w:val="center"/>
                </w:pPr>
              </w:pPrChange>
            </w:pPr>
          </w:p>
        </w:tc>
        <w:tc>
          <w:tcPr>
            <w:tcW w:w="1463" w:type="dxa"/>
          </w:tcPr>
          <w:p w14:paraId="30E50A50" w14:textId="58EF5EC4" w:rsidR="005D03AE" w:rsidRDefault="005D03AE" w:rsidP="00E6227B">
            <w:pPr>
              <w:spacing w:line="276" w:lineRule="auto"/>
              <w:jc w:val="center"/>
              <w:rPr>
                <w:ins w:id="13232" w:author="phuong vu" w:date="2018-11-23T09:39:00Z"/>
                <w:lang w:val="en-US"/>
              </w:rPr>
              <w:pPrChange w:id="13233" w:author="phuong vu" w:date="2018-11-23T13:48:00Z">
                <w:pPr>
                  <w:jc w:val="center"/>
                </w:pPr>
              </w:pPrChange>
            </w:pPr>
            <w:ins w:id="13234" w:author="phuong vu" w:date="2018-11-23T09:41:00Z">
              <w:r>
                <w:rPr>
                  <w:lang w:val="en-US"/>
                </w:rPr>
                <w:t>X</w:t>
              </w:r>
            </w:ins>
          </w:p>
        </w:tc>
      </w:tr>
      <w:tr w:rsidR="005D03AE" w14:paraId="3D3A3016" w14:textId="77777777" w:rsidTr="005D03AE">
        <w:trPr>
          <w:ins w:id="13235" w:author="phuong vu" w:date="2018-11-23T09:39:00Z"/>
        </w:trPr>
        <w:tc>
          <w:tcPr>
            <w:tcW w:w="805" w:type="dxa"/>
          </w:tcPr>
          <w:p w14:paraId="29A52066" w14:textId="7C53A1BE" w:rsidR="005D03AE" w:rsidRDefault="005D03AE" w:rsidP="00E6227B">
            <w:pPr>
              <w:spacing w:line="276" w:lineRule="auto"/>
              <w:jc w:val="center"/>
              <w:rPr>
                <w:ins w:id="13236" w:author="phuong vu" w:date="2018-11-23T09:39:00Z"/>
                <w:lang w:val="en-US"/>
              </w:rPr>
              <w:pPrChange w:id="13237" w:author="phuong vu" w:date="2018-11-23T13:48:00Z">
                <w:pPr>
                  <w:spacing w:line="360" w:lineRule="auto"/>
                  <w:jc w:val="center"/>
                </w:pPr>
              </w:pPrChange>
            </w:pPr>
            <w:ins w:id="13238" w:author="phuong vu" w:date="2018-11-23T09:39:00Z">
              <w:r>
                <w:rPr>
                  <w:lang w:val="en-US"/>
                </w:rPr>
                <w:t>6</w:t>
              </w:r>
            </w:ins>
          </w:p>
        </w:tc>
        <w:tc>
          <w:tcPr>
            <w:tcW w:w="2120" w:type="dxa"/>
          </w:tcPr>
          <w:p w14:paraId="3ED8A466" w14:textId="1F487F81" w:rsidR="005D03AE" w:rsidRDefault="005D03AE" w:rsidP="00E6227B">
            <w:pPr>
              <w:spacing w:line="276" w:lineRule="auto"/>
              <w:rPr>
                <w:ins w:id="13239" w:author="phuong vu" w:date="2018-11-23T09:39:00Z"/>
                <w:lang w:val="en-US"/>
              </w:rPr>
              <w:pPrChange w:id="13240" w:author="phuong vu" w:date="2018-11-23T13:48:00Z">
                <w:pPr>
                  <w:spacing w:line="360" w:lineRule="auto"/>
                </w:pPr>
              </w:pPrChange>
            </w:pPr>
            <w:ins w:id="13241" w:author="phuong vu" w:date="2018-11-23T09:39:00Z">
              <w:r>
                <w:rPr>
                  <w:lang w:val="en-US"/>
                </w:rPr>
                <w:t>color</w:t>
              </w:r>
            </w:ins>
          </w:p>
        </w:tc>
        <w:tc>
          <w:tcPr>
            <w:tcW w:w="1463" w:type="dxa"/>
          </w:tcPr>
          <w:p w14:paraId="1827B180" w14:textId="77777777" w:rsidR="005D03AE" w:rsidRDefault="005D03AE" w:rsidP="00E6227B">
            <w:pPr>
              <w:spacing w:line="276" w:lineRule="auto"/>
              <w:jc w:val="center"/>
              <w:rPr>
                <w:ins w:id="13242" w:author="phuong vu" w:date="2018-11-23T09:39:00Z"/>
                <w:lang w:val="en-US"/>
              </w:rPr>
              <w:pPrChange w:id="13243" w:author="phuong vu" w:date="2018-11-23T13:48:00Z">
                <w:pPr>
                  <w:spacing w:line="360" w:lineRule="auto"/>
                  <w:jc w:val="center"/>
                </w:pPr>
              </w:pPrChange>
            </w:pPr>
          </w:p>
        </w:tc>
        <w:tc>
          <w:tcPr>
            <w:tcW w:w="1463" w:type="dxa"/>
          </w:tcPr>
          <w:p w14:paraId="45D14A2D" w14:textId="77777777" w:rsidR="005D03AE" w:rsidRDefault="005D03AE" w:rsidP="00E6227B">
            <w:pPr>
              <w:spacing w:line="276" w:lineRule="auto"/>
              <w:jc w:val="center"/>
              <w:rPr>
                <w:ins w:id="13244" w:author="phuong vu" w:date="2018-11-23T09:39:00Z"/>
                <w:lang w:val="en-US"/>
              </w:rPr>
              <w:pPrChange w:id="13245" w:author="phuong vu" w:date="2018-11-23T13:48:00Z">
                <w:pPr>
                  <w:spacing w:line="360" w:lineRule="auto"/>
                  <w:jc w:val="center"/>
                </w:pPr>
              </w:pPrChange>
            </w:pPr>
          </w:p>
        </w:tc>
        <w:tc>
          <w:tcPr>
            <w:tcW w:w="1463" w:type="dxa"/>
          </w:tcPr>
          <w:p w14:paraId="09176F8D" w14:textId="77777777" w:rsidR="005D03AE" w:rsidRDefault="005D03AE" w:rsidP="00E6227B">
            <w:pPr>
              <w:spacing w:line="276" w:lineRule="auto"/>
              <w:jc w:val="center"/>
              <w:rPr>
                <w:ins w:id="13246" w:author="phuong vu" w:date="2018-11-23T09:39:00Z"/>
                <w:lang w:val="en-US"/>
              </w:rPr>
              <w:pPrChange w:id="13247" w:author="phuong vu" w:date="2018-11-23T13:48:00Z">
                <w:pPr>
                  <w:spacing w:line="360" w:lineRule="auto"/>
                  <w:jc w:val="center"/>
                </w:pPr>
              </w:pPrChange>
            </w:pPr>
          </w:p>
        </w:tc>
        <w:tc>
          <w:tcPr>
            <w:tcW w:w="1463" w:type="dxa"/>
          </w:tcPr>
          <w:p w14:paraId="631F2779" w14:textId="4CC5BCF8" w:rsidR="005D03AE" w:rsidRDefault="005D03AE" w:rsidP="00E6227B">
            <w:pPr>
              <w:spacing w:line="276" w:lineRule="auto"/>
              <w:jc w:val="center"/>
              <w:rPr>
                <w:ins w:id="13248" w:author="phuong vu" w:date="2018-11-23T09:39:00Z"/>
                <w:lang w:val="en-US"/>
              </w:rPr>
              <w:pPrChange w:id="13249" w:author="phuong vu" w:date="2018-11-23T13:48:00Z">
                <w:pPr>
                  <w:jc w:val="center"/>
                </w:pPr>
              </w:pPrChange>
            </w:pPr>
            <w:ins w:id="13250" w:author="phuong vu" w:date="2018-11-23T09:41:00Z">
              <w:r>
                <w:rPr>
                  <w:lang w:val="en-US"/>
                </w:rPr>
                <w:t>X</w:t>
              </w:r>
            </w:ins>
          </w:p>
        </w:tc>
      </w:tr>
      <w:tr w:rsidR="005D03AE" w14:paraId="20F485F3" w14:textId="77777777" w:rsidTr="005D03AE">
        <w:trPr>
          <w:ins w:id="13251" w:author="phuong vu" w:date="2018-11-23T09:39:00Z"/>
        </w:trPr>
        <w:tc>
          <w:tcPr>
            <w:tcW w:w="805" w:type="dxa"/>
          </w:tcPr>
          <w:p w14:paraId="72675848" w14:textId="5FC378CB" w:rsidR="005D03AE" w:rsidRDefault="005D03AE" w:rsidP="00E6227B">
            <w:pPr>
              <w:spacing w:line="276" w:lineRule="auto"/>
              <w:jc w:val="center"/>
              <w:rPr>
                <w:ins w:id="13252" w:author="phuong vu" w:date="2018-11-23T09:39:00Z"/>
                <w:lang w:val="en-US"/>
              </w:rPr>
              <w:pPrChange w:id="13253" w:author="phuong vu" w:date="2018-11-23T13:48:00Z">
                <w:pPr>
                  <w:spacing w:line="360" w:lineRule="auto"/>
                  <w:jc w:val="center"/>
                </w:pPr>
              </w:pPrChange>
            </w:pPr>
            <w:ins w:id="13254" w:author="phuong vu" w:date="2018-11-23T09:39:00Z">
              <w:r>
                <w:rPr>
                  <w:lang w:val="en-US"/>
                </w:rPr>
                <w:t>7</w:t>
              </w:r>
            </w:ins>
          </w:p>
        </w:tc>
        <w:tc>
          <w:tcPr>
            <w:tcW w:w="2120" w:type="dxa"/>
          </w:tcPr>
          <w:p w14:paraId="01B2A6DD" w14:textId="0DC97836" w:rsidR="005D03AE" w:rsidRDefault="005D03AE" w:rsidP="00E6227B">
            <w:pPr>
              <w:spacing w:line="276" w:lineRule="auto"/>
              <w:rPr>
                <w:ins w:id="13255" w:author="phuong vu" w:date="2018-11-23T09:39:00Z"/>
                <w:lang w:val="en-US"/>
              </w:rPr>
              <w:pPrChange w:id="13256" w:author="phuong vu" w:date="2018-11-23T13:48:00Z">
                <w:pPr>
                  <w:spacing w:line="360" w:lineRule="auto"/>
                </w:pPr>
              </w:pPrChange>
            </w:pPr>
            <w:ins w:id="13257" w:author="phuong vu" w:date="2018-11-23T09:41:00Z">
              <w:r>
                <w:rPr>
                  <w:lang w:val="en-US"/>
                </w:rPr>
                <w:t>product</w:t>
              </w:r>
            </w:ins>
          </w:p>
        </w:tc>
        <w:tc>
          <w:tcPr>
            <w:tcW w:w="1463" w:type="dxa"/>
          </w:tcPr>
          <w:p w14:paraId="3DB8248F" w14:textId="77777777" w:rsidR="005D03AE" w:rsidRDefault="005D03AE" w:rsidP="00E6227B">
            <w:pPr>
              <w:spacing w:line="276" w:lineRule="auto"/>
              <w:jc w:val="center"/>
              <w:rPr>
                <w:ins w:id="13258" w:author="phuong vu" w:date="2018-11-23T09:39:00Z"/>
                <w:lang w:val="en-US"/>
              </w:rPr>
              <w:pPrChange w:id="13259" w:author="phuong vu" w:date="2018-11-23T13:48:00Z">
                <w:pPr>
                  <w:spacing w:line="360" w:lineRule="auto"/>
                  <w:jc w:val="center"/>
                </w:pPr>
              </w:pPrChange>
            </w:pPr>
          </w:p>
        </w:tc>
        <w:tc>
          <w:tcPr>
            <w:tcW w:w="1463" w:type="dxa"/>
          </w:tcPr>
          <w:p w14:paraId="5C5F453C" w14:textId="77777777" w:rsidR="005D03AE" w:rsidRDefault="005D03AE" w:rsidP="00E6227B">
            <w:pPr>
              <w:spacing w:line="276" w:lineRule="auto"/>
              <w:jc w:val="center"/>
              <w:rPr>
                <w:ins w:id="13260" w:author="phuong vu" w:date="2018-11-23T09:39:00Z"/>
                <w:lang w:val="en-US"/>
              </w:rPr>
              <w:pPrChange w:id="13261" w:author="phuong vu" w:date="2018-11-23T13:48:00Z">
                <w:pPr>
                  <w:spacing w:line="360" w:lineRule="auto"/>
                  <w:jc w:val="center"/>
                </w:pPr>
              </w:pPrChange>
            </w:pPr>
          </w:p>
        </w:tc>
        <w:tc>
          <w:tcPr>
            <w:tcW w:w="1463" w:type="dxa"/>
          </w:tcPr>
          <w:p w14:paraId="4DF003FC" w14:textId="77777777" w:rsidR="005D03AE" w:rsidRDefault="005D03AE" w:rsidP="00E6227B">
            <w:pPr>
              <w:spacing w:line="276" w:lineRule="auto"/>
              <w:jc w:val="center"/>
              <w:rPr>
                <w:ins w:id="13262" w:author="phuong vu" w:date="2018-11-23T09:39:00Z"/>
                <w:lang w:val="en-US"/>
              </w:rPr>
              <w:pPrChange w:id="13263" w:author="phuong vu" w:date="2018-11-23T13:48:00Z">
                <w:pPr>
                  <w:spacing w:line="360" w:lineRule="auto"/>
                  <w:jc w:val="center"/>
                </w:pPr>
              </w:pPrChange>
            </w:pPr>
          </w:p>
        </w:tc>
        <w:tc>
          <w:tcPr>
            <w:tcW w:w="1463" w:type="dxa"/>
          </w:tcPr>
          <w:p w14:paraId="0BD5B7B0" w14:textId="3051CA2C" w:rsidR="005D03AE" w:rsidRDefault="005D03AE" w:rsidP="00E6227B">
            <w:pPr>
              <w:spacing w:line="276" w:lineRule="auto"/>
              <w:jc w:val="center"/>
              <w:rPr>
                <w:ins w:id="13264" w:author="phuong vu" w:date="2018-11-23T09:39:00Z"/>
                <w:lang w:val="en-US"/>
              </w:rPr>
              <w:pPrChange w:id="13265" w:author="phuong vu" w:date="2018-11-23T13:48:00Z">
                <w:pPr>
                  <w:jc w:val="center"/>
                </w:pPr>
              </w:pPrChange>
            </w:pPr>
            <w:ins w:id="13266" w:author="phuong vu" w:date="2018-11-23T09:41:00Z">
              <w:r>
                <w:rPr>
                  <w:lang w:val="en-US"/>
                </w:rPr>
                <w:t>X</w:t>
              </w:r>
            </w:ins>
          </w:p>
        </w:tc>
      </w:tr>
      <w:tr w:rsidR="005D03AE" w14:paraId="1E54C8F6" w14:textId="77777777" w:rsidTr="005D03AE">
        <w:trPr>
          <w:ins w:id="13267" w:author="phuong vu" w:date="2018-11-23T09:41:00Z"/>
        </w:trPr>
        <w:tc>
          <w:tcPr>
            <w:tcW w:w="805" w:type="dxa"/>
          </w:tcPr>
          <w:p w14:paraId="7E2D8CA6" w14:textId="35AE4642" w:rsidR="005D03AE" w:rsidRDefault="005D03AE" w:rsidP="00E6227B">
            <w:pPr>
              <w:spacing w:line="276" w:lineRule="auto"/>
              <w:jc w:val="center"/>
              <w:rPr>
                <w:ins w:id="13268" w:author="phuong vu" w:date="2018-11-23T09:41:00Z"/>
                <w:lang w:val="en-US"/>
              </w:rPr>
              <w:pPrChange w:id="13269" w:author="phuong vu" w:date="2018-11-23T13:48:00Z">
                <w:pPr>
                  <w:spacing w:line="360" w:lineRule="auto"/>
                  <w:jc w:val="center"/>
                </w:pPr>
              </w:pPrChange>
            </w:pPr>
            <w:ins w:id="13270" w:author="phuong vu" w:date="2018-11-23T09:41:00Z">
              <w:r>
                <w:rPr>
                  <w:lang w:val="en-US"/>
                </w:rPr>
                <w:t>8</w:t>
              </w:r>
            </w:ins>
          </w:p>
        </w:tc>
        <w:tc>
          <w:tcPr>
            <w:tcW w:w="2120" w:type="dxa"/>
          </w:tcPr>
          <w:p w14:paraId="3479B5EA" w14:textId="4064230E" w:rsidR="005D03AE" w:rsidRDefault="005D03AE" w:rsidP="00E6227B">
            <w:pPr>
              <w:spacing w:line="276" w:lineRule="auto"/>
              <w:rPr>
                <w:ins w:id="13271" w:author="phuong vu" w:date="2018-11-23T09:41:00Z"/>
                <w:lang w:val="en-US"/>
              </w:rPr>
              <w:pPrChange w:id="13272" w:author="phuong vu" w:date="2018-11-23T13:48:00Z">
                <w:pPr>
                  <w:spacing w:line="360" w:lineRule="auto"/>
                </w:pPr>
              </w:pPrChange>
            </w:pPr>
            <w:ins w:id="13273" w:author="phuong vu" w:date="2018-11-23T09:41:00Z">
              <w:r>
                <w:rPr>
                  <w:lang w:val="en-US"/>
                </w:rPr>
                <w:t>product_type</w:t>
              </w:r>
            </w:ins>
          </w:p>
        </w:tc>
        <w:tc>
          <w:tcPr>
            <w:tcW w:w="1463" w:type="dxa"/>
          </w:tcPr>
          <w:p w14:paraId="3C44A45B" w14:textId="77777777" w:rsidR="005D03AE" w:rsidRDefault="005D03AE" w:rsidP="00E6227B">
            <w:pPr>
              <w:spacing w:line="276" w:lineRule="auto"/>
              <w:jc w:val="center"/>
              <w:rPr>
                <w:ins w:id="13274" w:author="phuong vu" w:date="2018-11-23T09:41:00Z"/>
                <w:lang w:val="en-US"/>
              </w:rPr>
              <w:pPrChange w:id="13275" w:author="phuong vu" w:date="2018-11-23T13:48:00Z">
                <w:pPr>
                  <w:spacing w:line="360" w:lineRule="auto"/>
                  <w:jc w:val="center"/>
                </w:pPr>
              </w:pPrChange>
            </w:pPr>
          </w:p>
        </w:tc>
        <w:tc>
          <w:tcPr>
            <w:tcW w:w="1463" w:type="dxa"/>
          </w:tcPr>
          <w:p w14:paraId="30620270" w14:textId="77777777" w:rsidR="005D03AE" w:rsidRDefault="005D03AE" w:rsidP="00E6227B">
            <w:pPr>
              <w:spacing w:line="276" w:lineRule="auto"/>
              <w:jc w:val="center"/>
              <w:rPr>
                <w:ins w:id="13276" w:author="phuong vu" w:date="2018-11-23T09:41:00Z"/>
                <w:lang w:val="en-US"/>
              </w:rPr>
              <w:pPrChange w:id="13277" w:author="phuong vu" w:date="2018-11-23T13:48:00Z">
                <w:pPr>
                  <w:spacing w:line="360" w:lineRule="auto"/>
                  <w:jc w:val="center"/>
                </w:pPr>
              </w:pPrChange>
            </w:pPr>
          </w:p>
        </w:tc>
        <w:tc>
          <w:tcPr>
            <w:tcW w:w="1463" w:type="dxa"/>
          </w:tcPr>
          <w:p w14:paraId="3B045230" w14:textId="77777777" w:rsidR="005D03AE" w:rsidRDefault="005D03AE" w:rsidP="00E6227B">
            <w:pPr>
              <w:spacing w:line="276" w:lineRule="auto"/>
              <w:jc w:val="center"/>
              <w:rPr>
                <w:ins w:id="13278" w:author="phuong vu" w:date="2018-11-23T09:41:00Z"/>
                <w:lang w:val="en-US"/>
              </w:rPr>
              <w:pPrChange w:id="13279" w:author="phuong vu" w:date="2018-11-23T13:48:00Z">
                <w:pPr>
                  <w:spacing w:line="360" w:lineRule="auto"/>
                  <w:jc w:val="center"/>
                </w:pPr>
              </w:pPrChange>
            </w:pPr>
          </w:p>
        </w:tc>
        <w:tc>
          <w:tcPr>
            <w:tcW w:w="1463" w:type="dxa"/>
          </w:tcPr>
          <w:p w14:paraId="2FD1CA90" w14:textId="3C0BEB61" w:rsidR="005D03AE" w:rsidRDefault="005D03AE" w:rsidP="00E6227B">
            <w:pPr>
              <w:spacing w:line="276" w:lineRule="auto"/>
              <w:jc w:val="center"/>
              <w:rPr>
                <w:ins w:id="13280" w:author="phuong vu" w:date="2018-11-23T09:41:00Z"/>
                <w:lang w:val="en-US"/>
              </w:rPr>
              <w:pPrChange w:id="13281" w:author="phuong vu" w:date="2018-11-23T13:48:00Z">
                <w:pPr>
                  <w:jc w:val="center"/>
                </w:pPr>
              </w:pPrChange>
            </w:pPr>
            <w:ins w:id="13282" w:author="phuong vu" w:date="2018-11-23T09:41:00Z">
              <w:r>
                <w:rPr>
                  <w:lang w:val="en-US"/>
                </w:rPr>
                <w:t>X</w:t>
              </w:r>
            </w:ins>
          </w:p>
        </w:tc>
      </w:tr>
    </w:tbl>
    <w:p w14:paraId="3C70B417" w14:textId="77777777" w:rsidR="00D005EC" w:rsidRPr="00D005EC" w:rsidRDefault="00D005EC" w:rsidP="00E6227B">
      <w:pPr>
        <w:spacing w:line="276" w:lineRule="auto"/>
        <w:rPr>
          <w:ins w:id="13283" w:author="phuong vu" w:date="2018-11-23T08:46:00Z"/>
          <w:lang w:val="en-US"/>
          <w:rPrChange w:id="13284" w:author="phuong vu" w:date="2018-11-23T09:38:00Z">
            <w:rPr>
              <w:ins w:id="13285" w:author="phuong vu" w:date="2018-11-23T08:46:00Z"/>
              <w:lang w:val="en-US"/>
            </w:rPr>
          </w:rPrChange>
        </w:rPr>
        <w:pPrChange w:id="13286" w:author="phuong vu" w:date="2018-11-23T13:48:00Z">
          <w:pPr>
            <w:pStyle w:val="Heading5"/>
          </w:pPr>
        </w:pPrChange>
      </w:pPr>
    </w:p>
    <w:p w14:paraId="5FE05159" w14:textId="524AAF67" w:rsidR="007E73AD" w:rsidRPr="007E73AD" w:rsidRDefault="007E73AD" w:rsidP="00E6227B">
      <w:pPr>
        <w:pStyle w:val="Heading5"/>
        <w:spacing w:line="276" w:lineRule="auto"/>
        <w:rPr>
          <w:lang w:val="en-US"/>
          <w:rPrChange w:id="13287" w:author="phuong vu" w:date="2018-11-23T08:46:00Z">
            <w:rPr>
              <w:lang w:val="en-US"/>
            </w:rPr>
          </w:rPrChange>
        </w:rPr>
        <w:pPrChange w:id="13288" w:author="phuong vu" w:date="2018-11-23T13:48:00Z">
          <w:pPr>
            <w:pStyle w:val="Heading5"/>
          </w:pPr>
        </w:pPrChange>
      </w:pPr>
      <w:ins w:id="13289" w:author="phuong vu" w:date="2018-11-23T08:46:00Z">
        <w:r>
          <w:rPr>
            <w:lang w:val="en-US"/>
          </w:rPr>
          <w:t>Cách x</w:t>
        </w:r>
      </w:ins>
      <w:ins w:id="13290" w:author="phuong vu" w:date="2018-11-23T08:47:00Z">
        <w:r>
          <w:rPr>
            <w:lang w:val="en-US"/>
          </w:rPr>
          <w:t>ử lí</w:t>
        </w:r>
      </w:ins>
    </w:p>
    <w:p w14:paraId="12307A97" w14:textId="44EBC20E" w:rsidR="00A61DB2" w:rsidDel="005A4BEF" w:rsidRDefault="00A61DB2" w:rsidP="00E6227B">
      <w:pPr>
        <w:pStyle w:val="Heading4"/>
        <w:spacing w:line="276" w:lineRule="auto"/>
        <w:rPr>
          <w:del w:id="13291" w:author="phuong vu" w:date="2018-11-16T10:03:00Z"/>
        </w:rPr>
        <w:pPrChange w:id="13292" w:author="phuong vu" w:date="2018-11-23T13:48:00Z">
          <w:pPr>
            <w:pStyle w:val="Heading4"/>
          </w:pPr>
        </w:pPrChange>
      </w:pPr>
      <w:del w:id="13293" w:author="phuong vu" w:date="2018-11-16T10:03:00Z">
        <w:r w:rsidDel="005A4BEF">
          <w:delText>Tìm kiếm chi nhánh gần nhất, có đủ các dịch vụ theo yêu cầu</w:delText>
        </w:r>
        <w:bookmarkStart w:id="13294" w:name="_Toc530605715"/>
        <w:bookmarkStart w:id="13295" w:name="_Toc530657421"/>
        <w:bookmarkStart w:id="13296" w:name="_Toc530658709"/>
        <w:bookmarkStart w:id="13297" w:name="_Toc530662433"/>
        <w:bookmarkStart w:id="13298" w:name="_Toc530662900"/>
        <w:bookmarkEnd w:id="13294"/>
        <w:bookmarkEnd w:id="13295"/>
        <w:bookmarkEnd w:id="13296"/>
        <w:bookmarkEnd w:id="13297"/>
        <w:bookmarkEnd w:id="13298"/>
      </w:del>
    </w:p>
    <w:p w14:paraId="5D0ABA59" w14:textId="51DB9448" w:rsidR="00123B96" w:rsidDel="005A4BEF" w:rsidRDefault="00123B96" w:rsidP="00E6227B">
      <w:pPr>
        <w:pStyle w:val="Heading5"/>
        <w:spacing w:line="276" w:lineRule="auto"/>
        <w:rPr>
          <w:del w:id="13299" w:author="phuong vu" w:date="2018-11-16T10:03:00Z"/>
          <w:lang w:val="en-US"/>
        </w:rPr>
        <w:pPrChange w:id="13300" w:author="phuong vu" w:date="2018-11-23T13:48:00Z">
          <w:pPr>
            <w:pStyle w:val="Heading5"/>
          </w:pPr>
        </w:pPrChange>
      </w:pPr>
      <w:del w:id="13301" w:author="phuong vu" w:date="2018-11-16T10:03:00Z">
        <w:r w:rsidDel="005A4BEF">
          <w:rPr>
            <w:lang w:val="en-US"/>
          </w:rPr>
          <w:delText>Mục đích</w:delText>
        </w:r>
        <w:bookmarkStart w:id="13302" w:name="_Toc530605716"/>
        <w:bookmarkStart w:id="13303" w:name="_Toc530657422"/>
        <w:bookmarkStart w:id="13304" w:name="_Toc530658710"/>
        <w:bookmarkStart w:id="13305" w:name="_Toc530662434"/>
        <w:bookmarkStart w:id="13306" w:name="_Toc530662901"/>
        <w:bookmarkEnd w:id="13302"/>
        <w:bookmarkEnd w:id="13303"/>
        <w:bookmarkEnd w:id="13304"/>
        <w:bookmarkEnd w:id="13305"/>
        <w:bookmarkEnd w:id="13306"/>
      </w:del>
    </w:p>
    <w:p w14:paraId="4A01A01D" w14:textId="08CE622F" w:rsidR="00123B96" w:rsidDel="005A4BEF" w:rsidRDefault="00123B96" w:rsidP="00E6227B">
      <w:pPr>
        <w:pStyle w:val="Heading5"/>
        <w:spacing w:line="276" w:lineRule="auto"/>
        <w:rPr>
          <w:del w:id="13307" w:author="phuong vu" w:date="2018-11-16T10:03:00Z"/>
          <w:lang w:val="en-US"/>
        </w:rPr>
        <w:pPrChange w:id="13308" w:author="phuong vu" w:date="2018-11-23T13:48:00Z">
          <w:pPr>
            <w:pStyle w:val="Heading5"/>
          </w:pPr>
        </w:pPrChange>
      </w:pPr>
      <w:del w:id="13309" w:author="phuong vu" w:date="2018-11-16T10:03:00Z">
        <w:r w:rsidDel="005A4BEF">
          <w:rPr>
            <w:lang w:val="en-US"/>
          </w:rPr>
          <w:delText>Giao diện</w:delText>
        </w:r>
        <w:bookmarkStart w:id="13310" w:name="_Toc530605717"/>
        <w:bookmarkStart w:id="13311" w:name="_Toc530657423"/>
        <w:bookmarkStart w:id="13312" w:name="_Toc530658711"/>
        <w:bookmarkStart w:id="13313" w:name="_Toc530662435"/>
        <w:bookmarkStart w:id="13314" w:name="_Toc530662902"/>
        <w:bookmarkEnd w:id="13310"/>
        <w:bookmarkEnd w:id="13311"/>
        <w:bookmarkEnd w:id="13312"/>
        <w:bookmarkEnd w:id="13313"/>
        <w:bookmarkEnd w:id="13314"/>
      </w:del>
    </w:p>
    <w:p w14:paraId="4AFBB2A3" w14:textId="5C71D315" w:rsidR="00123B96" w:rsidDel="005A4BEF" w:rsidRDefault="00123B96" w:rsidP="00E6227B">
      <w:pPr>
        <w:pStyle w:val="Heading5"/>
        <w:spacing w:line="276" w:lineRule="auto"/>
        <w:rPr>
          <w:del w:id="13315" w:author="phuong vu" w:date="2018-11-16T10:03:00Z"/>
          <w:lang w:val="en-US"/>
        </w:rPr>
        <w:pPrChange w:id="13316" w:author="phuong vu" w:date="2018-11-23T13:48:00Z">
          <w:pPr>
            <w:pStyle w:val="Heading5"/>
          </w:pPr>
        </w:pPrChange>
      </w:pPr>
      <w:del w:id="13317" w:author="phuong vu" w:date="2018-11-16T10:03:00Z">
        <w:r w:rsidDel="005A4BEF">
          <w:rPr>
            <w:lang w:val="en-US"/>
          </w:rPr>
          <w:delText>Các thành phần giao diện</w:delText>
        </w:r>
        <w:bookmarkStart w:id="13318" w:name="_Toc530605718"/>
        <w:bookmarkStart w:id="13319" w:name="_Toc530657424"/>
        <w:bookmarkStart w:id="13320" w:name="_Toc530658712"/>
        <w:bookmarkStart w:id="13321" w:name="_Toc530662436"/>
        <w:bookmarkStart w:id="13322" w:name="_Toc530662903"/>
        <w:bookmarkEnd w:id="13318"/>
        <w:bookmarkEnd w:id="13319"/>
        <w:bookmarkEnd w:id="13320"/>
        <w:bookmarkEnd w:id="13321"/>
        <w:bookmarkEnd w:id="13322"/>
      </w:del>
    </w:p>
    <w:p w14:paraId="5BF80CDF" w14:textId="71BD8290" w:rsidR="00123B96" w:rsidDel="005A4BEF" w:rsidRDefault="00123B96" w:rsidP="00E6227B">
      <w:pPr>
        <w:pStyle w:val="Heading5"/>
        <w:spacing w:line="276" w:lineRule="auto"/>
        <w:rPr>
          <w:del w:id="13323" w:author="phuong vu" w:date="2018-11-16T10:03:00Z"/>
          <w:lang w:val="en-US"/>
        </w:rPr>
        <w:pPrChange w:id="13324" w:author="phuong vu" w:date="2018-11-23T13:48:00Z">
          <w:pPr>
            <w:pStyle w:val="Heading5"/>
          </w:pPr>
        </w:pPrChange>
      </w:pPr>
      <w:del w:id="13325" w:author="phuong vu" w:date="2018-11-16T10:03:00Z">
        <w:r w:rsidDel="005A4BEF">
          <w:rPr>
            <w:lang w:val="en-US"/>
          </w:rPr>
          <w:delText>Dữ liệu sử dụng</w:delText>
        </w:r>
        <w:bookmarkStart w:id="13326" w:name="_Toc530605719"/>
        <w:bookmarkStart w:id="13327" w:name="_Toc530657425"/>
        <w:bookmarkStart w:id="13328" w:name="_Toc530658713"/>
        <w:bookmarkStart w:id="13329" w:name="_Toc530662437"/>
        <w:bookmarkStart w:id="13330" w:name="_Toc530662904"/>
        <w:bookmarkEnd w:id="13326"/>
        <w:bookmarkEnd w:id="13327"/>
        <w:bookmarkEnd w:id="13328"/>
        <w:bookmarkEnd w:id="13329"/>
        <w:bookmarkEnd w:id="13330"/>
      </w:del>
    </w:p>
    <w:p w14:paraId="460F06ED" w14:textId="40A94858" w:rsidR="00123B96" w:rsidRPr="00C95C85" w:rsidDel="005A4BEF" w:rsidRDefault="00123B96" w:rsidP="00E6227B">
      <w:pPr>
        <w:pStyle w:val="Heading5"/>
        <w:spacing w:line="276" w:lineRule="auto"/>
        <w:rPr>
          <w:del w:id="13331" w:author="phuong vu" w:date="2018-11-16T10:03:00Z"/>
          <w:lang w:val="en-US"/>
        </w:rPr>
        <w:pPrChange w:id="13332" w:author="phuong vu" w:date="2018-11-23T13:48:00Z">
          <w:pPr>
            <w:pStyle w:val="Heading5"/>
          </w:pPr>
        </w:pPrChange>
      </w:pPr>
      <w:del w:id="13333" w:author="phuong vu" w:date="2018-11-16T10:03:00Z">
        <w:r w:rsidDel="005A4BEF">
          <w:rPr>
            <w:lang w:val="en-US"/>
          </w:rPr>
          <w:delText>Cách xử lí</w:delText>
        </w:r>
        <w:bookmarkStart w:id="13334" w:name="_Toc530605720"/>
        <w:bookmarkStart w:id="13335" w:name="_Toc530657426"/>
        <w:bookmarkStart w:id="13336" w:name="_Toc530658714"/>
        <w:bookmarkStart w:id="13337" w:name="_Toc530662438"/>
        <w:bookmarkStart w:id="13338" w:name="_Toc530662905"/>
        <w:bookmarkEnd w:id="13334"/>
        <w:bookmarkEnd w:id="13335"/>
        <w:bookmarkEnd w:id="13336"/>
        <w:bookmarkEnd w:id="13337"/>
        <w:bookmarkEnd w:id="13338"/>
      </w:del>
    </w:p>
    <w:p w14:paraId="4A961718" w14:textId="59F03CEB" w:rsidR="00A61DB2" w:rsidRDefault="00A61DB2" w:rsidP="00E6227B">
      <w:pPr>
        <w:pStyle w:val="Heading4"/>
        <w:spacing w:line="276" w:lineRule="auto"/>
        <w:rPr>
          <w:ins w:id="13339" w:author="phuong vu" w:date="2018-11-15T17:59:00Z"/>
        </w:rPr>
        <w:pPrChange w:id="13340" w:author="phuong vu" w:date="2018-11-23T13:48:00Z">
          <w:pPr>
            <w:pStyle w:val="Heading4"/>
          </w:pPr>
        </w:pPrChange>
      </w:pPr>
      <w:bookmarkStart w:id="13341" w:name="_Toc529744440"/>
      <w:bookmarkStart w:id="13342" w:name="_Toc530662906"/>
      <w:bookmarkEnd w:id="13341"/>
      <w:r>
        <w:t>Tìm kiếm và lọc quần áo theo loại có sẵn</w:t>
      </w:r>
      <w:bookmarkEnd w:id="13342"/>
    </w:p>
    <w:p w14:paraId="5CCE08D9" w14:textId="77777777" w:rsidR="00C95C85" w:rsidRDefault="00C95C85" w:rsidP="00E6227B">
      <w:pPr>
        <w:pStyle w:val="Heading5"/>
        <w:spacing w:line="276" w:lineRule="auto"/>
        <w:rPr>
          <w:ins w:id="13343" w:author="phuong vu" w:date="2018-11-15T17:59:00Z"/>
          <w:lang w:val="en-US"/>
        </w:rPr>
        <w:pPrChange w:id="13344" w:author="phuong vu" w:date="2018-11-23T13:48:00Z">
          <w:pPr>
            <w:pStyle w:val="Heading5"/>
          </w:pPr>
        </w:pPrChange>
      </w:pPr>
      <w:ins w:id="13345" w:author="phuong vu" w:date="2018-11-15T17:59:00Z">
        <w:r>
          <w:rPr>
            <w:lang w:val="en-US"/>
          </w:rPr>
          <w:t>Mục đích</w:t>
        </w:r>
      </w:ins>
    </w:p>
    <w:p w14:paraId="67364C5D" w14:textId="77777777" w:rsidR="00C95C85" w:rsidRDefault="00C95C85" w:rsidP="00E6227B">
      <w:pPr>
        <w:pStyle w:val="Heading5"/>
        <w:spacing w:line="276" w:lineRule="auto"/>
        <w:rPr>
          <w:ins w:id="13346" w:author="phuong vu" w:date="2018-11-15T17:59:00Z"/>
          <w:lang w:val="en-US"/>
        </w:rPr>
        <w:pPrChange w:id="13347" w:author="phuong vu" w:date="2018-11-23T13:48:00Z">
          <w:pPr>
            <w:pStyle w:val="Heading5"/>
          </w:pPr>
        </w:pPrChange>
      </w:pPr>
      <w:ins w:id="13348" w:author="phuong vu" w:date="2018-11-15T17:59:00Z">
        <w:r>
          <w:rPr>
            <w:lang w:val="en-US"/>
          </w:rPr>
          <w:t>Giao diện</w:t>
        </w:r>
      </w:ins>
    </w:p>
    <w:p w14:paraId="291C7C54" w14:textId="44EDC4FD" w:rsidR="00C95C85" w:rsidRDefault="00C95C85" w:rsidP="00E6227B">
      <w:pPr>
        <w:pStyle w:val="Heading5"/>
        <w:spacing w:line="276" w:lineRule="auto"/>
        <w:rPr>
          <w:ins w:id="13349" w:author="phuong vu" w:date="2018-11-23T09:43:00Z"/>
          <w:lang w:val="en-US"/>
        </w:rPr>
        <w:pPrChange w:id="13350" w:author="phuong vu" w:date="2018-11-23T13:48:00Z">
          <w:pPr>
            <w:pStyle w:val="Heading5"/>
          </w:pPr>
        </w:pPrChange>
      </w:pPr>
      <w:ins w:id="13351" w:author="phuong vu" w:date="2018-11-15T17:59:00Z">
        <w:r>
          <w:rPr>
            <w:lang w:val="en-US"/>
          </w:rPr>
          <w:t>Các thành phần giao diện</w:t>
        </w:r>
      </w:ins>
    </w:p>
    <w:tbl>
      <w:tblPr>
        <w:tblStyle w:val="TableGrid"/>
        <w:tblW w:w="0" w:type="auto"/>
        <w:tblLook w:val="04A0" w:firstRow="1" w:lastRow="0" w:firstColumn="1" w:lastColumn="0" w:noHBand="0" w:noVBand="1"/>
      </w:tblPr>
      <w:tblGrid>
        <w:gridCol w:w="805"/>
        <w:gridCol w:w="1980"/>
        <w:gridCol w:w="2970"/>
        <w:gridCol w:w="1266"/>
        <w:gridCol w:w="1756"/>
      </w:tblGrid>
      <w:tr w:rsidR="005D03AE" w14:paraId="6188A0B5" w14:textId="77777777" w:rsidTr="005D03AE">
        <w:trPr>
          <w:ins w:id="13352" w:author="phuong vu" w:date="2018-11-23T09:43:00Z"/>
        </w:trPr>
        <w:tc>
          <w:tcPr>
            <w:tcW w:w="805" w:type="dxa"/>
            <w:vAlign w:val="center"/>
          </w:tcPr>
          <w:p w14:paraId="68BBC042" w14:textId="77777777" w:rsidR="005D03AE" w:rsidRPr="007F1EF1" w:rsidRDefault="005D03AE" w:rsidP="00E6227B">
            <w:pPr>
              <w:spacing w:line="276" w:lineRule="auto"/>
              <w:jc w:val="center"/>
              <w:rPr>
                <w:ins w:id="13353" w:author="phuong vu" w:date="2018-11-23T09:43:00Z"/>
                <w:b/>
                <w:lang w:val="en-US"/>
              </w:rPr>
              <w:pPrChange w:id="13354" w:author="phuong vu" w:date="2018-11-23T13:48:00Z">
                <w:pPr>
                  <w:spacing w:line="360" w:lineRule="auto"/>
                  <w:jc w:val="center"/>
                </w:pPr>
              </w:pPrChange>
            </w:pPr>
            <w:ins w:id="13355" w:author="phuong vu" w:date="2018-11-23T09:43:00Z">
              <w:r w:rsidRPr="007F1EF1">
                <w:rPr>
                  <w:b/>
                  <w:lang w:val="en-US"/>
                </w:rPr>
                <w:t>STT</w:t>
              </w:r>
            </w:ins>
          </w:p>
        </w:tc>
        <w:tc>
          <w:tcPr>
            <w:tcW w:w="1980" w:type="dxa"/>
            <w:vAlign w:val="center"/>
          </w:tcPr>
          <w:p w14:paraId="05CB9067" w14:textId="77777777" w:rsidR="005D03AE" w:rsidRPr="007F1EF1" w:rsidRDefault="005D03AE" w:rsidP="00E6227B">
            <w:pPr>
              <w:spacing w:line="276" w:lineRule="auto"/>
              <w:jc w:val="center"/>
              <w:rPr>
                <w:ins w:id="13356" w:author="phuong vu" w:date="2018-11-23T09:43:00Z"/>
                <w:b/>
                <w:lang w:val="en-US"/>
              </w:rPr>
              <w:pPrChange w:id="13357" w:author="phuong vu" w:date="2018-11-23T13:48:00Z">
                <w:pPr>
                  <w:spacing w:line="360" w:lineRule="auto"/>
                  <w:jc w:val="center"/>
                </w:pPr>
              </w:pPrChange>
            </w:pPr>
            <w:ins w:id="13358" w:author="phuong vu" w:date="2018-11-23T09:43:00Z">
              <w:r w:rsidRPr="007F1EF1">
                <w:rPr>
                  <w:b/>
                  <w:lang w:val="en-US"/>
                </w:rPr>
                <w:t>Loại điều khiển</w:t>
              </w:r>
            </w:ins>
          </w:p>
        </w:tc>
        <w:tc>
          <w:tcPr>
            <w:tcW w:w="2970" w:type="dxa"/>
            <w:vAlign w:val="center"/>
          </w:tcPr>
          <w:p w14:paraId="6D6F6C86" w14:textId="77777777" w:rsidR="005D03AE" w:rsidRPr="007F1EF1" w:rsidRDefault="005D03AE" w:rsidP="00E6227B">
            <w:pPr>
              <w:spacing w:line="276" w:lineRule="auto"/>
              <w:jc w:val="center"/>
              <w:rPr>
                <w:ins w:id="13359" w:author="phuong vu" w:date="2018-11-23T09:43:00Z"/>
                <w:b/>
                <w:lang w:val="en-US"/>
              </w:rPr>
              <w:pPrChange w:id="13360" w:author="phuong vu" w:date="2018-11-23T13:48:00Z">
                <w:pPr>
                  <w:spacing w:line="360" w:lineRule="auto"/>
                  <w:jc w:val="center"/>
                </w:pPr>
              </w:pPrChange>
            </w:pPr>
            <w:ins w:id="13361" w:author="phuong vu" w:date="2018-11-23T09:43:00Z">
              <w:r w:rsidRPr="007F1EF1">
                <w:rPr>
                  <w:b/>
                  <w:lang w:val="en-US"/>
                </w:rPr>
                <w:t>Nội dung thực hiện</w:t>
              </w:r>
            </w:ins>
          </w:p>
        </w:tc>
        <w:tc>
          <w:tcPr>
            <w:tcW w:w="1266" w:type="dxa"/>
            <w:vAlign w:val="center"/>
          </w:tcPr>
          <w:p w14:paraId="66A337DB" w14:textId="77777777" w:rsidR="005D03AE" w:rsidRPr="007F1EF1" w:rsidRDefault="005D03AE" w:rsidP="00E6227B">
            <w:pPr>
              <w:spacing w:line="276" w:lineRule="auto"/>
              <w:jc w:val="center"/>
              <w:rPr>
                <w:ins w:id="13362" w:author="phuong vu" w:date="2018-11-23T09:43:00Z"/>
                <w:b/>
                <w:lang w:val="en-US"/>
              </w:rPr>
              <w:pPrChange w:id="13363" w:author="phuong vu" w:date="2018-11-23T13:48:00Z">
                <w:pPr>
                  <w:spacing w:line="360" w:lineRule="auto"/>
                  <w:jc w:val="center"/>
                </w:pPr>
              </w:pPrChange>
            </w:pPr>
            <w:ins w:id="13364" w:author="phuong vu" w:date="2018-11-23T09:43:00Z">
              <w:r w:rsidRPr="007F1EF1">
                <w:rPr>
                  <w:b/>
                  <w:lang w:val="en-US"/>
                </w:rPr>
                <w:t>Giá trị mặc định</w:t>
              </w:r>
            </w:ins>
          </w:p>
        </w:tc>
        <w:tc>
          <w:tcPr>
            <w:tcW w:w="1756" w:type="dxa"/>
            <w:vAlign w:val="center"/>
          </w:tcPr>
          <w:p w14:paraId="1EA2AB0C" w14:textId="77777777" w:rsidR="005D03AE" w:rsidRPr="007F1EF1" w:rsidRDefault="005D03AE" w:rsidP="00E6227B">
            <w:pPr>
              <w:spacing w:line="276" w:lineRule="auto"/>
              <w:jc w:val="center"/>
              <w:rPr>
                <w:ins w:id="13365" w:author="phuong vu" w:date="2018-11-23T09:43:00Z"/>
                <w:b/>
                <w:lang w:val="en-US"/>
              </w:rPr>
              <w:pPrChange w:id="13366" w:author="phuong vu" w:date="2018-11-23T13:48:00Z">
                <w:pPr>
                  <w:spacing w:line="360" w:lineRule="auto"/>
                  <w:jc w:val="center"/>
                </w:pPr>
              </w:pPrChange>
            </w:pPr>
            <w:ins w:id="13367" w:author="phuong vu" w:date="2018-11-23T09:43:00Z">
              <w:r w:rsidRPr="007F1EF1">
                <w:rPr>
                  <w:b/>
                  <w:lang w:val="en-US"/>
                </w:rPr>
                <w:t>Lưu ý</w:t>
              </w:r>
            </w:ins>
          </w:p>
        </w:tc>
      </w:tr>
      <w:tr w:rsidR="005D03AE" w14:paraId="456D2F01" w14:textId="77777777" w:rsidTr="005D03AE">
        <w:trPr>
          <w:ins w:id="13368" w:author="phuong vu" w:date="2018-11-23T09:43:00Z"/>
        </w:trPr>
        <w:tc>
          <w:tcPr>
            <w:tcW w:w="805" w:type="dxa"/>
          </w:tcPr>
          <w:p w14:paraId="518A262E" w14:textId="77777777" w:rsidR="005D03AE" w:rsidRDefault="005D03AE" w:rsidP="00E6227B">
            <w:pPr>
              <w:spacing w:line="276" w:lineRule="auto"/>
              <w:jc w:val="center"/>
              <w:rPr>
                <w:ins w:id="13369" w:author="phuong vu" w:date="2018-11-23T09:43:00Z"/>
                <w:lang w:val="en-US"/>
              </w:rPr>
              <w:pPrChange w:id="13370" w:author="phuong vu" w:date="2018-11-23T13:48:00Z">
                <w:pPr>
                  <w:spacing w:line="360" w:lineRule="auto"/>
                  <w:jc w:val="center"/>
                </w:pPr>
              </w:pPrChange>
            </w:pPr>
          </w:p>
        </w:tc>
        <w:tc>
          <w:tcPr>
            <w:tcW w:w="1980" w:type="dxa"/>
          </w:tcPr>
          <w:p w14:paraId="3BE7982A" w14:textId="77777777" w:rsidR="005D03AE" w:rsidRDefault="005D03AE" w:rsidP="00E6227B">
            <w:pPr>
              <w:spacing w:line="276" w:lineRule="auto"/>
              <w:rPr>
                <w:ins w:id="13371" w:author="phuong vu" w:date="2018-11-23T09:43:00Z"/>
                <w:lang w:val="en-US"/>
              </w:rPr>
              <w:pPrChange w:id="13372" w:author="phuong vu" w:date="2018-11-23T13:48:00Z">
                <w:pPr>
                  <w:spacing w:line="360" w:lineRule="auto"/>
                </w:pPr>
              </w:pPrChange>
            </w:pPr>
          </w:p>
        </w:tc>
        <w:tc>
          <w:tcPr>
            <w:tcW w:w="2970" w:type="dxa"/>
          </w:tcPr>
          <w:p w14:paraId="3EC55AD9" w14:textId="77777777" w:rsidR="005D03AE" w:rsidRDefault="005D03AE" w:rsidP="00E6227B">
            <w:pPr>
              <w:spacing w:line="276" w:lineRule="auto"/>
              <w:rPr>
                <w:ins w:id="13373" w:author="phuong vu" w:date="2018-11-23T09:43:00Z"/>
                <w:lang w:val="en-US"/>
              </w:rPr>
              <w:pPrChange w:id="13374" w:author="phuong vu" w:date="2018-11-23T13:48:00Z">
                <w:pPr>
                  <w:spacing w:line="360" w:lineRule="auto"/>
                </w:pPr>
              </w:pPrChange>
            </w:pPr>
          </w:p>
        </w:tc>
        <w:tc>
          <w:tcPr>
            <w:tcW w:w="1266" w:type="dxa"/>
          </w:tcPr>
          <w:p w14:paraId="343B1DA2" w14:textId="77777777" w:rsidR="005D03AE" w:rsidRDefault="005D03AE" w:rsidP="00E6227B">
            <w:pPr>
              <w:spacing w:line="276" w:lineRule="auto"/>
              <w:rPr>
                <w:ins w:id="13375" w:author="phuong vu" w:date="2018-11-23T09:43:00Z"/>
                <w:lang w:val="en-US"/>
              </w:rPr>
              <w:pPrChange w:id="13376" w:author="phuong vu" w:date="2018-11-23T13:48:00Z">
                <w:pPr>
                  <w:spacing w:line="360" w:lineRule="auto"/>
                </w:pPr>
              </w:pPrChange>
            </w:pPr>
          </w:p>
        </w:tc>
        <w:tc>
          <w:tcPr>
            <w:tcW w:w="1756" w:type="dxa"/>
          </w:tcPr>
          <w:p w14:paraId="5AECB1C8" w14:textId="77777777" w:rsidR="005D03AE" w:rsidRDefault="005D03AE" w:rsidP="00E6227B">
            <w:pPr>
              <w:spacing w:line="276" w:lineRule="auto"/>
              <w:rPr>
                <w:ins w:id="13377" w:author="phuong vu" w:date="2018-11-23T09:43:00Z"/>
                <w:lang w:val="en-US"/>
              </w:rPr>
              <w:pPrChange w:id="13378" w:author="phuong vu" w:date="2018-11-23T13:48:00Z">
                <w:pPr>
                  <w:spacing w:line="360" w:lineRule="auto"/>
                </w:pPr>
              </w:pPrChange>
            </w:pPr>
          </w:p>
        </w:tc>
      </w:tr>
      <w:tr w:rsidR="005D03AE" w14:paraId="33D4AB9F" w14:textId="77777777" w:rsidTr="005D03AE">
        <w:trPr>
          <w:ins w:id="13379" w:author="phuong vu" w:date="2018-11-23T09:43:00Z"/>
        </w:trPr>
        <w:tc>
          <w:tcPr>
            <w:tcW w:w="805" w:type="dxa"/>
          </w:tcPr>
          <w:p w14:paraId="08B1220B" w14:textId="77777777" w:rsidR="005D03AE" w:rsidRDefault="005D03AE" w:rsidP="00E6227B">
            <w:pPr>
              <w:spacing w:line="276" w:lineRule="auto"/>
              <w:jc w:val="center"/>
              <w:rPr>
                <w:ins w:id="13380" w:author="phuong vu" w:date="2018-11-23T09:43:00Z"/>
                <w:lang w:val="en-US"/>
              </w:rPr>
              <w:pPrChange w:id="13381" w:author="phuong vu" w:date="2018-11-23T13:48:00Z">
                <w:pPr>
                  <w:spacing w:line="360" w:lineRule="auto"/>
                  <w:jc w:val="center"/>
                </w:pPr>
              </w:pPrChange>
            </w:pPr>
          </w:p>
        </w:tc>
        <w:tc>
          <w:tcPr>
            <w:tcW w:w="1980" w:type="dxa"/>
          </w:tcPr>
          <w:p w14:paraId="0E73A9F6" w14:textId="77777777" w:rsidR="005D03AE" w:rsidRDefault="005D03AE" w:rsidP="00E6227B">
            <w:pPr>
              <w:spacing w:line="276" w:lineRule="auto"/>
              <w:rPr>
                <w:ins w:id="13382" w:author="phuong vu" w:date="2018-11-23T09:43:00Z"/>
                <w:lang w:val="en-US"/>
              </w:rPr>
              <w:pPrChange w:id="13383" w:author="phuong vu" w:date="2018-11-23T13:48:00Z">
                <w:pPr>
                  <w:spacing w:line="360" w:lineRule="auto"/>
                </w:pPr>
              </w:pPrChange>
            </w:pPr>
          </w:p>
        </w:tc>
        <w:tc>
          <w:tcPr>
            <w:tcW w:w="2970" w:type="dxa"/>
          </w:tcPr>
          <w:p w14:paraId="064BEB0F" w14:textId="77777777" w:rsidR="005D03AE" w:rsidRDefault="005D03AE" w:rsidP="00E6227B">
            <w:pPr>
              <w:spacing w:line="276" w:lineRule="auto"/>
              <w:rPr>
                <w:ins w:id="13384" w:author="phuong vu" w:date="2018-11-23T09:43:00Z"/>
                <w:lang w:val="en-US"/>
              </w:rPr>
              <w:pPrChange w:id="13385" w:author="phuong vu" w:date="2018-11-23T13:48:00Z">
                <w:pPr>
                  <w:spacing w:line="360" w:lineRule="auto"/>
                </w:pPr>
              </w:pPrChange>
            </w:pPr>
          </w:p>
        </w:tc>
        <w:tc>
          <w:tcPr>
            <w:tcW w:w="1266" w:type="dxa"/>
          </w:tcPr>
          <w:p w14:paraId="298543C4" w14:textId="77777777" w:rsidR="005D03AE" w:rsidRDefault="005D03AE" w:rsidP="00E6227B">
            <w:pPr>
              <w:spacing w:line="276" w:lineRule="auto"/>
              <w:rPr>
                <w:ins w:id="13386" w:author="phuong vu" w:date="2018-11-23T09:43:00Z"/>
                <w:lang w:val="en-US"/>
              </w:rPr>
              <w:pPrChange w:id="13387" w:author="phuong vu" w:date="2018-11-23T13:48:00Z">
                <w:pPr>
                  <w:spacing w:line="360" w:lineRule="auto"/>
                </w:pPr>
              </w:pPrChange>
            </w:pPr>
          </w:p>
        </w:tc>
        <w:tc>
          <w:tcPr>
            <w:tcW w:w="1756" w:type="dxa"/>
          </w:tcPr>
          <w:p w14:paraId="78857B35" w14:textId="77777777" w:rsidR="005D03AE" w:rsidRDefault="005D03AE" w:rsidP="00E6227B">
            <w:pPr>
              <w:spacing w:line="276" w:lineRule="auto"/>
              <w:rPr>
                <w:ins w:id="13388" w:author="phuong vu" w:date="2018-11-23T09:43:00Z"/>
                <w:lang w:val="en-US"/>
              </w:rPr>
              <w:pPrChange w:id="13389" w:author="phuong vu" w:date="2018-11-23T13:48:00Z">
                <w:pPr>
                  <w:spacing w:line="360" w:lineRule="auto"/>
                </w:pPr>
              </w:pPrChange>
            </w:pPr>
          </w:p>
        </w:tc>
      </w:tr>
      <w:tr w:rsidR="005D03AE" w14:paraId="590B18E7" w14:textId="77777777" w:rsidTr="005D03AE">
        <w:trPr>
          <w:ins w:id="13390" w:author="phuong vu" w:date="2018-11-23T09:43:00Z"/>
        </w:trPr>
        <w:tc>
          <w:tcPr>
            <w:tcW w:w="805" w:type="dxa"/>
          </w:tcPr>
          <w:p w14:paraId="00C8C6E9" w14:textId="77777777" w:rsidR="005D03AE" w:rsidRDefault="005D03AE" w:rsidP="00E6227B">
            <w:pPr>
              <w:spacing w:line="276" w:lineRule="auto"/>
              <w:jc w:val="center"/>
              <w:rPr>
                <w:ins w:id="13391" w:author="phuong vu" w:date="2018-11-23T09:43:00Z"/>
                <w:lang w:val="en-US"/>
              </w:rPr>
              <w:pPrChange w:id="13392" w:author="phuong vu" w:date="2018-11-23T13:48:00Z">
                <w:pPr>
                  <w:spacing w:line="360" w:lineRule="auto"/>
                  <w:jc w:val="center"/>
                </w:pPr>
              </w:pPrChange>
            </w:pPr>
          </w:p>
        </w:tc>
        <w:tc>
          <w:tcPr>
            <w:tcW w:w="1980" w:type="dxa"/>
          </w:tcPr>
          <w:p w14:paraId="31838B72" w14:textId="77777777" w:rsidR="005D03AE" w:rsidRDefault="005D03AE" w:rsidP="00E6227B">
            <w:pPr>
              <w:spacing w:line="276" w:lineRule="auto"/>
              <w:rPr>
                <w:ins w:id="13393" w:author="phuong vu" w:date="2018-11-23T09:43:00Z"/>
                <w:lang w:val="en-US"/>
              </w:rPr>
              <w:pPrChange w:id="13394" w:author="phuong vu" w:date="2018-11-23T13:48:00Z">
                <w:pPr>
                  <w:spacing w:line="360" w:lineRule="auto"/>
                </w:pPr>
              </w:pPrChange>
            </w:pPr>
          </w:p>
        </w:tc>
        <w:tc>
          <w:tcPr>
            <w:tcW w:w="2970" w:type="dxa"/>
          </w:tcPr>
          <w:p w14:paraId="1E89741A" w14:textId="77777777" w:rsidR="005D03AE" w:rsidRDefault="005D03AE" w:rsidP="00E6227B">
            <w:pPr>
              <w:spacing w:line="276" w:lineRule="auto"/>
              <w:rPr>
                <w:ins w:id="13395" w:author="phuong vu" w:date="2018-11-23T09:43:00Z"/>
                <w:lang w:val="en-US"/>
              </w:rPr>
              <w:pPrChange w:id="13396" w:author="phuong vu" w:date="2018-11-23T13:48:00Z">
                <w:pPr>
                  <w:spacing w:line="360" w:lineRule="auto"/>
                </w:pPr>
              </w:pPrChange>
            </w:pPr>
          </w:p>
        </w:tc>
        <w:tc>
          <w:tcPr>
            <w:tcW w:w="1266" w:type="dxa"/>
          </w:tcPr>
          <w:p w14:paraId="1A37C6B4" w14:textId="77777777" w:rsidR="005D03AE" w:rsidRDefault="005D03AE" w:rsidP="00E6227B">
            <w:pPr>
              <w:spacing w:line="276" w:lineRule="auto"/>
              <w:rPr>
                <w:ins w:id="13397" w:author="phuong vu" w:date="2018-11-23T09:43:00Z"/>
                <w:lang w:val="en-US"/>
              </w:rPr>
              <w:pPrChange w:id="13398" w:author="phuong vu" w:date="2018-11-23T13:48:00Z">
                <w:pPr>
                  <w:spacing w:line="360" w:lineRule="auto"/>
                </w:pPr>
              </w:pPrChange>
            </w:pPr>
          </w:p>
        </w:tc>
        <w:tc>
          <w:tcPr>
            <w:tcW w:w="1756" w:type="dxa"/>
          </w:tcPr>
          <w:p w14:paraId="68CE9A87" w14:textId="77777777" w:rsidR="005D03AE" w:rsidRDefault="005D03AE" w:rsidP="00E6227B">
            <w:pPr>
              <w:spacing w:line="276" w:lineRule="auto"/>
              <w:rPr>
                <w:ins w:id="13399" w:author="phuong vu" w:date="2018-11-23T09:43:00Z"/>
                <w:lang w:val="en-US"/>
              </w:rPr>
              <w:pPrChange w:id="13400" w:author="phuong vu" w:date="2018-11-23T13:48:00Z">
                <w:pPr>
                  <w:spacing w:line="360" w:lineRule="auto"/>
                </w:pPr>
              </w:pPrChange>
            </w:pPr>
          </w:p>
        </w:tc>
      </w:tr>
      <w:tr w:rsidR="005D03AE" w14:paraId="7BB3B802" w14:textId="77777777" w:rsidTr="005D03AE">
        <w:trPr>
          <w:ins w:id="13401" w:author="phuong vu" w:date="2018-11-23T09:43:00Z"/>
        </w:trPr>
        <w:tc>
          <w:tcPr>
            <w:tcW w:w="805" w:type="dxa"/>
          </w:tcPr>
          <w:p w14:paraId="19C72EA3" w14:textId="77777777" w:rsidR="005D03AE" w:rsidRDefault="005D03AE" w:rsidP="00E6227B">
            <w:pPr>
              <w:spacing w:line="276" w:lineRule="auto"/>
              <w:jc w:val="center"/>
              <w:rPr>
                <w:ins w:id="13402" w:author="phuong vu" w:date="2018-11-23T09:43:00Z"/>
                <w:lang w:val="en-US"/>
              </w:rPr>
              <w:pPrChange w:id="13403" w:author="phuong vu" w:date="2018-11-23T13:48:00Z">
                <w:pPr>
                  <w:spacing w:line="360" w:lineRule="auto"/>
                  <w:jc w:val="center"/>
                </w:pPr>
              </w:pPrChange>
            </w:pPr>
          </w:p>
        </w:tc>
        <w:tc>
          <w:tcPr>
            <w:tcW w:w="1980" w:type="dxa"/>
          </w:tcPr>
          <w:p w14:paraId="0954D918" w14:textId="77777777" w:rsidR="005D03AE" w:rsidRDefault="005D03AE" w:rsidP="00E6227B">
            <w:pPr>
              <w:spacing w:line="276" w:lineRule="auto"/>
              <w:rPr>
                <w:ins w:id="13404" w:author="phuong vu" w:date="2018-11-23T09:43:00Z"/>
                <w:lang w:val="en-US"/>
              </w:rPr>
              <w:pPrChange w:id="13405" w:author="phuong vu" w:date="2018-11-23T13:48:00Z">
                <w:pPr>
                  <w:spacing w:line="360" w:lineRule="auto"/>
                </w:pPr>
              </w:pPrChange>
            </w:pPr>
          </w:p>
        </w:tc>
        <w:tc>
          <w:tcPr>
            <w:tcW w:w="2970" w:type="dxa"/>
          </w:tcPr>
          <w:p w14:paraId="171911D6" w14:textId="77777777" w:rsidR="005D03AE" w:rsidRDefault="005D03AE" w:rsidP="00E6227B">
            <w:pPr>
              <w:spacing w:line="276" w:lineRule="auto"/>
              <w:rPr>
                <w:ins w:id="13406" w:author="phuong vu" w:date="2018-11-23T09:43:00Z"/>
                <w:lang w:val="en-US"/>
              </w:rPr>
              <w:pPrChange w:id="13407" w:author="phuong vu" w:date="2018-11-23T13:48:00Z">
                <w:pPr>
                  <w:spacing w:line="360" w:lineRule="auto"/>
                </w:pPr>
              </w:pPrChange>
            </w:pPr>
          </w:p>
        </w:tc>
        <w:tc>
          <w:tcPr>
            <w:tcW w:w="1266" w:type="dxa"/>
          </w:tcPr>
          <w:p w14:paraId="37CE0759" w14:textId="77777777" w:rsidR="005D03AE" w:rsidRDefault="005D03AE" w:rsidP="00E6227B">
            <w:pPr>
              <w:spacing w:line="276" w:lineRule="auto"/>
              <w:rPr>
                <w:ins w:id="13408" w:author="phuong vu" w:date="2018-11-23T09:43:00Z"/>
                <w:lang w:val="en-US"/>
              </w:rPr>
              <w:pPrChange w:id="13409" w:author="phuong vu" w:date="2018-11-23T13:48:00Z">
                <w:pPr>
                  <w:spacing w:line="360" w:lineRule="auto"/>
                </w:pPr>
              </w:pPrChange>
            </w:pPr>
          </w:p>
        </w:tc>
        <w:tc>
          <w:tcPr>
            <w:tcW w:w="1756" w:type="dxa"/>
          </w:tcPr>
          <w:p w14:paraId="75FCBB8B" w14:textId="77777777" w:rsidR="005D03AE" w:rsidRDefault="005D03AE" w:rsidP="00E6227B">
            <w:pPr>
              <w:spacing w:line="276" w:lineRule="auto"/>
              <w:rPr>
                <w:ins w:id="13410" w:author="phuong vu" w:date="2018-11-23T09:43:00Z"/>
                <w:lang w:val="en-US"/>
              </w:rPr>
              <w:pPrChange w:id="13411" w:author="phuong vu" w:date="2018-11-23T13:48:00Z">
                <w:pPr>
                  <w:spacing w:line="360" w:lineRule="auto"/>
                </w:pPr>
              </w:pPrChange>
            </w:pPr>
          </w:p>
        </w:tc>
      </w:tr>
      <w:tr w:rsidR="005D03AE" w14:paraId="4A506AD6" w14:textId="77777777" w:rsidTr="005D03AE">
        <w:trPr>
          <w:ins w:id="13412" w:author="phuong vu" w:date="2018-11-23T09:43:00Z"/>
        </w:trPr>
        <w:tc>
          <w:tcPr>
            <w:tcW w:w="805" w:type="dxa"/>
          </w:tcPr>
          <w:p w14:paraId="38A70FF3" w14:textId="77777777" w:rsidR="005D03AE" w:rsidRDefault="005D03AE" w:rsidP="00E6227B">
            <w:pPr>
              <w:spacing w:line="276" w:lineRule="auto"/>
              <w:jc w:val="center"/>
              <w:rPr>
                <w:ins w:id="13413" w:author="phuong vu" w:date="2018-11-23T09:43:00Z"/>
                <w:lang w:val="en-US"/>
              </w:rPr>
              <w:pPrChange w:id="13414" w:author="phuong vu" w:date="2018-11-23T13:48:00Z">
                <w:pPr>
                  <w:spacing w:line="360" w:lineRule="auto"/>
                  <w:jc w:val="center"/>
                </w:pPr>
              </w:pPrChange>
            </w:pPr>
          </w:p>
        </w:tc>
        <w:tc>
          <w:tcPr>
            <w:tcW w:w="1980" w:type="dxa"/>
          </w:tcPr>
          <w:p w14:paraId="7C1BB46A" w14:textId="77777777" w:rsidR="005D03AE" w:rsidRDefault="005D03AE" w:rsidP="00E6227B">
            <w:pPr>
              <w:spacing w:line="276" w:lineRule="auto"/>
              <w:rPr>
                <w:ins w:id="13415" w:author="phuong vu" w:date="2018-11-23T09:43:00Z"/>
                <w:lang w:val="en-US"/>
              </w:rPr>
              <w:pPrChange w:id="13416" w:author="phuong vu" w:date="2018-11-23T13:48:00Z">
                <w:pPr>
                  <w:spacing w:line="360" w:lineRule="auto"/>
                </w:pPr>
              </w:pPrChange>
            </w:pPr>
          </w:p>
        </w:tc>
        <w:tc>
          <w:tcPr>
            <w:tcW w:w="2970" w:type="dxa"/>
          </w:tcPr>
          <w:p w14:paraId="4DE5503A" w14:textId="77777777" w:rsidR="005D03AE" w:rsidRDefault="005D03AE" w:rsidP="00E6227B">
            <w:pPr>
              <w:spacing w:line="276" w:lineRule="auto"/>
              <w:rPr>
                <w:ins w:id="13417" w:author="phuong vu" w:date="2018-11-23T09:43:00Z"/>
                <w:lang w:val="en-US"/>
              </w:rPr>
              <w:pPrChange w:id="13418" w:author="phuong vu" w:date="2018-11-23T13:48:00Z">
                <w:pPr>
                  <w:spacing w:line="360" w:lineRule="auto"/>
                </w:pPr>
              </w:pPrChange>
            </w:pPr>
          </w:p>
        </w:tc>
        <w:tc>
          <w:tcPr>
            <w:tcW w:w="1266" w:type="dxa"/>
          </w:tcPr>
          <w:p w14:paraId="71439583" w14:textId="77777777" w:rsidR="005D03AE" w:rsidRDefault="005D03AE" w:rsidP="00E6227B">
            <w:pPr>
              <w:spacing w:line="276" w:lineRule="auto"/>
              <w:rPr>
                <w:ins w:id="13419" w:author="phuong vu" w:date="2018-11-23T09:43:00Z"/>
                <w:lang w:val="en-US"/>
              </w:rPr>
              <w:pPrChange w:id="13420" w:author="phuong vu" w:date="2018-11-23T13:48:00Z">
                <w:pPr>
                  <w:spacing w:line="360" w:lineRule="auto"/>
                </w:pPr>
              </w:pPrChange>
            </w:pPr>
          </w:p>
        </w:tc>
        <w:tc>
          <w:tcPr>
            <w:tcW w:w="1756" w:type="dxa"/>
          </w:tcPr>
          <w:p w14:paraId="48CBB7A1" w14:textId="77777777" w:rsidR="005D03AE" w:rsidRDefault="005D03AE" w:rsidP="00E6227B">
            <w:pPr>
              <w:spacing w:line="276" w:lineRule="auto"/>
              <w:rPr>
                <w:ins w:id="13421" w:author="phuong vu" w:date="2018-11-23T09:43:00Z"/>
                <w:lang w:val="en-US"/>
              </w:rPr>
              <w:pPrChange w:id="13422" w:author="phuong vu" w:date="2018-11-23T13:48:00Z">
                <w:pPr>
                  <w:spacing w:line="360" w:lineRule="auto"/>
                </w:pPr>
              </w:pPrChange>
            </w:pPr>
          </w:p>
        </w:tc>
      </w:tr>
      <w:tr w:rsidR="005D03AE" w14:paraId="625087B2" w14:textId="77777777" w:rsidTr="005D03AE">
        <w:trPr>
          <w:ins w:id="13423" w:author="phuong vu" w:date="2018-11-23T09:43:00Z"/>
        </w:trPr>
        <w:tc>
          <w:tcPr>
            <w:tcW w:w="805" w:type="dxa"/>
          </w:tcPr>
          <w:p w14:paraId="0A1F7B4C" w14:textId="77777777" w:rsidR="005D03AE" w:rsidRDefault="005D03AE" w:rsidP="00E6227B">
            <w:pPr>
              <w:spacing w:line="276" w:lineRule="auto"/>
              <w:jc w:val="center"/>
              <w:rPr>
                <w:ins w:id="13424" w:author="phuong vu" w:date="2018-11-23T09:43:00Z"/>
                <w:lang w:val="en-US"/>
              </w:rPr>
              <w:pPrChange w:id="13425" w:author="phuong vu" w:date="2018-11-23T13:48:00Z">
                <w:pPr>
                  <w:spacing w:line="360" w:lineRule="auto"/>
                  <w:jc w:val="center"/>
                </w:pPr>
              </w:pPrChange>
            </w:pPr>
          </w:p>
        </w:tc>
        <w:tc>
          <w:tcPr>
            <w:tcW w:w="1980" w:type="dxa"/>
          </w:tcPr>
          <w:p w14:paraId="74C9C722" w14:textId="77777777" w:rsidR="005D03AE" w:rsidRDefault="005D03AE" w:rsidP="00E6227B">
            <w:pPr>
              <w:spacing w:line="276" w:lineRule="auto"/>
              <w:rPr>
                <w:ins w:id="13426" w:author="phuong vu" w:date="2018-11-23T09:43:00Z"/>
                <w:lang w:val="en-US"/>
              </w:rPr>
              <w:pPrChange w:id="13427" w:author="phuong vu" w:date="2018-11-23T13:48:00Z">
                <w:pPr>
                  <w:spacing w:line="360" w:lineRule="auto"/>
                </w:pPr>
              </w:pPrChange>
            </w:pPr>
          </w:p>
        </w:tc>
        <w:tc>
          <w:tcPr>
            <w:tcW w:w="2970" w:type="dxa"/>
          </w:tcPr>
          <w:p w14:paraId="7BE949DA" w14:textId="77777777" w:rsidR="005D03AE" w:rsidRDefault="005D03AE" w:rsidP="00E6227B">
            <w:pPr>
              <w:spacing w:line="276" w:lineRule="auto"/>
              <w:rPr>
                <w:ins w:id="13428" w:author="phuong vu" w:date="2018-11-23T09:43:00Z"/>
                <w:lang w:val="en-US"/>
              </w:rPr>
              <w:pPrChange w:id="13429" w:author="phuong vu" w:date="2018-11-23T13:48:00Z">
                <w:pPr>
                  <w:spacing w:line="360" w:lineRule="auto"/>
                </w:pPr>
              </w:pPrChange>
            </w:pPr>
          </w:p>
        </w:tc>
        <w:tc>
          <w:tcPr>
            <w:tcW w:w="1266" w:type="dxa"/>
          </w:tcPr>
          <w:p w14:paraId="3FC31C9E" w14:textId="77777777" w:rsidR="005D03AE" w:rsidRDefault="005D03AE" w:rsidP="00E6227B">
            <w:pPr>
              <w:spacing w:line="276" w:lineRule="auto"/>
              <w:rPr>
                <w:ins w:id="13430" w:author="phuong vu" w:date="2018-11-23T09:43:00Z"/>
                <w:lang w:val="en-US"/>
              </w:rPr>
              <w:pPrChange w:id="13431" w:author="phuong vu" w:date="2018-11-23T13:48:00Z">
                <w:pPr>
                  <w:spacing w:line="360" w:lineRule="auto"/>
                </w:pPr>
              </w:pPrChange>
            </w:pPr>
          </w:p>
        </w:tc>
        <w:tc>
          <w:tcPr>
            <w:tcW w:w="1756" w:type="dxa"/>
          </w:tcPr>
          <w:p w14:paraId="3B2DACF2" w14:textId="77777777" w:rsidR="005D03AE" w:rsidRDefault="005D03AE" w:rsidP="00E6227B">
            <w:pPr>
              <w:spacing w:line="276" w:lineRule="auto"/>
              <w:rPr>
                <w:ins w:id="13432" w:author="phuong vu" w:date="2018-11-23T09:43:00Z"/>
                <w:lang w:val="en-US"/>
              </w:rPr>
              <w:pPrChange w:id="13433" w:author="phuong vu" w:date="2018-11-23T13:48:00Z">
                <w:pPr>
                  <w:spacing w:line="360" w:lineRule="auto"/>
                </w:pPr>
              </w:pPrChange>
            </w:pPr>
          </w:p>
        </w:tc>
      </w:tr>
      <w:tr w:rsidR="005D03AE" w14:paraId="115AF6DF" w14:textId="77777777" w:rsidTr="005D03AE">
        <w:trPr>
          <w:ins w:id="13434" w:author="phuong vu" w:date="2018-11-23T09:43:00Z"/>
        </w:trPr>
        <w:tc>
          <w:tcPr>
            <w:tcW w:w="805" w:type="dxa"/>
          </w:tcPr>
          <w:p w14:paraId="467291F4" w14:textId="77777777" w:rsidR="005D03AE" w:rsidRDefault="005D03AE" w:rsidP="00E6227B">
            <w:pPr>
              <w:spacing w:line="276" w:lineRule="auto"/>
              <w:jc w:val="center"/>
              <w:rPr>
                <w:ins w:id="13435" w:author="phuong vu" w:date="2018-11-23T09:43:00Z"/>
                <w:lang w:val="en-US"/>
              </w:rPr>
              <w:pPrChange w:id="13436" w:author="phuong vu" w:date="2018-11-23T13:48:00Z">
                <w:pPr>
                  <w:spacing w:line="360" w:lineRule="auto"/>
                  <w:jc w:val="center"/>
                </w:pPr>
              </w:pPrChange>
            </w:pPr>
          </w:p>
        </w:tc>
        <w:tc>
          <w:tcPr>
            <w:tcW w:w="1980" w:type="dxa"/>
          </w:tcPr>
          <w:p w14:paraId="345612C3" w14:textId="77777777" w:rsidR="005D03AE" w:rsidRDefault="005D03AE" w:rsidP="00E6227B">
            <w:pPr>
              <w:spacing w:line="276" w:lineRule="auto"/>
              <w:rPr>
                <w:ins w:id="13437" w:author="phuong vu" w:date="2018-11-23T09:43:00Z"/>
                <w:lang w:val="en-US"/>
              </w:rPr>
              <w:pPrChange w:id="13438" w:author="phuong vu" w:date="2018-11-23T13:48:00Z">
                <w:pPr>
                  <w:spacing w:line="360" w:lineRule="auto"/>
                </w:pPr>
              </w:pPrChange>
            </w:pPr>
          </w:p>
        </w:tc>
        <w:tc>
          <w:tcPr>
            <w:tcW w:w="2970" w:type="dxa"/>
          </w:tcPr>
          <w:p w14:paraId="651A8380" w14:textId="77777777" w:rsidR="005D03AE" w:rsidRDefault="005D03AE" w:rsidP="00E6227B">
            <w:pPr>
              <w:spacing w:line="276" w:lineRule="auto"/>
              <w:rPr>
                <w:ins w:id="13439" w:author="phuong vu" w:date="2018-11-23T09:43:00Z"/>
                <w:lang w:val="en-US"/>
              </w:rPr>
              <w:pPrChange w:id="13440" w:author="phuong vu" w:date="2018-11-23T13:48:00Z">
                <w:pPr>
                  <w:spacing w:line="360" w:lineRule="auto"/>
                </w:pPr>
              </w:pPrChange>
            </w:pPr>
          </w:p>
        </w:tc>
        <w:tc>
          <w:tcPr>
            <w:tcW w:w="1266" w:type="dxa"/>
          </w:tcPr>
          <w:p w14:paraId="4533BC56" w14:textId="77777777" w:rsidR="005D03AE" w:rsidRDefault="005D03AE" w:rsidP="00E6227B">
            <w:pPr>
              <w:spacing w:line="276" w:lineRule="auto"/>
              <w:rPr>
                <w:ins w:id="13441" w:author="phuong vu" w:date="2018-11-23T09:43:00Z"/>
                <w:lang w:val="en-US"/>
              </w:rPr>
              <w:pPrChange w:id="13442" w:author="phuong vu" w:date="2018-11-23T13:48:00Z">
                <w:pPr>
                  <w:spacing w:line="360" w:lineRule="auto"/>
                </w:pPr>
              </w:pPrChange>
            </w:pPr>
          </w:p>
        </w:tc>
        <w:tc>
          <w:tcPr>
            <w:tcW w:w="1756" w:type="dxa"/>
          </w:tcPr>
          <w:p w14:paraId="6CCD0C3A" w14:textId="77777777" w:rsidR="005D03AE" w:rsidRDefault="005D03AE" w:rsidP="00E6227B">
            <w:pPr>
              <w:spacing w:line="276" w:lineRule="auto"/>
              <w:rPr>
                <w:ins w:id="13443" w:author="phuong vu" w:date="2018-11-23T09:43:00Z"/>
                <w:lang w:val="en-US"/>
              </w:rPr>
              <w:pPrChange w:id="13444" w:author="phuong vu" w:date="2018-11-23T13:48:00Z">
                <w:pPr>
                  <w:spacing w:line="360" w:lineRule="auto"/>
                </w:pPr>
              </w:pPrChange>
            </w:pPr>
          </w:p>
        </w:tc>
      </w:tr>
      <w:tr w:rsidR="005D03AE" w14:paraId="44A1C5E6" w14:textId="77777777" w:rsidTr="005D03AE">
        <w:trPr>
          <w:ins w:id="13445" w:author="phuong vu" w:date="2018-11-23T09:43:00Z"/>
        </w:trPr>
        <w:tc>
          <w:tcPr>
            <w:tcW w:w="805" w:type="dxa"/>
          </w:tcPr>
          <w:p w14:paraId="69BD8EC5" w14:textId="77777777" w:rsidR="005D03AE" w:rsidRDefault="005D03AE" w:rsidP="00E6227B">
            <w:pPr>
              <w:spacing w:line="276" w:lineRule="auto"/>
              <w:jc w:val="center"/>
              <w:rPr>
                <w:ins w:id="13446" w:author="phuong vu" w:date="2018-11-23T09:43:00Z"/>
                <w:lang w:val="en-US"/>
              </w:rPr>
              <w:pPrChange w:id="13447" w:author="phuong vu" w:date="2018-11-23T13:48:00Z">
                <w:pPr>
                  <w:spacing w:line="360" w:lineRule="auto"/>
                  <w:jc w:val="center"/>
                </w:pPr>
              </w:pPrChange>
            </w:pPr>
          </w:p>
        </w:tc>
        <w:tc>
          <w:tcPr>
            <w:tcW w:w="1980" w:type="dxa"/>
          </w:tcPr>
          <w:p w14:paraId="281AF987" w14:textId="77777777" w:rsidR="005D03AE" w:rsidRDefault="005D03AE" w:rsidP="00E6227B">
            <w:pPr>
              <w:spacing w:line="276" w:lineRule="auto"/>
              <w:rPr>
                <w:ins w:id="13448" w:author="phuong vu" w:date="2018-11-23T09:43:00Z"/>
                <w:lang w:val="en-US"/>
              </w:rPr>
              <w:pPrChange w:id="13449" w:author="phuong vu" w:date="2018-11-23T13:48:00Z">
                <w:pPr>
                  <w:spacing w:line="360" w:lineRule="auto"/>
                </w:pPr>
              </w:pPrChange>
            </w:pPr>
          </w:p>
        </w:tc>
        <w:tc>
          <w:tcPr>
            <w:tcW w:w="2970" w:type="dxa"/>
          </w:tcPr>
          <w:p w14:paraId="2DE38157" w14:textId="77777777" w:rsidR="005D03AE" w:rsidRDefault="005D03AE" w:rsidP="00E6227B">
            <w:pPr>
              <w:spacing w:line="276" w:lineRule="auto"/>
              <w:rPr>
                <w:ins w:id="13450" w:author="phuong vu" w:date="2018-11-23T09:43:00Z"/>
                <w:lang w:val="en-US"/>
              </w:rPr>
              <w:pPrChange w:id="13451" w:author="phuong vu" w:date="2018-11-23T13:48:00Z">
                <w:pPr>
                  <w:spacing w:line="360" w:lineRule="auto"/>
                </w:pPr>
              </w:pPrChange>
            </w:pPr>
          </w:p>
        </w:tc>
        <w:tc>
          <w:tcPr>
            <w:tcW w:w="1266" w:type="dxa"/>
          </w:tcPr>
          <w:p w14:paraId="0BE5C385" w14:textId="77777777" w:rsidR="005D03AE" w:rsidRDefault="005D03AE" w:rsidP="00E6227B">
            <w:pPr>
              <w:spacing w:line="276" w:lineRule="auto"/>
              <w:rPr>
                <w:ins w:id="13452" w:author="phuong vu" w:date="2018-11-23T09:43:00Z"/>
                <w:lang w:val="en-US"/>
              </w:rPr>
              <w:pPrChange w:id="13453" w:author="phuong vu" w:date="2018-11-23T13:48:00Z">
                <w:pPr>
                  <w:spacing w:line="360" w:lineRule="auto"/>
                </w:pPr>
              </w:pPrChange>
            </w:pPr>
          </w:p>
        </w:tc>
        <w:tc>
          <w:tcPr>
            <w:tcW w:w="1756" w:type="dxa"/>
          </w:tcPr>
          <w:p w14:paraId="088A81CA" w14:textId="77777777" w:rsidR="005D03AE" w:rsidRDefault="005D03AE" w:rsidP="00E6227B">
            <w:pPr>
              <w:spacing w:line="276" w:lineRule="auto"/>
              <w:rPr>
                <w:ins w:id="13454" w:author="phuong vu" w:date="2018-11-23T09:43:00Z"/>
                <w:lang w:val="en-US"/>
              </w:rPr>
              <w:pPrChange w:id="13455" w:author="phuong vu" w:date="2018-11-23T13:48:00Z">
                <w:pPr>
                  <w:spacing w:line="360" w:lineRule="auto"/>
                </w:pPr>
              </w:pPrChange>
            </w:pPr>
          </w:p>
        </w:tc>
      </w:tr>
      <w:tr w:rsidR="005D03AE" w14:paraId="60718992" w14:textId="77777777" w:rsidTr="005D03AE">
        <w:trPr>
          <w:ins w:id="13456" w:author="phuong vu" w:date="2018-11-23T09:43:00Z"/>
        </w:trPr>
        <w:tc>
          <w:tcPr>
            <w:tcW w:w="805" w:type="dxa"/>
          </w:tcPr>
          <w:p w14:paraId="0D31E625" w14:textId="77777777" w:rsidR="005D03AE" w:rsidRDefault="005D03AE" w:rsidP="00E6227B">
            <w:pPr>
              <w:spacing w:line="276" w:lineRule="auto"/>
              <w:jc w:val="center"/>
              <w:rPr>
                <w:ins w:id="13457" w:author="phuong vu" w:date="2018-11-23T09:43:00Z"/>
                <w:lang w:val="en-US"/>
              </w:rPr>
              <w:pPrChange w:id="13458" w:author="phuong vu" w:date="2018-11-23T13:48:00Z">
                <w:pPr>
                  <w:spacing w:line="360" w:lineRule="auto"/>
                  <w:jc w:val="center"/>
                </w:pPr>
              </w:pPrChange>
            </w:pPr>
          </w:p>
        </w:tc>
        <w:tc>
          <w:tcPr>
            <w:tcW w:w="1980" w:type="dxa"/>
          </w:tcPr>
          <w:p w14:paraId="4E56C7E5" w14:textId="77777777" w:rsidR="005D03AE" w:rsidRDefault="005D03AE" w:rsidP="00E6227B">
            <w:pPr>
              <w:spacing w:line="276" w:lineRule="auto"/>
              <w:rPr>
                <w:ins w:id="13459" w:author="phuong vu" w:date="2018-11-23T09:43:00Z"/>
                <w:lang w:val="en-US"/>
              </w:rPr>
              <w:pPrChange w:id="13460" w:author="phuong vu" w:date="2018-11-23T13:48:00Z">
                <w:pPr>
                  <w:spacing w:line="360" w:lineRule="auto"/>
                </w:pPr>
              </w:pPrChange>
            </w:pPr>
          </w:p>
        </w:tc>
        <w:tc>
          <w:tcPr>
            <w:tcW w:w="2970" w:type="dxa"/>
          </w:tcPr>
          <w:p w14:paraId="723F8DB4" w14:textId="77777777" w:rsidR="005D03AE" w:rsidRDefault="005D03AE" w:rsidP="00E6227B">
            <w:pPr>
              <w:spacing w:line="276" w:lineRule="auto"/>
              <w:rPr>
                <w:ins w:id="13461" w:author="phuong vu" w:date="2018-11-23T09:43:00Z"/>
                <w:lang w:val="en-US"/>
              </w:rPr>
              <w:pPrChange w:id="13462" w:author="phuong vu" w:date="2018-11-23T13:48:00Z">
                <w:pPr>
                  <w:spacing w:line="360" w:lineRule="auto"/>
                </w:pPr>
              </w:pPrChange>
            </w:pPr>
          </w:p>
        </w:tc>
        <w:tc>
          <w:tcPr>
            <w:tcW w:w="1266" w:type="dxa"/>
          </w:tcPr>
          <w:p w14:paraId="0B2C39B7" w14:textId="77777777" w:rsidR="005D03AE" w:rsidRDefault="005D03AE" w:rsidP="00E6227B">
            <w:pPr>
              <w:spacing w:line="276" w:lineRule="auto"/>
              <w:jc w:val="center"/>
              <w:rPr>
                <w:ins w:id="13463" w:author="phuong vu" w:date="2018-11-23T09:43:00Z"/>
                <w:lang w:val="en-US"/>
              </w:rPr>
              <w:pPrChange w:id="13464" w:author="phuong vu" w:date="2018-11-23T13:48:00Z">
                <w:pPr>
                  <w:spacing w:line="360" w:lineRule="auto"/>
                  <w:jc w:val="center"/>
                </w:pPr>
              </w:pPrChange>
            </w:pPr>
          </w:p>
        </w:tc>
        <w:tc>
          <w:tcPr>
            <w:tcW w:w="1756" w:type="dxa"/>
          </w:tcPr>
          <w:p w14:paraId="3AAED6C1" w14:textId="77777777" w:rsidR="005D03AE" w:rsidRDefault="005D03AE" w:rsidP="00E6227B">
            <w:pPr>
              <w:spacing w:line="276" w:lineRule="auto"/>
              <w:rPr>
                <w:ins w:id="13465" w:author="phuong vu" w:date="2018-11-23T09:43:00Z"/>
                <w:lang w:val="en-US"/>
              </w:rPr>
              <w:pPrChange w:id="13466" w:author="phuong vu" w:date="2018-11-23T13:48:00Z">
                <w:pPr>
                  <w:spacing w:line="360" w:lineRule="auto"/>
                </w:pPr>
              </w:pPrChange>
            </w:pPr>
          </w:p>
        </w:tc>
      </w:tr>
    </w:tbl>
    <w:p w14:paraId="70AAEFBB" w14:textId="77777777" w:rsidR="005D03AE" w:rsidRPr="005D03AE" w:rsidRDefault="005D03AE" w:rsidP="00E6227B">
      <w:pPr>
        <w:spacing w:line="276" w:lineRule="auto"/>
        <w:rPr>
          <w:ins w:id="13467" w:author="phuong vu" w:date="2018-11-15T17:59:00Z"/>
          <w:lang w:val="en-US"/>
          <w:rPrChange w:id="13468" w:author="phuong vu" w:date="2018-11-23T09:43:00Z">
            <w:rPr>
              <w:ins w:id="13469" w:author="phuong vu" w:date="2018-11-15T17:59:00Z"/>
              <w:lang w:val="en-US"/>
            </w:rPr>
          </w:rPrChange>
        </w:rPr>
        <w:pPrChange w:id="13470" w:author="phuong vu" w:date="2018-11-23T13:48:00Z">
          <w:pPr>
            <w:pStyle w:val="Heading5"/>
          </w:pPr>
        </w:pPrChange>
      </w:pPr>
    </w:p>
    <w:p w14:paraId="44DA759C" w14:textId="071B69E9" w:rsidR="00C95C85" w:rsidRDefault="00C95C85" w:rsidP="00E6227B">
      <w:pPr>
        <w:pStyle w:val="Heading5"/>
        <w:spacing w:line="276" w:lineRule="auto"/>
        <w:rPr>
          <w:ins w:id="13471" w:author="phuong vu" w:date="2018-11-23T09:44:00Z"/>
          <w:lang w:val="en-US"/>
        </w:rPr>
        <w:pPrChange w:id="13472" w:author="phuong vu" w:date="2018-11-23T13:48:00Z">
          <w:pPr>
            <w:pStyle w:val="Heading5"/>
          </w:pPr>
        </w:pPrChange>
      </w:pPr>
      <w:ins w:id="13473" w:author="phuong vu" w:date="2018-11-15T17:59:00Z">
        <w:r>
          <w:rPr>
            <w:lang w:val="en-US"/>
          </w:rPr>
          <w:t>Dữ liệu sử dụng</w:t>
        </w:r>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5D03AE" w14:paraId="53DB2881" w14:textId="77777777" w:rsidTr="005D03AE">
        <w:trPr>
          <w:ins w:id="13474" w:author="phuong vu" w:date="2018-11-23T09:44:00Z"/>
        </w:trPr>
        <w:tc>
          <w:tcPr>
            <w:tcW w:w="797" w:type="dxa"/>
            <w:vMerge w:val="restart"/>
            <w:vAlign w:val="center"/>
          </w:tcPr>
          <w:p w14:paraId="342A15F4" w14:textId="77777777" w:rsidR="005D03AE" w:rsidRPr="007F1EF1" w:rsidRDefault="005D03AE" w:rsidP="00E6227B">
            <w:pPr>
              <w:spacing w:line="276" w:lineRule="auto"/>
              <w:jc w:val="center"/>
              <w:rPr>
                <w:ins w:id="13475" w:author="phuong vu" w:date="2018-11-23T09:44:00Z"/>
                <w:b/>
                <w:lang w:val="en-US"/>
              </w:rPr>
              <w:pPrChange w:id="13476" w:author="phuong vu" w:date="2018-11-23T13:48:00Z">
                <w:pPr>
                  <w:spacing w:line="360" w:lineRule="auto"/>
                  <w:jc w:val="center"/>
                </w:pPr>
              </w:pPrChange>
            </w:pPr>
            <w:ins w:id="13477" w:author="phuong vu" w:date="2018-11-23T09:44:00Z">
              <w:r w:rsidRPr="007F1EF1">
                <w:rPr>
                  <w:b/>
                  <w:lang w:val="en-US"/>
                </w:rPr>
                <w:t>STT</w:t>
              </w:r>
            </w:ins>
          </w:p>
        </w:tc>
        <w:tc>
          <w:tcPr>
            <w:tcW w:w="2368" w:type="dxa"/>
            <w:vMerge w:val="restart"/>
            <w:vAlign w:val="center"/>
          </w:tcPr>
          <w:p w14:paraId="4D98FDFE" w14:textId="77777777" w:rsidR="005D03AE" w:rsidRPr="007F1EF1" w:rsidRDefault="005D03AE" w:rsidP="00E6227B">
            <w:pPr>
              <w:spacing w:line="276" w:lineRule="auto"/>
              <w:jc w:val="center"/>
              <w:rPr>
                <w:ins w:id="13478" w:author="phuong vu" w:date="2018-11-23T09:44:00Z"/>
                <w:b/>
                <w:lang w:val="en-US"/>
              </w:rPr>
              <w:pPrChange w:id="13479" w:author="phuong vu" w:date="2018-11-23T13:48:00Z">
                <w:pPr>
                  <w:spacing w:line="360" w:lineRule="auto"/>
                  <w:jc w:val="center"/>
                </w:pPr>
              </w:pPrChange>
            </w:pPr>
            <w:ins w:id="13480" w:author="phuong vu" w:date="2018-11-23T09:44:00Z">
              <w:r w:rsidRPr="007F1EF1">
                <w:rPr>
                  <w:b/>
                  <w:lang w:val="en-US"/>
                </w:rPr>
                <w:t>Tên bảng/</w:t>
              </w:r>
            </w:ins>
          </w:p>
          <w:p w14:paraId="0154D6A3" w14:textId="77777777" w:rsidR="005D03AE" w:rsidRPr="007F1EF1" w:rsidRDefault="005D03AE" w:rsidP="00E6227B">
            <w:pPr>
              <w:spacing w:line="276" w:lineRule="auto"/>
              <w:jc w:val="center"/>
              <w:rPr>
                <w:ins w:id="13481" w:author="phuong vu" w:date="2018-11-23T09:44:00Z"/>
                <w:b/>
                <w:lang w:val="en-US"/>
              </w:rPr>
              <w:pPrChange w:id="13482" w:author="phuong vu" w:date="2018-11-23T13:48:00Z">
                <w:pPr>
                  <w:spacing w:line="360" w:lineRule="auto"/>
                  <w:jc w:val="center"/>
                </w:pPr>
              </w:pPrChange>
            </w:pPr>
            <w:ins w:id="13483" w:author="phuong vu" w:date="2018-11-23T09:44:00Z">
              <w:r w:rsidRPr="007F1EF1">
                <w:rPr>
                  <w:b/>
                  <w:lang w:val="en-US"/>
                </w:rPr>
                <w:t>Cấu tr</w:t>
              </w:r>
              <w:r>
                <w:rPr>
                  <w:b/>
                  <w:lang w:val="en-US"/>
                </w:rPr>
                <w:t>ú</w:t>
              </w:r>
              <w:r w:rsidRPr="007F1EF1">
                <w:rPr>
                  <w:b/>
                  <w:lang w:val="en-US"/>
                </w:rPr>
                <w:t>c dữ liệu</w:t>
              </w:r>
            </w:ins>
          </w:p>
        </w:tc>
        <w:tc>
          <w:tcPr>
            <w:tcW w:w="5612" w:type="dxa"/>
            <w:gridSpan w:val="4"/>
            <w:vAlign w:val="center"/>
          </w:tcPr>
          <w:p w14:paraId="2EBAEB21" w14:textId="77777777" w:rsidR="005D03AE" w:rsidRPr="007F1EF1" w:rsidRDefault="005D03AE" w:rsidP="00E6227B">
            <w:pPr>
              <w:spacing w:line="276" w:lineRule="auto"/>
              <w:jc w:val="center"/>
              <w:rPr>
                <w:ins w:id="13484" w:author="phuong vu" w:date="2018-11-23T09:44:00Z"/>
                <w:b/>
                <w:lang w:val="en-US"/>
              </w:rPr>
              <w:pPrChange w:id="13485" w:author="phuong vu" w:date="2018-11-23T13:48:00Z">
                <w:pPr>
                  <w:spacing w:line="360" w:lineRule="auto"/>
                  <w:jc w:val="center"/>
                </w:pPr>
              </w:pPrChange>
            </w:pPr>
            <w:ins w:id="13486" w:author="phuong vu" w:date="2018-11-23T09:44:00Z">
              <w:r w:rsidRPr="007F1EF1">
                <w:rPr>
                  <w:b/>
                  <w:lang w:val="en-US"/>
                </w:rPr>
                <w:t>Phương thức</w:t>
              </w:r>
            </w:ins>
          </w:p>
        </w:tc>
      </w:tr>
      <w:tr w:rsidR="005D03AE" w14:paraId="15608558" w14:textId="77777777" w:rsidTr="005D03AE">
        <w:trPr>
          <w:ins w:id="13487" w:author="phuong vu" w:date="2018-11-23T09:44:00Z"/>
        </w:trPr>
        <w:tc>
          <w:tcPr>
            <w:tcW w:w="797" w:type="dxa"/>
            <w:vMerge/>
            <w:vAlign w:val="center"/>
          </w:tcPr>
          <w:p w14:paraId="19ADC833" w14:textId="77777777" w:rsidR="005D03AE" w:rsidRPr="007F1EF1" w:rsidRDefault="005D03AE" w:rsidP="00E6227B">
            <w:pPr>
              <w:spacing w:line="276" w:lineRule="auto"/>
              <w:jc w:val="center"/>
              <w:rPr>
                <w:ins w:id="13488" w:author="phuong vu" w:date="2018-11-23T09:44:00Z"/>
                <w:b/>
                <w:lang w:val="en-US"/>
              </w:rPr>
              <w:pPrChange w:id="13489" w:author="phuong vu" w:date="2018-11-23T13:48:00Z">
                <w:pPr>
                  <w:spacing w:line="360" w:lineRule="auto"/>
                  <w:jc w:val="center"/>
                </w:pPr>
              </w:pPrChange>
            </w:pPr>
          </w:p>
        </w:tc>
        <w:tc>
          <w:tcPr>
            <w:tcW w:w="2368" w:type="dxa"/>
            <w:vMerge/>
            <w:vAlign w:val="center"/>
          </w:tcPr>
          <w:p w14:paraId="3AE61AE7" w14:textId="77777777" w:rsidR="005D03AE" w:rsidRPr="007F1EF1" w:rsidRDefault="005D03AE" w:rsidP="00E6227B">
            <w:pPr>
              <w:spacing w:line="276" w:lineRule="auto"/>
              <w:jc w:val="center"/>
              <w:rPr>
                <w:ins w:id="13490" w:author="phuong vu" w:date="2018-11-23T09:44:00Z"/>
                <w:b/>
                <w:lang w:val="en-US"/>
              </w:rPr>
              <w:pPrChange w:id="13491" w:author="phuong vu" w:date="2018-11-23T13:48:00Z">
                <w:pPr>
                  <w:spacing w:line="360" w:lineRule="auto"/>
                  <w:jc w:val="center"/>
                </w:pPr>
              </w:pPrChange>
            </w:pPr>
          </w:p>
        </w:tc>
        <w:tc>
          <w:tcPr>
            <w:tcW w:w="1414" w:type="dxa"/>
            <w:vAlign w:val="center"/>
          </w:tcPr>
          <w:p w14:paraId="28A2E99C" w14:textId="77777777" w:rsidR="005D03AE" w:rsidRPr="007F1EF1" w:rsidRDefault="005D03AE" w:rsidP="00E6227B">
            <w:pPr>
              <w:spacing w:line="276" w:lineRule="auto"/>
              <w:jc w:val="center"/>
              <w:rPr>
                <w:ins w:id="13492" w:author="phuong vu" w:date="2018-11-23T09:44:00Z"/>
                <w:b/>
                <w:lang w:val="en-US"/>
              </w:rPr>
              <w:pPrChange w:id="13493" w:author="phuong vu" w:date="2018-11-23T13:48:00Z">
                <w:pPr>
                  <w:spacing w:line="360" w:lineRule="auto"/>
                  <w:jc w:val="center"/>
                </w:pPr>
              </w:pPrChange>
            </w:pPr>
            <w:ins w:id="13494" w:author="phuong vu" w:date="2018-11-23T09:44:00Z">
              <w:r w:rsidRPr="007F1EF1">
                <w:rPr>
                  <w:b/>
                  <w:lang w:val="en-US"/>
                </w:rPr>
                <w:t>Thêm</w:t>
              </w:r>
            </w:ins>
          </w:p>
        </w:tc>
        <w:tc>
          <w:tcPr>
            <w:tcW w:w="1395" w:type="dxa"/>
            <w:vAlign w:val="center"/>
          </w:tcPr>
          <w:p w14:paraId="0CE8C969" w14:textId="77777777" w:rsidR="005D03AE" w:rsidRPr="007F1EF1" w:rsidRDefault="005D03AE" w:rsidP="00E6227B">
            <w:pPr>
              <w:spacing w:line="276" w:lineRule="auto"/>
              <w:jc w:val="center"/>
              <w:rPr>
                <w:ins w:id="13495" w:author="phuong vu" w:date="2018-11-23T09:44:00Z"/>
                <w:b/>
                <w:lang w:val="en-US"/>
              </w:rPr>
              <w:pPrChange w:id="13496" w:author="phuong vu" w:date="2018-11-23T13:48:00Z">
                <w:pPr>
                  <w:spacing w:line="360" w:lineRule="auto"/>
                  <w:jc w:val="center"/>
                </w:pPr>
              </w:pPrChange>
            </w:pPr>
            <w:ins w:id="13497" w:author="phuong vu" w:date="2018-11-23T09:44:00Z">
              <w:r w:rsidRPr="007F1EF1">
                <w:rPr>
                  <w:b/>
                  <w:lang w:val="en-US"/>
                </w:rPr>
                <w:t>Sửa</w:t>
              </w:r>
            </w:ins>
          </w:p>
        </w:tc>
        <w:tc>
          <w:tcPr>
            <w:tcW w:w="1397" w:type="dxa"/>
            <w:vAlign w:val="center"/>
          </w:tcPr>
          <w:p w14:paraId="59837C69" w14:textId="77777777" w:rsidR="005D03AE" w:rsidRPr="007F1EF1" w:rsidRDefault="005D03AE" w:rsidP="00E6227B">
            <w:pPr>
              <w:spacing w:line="276" w:lineRule="auto"/>
              <w:jc w:val="center"/>
              <w:rPr>
                <w:ins w:id="13498" w:author="phuong vu" w:date="2018-11-23T09:44:00Z"/>
                <w:b/>
                <w:lang w:val="en-US"/>
              </w:rPr>
              <w:pPrChange w:id="13499" w:author="phuong vu" w:date="2018-11-23T13:48:00Z">
                <w:pPr>
                  <w:spacing w:line="360" w:lineRule="auto"/>
                  <w:jc w:val="center"/>
                </w:pPr>
              </w:pPrChange>
            </w:pPr>
            <w:ins w:id="13500" w:author="phuong vu" w:date="2018-11-23T09:44:00Z">
              <w:r w:rsidRPr="007F1EF1">
                <w:rPr>
                  <w:b/>
                  <w:lang w:val="en-US"/>
                </w:rPr>
                <w:t>Xóa</w:t>
              </w:r>
            </w:ins>
          </w:p>
        </w:tc>
        <w:tc>
          <w:tcPr>
            <w:tcW w:w="1406" w:type="dxa"/>
            <w:vAlign w:val="center"/>
          </w:tcPr>
          <w:p w14:paraId="2448BBFC" w14:textId="77777777" w:rsidR="005D03AE" w:rsidRPr="007F1EF1" w:rsidRDefault="005D03AE" w:rsidP="00E6227B">
            <w:pPr>
              <w:spacing w:line="276" w:lineRule="auto"/>
              <w:jc w:val="center"/>
              <w:rPr>
                <w:ins w:id="13501" w:author="phuong vu" w:date="2018-11-23T09:44:00Z"/>
                <w:b/>
                <w:lang w:val="en-US"/>
              </w:rPr>
              <w:pPrChange w:id="13502" w:author="phuong vu" w:date="2018-11-23T13:48:00Z">
                <w:pPr>
                  <w:spacing w:line="360" w:lineRule="auto"/>
                  <w:jc w:val="center"/>
                </w:pPr>
              </w:pPrChange>
            </w:pPr>
            <w:ins w:id="13503" w:author="phuong vu" w:date="2018-11-23T09:44:00Z">
              <w:r w:rsidRPr="007F1EF1">
                <w:rPr>
                  <w:b/>
                  <w:lang w:val="en-US"/>
                </w:rPr>
                <w:t>Truy vấn</w:t>
              </w:r>
            </w:ins>
          </w:p>
        </w:tc>
      </w:tr>
      <w:tr w:rsidR="005D03AE" w14:paraId="14D328BD" w14:textId="77777777" w:rsidTr="005D03AE">
        <w:trPr>
          <w:ins w:id="13504" w:author="phuong vu" w:date="2018-11-23T09:44:00Z"/>
        </w:trPr>
        <w:tc>
          <w:tcPr>
            <w:tcW w:w="797" w:type="dxa"/>
          </w:tcPr>
          <w:p w14:paraId="538F5223" w14:textId="0BBFF411" w:rsidR="005D03AE" w:rsidRDefault="005D03AE" w:rsidP="00E6227B">
            <w:pPr>
              <w:spacing w:line="276" w:lineRule="auto"/>
              <w:jc w:val="center"/>
              <w:rPr>
                <w:ins w:id="13505" w:author="phuong vu" w:date="2018-11-23T09:44:00Z"/>
                <w:lang w:val="en-US"/>
              </w:rPr>
              <w:pPrChange w:id="13506" w:author="phuong vu" w:date="2018-11-23T13:48:00Z">
                <w:pPr>
                  <w:spacing w:line="360" w:lineRule="auto"/>
                  <w:jc w:val="center"/>
                </w:pPr>
              </w:pPrChange>
            </w:pPr>
            <w:ins w:id="13507" w:author="phuong vu" w:date="2018-11-23T09:49:00Z">
              <w:r>
                <w:rPr>
                  <w:lang w:val="en-US"/>
                </w:rPr>
                <w:t>1</w:t>
              </w:r>
            </w:ins>
          </w:p>
        </w:tc>
        <w:tc>
          <w:tcPr>
            <w:tcW w:w="2368" w:type="dxa"/>
          </w:tcPr>
          <w:p w14:paraId="3C4EEA59" w14:textId="77777777" w:rsidR="005D03AE" w:rsidRDefault="005D03AE" w:rsidP="00E6227B">
            <w:pPr>
              <w:spacing w:line="276" w:lineRule="auto"/>
              <w:rPr>
                <w:ins w:id="13508" w:author="phuong vu" w:date="2018-11-23T09:44:00Z"/>
                <w:lang w:val="en-US"/>
              </w:rPr>
              <w:pPrChange w:id="13509" w:author="phuong vu" w:date="2018-11-23T13:48:00Z">
                <w:pPr>
                  <w:spacing w:line="360" w:lineRule="auto"/>
                </w:pPr>
              </w:pPrChange>
            </w:pPr>
            <w:ins w:id="13510" w:author="phuong vu" w:date="2018-11-23T09:44:00Z">
              <w:r>
                <w:rPr>
                  <w:lang w:val="en-US"/>
                </w:rPr>
                <w:t>service_type</w:t>
              </w:r>
            </w:ins>
          </w:p>
        </w:tc>
        <w:tc>
          <w:tcPr>
            <w:tcW w:w="1414" w:type="dxa"/>
          </w:tcPr>
          <w:p w14:paraId="3A8125CF" w14:textId="77777777" w:rsidR="005D03AE" w:rsidRDefault="005D03AE" w:rsidP="00E6227B">
            <w:pPr>
              <w:spacing w:line="276" w:lineRule="auto"/>
              <w:jc w:val="center"/>
              <w:rPr>
                <w:ins w:id="13511" w:author="phuong vu" w:date="2018-11-23T09:44:00Z"/>
                <w:lang w:val="en-US"/>
              </w:rPr>
              <w:pPrChange w:id="13512" w:author="phuong vu" w:date="2018-11-23T13:48:00Z">
                <w:pPr>
                  <w:spacing w:line="360" w:lineRule="auto"/>
                  <w:jc w:val="center"/>
                </w:pPr>
              </w:pPrChange>
            </w:pPr>
          </w:p>
        </w:tc>
        <w:tc>
          <w:tcPr>
            <w:tcW w:w="1395" w:type="dxa"/>
          </w:tcPr>
          <w:p w14:paraId="07944900" w14:textId="77777777" w:rsidR="005D03AE" w:rsidRDefault="005D03AE" w:rsidP="00E6227B">
            <w:pPr>
              <w:spacing w:line="276" w:lineRule="auto"/>
              <w:jc w:val="center"/>
              <w:rPr>
                <w:ins w:id="13513" w:author="phuong vu" w:date="2018-11-23T09:44:00Z"/>
                <w:lang w:val="en-US"/>
              </w:rPr>
              <w:pPrChange w:id="13514" w:author="phuong vu" w:date="2018-11-23T13:48:00Z">
                <w:pPr>
                  <w:spacing w:line="360" w:lineRule="auto"/>
                  <w:jc w:val="center"/>
                </w:pPr>
              </w:pPrChange>
            </w:pPr>
          </w:p>
        </w:tc>
        <w:tc>
          <w:tcPr>
            <w:tcW w:w="1397" w:type="dxa"/>
          </w:tcPr>
          <w:p w14:paraId="5EC12D76" w14:textId="77777777" w:rsidR="005D03AE" w:rsidRDefault="005D03AE" w:rsidP="00E6227B">
            <w:pPr>
              <w:spacing w:line="276" w:lineRule="auto"/>
              <w:jc w:val="center"/>
              <w:rPr>
                <w:ins w:id="13515" w:author="phuong vu" w:date="2018-11-23T09:44:00Z"/>
                <w:lang w:val="en-US"/>
              </w:rPr>
              <w:pPrChange w:id="13516" w:author="phuong vu" w:date="2018-11-23T13:48:00Z">
                <w:pPr>
                  <w:spacing w:line="360" w:lineRule="auto"/>
                  <w:jc w:val="center"/>
                </w:pPr>
              </w:pPrChange>
            </w:pPr>
          </w:p>
        </w:tc>
        <w:tc>
          <w:tcPr>
            <w:tcW w:w="1406" w:type="dxa"/>
          </w:tcPr>
          <w:p w14:paraId="33F9E501" w14:textId="77777777" w:rsidR="005D03AE" w:rsidRDefault="005D03AE" w:rsidP="00E6227B">
            <w:pPr>
              <w:spacing w:line="276" w:lineRule="auto"/>
              <w:jc w:val="center"/>
              <w:rPr>
                <w:ins w:id="13517" w:author="phuong vu" w:date="2018-11-23T09:44:00Z"/>
                <w:lang w:val="en-US"/>
              </w:rPr>
              <w:pPrChange w:id="13518" w:author="phuong vu" w:date="2018-11-23T13:48:00Z">
                <w:pPr>
                  <w:jc w:val="center"/>
                </w:pPr>
              </w:pPrChange>
            </w:pPr>
            <w:ins w:id="13519" w:author="phuong vu" w:date="2018-11-23T09:44:00Z">
              <w:r>
                <w:rPr>
                  <w:lang w:val="en-US"/>
                </w:rPr>
                <w:t>X</w:t>
              </w:r>
            </w:ins>
          </w:p>
        </w:tc>
      </w:tr>
      <w:tr w:rsidR="005D03AE" w14:paraId="0786EE5D" w14:textId="77777777" w:rsidTr="005D03AE">
        <w:trPr>
          <w:ins w:id="13520" w:author="phuong vu" w:date="2018-11-23T09:44:00Z"/>
        </w:trPr>
        <w:tc>
          <w:tcPr>
            <w:tcW w:w="797" w:type="dxa"/>
          </w:tcPr>
          <w:p w14:paraId="03CE982E" w14:textId="2DE4A65C" w:rsidR="005D03AE" w:rsidRDefault="005D03AE" w:rsidP="00E6227B">
            <w:pPr>
              <w:spacing w:line="276" w:lineRule="auto"/>
              <w:jc w:val="center"/>
              <w:rPr>
                <w:ins w:id="13521" w:author="phuong vu" w:date="2018-11-23T09:44:00Z"/>
                <w:lang w:val="en-US"/>
              </w:rPr>
              <w:pPrChange w:id="13522" w:author="phuong vu" w:date="2018-11-23T13:48:00Z">
                <w:pPr>
                  <w:spacing w:line="360" w:lineRule="auto"/>
                  <w:jc w:val="center"/>
                </w:pPr>
              </w:pPrChange>
            </w:pPr>
            <w:ins w:id="13523" w:author="phuong vu" w:date="2018-11-23T09:49:00Z">
              <w:r>
                <w:rPr>
                  <w:lang w:val="en-US"/>
                </w:rPr>
                <w:t>2</w:t>
              </w:r>
            </w:ins>
          </w:p>
        </w:tc>
        <w:tc>
          <w:tcPr>
            <w:tcW w:w="2368" w:type="dxa"/>
          </w:tcPr>
          <w:p w14:paraId="27B0D50F" w14:textId="77777777" w:rsidR="005D03AE" w:rsidRDefault="005D03AE" w:rsidP="00E6227B">
            <w:pPr>
              <w:spacing w:line="276" w:lineRule="auto"/>
              <w:rPr>
                <w:ins w:id="13524" w:author="phuong vu" w:date="2018-11-23T09:44:00Z"/>
                <w:lang w:val="en-US"/>
              </w:rPr>
              <w:pPrChange w:id="13525" w:author="phuong vu" w:date="2018-11-23T13:48:00Z">
                <w:pPr>
                  <w:spacing w:line="360" w:lineRule="auto"/>
                </w:pPr>
              </w:pPrChange>
            </w:pPr>
            <w:ins w:id="13526" w:author="phuong vu" w:date="2018-11-23T09:44:00Z">
              <w:r>
                <w:rPr>
                  <w:lang w:val="en-US"/>
                </w:rPr>
                <w:t>service_type_branch</w:t>
              </w:r>
            </w:ins>
          </w:p>
        </w:tc>
        <w:tc>
          <w:tcPr>
            <w:tcW w:w="1414" w:type="dxa"/>
          </w:tcPr>
          <w:p w14:paraId="45EA6AB4" w14:textId="77777777" w:rsidR="005D03AE" w:rsidRDefault="005D03AE" w:rsidP="00E6227B">
            <w:pPr>
              <w:spacing w:line="276" w:lineRule="auto"/>
              <w:jc w:val="center"/>
              <w:rPr>
                <w:ins w:id="13527" w:author="phuong vu" w:date="2018-11-23T09:44:00Z"/>
                <w:lang w:val="en-US"/>
              </w:rPr>
              <w:pPrChange w:id="13528" w:author="phuong vu" w:date="2018-11-23T13:48:00Z">
                <w:pPr>
                  <w:spacing w:line="360" w:lineRule="auto"/>
                  <w:jc w:val="center"/>
                </w:pPr>
              </w:pPrChange>
            </w:pPr>
          </w:p>
        </w:tc>
        <w:tc>
          <w:tcPr>
            <w:tcW w:w="1395" w:type="dxa"/>
          </w:tcPr>
          <w:p w14:paraId="4D0C5574" w14:textId="77777777" w:rsidR="005D03AE" w:rsidRDefault="005D03AE" w:rsidP="00E6227B">
            <w:pPr>
              <w:spacing w:line="276" w:lineRule="auto"/>
              <w:jc w:val="center"/>
              <w:rPr>
                <w:ins w:id="13529" w:author="phuong vu" w:date="2018-11-23T09:44:00Z"/>
                <w:lang w:val="en-US"/>
              </w:rPr>
              <w:pPrChange w:id="13530" w:author="phuong vu" w:date="2018-11-23T13:48:00Z">
                <w:pPr>
                  <w:spacing w:line="360" w:lineRule="auto"/>
                  <w:jc w:val="center"/>
                </w:pPr>
              </w:pPrChange>
            </w:pPr>
          </w:p>
        </w:tc>
        <w:tc>
          <w:tcPr>
            <w:tcW w:w="1397" w:type="dxa"/>
          </w:tcPr>
          <w:p w14:paraId="6D3729B7" w14:textId="77777777" w:rsidR="005D03AE" w:rsidRDefault="005D03AE" w:rsidP="00E6227B">
            <w:pPr>
              <w:spacing w:line="276" w:lineRule="auto"/>
              <w:jc w:val="center"/>
              <w:rPr>
                <w:ins w:id="13531" w:author="phuong vu" w:date="2018-11-23T09:44:00Z"/>
                <w:lang w:val="en-US"/>
              </w:rPr>
              <w:pPrChange w:id="13532" w:author="phuong vu" w:date="2018-11-23T13:48:00Z">
                <w:pPr>
                  <w:spacing w:line="360" w:lineRule="auto"/>
                  <w:jc w:val="center"/>
                </w:pPr>
              </w:pPrChange>
            </w:pPr>
          </w:p>
        </w:tc>
        <w:tc>
          <w:tcPr>
            <w:tcW w:w="1406" w:type="dxa"/>
          </w:tcPr>
          <w:p w14:paraId="784844DE" w14:textId="77777777" w:rsidR="005D03AE" w:rsidRDefault="005D03AE" w:rsidP="00E6227B">
            <w:pPr>
              <w:spacing w:line="276" w:lineRule="auto"/>
              <w:jc w:val="center"/>
              <w:rPr>
                <w:ins w:id="13533" w:author="phuong vu" w:date="2018-11-23T09:44:00Z"/>
                <w:lang w:val="en-US"/>
              </w:rPr>
              <w:pPrChange w:id="13534" w:author="phuong vu" w:date="2018-11-23T13:48:00Z">
                <w:pPr>
                  <w:jc w:val="center"/>
                </w:pPr>
              </w:pPrChange>
            </w:pPr>
            <w:ins w:id="13535" w:author="phuong vu" w:date="2018-11-23T09:44:00Z">
              <w:r>
                <w:rPr>
                  <w:lang w:val="en-US"/>
                </w:rPr>
                <w:t>X</w:t>
              </w:r>
            </w:ins>
          </w:p>
        </w:tc>
      </w:tr>
      <w:tr w:rsidR="005D03AE" w14:paraId="22C6C863" w14:textId="77777777" w:rsidTr="005D03AE">
        <w:trPr>
          <w:ins w:id="13536" w:author="phuong vu" w:date="2018-11-23T09:44:00Z"/>
        </w:trPr>
        <w:tc>
          <w:tcPr>
            <w:tcW w:w="797" w:type="dxa"/>
          </w:tcPr>
          <w:p w14:paraId="5E73270C" w14:textId="19AB61C6" w:rsidR="005D03AE" w:rsidRDefault="005D03AE" w:rsidP="00E6227B">
            <w:pPr>
              <w:spacing w:line="276" w:lineRule="auto"/>
              <w:jc w:val="center"/>
              <w:rPr>
                <w:ins w:id="13537" w:author="phuong vu" w:date="2018-11-23T09:44:00Z"/>
                <w:lang w:val="en-US"/>
              </w:rPr>
              <w:pPrChange w:id="13538" w:author="phuong vu" w:date="2018-11-23T13:48:00Z">
                <w:pPr>
                  <w:spacing w:line="360" w:lineRule="auto"/>
                  <w:jc w:val="center"/>
                </w:pPr>
              </w:pPrChange>
            </w:pPr>
            <w:ins w:id="13539" w:author="phuong vu" w:date="2018-11-23T09:49:00Z">
              <w:r>
                <w:rPr>
                  <w:lang w:val="en-US"/>
                </w:rPr>
                <w:t>3</w:t>
              </w:r>
            </w:ins>
          </w:p>
        </w:tc>
        <w:tc>
          <w:tcPr>
            <w:tcW w:w="2368" w:type="dxa"/>
          </w:tcPr>
          <w:p w14:paraId="02ADD938" w14:textId="77777777" w:rsidR="005D03AE" w:rsidRDefault="005D03AE" w:rsidP="00E6227B">
            <w:pPr>
              <w:spacing w:line="276" w:lineRule="auto"/>
              <w:rPr>
                <w:ins w:id="13540" w:author="phuong vu" w:date="2018-11-23T09:44:00Z"/>
                <w:lang w:val="en-US"/>
              </w:rPr>
              <w:pPrChange w:id="13541" w:author="phuong vu" w:date="2018-11-23T13:48:00Z">
                <w:pPr>
                  <w:spacing w:line="360" w:lineRule="auto"/>
                </w:pPr>
              </w:pPrChange>
            </w:pPr>
            <w:ins w:id="13542" w:author="phuong vu" w:date="2018-11-23T09:44:00Z">
              <w:r>
                <w:rPr>
                  <w:lang w:val="en-US"/>
                </w:rPr>
                <w:t>color</w:t>
              </w:r>
            </w:ins>
          </w:p>
        </w:tc>
        <w:tc>
          <w:tcPr>
            <w:tcW w:w="1414" w:type="dxa"/>
          </w:tcPr>
          <w:p w14:paraId="6272F55C" w14:textId="77777777" w:rsidR="005D03AE" w:rsidRDefault="005D03AE" w:rsidP="00E6227B">
            <w:pPr>
              <w:spacing w:line="276" w:lineRule="auto"/>
              <w:jc w:val="center"/>
              <w:rPr>
                <w:ins w:id="13543" w:author="phuong vu" w:date="2018-11-23T09:44:00Z"/>
                <w:lang w:val="en-US"/>
              </w:rPr>
              <w:pPrChange w:id="13544" w:author="phuong vu" w:date="2018-11-23T13:48:00Z">
                <w:pPr>
                  <w:spacing w:line="360" w:lineRule="auto"/>
                  <w:jc w:val="center"/>
                </w:pPr>
              </w:pPrChange>
            </w:pPr>
          </w:p>
        </w:tc>
        <w:tc>
          <w:tcPr>
            <w:tcW w:w="1395" w:type="dxa"/>
          </w:tcPr>
          <w:p w14:paraId="6F3BB738" w14:textId="77777777" w:rsidR="005D03AE" w:rsidRDefault="005D03AE" w:rsidP="00E6227B">
            <w:pPr>
              <w:spacing w:line="276" w:lineRule="auto"/>
              <w:jc w:val="center"/>
              <w:rPr>
                <w:ins w:id="13545" w:author="phuong vu" w:date="2018-11-23T09:44:00Z"/>
                <w:lang w:val="en-US"/>
              </w:rPr>
              <w:pPrChange w:id="13546" w:author="phuong vu" w:date="2018-11-23T13:48:00Z">
                <w:pPr>
                  <w:spacing w:line="360" w:lineRule="auto"/>
                  <w:jc w:val="center"/>
                </w:pPr>
              </w:pPrChange>
            </w:pPr>
          </w:p>
        </w:tc>
        <w:tc>
          <w:tcPr>
            <w:tcW w:w="1397" w:type="dxa"/>
          </w:tcPr>
          <w:p w14:paraId="60F0C64B" w14:textId="77777777" w:rsidR="005D03AE" w:rsidRDefault="005D03AE" w:rsidP="00E6227B">
            <w:pPr>
              <w:spacing w:line="276" w:lineRule="auto"/>
              <w:jc w:val="center"/>
              <w:rPr>
                <w:ins w:id="13547" w:author="phuong vu" w:date="2018-11-23T09:44:00Z"/>
                <w:lang w:val="en-US"/>
              </w:rPr>
              <w:pPrChange w:id="13548" w:author="phuong vu" w:date="2018-11-23T13:48:00Z">
                <w:pPr>
                  <w:spacing w:line="360" w:lineRule="auto"/>
                  <w:jc w:val="center"/>
                </w:pPr>
              </w:pPrChange>
            </w:pPr>
          </w:p>
        </w:tc>
        <w:tc>
          <w:tcPr>
            <w:tcW w:w="1406" w:type="dxa"/>
          </w:tcPr>
          <w:p w14:paraId="0FF41B44" w14:textId="77777777" w:rsidR="005D03AE" w:rsidRDefault="005D03AE" w:rsidP="00E6227B">
            <w:pPr>
              <w:spacing w:line="276" w:lineRule="auto"/>
              <w:jc w:val="center"/>
              <w:rPr>
                <w:ins w:id="13549" w:author="phuong vu" w:date="2018-11-23T09:44:00Z"/>
                <w:lang w:val="en-US"/>
              </w:rPr>
              <w:pPrChange w:id="13550" w:author="phuong vu" w:date="2018-11-23T13:48:00Z">
                <w:pPr>
                  <w:jc w:val="center"/>
                </w:pPr>
              </w:pPrChange>
            </w:pPr>
            <w:ins w:id="13551" w:author="phuong vu" w:date="2018-11-23T09:44:00Z">
              <w:r>
                <w:rPr>
                  <w:lang w:val="en-US"/>
                </w:rPr>
                <w:t>X</w:t>
              </w:r>
            </w:ins>
          </w:p>
        </w:tc>
      </w:tr>
      <w:tr w:rsidR="005D03AE" w14:paraId="74DC3B6A" w14:textId="77777777" w:rsidTr="005D03AE">
        <w:trPr>
          <w:ins w:id="13552" w:author="phuong vu" w:date="2018-11-23T09:44:00Z"/>
        </w:trPr>
        <w:tc>
          <w:tcPr>
            <w:tcW w:w="797" w:type="dxa"/>
          </w:tcPr>
          <w:p w14:paraId="3F0238C9" w14:textId="509ED543" w:rsidR="005D03AE" w:rsidRDefault="005D03AE" w:rsidP="00E6227B">
            <w:pPr>
              <w:spacing w:line="276" w:lineRule="auto"/>
              <w:jc w:val="center"/>
              <w:rPr>
                <w:ins w:id="13553" w:author="phuong vu" w:date="2018-11-23T09:44:00Z"/>
                <w:lang w:val="en-US"/>
              </w:rPr>
              <w:pPrChange w:id="13554" w:author="phuong vu" w:date="2018-11-23T13:48:00Z">
                <w:pPr>
                  <w:spacing w:line="360" w:lineRule="auto"/>
                  <w:jc w:val="center"/>
                </w:pPr>
              </w:pPrChange>
            </w:pPr>
            <w:ins w:id="13555" w:author="phuong vu" w:date="2018-11-23T09:49:00Z">
              <w:r>
                <w:rPr>
                  <w:lang w:val="en-US"/>
                </w:rPr>
                <w:t>4</w:t>
              </w:r>
            </w:ins>
          </w:p>
        </w:tc>
        <w:tc>
          <w:tcPr>
            <w:tcW w:w="2368" w:type="dxa"/>
          </w:tcPr>
          <w:p w14:paraId="5349410C" w14:textId="77777777" w:rsidR="005D03AE" w:rsidRDefault="005D03AE" w:rsidP="00E6227B">
            <w:pPr>
              <w:spacing w:line="276" w:lineRule="auto"/>
              <w:rPr>
                <w:ins w:id="13556" w:author="phuong vu" w:date="2018-11-23T09:44:00Z"/>
                <w:lang w:val="en-US"/>
              </w:rPr>
              <w:pPrChange w:id="13557" w:author="phuong vu" w:date="2018-11-23T13:48:00Z">
                <w:pPr>
                  <w:spacing w:line="360" w:lineRule="auto"/>
                </w:pPr>
              </w:pPrChange>
            </w:pPr>
            <w:ins w:id="13558" w:author="phuong vu" w:date="2018-11-23T09:44:00Z">
              <w:r>
                <w:rPr>
                  <w:lang w:val="en-US"/>
                </w:rPr>
                <w:t>product</w:t>
              </w:r>
            </w:ins>
          </w:p>
        </w:tc>
        <w:tc>
          <w:tcPr>
            <w:tcW w:w="1414" w:type="dxa"/>
          </w:tcPr>
          <w:p w14:paraId="3C5154E2" w14:textId="77777777" w:rsidR="005D03AE" w:rsidRDefault="005D03AE" w:rsidP="00E6227B">
            <w:pPr>
              <w:spacing w:line="276" w:lineRule="auto"/>
              <w:jc w:val="center"/>
              <w:rPr>
                <w:ins w:id="13559" w:author="phuong vu" w:date="2018-11-23T09:44:00Z"/>
                <w:lang w:val="en-US"/>
              </w:rPr>
              <w:pPrChange w:id="13560" w:author="phuong vu" w:date="2018-11-23T13:48:00Z">
                <w:pPr>
                  <w:spacing w:line="360" w:lineRule="auto"/>
                  <w:jc w:val="center"/>
                </w:pPr>
              </w:pPrChange>
            </w:pPr>
          </w:p>
        </w:tc>
        <w:tc>
          <w:tcPr>
            <w:tcW w:w="1395" w:type="dxa"/>
          </w:tcPr>
          <w:p w14:paraId="17322EAE" w14:textId="77777777" w:rsidR="005D03AE" w:rsidRDefault="005D03AE" w:rsidP="00E6227B">
            <w:pPr>
              <w:spacing w:line="276" w:lineRule="auto"/>
              <w:jc w:val="center"/>
              <w:rPr>
                <w:ins w:id="13561" w:author="phuong vu" w:date="2018-11-23T09:44:00Z"/>
                <w:lang w:val="en-US"/>
              </w:rPr>
              <w:pPrChange w:id="13562" w:author="phuong vu" w:date="2018-11-23T13:48:00Z">
                <w:pPr>
                  <w:spacing w:line="360" w:lineRule="auto"/>
                  <w:jc w:val="center"/>
                </w:pPr>
              </w:pPrChange>
            </w:pPr>
          </w:p>
        </w:tc>
        <w:tc>
          <w:tcPr>
            <w:tcW w:w="1397" w:type="dxa"/>
          </w:tcPr>
          <w:p w14:paraId="7B35951C" w14:textId="77777777" w:rsidR="005D03AE" w:rsidRDefault="005D03AE" w:rsidP="00E6227B">
            <w:pPr>
              <w:spacing w:line="276" w:lineRule="auto"/>
              <w:jc w:val="center"/>
              <w:rPr>
                <w:ins w:id="13563" w:author="phuong vu" w:date="2018-11-23T09:44:00Z"/>
                <w:lang w:val="en-US"/>
              </w:rPr>
              <w:pPrChange w:id="13564" w:author="phuong vu" w:date="2018-11-23T13:48:00Z">
                <w:pPr>
                  <w:spacing w:line="360" w:lineRule="auto"/>
                  <w:jc w:val="center"/>
                </w:pPr>
              </w:pPrChange>
            </w:pPr>
          </w:p>
        </w:tc>
        <w:tc>
          <w:tcPr>
            <w:tcW w:w="1406" w:type="dxa"/>
          </w:tcPr>
          <w:p w14:paraId="51A65373" w14:textId="77777777" w:rsidR="005D03AE" w:rsidRDefault="005D03AE" w:rsidP="00E6227B">
            <w:pPr>
              <w:spacing w:line="276" w:lineRule="auto"/>
              <w:jc w:val="center"/>
              <w:rPr>
                <w:ins w:id="13565" w:author="phuong vu" w:date="2018-11-23T09:44:00Z"/>
                <w:lang w:val="en-US"/>
              </w:rPr>
              <w:pPrChange w:id="13566" w:author="phuong vu" w:date="2018-11-23T13:48:00Z">
                <w:pPr>
                  <w:jc w:val="center"/>
                </w:pPr>
              </w:pPrChange>
            </w:pPr>
            <w:ins w:id="13567" w:author="phuong vu" w:date="2018-11-23T09:44:00Z">
              <w:r>
                <w:rPr>
                  <w:lang w:val="en-US"/>
                </w:rPr>
                <w:t>X</w:t>
              </w:r>
            </w:ins>
          </w:p>
        </w:tc>
      </w:tr>
      <w:tr w:rsidR="005D03AE" w14:paraId="63879F68" w14:textId="77777777" w:rsidTr="005D03AE">
        <w:trPr>
          <w:ins w:id="13568" w:author="phuong vu" w:date="2018-11-23T09:44:00Z"/>
        </w:trPr>
        <w:tc>
          <w:tcPr>
            <w:tcW w:w="797" w:type="dxa"/>
          </w:tcPr>
          <w:p w14:paraId="3FE04D24" w14:textId="560726CB" w:rsidR="005D03AE" w:rsidRDefault="005D03AE" w:rsidP="00E6227B">
            <w:pPr>
              <w:spacing w:line="276" w:lineRule="auto"/>
              <w:jc w:val="center"/>
              <w:rPr>
                <w:ins w:id="13569" w:author="phuong vu" w:date="2018-11-23T09:44:00Z"/>
                <w:lang w:val="en-US"/>
              </w:rPr>
              <w:pPrChange w:id="13570" w:author="phuong vu" w:date="2018-11-23T13:48:00Z">
                <w:pPr>
                  <w:spacing w:line="360" w:lineRule="auto"/>
                  <w:jc w:val="center"/>
                </w:pPr>
              </w:pPrChange>
            </w:pPr>
            <w:ins w:id="13571" w:author="phuong vu" w:date="2018-11-23T09:49:00Z">
              <w:r>
                <w:rPr>
                  <w:lang w:val="en-US"/>
                </w:rPr>
                <w:t>5</w:t>
              </w:r>
            </w:ins>
          </w:p>
        </w:tc>
        <w:tc>
          <w:tcPr>
            <w:tcW w:w="2368" w:type="dxa"/>
          </w:tcPr>
          <w:p w14:paraId="1AFC2CD5" w14:textId="77777777" w:rsidR="005D03AE" w:rsidRDefault="005D03AE" w:rsidP="00E6227B">
            <w:pPr>
              <w:spacing w:line="276" w:lineRule="auto"/>
              <w:rPr>
                <w:ins w:id="13572" w:author="phuong vu" w:date="2018-11-23T09:44:00Z"/>
                <w:lang w:val="en-US"/>
              </w:rPr>
              <w:pPrChange w:id="13573" w:author="phuong vu" w:date="2018-11-23T13:48:00Z">
                <w:pPr>
                  <w:spacing w:line="360" w:lineRule="auto"/>
                </w:pPr>
              </w:pPrChange>
            </w:pPr>
            <w:ins w:id="13574" w:author="phuong vu" w:date="2018-11-23T09:44:00Z">
              <w:r>
                <w:rPr>
                  <w:lang w:val="en-US"/>
                </w:rPr>
                <w:t>product_type</w:t>
              </w:r>
            </w:ins>
          </w:p>
        </w:tc>
        <w:tc>
          <w:tcPr>
            <w:tcW w:w="1414" w:type="dxa"/>
          </w:tcPr>
          <w:p w14:paraId="5750972F" w14:textId="77777777" w:rsidR="005D03AE" w:rsidRDefault="005D03AE" w:rsidP="00E6227B">
            <w:pPr>
              <w:spacing w:line="276" w:lineRule="auto"/>
              <w:jc w:val="center"/>
              <w:rPr>
                <w:ins w:id="13575" w:author="phuong vu" w:date="2018-11-23T09:44:00Z"/>
                <w:lang w:val="en-US"/>
              </w:rPr>
              <w:pPrChange w:id="13576" w:author="phuong vu" w:date="2018-11-23T13:48:00Z">
                <w:pPr>
                  <w:spacing w:line="360" w:lineRule="auto"/>
                  <w:jc w:val="center"/>
                </w:pPr>
              </w:pPrChange>
            </w:pPr>
          </w:p>
        </w:tc>
        <w:tc>
          <w:tcPr>
            <w:tcW w:w="1395" w:type="dxa"/>
          </w:tcPr>
          <w:p w14:paraId="49C4BB91" w14:textId="77777777" w:rsidR="005D03AE" w:rsidRDefault="005D03AE" w:rsidP="00E6227B">
            <w:pPr>
              <w:spacing w:line="276" w:lineRule="auto"/>
              <w:jc w:val="center"/>
              <w:rPr>
                <w:ins w:id="13577" w:author="phuong vu" w:date="2018-11-23T09:44:00Z"/>
                <w:lang w:val="en-US"/>
              </w:rPr>
              <w:pPrChange w:id="13578" w:author="phuong vu" w:date="2018-11-23T13:48:00Z">
                <w:pPr>
                  <w:spacing w:line="360" w:lineRule="auto"/>
                  <w:jc w:val="center"/>
                </w:pPr>
              </w:pPrChange>
            </w:pPr>
          </w:p>
        </w:tc>
        <w:tc>
          <w:tcPr>
            <w:tcW w:w="1397" w:type="dxa"/>
          </w:tcPr>
          <w:p w14:paraId="1B5C8D2F" w14:textId="77777777" w:rsidR="005D03AE" w:rsidRDefault="005D03AE" w:rsidP="00E6227B">
            <w:pPr>
              <w:spacing w:line="276" w:lineRule="auto"/>
              <w:jc w:val="center"/>
              <w:rPr>
                <w:ins w:id="13579" w:author="phuong vu" w:date="2018-11-23T09:44:00Z"/>
                <w:lang w:val="en-US"/>
              </w:rPr>
              <w:pPrChange w:id="13580" w:author="phuong vu" w:date="2018-11-23T13:48:00Z">
                <w:pPr>
                  <w:spacing w:line="360" w:lineRule="auto"/>
                  <w:jc w:val="center"/>
                </w:pPr>
              </w:pPrChange>
            </w:pPr>
          </w:p>
        </w:tc>
        <w:tc>
          <w:tcPr>
            <w:tcW w:w="1406" w:type="dxa"/>
          </w:tcPr>
          <w:p w14:paraId="48A0FFF1" w14:textId="77777777" w:rsidR="005D03AE" w:rsidRDefault="005D03AE" w:rsidP="00E6227B">
            <w:pPr>
              <w:spacing w:line="276" w:lineRule="auto"/>
              <w:jc w:val="center"/>
              <w:rPr>
                <w:ins w:id="13581" w:author="phuong vu" w:date="2018-11-23T09:44:00Z"/>
                <w:lang w:val="en-US"/>
              </w:rPr>
              <w:pPrChange w:id="13582" w:author="phuong vu" w:date="2018-11-23T13:48:00Z">
                <w:pPr>
                  <w:jc w:val="center"/>
                </w:pPr>
              </w:pPrChange>
            </w:pPr>
            <w:ins w:id="13583" w:author="phuong vu" w:date="2018-11-23T09:44:00Z">
              <w:r>
                <w:rPr>
                  <w:lang w:val="en-US"/>
                </w:rPr>
                <w:t>X</w:t>
              </w:r>
            </w:ins>
          </w:p>
        </w:tc>
      </w:tr>
    </w:tbl>
    <w:p w14:paraId="41BABE7A" w14:textId="77777777" w:rsidR="005D03AE" w:rsidRPr="005D03AE" w:rsidRDefault="005D03AE" w:rsidP="00E6227B">
      <w:pPr>
        <w:spacing w:line="276" w:lineRule="auto"/>
        <w:rPr>
          <w:ins w:id="13584" w:author="phuong vu" w:date="2018-11-15T17:59:00Z"/>
          <w:lang w:val="en-US"/>
          <w:rPrChange w:id="13585" w:author="phuong vu" w:date="2018-11-23T09:44:00Z">
            <w:rPr>
              <w:ins w:id="13586" w:author="phuong vu" w:date="2018-11-15T17:59:00Z"/>
              <w:lang w:val="en-US"/>
            </w:rPr>
          </w:rPrChange>
        </w:rPr>
        <w:pPrChange w:id="13587" w:author="phuong vu" w:date="2018-11-23T13:48:00Z">
          <w:pPr>
            <w:pStyle w:val="Heading5"/>
          </w:pPr>
        </w:pPrChange>
      </w:pPr>
    </w:p>
    <w:p w14:paraId="705DE2AD" w14:textId="6B0BECDA" w:rsidR="00C95C85" w:rsidRPr="00B8788E" w:rsidRDefault="00C95C85" w:rsidP="00E6227B">
      <w:pPr>
        <w:pStyle w:val="Heading5"/>
        <w:spacing w:line="276" w:lineRule="auto"/>
        <w:rPr>
          <w:lang w:val="en-US"/>
          <w:rPrChange w:id="13588" w:author="phuong vu" w:date="2018-11-15T17:59:00Z">
            <w:rPr/>
          </w:rPrChange>
        </w:rPr>
        <w:pPrChange w:id="13589" w:author="phuong vu" w:date="2018-11-23T13:48:00Z">
          <w:pPr>
            <w:pStyle w:val="Heading4"/>
          </w:pPr>
        </w:pPrChange>
      </w:pPr>
      <w:ins w:id="13590" w:author="phuong vu" w:date="2018-11-15T17:59:00Z">
        <w:r>
          <w:rPr>
            <w:lang w:val="en-US"/>
          </w:rPr>
          <w:lastRenderedPageBreak/>
          <w:t>Cách xử lí</w:t>
        </w:r>
      </w:ins>
    </w:p>
    <w:p w14:paraId="69A9AF4F" w14:textId="69993F8C" w:rsidR="00A61DB2" w:rsidRDefault="00A61DB2" w:rsidP="00E6227B">
      <w:pPr>
        <w:pStyle w:val="Heading4"/>
        <w:spacing w:line="276" w:lineRule="auto"/>
        <w:pPrChange w:id="13591" w:author="phuong vu" w:date="2018-11-23T13:48:00Z">
          <w:pPr>
            <w:pStyle w:val="Heading4"/>
          </w:pPr>
        </w:pPrChange>
      </w:pPr>
      <w:bookmarkStart w:id="13592" w:name="_Toc530662907"/>
      <w:r>
        <w:t>Tìm kiếm đơn hàng</w:t>
      </w:r>
      <w:bookmarkEnd w:id="13592"/>
    </w:p>
    <w:p w14:paraId="3727CB41" w14:textId="7D2F9888" w:rsidR="00EC45DD" w:rsidRDefault="00EC45DD" w:rsidP="00E6227B">
      <w:pPr>
        <w:pStyle w:val="Heading5"/>
        <w:spacing w:line="276" w:lineRule="auto"/>
        <w:rPr>
          <w:lang w:val="en-US"/>
        </w:rPr>
        <w:pPrChange w:id="13593" w:author="phuong vu" w:date="2018-11-23T13:48:00Z">
          <w:pPr>
            <w:pStyle w:val="Heading5"/>
          </w:pPr>
        </w:pPrChange>
      </w:pPr>
      <w:r>
        <w:rPr>
          <w:lang w:val="en-US"/>
        </w:rPr>
        <w:t>Mục đích</w:t>
      </w:r>
    </w:p>
    <w:p w14:paraId="25FB8A66" w14:textId="12104D85" w:rsidR="00EC45DD" w:rsidRPr="00E4365A" w:rsidRDefault="00EC45DD" w:rsidP="00E6227B">
      <w:pPr>
        <w:spacing w:line="276" w:lineRule="auto"/>
        <w:ind w:firstLine="720"/>
        <w:rPr>
          <w:lang w:val="en-US"/>
        </w:rPr>
        <w:pPrChange w:id="13594" w:author="phuong vu" w:date="2018-11-23T13:48:00Z">
          <w:pPr>
            <w:ind w:firstLine="720"/>
          </w:pPr>
        </w:pPrChange>
      </w:pPr>
      <w:r>
        <w:rPr>
          <w:lang w:val="en-US"/>
        </w:rPr>
        <w:t>Chức năng tìm kiếm đơn hàng hỗ trờ người dùng nhận viên tìm kiếm các đơn hàng trong trường hợp họ không thể được trong danh sách các đơn hàng. Bên cạnh đó, nó còn được sử dụng trong trường hợp hỗ trợ người dùng nhận viên tìm kiếm ngay khi có yêu cầu từ người dùng khách hàng.</w:t>
      </w:r>
    </w:p>
    <w:p w14:paraId="4E51B6CA" w14:textId="2CEDD35D" w:rsidR="00EC45DD" w:rsidRDefault="00EC45DD" w:rsidP="00E6227B">
      <w:pPr>
        <w:pStyle w:val="Heading5"/>
        <w:spacing w:line="276" w:lineRule="auto"/>
        <w:rPr>
          <w:lang w:val="en-US"/>
        </w:rPr>
        <w:pPrChange w:id="13595" w:author="phuong vu" w:date="2018-11-23T13:48:00Z">
          <w:pPr>
            <w:pStyle w:val="Heading5"/>
          </w:pPr>
        </w:pPrChange>
      </w:pPr>
      <w:r>
        <w:rPr>
          <w:lang w:val="en-US"/>
        </w:rPr>
        <w:t>Giao diện</w:t>
      </w:r>
    </w:p>
    <w:p w14:paraId="2B344533" w14:textId="77777777" w:rsidR="00523613" w:rsidRDefault="00523613" w:rsidP="00E6227B">
      <w:pPr>
        <w:keepNext/>
        <w:spacing w:line="276" w:lineRule="auto"/>
        <w:pPrChange w:id="13596" w:author="phuong vu" w:date="2018-11-23T13:48:00Z">
          <w:pPr>
            <w:keepNext/>
          </w:pPr>
        </w:pPrChange>
      </w:pPr>
      <w:r>
        <w:rPr>
          <w:noProof/>
        </w:rPr>
        <w:drawing>
          <wp:inline distT="0" distB="0" distL="0" distR="0" wp14:anchorId="563529CF" wp14:editId="7D348559">
            <wp:extent cx="5579745" cy="238569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385695"/>
                    </a:xfrm>
                    <a:prstGeom prst="rect">
                      <a:avLst/>
                    </a:prstGeom>
                  </pic:spPr>
                </pic:pic>
              </a:graphicData>
            </a:graphic>
          </wp:inline>
        </w:drawing>
      </w:r>
    </w:p>
    <w:p w14:paraId="3AD25041" w14:textId="05835D1F" w:rsidR="00523613" w:rsidRPr="0047465B" w:rsidRDefault="00523613" w:rsidP="00E6227B">
      <w:pPr>
        <w:pStyle w:val="Caption"/>
        <w:spacing w:line="276" w:lineRule="auto"/>
        <w:rPr>
          <w:szCs w:val="26"/>
          <w:lang w:val="en-US"/>
        </w:rPr>
        <w:pPrChange w:id="13597" w:author="phuong vu" w:date="2018-11-23T13:48:00Z">
          <w:pPr>
            <w:pStyle w:val="Caption"/>
          </w:pPr>
        </w:pPrChange>
      </w:pPr>
      <w:bookmarkStart w:id="13598" w:name="_Toc530662952"/>
      <w:r w:rsidRPr="0047465B">
        <w:rPr>
          <w:szCs w:val="26"/>
        </w:rPr>
        <w:t xml:space="preserve">Hình </w:t>
      </w:r>
      <w:ins w:id="13599"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13600"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13601" w:author="phuong vu" w:date="2018-11-22T18:14:00Z">
        <w:r w:rsidR="00627671">
          <w:rPr>
            <w:noProof/>
            <w:szCs w:val="26"/>
          </w:rPr>
          <w:t>25</w:t>
        </w:r>
        <w:r w:rsidR="00627671">
          <w:rPr>
            <w:szCs w:val="26"/>
          </w:rPr>
          <w:fldChar w:fldCharType="end"/>
        </w:r>
      </w:ins>
      <w:del w:id="13602"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17</w:delText>
        </w:r>
        <w:r w:rsidR="006C103E" w:rsidDel="00EC5005">
          <w:rPr>
            <w:szCs w:val="26"/>
          </w:rPr>
          <w:fldChar w:fldCharType="end"/>
        </w:r>
      </w:del>
      <w:r w:rsidRPr="0047465B">
        <w:rPr>
          <w:szCs w:val="26"/>
          <w:lang w:val="en-US"/>
        </w:rPr>
        <w:t xml:space="preserve"> Giao diện tìm kiếm</w:t>
      </w:r>
      <w:bookmarkEnd w:id="13598"/>
    </w:p>
    <w:p w14:paraId="3114B308" w14:textId="77777777" w:rsidR="00EC45DD" w:rsidRDefault="00EC45DD" w:rsidP="00E6227B">
      <w:pPr>
        <w:keepNext/>
        <w:spacing w:line="276" w:lineRule="auto"/>
        <w:pPrChange w:id="13603" w:author="phuong vu" w:date="2018-11-23T13:48:00Z">
          <w:pPr>
            <w:keepNext/>
          </w:pPr>
        </w:pPrChange>
      </w:pPr>
      <w:r>
        <w:rPr>
          <w:noProof/>
        </w:rPr>
        <w:drawing>
          <wp:inline distT="0" distB="0" distL="0" distR="0" wp14:anchorId="6BC0C324" wp14:editId="62EC945A">
            <wp:extent cx="5579745" cy="255841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558415"/>
                    </a:xfrm>
                    <a:prstGeom prst="rect">
                      <a:avLst/>
                    </a:prstGeom>
                  </pic:spPr>
                </pic:pic>
              </a:graphicData>
            </a:graphic>
          </wp:inline>
        </w:drawing>
      </w:r>
    </w:p>
    <w:p w14:paraId="780455C0" w14:textId="017BAA45" w:rsidR="00EC45DD" w:rsidRDefault="00EC45DD" w:rsidP="00E6227B">
      <w:pPr>
        <w:pStyle w:val="Caption"/>
        <w:spacing w:line="276" w:lineRule="auto"/>
        <w:rPr>
          <w:szCs w:val="26"/>
          <w:lang w:val="en-US"/>
        </w:rPr>
        <w:pPrChange w:id="13604" w:author="phuong vu" w:date="2018-11-23T13:48:00Z">
          <w:pPr>
            <w:pStyle w:val="Caption"/>
          </w:pPr>
        </w:pPrChange>
      </w:pPr>
      <w:bookmarkStart w:id="13605" w:name="_Toc530662953"/>
      <w:r w:rsidRPr="00E4365A">
        <w:rPr>
          <w:szCs w:val="26"/>
        </w:rPr>
        <w:t xml:space="preserve">Hình </w:t>
      </w:r>
      <w:ins w:id="13606"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13607"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13608" w:author="phuong vu" w:date="2018-11-22T18:14:00Z">
        <w:r w:rsidR="00627671">
          <w:rPr>
            <w:noProof/>
            <w:szCs w:val="26"/>
          </w:rPr>
          <w:t>26</w:t>
        </w:r>
        <w:r w:rsidR="00627671">
          <w:rPr>
            <w:szCs w:val="26"/>
          </w:rPr>
          <w:fldChar w:fldCharType="end"/>
        </w:r>
      </w:ins>
      <w:del w:id="13609"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18</w:delText>
        </w:r>
        <w:r w:rsidR="006C103E" w:rsidDel="00EC5005">
          <w:rPr>
            <w:szCs w:val="26"/>
          </w:rPr>
          <w:fldChar w:fldCharType="end"/>
        </w:r>
      </w:del>
      <w:r w:rsidRPr="00E4365A">
        <w:rPr>
          <w:szCs w:val="26"/>
          <w:lang w:val="en-US"/>
        </w:rPr>
        <w:t xml:space="preserve"> Giao diện tìm kiếm đơn hàng</w:t>
      </w:r>
      <w:r w:rsidR="00523613">
        <w:rPr>
          <w:szCs w:val="26"/>
          <w:lang w:val="en-US"/>
        </w:rPr>
        <w:t xml:space="preserve"> khi có kêt quả</w:t>
      </w:r>
      <w:bookmarkEnd w:id="13605"/>
    </w:p>
    <w:p w14:paraId="3B7F4ACE" w14:textId="77777777" w:rsidR="00E4365A" w:rsidRDefault="00E4365A" w:rsidP="00E6227B">
      <w:pPr>
        <w:keepNext/>
        <w:spacing w:line="276" w:lineRule="auto"/>
        <w:pPrChange w:id="13610" w:author="phuong vu" w:date="2018-11-23T13:48:00Z">
          <w:pPr>
            <w:keepNext/>
          </w:pPr>
        </w:pPrChange>
      </w:pPr>
      <w:r>
        <w:rPr>
          <w:noProof/>
        </w:rPr>
        <w:lastRenderedPageBreak/>
        <w:drawing>
          <wp:inline distT="0" distB="0" distL="0" distR="0" wp14:anchorId="2F743D6A" wp14:editId="290425A0">
            <wp:extent cx="5579745" cy="3115310"/>
            <wp:effectExtent l="0" t="0" r="190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3115310"/>
                    </a:xfrm>
                    <a:prstGeom prst="rect">
                      <a:avLst/>
                    </a:prstGeom>
                  </pic:spPr>
                </pic:pic>
              </a:graphicData>
            </a:graphic>
          </wp:inline>
        </w:drawing>
      </w:r>
    </w:p>
    <w:p w14:paraId="7FFBDCFD" w14:textId="772F189F" w:rsidR="00E4365A" w:rsidRPr="00523613" w:rsidRDefault="00E4365A" w:rsidP="00E6227B">
      <w:pPr>
        <w:pStyle w:val="Caption"/>
        <w:spacing w:line="276" w:lineRule="auto"/>
        <w:rPr>
          <w:szCs w:val="26"/>
          <w:lang w:val="en-US"/>
        </w:rPr>
        <w:pPrChange w:id="13611" w:author="phuong vu" w:date="2018-11-23T13:48:00Z">
          <w:pPr>
            <w:pStyle w:val="Caption"/>
          </w:pPr>
        </w:pPrChange>
      </w:pPr>
      <w:bookmarkStart w:id="13612" w:name="_Toc530662954"/>
      <w:r w:rsidRPr="0047465B">
        <w:rPr>
          <w:szCs w:val="26"/>
        </w:rPr>
        <w:t xml:space="preserve">Hình </w:t>
      </w:r>
      <w:ins w:id="13613"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13614"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13615" w:author="phuong vu" w:date="2018-11-22T18:14:00Z">
        <w:r w:rsidR="00627671">
          <w:rPr>
            <w:noProof/>
            <w:szCs w:val="26"/>
          </w:rPr>
          <w:t>27</w:t>
        </w:r>
        <w:r w:rsidR="00627671">
          <w:rPr>
            <w:szCs w:val="26"/>
          </w:rPr>
          <w:fldChar w:fldCharType="end"/>
        </w:r>
      </w:ins>
      <w:del w:id="13616"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19</w:delText>
        </w:r>
        <w:r w:rsidR="006C103E" w:rsidDel="00EC5005">
          <w:rPr>
            <w:szCs w:val="26"/>
          </w:rPr>
          <w:fldChar w:fldCharType="end"/>
        </w:r>
      </w:del>
      <w:r w:rsidRPr="0047465B">
        <w:rPr>
          <w:szCs w:val="26"/>
          <w:lang w:val="en-US"/>
        </w:rPr>
        <w:t xml:space="preserve"> Giao diện tìm kiếm khi QR Code được bật</w:t>
      </w:r>
      <w:bookmarkEnd w:id="13612"/>
    </w:p>
    <w:p w14:paraId="7BFE403F" w14:textId="37641C24" w:rsidR="00EC45DD" w:rsidRDefault="00EC45DD" w:rsidP="00E6227B">
      <w:pPr>
        <w:pStyle w:val="Heading5"/>
        <w:spacing w:line="276" w:lineRule="auto"/>
        <w:rPr>
          <w:lang w:val="en-US"/>
        </w:rPr>
        <w:pPrChange w:id="13617" w:author="phuong vu" w:date="2018-11-23T13:48:00Z">
          <w:pPr>
            <w:pStyle w:val="Heading5"/>
          </w:pPr>
        </w:pPrChange>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A604BA" w14:paraId="4842BF5B" w14:textId="77777777" w:rsidTr="00E4365A">
        <w:tc>
          <w:tcPr>
            <w:tcW w:w="805" w:type="dxa"/>
            <w:vAlign w:val="center"/>
          </w:tcPr>
          <w:p w14:paraId="71E5988C" w14:textId="77777777" w:rsidR="00A604BA" w:rsidRPr="007F1EF1" w:rsidRDefault="00A604BA" w:rsidP="00E6227B">
            <w:pPr>
              <w:spacing w:line="276" w:lineRule="auto"/>
              <w:jc w:val="center"/>
              <w:rPr>
                <w:b/>
                <w:lang w:val="en-US"/>
              </w:rPr>
              <w:pPrChange w:id="13618" w:author="phuong vu" w:date="2018-11-23T13:48:00Z">
                <w:pPr>
                  <w:spacing w:line="360" w:lineRule="auto"/>
                  <w:jc w:val="center"/>
                </w:pPr>
              </w:pPrChange>
            </w:pPr>
            <w:r w:rsidRPr="007F1EF1">
              <w:rPr>
                <w:b/>
                <w:lang w:val="en-US"/>
              </w:rPr>
              <w:t>STT</w:t>
            </w:r>
          </w:p>
        </w:tc>
        <w:tc>
          <w:tcPr>
            <w:tcW w:w="1980" w:type="dxa"/>
            <w:vAlign w:val="center"/>
          </w:tcPr>
          <w:p w14:paraId="101A24C1" w14:textId="77777777" w:rsidR="00A604BA" w:rsidRPr="007F1EF1" w:rsidRDefault="00A604BA" w:rsidP="00E6227B">
            <w:pPr>
              <w:spacing w:line="276" w:lineRule="auto"/>
              <w:jc w:val="center"/>
              <w:rPr>
                <w:b/>
                <w:lang w:val="en-US"/>
              </w:rPr>
              <w:pPrChange w:id="13619" w:author="phuong vu" w:date="2018-11-23T13:48:00Z">
                <w:pPr>
                  <w:spacing w:line="360" w:lineRule="auto"/>
                  <w:jc w:val="center"/>
                </w:pPr>
              </w:pPrChange>
            </w:pPr>
            <w:r w:rsidRPr="007F1EF1">
              <w:rPr>
                <w:b/>
                <w:lang w:val="en-US"/>
              </w:rPr>
              <w:t>Loại điều khiển</w:t>
            </w:r>
          </w:p>
        </w:tc>
        <w:tc>
          <w:tcPr>
            <w:tcW w:w="2970" w:type="dxa"/>
            <w:vAlign w:val="center"/>
          </w:tcPr>
          <w:p w14:paraId="5600B72F" w14:textId="77777777" w:rsidR="00A604BA" w:rsidRPr="007F1EF1" w:rsidRDefault="00A604BA" w:rsidP="00E6227B">
            <w:pPr>
              <w:spacing w:line="276" w:lineRule="auto"/>
              <w:jc w:val="center"/>
              <w:rPr>
                <w:b/>
                <w:lang w:val="en-US"/>
              </w:rPr>
              <w:pPrChange w:id="13620" w:author="phuong vu" w:date="2018-11-23T13:48:00Z">
                <w:pPr>
                  <w:spacing w:line="360" w:lineRule="auto"/>
                  <w:jc w:val="center"/>
                </w:pPr>
              </w:pPrChange>
            </w:pPr>
            <w:r w:rsidRPr="007F1EF1">
              <w:rPr>
                <w:b/>
                <w:lang w:val="en-US"/>
              </w:rPr>
              <w:t>Nội dung thực hiện</w:t>
            </w:r>
          </w:p>
        </w:tc>
        <w:tc>
          <w:tcPr>
            <w:tcW w:w="1266" w:type="dxa"/>
            <w:vAlign w:val="center"/>
          </w:tcPr>
          <w:p w14:paraId="74807351" w14:textId="77777777" w:rsidR="00A604BA" w:rsidRPr="007F1EF1" w:rsidRDefault="00A604BA" w:rsidP="00E6227B">
            <w:pPr>
              <w:spacing w:line="276" w:lineRule="auto"/>
              <w:jc w:val="center"/>
              <w:rPr>
                <w:b/>
                <w:lang w:val="en-US"/>
              </w:rPr>
              <w:pPrChange w:id="13621" w:author="phuong vu" w:date="2018-11-23T13:48:00Z">
                <w:pPr>
                  <w:spacing w:line="360" w:lineRule="auto"/>
                  <w:jc w:val="center"/>
                </w:pPr>
              </w:pPrChange>
            </w:pPr>
            <w:r w:rsidRPr="007F1EF1">
              <w:rPr>
                <w:b/>
                <w:lang w:val="en-US"/>
              </w:rPr>
              <w:t>Giá trị mặc định</w:t>
            </w:r>
          </w:p>
        </w:tc>
        <w:tc>
          <w:tcPr>
            <w:tcW w:w="1756" w:type="dxa"/>
            <w:vAlign w:val="center"/>
          </w:tcPr>
          <w:p w14:paraId="7ED4E42E" w14:textId="77777777" w:rsidR="00A604BA" w:rsidRPr="007F1EF1" w:rsidRDefault="00A604BA" w:rsidP="00E6227B">
            <w:pPr>
              <w:spacing w:line="276" w:lineRule="auto"/>
              <w:jc w:val="center"/>
              <w:rPr>
                <w:b/>
                <w:lang w:val="en-US"/>
              </w:rPr>
              <w:pPrChange w:id="13622" w:author="phuong vu" w:date="2018-11-23T13:48:00Z">
                <w:pPr>
                  <w:spacing w:line="360" w:lineRule="auto"/>
                  <w:jc w:val="center"/>
                </w:pPr>
              </w:pPrChange>
            </w:pPr>
            <w:r w:rsidRPr="007F1EF1">
              <w:rPr>
                <w:b/>
                <w:lang w:val="en-US"/>
              </w:rPr>
              <w:t>Lưu ý</w:t>
            </w:r>
          </w:p>
        </w:tc>
      </w:tr>
      <w:tr w:rsidR="00A604BA" w14:paraId="6A65765D" w14:textId="77777777" w:rsidTr="00E4365A">
        <w:tc>
          <w:tcPr>
            <w:tcW w:w="805" w:type="dxa"/>
          </w:tcPr>
          <w:p w14:paraId="7FD26624" w14:textId="5158D32E" w:rsidR="00A604BA" w:rsidRDefault="00EA673D" w:rsidP="00E6227B">
            <w:pPr>
              <w:spacing w:line="276" w:lineRule="auto"/>
              <w:jc w:val="center"/>
              <w:rPr>
                <w:lang w:val="en-US"/>
              </w:rPr>
              <w:pPrChange w:id="13623" w:author="phuong vu" w:date="2018-11-23T13:48:00Z">
                <w:pPr>
                  <w:spacing w:line="360" w:lineRule="auto"/>
                  <w:jc w:val="center"/>
                </w:pPr>
              </w:pPrChange>
            </w:pPr>
            <w:ins w:id="13624" w:author="phuong vu" w:date="2018-11-23T09:50:00Z">
              <w:r>
                <w:rPr>
                  <w:lang w:val="en-US"/>
                </w:rPr>
                <w:t>1</w:t>
              </w:r>
            </w:ins>
            <w:del w:id="13625" w:author="phuong vu" w:date="2018-11-23T09:50:00Z">
              <w:r w:rsidR="00A604BA" w:rsidDel="00EA673D">
                <w:rPr>
                  <w:lang w:val="en-US"/>
                </w:rPr>
                <w:delText>2</w:delText>
              </w:r>
            </w:del>
          </w:p>
        </w:tc>
        <w:tc>
          <w:tcPr>
            <w:tcW w:w="1980" w:type="dxa"/>
          </w:tcPr>
          <w:p w14:paraId="45A55F20" w14:textId="77777777" w:rsidR="00A604BA" w:rsidRDefault="00A604BA" w:rsidP="00E6227B">
            <w:pPr>
              <w:spacing w:line="276" w:lineRule="auto"/>
              <w:rPr>
                <w:lang w:val="en-US"/>
              </w:rPr>
              <w:pPrChange w:id="13626" w:author="phuong vu" w:date="2018-11-23T13:48:00Z">
                <w:pPr>
                  <w:spacing w:line="360" w:lineRule="auto"/>
                </w:pPr>
              </w:pPrChange>
            </w:pPr>
            <w:r>
              <w:rPr>
                <w:lang w:val="en-US"/>
              </w:rPr>
              <w:t>inputText</w:t>
            </w:r>
          </w:p>
        </w:tc>
        <w:tc>
          <w:tcPr>
            <w:tcW w:w="2970" w:type="dxa"/>
          </w:tcPr>
          <w:p w14:paraId="743F25C4" w14:textId="2645FD14" w:rsidR="00A604BA" w:rsidRDefault="00A604BA" w:rsidP="00E6227B">
            <w:pPr>
              <w:spacing w:line="276" w:lineRule="auto"/>
              <w:rPr>
                <w:lang w:val="en-US"/>
              </w:rPr>
              <w:pPrChange w:id="13627" w:author="phuong vu" w:date="2018-11-23T13:48:00Z">
                <w:pPr>
                  <w:spacing w:line="360" w:lineRule="auto"/>
                </w:pPr>
              </w:pPrChange>
            </w:pPr>
            <w:r>
              <w:rPr>
                <w:lang w:val="en-US"/>
              </w:rPr>
              <w:t>Nhập tên khách hàng</w:t>
            </w:r>
          </w:p>
        </w:tc>
        <w:tc>
          <w:tcPr>
            <w:tcW w:w="1266" w:type="dxa"/>
          </w:tcPr>
          <w:p w14:paraId="3598B38F" w14:textId="77777777" w:rsidR="00A604BA" w:rsidRDefault="00A604BA" w:rsidP="00E6227B">
            <w:pPr>
              <w:spacing w:line="276" w:lineRule="auto"/>
              <w:rPr>
                <w:lang w:val="en-US"/>
              </w:rPr>
              <w:pPrChange w:id="13628" w:author="phuong vu" w:date="2018-11-23T13:48:00Z">
                <w:pPr>
                  <w:spacing w:line="360" w:lineRule="auto"/>
                </w:pPr>
              </w:pPrChange>
            </w:pPr>
          </w:p>
        </w:tc>
        <w:tc>
          <w:tcPr>
            <w:tcW w:w="1756" w:type="dxa"/>
          </w:tcPr>
          <w:p w14:paraId="3E2D4965" w14:textId="77777777" w:rsidR="00A604BA" w:rsidRDefault="00A604BA" w:rsidP="00E6227B">
            <w:pPr>
              <w:spacing w:line="276" w:lineRule="auto"/>
              <w:rPr>
                <w:lang w:val="en-US"/>
              </w:rPr>
              <w:pPrChange w:id="13629" w:author="phuong vu" w:date="2018-11-23T13:48:00Z">
                <w:pPr>
                  <w:spacing w:line="360" w:lineRule="auto"/>
                </w:pPr>
              </w:pPrChange>
            </w:pPr>
          </w:p>
        </w:tc>
      </w:tr>
      <w:tr w:rsidR="00A604BA" w14:paraId="7FD8A145" w14:textId="77777777" w:rsidTr="00E4365A">
        <w:tc>
          <w:tcPr>
            <w:tcW w:w="805" w:type="dxa"/>
          </w:tcPr>
          <w:p w14:paraId="517AC359" w14:textId="57AA6B05" w:rsidR="00A604BA" w:rsidRDefault="00EA673D" w:rsidP="00E6227B">
            <w:pPr>
              <w:spacing w:line="276" w:lineRule="auto"/>
              <w:jc w:val="center"/>
              <w:rPr>
                <w:lang w:val="en-US"/>
              </w:rPr>
              <w:pPrChange w:id="13630" w:author="phuong vu" w:date="2018-11-23T13:48:00Z">
                <w:pPr>
                  <w:spacing w:line="360" w:lineRule="auto"/>
                  <w:jc w:val="center"/>
                </w:pPr>
              </w:pPrChange>
            </w:pPr>
            <w:ins w:id="13631" w:author="phuong vu" w:date="2018-11-23T09:50:00Z">
              <w:r>
                <w:rPr>
                  <w:lang w:val="en-US"/>
                </w:rPr>
                <w:t>2</w:t>
              </w:r>
            </w:ins>
            <w:del w:id="13632" w:author="phuong vu" w:date="2018-11-23T09:50:00Z">
              <w:r w:rsidR="00A604BA" w:rsidDel="00EA673D">
                <w:rPr>
                  <w:lang w:val="en-US"/>
                </w:rPr>
                <w:delText>3</w:delText>
              </w:r>
            </w:del>
          </w:p>
        </w:tc>
        <w:tc>
          <w:tcPr>
            <w:tcW w:w="1980" w:type="dxa"/>
          </w:tcPr>
          <w:p w14:paraId="6DA506F2" w14:textId="08DE7592" w:rsidR="00A604BA" w:rsidRDefault="00A604BA" w:rsidP="00E6227B">
            <w:pPr>
              <w:spacing w:line="276" w:lineRule="auto"/>
              <w:rPr>
                <w:lang w:val="en-US"/>
              </w:rPr>
              <w:pPrChange w:id="13633" w:author="phuong vu" w:date="2018-11-23T13:48:00Z">
                <w:pPr>
                  <w:spacing w:line="360" w:lineRule="auto"/>
                </w:pPr>
              </w:pPrChange>
            </w:pPr>
            <w:r>
              <w:rPr>
                <w:lang w:val="en-US"/>
              </w:rPr>
              <w:t>inputText</w:t>
            </w:r>
          </w:p>
        </w:tc>
        <w:tc>
          <w:tcPr>
            <w:tcW w:w="2970" w:type="dxa"/>
          </w:tcPr>
          <w:p w14:paraId="6F08550B" w14:textId="38DD2C73" w:rsidR="00A604BA" w:rsidRDefault="00A604BA" w:rsidP="00E6227B">
            <w:pPr>
              <w:spacing w:line="276" w:lineRule="auto"/>
              <w:rPr>
                <w:lang w:val="en-US"/>
              </w:rPr>
              <w:pPrChange w:id="13634" w:author="phuong vu" w:date="2018-11-23T13:48:00Z">
                <w:pPr>
                  <w:spacing w:line="360" w:lineRule="auto"/>
                </w:pPr>
              </w:pPrChange>
            </w:pPr>
            <w:r>
              <w:rPr>
                <w:lang w:val="en-US"/>
              </w:rPr>
              <w:t>Nhập ID đơn hàng</w:t>
            </w:r>
          </w:p>
        </w:tc>
        <w:tc>
          <w:tcPr>
            <w:tcW w:w="1266" w:type="dxa"/>
          </w:tcPr>
          <w:p w14:paraId="2DB36CD3" w14:textId="77777777" w:rsidR="00A604BA" w:rsidRDefault="00A604BA" w:rsidP="00E6227B">
            <w:pPr>
              <w:spacing w:line="276" w:lineRule="auto"/>
              <w:rPr>
                <w:lang w:val="en-US"/>
              </w:rPr>
              <w:pPrChange w:id="13635" w:author="phuong vu" w:date="2018-11-23T13:48:00Z">
                <w:pPr>
                  <w:spacing w:line="360" w:lineRule="auto"/>
                </w:pPr>
              </w:pPrChange>
            </w:pPr>
          </w:p>
        </w:tc>
        <w:tc>
          <w:tcPr>
            <w:tcW w:w="1756" w:type="dxa"/>
          </w:tcPr>
          <w:p w14:paraId="5762AECC" w14:textId="77777777" w:rsidR="00A604BA" w:rsidRDefault="00A604BA" w:rsidP="00E6227B">
            <w:pPr>
              <w:spacing w:line="276" w:lineRule="auto"/>
              <w:rPr>
                <w:lang w:val="en-US"/>
              </w:rPr>
              <w:pPrChange w:id="13636" w:author="phuong vu" w:date="2018-11-23T13:48:00Z">
                <w:pPr>
                  <w:spacing w:line="360" w:lineRule="auto"/>
                </w:pPr>
              </w:pPrChange>
            </w:pPr>
          </w:p>
        </w:tc>
      </w:tr>
      <w:tr w:rsidR="00A604BA" w14:paraId="5FCC861B" w14:textId="77777777" w:rsidTr="00E4365A">
        <w:tc>
          <w:tcPr>
            <w:tcW w:w="805" w:type="dxa"/>
          </w:tcPr>
          <w:p w14:paraId="42D989A3" w14:textId="3FD87A74" w:rsidR="00A604BA" w:rsidRDefault="00EA673D" w:rsidP="00E6227B">
            <w:pPr>
              <w:spacing w:line="276" w:lineRule="auto"/>
              <w:jc w:val="center"/>
              <w:rPr>
                <w:lang w:val="en-US"/>
              </w:rPr>
              <w:pPrChange w:id="13637" w:author="phuong vu" w:date="2018-11-23T13:48:00Z">
                <w:pPr>
                  <w:spacing w:line="360" w:lineRule="auto"/>
                  <w:jc w:val="center"/>
                </w:pPr>
              </w:pPrChange>
            </w:pPr>
            <w:ins w:id="13638" w:author="phuong vu" w:date="2018-11-23T09:50:00Z">
              <w:r>
                <w:rPr>
                  <w:lang w:val="en-US"/>
                </w:rPr>
                <w:t>3</w:t>
              </w:r>
            </w:ins>
            <w:del w:id="13639" w:author="phuong vu" w:date="2018-11-23T09:50:00Z">
              <w:r w:rsidR="00A604BA" w:rsidDel="00EA673D">
                <w:rPr>
                  <w:lang w:val="en-US"/>
                </w:rPr>
                <w:delText>4</w:delText>
              </w:r>
            </w:del>
          </w:p>
        </w:tc>
        <w:tc>
          <w:tcPr>
            <w:tcW w:w="1980" w:type="dxa"/>
          </w:tcPr>
          <w:p w14:paraId="2E821978" w14:textId="26D0CEAD" w:rsidR="00A604BA" w:rsidRDefault="00A604BA" w:rsidP="00E6227B">
            <w:pPr>
              <w:spacing w:line="276" w:lineRule="auto"/>
              <w:rPr>
                <w:lang w:val="en-US"/>
              </w:rPr>
              <w:pPrChange w:id="13640" w:author="phuong vu" w:date="2018-11-23T13:48:00Z">
                <w:pPr>
                  <w:spacing w:line="360" w:lineRule="auto"/>
                </w:pPr>
              </w:pPrChange>
            </w:pPr>
            <w:r>
              <w:rPr>
                <w:lang w:val="en-US"/>
              </w:rPr>
              <w:t>Button</w:t>
            </w:r>
          </w:p>
        </w:tc>
        <w:tc>
          <w:tcPr>
            <w:tcW w:w="2970" w:type="dxa"/>
          </w:tcPr>
          <w:p w14:paraId="5017DDFE" w14:textId="1A3D44EC" w:rsidR="00A604BA" w:rsidRDefault="00A604BA" w:rsidP="00E6227B">
            <w:pPr>
              <w:spacing w:line="276" w:lineRule="auto"/>
              <w:rPr>
                <w:lang w:val="en-US"/>
              </w:rPr>
              <w:pPrChange w:id="13641" w:author="phuong vu" w:date="2018-11-23T13:48:00Z">
                <w:pPr>
                  <w:spacing w:line="360" w:lineRule="auto"/>
                </w:pPr>
              </w:pPrChange>
            </w:pPr>
            <w:r>
              <w:rPr>
                <w:lang w:val="en-US"/>
              </w:rPr>
              <w:t>Tìm kiếm</w:t>
            </w:r>
          </w:p>
        </w:tc>
        <w:tc>
          <w:tcPr>
            <w:tcW w:w="1266" w:type="dxa"/>
          </w:tcPr>
          <w:p w14:paraId="3EAC4B77" w14:textId="77777777" w:rsidR="00A604BA" w:rsidRDefault="00A604BA" w:rsidP="00E6227B">
            <w:pPr>
              <w:spacing w:line="276" w:lineRule="auto"/>
              <w:rPr>
                <w:lang w:val="en-US"/>
              </w:rPr>
              <w:pPrChange w:id="13642" w:author="phuong vu" w:date="2018-11-23T13:48:00Z">
                <w:pPr>
                  <w:spacing w:line="360" w:lineRule="auto"/>
                </w:pPr>
              </w:pPrChange>
            </w:pPr>
          </w:p>
        </w:tc>
        <w:tc>
          <w:tcPr>
            <w:tcW w:w="1756" w:type="dxa"/>
          </w:tcPr>
          <w:p w14:paraId="72D7E72C" w14:textId="77777777" w:rsidR="00A604BA" w:rsidRDefault="00A604BA" w:rsidP="00E6227B">
            <w:pPr>
              <w:spacing w:line="276" w:lineRule="auto"/>
              <w:rPr>
                <w:lang w:val="en-US"/>
              </w:rPr>
              <w:pPrChange w:id="13643" w:author="phuong vu" w:date="2018-11-23T13:48:00Z">
                <w:pPr>
                  <w:spacing w:line="360" w:lineRule="auto"/>
                </w:pPr>
              </w:pPrChange>
            </w:pPr>
          </w:p>
        </w:tc>
      </w:tr>
      <w:tr w:rsidR="00A604BA" w14:paraId="1556CB6D" w14:textId="77777777" w:rsidTr="00E4365A">
        <w:tc>
          <w:tcPr>
            <w:tcW w:w="805" w:type="dxa"/>
          </w:tcPr>
          <w:p w14:paraId="16E8581B" w14:textId="6EDE9399" w:rsidR="00A604BA" w:rsidRDefault="00EA673D" w:rsidP="00E6227B">
            <w:pPr>
              <w:spacing w:line="276" w:lineRule="auto"/>
              <w:jc w:val="center"/>
              <w:rPr>
                <w:lang w:val="en-US"/>
              </w:rPr>
              <w:pPrChange w:id="13644" w:author="phuong vu" w:date="2018-11-23T13:48:00Z">
                <w:pPr>
                  <w:spacing w:line="360" w:lineRule="auto"/>
                  <w:jc w:val="center"/>
                </w:pPr>
              </w:pPrChange>
            </w:pPr>
            <w:ins w:id="13645" w:author="phuong vu" w:date="2018-11-23T09:50:00Z">
              <w:r>
                <w:rPr>
                  <w:lang w:val="en-US"/>
                </w:rPr>
                <w:t>4</w:t>
              </w:r>
            </w:ins>
            <w:del w:id="13646" w:author="phuong vu" w:date="2018-11-23T09:50:00Z">
              <w:r w:rsidR="00A604BA" w:rsidDel="00EA673D">
                <w:rPr>
                  <w:lang w:val="en-US"/>
                </w:rPr>
                <w:delText>5</w:delText>
              </w:r>
            </w:del>
          </w:p>
        </w:tc>
        <w:tc>
          <w:tcPr>
            <w:tcW w:w="1980" w:type="dxa"/>
          </w:tcPr>
          <w:p w14:paraId="6A88CEA9" w14:textId="35E42E5F" w:rsidR="00A604BA" w:rsidRDefault="00A604BA" w:rsidP="00E6227B">
            <w:pPr>
              <w:spacing w:line="276" w:lineRule="auto"/>
              <w:rPr>
                <w:lang w:val="en-US"/>
              </w:rPr>
              <w:pPrChange w:id="13647" w:author="phuong vu" w:date="2018-11-23T13:48:00Z">
                <w:pPr>
                  <w:spacing w:line="360" w:lineRule="auto"/>
                </w:pPr>
              </w:pPrChange>
            </w:pPr>
            <w:r>
              <w:rPr>
                <w:lang w:val="en-US"/>
              </w:rPr>
              <w:t>textView</w:t>
            </w:r>
          </w:p>
        </w:tc>
        <w:tc>
          <w:tcPr>
            <w:tcW w:w="2970" w:type="dxa"/>
          </w:tcPr>
          <w:p w14:paraId="1D6D14D8" w14:textId="4EC2609D" w:rsidR="00A604BA" w:rsidRDefault="00A604BA" w:rsidP="00E6227B">
            <w:pPr>
              <w:spacing w:line="276" w:lineRule="auto"/>
              <w:rPr>
                <w:lang w:val="en-US"/>
              </w:rPr>
              <w:pPrChange w:id="13648" w:author="phuong vu" w:date="2018-11-23T13:48:00Z">
                <w:pPr>
                  <w:spacing w:line="360" w:lineRule="auto"/>
                </w:pPr>
              </w:pPrChange>
            </w:pPr>
            <w:r>
              <w:rPr>
                <w:lang w:val="en-US"/>
              </w:rPr>
              <w:t>Tên khách hàng</w:t>
            </w:r>
          </w:p>
        </w:tc>
        <w:tc>
          <w:tcPr>
            <w:tcW w:w="1266" w:type="dxa"/>
          </w:tcPr>
          <w:p w14:paraId="7CC56813" w14:textId="77777777" w:rsidR="00A604BA" w:rsidRDefault="00A604BA" w:rsidP="00E6227B">
            <w:pPr>
              <w:spacing w:line="276" w:lineRule="auto"/>
              <w:rPr>
                <w:lang w:val="en-US"/>
              </w:rPr>
              <w:pPrChange w:id="13649" w:author="phuong vu" w:date="2018-11-23T13:48:00Z">
                <w:pPr>
                  <w:spacing w:line="360" w:lineRule="auto"/>
                </w:pPr>
              </w:pPrChange>
            </w:pPr>
          </w:p>
        </w:tc>
        <w:tc>
          <w:tcPr>
            <w:tcW w:w="1756" w:type="dxa"/>
          </w:tcPr>
          <w:p w14:paraId="3C36974A" w14:textId="77777777" w:rsidR="00A604BA" w:rsidRDefault="00A604BA" w:rsidP="00E6227B">
            <w:pPr>
              <w:spacing w:line="276" w:lineRule="auto"/>
              <w:rPr>
                <w:lang w:val="en-US"/>
              </w:rPr>
              <w:pPrChange w:id="13650" w:author="phuong vu" w:date="2018-11-23T13:48:00Z">
                <w:pPr>
                  <w:spacing w:line="360" w:lineRule="auto"/>
                </w:pPr>
              </w:pPrChange>
            </w:pPr>
          </w:p>
        </w:tc>
      </w:tr>
      <w:tr w:rsidR="00A604BA" w14:paraId="1B2C8F28" w14:textId="77777777" w:rsidTr="00E4365A">
        <w:tc>
          <w:tcPr>
            <w:tcW w:w="805" w:type="dxa"/>
          </w:tcPr>
          <w:p w14:paraId="492C55A5" w14:textId="6BD13E27" w:rsidR="00A604BA" w:rsidRDefault="00EA673D" w:rsidP="00E6227B">
            <w:pPr>
              <w:spacing w:line="276" w:lineRule="auto"/>
              <w:jc w:val="center"/>
              <w:rPr>
                <w:lang w:val="en-US"/>
              </w:rPr>
              <w:pPrChange w:id="13651" w:author="phuong vu" w:date="2018-11-23T13:48:00Z">
                <w:pPr>
                  <w:spacing w:line="360" w:lineRule="auto"/>
                  <w:jc w:val="center"/>
                </w:pPr>
              </w:pPrChange>
            </w:pPr>
            <w:ins w:id="13652" w:author="phuong vu" w:date="2018-11-23T09:50:00Z">
              <w:r>
                <w:rPr>
                  <w:lang w:val="en-US"/>
                </w:rPr>
                <w:t>5</w:t>
              </w:r>
            </w:ins>
            <w:del w:id="13653" w:author="phuong vu" w:date="2018-11-23T09:50:00Z">
              <w:r w:rsidR="00A604BA" w:rsidDel="00EA673D">
                <w:rPr>
                  <w:lang w:val="en-US"/>
                </w:rPr>
                <w:delText>6</w:delText>
              </w:r>
            </w:del>
          </w:p>
        </w:tc>
        <w:tc>
          <w:tcPr>
            <w:tcW w:w="1980" w:type="dxa"/>
          </w:tcPr>
          <w:p w14:paraId="44DE693E" w14:textId="78BA6FE3" w:rsidR="00A604BA" w:rsidRDefault="00295CFF" w:rsidP="00E6227B">
            <w:pPr>
              <w:spacing w:line="276" w:lineRule="auto"/>
              <w:rPr>
                <w:lang w:val="en-US"/>
              </w:rPr>
              <w:pPrChange w:id="13654" w:author="phuong vu" w:date="2018-11-23T13:48:00Z">
                <w:pPr>
                  <w:spacing w:line="360" w:lineRule="auto"/>
                </w:pPr>
              </w:pPrChange>
            </w:pPr>
            <w:r>
              <w:rPr>
                <w:lang w:val="en-US"/>
              </w:rPr>
              <w:t>textView</w:t>
            </w:r>
          </w:p>
        </w:tc>
        <w:tc>
          <w:tcPr>
            <w:tcW w:w="2970" w:type="dxa"/>
          </w:tcPr>
          <w:p w14:paraId="2378423F" w14:textId="44A81E18" w:rsidR="00A604BA" w:rsidRDefault="00295CFF" w:rsidP="00E6227B">
            <w:pPr>
              <w:spacing w:line="276" w:lineRule="auto"/>
              <w:rPr>
                <w:lang w:val="en-US"/>
              </w:rPr>
              <w:pPrChange w:id="13655" w:author="phuong vu" w:date="2018-11-23T13:48:00Z">
                <w:pPr>
                  <w:spacing w:line="360" w:lineRule="auto"/>
                </w:pPr>
              </w:pPrChange>
            </w:pPr>
            <w:r>
              <w:rPr>
                <w:lang w:val="en-US"/>
              </w:rPr>
              <w:t>Trạng thái đơn hàng</w:t>
            </w:r>
          </w:p>
        </w:tc>
        <w:tc>
          <w:tcPr>
            <w:tcW w:w="1266" w:type="dxa"/>
          </w:tcPr>
          <w:p w14:paraId="579232BE" w14:textId="77777777" w:rsidR="00A604BA" w:rsidRDefault="00A604BA" w:rsidP="00E6227B">
            <w:pPr>
              <w:spacing w:line="276" w:lineRule="auto"/>
              <w:rPr>
                <w:lang w:val="en-US"/>
              </w:rPr>
              <w:pPrChange w:id="13656" w:author="phuong vu" w:date="2018-11-23T13:48:00Z">
                <w:pPr>
                  <w:spacing w:line="360" w:lineRule="auto"/>
                </w:pPr>
              </w:pPrChange>
            </w:pPr>
          </w:p>
        </w:tc>
        <w:tc>
          <w:tcPr>
            <w:tcW w:w="1756" w:type="dxa"/>
          </w:tcPr>
          <w:p w14:paraId="1EB18448" w14:textId="77777777" w:rsidR="00A604BA" w:rsidRDefault="00A604BA" w:rsidP="00E6227B">
            <w:pPr>
              <w:spacing w:line="276" w:lineRule="auto"/>
              <w:rPr>
                <w:lang w:val="en-US"/>
              </w:rPr>
              <w:pPrChange w:id="13657" w:author="phuong vu" w:date="2018-11-23T13:48:00Z">
                <w:pPr>
                  <w:spacing w:line="360" w:lineRule="auto"/>
                </w:pPr>
              </w:pPrChange>
            </w:pPr>
          </w:p>
        </w:tc>
      </w:tr>
      <w:tr w:rsidR="00295CFF" w14:paraId="264F410B" w14:textId="77777777" w:rsidTr="00E4365A">
        <w:tc>
          <w:tcPr>
            <w:tcW w:w="805" w:type="dxa"/>
          </w:tcPr>
          <w:p w14:paraId="435055FB" w14:textId="554A5BD2" w:rsidR="00295CFF" w:rsidRDefault="00EA673D" w:rsidP="00E6227B">
            <w:pPr>
              <w:spacing w:line="276" w:lineRule="auto"/>
              <w:jc w:val="center"/>
              <w:rPr>
                <w:lang w:val="en-US"/>
              </w:rPr>
              <w:pPrChange w:id="13658" w:author="phuong vu" w:date="2018-11-23T13:48:00Z">
                <w:pPr>
                  <w:spacing w:line="360" w:lineRule="auto"/>
                  <w:jc w:val="center"/>
                </w:pPr>
              </w:pPrChange>
            </w:pPr>
            <w:ins w:id="13659" w:author="phuong vu" w:date="2018-11-23T09:50:00Z">
              <w:r>
                <w:rPr>
                  <w:lang w:val="en-US"/>
                </w:rPr>
                <w:t>6</w:t>
              </w:r>
            </w:ins>
            <w:del w:id="13660" w:author="phuong vu" w:date="2018-11-23T09:50:00Z">
              <w:r w:rsidR="00295CFF" w:rsidDel="00EA673D">
                <w:rPr>
                  <w:lang w:val="en-US"/>
                </w:rPr>
                <w:delText>7</w:delText>
              </w:r>
            </w:del>
          </w:p>
        </w:tc>
        <w:tc>
          <w:tcPr>
            <w:tcW w:w="1980" w:type="dxa"/>
          </w:tcPr>
          <w:p w14:paraId="7BFF6249" w14:textId="34C7EAA8" w:rsidR="00295CFF" w:rsidRDefault="00295CFF" w:rsidP="00E6227B">
            <w:pPr>
              <w:spacing w:line="276" w:lineRule="auto"/>
              <w:rPr>
                <w:lang w:val="en-US"/>
              </w:rPr>
              <w:pPrChange w:id="13661" w:author="phuong vu" w:date="2018-11-23T13:48:00Z">
                <w:pPr>
                  <w:spacing w:line="360" w:lineRule="auto"/>
                </w:pPr>
              </w:pPrChange>
            </w:pPr>
            <w:r>
              <w:rPr>
                <w:lang w:val="en-US"/>
              </w:rPr>
              <w:t>textView</w:t>
            </w:r>
          </w:p>
        </w:tc>
        <w:tc>
          <w:tcPr>
            <w:tcW w:w="2970" w:type="dxa"/>
          </w:tcPr>
          <w:p w14:paraId="0F6A7E23" w14:textId="778F3E6F" w:rsidR="00295CFF" w:rsidRDefault="00295CFF" w:rsidP="00E6227B">
            <w:pPr>
              <w:spacing w:line="276" w:lineRule="auto"/>
              <w:rPr>
                <w:lang w:val="en-US"/>
              </w:rPr>
              <w:pPrChange w:id="13662" w:author="phuong vu" w:date="2018-11-23T13:48:00Z">
                <w:pPr>
                  <w:spacing w:line="360" w:lineRule="auto"/>
                </w:pPr>
              </w:pPrChange>
            </w:pPr>
            <w:r>
              <w:rPr>
                <w:lang w:val="en-US"/>
              </w:rPr>
              <w:t>Email khách hàng</w:t>
            </w:r>
          </w:p>
        </w:tc>
        <w:tc>
          <w:tcPr>
            <w:tcW w:w="1266" w:type="dxa"/>
          </w:tcPr>
          <w:p w14:paraId="0375C2AF" w14:textId="77777777" w:rsidR="00295CFF" w:rsidRDefault="00295CFF" w:rsidP="00E6227B">
            <w:pPr>
              <w:spacing w:line="276" w:lineRule="auto"/>
              <w:rPr>
                <w:lang w:val="en-US"/>
              </w:rPr>
              <w:pPrChange w:id="13663" w:author="phuong vu" w:date="2018-11-23T13:48:00Z">
                <w:pPr>
                  <w:spacing w:line="360" w:lineRule="auto"/>
                </w:pPr>
              </w:pPrChange>
            </w:pPr>
          </w:p>
        </w:tc>
        <w:tc>
          <w:tcPr>
            <w:tcW w:w="1756" w:type="dxa"/>
          </w:tcPr>
          <w:p w14:paraId="57BA6F5E" w14:textId="77777777" w:rsidR="00295CFF" w:rsidRDefault="00295CFF" w:rsidP="00E6227B">
            <w:pPr>
              <w:spacing w:line="276" w:lineRule="auto"/>
              <w:rPr>
                <w:lang w:val="en-US"/>
              </w:rPr>
              <w:pPrChange w:id="13664" w:author="phuong vu" w:date="2018-11-23T13:48:00Z">
                <w:pPr>
                  <w:spacing w:line="360" w:lineRule="auto"/>
                </w:pPr>
              </w:pPrChange>
            </w:pPr>
          </w:p>
        </w:tc>
      </w:tr>
      <w:tr w:rsidR="00295CFF" w14:paraId="360786D1" w14:textId="77777777" w:rsidTr="00E4365A">
        <w:tc>
          <w:tcPr>
            <w:tcW w:w="805" w:type="dxa"/>
          </w:tcPr>
          <w:p w14:paraId="790931A5" w14:textId="20B178A8" w:rsidR="00295CFF" w:rsidRDefault="00EA673D" w:rsidP="00E6227B">
            <w:pPr>
              <w:spacing w:line="276" w:lineRule="auto"/>
              <w:jc w:val="center"/>
              <w:rPr>
                <w:lang w:val="en-US"/>
              </w:rPr>
              <w:pPrChange w:id="13665" w:author="phuong vu" w:date="2018-11-23T13:48:00Z">
                <w:pPr>
                  <w:spacing w:line="360" w:lineRule="auto"/>
                  <w:jc w:val="center"/>
                </w:pPr>
              </w:pPrChange>
            </w:pPr>
            <w:ins w:id="13666" w:author="phuong vu" w:date="2018-11-23T09:50:00Z">
              <w:r>
                <w:rPr>
                  <w:lang w:val="en-US"/>
                </w:rPr>
                <w:t>7</w:t>
              </w:r>
            </w:ins>
            <w:del w:id="13667" w:author="phuong vu" w:date="2018-11-23T09:50:00Z">
              <w:r w:rsidR="00295CFF" w:rsidDel="00EA673D">
                <w:rPr>
                  <w:lang w:val="en-US"/>
                </w:rPr>
                <w:delText>8</w:delText>
              </w:r>
            </w:del>
          </w:p>
        </w:tc>
        <w:tc>
          <w:tcPr>
            <w:tcW w:w="1980" w:type="dxa"/>
          </w:tcPr>
          <w:p w14:paraId="70C28E09" w14:textId="7CA1C38B" w:rsidR="00295CFF" w:rsidRDefault="00295CFF" w:rsidP="00E6227B">
            <w:pPr>
              <w:spacing w:line="276" w:lineRule="auto"/>
              <w:rPr>
                <w:lang w:val="en-US"/>
              </w:rPr>
              <w:pPrChange w:id="13668" w:author="phuong vu" w:date="2018-11-23T13:48:00Z">
                <w:pPr>
                  <w:spacing w:line="360" w:lineRule="auto"/>
                </w:pPr>
              </w:pPrChange>
            </w:pPr>
            <w:r>
              <w:rPr>
                <w:lang w:val="en-US"/>
              </w:rPr>
              <w:t>textView</w:t>
            </w:r>
          </w:p>
        </w:tc>
        <w:tc>
          <w:tcPr>
            <w:tcW w:w="2970" w:type="dxa"/>
          </w:tcPr>
          <w:p w14:paraId="72CFDC4A" w14:textId="39940D26" w:rsidR="00295CFF" w:rsidRDefault="00295CFF" w:rsidP="00E6227B">
            <w:pPr>
              <w:spacing w:line="276" w:lineRule="auto"/>
              <w:rPr>
                <w:lang w:val="en-US"/>
              </w:rPr>
              <w:pPrChange w:id="13669" w:author="phuong vu" w:date="2018-11-23T13:48:00Z">
                <w:pPr>
                  <w:spacing w:line="360" w:lineRule="auto"/>
                </w:pPr>
              </w:pPrChange>
            </w:pPr>
            <w:r>
              <w:rPr>
                <w:lang w:val="en-US"/>
              </w:rPr>
              <w:t>Số điện thoại</w:t>
            </w:r>
          </w:p>
        </w:tc>
        <w:tc>
          <w:tcPr>
            <w:tcW w:w="1266" w:type="dxa"/>
          </w:tcPr>
          <w:p w14:paraId="2B42E7D0" w14:textId="77777777" w:rsidR="00295CFF" w:rsidRDefault="00295CFF" w:rsidP="00E6227B">
            <w:pPr>
              <w:spacing w:line="276" w:lineRule="auto"/>
              <w:rPr>
                <w:lang w:val="en-US"/>
              </w:rPr>
              <w:pPrChange w:id="13670" w:author="phuong vu" w:date="2018-11-23T13:48:00Z">
                <w:pPr>
                  <w:spacing w:line="360" w:lineRule="auto"/>
                </w:pPr>
              </w:pPrChange>
            </w:pPr>
          </w:p>
        </w:tc>
        <w:tc>
          <w:tcPr>
            <w:tcW w:w="1756" w:type="dxa"/>
          </w:tcPr>
          <w:p w14:paraId="40C3E3D0" w14:textId="77777777" w:rsidR="00295CFF" w:rsidRDefault="00295CFF" w:rsidP="00E6227B">
            <w:pPr>
              <w:spacing w:line="276" w:lineRule="auto"/>
              <w:rPr>
                <w:lang w:val="en-US"/>
              </w:rPr>
              <w:pPrChange w:id="13671" w:author="phuong vu" w:date="2018-11-23T13:48:00Z">
                <w:pPr>
                  <w:spacing w:line="360" w:lineRule="auto"/>
                </w:pPr>
              </w:pPrChange>
            </w:pPr>
          </w:p>
        </w:tc>
      </w:tr>
      <w:tr w:rsidR="00295CFF" w14:paraId="2D77F47B" w14:textId="77777777" w:rsidTr="00E4365A">
        <w:tc>
          <w:tcPr>
            <w:tcW w:w="805" w:type="dxa"/>
          </w:tcPr>
          <w:p w14:paraId="70430645" w14:textId="536E980D" w:rsidR="00295CFF" w:rsidRDefault="00EA673D" w:rsidP="00E6227B">
            <w:pPr>
              <w:spacing w:line="276" w:lineRule="auto"/>
              <w:jc w:val="center"/>
              <w:rPr>
                <w:lang w:val="en-US"/>
              </w:rPr>
              <w:pPrChange w:id="13672" w:author="phuong vu" w:date="2018-11-23T13:48:00Z">
                <w:pPr>
                  <w:spacing w:line="360" w:lineRule="auto"/>
                  <w:jc w:val="center"/>
                </w:pPr>
              </w:pPrChange>
            </w:pPr>
            <w:ins w:id="13673" w:author="phuong vu" w:date="2018-11-23T09:50:00Z">
              <w:r>
                <w:rPr>
                  <w:lang w:val="en-US"/>
                </w:rPr>
                <w:t>8</w:t>
              </w:r>
            </w:ins>
            <w:del w:id="13674" w:author="phuong vu" w:date="2018-11-23T09:50:00Z">
              <w:r w:rsidR="00295CFF" w:rsidDel="00EA673D">
                <w:rPr>
                  <w:lang w:val="en-US"/>
                </w:rPr>
                <w:delText>9</w:delText>
              </w:r>
            </w:del>
          </w:p>
        </w:tc>
        <w:tc>
          <w:tcPr>
            <w:tcW w:w="1980" w:type="dxa"/>
          </w:tcPr>
          <w:p w14:paraId="56547BFA" w14:textId="1A1B6778" w:rsidR="00295CFF" w:rsidRDefault="00295CFF" w:rsidP="00E6227B">
            <w:pPr>
              <w:spacing w:line="276" w:lineRule="auto"/>
              <w:rPr>
                <w:lang w:val="en-US"/>
              </w:rPr>
              <w:pPrChange w:id="13675" w:author="phuong vu" w:date="2018-11-23T13:48:00Z">
                <w:pPr>
                  <w:spacing w:line="360" w:lineRule="auto"/>
                </w:pPr>
              </w:pPrChange>
            </w:pPr>
            <w:r>
              <w:rPr>
                <w:lang w:val="en-US"/>
              </w:rPr>
              <w:t>textView</w:t>
            </w:r>
          </w:p>
        </w:tc>
        <w:tc>
          <w:tcPr>
            <w:tcW w:w="2970" w:type="dxa"/>
          </w:tcPr>
          <w:p w14:paraId="022509DB" w14:textId="7FD7588F" w:rsidR="00295CFF" w:rsidRDefault="00295CFF" w:rsidP="00E6227B">
            <w:pPr>
              <w:spacing w:line="276" w:lineRule="auto"/>
              <w:rPr>
                <w:lang w:val="en-US"/>
              </w:rPr>
              <w:pPrChange w:id="13676" w:author="phuong vu" w:date="2018-11-23T13:48:00Z">
                <w:pPr>
                  <w:spacing w:line="360" w:lineRule="auto"/>
                </w:pPr>
              </w:pPrChange>
            </w:pPr>
            <w:r>
              <w:rPr>
                <w:lang w:val="en-US"/>
              </w:rPr>
              <w:t>Số lượng kết quả</w:t>
            </w:r>
          </w:p>
        </w:tc>
        <w:tc>
          <w:tcPr>
            <w:tcW w:w="1266" w:type="dxa"/>
          </w:tcPr>
          <w:p w14:paraId="61F7B67A" w14:textId="036D5FF0" w:rsidR="00295CFF" w:rsidRDefault="00295CFF" w:rsidP="00E6227B">
            <w:pPr>
              <w:spacing w:line="276" w:lineRule="auto"/>
              <w:jc w:val="center"/>
              <w:rPr>
                <w:lang w:val="en-US"/>
              </w:rPr>
              <w:pPrChange w:id="13677" w:author="phuong vu" w:date="2018-11-23T13:48:00Z">
                <w:pPr>
                  <w:spacing w:line="360" w:lineRule="auto"/>
                  <w:jc w:val="center"/>
                </w:pPr>
              </w:pPrChange>
            </w:pPr>
            <w:r>
              <w:rPr>
                <w:lang w:val="en-US"/>
              </w:rPr>
              <w:t>0</w:t>
            </w:r>
          </w:p>
        </w:tc>
        <w:tc>
          <w:tcPr>
            <w:tcW w:w="1756" w:type="dxa"/>
          </w:tcPr>
          <w:p w14:paraId="77204EB2" w14:textId="77777777" w:rsidR="00295CFF" w:rsidRDefault="00295CFF" w:rsidP="00E6227B">
            <w:pPr>
              <w:spacing w:line="276" w:lineRule="auto"/>
              <w:rPr>
                <w:lang w:val="en-US"/>
              </w:rPr>
              <w:pPrChange w:id="13678" w:author="phuong vu" w:date="2018-11-23T13:48:00Z">
                <w:pPr>
                  <w:spacing w:line="360" w:lineRule="auto"/>
                </w:pPr>
              </w:pPrChange>
            </w:pPr>
          </w:p>
        </w:tc>
      </w:tr>
    </w:tbl>
    <w:p w14:paraId="169875A2" w14:textId="77777777" w:rsidR="00A604BA" w:rsidRPr="00E4365A" w:rsidRDefault="00A604BA" w:rsidP="00E6227B">
      <w:pPr>
        <w:spacing w:line="276" w:lineRule="auto"/>
        <w:rPr>
          <w:lang w:val="en-US"/>
        </w:rPr>
        <w:pPrChange w:id="13679" w:author="phuong vu" w:date="2018-11-23T13:48:00Z">
          <w:pPr/>
        </w:pPrChange>
      </w:pPr>
    </w:p>
    <w:p w14:paraId="61EB96DE" w14:textId="16062294" w:rsidR="00EC45DD" w:rsidRDefault="00EC45DD" w:rsidP="00E6227B">
      <w:pPr>
        <w:pStyle w:val="Heading5"/>
        <w:spacing w:line="276" w:lineRule="auto"/>
        <w:rPr>
          <w:lang w:val="en-US"/>
        </w:rPr>
        <w:pPrChange w:id="13680" w:author="phuong vu" w:date="2018-11-23T13:48:00Z">
          <w:pPr>
            <w:pStyle w:val="Heading5"/>
          </w:pPr>
        </w:pPrChange>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295CFF" w14:paraId="3DDD64A5" w14:textId="77777777" w:rsidTr="00E4365A">
        <w:tc>
          <w:tcPr>
            <w:tcW w:w="805" w:type="dxa"/>
            <w:vMerge w:val="restart"/>
            <w:vAlign w:val="center"/>
          </w:tcPr>
          <w:p w14:paraId="21EC09B6" w14:textId="77777777" w:rsidR="00295CFF" w:rsidRPr="007F1EF1" w:rsidRDefault="00295CFF" w:rsidP="00E6227B">
            <w:pPr>
              <w:spacing w:line="276" w:lineRule="auto"/>
              <w:jc w:val="center"/>
              <w:rPr>
                <w:b/>
                <w:lang w:val="en-US"/>
              </w:rPr>
              <w:pPrChange w:id="13681" w:author="phuong vu" w:date="2018-11-23T13:48:00Z">
                <w:pPr>
                  <w:spacing w:line="360" w:lineRule="auto"/>
                  <w:jc w:val="center"/>
                </w:pPr>
              </w:pPrChange>
            </w:pPr>
            <w:r w:rsidRPr="007F1EF1">
              <w:rPr>
                <w:b/>
                <w:lang w:val="en-US"/>
              </w:rPr>
              <w:t>STT</w:t>
            </w:r>
          </w:p>
        </w:tc>
        <w:tc>
          <w:tcPr>
            <w:tcW w:w="2120" w:type="dxa"/>
            <w:vMerge w:val="restart"/>
            <w:vAlign w:val="center"/>
          </w:tcPr>
          <w:p w14:paraId="773D3EAA" w14:textId="77777777" w:rsidR="00295CFF" w:rsidRPr="007F1EF1" w:rsidRDefault="00295CFF" w:rsidP="00E6227B">
            <w:pPr>
              <w:spacing w:line="276" w:lineRule="auto"/>
              <w:jc w:val="center"/>
              <w:rPr>
                <w:b/>
                <w:lang w:val="en-US"/>
              </w:rPr>
              <w:pPrChange w:id="13682" w:author="phuong vu" w:date="2018-11-23T13:48:00Z">
                <w:pPr>
                  <w:spacing w:line="360" w:lineRule="auto"/>
                  <w:jc w:val="center"/>
                </w:pPr>
              </w:pPrChange>
            </w:pPr>
            <w:r w:rsidRPr="007F1EF1">
              <w:rPr>
                <w:b/>
                <w:lang w:val="en-US"/>
              </w:rPr>
              <w:t>Tên bảng/</w:t>
            </w:r>
          </w:p>
          <w:p w14:paraId="0399FEC4" w14:textId="77777777" w:rsidR="00295CFF" w:rsidRPr="007F1EF1" w:rsidRDefault="00295CFF" w:rsidP="00E6227B">
            <w:pPr>
              <w:spacing w:line="276" w:lineRule="auto"/>
              <w:jc w:val="center"/>
              <w:rPr>
                <w:b/>
                <w:lang w:val="en-US"/>
              </w:rPr>
              <w:pPrChange w:id="13683" w:author="phuong vu" w:date="2018-11-23T13:48:00Z">
                <w:pPr>
                  <w:spacing w:line="360" w:lineRule="auto"/>
                  <w:jc w:val="center"/>
                </w:pPr>
              </w:pPrChange>
            </w:pPr>
            <w:r w:rsidRPr="007F1EF1">
              <w:rPr>
                <w:b/>
                <w:lang w:val="en-US"/>
              </w:rPr>
              <w:t>Cấu tr</w:t>
            </w:r>
            <w:r>
              <w:rPr>
                <w:b/>
                <w:lang w:val="en-US"/>
              </w:rPr>
              <w:t>ú</w:t>
            </w:r>
            <w:r w:rsidRPr="007F1EF1">
              <w:rPr>
                <w:b/>
                <w:lang w:val="en-US"/>
              </w:rPr>
              <w:t>c dữ liệu</w:t>
            </w:r>
          </w:p>
        </w:tc>
        <w:tc>
          <w:tcPr>
            <w:tcW w:w="5852" w:type="dxa"/>
            <w:gridSpan w:val="4"/>
            <w:vAlign w:val="center"/>
          </w:tcPr>
          <w:p w14:paraId="45CF542F" w14:textId="77777777" w:rsidR="00295CFF" w:rsidRPr="007F1EF1" w:rsidRDefault="00295CFF" w:rsidP="00E6227B">
            <w:pPr>
              <w:spacing w:line="276" w:lineRule="auto"/>
              <w:jc w:val="center"/>
              <w:rPr>
                <w:b/>
                <w:lang w:val="en-US"/>
              </w:rPr>
              <w:pPrChange w:id="13684" w:author="phuong vu" w:date="2018-11-23T13:48:00Z">
                <w:pPr>
                  <w:spacing w:line="360" w:lineRule="auto"/>
                  <w:jc w:val="center"/>
                </w:pPr>
              </w:pPrChange>
            </w:pPr>
            <w:r w:rsidRPr="007F1EF1">
              <w:rPr>
                <w:b/>
                <w:lang w:val="en-US"/>
              </w:rPr>
              <w:t>Phương thức</w:t>
            </w:r>
          </w:p>
        </w:tc>
      </w:tr>
      <w:tr w:rsidR="00295CFF" w14:paraId="78FC7DFB" w14:textId="77777777" w:rsidTr="00E4365A">
        <w:tc>
          <w:tcPr>
            <w:tcW w:w="805" w:type="dxa"/>
            <w:vMerge/>
            <w:vAlign w:val="center"/>
          </w:tcPr>
          <w:p w14:paraId="716AD20C" w14:textId="77777777" w:rsidR="00295CFF" w:rsidRPr="007F1EF1" w:rsidRDefault="00295CFF" w:rsidP="00E6227B">
            <w:pPr>
              <w:spacing w:line="276" w:lineRule="auto"/>
              <w:jc w:val="center"/>
              <w:rPr>
                <w:b/>
                <w:lang w:val="en-US"/>
              </w:rPr>
              <w:pPrChange w:id="13685" w:author="phuong vu" w:date="2018-11-23T13:48:00Z">
                <w:pPr>
                  <w:spacing w:line="360" w:lineRule="auto"/>
                  <w:jc w:val="center"/>
                </w:pPr>
              </w:pPrChange>
            </w:pPr>
          </w:p>
        </w:tc>
        <w:tc>
          <w:tcPr>
            <w:tcW w:w="2120" w:type="dxa"/>
            <w:vMerge/>
            <w:vAlign w:val="center"/>
          </w:tcPr>
          <w:p w14:paraId="2A091AD6" w14:textId="77777777" w:rsidR="00295CFF" w:rsidRPr="007F1EF1" w:rsidRDefault="00295CFF" w:rsidP="00E6227B">
            <w:pPr>
              <w:spacing w:line="276" w:lineRule="auto"/>
              <w:jc w:val="center"/>
              <w:rPr>
                <w:b/>
                <w:lang w:val="en-US"/>
              </w:rPr>
              <w:pPrChange w:id="13686" w:author="phuong vu" w:date="2018-11-23T13:48:00Z">
                <w:pPr>
                  <w:spacing w:line="360" w:lineRule="auto"/>
                  <w:jc w:val="center"/>
                </w:pPr>
              </w:pPrChange>
            </w:pPr>
          </w:p>
        </w:tc>
        <w:tc>
          <w:tcPr>
            <w:tcW w:w="1463" w:type="dxa"/>
            <w:vAlign w:val="center"/>
          </w:tcPr>
          <w:p w14:paraId="3A573C9D" w14:textId="77777777" w:rsidR="00295CFF" w:rsidRPr="007F1EF1" w:rsidRDefault="00295CFF" w:rsidP="00E6227B">
            <w:pPr>
              <w:spacing w:line="276" w:lineRule="auto"/>
              <w:jc w:val="center"/>
              <w:rPr>
                <w:b/>
                <w:lang w:val="en-US"/>
              </w:rPr>
              <w:pPrChange w:id="13687" w:author="phuong vu" w:date="2018-11-23T13:48:00Z">
                <w:pPr>
                  <w:spacing w:line="360" w:lineRule="auto"/>
                  <w:jc w:val="center"/>
                </w:pPr>
              </w:pPrChange>
            </w:pPr>
            <w:r w:rsidRPr="007F1EF1">
              <w:rPr>
                <w:b/>
                <w:lang w:val="en-US"/>
              </w:rPr>
              <w:t>Thêm</w:t>
            </w:r>
          </w:p>
        </w:tc>
        <w:tc>
          <w:tcPr>
            <w:tcW w:w="1463" w:type="dxa"/>
            <w:vAlign w:val="center"/>
          </w:tcPr>
          <w:p w14:paraId="3FBD27B4" w14:textId="77777777" w:rsidR="00295CFF" w:rsidRPr="007F1EF1" w:rsidRDefault="00295CFF" w:rsidP="00E6227B">
            <w:pPr>
              <w:spacing w:line="276" w:lineRule="auto"/>
              <w:jc w:val="center"/>
              <w:rPr>
                <w:b/>
                <w:lang w:val="en-US"/>
              </w:rPr>
              <w:pPrChange w:id="13688" w:author="phuong vu" w:date="2018-11-23T13:48:00Z">
                <w:pPr>
                  <w:spacing w:line="360" w:lineRule="auto"/>
                  <w:jc w:val="center"/>
                </w:pPr>
              </w:pPrChange>
            </w:pPr>
            <w:r w:rsidRPr="007F1EF1">
              <w:rPr>
                <w:b/>
                <w:lang w:val="en-US"/>
              </w:rPr>
              <w:t>Sửa</w:t>
            </w:r>
          </w:p>
        </w:tc>
        <w:tc>
          <w:tcPr>
            <w:tcW w:w="1463" w:type="dxa"/>
            <w:vAlign w:val="center"/>
          </w:tcPr>
          <w:p w14:paraId="56A907F8" w14:textId="77777777" w:rsidR="00295CFF" w:rsidRPr="007F1EF1" w:rsidRDefault="00295CFF" w:rsidP="00E6227B">
            <w:pPr>
              <w:spacing w:line="276" w:lineRule="auto"/>
              <w:jc w:val="center"/>
              <w:rPr>
                <w:b/>
                <w:lang w:val="en-US"/>
              </w:rPr>
              <w:pPrChange w:id="13689" w:author="phuong vu" w:date="2018-11-23T13:48:00Z">
                <w:pPr>
                  <w:spacing w:line="360" w:lineRule="auto"/>
                  <w:jc w:val="center"/>
                </w:pPr>
              </w:pPrChange>
            </w:pPr>
            <w:r w:rsidRPr="007F1EF1">
              <w:rPr>
                <w:b/>
                <w:lang w:val="en-US"/>
              </w:rPr>
              <w:t>Xóa</w:t>
            </w:r>
          </w:p>
        </w:tc>
        <w:tc>
          <w:tcPr>
            <w:tcW w:w="1463" w:type="dxa"/>
            <w:vAlign w:val="center"/>
          </w:tcPr>
          <w:p w14:paraId="2DA39E4B" w14:textId="77777777" w:rsidR="00295CFF" w:rsidRPr="007F1EF1" w:rsidRDefault="00295CFF" w:rsidP="00E6227B">
            <w:pPr>
              <w:spacing w:line="276" w:lineRule="auto"/>
              <w:jc w:val="center"/>
              <w:rPr>
                <w:b/>
                <w:lang w:val="en-US"/>
              </w:rPr>
              <w:pPrChange w:id="13690" w:author="phuong vu" w:date="2018-11-23T13:48:00Z">
                <w:pPr>
                  <w:spacing w:line="360" w:lineRule="auto"/>
                  <w:jc w:val="center"/>
                </w:pPr>
              </w:pPrChange>
            </w:pPr>
            <w:r w:rsidRPr="007F1EF1">
              <w:rPr>
                <w:b/>
                <w:lang w:val="en-US"/>
              </w:rPr>
              <w:t>Truy vấn</w:t>
            </w:r>
          </w:p>
        </w:tc>
      </w:tr>
      <w:tr w:rsidR="00295CFF" w14:paraId="57C8DB19" w14:textId="77777777" w:rsidTr="00E4365A">
        <w:tc>
          <w:tcPr>
            <w:tcW w:w="805" w:type="dxa"/>
          </w:tcPr>
          <w:p w14:paraId="097A051E" w14:textId="77777777" w:rsidR="00295CFF" w:rsidRDefault="00295CFF" w:rsidP="00E6227B">
            <w:pPr>
              <w:spacing w:line="276" w:lineRule="auto"/>
              <w:jc w:val="center"/>
              <w:rPr>
                <w:lang w:val="en-US"/>
              </w:rPr>
              <w:pPrChange w:id="13691" w:author="phuong vu" w:date="2018-11-23T13:48:00Z">
                <w:pPr>
                  <w:spacing w:line="360" w:lineRule="auto"/>
                  <w:jc w:val="center"/>
                </w:pPr>
              </w:pPrChange>
            </w:pPr>
            <w:r>
              <w:rPr>
                <w:lang w:val="en-US"/>
              </w:rPr>
              <w:t>1</w:t>
            </w:r>
          </w:p>
        </w:tc>
        <w:tc>
          <w:tcPr>
            <w:tcW w:w="2120" w:type="dxa"/>
          </w:tcPr>
          <w:p w14:paraId="2922F7FD" w14:textId="39741B0E" w:rsidR="00295CFF" w:rsidRDefault="00295CFF" w:rsidP="00E6227B">
            <w:pPr>
              <w:spacing w:line="276" w:lineRule="auto"/>
              <w:rPr>
                <w:lang w:val="en-US"/>
              </w:rPr>
              <w:pPrChange w:id="13692" w:author="phuong vu" w:date="2018-11-23T13:48:00Z">
                <w:pPr>
                  <w:spacing w:line="360" w:lineRule="auto"/>
                </w:pPr>
              </w:pPrChange>
            </w:pPr>
            <w:r>
              <w:rPr>
                <w:lang w:val="en-US"/>
              </w:rPr>
              <w:t>customer_order</w:t>
            </w:r>
          </w:p>
        </w:tc>
        <w:tc>
          <w:tcPr>
            <w:tcW w:w="1463" w:type="dxa"/>
          </w:tcPr>
          <w:p w14:paraId="3D905F34" w14:textId="77777777" w:rsidR="00295CFF" w:rsidRDefault="00295CFF" w:rsidP="00E6227B">
            <w:pPr>
              <w:spacing w:line="276" w:lineRule="auto"/>
              <w:jc w:val="center"/>
              <w:rPr>
                <w:lang w:val="en-US"/>
              </w:rPr>
              <w:pPrChange w:id="13693" w:author="phuong vu" w:date="2018-11-23T13:48:00Z">
                <w:pPr>
                  <w:spacing w:line="360" w:lineRule="auto"/>
                  <w:jc w:val="center"/>
                </w:pPr>
              </w:pPrChange>
            </w:pPr>
          </w:p>
        </w:tc>
        <w:tc>
          <w:tcPr>
            <w:tcW w:w="1463" w:type="dxa"/>
          </w:tcPr>
          <w:p w14:paraId="66A133DE" w14:textId="77777777" w:rsidR="00295CFF" w:rsidRDefault="00295CFF" w:rsidP="00E6227B">
            <w:pPr>
              <w:spacing w:line="276" w:lineRule="auto"/>
              <w:jc w:val="center"/>
              <w:rPr>
                <w:lang w:val="en-US"/>
              </w:rPr>
              <w:pPrChange w:id="13694" w:author="phuong vu" w:date="2018-11-23T13:48:00Z">
                <w:pPr>
                  <w:spacing w:line="360" w:lineRule="auto"/>
                  <w:jc w:val="center"/>
                </w:pPr>
              </w:pPrChange>
            </w:pPr>
          </w:p>
        </w:tc>
        <w:tc>
          <w:tcPr>
            <w:tcW w:w="1463" w:type="dxa"/>
          </w:tcPr>
          <w:p w14:paraId="514FADA7" w14:textId="77777777" w:rsidR="00295CFF" w:rsidRDefault="00295CFF" w:rsidP="00E6227B">
            <w:pPr>
              <w:spacing w:line="276" w:lineRule="auto"/>
              <w:jc w:val="center"/>
              <w:rPr>
                <w:lang w:val="en-US"/>
              </w:rPr>
              <w:pPrChange w:id="13695" w:author="phuong vu" w:date="2018-11-23T13:48:00Z">
                <w:pPr>
                  <w:spacing w:line="360" w:lineRule="auto"/>
                  <w:jc w:val="center"/>
                </w:pPr>
              </w:pPrChange>
            </w:pPr>
          </w:p>
        </w:tc>
        <w:tc>
          <w:tcPr>
            <w:tcW w:w="1463" w:type="dxa"/>
          </w:tcPr>
          <w:p w14:paraId="78C5CFFB" w14:textId="77777777" w:rsidR="00295CFF" w:rsidRDefault="00295CFF" w:rsidP="00E6227B">
            <w:pPr>
              <w:spacing w:line="276" w:lineRule="auto"/>
              <w:jc w:val="center"/>
              <w:rPr>
                <w:lang w:val="en-US"/>
              </w:rPr>
              <w:pPrChange w:id="13696" w:author="phuong vu" w:date="2018-11-23T13:48:00Z">
                <w:pPr>
                  <w:jc w:val="center"/>
                </w:pPr>
              </w:pPrChange>
            </w:pPr>
            <w:r>
              <w:rPr>
                <w:lang w:val="en-US"/>
              </w:rPr>
              <w:t>X</w:t>
            </w:r>
          </w:p>
        </w:tc>
      </w:tr>
      <w:tr w:rsidR="00295CFF" w14:paraId="7622EAD6" w14:textId="77777777" w:rsidTr="00E4365A">
        <w:tc>
          <w:tcPr>
            <w:tcW w:w="805" w:type="dxa"/>
          </w:tcPr>
          <w:p w14:paraId="4F8A454B" w14:textId="77777777" w:rsidR="00295CFF" w:rsidRDefault="00295CFF" w:rsidP="00E6227B">
            <w:pPr>
              <w:spacing w:line="276" w:lineRule="auto"/>
              <w:jc w:val="center"/>
              <w:rPr>
                <w:lang w:val="en-US"/>
              </w:rPr>
              <w:pPrChange w:id="13697" w:author="phuong vu" w:date="2018-11-23T13:48:00Z">
                <w:pPr>
                  <w:spacing w:line="360" w:lineRule="auto"/>
                  <w:jc w:val="center"/>
                </w:pPr>
              </w:pPrChange>
            </w:pPr>
            <w:r>
              <w:rPr>
                <w:lang w:val="en-US"/>
              </w:rPr>
              <w:t>2</w:t>
            </w:r>
          </w:p>
        </w:tc>
        <w:tc>
          <w:tcPr>
            <w:tcW w:w="2120" w:type="dxa"/>
          </w:tcPr>
          <w:p w14:paraId="069127B7" w14:textId="77777777" w:rsidR="00295CFF" w:rsidRDefault="00295CFF" w:rsidP="00E6227B">
            <w:pPr>
              <w:spacing w:line="276" w:lineRule="auto"/>
              <w:rPr>
                <w:lang w:val="en-US"/>
              </w:rPr>
              <w:pPrChange w:id="13698" w:author="phuong vu" w:date="2018-11-23T13:48:00Z">
                <w:pPr>
                  <w:spacing w:line="360" w:lineRule="auto"/>
                </w:pPr>
              </w:pPrChange>
            </w:pPr>
            <w:r>
              <w:rPr>
                <w:lang w:val="en-US"/>
              </w:rPr>
              <w:t>customer</w:t>
            </w:r>
          </w:p>
        </w:tc>
        <w:tc>
          <w:tcPr>
            <w:tcW w:w="1463" w:type="dxa"/>
          </w:tcPr>
          <w:p w14:paraId="09AD4650" w14:textId="77777777" w:rsidR="00295CFF" w:rsidRDefault="00295CFF" w:rsidP="00E6227B">
            <w:pPr>
              <w:spacing w:line="276" w:lineRule="auto"/>
              <w:jc w:val="center"/>
              <w:rPr>
                <w:lang w:val="en-US"/>
              </w:rPr>
              <w:pPrChange w:id="13699" w:author="phuong vu" w:date="2018-11-23T13:48:00Z">
                <w:pPr>
                  <w:spacing w:line="360" w:lineRule="auto"/>
                  <w:jc w:val="center"/>
                </w:pPr>
              </w:pPrChange>
            </w:pPr>
          </w:p>
        </w:tc>
        <w:tc>
          <w:tcPr>
            <w:tcW w:w="1463" w:type="dxa"/>
          </w:tcPr>
          <w:p w14:paraId="576F32B1" w14:textId="77777777" w:rsidR="00295CFF" w:rsidRDefault="00295CFF" w:rsidP="00E6227B">
            <w:pPr>
              <w:spacing w:line="276" w:lineRule="auto"/>
              <w:jc w:val="center"/>
              <w:rPr>
                <w:lang w:val="en-US"/>
              </w:rPr>
              <w:pPrChange w:id="13700" w:author="phuong vu" w:date="2018-11-23T13:48:00Z">
                <w:pPr>
                  <w:spacing w:line="360" w:lineRule="auto"/>
                  <w:jc w:val="center"/>
                </w:pPr>
              </w:pPrChange>
            </w:pPr>
          </w:p>
        </w:tc>
        <w:tc>
          <w:tcPr>
            <w:tcW w:w="1463" w:type="dxa"/>
          </w:tcPr>
          <w:p w14:paraId="5FF8A304" w14:textId="77777777" w:rsidR="00295CFF" w:rsidRDefault="00295CFF" w:rsidP="00E6227B">
            <w:pPr>
              <w:spacing w:line="276" w:lineRule="auto"/>
              <w:jc w:val="center"/>
              <w:rPr>
                <w:lang w:val="en-US"/>
              </w:rPr>
              <w:pPrChange w:id="13701" w:author="phuong vu" w:date="2018-11-23T13:48:00Z">
                <w:pPr>
                  <w:spacing w:line="360" w:lineRule="auto"/>
                  <w:jc w:val="center"/>
                </w:pPr>
              </w:pPrChange>
            </w:pPr>
          </w:p>
        </w:tc>
        <w:tc>
          <w:tcPr>
            <w:tcW w:w="1463" w:type="dxa"/>
          </w:tcPr>
          <w:p w14:paraId="6092ADD0" w14:textId="77777777" w:rsidR="00295CFF" w:rsidRDefault="00295CFF" w:rsidP="00E6227B">
            <w:pPr>
              <w:spacing w:line="276" w:lineRule="auto"/>
              <w:jc w:val="center"/>
              <w:rPr>
                <w:lang w:val="en-US"/>
              </w:rPr>
              <w:pPrChange w:id="13702" w:author="phuong vu" w:date="2018-11-23T13:48:00Z">
                <w:pPr>
                  <w:jc w:val="center"/>
                </w:pPr>
              </w:pPrChange>
            </w:pPr>
            <w:r>
              <w:rPr>
                <w:lang w:val="en-US"/>
              </w:rPr>
              <w:t>X</w:t>
            </w:r>
          </w:p>
        </w:tc>
      </w:tr>
    </w:tbl>
    <w:p w14:paraId="04693793" w14:textId="54CC0E74" w:rsidR="00295CFF" w:rsidRPr="00E4365A" w:rsidDel="00EA673D" w:rsidRDefault="00295CFF" w:rsidP="00E6227B">
      <w:pPr>
        <w:spacing w:line="276" w:lineRule="auto"/>
        <w:rPr>
          <w:del w:id="13703" w:author="phuong vu" w:date="2018-11-23T09:50:00Z"/>
          <w:lang w:val="en-US"/>
        </w:rPr>
        <w:pPrChange w:id="13704" w:author="phuong vu" w:date="2018-11-23T13:48:00Z">
          <w:pPr/>
        </w:pPrChange>
      </w:pPr>
    </w:p>
    <w:p w14:paraId="52BEEBF0" w14:textId="1E99C144" w:rsidR="00EC45DD" w:rsidRDefault="00EC45DD" w:rsidP="00E6227B">
      <w:pPr>
        <w:pStyle w:val="Heading5"/>
        <w:spacing w:line="276" w:lineRule="auto"/>
        <w:rPr>
          <w:lang w:val="en-US"/>
        </w:rPr>
        <w:pPrChange w:id="13705" w:author="phuong vu" w:date="2018-11-23T13:48:00Z">
          <w:pPr>
            <w:pStyle w:val="Heading5"/>
          </w:pPr>
        </w:pPrChange>
      </w:pPr>
      <w:r>
        <w:rPr>
          <w:lang w:val="en-US"/>
        </w:rPr>
        <w:t>Cách xử lí</w:t>
      </w:r>
    </w:p>
    <w:p w14:paraId="64C7CB21" w14:textId="758AE710" w:rsidR="009F114E" w:rsidRDefault="00B467D9" w:rsidP="00E6227B">
      <w:pPr>
        <w:keepNext/>
        <w:spacing w:line="276" w:lineRule="auto"/>
        <w:jc w:val="center"/>
        <w:pPrChange w:id="13706" w:author="phuong vu" w:date="2018-11-23T13:48:00Z">
          <w:pPr>
            <w:keepNext/>
            <w:jc w:val="center"/>
          </w:pPr>
        </w:pPrChange>
      </w:pPr>
      <w:r w:rsidRPr="00B467D9">
        <w:rPr>
          <w:noProof/>
        </w:rPr>
        <w:drawing>
          <wp:inline distT="0" distB="0" distL="0" distR="0" wp14:anchorId="7A9C52EB" wp14:editId="1F24384E">
            <wp:extent cx="5082363" cy="793384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93808" cy="7951715"/>
                    </a:xfrm>
                    <a:prstGeom prst="rect">
                      <a:avLst/>
                    </a:prstGeom>
                    <a:noFill/>
                    <a:ln>
                      <a:noFill/>
                    </a:ln>
                  </pic:spPr>
                </pic:pic>
              </a:graphicData>
            </a:graphic>
          </wp:inline>
        </w:drawing>
      </w:r>
    </w:p>
    <w:p w14:paraId="50AABFC0" w14:textId="7B41A553" w:rsidR="00EB7385" w:rsidRPr="0047465B" w:rsidRDefault="009F114E" w:rsidP="00E6227B">
      <w:pPr>
        <w:pStyle w:val="Caption"/>
        <w:spacing w:line="276" w:lineRule="auto"/>
        <w:rPr>
          <w:szCs w:val="26"/>
        </w:rPr>
        <w:pPrChange w:id="13707" w:author="phuong vu" w:date="2018-11-23T13:48:00Z">
          <w:pPr>
            <w:pStyle w:val="Caption"/>
          </w:pPr>
        </w:pPrChange>
      </w:pPr>
      <w:bookmarkStart w:id="13708" w:name="_Toc530662955"/>
      <w:r w:rsidRPr="0047465B">
        <w:rPr>
          <w:szCs w:val="26"/>
        </w:rPr>
        <w:lastRenderedPageBreak/>
        <w:t xml:space="preserve">Hình </w:t>
      </w:r>
      <w:ins w:id="13709"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13710"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13711" w:author="phuong vu" w:date="2018-11-22T18:14:00Z">
        <w:r w:rsidR="00627671">
          <w:rPr>
            <w:noProof/>
            <w:szCs w:val="26"/>
          </w:rPr>
          <w:t>28</w:t>
        </w:r>
        <w:r w:rsidR="00627671">
          <w:rPr>
            <w:szCs w:val="26"/>
          </w:rPr>
          <w:fldChar w:fldCharType="end"/>
        </w:r>
      </w:ins>
      <w:del w:id="13712"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20</w:delText>
        </w:r>
        <w:r w:rsidR="006C103E" w:rsidDel="00EC5005">
          <w:rPr>
            <w:szCs w:val="26"/>
          </w:rPr>
          <w:fldChar w:fldCharType="end"/>
        </w:r>
      </w:del>
      <w:r w:rsidRPr="0047465B">
        <w:rPr>
          <w:szCs w:val="26"/>
          <w:lang w:val="en-US"/>
        </w:rPr>
        <w:t xml:space="preserve"> Sơ đồ cách xử lí tìm kiếm đơn hàng</w:t>
      </w:r>
      <w:bookmarkEnd w:id="13708"/>
    </w:p>
    <w:p w14:paraId="6C2245BB" w14:textId="7CB5AF5A" w:rsidR="00A61DB2" w:rsidRDefault="00A61DB2" w:rsidP="00E6227B">
      <w:pPr>
        <w:pStyle w:val="Heading4"/>
        <w:spacing w:line="276" w:lineRule="auto"/>
        <w:rPr>
          <w:lang w:val="en-US"/>
        </w:rPr>
        <w:pPrChange w:id="13713" w:author="phuong vu" w:date="2018-11-23T13:48:00Z">
          <w:pPr>
            <w:pStyle w:val="Heading4"/>
          </w:pPr>
        </w:pPrChange>
      </w:pPr>
      <w:bookmarkStart w:id="13714" w:name="_Toc530662908"/>
      <w:r>
        <w:t>Đăng nhập</w:t>
      </w:r>
      <w:r>
        <w:rPr>
          <w:lang w:val="en-US"/>
        </w:rPr>
        <w:t xml:space="preserve"> hệ thống</w:t>
      </w:r>
      <w:bookmarkEnd w:id="13714"/>
    </w:p>
    <w:p w14:paraId="5CB4352B" w14:textId="12A0D91C" w:rsidR="00CF3985" w:rsidRDefault="00CF3985" w:rsidP="00E6227B">
      <w:pPr>
        <w:pStyle w:val="Heading5"/>
        <w:spacing w:line="276" w:lineRule="auto"/>
        <w:rPr>
          <w:lang w:val="en-US"/>
        </w:rPr>
        <w:pPrChange w:id="13715" w:author="phuong vu" w:date="2018-11-23T13:48:00Z">
          <w:pPr>
            <w:pStyle w:val="Heading5"/>
          </w:pPr>
        </w:pPrChange>
      </w:pPr>
      <w:r>
        <w:rPr>
          <w:lang w:val="en-US"/>
        </w:rPr>
        <w:t>Mục đích</w:t>
      </w:r>
    </w:p>
    <w:p w14:paraId="0B511C8B" w14:textId="18F7707D" w:rsidR="00B07F23" w:rsidRDefault="00B07F23" w:rsidP="00E6227B">
      <w:pPr>
        <w:spacing w:line="276" w:lineRule="auto"/>
        <w:ind w:firstLine="720"/>
        <w:rPr>
          <w:lang w:val="en-US"/>
        </w:rPr>
        <w:pPrChange w:id="13716" w:author="phuong vu" w:date="2018-11-23T13:48:00Z">
          <w:pPr>
            <w:ind w:firstLine="720"/>
          </w:pPr>
        </w:pPrChange>
      </w:pPr>
      <w:r>
        <w:rPr>
          <w:lang w:val="en-US"/>
        </w:rPr>
        <w:t>Xác thực quyền truy cập của người dùng vào các tài nguyên của hệ thống. Việc xác thực được trên phuong thức xác thực bằng token (JWT). Chuỗi xác thực bao gồm: loại tài khoản + ID người dùng + loại người dùng.</w:t>
      </w:r>
    </w:p>
    <w:p w14:paraId="657A1FEA" w14:textId="0BEBF5FF" w:rsidR="00B07F23" w:rsidRDefault="00B07F23" w:rsidP="00E6227B">
      <w:pPr>
        <w:spacing w:line="276" w:lineRule="auto"/>
        <w:ind w:firstLine="720"/>
        <w:rPr>
          <w:lang w:val="en-US"/>
        </w:rPr>
        <w:pPrChange w:id="13717" w:author="phuong vu" w:date="2018-11-23T13:48:00Z">
          <w:pPr>
            <w:ind w:firstLine="720"/>
          </w:pPr>
        </w:pPrChange>
      </w:pPr>
      <w:r>
        <w:rPr>
          <w:lang w:val="en-US"/>
        </w:rPr>
        <w:t>Loại tài khoản được chia làm hai loại: Tài khoản vô danh và tài khoản đã được xác thực.</w:t>
      </w:r>
    </w:p>
    <w:p w14:paraId="7648F779" w14:textId="0E373CF8" w:rsidR="004A26FE" w:rsidRDefault="004A26FE" w:rsidP="00E6227B">
      <w:pPr>
        <w:spacing w:line="276" w:lineRule="auto"/>
        <w:ind w:firstLine="720"/>
        <w:rPr>
          <w:lang w:val="en-US"/>
        </w:rPr>
        <w:pPrChange w:id="13718" w:author="phuong vu" w:date="2018-11-23T13:48:00Z">
          <w:pPr>
            <w:ind w:firstLine="720"/>
          </w:pPr>
        </w:pPrChange>
      </w:pPr>
      <w:r>
        <w:rPr>
          <w:lang w:val="en-US"/>
        </w:rPr>
        <w:t>Loại người dùng gồm hai loại: người dùng khách hàng (customer_type), người dùng nhận viên (staff_type).</w:t>
      </w:r>
    </w:p>
    <w:p w14:paraId="303EA976" w14:textId="057E2AD0" w:rsidR="00B07F23" w:rsidRPr="006A2C8A" w:rsidRDefault="00B07F23" w:rsidP="00E6227B">
      <w:pPr>
        <w:spacing w:line="276" w:lineRule="auto"/>
        <w:ind w:left="720"/>
        <w:rPr>
          <w:lang w:val="en-US"/>
        </w:rPr>
        <w:pPrChange w:id="13719" w:author="phuong vu" w:date="2018-11-23T13:48:00Z">
          <w:pPr>
            <w:ind w:left="720"/>
          </w:pPr>
        </w:pPrChange>
      </w:pPr>
    </w:p>
    <w:p w14:paraId="352541C2" w14:textId="6412EE59" w:rsidR="00CF3985" w:rsidRDefault="00405A7C" w:rsidP="00E6227B">
      <w:pPr>
        <w:pStyle w:val="Heading5"/>
        <w:spacing w:line="276" w:lineRule="auto"/>
        <w:rPr>
          <w:lang w:val="en-US"/>
        </w:rPr>
        <w:pPrChange w:id="13720" w:author="phuong vu" w:date="2018-11-23T13:48:00Z">
          <w:pPr>
            <w:pStyle w:val="Heading5"/>
          </w:pPr>
        </w:pPrChange>
      </w:pPr>
      <w:r>
        <w:rPr>
          <w:lang w:val="en-US"/>
        </w:rPr>
        <w:t>Giao diện</w:t>
      </w:r>
    </w:p>
    <w:p w14:paraId="4CA1230C" w14:textId="1BBBC4C7" w:rsidR="00405A7C" w:rsidRPr="006A2C8A" w:rsidRDefault="00635A50" w:rsidP="00E6227B">
      <w:pPr>
        <w:spacing w:line="276" w:lineRule="auto"/>
        <w:rPr>
          <w:lang w:val="en-US"/>
        </w:rPr>
        <w:pPrChange w:id="13721" w:author="phuong vu" w:date="2018-11-23T13:48:00Z">
          <w:pPr/>
        </w:pPrChange>
      </w:pPr>
      <w:r>
        <w:rPr>
          <w:noProof/>
        </w:rPr>
        <mc:AlternateContent>
          <mc:Choice Requires="wps">
            <w:drawing>
              <wp:anchor distT="0" distB="0" distL="114300" distR="114300" simplePos="0" relativeHeight="251657216" behindDoc="0" locked="0" layoutInCell="1" allowOverlap="1" wp14:anchorId="0D78D20D" wp14:editId="4B90BF42">
                <wp:simplePos x="0" y="0"/>
                <wp:positionH relativeFrom="column">
                  <wp:posOffset>0</wp:posOffset>
                </wp:positionH>
                <wp:positionV relativeFrom="paragraph">
                  <wp:posOffset>3846830</wp:posOffset>
                </wp:positionV>
                <wp:extent cx="53320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wps:spPr>
                      <wps:txbx>
                        <w:txbxContent>
                          <w:p w14:paraId="4B7323F1" w14:textId="335348EA" w:rsidR="009613AB" w:rsidRPr="006A2C8A" w:rsidRDefault="009613AB" w:rsidP="00E4365A">
                            <w:pPr>
                              <w:pStyle w:val="Caption"/>
                              <w:rPr>
                                <w:noProof/>
                              </w:rPr>
                            </w:pPr>
                            <w:bookmarkStart w:id="13722" w:name="_Toc530662956"/>
                            <w:r w:rsidRPr="00E4365A">
                              <w:rPr>
                                <w:szCs w:val="26"/>
                              </w:rPr>
                              <w:t xml:space="preserve">Hình </w:t>
                            </w:r>
                            <w:ins w:id="13723" w:author="phuong vu" w:date="2018-11-22T18:14:00Z">
                              <w:r>
                                <w:rPr>
                                  <w:szCs w:val="26"/>
                                </w:rPr>
                                <w:fldChar w:fldCharType="begin"/>
                              </w:r>
                              <w:r>
                                <w:rPr>
                                  <w:szCs w:val="26"/>
                                </w:rPr>
                                <w:instrText xml:space="preserve"> STYLEREF 1 \s </w:instrText>
                              </w:r>
                            </w:ins>
                            <w:r>
                              <w:rPr>
                                <w:szCs w:val="26"/>
                              </w:rPr>
                              <w:fldChar w:fldCharType="separate"/>
                            </w:r>
                            <w:r>
                              <w:rPr>
                                <w:noProof/>
                                <w:szCs w:val="26"/>
                              </w:rPr>
                              <w:t>3</w:t>
                            </w:r>
                            <w:ins w:id="13724" w:author="phuong vu" w:date="2018-11-22T18:14: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13725" w:author="phuong vu" w:date="2018-11-22T18:14:00Z">
                              <w:r>
                                <w:rPr>
                                  <w:noProof/>
                                  <w:szCs w:val="26"/>
                                </w:rPr>
                                <w:t>29</w:t>
                              </w:r>
                              <w:r>
                                <w:rPr>
                                  <w:szCs w:val="26"/>
                                </w:rPr>
                                <w:fldChar w:fldCharType="end"/>
                              </w:r>
                            </w:ins>
                            <w:ins w:id="13726" w:author="phuong vu" w:date="2018-11-23T09:50:00Z">
                              <w:r>
                                <w:rPr>
                                  <w:szCs w:val="26"/>
                                  <w:lang w:val="en-US"/>
                                </w:rPr>
                                <w:t xml:space="preserve"> </w:t>
                              </w:r>
                            </w:ins>
                            <w:del w:id="13727"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21</w:delText>
                              </w:r>
                              <w:r w:rsidDel="00EC5005">
                                <w:rPr>
                                  <w:szCs w:val="26"/>
                                </w:rPr>
                                <w:fldChar w:fldCharType="end"/>
                              </w:r>
                            </w:del>
                            <w:r w:rsidRPr="00E4365A">
                              <w:rPr>
                                <w:szCs w:val="26"/>
                                <w:lang w:val="en-US"/>
                              </w:rPr>
                              <w:t>Giao diện đăng nhập trên điện thoại và trên web</w:t>
                            </w:r>
                            <w:bookmarkEnd w:id="137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8D20D" id="Text Box 8" o:spid="_x0000_s1028" type="#_x0000_t202" style="position:absolute;left:0;text-align:left;margin-left:0;margin-top:302.9pt;width:419.8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z0NLgIAAGQEAAAOAAAAZHJzL2Uyb0RvYy54bWysVE1v2zAMvQ/YfxB0X5wPpOi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" stroked="f">
                <v:textbox style="mso-fit-shape-to-text:t" inset="0,0,0,0">
                  <w:txbxContent>
                    <w:p w14:paraId="4B7323F1" w14:textId="335348EA" w:rsidR="009613AB" w:rsidRPr="006A2C8A" w:rsidRDefault="009613AB" w:rsidP="00E4365A">
                      <w:pPr>
                        <w:pStyle w:val="Caption"/>
                        <w:rPr>
                          <w:noProof/>
                        </w:rPr>
                      </w:pPr>
                      <w:bookmarkStart w:id="13728" w:name="_Toc530662956"/>
                      <w:r w:rsidRPr="00E4365A">
                        <w:rPr>
                          <w:szCs w:val="26"/>
                        </w:rPr>
                        <w:t xml:space="preserve">Hình </w:t>
                      </w:r>
                      <w:ins w:id="13729" w:author="phuong vu" w:date="2018-11-22T18:14:00Z">
                        <w:r>
                          <w:rPr>
                            <w:szCs w:val="26"/>
                          </w:rPr>
                          <w:fldChar w:fldCharType="begin"/>
                        </w:r>
                        <w:r>
                          <w:rPr>
                            <w:szCs w:val="26"/>
                          </w:rPr>
                          <w:instrText xml:space="preserve"> STYLEREF 1 \s </w:instrText>
                        </w:r>
                      </w:ins>
                      <w:r>
                        <w:rPr>
                          <w:szCs w:val="26"/>
                        </w:rPr>
                        <w:fldChar w:fldCharType="separate"/>
                      </w:r>
                      <w:r>
                        <w:rPr>
                          <w:noProof/>
                          <w:szCs w:val="26"/>
                        </w:rPr>
                        <w:t>3</w:t>
                      </w:r>
                      <w:ins w:id="13730" w:author="phuong vu" w:date="2018-11-22T18:14: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13731" w:author="phuong vu" w:date="2018-11-22T18:14:00Z">
                        <w:r>
                          <w:rPr>
                            <w:noProof/>
                            <w:szCs w:val="26"/>
                          </w:rPr>
                          <w:t>29</w:t>
                        </w:r>
                        <w:r>
                          <w:rPr>
                            <w:szCs w:val="26"/>
                          </w:rPr>
                          <w:fldChar w:fldCharType="end"/>
                        </w:r>
                      </w:ins>
                      <w:ins w:id="13732" w:author="phuong vu" w:date="2018-11-23T09:50:00Z">
                        <w:r>
                          <w:rPr>
                            <w:szCs w:val="26"/>
                            <w:lang w:val="en-US"/>
                          </w:rPr>
                          <w:t xml:space="preserve"> </w:t>
                        </w:r>
                      </w:ins>
                      <w:del w:id="13733"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21</w:delText>
                        </w:r>
                        <w:r w:rsidDel="00EC5005">
                          <w:rPr>
                            <w:szCs w:val="26"/>
                          </w:rPr>
                          <w:fldChar w:fldCharType="end"/>
                        </w:r>
                      </w:del>
                      <w:r w:rsidRPr="00E4365A">
                        <w:rPr>
                          <w:szCs w:val="26"/>
                          <w:lang w:val="en-US"/>
                        </w:rPr>
                        <w:t>Giao diện đăng nhập trên điện thoại và trên web</w:t>
                      </w:r>
                      <w:bookmarkEnd w:id="13728"/>
                    </w:p>
                  </w:txbxContent>
                </v:textbox>
                <w10:wrap type="topAndBottom"/>
              </v:shape>
            </w:pict>
          </mc:Fallback>
        </mc:AlternateContent>
      </w:r>
      <w:r>
        <w:rPr>
          <w:noProof/>
          <w:lang w:val="en-US"/>
        </w:rPr>
        <mc:AlternateContent>
          <mc:Choice Requires="wpg">
            <w:drawing>
              <wp:anchor distT="0" distB="0" distL="114300" distR="114300" simplePos="0" relativeHeight="251655168" behindDoc="0" locked="0" layoutInCell="1" allowOverlap="1" wp14:anchorId="1B7F4940" wp14:editId="0B06264A">
                <wp:simplePos x="0" y="0"/>
                <wp:positionH relativeFrom="margin">
                  <wp:align>left</wp:align>
                </wp:positionH>
                <wp:positionV relativeFrom="paragraph">
                  <wp:posOffset>198274</wp:posOffset>
                </wp:positionV>
                <wp:extent cx="5332095" cy="3591560"/>
                <wp:effectExtent l="0" t="0" r="1905" b="8890"/>
                <wp:wrapTopAndBottom/>
                <wp:docPr id="7" name="Group 7"/>
                <wp:cNvGraphicFramePr/>
                <a:graphic xmlns:a="http://schemas.openxmlformats.org/drawingml/2006/main">
                  <a:graphicData uri="http://schemas.microsoft.com/office/word/2010/wordprocessingGroup">
                    <wpg:wgp>
                      <wpg:cNvGrpSpPr/>
                      <wpg:grpSpPr>
                        <a:xfrm>
                          <a:off x="0" y="0"/>
                          <a:ext cx="5332095" cy="3591560"/>
                          <a:chOff x="0" y="0"/>
                          <a:chExt cx="5332095" cy="3591560"/>
                        </a:xfrm>
                      </wpg:grpSpPr>
                      <pic:pic xmlns:pic="http://schemas.openxmlformats.org/drawingml/2006/picture">
                        <pic:nvPicPr>
                          <pic:cNvPr id="6" name="Picture 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314575" y="533400"/>
                            <a:ext cx="3017520" cy="3058160"/>
                          </a:xfrm>
                          <a:prstGeom prst="rect">
                            <a:avLst/>
                          </a:prstGeom>
                        </pic:spPr>
                      </pic:pic>
                      <pic:pic xmlns:pic="http://schemas.openxmlformats.org/drawingml/2006/picture">
                        <pic:nvPicPr>
                          <pic:cNvPr id="5" name="Picture 5"/>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95145" cy="3590925"/>
                          </a:xfrm>
                          <a:prstGeom prst="rect">
                            <a:avLst/>
                          </a:prstGeom>
                        </pic:spPr>
                      </pic:pic>
                    </wpg:wgp>
                  </a:graphicData>
                </a:graphic>
              </wp:anchor>
            </w:drawing>
          </mc:Choice>
          <mc:Fallback>
            <w:pict>
              <v:group w14:anchorId="5706AC4E" id="Group 7" o:spid="_x0000_s1026" style="position:absolute;margin-left:0;margin-top:15.6pt;width:419.85pt;height:282.8pt;z-index:251655168;mso-position-horizontal:left;mso-position-horizontal-relative:margin" coordsize="53320,35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">
                <v:shape id="Picture 6" o:spid="_x0000_s1027" type="#_x0000_t75" style="position:absolute;left:23145;top:5334;width:30175;height:30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">
                  <v:imagedata r:id="rId67" o:title=""/>
                </v:shape>
                <v:shape id="Picture 5" o:spid="_x0000_s1028" type="#_x0000_t75" style="position:absolute;width:1795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">
                  <v:imagedata r:id="rId68" o:title=""/>
                </v:shape>
                <w10:wrap type="topAndBottom" anchorx="margin"/>
              </v:group>
            </w:pict>
          </mc:Fallback>
        </mc:AlternateContent>
      </w:r>
      <w:r w:rsidR="00405A7C" w:rsidRPr="00405A7C">
        <w:rPr>
          <w:noProof/>
        </w:rPr>
        <w:t xml:space="preserve"> </w:t>
      </w:r>
    </w:p>
    <w:p w14:paraId="7C9E9F2D" w14:textId="77AAE486" w:rsidR="00405A7C" w:rsidRDefault="00405A7C" w:rsidP="00E6227B">
      <w:pPr>
        <w:pStyle w:val="Heading5"/>
        <w:spacing w:line="276" w:lineRule="auto"/>
        <w:rPr>
          <w:lang w:val="en-US"/>
        </w:rPr>
        <w:pPrChange w:id="13734" w:author="phuong vu" w:date="2018-11-23T13:48:00Z">
          <w:pPr>
            <w:pStyle w:val="Heading5"/>
          </w:pPr>
        </w:pPrChange>
      </w:pPr>
      <w:r w:rsidRPr="00405A7C">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635A50" w14:paraId="1456FC93" w14:textId="77777777" w:rsidTr="00E4365A">
        <w:tc>
          <w:tcPr>
            <w:tcW w:w="805" w:type="dxa"/>
            <w:vAlign w:val="center"/>
          </w:tcPr>
          <w:p w14:paraId="22C62E7E" w14:textId="41C47054" w:rsidR="00635A50" w:rsidRPr="00E4365A" w:rsidRDefault="00635A50" w:rsidP="00E6227B">
            <w:pPr>
              <w:spacing w:line="276" w:lineRule="auto"/>
              <w:jc w:val="center"/>
              <w:rPr>
                <w:b/>
                <w:lang w:val="en-US"/>
              </w:rPr>
              <w:pPrChange w:id="13735" w:author="phuong vu" w:date="2018-11-23T13:48:00Z">
                <w:pPr>
                  <w:spacing w:line="360" w:lineRule="auto"/>
                  <w:jc w:val="center"/>
                </w:pPr>
              </w:pPrChange>
            </w:pPr>
            <w:r w:rsidRPr="00E4365A">
              <w:rPr>
                <w:b/>
                <w:lang w:val="en-US"/>
              </w:rPr>
              <w:t>STT</w:t>
            </w:r>
          </w:p>
        </w:tc>
        <w:tc>
          <w:tcPr>
            <w:tcW w:w="1980" w:type="dxa"/>
            <w:vAlign w:val="center"/>
          </w:tcPr>
          <w:p w14:paraId="27F257C4" w14:textId="5BD98C38" w:rsidR="00635A50" w:rsidRPr="00E4365A" w:rsidRDefault="00635A50" w:rsidP="00E6227B">
            <w:pPr>
              <w:spacing w:line="276" w:lineRule="auto"/>
              <w:jc w:val="center"/>
              <w:rPr>
                <w:b/>
                <w:lang w:val="en-US"/>
              </w:rPr>
              <w:pPrChange w:id="13736" w:author="phuong vu" w:date="2018-11-23T13:48:00Z">
                <w:pPr>
                  <w:spacing w:line="360" w:lineRule="auto"/>
                  <w:jc w:val="center"/>
                </w:pPr>
              </w:pPrChange>
            </w:pPr>
            <w:r w:rsidRPr="00E4365A">
              <w:rPr>
                <w:b/>
                <w:lang w:val="en-US"/>
              </w:rPr>
              <w:t>Loại điều khiển</w:t>
            </w:r>
          </w:p>
        </w:tc>
        <w:tc>
          <w:tcPr>
            <w:tcW w:w="2970" w:type="dxa"/>
            <w:vAlign w:val="center"/>
          </w:tcPr>
          <w:p w14:paraId="171DB254" w14:textId="1561C98F" w:rsidR="00635A50" w:rsidRPr="00E4365A" w:rsidRDefault="00635A50" w:rsidP="00E6227B">
            <w:pPr>
              <w:spacing w:line="276" w:lineRule="auto"/>
              <w:jc w:val="center"/>
              <w:rPr>
                <w:b/>
                <w:lang w:val="en-US"/>
              </w:rPr>
              <w:pPrChange w:id="13737" w:author="phuong vu" w:date="2018-11-23T13:48:00Z">
                <w:pPr>
                  <w:spacing w:line="360" w:lineRule="auto"/>
                  <w:jc w:val="center"/>
                </w:pPr>
              </w:pPrChange>
            </w:pPr>
            <w:r w:rsidRPr="00E4365A">
              <w:rPr>
                <w:b/>
                <w:lang w:val="en-US"/>
              </w:rPr>
              <w:t>Nội dung thực hiện</w:t>
            </w:r>
          </w:p>
        </w:tc>
        <w:tc>
          <w:tcPr>
            <w:tcW w:w="1266" w:type="dxa"/>
            <w:vAlign w:val="center"/>
          </w:tcPr>
          <w:p w14:paraId="694EF5DD" w14:textId="2E39E0CA" w:rsidR="00635A50" w:rsidRPr="00E4365A" w:rsidRDefault="00635A50" w:rsidP="00E6227B">
            <w:pPr>
              <w:spacing w:line="276" w:lineRule="auto"/>
              <w:jc w:val="center"/>
              <w:rPr>
                <w:b/>
                <w:lang w:val="en-US"/>
              </w:rPr>
              <w:pPrChange w:id="13738" w:author="phuong vu" w:date="2018-11-23T13:48:00Z">
                <w:pPr>
                  <w:spacing w:line="360" w:lineRule="auto"/>
                  <w:jc w:val="center"/>
                </w:pPr>
              </w:pPrChange>
            </w:pPr>
            <w:r w:rsidRPr="00E4365A">
              <w:rPr>
                <w:b/>
                <w:lang w:val="en-US"/>
              </w:rPr>
              <w:t>Giá trị mặc định</w:t>
            </w:r>
          </w:p>
        </w:tc>
        <w:tc>
          <w:tcPr>
            <w:tcW w:w="1756" w:type="dxa"/>
            <w:vAlign w:val="center"/>
          </w:tcPr>
          <w:p w14:paraId="153B05B7" w14:textId="06DEC515" w:rsidR="00635A50" w:rsidRPr="00E4365A" w:rsidRDefault="00635A50" w:rsidP="00E6227B">
            <w:pPr>
              <w:spacing w:line="276" w:lineRule="auto"/>
              <w:jc w:val="center"/>
              <w:rPr>
                <w:b/>
                <w:lang w:val="en-US"/>
              </w:rPr>
              <w:pPrChange w:id="13739" w:author="phuong vu" w:date="2018-11-23T13:48:00Z">
                <w:pPr>
                  <w:spacing w:line="360" w:lineRule="auto"/>
                  <w:jc w:val="center"/>
                </w:pPr>
              </w:pPrChange>
            </w:pPr>
            <w:r w:rsidRPr="00E4365A">
              <w:rPr>
                <w:b/>
                <w:lang w:val="en-US"/>
              </w:rPr>
              <w:t>Lưu ý</w:t>
            </w:r>
          </w:p>
        </w:tc>
      </w:tr>
      <w:tr w:rsidR="00635A50" w14:paraId="4E591DCE" w14:textId="77777777" w:rsidTr="00E4365A">
        <w:tc>
          <w:tcPr>
            <w:tcW w:w="805" w:type="dxa"/>
          </w:tcPr>
          <w:p w14:paraId="17C21D90" w14:textId="628C2428" w:rsidR="00635A50" w:rsidRDefault="00443B37" w:rsidP="00E6227B">
            <w:pPr>
              <w:spacing w:line="276" w:lineRule="auto"/>
              <w:jc w:val="center"/>
              <w:rPr>
                <w:lang w:val="en-US"/>
              </w:rPr>
              <w:pPrChange w:id="13740" w:author="phuong vu" w:date="2018-11-23T13:48:00Z">
                <w:pPr>
                  <w:spacing w:line="360" w:lineRule="auto"/>
                  <w:jc w:val="center"/>
                </w:pPr>
              </w:pPrChange>
            </w:pPr>
            <w:r>
              <w:rPr>
                <w:lang w:val="en-US"/>
              </w:rPr>
              <w:t>1</w:t>
            </w:r>
          </w:p>
        </w:tc>
        <w:tc>
          <w:tcPr>
            <w:tcW w:w="1980" w:type="dxa"/>
          </w:tcPr>
          <w:p w14:paraId="0CF4CE65" w14:textId="2015419E" w:rsidR="00635A50" w:rsidRDefault="00443B37" w:rsidP="00E6227B">
            <w:pPr>
              <w:spacing w:line="276" w:lineRule="auto"/>
              <w:rPr>
                <w:lang w:val="en-US"/>
              </w:rPr>
              <w:pPrChange w:id="13741" w:author="phuong vu" w:date="2018-11-23T13:48:00Z">
                <w:pPr>
                  <w:spacing w:line="360" w:lineRule="auto"/>
                </w:pPr>
              </w:pPrChange>
            </w:pPr>
            <w:r>
              <w:rPr>
                <w:lang w:val="en-US"/>
              </w:rPr>
              <w:t>inputText</w:t>
            </w:r>
          </w:p>
        </w:tc>
        <w:tc>
          <w:tcPr>
            <w:tcW w:w="2970" w:type="dxa"/>
          </w:tcPr>
          <w:p w14:paraId="269EAB32" w14:textId="2C98A1F8" w:rsidR="00635A50" w:rsidRDefault="005D2D32" w:rsidP="00E6227B">
            <w:pPr>
              <w:spacing w:line="276" w:lineRule="auto"/>
              <w:rPr>
                <w:lang w:val="en-US"/>
              </w:rPr>
              <w:pPrChange w:id="13742" w:author="phuong vu" w:date="2018-11-23T13:48:00Z">
                <w:pPr>
                  <w:spacing w:line="360" w:lineRule="auto"/>
                </w:pPr>
              </w:pPrChange>
            </w:pPr>
            <w:r>
              <w:rPr>
                <w:lang w:val="en-US"/>
              </w:rPr>
              <w:t>Nhập địa chỉ email</w:t>
            </w:r>
          </w:p>
        </w:tc>
        <w:tc>
          <w:tcPr>
            <w:tcW w:w="1266" w:type="dxa"/>
          </w:tcPr>
          <w:p w14:paraId="301A60FA" w14:textId="77777777" w:rsidR="00635A50" w:rsidRDefault="00635A50" w:rsidP="00E6227B">
            <w:pPr>
              <w:spacing w:line="276" w:lineRule="auto"/>
              <w:rPr>
                <w:lang w:val="en-US"/>
              </w:rPr>
              <w:pPrChange w:id="13743" w:author="phuong vu" w:date="2018-11-23T13:48:00Z">
                <w:pPr>
                  <w:spacing w:line="360" w:lineRule="auto"/>
                </w:pPr>
              </w:pPrChange>
            </w:pPr>
          </w:p>
        </w:tc>
        <w:tc>
          <w:tcPr>
            <w:tcW w:w="1756" w:type="dxa"/>
          </w:tcPr>
          <w:p w14:paraId="7F07190E" w14:textId="77777777" w:rsidR="00635A50" w:rsidRDefault="00635A50" w:rsidP="00E6227B">
            <w:pPr>
              <w:spacing w:line="276" w:lineRule="auto"/>
              <w:rPr>
                <w:lang w:val="en-US"/>
              </w:rPr>
              <w:pPrChange w:id="13744" w:author="phuong vu" w:date="2018-11-23T13:48:00Z">
                <w:pPr>
                  <w:spacing w:line="360" w:lineRule="auto"/>
                </w:pPr>
              </w:pPrChange>
            </w:pPr>
          </w:p>
        </w:tc>
      </w:tr>
      <w:tr w:rsidR="00443B37" w14:paraId="6F72BE58" w14:textId="77777777" w:rsidTr="00E4365A">
        <w:tc>
          <w:tcPr>
            <w:tcW w:w="805" w:type="dxa"/>
          </w:tcPr>
          <w:p w14:paraId="1266287B" w14:textId="3553F01E" w:rsidR="00443B37" w:rsidRDefault="00443B37" w:rsidP="00E6227B">
            <w:pPr>
              <w:spacing w:line="276" w:lineRule="auto"/>
              <w:jc w:val="center"/>
              <w:rPr>
                <w:lang w:val="en-US"/>
              </w:rPr>
              <w:pPrChange w:id="13745" w:author="phuong vu" w:date="2018-11-23T13:48:00Z">
                <w:pPr>
                  <w:spacing w:line="360" w:lineRule="auto"/>
                  <w:jc w:val="center"/>
                </w:pPr>
              </w:pPrChange>
            </w:pPr>
            <w:r>
              <w:rPr>
                <w:lang w:val="en-US"/>
              </w:rPr>
              <w:lastRenderedPageBreak/>
              <w:t>2</w:t>
            </w:r>
          </w:p>
        </w:tc>
        <w:tc>
          <w:tcPr>
            <w:tcW w:w="1980" w:type="dxa"/>
          </w:tcPr>
          <w:p w14:paraId="742BBADE" w14:textId="76BB4F89" w:rsidR="00443B37" w:rsidRDefault="00443B37" w:rsidP="00E6227B">
            <w:pPr>
              <w:spacing w:line="276" w:lineRule="auto"/>
              <w:rPr>
                <w:lang w:val="en-US"/>
              </w:rPr>
              <w:pPrChange w:id="13746" w:author="phuong vu" w:date="2018-11-23T13:48:00Z">
                <w:pPr>
                  <w:spacing w:line="360" w:lineRule="auto"/>
                </w:pPr>
              </w:pPrChange>
            </w:pPr>
            <w:r>
              <w:rPr>
                <w:lang w:val="en-US"/>
              </w:rPr>
              <w:t>inputText</w:t>
            </w:r>
          </w:p>
        </w:tc>
        <w:tc>
          <w:tcPr>
            <w:tcW w:w="2970" w:type="dxa"/>
          </w:tcPr>
          <w:p w14:paraId="4CACBBBA" w14:textId="7D2F95B3" w:rsidR="00443B37" w:rsidRDefault="005D2D32" w:rsidP="00E6227B">
            <w:pPr>
              <w:spacing w:line="276" w:lineRule="auto"/>
              <w:rPr>
                <w:lang w:val="en-US"/>
              </w:rPr>
              <w:pPrChange w:id="13747" w:author="phuong vu" w:date="2018-11-23T13:48:00Z">
                <w:pPr>
                  <w:spacing w:line="360" w:lineRule="auto"/>
                </w:pPr>
              </w:pPrChange>
            </w:pPr>
            <w:r>
              <w:rPr>
                <w:lang w:val="en-US"/>
              </w:rPr>
              <w:t>Nhập mật khẩu</w:t>
            </w:r>
          </w:p>
        </w:tc>
        <w:tc>
          <w:tcPr>
            <w:tcW w:w="1266" w:type="dxa"/>
          </w:tcPr>
          <w:p w14:paraId="19AAA9C3" w14:textId="77777777" w:rsidR="00443B37" w:rsidRDefault="00443B37" w:rsidP="00E6227B">
            <w:pPr>
              <w:spacing w:line="276" w:lineRule="auto"/>
              <w:rPr>
                <w:lang w:val="en-US"/>
              </w:rPr>
              <w:pPrChange w:id="13748" w:author="phuong vu" w:date="2018-11-23T13:48:00Z">
                <w:pPr>
                  <w:spacing w:line="360" w:lineRule="auto"/>
                </w:pPr>
              </w:pPrChange>
            </w:pPr>
          </w:p>
        </w:tc>
        <w:tc>
          <w:tcPr>
            <w:tcW w:w="1756" w:type="dxa"/>
          </w:tcPr>
          <w:p w14:paraId="433F537D" w14:textId="77777777" w:rsidR="00443B37" w:rsidRDefault="00443B37" w:rsidP="00E6227B">
            <w:pPr>
              <w:spacing w:line="276" w:lineRule="auto"/>
              <w:rPr>
                <w:lang w:val="en-US"/>
              </w:rPr>
              <w:pPrChange w:id="13749" w:author="phuong vu" w:date="2018-11-23T13:48:00Z">
                <w:pPr>
                  <w:spacing w:line="360" w:lineRule="auto"/>
                </w:pPr>
              </w:pPrChange>
            </w:pPr>
          </w:p>
        </w:tc>
      </w:tr>
      <w:tr w:rsidR="00443B37" w14:paraId="7603998A" w14:textId="77777777" w:rsidTr="00E4365A">
        <w:tc>
          <w:tcPr>
            <w:tcW w:w="805" w:type="dxa"/>
          </w:tcPr>
          <w:p w14:paraId="575BDB53" w14:textId="702F83B7" w:rsidR="00443B37" w:rsidRDefault="00443B37" w:rsidP="00E6227B">
            <w:pPr>
              <w:spacing w:line="276" w:lineRule="auto"/>
              <w:jc w:val="center"/>
              <w:rPr>
                <w:lang w:val="en-US"/>
              </w:rPr>
              <w:pPrChange w:id="13750" w:author="phuong vu" w:date="2018-11-23T13:48:00Z">
                <w:pPr>
                  <w:spacing w:line="360" w:lineRule="auto"/>
                  <w:jc w:val="center"/>
                </w:pPr>
              </w:pPrChange>
            </w:pPr>
            <w:r>
              <w:rPr>
                <w:lang w:val="en-US"/>
              </w:rPr>
              <w:t>3</w:t>
            </w:r>
          </w:p>
        </w:tc>
        <w:tc>
          <w:tcPr>
            <w:tcW w:w="1980" w:type="dxa"/>
          </w:tcPr>
          <w:p w14:paraId="79F9F589" w14:textId="414F7F81" w:rsidR="00443B37" w:rsidRDefault="00443B37" w:rsidP="00E6227B">
            <w:pPr>
              <w:spacing w:line="276" w:lineRule="auto"/>
              <w:rPr>
                <w:lang w:val="en-US"/>
              </w:rPr>
              <w:pPrChange w:id="13751" w:author="phuong vu" w:date="2018-11-23T13:48:00Z">
                <w:pPr>
                  <w:spacing w:line="360" w:lineRule="auto"/>
                </w:pPr>
              </w:pPrChange>
            </w:pPr>
            <w:r>
              <w:rPr>
                <w:lang w:val="en-US"/>
              </w:rPr>
              <w:t>button</w:t>
            </w:r>
          </w:p>
        </w:tc>
        <w:tc>
          <w:tcPr>
            <w:tcW w:w="2970" w:type="dxa"/>
          </w:tcPr>
          <w:p w14:paraId="054D88AD" w14:textId="60FF05EA" w:rsidR="00443B37" w:rsidRDefault="005D2D32" w:rsidP="00E6227B">
            <w:pPr>
              <w:spacing w:line="276" w:lineRule="auto"/>
              <w:rPr>
                <w:lang w:val="en-US"/>
              </w:rPr>
              <w:pPrChange w:id="13752" w:author="phuong vu" w:date="2018-11-23T13:48:00Z">
                <w:pPr>
                  <w:spacing w:line="360" w:lineRule="auto"/>
                </w:pPr>
              </w:pPrChange>
            </w:pPr>
            <w:r>
              <w:rPr>
                <w:lang w:val="en-US"/>
              </w:rPr>
              <w:t>Đăng nhập</w:t>
            </w:r>
          </w:p>
        </w:tc>
        <w:tc>
          <w:tcPr>
            <w:tcW w:w="1266" w:type="dxa"/>
          </w:tcPr>
          <w:p w14:paraId="0A810ABA" w14:textId="77777777" w:rsidR="00443B37" w:rsidRDefault="00443B37" w:rsidP="00E6227B">
            <w:pPr>
              <w:spacing w:line="276" w:lineRule="auto"/>
              <w:rPr>
                <w:lang w:val="en-US"/>
              </w:rPr>
              <w:pPrChange w:id="13753" w:author="phuong vu" w:date="2018-11-23T13:48:00Z">
                <w:pPr>
                  <w:spacing w:line="360" w:lineRule="auto"/>
                </w:pPr>
              </w:pPrChange>
            </w:pPr>
          </w:p>
        </w:tc>
        <w:tc>
          <w:tcPr>
            <w:tcW w:w="1756" w:type="dxa"/>
          </w:tcPr>
          <w:p w14:paraId="138525B0" w14:textId="77777777" w:rsidR="00443B37" w:rsidRDefault="00443B37" w:rsidP="00E6227B">
            <w:pPr>
              <w:spacing w:line="276" w:lineRule="auto"/>
              <w:rPr>
                <w:lang w:val="en-US"/>
              </w:rPr>
              <w:pPrChange w:id="13754" w:author="phuong vu" w:date="2018-11-23T13:48:00Z">
                <w:pPr>
                  <w:spacing w:line="360" w:lineRule="auto"/>
                </w:pPr>
              </w:pPrChange>
            </w:pPr>
          </w:p>
        </w:tc>
      </w:tr>
    </w:tbl>
    <w:p w14:paraId="720DECDA" w14:textId="77777777" w:rsidR="00635A50" w:rsidRPr="006A2C8A" w:rsidRDefault="00635A50" w:rsidP="00E6227B">
      <w:pPr>
        <w:spacing w:line="276" w:lineRule="auto"/>
        <w:rPr>
          <w:lang w:val="en-US"/>
        </w:rPr>
        <w:pPrChange w:id="13755" w:author="phuong vu" w:date="2018-11-23T13:48:00Z">
          <w:pPr/>
        </w:pPrChange>
      </w:pPr>
    </w:p>
    <w:p w14:paraId="240F99B1" w14:textId="3292BCE6" w:rsidR="00405A7C" w:rsidRDefault="00405A7C" w:rsidP="00E6227B">
      <w:pPr>
        <w:pStyle w:val="Heading5"/>
        <w:spacing w:line="276" w:lineRule="auto"/>
        <w:rPr>
          <w:lang w:val="en-US"/>
        </w:rPr>
        <w:pPrChange w:id="13756" w:author="phuong vu" w:date="2018-11-23T13:48:00Z">
          <w:pPr>
            <w:pStyle w:val="Heading5"/>
          </w:pPr>
        </w:pPrChange>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3718D" w14:paraId="012FC871" w14:textId="77777777" w:rsidTr="00E4365A">
        <w:tc>
          <w:tcPr>
            <w:tcW w:w="805" w:type="dxa"/>
            <w:vMerge w:val="restart"/>
            <w:vAlign w:val="center"/>
          </w:tcPr>
          <w:p w14:paraId="5B475C45" w14:textId="1175652D" w:rsidR="00D3718D" w:rsidRPr="00E4365A" w:rsidRDefault="00D3718D" w:rsidP="00E6227B">
            <w:pPr>
              <w:spacing w:line="276" w:lineRule="auto"/>
              <w:jc w:val="center"/>
              <w:rPr>
                <w:b/>
                <w:lang w:val="en-US"/>
              </w:rPr>
              <w:pPrChange w:id="13757" w:author="phuong vu" w:date="2018-11-23T13:48:00Z">
                <w:pPr>
                  <w:spacing w:line="360" w:lineRule="auto"/>
                  <w:jc w:val="center"/>
                </w:pPr>
              </w:pPrChange>
            </w:pPr>
            <w:r w:rsidRPr="00E4365A">
              <w:rPr>
                <w:b/>
                <w:lang w:val="en-US"/>
              </w:rPr>
              <w:t>STT</w:t>
            </w:r>
          </w:p>
        </w:tc>
        <w:tc>
          <w:tcPr>
            <w:tcW w:w="2120" w:type="dxa"/>
            <w:vMerge w:val="restart"/>
            <w:vAlign w:val="center"/>
          </w:tcPr>
          <w:p w14:paraId="5703658E" w14:textId="77777777" w:rsidR="00D3718D" w:rsidRPr="00E4365A" w:rsidRDefault="00D3718D" w:rsidP="00E6227B">
            <w:pPr>
              <w:spacing w:line="276" w:lineRule="auto"/>
              <w:jc w:val="center"/>
              <w:rPr>
                <w:b/>
                <w:lang w:val="en-US"/>
              </w:rPr>
              <w:pPrChange w:id="13758" w:author="phuong vu" w:date="2018-11-23T13:48:00Z">
                <w:pPr>
                  <w:spacing w:line="360" w:lineRule="auto"/>
                  <w:jc w:val="center"/>
                </w:pPr>
              </w:pPrChange>
            </w:pPr>
            <w:r w:rsidRPr="00E4365A">
              <w:rPr>
                <w:b/>
                <w:lang w:val="en-US"/>
              </w:rPr>
              <w:t>Tên bảng/</w:t>
            </w:r>
          </w:p>
          <w:p w14:paraId="5BABB39B" w14:textId="57D70C5E" w:rsidR="00D3718D" w:rsidRPr="00E4365A" w:rsidRDefault="00D3718D" w:rsidP="00E6227B">
            <w:pPr>
              <w:spacing w:line="276" w:lineRule="auto"/>
              <w:jc w:val="center"/>
              <w:rPr>
                <w:b/>
                <w:lang w:val="en-US"/>
              </w:rPr>
              <w:pPrChange w:id="13759" w:author="phuong vu" w:date="2018-11-23T13:48:00Z">
                <w:pPr>
                  <w:spacing w:line="360" w:lineRule="auto"/>
                  <w:jc w:val="center"/>
                </w:pPr>
              </w:pPrChange>
            </w:pPr>
            <w:r w:rsidRPr="00E4365A">
              <w:rPr>
                <w:b/>
                <w:lang w:val="en-US"/>
              </w:rPr>
              <w:t>Cấu tr</w:t>
            </w:r>
            <w:r w:rsidR="00755C63">
              <w:rPr>
                <w:b/>
                <w:lang w:val="en-US"/>
              </w:rPr>
              <w:t>ú</w:t>
            </w:r>
            <w:r w:rsidRPr="00E4365A">
              <w:rPr>
                <w:b/>
                <w:lang w:val="en-US"/>
              </w:rPr>
              <w:t>c dữ liệu</w:t>
            </w:r>
          </w:p>
        </w:tc>
        <w:tc>
          <w:tcPr>
            <w:tcW w:w="5852" w:type="dxa"/>
            <w:gridSpan w:val="4"/>
            <w:vAlign w:val="center"/>
          </w:tcPr>
          <w:p w14:paraId="2CEFA8E9" w14:textId="69D6F63D" w:rsidR="00D3718D" w:rsidRPr="00E4365A" w:rsidRDefault="00D3718D" w:rsidP="00E6227B">
            <w:pPr>
              <w:spacing w:line="276" w:lineRule="auto"/>
              <w:jc w:val="center"/>
              <w:rPr>
                <w:b/>
                <w:lang w:val="en-US"/>
              </w:rPr>
              <w:pPrChange w:id="13760" w:author="phuong vu" w:date="2018-11-23T13:48:00Z">
                <w:pPr>
                  <w:spacing w:line="360" w:lineRule="auto"/>
                  <w:jc w:val="center"/>
                </w:pPr>
              </w:pPrChange>
            </w:pPr>
            <w:r w:rsidRPr="00E4365A">
              <w:rPr>
                <w:b/>
                <w:lang w:val="en-US"/>
              </w:rPr>
              <w:t>Phương thức</w:t>
            </w:r>
          </w:p>
        </w:tc>
      </w:tr>
      <w:tr w:rsidR="00D3718D" w14:paraId="2F72B8C5" w14:textId="77777777" w:rsidTr="00E4365A">
        <w:tc>
          <w:tcPr>
            <w:tcW w:w="805" w:type="dxa"/>
            <w:vMerge/>
            <w:vAlign w:val="center"/>
          </w:tcPr>
          <w:p w14:paraId="212949B4" w14:textId="77777777" w:rsidR="00D3718D" w:rsidRPr="00E4365A" w:rsidRDefault="00D3718D" w:rsidP="00E6227B">
            <w:pPr>
              <w:spacing w:line="276" w:lineRule="auto"/>
              <w:jc w:val="center"/>
              <w:rPr>
                <w:b/>
                <w:lang w:val="en-US"/>
              </w:rPr>
              <w:pPrChange w:id="13761" w:author="phuong vu" w:date="2018-11-23T13:48:00Z">
                <w:pPr>
                  <w:spacing w:line="360" w:lineRule="auto"/>
                  <w:jc w:val="center"/>
                </w:pPr>
              </w:pPrChange>
            </w:pPr>
          </w:p>
        </w:tc>
        <w:tc>
          <w:tcPr>
            <w:tcW w:w="2120" w:type="dxa"/>
            <w:vMerge/>
            <w:vAlign w:val="center"/>
          </w:tcPr>
          <w:p w14:paraId="47FD5023" w14:textId="77777777" w:rsidR="00D3718D" w:rsidRPr="00E4365A" w:rsidRDefault="00D3718D" w:rsidP="00E6227B">
            <w:pPr>
              <w:spacing w:line="276" w:lineRule="auto"/>
              <w:jc w:val="center"/>
              <w:rPr>
                <w:b/>
                <w:lang w:val="en-US"/>
              </w:rPr>
              <w:pPrChange w:id="13762" w:author="phuong vu" w:date="2018-11-23T13:48:00Z">
                <w:pPr>
                  <w:spacing w:line="360" w:lineRule="auto"/>
                  <w:jc w:val="center"/>
                </w:pPr>
              </w:pPrChange>
            </w:pPr>
          </w:p>
        </w:tc>
        <w:tc>
          <w:tcPr>
            <w:tcW w:w="1463" w:type="dxa"/>
            <w:vAlign w:val="center"/>
          </w:tcPr>
          <w:p w14:paraId="5BF83A93" w14:textId="7F619BB1" w:rsidR="00D3718D" w:rsidRPr="00E4365A" w:rsidRDefault="00D3718D" w:rsidP="00E6227B">
            <w:pPr>
              <w:spacing w:line="276" w:lineRule="auto"/>
              <w:jc w:val="center"/>
              <w:rPr>
                <w:b/>
                <w:lang w:val="en-US"/>
              </w:rPr>
              <w:pPrChange w:id="13763" w:author="phuong vu" w:date="2018-11-23T13:48:00Z">
                <w:pPr>
                  <w:spacing w:line="360" w:lineRule="auto"/>
                  <w:jc w:val="center"/>
                </w:pPr>
              </w:pPrChange>
            </w:pPr>
            <w:r w:rsidRPr="00E4365A">
              <w:rPr>
                <w:b/>
                <w:lang w:val="en-US"/>
              </w:rPr>
              <w:t>Thêm</w:t>
            </w:r>
          </w:p>
        </w:tc>
        <w:tc>
          <w:tcPr>
            <w:tcW w:w="1463" w:type="dxa"/>
            <w:vAlign w:val="center"/>
          </w:tcPr>
          <w:p w14:paraId="5CEBF21E" w14:textId="79E4FC9A" w:rsidR="00D3718D" w:rsidRPr="00E4365A" w:rsidRDefault="00D3718D" w:rsidP="00E6227B">
            <w:pPr>
              <w:spacing w:line="276" w:lineRule="auto"/>
              <w:jc w:val="center"/>
              <w:rPr>
                <w:b/>
                <w:lang w:val="en-US"/>
              </w:rPr>
              <w:pPrChange w:id="13764" w:author="phuong vu" w:date="2018-11-23T13:48:00Z">
                <w:pPr>
                  <w:spacing w:line="360" w:lineRule="auto"/>
                  <w:jc w:val="center"/>
                </w:pPr>
              </w:pPrChange>
            </w:pPr>
            <w:r w:rsidRPr="00E4365A">
              <w:rPr>
                <w:b/>
                <w:lang w:val="en-US"/>
              </w:rPr>
              <w:t>Sửa</w:t>
            </w:r>
          </w:p>
        </w:tc>
        <w:tc>
          <w:tcPr>
            <w:tcW w:w="1463" w:type="dxa"/>
            <w:vAlign w:val="center"/>
          </w:tcPr>
          <w:p w14:paraId="62B44522" w14:textId="2A654DAD" w:rsidR="00D3718D" w:rsidRPr="00E4365A" w:rsidRDefault="00D3718D" w:rsidP="00E6227B">
            <w:pPr>
              <w:spacing w:line="276" w:lineRule="auto"/>
              <w:jc w:val="center"/>
              <w:rPr>
                <w:b/>
                <w:lang w:val="en-US"/>
              </w:rPr>
              <w:pPrChange w:id="13765" w:author="phuong vu" w:date="2018-11-23T13:48:00Z">
                <w:pPr>
                  <w:spacing w:line="360" w:lineRule="auto"/>
                  <w:jc w:val="center"/>
                </w:pPr>
              </w:pPrChange>
            </w:pPr>
            <w:r w:rsidRPr="00E4365A">
              <w:rPr>
                <w:b/>
                <w:lang w:val="en-US"/>
              </w:rPr>
              <w:t>Xóa</w:t>
            </w:r>
          </w:p>
        </w:tc>
        <w:tc>
          <w:tcPr>
            <w:tcW w:w="1463" w:type="dxa"/>
            <w:vAlign w:val="center"/>
          </w:tcPr>
          <w:p w14:paraId="38CD1A32" w14:textId="1296246B" w:rsidR="00D3718D" w:rsidRPr="00E4365A" w:rsidRDefault="00D3718D" w:rsidP="00E6227B">
            <w:pPr>
              <w:spacing w:line="276" w:lineRule="auto"/>
              <w:jc w:val="center"/>
              <w:rPr>
                <w:b/>
                <w:lang w:val="en-US"/>
              </w:rPr>
              <w:pPrChange w:id="13766" w:author="phuong vu" w:date="2018-11-23T13:48:00Z">
                <w:pPr>
                  <w:spacing w:line="360" w:lineRule="auto"/>
                  <w:jc w:val="center"/>
                </w:pPr>
              </w:pPrChange>
            </w:pPr>
            <w:r w:rsidRPr="00E4365A">
              <w:rPr>
                <w:b/>
                <w:lang w:val="en-US"/>
              </w:rPr>
              <w:t>Truy vấn</w:t>
            </w:r>
          </w:p>
        </w:tc>
      </w:tr>
      <w:tr w:rsidR="00D3718D" w14:paraId="6ABA1252" w14:textId="77777777" w:rsidTr="00E4365A">
        <w:tc>
          <w:tcPr>
            <w:tcW w:w="805" w:type="dxa"/>
          </w:tcPr>
          <w:p w14:paraId="5F2737C7" w14:textId="3EA0470E" w:rsidR="00D3718D" w:rsidRDefault="00D3718D" w:rsidP="00E6227B">
            <w:pPr>
              <w:spacing w:line="276" w:lineRule="auto"/>
              <w:jc w:val="center"/>
              <w:rPr>
                <w:lang w:val="en-US"/>
              </w:rPr>
              <w:pPrChange w:id="13767" w:author="phuong vu" w:date="2018-11-23T13:48:00Z">
                <w:pPr>
                  <w:spacing w:line="360" w:lineRule="auto"/>
                  <w:jc w:val="center"/>
                </w:pPr>
              </w:pPrChange>
            </w:pPr>
            <w:r>
              <w:rPr>
                <w:lang w:val="en-US"/>
              </w:rPr>
              <w:t>1</w:t>
            </w:r>
          </w:p>
        </w:tc>
        <w:tc>
          <w:tcPr>
            <w:tcW w:w="2120" w:type="dxa"/>
          </w:tcPr>
          <w:p w14:paraId="7E93C1CE" w14:textId="6E6E9F2B" w:rsidR="00D3718D" w:rsidRDefault="00D3718D" w:rsidP="00E6227B">
            <w:pPr>
              <w:spacing w:line="276" w:lineRule="auto"/>
              <w:rPr>
                <w:lang w:val="en-US"/>
              </w:rPr>
              <w:pPrChange w:id="13768" w:author="phuong vu" w:date="2018-11-23T13:48:00Z">
                <w:pPr>
                  <w:spacing w:line="360" w:lineRule="auto"/>
                </w:pPr>
              </w:pPrChange>
            </w:pPr>
            <w:r>
              <w:rPr>
                <w:lang w:val="en-US"/>
              </w:rPr>
              <w:t>user</w:t>
            </w:r>
          </w:p>
        </w:tc>
        <w:tc>
          <w:tcPr>
            <w:tcW w:w="1463" w:type="dxa"/>
          </w:tcPr>
          <w:p w14:paraId="057EE6FD" w14:textId="77777777" w:rsidR="00D3718D" w:rsidRDefault="00D3718D" w:rsidP="00E6227B">
            <w:pPr>
              <w:spacing w:line="276" w:lineRule="auto"/>
              <w:jc w:val="center"/>
              <w:rPr>
                <w:lang w:val="en-US"/>
              </w:rPr>
              <w:pPrChange w:id="13769" w:author="phuong vu" w:date="2018-11-23T13:48:00Z">
                <w:pPr>
                  <w:spacing w:line="360" w:lineRule="auto"/>
                  <w:jc w:val="center"/>
                </w:pPr>
              </w:pPrChange>
            </w:pPr>
          </w:p>
        </w:tc>
        <w:tc>
          <w:tcPr>
            <w:tcW w:w="1463" w:type="dxa"/>
          </w:tcPr>
          <w:p w14:paraId="707021CB" w14:textId="77777777" w:rsidR="00D3718D" w:rsidRDefault="00D3718D" w:rsidP="00E6227B">
            <w:pPr>
              <w:spacing w:line="276" w:lineRule="auto"/>
              <w:jc w:val="center"/>
              <w:rPr>
                <w:lang w:val="en-US"/>
              </w:rPr>
              <w:pPrChange w:id="13770" w:author="phuong vu" w:date="2018-11-23T13:48:00Z">
                <w:pPr>
                  <w:spacing w:line="360" w:lineRule="auto"/>
                  <w:jc w:val="center"/>
                </w:pPr>
              </w:pPrChange>
            </w:pPr>
          </w:p>
        </w:tc>
        <w:tc>
          <w:tcPr>
            <w:tcW w:w="1463" w:type="dxa"/>
          </w:tcPr>
          <w:p w14:paraId="18CD5731" w14:textId="77777777" w:rsidR="00D3718D" w:rsidRDefault="00D3718D" w:rsidP="00E6227B">
            <w:pPr>
              <w:spacing w:line="276" w:lineRule="auto"/>
              <w:jc w:val="center"/>
              <w:rPr>
                <w:lang w:val="en-US"/>
              </w:rPr>
              <w:pPrChange w:id="13771" w:author="phuong vu" w:date="2018-11-23T13:48:00Z">
                <w:pPr>
                  <w:spacing w:line="360" w:lineRule="auto"/>
                  <w:jc w:val="center"/>
                </w:pPr>
              </w:pPrChange>
            </w:pPr>
          </w:p>
        </w:tc>
        <w:tc>
          <w:tcPr>
            <w:tcW w:w="1463" w:type="dxa"/>
          </w:tcPr>
          <w:p w14:paraId="1896C2C1" w14:textId="0C44E69D" w:rsidR="00D3718D" w:rsidRDefault="00D3718D" w:rsidP="00E6227B">
            <w:pPr>
              <w:spacing w:line="276" w:lineRule="auto"/>
              <w:jc w:val="center"/>
              <w:rPr>
                <w:lang w:val="en-US"/>
              </w:rPr>
              <w:pPrChange w:id="13772" w:author="phuong vu" w:date="2018-11-23T13:48:00Z">
                <w:pPr>
                  <w:jc w:val="center"/>
                </w:pPr>
              </w:pPrChange>
            </w:pPr>
            <w:r>
              <w:rPr>
                <w:lang w:val="en-US"/>
              </w:rPr>
              <w:t>X</w:t>
            </w:r>
          </w:p>
        </w:tc>
      </w:tr>
      <w:tr w:rsidR="00D3718D" w14:paraId="12A95A41" w14:textId="77777777" w:rsidTr="00E4365A">
        <w:tc>
          <w:tcPr>
            <w:tcW w:w="805" w:type="dxa"/>
          </w:tcPr>
          <w:p w14:paraId="7F5DB412" w14:textId="25D2BBD4" w:rsidR="00D3718D" w:rsidRDefault="00D3718D" w:rsidP="00E6227B">
            <w:pPr>
              <w:spacing w:line="276" w:lineRule="auto"/>
              <w:jc w:val="center"/>
              <w:rPr>
                <w:lang w:val="en-US"/>
              </w:rPr>
              <w:pPrChange w:id="13773" w:author="phuong vu" w:date="2018-11-23T13:48:00Z">
                <w:pPr>
                  <w:spacing w:line="360" w:lineRule="auto"/>
                  <w:jc w:val="center"/>
                </w:pPr>
              </w:pPrChange>
            </w:pPr>
            <w:r>
              <w:rPr>
                <w:lang w:val="en-US"/>
              </w:rPr>
              <w:t>2</w:t>
            </w:r>
          </w:p>
        </w:tc>
        <w:tc>
          <w:tcPr>
            <w:tcW w:w="2120" w:type="dxa"/>
          </w:tcPr>
          <w:p w14:paraId="48D2000A" w14:textId="2AAEA3C8" w:rsidR="00D3718D" w:rsidRDefault="00D3718D" w:rsidP="00E6227B">
            <w:pPr>
              <w:spacing w:line="276" w:lineRule="auto"/>
              <w:rPr>
                <w:lang w:val="en-US"/>
              </w:rPr>
              <w:pPrChange w:id="13774" w:author="phuong vu" w:date="2018-11-23T13:48:00Z">
                <w:pPr>
                  <w:spacing w:line="360" w:lineRule="auto"/>
                </w:pPr>
              </w:pPrChange>
            </w:pPr>
            <w:r>
              <w:rPr>
                <w:lang w:val="en-US"/>
              </w:rPr>
              <w:t>customer</w:t>
            </w:r>
          </w:p>
        </w:tc>
        <w:tc>
          <w:tcPr>
            <w:tcW w:w="1463" w:type="dxa"/>
          </w:tcPr>
          <w:p w14:paraId="3B584FE2" w14:textId="77777777" w:rsidR="00D3718D" w:rsidRDefault="00D3718D" w:rsidP="00E6227B">
            <w:pPr>
              <w:spacing w:line="276" w:lineRule="auto"/>
              <w:jc w:val="center"/>
              <w:rPr>
                <w:lang w:val="en-US"/>
              </w:rPr>
              <w:pPrChange w:id="13775" w:author="phuong vu" w:date="2018-11-23T13:48:00Z">
                <w:pPr>
                  <w:spacing w:line="360" w:lineRule="auto"/>
                  <w:jc w:val="center"/>
                </w:pPr>
              </w:pPrChange>
            </w:pPr>
          </w:p>
        </w:tc>
        <w:tc>
          <w:tcPr>
            <w:tcW w:w="1463" w:type="dxa"/>
          </w:tcPr>
          <w:p w14:paraId="45FD592F" w14:textId="77777777" w:rsidR="00D3718D" w:rsidRDefault="00D3718D" w:rsidP="00E6227B">
            <w:pPr>
              <w:spacing w:line="276" w:lineRule="auto"/>
              <w:jc w:val="center"/>
              <w:rPr>
                <w:lang w:val="en-US"/>
              </w:rPr>
              <w:pPrChange w:id="13776" w:author="phuong vu" w:date="2018-11-23T13:48:00Z">
                <w:pPr>
                  <w:spacing w:line="360" w:lineRule="auto"/>
                  <w:jc w:val="center"/>
                </w:pPr>
              </w:pPrChange>
            </w:pPr>
          </w:p>
        </w:tc>
        <w:tc>
          <w:tcPr>
            <w:tcW w:w="1463" w:type="dxa"/>
          </w:tcPr>
          <w:p w14:paraId="23532FE0" w14:textId="77777777" w:rsidR="00D3718D" w:rsidRDefault="00D3718D" w:rsidP="00E6227B">
            <w:pPr>
              <w:spacing w:line="276" w:lineRule="auto"/>
              <w:jc w:val="center"/>
              <w:rPr>
                <w:lang w:val="en-US"/>
              </w:rPr>
              <w:pPrChange w:id="13777" w:author="phuong vu" w:date="2018-11-23T13:48:00Z">
                <w:pPr>
                  <w:spacing w:line="360" w:lineRule="auto"/>
                  <w:jc w:val="center"/>
                </w:pPr>
              </w:pPrChange>
            </w:pPr>
          </w:p>
        </w:tc>
        <w:tc>
          <w:tcPr>
            <w:tcW w:w="1463" w:type="dxa"/>
          </w:tcPr>
          <w:p w14:paraId="49606902" w14:textId="63D6FD39" w:rsidR="00D3718D" w:rsidRDefault="00D3718D" w:rsidP="00E6227B">
            <w:pPr>
              <w:spacing w:line="276" w:lineRule="auto"/>
              <w:jc w:val="center"/>
              <w:rPr>
                <w:lang w:val="en-US"/>
              </w:rPr>
              <w:pPrChange w:id="13778" w:author="phuong vu" w:date="2018-11-23T13:48:00Z">
                <w:pPr>
                  <w:jc w:val="center"/>
                </w:pPr>
              </w:pPrChange>
            </w:pPr>
            <w:r>
              <w:rPr>
                <w:lang w:val="en-US"/>
              </w:rPr>
              <w:t>X</w:t>
            </w:r>
          </w:p>
        </w:tc>
      </w:tr>
      <w:tr w:rsidR="00D3718D" w14:paraId="24614304" w14:textId="77777777" w:rsidTr="00D3718D">
        <w:tc>
          <w:tcPr>
            <w:tcW w:w="805" w:type="dxa"/>
          </w:tcPr>
          <w:p w14:paraId="11AC8182" w14:textId="4254C1AD" w:rsidR="00D3718D" w:rsidRDefault="00D3718D" w:rsidP="00E6227B">
            <w:pPr>
              <w:spacing w:line="276" w:lineRule="auto"/>
              <w:jc w:val="center"/>
              <w:rPr>
                <w:lang w:val="en-US"/>
              </w:rPr>
              <w:pPrChange w:id="13779" w:author="phuong vu" w:date="2018-11-23T13:48:00Z">
                <w:pPr>
                  <w:spacing w:line="360" w:lineRule="auto"/>
                  <w:jc w:val="center"/>
                </w:pPr>
              </w:pPrChange>
            </w:pPr>
            <w:r>
              <w:rPr>
                <w:lang w:val="en-US"/>
              </w:rPr>
              <w:t>3</w:t>
            </w:r>
          </w:p>
        </w:tc>
        <w:tc>
          <w:tcPr>
            <w:tcW w:w="2120" w:type="dxa"/>
          </w:tcPr>
          <w:p w14:paraId="21F115D2" w14:textId="498B8D71" w:rsidR="00D3718D" w:rsidRDefault="00D3718D" w:rsidP="00E6227B">
            <w:pPr>
              <w:spacing w:line="276" w:lineRule="auto"/>
              <w:rPr>
                <w:lang w:val="en-US"/>
              </w:rPr>
              <w:pPrChange w:id="13780" w:author="phuong vu" w:date="2018-11-23T13:48:00Z">
                <w:pPr>
                  <w:spacing w:line="360" w:lineRule="auto"/>
                </w:pPr>
              </w:pPrChange>
            </w:pPr>
            <w:r>
              <w:rPr>
                <w:lang w:val="en-US"/>
              </w:rPr>
              <w:t>staff</w:t>
            </w:r>
          </w:p>
        </w:tc>
        <w:tc>
          <w:tcPr>
            <w:tcW w:w="1463" w:type="dxa"/>
          </w:tcPr>
          <w:p w14:paraId="38DED89B" w14:textId="77777777" w:rsidR="00D3718D" w:rsidRDefault="00D3718D" w:rsidP="00E6227B">
            <w:pPr>
              <w:spacing w:line="276" w:lineRule="auto"/>
              <w:jc w:val="center"/>
              <w:rPr>
                <w:lang w:val="en-US"/>
              </w:rPr>
              <w:pPrChange w:id="13781" w:author="phuong vu" w:date="2018-11-23T13:48:00Z">
                <w:pPr>
                  <w:spacing w:line="360" w:lineRule="auto"/>
                  <w:jc w:val="center"/>
                </w:pPr>
              </w:pPrChange>
            </w:pPr>
          </w:p>
        </w:tc>
        <w:tc>
          <w:tcPr>
            <w:tcW w:w="1463" w:type="dxa"/>
          </w:tcPr>
          <w:p w14:paraId="58287871" w14:textId="77777777" w:rsidR="00D3718D" w:rsidRDefault="00D3718D" w:rsidP="00E6227B">
            <w:pPr>
              <w:spacing w:line="276" w:lineRule="auto"/>
              <w:jc w:val="center"/>
              <w:rPr>
                <w:lang w:val="en-US"/>
              </w:rPr>
              <w:pPrChange w:id="13782" w:author="phuong vu" w:date="2018-11-23T13:48:00Z">
                <w:pPr>
                  <w:spacing w:line="360" w:lineRule="auto"/>
                  <w:jc w:val="center"/>
                </w:pPr>
              </w:pPrChange>
            </w:pPr>
          </w:p>
        </w:tc>
        <w:tc>
          <w:tcPr>
            <w:tcW w:w="1463" w:type="dxa"/>
          </w:tcPr>
          <w:p w14:paraId="23A1617E" w14:textId="77777777" w:rsidR="00D3718D" w:rsidRDefault="00D3718D" w:rsidP="00E6227B">
            <w:pPr>
              <w:spacing w:line="276" w:lineRule="auto"/>
              <w:jc w:val="center"/>
              <w:rPr>
                <w:lang w:val="en-US"/>
              </w:rPr>
              <w:pPrChange w:id="13783" w:author="phuong vu" w:date="2018-11-23T13:48:00Z">
                <w:pPr>
                  <w:spacing w:line="360" w:lineRule="auto"/>
                  <w:jc w:val="center"/>
                </w:pPr>
              </w:pPrChange>
            </w:pPr>
          </w:p>
        </w:tc>
        <w:tc>
          <w:tcPr>
            <w:tcW w:w="1463" w:type="dxa"/>
          </w:tcPr>
          <w:p w14:paraId="0125DB78" w14:textId="49BD6AC5" w:rsidR="00D3718D" w:rsidRDefault="00D3718D" w:rsidP="00E6227B">
            <w:pPr>
              <w:spacing w:line="276" w:lineRule="auto"/>
              <w:jc w:val="center"/>
              <w:rPr>
                <w:lang w:val="en-US"/>
              </w:rPr>
              <w:pPrChange w:id="13784" w:author="phuong vu" w:date="2018-11-23T13:48:00Z">
                <w:pPr>
                  <w:jc w:val="center"/>
                </w:pPr>
              </w:pPrChange>
            </w:pPr>
            <w:r>
              <w:rPr>
                <w:lang w:val="en-US"/>
              </w:rPr>
              <w:t>X</w:t>
            </w:r>
          </w:p>
        </w:tc>
      </w:tr>
      <w:tr w:rsidR="00D3718D" w14:paraId="51BC0CDE" w14:textId="77777777" w:rsidTr="00D3718D">
        <w:tc>
          <w:tcPr>
            <w:tcW w:w="805" w:type="dxa"/>
          </w:tcPr>
          <w:p w14:paraId="57CD55CF" w14:textId="3646729F" w:rsidR="00D3718D" w:rsidRDefault="00D3718D" w:rsidP="00E6227B">
            <w:pPr>
              <w:spacing w:line="276" w:lineRule="auto"/>
              <w:jc w:val="center"/>
              <w:rPr>
                <w:lang w:val="en-US"/>
              </w:rPr>
              <w:pPrChange w:id="13785" w:author="phuong vu" w:date="2018-11-23T13:48:00Z">
                <w:pPr>
                  <w:spacing w:line="360" w:lineRule="auto"/>
                  <w:jc w:val="center"/>
                </w:pPr>
              </w:pPrChange>
            </w:pPr>
            <w:r>
              <w:rPr>
                <w:lang w:val="en-US"/>
              </w:rPr>
              <w:t>4</w:t>
            </w:r>
          </w:p>
        </w:tc>
        <w:tc>
          <w:tcPr>
            <w:tcW w:w="2120" w:type="dxa"/>
          </w:tcPr>
          <w:p w14:paraId="7B61D072" w14:textId="03AF129C" w:rsidR="00D3718D" w:rsidRDefault="00D3718D" w:rsidP="00E6227B">
            <w:pPr>
              <w:spacing w:line="276" w:lineRule="auto"/>
              <w:rPr>
                <w:lang w:val="en-US"/>
              </w:rPr>
              <w:pPrChange w:id="13786" w:author="phuong vu" w:date="2018-11-23T13:48:00Z">
                <w:pPr>
                  <w:spacing w:line="360" w:lineRule="auto"/>
                </w:pPr>
              </w:pPrChange>
            </w:pPr>
            <w:r>
              <w:rPr>
                <w:lang w:val="en-US"/>
              </w:rPr>
              <w:t>staff_type</w:t>
            </w:r>
          </w:p>
        </w:tc>
        <w:tc>
          <w:tcPr>
            <w:tcW w:w="1463" w:type="dxa"/>
          </w:tcPr>
          <w:p w14:paraId="728694FB" w14:textId="77777777" w:rsidR="00D3718D" w:rsidRDefault="00D3718D" w:rsidP="00E6227B">
            <w:pPr>
              <w:spacing w:line="276" w:lineRule="auto"/>
              <w:jc w:val="center"/>
              <w:rPr>
                <w:lang w:val="en-US"/>
              </w:rPr>
              <w:pPrChange w:id="13787" w:author="phuong vu" w:date="2018-11-23T13:48:00Z">
                <w:pPr>
                  <w:spacing w:line="360" w:lineRule="auto"/>
                  <w:jc w:val="center"/>
                </w:pPr>
              </w:pPrChange>
            </w:pPr>
          </w:p>
        </w:tc>
        <w:tc>
          <w:tcPr>
            <w:tcW w:w="1463" w:type="dxa"/>
          </w:tcPr>
          <w:p w14:paraId="300E4CDB" w14:textId="77777777" w:rsidR="00D3718D" w:rsidRDefault="00D3718D" w:rsidP="00E6227B">
            <w:pPr>
              <w:spacing w:line="276" w:lineRule="auto"/>
              <w:jc w:val="center"/>
              <w:rPr>
                <w:lang w:val="en-US"/>
              </w:rPr>
              <w:pPrChange w:id="13788" w:author="phuong vu" w:date="2018-11-23T13:48:00Z">
                <w:pPr>
                  <w:spacing w:line="360" w:lineRule="auto"/>
                  <w:jc w:val="center"/>
                </w:pPr>
              </w:pPrChange>
            </w:pPr>
          </w:p>
        </w:tc>
        <w:tc>
          <w:tcPr>
            <w:tcW w:w="1463" w:type="dxa"/>
          </w:tcPr>
          <w:p w14:paraId="2FA74826" w14:textId="77777777" w:rsidR="00D3718D" w:rsidRDefault="00D3718D" w:rsidP="00E6227B">
            <w:pPr>
              <w:spacing w:line="276" w:lineRule="auto"/>
              <w:jc w:val="center"/>
              <w:rPr>
                <w:lang w:val="en-US"/>
              </w:rPr>
              <w:pPrChange w:id="13789" w:author="phuong vu" w:date="2018-11-23T13:48:00Z">
                <w:pPr>
                  <w:spacing w:line="360" w:lineRule="auto"/>
                  <w:jc w:val="center"/>
                </w:pPr>
              </w:pPrChange>
            </w:pPr>
          </w:p>
        </w:tc>
        <w:tc>
          <w:tcPr>
            <w:tcW w:w="1463" w:type="dxa"/>
          </w:tcPr>
          <w:p w14:paraId="3F87A46F" w14:textId="02B5D319" w:rsidR="00D3718D" w:rsidRDefault="00D3718D" w:rsidP="00E6227B">
            <w:pPr>
              <w:spacing w:line="276" w:lineRule="auto"/>
              <w:jc w:val="center"/>
              <w:rPr>
                <w:lang w:val="en-US"/>
              </w:rPr>
              <w:pPrChange w:id="13790" w:author="phuong vu" w:date="2018-11-23T13:48:00Z">
                <w:pPr>
                  <w:jc w:val="center"/>
                </w:pPr>
              </w:pPrChange>
            </w:pPr>
            <w:r>
              <w:rPr>
                <w:lang w:val="en-US"/>
              </w:rPr>
              <w:t>X</w:t>
            </w:r>
          </w:p>
        </w:tc>
      </w:tr>
    </w:tbl>
    <w:p w14:paraId="38C9CA11" w14:textId="44C63D42" w:rsidR="00405A7C" w:rsidRDefault="00405A7C" w:rsidP="00E6227B">
      <w:pPr>
        <w:pStyle w:val="Heading5"/>
        <w:spacing w:line="276" w:lineRule="auto"/>
        <w:rPr>
          <w:lang w:val="en-US"/>
        </w:rPr>
        <w:pPrChange w:id="13791" w:author="phuong vu" w:date="2018-11-23T13:48:00Z">
          <w:pPr>
            <w:pStyle w:val="Heading5"/>
          </w:pPr>
        </w:pPrChange>
      </w:pPr>
      <w:r>
        <w:rPr>
          <w:lang w:val="en-US"/>
        </w:rPr>
        <w:lastRenderedPageBreak/>
        <w:t>Cách xử lí</w:t>
      </w:r>
    </w:p>
    <w:p w14:paraId="12DA4868" w14:textId="08A80EFF" w:rsidR="00744A90" w:rsidRDefault="008F226C" w:rsidP="00E6227B">
      <w:pPr>
        <w:keepNext/>
        <w:spacing w:line="276" w:lineRule="auto"/>
        <w:jc w:val="center"/>
        <w:pPrChange w:id="13792" w:author="phuong vu" w:date="2018-11-23T13:48:00Z">
          <w:pPr>
            <w:keepNext/>
            <w:jc w:val="center"/>
          </w:pPr>
        </w:pPrChange>
      </w:pPr>
      <w:r w:rsidRPr="008F226C">
        <w:rPr>
          <w:noProof/>
          <w:lang w:val="en-US"/>
        </w:rPr>
        <w:drawing>
          <wp:inline distT="0" distB="0" distL="0" distR="0" wp14:anchorId="7BBF50E8" wp14:editId="05F79A29">
            <wp:extent cx="4098555" cy="78747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04758" cy="7886677"/>
                    </a:xfrm>
                    <a:prstGeom prst="rect">
                      <a:avLst/>
                    </a:prstGeom>
                    <a:noFill/>
                    <a:ln>
                      <a:noFill/>
                    </a:ln>
                  </pic:spPr>
                </pic:pic>
              </a:graphicData>
            </a:graphic>
          </wp:inline>
        </w:drawing>
      </w:r>
      <w:r w:rsidRPr="008F226C">
        <w:rPr>
          <w:noProof/>
          <w:lang w:val="en-US"/>
        </w:rPr>
        <w:t xml:space="preserve"> </w:t>
      </w:r>
    </w:p>
    <w:p w14:paraId="0428E027" w14:textId="368F8658" w:rsidR="00744A90" w:rsidRPr="006A2C8A" w:rsidRDefault="00744A90" w:rsidP="00E6227B">
      <w:pPr>
        <w:pStyle w:val="Caption"/>
        <w:spacing w:line="276" w:lineRule="auto"/>
        <w:rPr>
          <w:lang w:val="en-US"/>
        </w:rPr>
        <w:pPrChange w:id="13793" w:author="phuong vu" w:date="2018-11-23T13:48:00Z">
          <w:pPr>
            <w:pStyle w:val="Caption"/>
          </w:pPr>
        </w:pPrChange>
      </w:pPr>
      <w:bookmarkStart w:id="13794" w:name="_Toc530662957"/>
      <w:r w:rsidRPr="00E4365A">
        <w:rPr>
          <w:szCs w:val="26"/>
        </w:rPr>
        <w:t xml:space="preserve">Hình </w:t>
      </w:r>
      <w:ins w:id="13795"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13796"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13797" w:author="phuong vu" w:date="2018-11-22T18:14:00Z">
        <w:r w:rsidR="00627671">
          <w:rPr>
            <w:noProof/>
            <w:szCs w:val="26"/>
          </w:rPr>
          <w:t>30</w:t>
        </w:r>
        <w:r w:rsidR="00627671">
          <w:rPr>
            <w:szCs w:val="26"/>
          </w:rPr>
          <w:fldChar w:fldCharType="end"/>
        </w:r>
      </w:ins>
      <w:del w:id="13798"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22</w:delText>
        </w:r>
        <w:r w:rsidR="006C103E" w:rsidDel="00EC5005">
          <w:rPr>
            <w:szCs w:val="26"/>
          </w:rPr>
          <w:fldChar w:fldCharType="end"/>
        </w:r>
      </w:del>
      <w:r w:rsidRPr="00E4365A">
        <w:rPr>
          <w:szCs w:val="26"/>
          <w:lang w:val="en-US"/>
        </w:rPr>
        <w:t xml:space="preserve"> Sơ đồ xử lí đăng nhập</w:t>
      </w:r>
      <w:bookmarkEnd w:id="13794"/>
    </w:p>
    <w:p w14:paraId="0AD7EF50" w14:textId="77777777" w:rsidR="00E114E4" w:rsidRPr="006A2C8A" w:rsidRDefault="00E114E4" w:rsidP="00E6227B">
      <w:pPr>
        <w:spacing w:line="276" w:lineRule="auto"/>
        <w:rPr>
          <w:lang w:val="en-US"/>
        </w:rPr>
        <w:pPrChange w:id="13799" w:author="phuong vu" w:date="2018-11-23T13:48:00Z">
          <w:pPr/>
        </w:pPrChange>
      </w:pPr>
    </w:p>
    <w:p w14:paraId="44D29F39" w14:textId="1BC24A39" w:rsidR="00A61DB2" w:rsidRDefault="00A61DB2" w:rsidP="00E6227B">
      <w:pPr>
        <w:pStyle w:val="Heading4"/>
        <w:spacing w:line="276" w:lineRule="auto"/>
        <w:pPrChange w:id="13800" w:author="phuong vu" w:date="2018-11-23T13:48:00Z">
          <w:pPr>
            <w:pStyle w:val="Heading4"/>
          </w:pPr>
        </w:pPrChange>
      </w:pPr>
      <w:bookmarkStart w:id="13801" w:name="_Toc530662909"/>
      <w:r>
        <w:rPr>
          <w:lang w:val="en-US"/>
        </w:rPr>
        <w:t>Đ</w:t>
      </w:r>
      <w:r>
        <w:t>ăng xuất hệ thống</w:t>
      </w:r>
      <w:bookmarkEnd w:id="13801"/>
    </w:p>
    <w:p w14:paraId="07A63252" w14:textId="1D210B82" w:rsidR="003D3E6A" w:rsidRDefault="003D3E6A" w:rsidP="00E6227B">
      <w:pPr>
        <w:pStyle w:val="Heading5"/>
        <w:spacing w:line="276" w:lineRule="auto"/>
        <w:rPr>
          <w:ins w:id="13802" w:author="phuong vu" w:date="2018-11-23T09:51:00Z"/>
          <w:lang w:val="en-US"/>
        </w:rPr>
        <w:pPrChange w:id="13803" w:author="phuong vu" w:date="2018-11-23T13:48:00Z">
          <w:pPr>
            <w:pStyle w:val="Heading5"/>
          </w:pPr>
        </w:pPrChange>
      </w:pPr>
      <w:r>
        <w:rPr>
          <w:lang w:val="en-US"/>
        </w:rPr>
        <w:t>Mục đích</w:t>
      </w:r>
    </w:p>
    <w:p w14:paraId="17C32D2E" w14:textId="41580E01" w:rsidR="00EA673D" w:rsidRPr="00EA673D" w:rsidRDefault="00EA673D" w:rsidP="00E6227B">
      <w:pPr>
        <w:spacing w:line="276" w:lineRule="auto"/>
        <w:ind w:firstLine="720"/>
        <w:rPr>
          <w:lang w:val="en-US"/>
          <w:rPrChange w:id="13804" w:author="phuong vu" w:date="2018-11-23T09:51:00Z">
            <w:rPr>
              <w:lang w:val="en-US"/>
            </w:rPr>
          </w:rPrChange>
        </w:rPr>
        <w:pPrChange w:id="13805" w:author="phuong vu" w:date="2018-11-23T13:48:00Z">
          <w:pPr>
            <w:pStyle w:val="Heading5"/>
          </w:pPr>
        </w:pPrChange>
      </w:pPr>
      <w:ins w:id="13806" w:author="phuong vu" w:date="2018-11-23T09:51:00Z">
        <w:r>
          <w:rPr>
            <w:lang w:val="en-US"/>
          </w:rPr>
          <w:t>Nhằm giúp người dùng</w:t>
        </w:r>
      </w:ins>
      <w:ins w:id="13807" w:author="phuong vu" w:date="2018-11-23T09:52:00Z">
        <w:r>
          <w:rPr>
            <w:lang w:val="en-US"/>
          </w:rPr>
          <w:t xml:space="preserve"> thoát khỏi hệ thống khi không còn </w:t>
        </w:r>
      </w:ins>
      <w:ins w:id="13808" w:author="phuong vu" w:date="2018-11-23T09:55:00Z">
        <w:r>
          <w:rPr>
            <w:lang w:val="en-US"/>
          </w:rPr>
          <w:t>nhu cầu sử dụng hệ thống.</w:t>
        </w:r>
      </w:ins>
    </w:p>
    <w:p w14:paraId="6279BE24" w14:textId="2A993C60" w:rsidR="0070756E" w:rsidRPr="00D3179D" w:rsidRDefault="0070756E" w:rsidP="00E6227B">
      <w:pPr>
        <w:pStyle w:val="Heading5"/>
        <w:spacing w:line="276" w:lineRule="auto"/>
        <w:rPr>
          <w:lang w:val="en-US"/>
        </w:rPr>
        <w:pPrChange w:id="13809" w:author="phuong vu" w:date="2018-11-23T13:48:00Z">
          <w:pPr>
            <w:pStyle w:val="Heading5"/>
          </w:pPr>
        </w:pPrChange>
      </w:pPr>
      <w:r>
        <w:rPr>
          <w:noProof/>
        </w:rPr>
        <mc:AlternateContent>
          <mc:Choice Requires="wps">
            <w:drawing>
              <wp:anchor distT="0" distB="0" distL="114300" distR="114300" simplePos="0" relativeHeight="251664384" behindDoc="0" locked="0" layoutInCell="1" allowOverlap="1" wp14:anchorId="0E6B47CE" wp14:editId="06E1CFFE">
                <wp:simplePos x="0" y="0"/>
                <wp:positionH relativeFrom="column">
                  <wp:posOffset>-3175</wp:posOffset>
                </wp:positionH>
                <wp:positionV relativeFrom="paragraph">
                  <wp:posOffset>4845685</wp:posOffset>
                </wp:positionV>
                <wp:extent cx="543814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438140" cy="635"/>
                        </a:xfrm>
                        <a:prstGeom prst="rect">
                          <a:avLst/>
                        </a:prstGeom>
                        <a:solidFill>
                          <a:prstClr val="white"/>
                        </a:solidFill>
                        <a:ln>
                          <a:noFill/>
                        </a:ln>
                      </wps:spPr>
                      <wps:txbx>
                        <w:txbxContent>
                          <w:p w14:paraId="0DC24B9C" w14:textId="0F78B753" w:rsidR="009613AB" w:rsidRPr="00E4365A" w:rsidRDefault="009613AB" w:rsidP="00E4365A">
                            <w:pPr>
                              <w:pStyle w:val="Caption"/>
                              <w:rPr>
                                <w:b/>
                                <w:noProof/>
                                <w:szCs w:val="26"/>
                              </w:rPr>
                            </w:pPr>
                            <w:bookmarkStart w:id="13810" w:name="_Toc530662958"/>
                            <w:r w:rsidRPr="00E4365A">
                              <w:rPr>
                                <w:szCs w:val="26"/>
                              </w:rPr>
                              <w:t xml:space="preserve">Hình </w:t>
                            </w:r>
                            <w:ins w:id="13811" w:author="phuong vu" w:date="2018-11-22T18:14:00Z">
                              <w:r>
                                <w:rPr>
                                  <w:szCs w:val="26"/>
                                </w:rPr>
                                <w:fldChar w:fldCharType="begin"/>
                              </w:r>
                              <w:r>
                                <w:rPr>
                                  <w:szCs w:val="26"/>
                                </w:rPr>
                                <w:instrText xml:space="preserve"> STYLEREF 1 \s </w:instrText>
                              </w:r>
                            </w:ins>
                            <w:r>
                              <w:rPr>
                                <w:szCs w:val="26"/>
                              </w:rPr>
                              <w:fldChar w:fldCharType="separate"/>
                            </w:r>
                            <w:r>
                              <w:rPr>
                                <w:noProof/>
                                <w:szCs w:val="26"/>
                              </w:rPr>
                              <w:t>3</w:t>
                            </w:r>
                            <w:ins w:id="13812" w:author="phuong vu" w:date="2018-11-22T18:14: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13813" w:author="phuong vu" w:date="2018-11-22T18:14:00Z">
                              <w:r>
                                <w:rPr>
                                  <w:noProof/>
                                  <w:szCs w:val="26"/>
                                </w:rPr>
                                <w:t>31</w:t>
                              </w:r>
                              <w:r>
                                <w:rPr>
                                  <w:szCs w:val="26"/>
                                </w:rPr>
                                <w:fldChar w:fldCharType="end"/>
                              </w:r>
                            </w:ins>
                            <w:del w:id="13814"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23</w:delText>
                              </w:r>
                              <w:r w:rsidDel="00EC5005">
                                <w:rPr>
                                  <w:szCs w:val="26"/>
                                </w:rPr>
                                <w:fldChar w:fldCharType="end"/>
                              </w:r>
                            </w:del>
                            <w:r w:rsidRPr="00E4365A">
                              <w:rPr>
                                <w:szCs w:val="26"/>
                                <w:lang w:val="en-US"/>
                              </w:rPr>
                              <w:t xml:space="preserve"> Giao diện xử lí đăng xuất</w:t>
                            </w:r>
                            <w:bookmarkEnd w:id="138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B47CE" id="Text Box 16" o:spid="_x0000_s1029" type="#_x0000_t202" style="position:absolute;left:0;text-align:left;margin-left:-.25pt;margin-top:381.55pt;width:428.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" stroked="f">
                <v:textbox style="mso-fit-shape-to-text:t" inset="0,0,0,0">
                  <w:txbxContent>
                    <w:p w14:paraId="0DC24B9C" w14:textId="0F78B753" w:rsidR="009613AB" w:rsidRPr="00E4365A" w:rsidRDefault="009613AB" w:rsidP="00E4365A">
                      <w:pPr>
                        <w:pStyle w:val="Caption"/>
                        <w:rPr>
                          <w:b/>
                          <w:noProof/>
                          <w:szCs w:val="26"/>
                        </w:rPr>
                      </w:pPr>
                      <w:bookmarkStart w:id="13815" w:name="_Toc530662958"/>
                      <w:r w:rsidRPr="00E4365A">
                        <w:rPr>
                          <w:szCs w:val="26"/>
                        </w:rPr>
                        <w:t xml:space="preserve">Hình </w:t>
                      </w:r>
                      <w:ins w:id="13816" w:author="phuong vu" w:date="2018-11-22T18:14:00Z">
                        <w:r>
                          <w:rPr>
                            <w:szCs w:val="26"/>
                          </w:rPr>
                          <w:fldChar w:fldCharType="begin"/>
                        </w:r>
                        <w:r>
                          <w:rPr>
                            <w:szCs w:val="26"/>
                          </w:rPr>
                          <w:instrText xml:space="preserve"> STYLEREF 1 \s </w:instrText>
                        </w:r>
                      </w:ins>
                      <w:r>
                        <w:rPr>
                          <w:szCs w:val="26"/>
                        </w:rPr>
                        <w:fldChar w:fldCharType="separate"/>
                      </w:r>
                      <w:r>
                        <w:rPr>
                          <w:noProof/>
                          <w:szCs w:val="26"/>
                        </w:rPr>
                        <w:t>3</w:t>
                      </w:r>
                      <w:ins w:id="13817" w:author="phuong vu" w:date="2018-11-22T18:14: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13818" w:author="phuong vu" w:date="2018-11-22T18:14:00Z">
                        <w:r>
                          <w:rPr>
                            <w:noProof/>
                            <w:szCs w:val="26"/>
                          </w:rPr>
                          <w:t>31</w:t>
                        </w:r>
                        <w:r>
                          <w:rPr>
                            <w:szCs w:val="26"/>
                          </w:rPr>
                          <w:fldChar w:fldCharType="end"/>
                        </w:r>
                      </w:ins>
                      <w:del w:id="13819"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23</w:delText>
                        </w:r>
                        <w:r w:rsidDel="00EC5005">
                          <w:rPr>
                            <w:szCs w:val="26"/>
                          </w:rPr>
                          <w:fldChar w:fldCharType="end"/>
                        </w:r>
                      </w:del>
                      <w:r w:rsidRPr="00E4365A">
                        <w:rPr>
                          <w:szCs w:val="26"/>
                          <w:lang w:val="en-US"/>
                        </w:rPr>
                        <w:t xml:space="preserve"> Giao diện xử lí đăng xuất</w:t>
                      </w:r>
                      <w:bookmarkEnd w:id="13815"/>
                    </w:p>
                  </w:txbxContent>
                </v:textbox>
                <w10:wrap type="topAndBottom"/>
              </v:shape>
            </w:pict>
          </mc:Fallback>
        </mc:AlternateContent>
      </w:r>
      <w:r>
        <w:rPr>
          <w:noProof/>
          <w:lang w:val="en-US"/>
        </w:rPr>
        <mc:AlternateContent>
          <mc:Choice Requires="wpg">
            <w:drawing>
              <wp:anchor distT="0" distB="0" distL="114300" distR="114300" simplePos="0" relativeHeight="251662336" behindDoc="0" locked="0" layoutInCell="1" allowOverlap="1" wp14:anchorId="7C821D81" wp14:editId="1FF5067D">
                <wp:simplePos x="0" y="0"/>
                <wp:positionH relativeFrom="column">
                  <wp:posOffset>-3175</wp:posOffset>
                </wp:positionH>
                <wp:positionV relativeFrom="paragraph">
                  <wp:posOffset>407035</wp:posOffset>
                </wp:positionV>
                <wp:extent cx="5438140" cy="438150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438140" cy="4381500"/>
                          <a:chOff x="0" y="0"/>
                          <a:chExt cx="5438140" cy="4381500"/>
                        </a:xfrm>
                      </wpg:grpSpPr>
                      <wpg:grpSp>
                        <wpg:cNvPr id="11" name="Group 11"/>
                        <wpg:cNvGrpSpPr/>
                        <wpg:grpSpPr>
                          <a:xfrm>
                            <a:off x="0" y="0"/>
                            <a:ext cx="2190750" cy="4381500"/>
                            <a:chOff x="0" y="0"/>
                            <a:chExt cx="2190750" cy="4381500"/>
                          </a:xfrm>
                        </wpg:grpSpPr>
                        <pic:pic xmlns:pic="http://schemas.openxmlformats.org/drawingml/2006/picture">
                          <pic:nvPicPr>
                            <pic:cNvPr id="2" name="Picture 2"/>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90750" cy="4381500"/>
                            </a:xfrm>
                            <a:prstGeom prst="rect">
                              <a:avLst/>
                            </a:prstGeom>
                          </pic:spPr>
                        </pic:pic>
                        <wps:wsp>
                          <wps:cNvPr id="10" name="Rectangle 10"/>
                          <wps:cNvSpPr/>
                          <wps:spPr>
                            <a:xfrm>
                              <a:off x="704850" y="3429000"/>
                              <a:ext cx="800100" cy="4381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 name="Picture 1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362200" y="1952625"/>
                            <a:ext cx="3075940" cy="2409190"/>
                          </a:xfrm>
                          <a:prstGeom prst="rect">
                            <a:avLst/>
                          </a:prstGeom>
                        </pic:spPr>
                      </pic:pic>
                    </wpg:wgp>
                  </a:graphicData>
                </a:graphic>
              </wp:anchor>
            </w:drawing>
          </mc:Choice>
          <mc:Fallback>
            <w:pict>
              <v:group w14:anchorId="7B2D5094" id="Group 15" o:spid="_x0000_s1026" style="position:absolute;margin-left:-.25pt;margin-top:32.05pt;width:428.2pt;height:345pt;z-index:251662336" coordsize="54381,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">
                <v:group id="Group 11" o:spid="_x0000_s1027" style="position:absolute;width:21907;height:43815" coordsize="21907,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2" o:spid="_x0000_s1028" type="#_x0000_t75" style="position:absolute;width:21907;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">
                    <v:imagedata r:id="rId72" o:title=""/>
                  </v:shape>
                  <v:rect id="Rectangle 10" o:spid="_x0000_s1029" style="position:absolute;left:7048;top:34290;width:8001;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" filled="f" strokecolor="#70ad47 [3209]" strokeweight="1pt"/>
                </v:group>
                <v:shape id="Picture 12" o:spid="_x0000_s1030" type="#_x0000_t75" style="position:absolute;left:23622;top:19526;width:30759;height:2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">
                  <v:imagedata r:id="rId73" o:title=""/>
                </v:shape>
                <w10:wrap type="topAndBottom"/>
              </v:group>
            </w:pict>
          </mc:Fallback>
        </mc:AlternateContent>
      </w:r>
      <w:r w:rsidR="003D3E6A">
        <w:rPr>
          <w:lang w:val="en-US"/>
        </w:rPr>
        <w:t>Giao diện</w:t>
      </w:r>
    </w:p>
    <w:p w14:paraId="3B90F156" w14:textId="0A979654" w:rsidR="003D3E6A" w:rsidRDefault="0070756E" w:rsidP="00E6227B">
      <w:pPr>
        <w:pStyle w:val="Heading5"/>
        <w:spacing w:line="276" w:lineRule="auto"/>
        <w:rPr>
          <w:lang w:val="en-US"/>
        </w:rPr>
        <w:pPrChange w:id="13820" w:author="phuong vu" w:date="2018-11-23T13:48:00Z">
          <w:pPr>
            <w:pStyle w:val="Heading5"/>
          </w:pPr>
        </w:pPrChange>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3D5A3C" w14:paraId="381BF050" w14:textId="77777777" w:rsidTr="00E4365A">
        <w:tc>
          <w:tcPr>
            <w:tcW w:w="805" w:type="dxa"/>
            <w:vAlign w:val="center"/>
          </w:tcPr>
          <w:p w14:paraId="50DDDA88" w14:textId="77777777" w:rsidR="003D5A3C" w:rsidRPr="007F1EF1" w:rsidRDefault="003D5A3C" w:rsidP="00E6227B">
            <w:pPr>
              <w:spacing w:line="276" w:lineRule="auto"/>
              <w:jc w:val="center"/>
              <w:rPr>
                <w:b/>
                <w:lang w:val="en-US"/>
              </w:rPr>
              <w:pPrChange w:id="13821" w:author="phuong vu" w:date="2018-11-23T13:48:00Z">
                <w:pPr>
                  <w:spacing w:line="360" w:lineRule="auto"/>
                  <w:jc w:val="center"/>
                </w:pPr>
              </w:pPrChange>
            </w:pPr>
            <w:r w:rsidRPr="007F1EF1">
              <w:rPr>
                <w:b/>
                <w:lang w:val="en-US"/>
              </w:rPr>
              <w:t>STT</w:t>
            </w:r>
          </w:p>
        </w:tc>
        <w:tc>
          <w:tcPr>
            <w:tcW w:w="1980" w:type="dxa"/>
            <w:vAlign w:val="center"/>
          </w:tcPr>
          <w:p w14:paraId="6A15696C" w14:textId="77777777" w:rsidR="003D5A3C" w:rsidRPr="007F1EF1" w:rsidRDefault="003D5A3C" w:rsidP="00E6227B">
            <w:pPr>
              <w:spacing w:line="276" w:lineRule="auto"/>
              <w:jc w:val="center"/>
              <w:rPr>
                <w:b/>
                <w:lang w:val="en-US"/>
              </w:rPr>
              <w:pPrChange w:id="13822" w:author="phuong vu" w:date="2018-11-23T13:48:00Z">
                <w:pPr>
                  <w:spacing w:line="360" w:lineRule="auto"/>
                  <w:jc w:val="center"/>
                </w:pPr>
              </w:pPrChange>
            </w:pPr>
            <w:r w:rsidRPr="007F1EF1">
              <w:rPr>
                <w:b/>
                <w:lang w:val="en-US"/>
              </w:rPr>
              <w:t>Loại điều khiển</w:t>
            </w:r>
          </w:p>
        </w:tc>
        <w:tc>
          <w:tcPr>
            <w:tcW w:w="2970" w:type="dxa"/>
            <w:vAlign w:val="center"/>
          </w:tcPr>
          <w:p w14:paraId="527A4227" w14:textId="77777777" w:rsidR="003D5A3C" w:rsidRPr="007F1EF1" w:rsidRDefault="003D5A3C" w:rsidP="00E6227B">
            <w:pPr>
              <w:spacing w:line="276" w:lineRule="auto"/>
              <w:jc w:val="center"/>
              <w:rPr>
                <w:b/>
                <w:lang w:val="en-US"/>
              </w:rPr>
              <w:pPrChange w:id="13823" w:author="phuong vu" w:date="2018-11-23T13:48:00Z">
                <w:pPr>
                  <w:spacing w:line="360" w:lineRule="auto"/>
                  <w:jc w:val="center"/>
                </w:pPr>
              </w:pPrChange>
            </w:pPr>
            <w:r w:rsidRPr="007F1EF1">
              <w:rPr>
                <w:b/>
                <w:lang w:val="en-US"/>
              </w:rPr>
              <w:t>Nội dung thực hiện</w:t>
            </w:r>
          </w:p>
        </w:tc>
        <w:tc>
          <w:tcPr>
            <w:tcW w:w="1266" w:type="dxa"/>
            <w:vAlign w:val="center"/>
          </w:tcPr>
          <w:p w14:paraId="3748BDEA" w14:textId="77777777" w:rsidR="003D5A3C" w:rsidRPr="007F1EF1" w:rsidRDefault="003D5A3C" w:rsidP="00E6227B">
            <w:pPr>
              <w:spacing w:line="276" w:lineRule="auto"/>
              <w:jc w:val="center"/>
              <w:rPr>
                <w:b/>
                <w:lang w:val="en-US"/>
              </w:rPr>
              <w:pPrChange w:id="13824" w:author="phuong vu" w:date="2018-11-23T13:48:00Z">
                <w:pPr>
                  <w:spacing w:line="360" w:lineRule="auto"/>
                  <w:jc w:val="center"/>
                </w:pPr>
              </w:pPrChange>
            </w:pPr>
            <w:r w:rsidRPr="007F1EF1">
              <w:rPr>
                <w:b/>
                <w:lang w:val="en-US"/>
              </w:rPr>
              <w:t>Giá trị mặc định</w:t>
            </w:r>
          </w:p>
        </w:tc>
        <w:tc>
          <w:tcPr>
            <w:tcW w:w="1756" w:type="dxa"/>
            <w:vAlign w:val="center"/>
          </w:tcPr>
          <w:p w14:paraId="7CAA9B7C" w14:textId="77777777" w:rsidR="003D5A3C" w:rsidRPr="007F1EF1" w:rsidRDefault="003D5A3C" w:rsidP="00E6227B">
            <w:pPr>
              <w:spacing w:line="276" w:lineRule="auto"/>
              <w:jc w:val="center"/>
              <w:rPr>
                <w:b/>
                <w:lang w:val="en-US"/>
              </w:rPr>
              <w:pPrChange w:id="13825" w:author="phuong vu" w:date="2018-11-23T13:48:00Z">
                <w:pPr>
                  <w:spacing w:line="360" w:lineRule="auto"/>
                  <w:jc w:val="center"/>
                </w:pPr>
              </w:pPrChange>
            </w:pPr>
            <w:r w:rsidRPr="007F1EF1">
              <w:rPr>
                <w:b/>
                <w:lang w:val="en-US"/>
              </w:rPr>
              <w:t>Lưu ý</w:t>
            </w:r>
          </w:p>
        </w:tc>
      </w:tr>
      <w:tr w:rsidR="003D5A3C" w14:paraId="4D4D2B70" w14:textId="77777777" w:rsidTr="00E4365A">
        <w:tc>
          <w:tcPr>
            <w:tcW w:w="805" w:type="dxa"/>
          </w:tcPr>
          <w:p w14:paraId="22DF081A" w14:textId="77777777" w:rsidR="003D5A3C" w:rsidRDefault="003D5A3C" w:rsidP="00E6227B">
            <w:pPr>
              <w:spacing w:line="276" w:lineRule="auto"/>
              <w:jc w:val="center"/>
              <w:rPr>
                <w:lang w:val="en-US"/>
              </w:rPr>
              <w:pPrChange w:id="13826" w:author="phuong vu" w:date="2018-11-23T13:48:00Z">
                <w:pPr>
                  <w:spacing w:line="360" w:lineRule="auto"/>
                  <w:jc w:val="center"/>
                </w:pPr>
              </w:pPrChange>
            </w:pPr>
            <w:r>
              <w:rPr>
                <w:lang w:val="en-US"/>
              </w:rPr>
              <w:t>1</w:t>
            </w:r>
          </w:p>
        </w:tc>
        <w:tc>
          <w:tcPr>
            <w:tcW w:w="1980" w:type="dxa"/>
          </w:tcPr>
          <w:p w14:paraId="61469B85" w14:textId="0FB80F43" w:rsidR="003D5A3C" w:rsidRDefault="003D5A3C" w:rsidP="00E6227B">
            <w:pPr>
              <w:spacing w:line="276" w:lineRule="auto"/>
              <w:rPr>
                <w:lang w:val="en-US"/>
              </w:rPr>
              <w:pPrChange w:id="13827" w:author="phuong vu" w:date="2018-11-23T13:48:00Z">
                <w:pPr>
                  <w:spacing w:line="360" w:lineRule="auto"/>
                </w:pPr>
              </w:pPrChange>
            </w:pPr>
            <w:r>
              <w:rPr>
                <w:lang w:val="en-US"/>
              </w:rPr>
              <w:t>floatingButon</w:t>
            </w:r>
          </w:p>
        </w:tc>
        <w:tc>
          <w:tcPr>
            <w:tcW w:w="2970" w:type="dxa"/>
          </w:tcPr>
          <w:p w14:paraId="6CC9217E" w14:textId="002FB544" w:rsidR="003D5A3C" w:rsidRDefault="003D5A3C" w:rsidP="00E6227B">
            <w:pPr>
              <w:spacing w:line="276" w:lineRule="auto"/>
              <w:rPr>
                <w:lang w:val="en-US"/>
              </w:rPr>
              <w:pPrChange w:id="13828" w:author="phuong vu" w:date="2018-11-23T13:48:00Z">
                <w:pPr>
                  <w:spacing w:line="360" w:lineRule="auto"/>
                </w:pPr>
              </w:pPrChange>
            </w:pPr>
            <w:r>
              <w:rPr>
                <w:lang w:val="en-US"/>
              </w:rPr>
              <w:t>Đăng xuất</w:t>
            </w:r>
          </w:p>
        </w:tc>
        <w:tc>
          <w:tcPr>
            <w:tcW w:w="1266" w:type="dxa"/>
          </w:tcPr>
          <w:p w14:paraId="7B16D95A" w14:textId="77777777" w:rsidR="003D5A3C" w:rsidRDefault="003D5A3C" w:rsidP="00E6227B">
            <w:pPr>
              <w:spacing w:line="276" w:lineRule="auto"/>
              <w:rPr>
                <w:lang w:val="en-US"/>
              </w:rPr>
              <w:pPrChange w:id="13829" w:author="phuong vu" w:date="2018-11-23T13:48:00Z">
                <w:pPr>
                  <w:spacing w:line="360" w:lineRule="auto"/>
                </w:pPr>
              </w:pPrChange>
            </w:pPr>
          </w:p>
        </w:tc>
        <w:tc>
          <w:tcPr>
            <w:tcW w:w="1756" w:type="dxa"/>
          </w:tcPr>
          <w:p w14:paraId="369D5831" w14:textId="77777777" w:rsidR="003D5A3C" w:rsidRDefault="003D5A3C" w:rsidP="00E6227B">
            <w:pPr>
              <w:spacing w:line="276" w:lineRule="auto"/>
              <w:rPr>
                <w:lang w:val="en-US"/>
              </w:rPr>
              <w:pPrChange w:id="13830" w:author="phuong vu" w:date="2018-11-23T13:48:00Z">
                <w:pPr>
                  <w:spacing w:line="360" w:lineRule="auto"/>
                </w:pPr>
              </w:pPrChange>
            </w:pPr>
          </w:p>
        </w:tc>
      </w:tr>
      <w:tr w:rsidR="003D5A3C" w14:paraId="465A3CD7" w14:textId="77777777" w:rsidTr="00E4365A">
        <w:tc>
          <w:tcPr>
            <w:tcW w:w="805" w:type="dxa"/>
          </w:tcPr>
          <w:p w14:paraId="24884726" w14:textId="77777777" w:rsidR="003D5A3C" w:rsidRDefault="003D5A3C" w:rsidP="00E6227B">
            <w:pPr>
              <w:spacing w:line="276" w:lineRule="auto"/>
              <w:jc w:val="center"/>
              <w:rPr>
                <w:lang w:val="en-US"/>
              </w:rPr>
              <w:pPrChange w:id="13831" w:author="phuong vu" w:date="2018-11-23T13:48:00Z">
                <w:pPr>
                  <w:spacing w:line="360" w:lineRule="auto"/>
                  <w:jc w:val="center"/>
                </w:pPr>
              </w:pPrChange>
            </w:pPr>
            <w:r>
              <w:rPr>
                <w:lang w:val="en-US"/>
              </w:rPr>
              <w:t>2</w:t>
            </w:r>
          </w:p>
        </w:tc>
        <w:tc>
          <w:tcPr>
            <w:tcW w:w="1980" w:type="dxa"/>
          </w:tcPr>
          <w:p w14:paraId="1B1E4005" w14:textId="5CB67245" w:rsidR="003D5A3C" w:rsidRDefault="003D5A3C" w:rsidP="00E6227B">
            <w:pPr>
              <w:spacing w:line="276" w:lineRule="auto"/>
              <w:rPr>
                <w:lang w:val="en-US"/>
              </w:rPr>
              <w:pPrChange w:id="13832" w:author="phuong vu" w:date="2018-11-23T13:48:00Z">
                <w:pPr>
                  <w:spacing w:line="360" w:lineRule="auto"/>
                </w:pPr>
              </w:pPrChange>
            </w:pPr>
            <w:r>
              <w:rPr>
                <w:lang w:val="en-US"/>
              </w:rPr>
              <w:t>Link</w:t>
            </w:r>
          </w:p>
        </w:tc>
        <w:tc>
          <w:tcPr>
            <w:tcW w:w="2970" w:type="dxa"/>
          </w:tcPr>
          <w:p w14:paraId="728AB0AB" w14:textId="5BFAFBA1" w:rsidR="003D5A3C" w:rsidRDefault="003D5A3C" w:rsidP="00E6227B">
            <w:pPr>
              <w:spacing w:line="276" w:lineRule="auto"/>
              <w:rPr>
                <w:lang w:val="en-US"/>
              </w:rPr>
              <w:pPrChange w:id="13833" w:author="phuong vu" w:date="2018-11-23T13:48:00Z">
                <w:pPr>
                  <w:spacing w:line="360" w:lineRule="auto"/>
                </w:pPr>
              </w:pPrChange>
            </w:pPr>
            <w:r>
              <w:rPr>
                <w:lang w:val="en-US"/>
              </w:rPr>
              <w:t>Đăng xuất</w:t>
            </w:r>
          </w:p>
        </w:tc>
        <w:tc>
          <w:tcPr>
            <w:tcW w:w="1266" w:type="dxa"/>
          </w:tcPr>
          <w:p w14:paraId="4DA87A72" w14:textId="77777777" w:rsidR="003D5A3C" w:rsidRDefault="003D5A3C" w:rsidP="00E6227B">
            <w:pPr>
              <w:spacing w:line="276" w:lineRule="auto"/>
              <w:rPr>
                <w:lang w:val="en-US"/>
              </w:rPr>
              <w:pPrChange w:id="13834" w:author="phuong vu" w:date="2018-11-23T13:48:00Z">
                <w:pPr>
                  <w:spacing w:line="360" w:lineRule="auto"/>
                </w:pPr>
              </w:pPrChange>
            </w:pPr>
          </w:p>
        </w:tc>
        <w:tc>
          <w:tcPr>
            <w:tcW w:w="1756" w:type="dxa"/>
          </w:tcPr>
          <w:p w14:paraId="536E37A9" w14:textId="77777777" w:rsidR="003D5A3C" w:rsidRDefault="003D5A3C" w:rsidP="00E6227B">
            <w:pPr>
              <w:spacing w:line="276" w:lineRule="auto"/>
              <w:rPr>
                <w:lang w:val="en-US"/>
              </w:rPr>
              <w:pPrChange w:id="13835" w:author="phuong vu" w:date="2018-11-23T13:48:00Z">
                <w:pPr>
                  <w:spacing w:line="360" w:lineRule="auto"/>
                </w:pPr>
              </w:pPrChange>
            </w:pPr>
          </w:p>
        </w:tc>
      </w:tr>
    </w:tbl>
    <w:p w14:paraId="746ECECF" w14:textId="77777777" w:rsidR="003D5A3C" w:rsidRPr="00D3179D" w:rsidRDefault="003D5A3C" w:rsidP="00E6227B">
      <w:pPr>
        <w:spacing w:line="276" w:lineRule="auto"/>
        <w:rPr>
          <w:lang w:val="en-US"/>
        </w:rPr>
        <w:pPrChange w:id="13836" w:author="phuong vu" w:date="2018-11-23T13:48:00Z">
          <w:pPr/>
        </w:pPrChange>
      </w:pPr>
    </w:p>
    <w:p w14:paraId="44FA1B3B" w14:textId="57BCA9E0" w:rsidR="00755C63" w:rsidRDefault="00755C63" w:rsidP="00E6227B">
      <w:pPr>
        <w:pStyle w:val="Heading5"/>
        <w:spacing w:line="276" w:lineRule="auto"/>
        <w:rPr>
          <w:lang w:val="en-US"/>
        </w:rPr>
        <w:pPrChange w:id="13837" w:author="phuong vu" w:date="2018-11-23T13:48:00Z">
          <w:pPr>
            <w:pStyle w:val="Heading5"/>
          </w:pPr>
        </w:pPrChange>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755C63" w14:paraId="52BD1F2F" w14:textId="77777777" w:rsidTr="00E4365A">
        <w:tc>
          <w:tcPr>
            <w:tcW w:w="805" w:type="dxa"/>
            <w:vMerge w:val="restart"/>
            <w:vAlign w:val="center"/>
          </w:tcPr>
          <w:p w14:paraId="7119C398" w14:textId="77777777" w:rsidR="00755C63" w:rsidRPr="007F1EF1" w:rsidRDefault="00755C63" w:rsidP="00E6227B">
            <w:pPr>
              <w:spacing w:line="276" w:lineRule="auto"/>
              <w:jc w:val="center"/>
              <w:rPr>
                <w:b/>
                <w:lang w:val="en-US"/>
              </w:rPr>
              <w:pPrChange w:id="13838" w:author="phuong vu" w:date="2018-11-23T13:48:00Z">
                <w:pPr>
                  <w:spacing w:line="360" w:lineRule="auto"/>
                  <w:jc w:val="center"/>
                </w:pPr>
              </w:pPrChange>
            </w:pPr>
            <w:r w:rsidRPr="007F1EF1">
              <w:rPr>
                <w:b/>
                <w:lang w:val="en-US"/>
              </w:rPr>
              <w:t>STT</w:t>
            </w:r>
          </w:p>
        </w:tc>
        <w:tc>
          <w:tcPr>
            <w:tcW w:w="2120" w:type="dxa"/>
            <w:vMerge w:val="restart"/>
            <w:vAlign w:val="center"/>
          </w:tcPr>
          <w:p w14:paraId="04719330" w14:textId="77777777" w:rsidR="00755C63" w:rsidRPr="007F1EF1" w:rsidRDefault="00755C63" w:rsidP="00E6227B">
            <w:pPr>
              <w:spacing w:line="276" w:lineRule="auto"/>
              <w:jc w:val="center"/>
              <w:rPr>
                <w:b/>
                <w:lang w:val="en-US"/>
              </w:rPr>
              <w:pPrChange w:id="13839" w:author="phuong vu" w:date="2018-11-23T13:48:00Z">
                <w:pPr>
                  <w:spacing w:line="360" w:lineRule="auto"/>
                  <w:jc w:val="center"/>
                </w:pPr>
              </w:pPrChange>
            </w:pPr>
            <w:r w:rsidRPr="007F1EF1">
              <w:rPr>
                <w:b/>
                <w:lang w:val="en-US"/>
              </w:rPr>
              <w:t>Tên bảng/</w:t>
            </w:r>
          </w:p>
          <w:p w14:paraId="14283A62" w14:textId="77777777" w:rsidR="00755C63" w:rsidRPr="007F1EF1" w:rsidRDefault="00755C63" w:rsidP="00E6227B">
            <w:pPr>
              <w:spacing w:line="276" w:lineRule="auto"/>
              <w:jc w:val="center"/>
              <w:rPr>
                <w:b/>
                <w:lang w:val="en-US"/>
              </w:rPr>
              <w:pPrChange w:id="13840" w:author="phuong vu" w:date="2018-11-23T13:48:00Z">
                <w:pPr>
                  <w:spacing w:line="360" w:lineRule="auto"/>
                  <w:jc w:val="center"/>
                </w:pPr>
              </w:pPrChange>
            </w:pPr>
            <w:r w:rsidRPr="007F1EF1">
              <w:rPr>
                <w:b/>
                <w:lang w:val="en-US"/>
              </w:rPr>
              <w:lastRenderedPageBreak/>
              <w:t>Cấu tr</w:t>
            </w:r>
            <w:r>
              <w:rPr>
                <w:b/>
                <w:lang w:val="en-US"/>
              </w:rPr>
              <w:t>ú</w:t>
            </w:r>
            <w:r w:rsidRPr="007F1EF1">
              <w:rPr>
                <w:b/>
                <w:lang w:val="en-US"/>
              </w:rPr>
              <w:t>c dữ liệu</w:t>
            </w:r>
          </w:p>
        </w:tc>
        <w:tc>
          <w:tcPr>
            <w:tcW w:w="5852" w:type="dxa"/>
            <w:gridSpan w:val="4"/>
            <w:vAlign w:val="center"/>
          </w:tcPr>
          <w:p w14:paraId="66547FF1" w14:textId="77777777" w:rsidR="00755C63" w:rsidRPr="007F1EF1" w:rsidRDefault="00755C63" w:rsidP="00E6227B">
            <w:pPr>
              <w:spacing w:line="276" w:lineRule="auto"/>
              <w:jc w:val="center"/>
              <w:rPr>
                <w:b/>
                <w:lang w:val="en-US"/>
              </w:rPr>
              <w:pPrChange w:id="13841" w:author="phuong vu" w:date="2018-11-23T13:48:00Z">
                <w:pPr>
                  <w:spacing w:line="360" w:lineRule="auto"/>
                  <w:jc w:val="center"/>
                </w:pPr>
              </w:pPrChange>
            </w:pPr>
            <w:r w:rsidRPr="007F1EF1">
              <w:rPr>
                <w:b/>
                <w:lang w:val="en-US"/>
              </w:rPr>
              <w:lastRenderedPageBreak/>
              <w:t>Phương thức</w:t>
            </w:r>
          </w:p>
        </w:tc>
      </w:tr>
      <w:tr w:rsidR="00755C63" w14:paraId="66C9D894" w14:textId="77777777" w:rsidTr="00E4365A">
        <w:tc>
          <w:tcPr>
            <w:tcW w:w="805" w:type="dxa"/>
            <w:vMerge/>
            <w:vAlign w:val="center"/>
          </w:tcPr>
          <w:p w14:paraId="3C6237B9" w14:textId="77777777" w:rsidR="00755C63" w:rsidRPr="007F1EF1" w:rsidRDefault="00755C63" w:rsidP="00E6227B">
            <w:pPr>
              <w:spacing w:line="276" w:lineRule="auto"/>
              <w:jc w:val="center"/>
              <w:rPr>
                <w:b/>
                <w:lang w:val="en-US"/>
              </w:rPr>
              <w:pPrChange w:id="13842" w:author="phuong vu" w:date="2018-11-23T13:48:00Z">
                <w:pPr>
                  <w:spacing w:line="360" w:lineRule="auto"/>
                  <w:jc w:val="center"/>
                </w:pPr>
              </w:pPrChange>
            </w:pPr>
          </w:p>
        </w:tc>
        <w:tc>
          <w:tcPr>
            <w:tcW w:w="2120" w:type="dxa"/>
            <w:vMerge/>
            <w:vAlign w:val="center"/>
          </w:tcPr>
          <w:p w14:paraId="1F009265" w14:textId="77777777" w:rsidR="00755C63" w:rsidRPr="007F1EF1" w:rsidRDefault="00755C63" w:rsidP="00E6227B">
            <w:pPr>
              <w:spacing w:line="276" w:lineRule="auto"/>
              <w:jc w:val="center"/>
              <w:rPr>
                <w:b/>
                <w:lang w:val="en-US"/>
              </w:rPr>
              <w:pPrChange w:id="13843" w:author="phuong vu" w:date="2018-11-23T13:48:00Z">
                <w:pPr>
                  <w:spacing w:line="360" w:lineRule="auto"/>
                  <w:jc w:val="center"/>
                </w:pPr>
              </w:pPrChange>
            </w:pPr>
          </w:p>
        </w:tc>
        <w:tc>
          <w:tcPr>
            <w:tcW w:w="1463" w:type="dxa"/>
            <w:vAlign w:val="center"/>
          </w:tcPr>
          <w:p w14:paraId="73FCEC87" w14:textId="77777777" w:rsidR="00755C63" w:rsidRPr="007F1EF1" w:rsidRDefault="00755C63" w:rsidP="00E6227B">
            <w:pPr>
              <w:spacing w:line="276" w:lineRule="auto"/>
              <w:jc w:val="center"/>
              <w:rPr>
                <w:b/>
                <w:lang w:val="en-US"/>
              </w:rPr>
              <w:pPrChange w:id="13844" w:author="phuong vu" w:date="2018-11-23T13:48:00Z">
                <w:pPr>
                  <w:spacing w:line="360" w:lineRule="auto"/>
                  <w:jc w:val="center"/>
                </w:pPr>
              </w:pPrChange>
            </w:pPr>
            <w:r w:rsidRPr="007F1EF1">
              <w:rPr>
                <w:b/>
                <w:lang w:val="en-US"/>
              </w:rPr>
              <w:t>Thêm</w:t>
            </w:r>
          </w:p>
        </w:tc>
        <w:tc>
          <w:tcPr>
            <w:tcW w:w="1463" w:type="dxa"/>
            <w:vAlign w:val="center"/>
          </w:tcPr>
          <w:p w14:paraId="490AEDF4" w14:textId="77777777" w:rsidR="00755C63" w:rsidRPr="007F1EF1" w:rsidRDefault="00755C63" w:rsidP="00E6227B">
            <w:pPr>
              <w:spacing w:line="276" w:lineRule="auto"/>
              <w:jc w:val="center"/>
              <w:rPr>
                <w:b/>
                <w:lang w:val="en-US"/>
              </w:rPr>
              <w:pPrChange w:id="13845" w:author="phuong vu" w:date="2018-11-23T13:48:00Z">
                <w:pPr>
                  <w:spacing w:line="360" w:lineRule="auto"/>
                  <w:jc w:val="center"/>
                </w:pPr>
              </w:pPrChange>
            </w:pPr>
            <w:r w:rsidRPr="007F1EF1">
              <w:rPr>
                <w:b/>
                <w:lang w:val="en-US"/>
              </w:rPr>
              <w:t>Sửa</w:t>
            </w:r>
          </w:p>
        </w:tc>
        <w:tc>
          <w:tcPr>
            <w:tcW w:w="1463" w:type="dxa"/>
            <w:vAlign w:val="center"/>
          </w:tcPr>
          <w:p w14:paraId="43578DAC" w14:textId="77777777" w:rsidR="00755C63" w:rsidRPr="007F1EF1" w:rsidRDefault="00755C63" w:rsidP="00E6227B">
            <w:pPr>
              <w:spacing w:line="276" w:lineRule="auto"/>
              <w:jc w:val="center"/>
              <w:rPr>
                <w:b/>
                <w:lang w:val="en-US"/>
              </w:rPr>
              <w:pPrChange w:id="13846" w:author="phuong vu" w:date="2018-11-23T13:48:00Z">
                <w:pPr>
                  <w:spacing w:line="360" w:lineRule="auto"/>
                  <w:jc w:val="center"/>
                </w:pPr>
              </w:pPrChange>
            </w:pPr>
            <w:r w:rsidRPr="007F1EF1">
              <w:rPr>
                <w:b/>
                <w:lang w:val="en-US"/>
              </w:rPr>
              <w:t>Xóa</w:t>
            </w:r>
          </w:p>
        </w:tc>
        <w:tc>
          <w:tcPr>
            <w:tcW w:w="1463" w:type="dxa"/>
            <w:vAlign w:val="center"/>
          </w:tcPr>
          <w:p w14:paraId="10E2C5C5" w14:textId="77777777" w:rsidR="00755C63" w:rsidRPr="007F1EF1" w:rsidRDefault="00755C63" w:rsidP="00E6227B">
            <w:pPr>
              <w:spacing w:line="276" w:lineRule="auto"/>
              <w:jc w:val="center"/>
              <w:rPr>
                <w:b/>
                <w:lang w:val="en-US"/>
              </w:rPr>
              <w:pPrChange w:id="13847" w:author="phuong vu" w:date="2018-11-23T13:48:00Z">
                <w:pPr>
                  <w:spacing w:line="360" w:lineRule="auto"/>
                  <w:jc w:val="center"/>
                </w:pPr>
              </w:pPrChange>
            </w:pPr>
            <w:r w:rsidRPr="007F1EF1">
              <w:rPr>
                <w:b/>
                <w:lang w:val="en-US"/>
              </w:rPr>
              <w:t>Truy vấn</w:t>
            </w:r>
          </w:p>
        </w:tc>
      </w:tr>
      <w:tr w:rsidR="00755C63" w14:paraId="38383064" w14:textId="77777777" w:rsidTr="00E4365A">
        <w:tc>
          <w:tcPr>
            <w:tcW w:w="805" w:type="dxa"/>
          </w:tcPr>
          <w:p w14:paraId="68868094" w14:textId="77777777" w:rsidR="00755C63" w:rsidRDefault="00755C63" w:rsidP="00E6227B">
            <w:pPr>
              <w:spacing w:line="276" w:lineRule="auto"/>
              <w:jc w:val="center"/>
              <w:rPr>
                <w:lang w:val="en-US"/>
              </w:rPr>
              <w:pPrChange w:id="13848" w:author="phuong vu" w:date="2018-11-23T13:48:00Z">
                <w:pPr>
                  <w:spacing w:line="360" w:lineRule="auto"/>
                  <w:jc w:val="center"/>
                </w:pPr>
              </w:pPrChange>
            </w:pPr>
            <w:r>
              <w:rPr>
                <w:lang w:val="en-US"/>
              </w:rPr>
              <w:t>1</w:t>
            </w:r>
          </w:p>
        </w:tc>
        <w:tc>
          <w:tcPr>
            <w:tcW w:w="2120" w:type="dxa"/>
          </w:tcPr>
          <w:p w14:paraId="0AFF8D4E" w14:textId="7D5DAA92" w:rsidR="00755C63" w:rsidRDefault="00755C63" w:rsidP="00E6227B">
            <w:pPr>
              <w:spacing w:line="276" w:lineRule="auto"/>
              <w:rPr>
                <w:lang w:val="en-US"/>
              </w:rPr>
              <w:pPrChange w:id="13849" w:author="phuong vu" w:date="2018-11-23T13:48:00Z">
                <w:pPr>
                  <w:spacing w:line="360" w:lineRule="auto"/>
                </w:pPr>
              </w:pPrChange>
            </w:pPr>
            <w:r>
              <w:rPr>
                <w:lang w:val="en-US"/>
              </w:rPr>
              <w:t>Local Storage</w:t>
            </w:r>
          </w:p>
        </w:tc>
        <w:tc>
          <w:tcPr>
            <w:tcW w:w="1463" w:type="dxa"/>
          </w:tcPr>
          <w:p w14:paraId="08DC8D28" w14:textId="77777777" w:rsidR="00755C63" w:rsidRDefault="00755C63" w:rsidP="00E6227B">
            <w:pPr>
              <w:spacing w:line="276" w:lineRule="auto"/>
              <w:jc w:val="center"/>
              <w:rPr>
                <w:lang w:val="en-US"/>
              </w:rPr>
              <w:pPrChange w:id="13850" w:author="phuong vu" w:date="2018-11-23T13:48:00Z">
                <w:pPr>
                  <w:spacing w:line="360" w:lineRule="auto"/>
                  <w:jc w:val="center"/>
                </w:pPr>
              </w:pPrChange>
            </w:pPr>
          </w:p>
        </w:tc>
        <w:tc>
          <w:tcPr>
            <w:tcW w:w="1463" w:type="dxa"/>
          </w:tcPr>
          <w:p w14:paraId="101FE444" w14:textId="77777777" w:rsidR="00755C63" w:rsidRDefault="00755C63" w:rsidP="00E6227B">
            <w:pPr>
              <w:spacing w:line="276" w:lineRule="auto"/>
              <w:jc w:val="center"/>
              <w:rPr>
                <w:lang w:val="en-US"/>
              </w:rPr>
              <w:pPrChange w:id="13851" w:author="phuong vu" w:date="2018-11-23T13:48:00Z">
                <w:pPr>
                  <w:spacing w:line="360" w:lineRule="auto"/>
                  <w:jc w:val="center"/>
                </w:pPr>
              </w:pPrChange>
            </w:pPr>
          </w:p>
        </w:tc>
        <w:tc>
          <w:tcPr>
            <w:tcW w:w="1463" w:type="dxa"/>
          </w:tcPr>
          <w:p w14:paraId="3284C90A" w14:textId="7ECD3916" w:rsidR="00755C63" w:rsidRDefault="00755C63" w:rsidP="00E6227B">
            <w:pPr>
              <w:spacing w:line="276" w:lineRule="auto"/>
              <w:jc w:val="center"/>
              <w:rPr>
                <w:lang w:val="en-US"/>
              </w:rPr>
              <w:pPrChange w:id="13852" w:author="phuong vu" w:date="2018-11-23T13:48:00Z">
                <w:pPr>
                  <w:spacing w:line="360" w:lineRule="auto"/>
                  <w:jc w:val="center"/>
                </w:pPr>
              </w:pPrChange>
            </w:pPr>
            <w:r>
              <w:rPr>
                <w:lang w:val="en-US"/>
              </w:rPr>
              <w:t>X</w:t>
            </w:r>
          </w:p>
        </w:tc>
        <w:tc>
          <w:tcPr>
            <w:tcW w:w="1463" w:type="dxa"/>
          </w:tcPr>
          <w:p w14:paraId="2B215149" w14:textId="72161D6E" w:rsidR="00755C63" w:rsidRDefault="00755C63" w:rsidP="00E6227B">
            <w:pPr>
              <w:spacing w:line="276" w:lineRule="auto"/>
              <w:jc w:val="center"/>
              <w:rPr>
                <w:lang w:val="en-US"/>
              </w:rPr>
              <w:pPrChange w:id="13853" w:author="phuong vu" w:date="2018-11-23T13:48:00Z">
                <w:pPr>
                  <w:jc w:val="center"/>
                </w:pPr>
              </w:pPrChange>
            </w:pPr>
          </w:p>
        </w:tc>
      </w:tr>
      <w:tr w:rsidR="00755C63" w14:paraId="74F329F9" w14:textId="77777777" w:rsidTr="00E4365A">
        <w:tc>
          <w:tcPr>
            <w:tcW w:w="805" w:type="dxa"/>
          </w:tcPr>
          <w:p w14:paraId="5EA5421F" w14:textId="77777777" w:rsidR="00755C63" w:rsidRDefault="00755C63" w:rsidP="00E6227B">
            <w:pPr>
              <w:spacing w:line="276" w:lineRule="auto"/>
              <w:jc w:val="center"/>
              <w:rPr>
                <w:lang w:val="en-US"/>
              </w:rPr>
              <w:pPrChange w:id="13854" w:author="phuong vu" w:date="2018-11-23T13:48:00Z">
                <w:pPr>
                  <w:spacing w:line="360" w:lineRule="auto"/>
                  <w:jc w:val="center"/>
                </w:pPr>
              </w:pPrChange>
            </w:pPr>
            <w:r>
              <w:rPr>
                <w:lang w:val="en-US"/>
              </w:rPr>
              <w:t>2</w:t>
            </w:r>
          </w:p>
        </w:tc>
        <w:tc>
          <w:tcPr>
            <w:tcW w:w="2120" w:type="dxa"/>
          </w:tcPr>
          <w:p w14:paraId="04E67848" w14:textId="78C94A5F" w:rsidR="00755C63" w:rsidRDefault="00755C63" w:rsidP="00E6227B">
            <w:pPr>
              <w:spacing w:line="276" w:lineRule="auto"/>
              <w:rPr>
                <w:lang w:val="en-US"/>
              </w:rPr>
              <w:pPrChange w:id="13855" w:author="phuong vu" w:date="2018-11-23T13:48:00Z">
                <w:pPr>
                  <w:spacing w:line="360" w:lineRule="auto"/>
                </w:pPr>
              </w:pPrChange>
            </w:pPr>
            <w:r>
              <w:rPr>
                <w:lang w:val="en-US"/>
              </w:rPr>
              <w:t>Share Preferences</w:t>
            </w:r>
          </w:p>
        </w:tc>
        <w:tc>
          <w:tcPr>
            <w:tcW w:w="1463" w:type="dxa"/>
          </w:tcPr>
          <w:p w14:paraId="18A10D8B" w14:textId="77777777" w:rsidR="00755C63" w:rsidRDefault="00755C63" w:rsidP="00E6227B">
            <w:pPr>
              <w:spacing w:line="276" w:lineRule="auto"/>
              <w:jc w:val="center"/>
              <w:rPr>
                <w:lang w:val="en-US"/>
              </w:rPr>
              <w:pPrChange w:id="13856" w:author="phuong vu" w:date="2018-11-23T13:48:00Z">
                <w:pPr>
                  <w:spacing w:line="360" w:lineRule="auto"/>
                  <w:jc w:val="center"/>
                </w:pPr>
              </w:pPrChange>
            </w:pPr>
          </w:p>
        </w:tc>
        <w:tc>
          <w:tcPr>
            <w:tcW w:w="1463" w:type="dxa"/>
          </w:tcPr>
          <w:p w14:paraId="7591477D" w14:textId="77777777" w:rsidR="00755C63" w:rsidRDefault="00755C63" w:rsidP="00E6227B">
            <w:pPr>
              <w:spacing w:line="276" w:lineRule="auto"/>
              <w:jc w:val="center"/>
              <w:rPr>
                <w:lang w:val="en-US"/>
              </w:rPr>
              <w:pPrChange w:id="13857" w:author="phuong vu" w:date="2018-11-23T13:48:00Z">
                <w:pPr>
                  <w:spacing w:line="360" w:lineRule="auto"/>
                  <w:jc w:val="center"/>
                </w:pPr>
              </w:pPrChange>
            </w:pPr>
          </w:p>
        </w:tc>
        <w:tc>
          <w:tcPr>
            <w:tcW w:w="1463" w:type="dxa"/>
          </w:tcPr>
          <w:p w14:paraId="617076E0" w14:textId="2213F894" w:rsidR="00755C63" w:rsidRDefault="00755C63" w:rsidP="00E6227B">
            <w:pPr>
              <w:spacing w:line="276" w:lineRule="auto"/>
              <w:jc w:val="center"/>
              <w:rPr>
                <w:lang w:val="en-US"/>
              </w:rPr>
              <w:pPrChange w:id="13858" w:author="phuong vu" w:date="2018-11-23T13:48:00Z">
                <w:pPr>
                  <w:spacing w:line="360" w:lineRule="auto"/>
                  <w:jc w:val="center"/>
                </w:pPr>
              </w:pPrChange>
            </w:pPr>
            <w:r>
              <w:rPr>
                <w:lang w:val="en-US"/>
              </w:rPr>
              <w:t>X</w:t>
            </w:r>
          </w:p>
        </w:tc>
        <w:tc>
          <w:tcPr>
            <w:tcW w:w="1463" w:type="dxa"/>
          </w:tcPr>
          <w:p w14:paraId="328D61F1" w14:textId="5574029D" w:rsidR="00755C63" w:rsidRDefault="00755C63" w:rsidP="00E6227B">
            <w:pPr>
              <w:spacing w:line="276" w:lineRule="auto"/>
              <w:jc w:val="center"/>
              <w:rPr>
                <w:lang w:val="en-US"/>
              </w:rPr>
              <w:pPrChange w:id="13859" w:author="phuong vu" w:date="2018-11-23T13:48:00Z">
                <w:pPr>
                  <w:jc w:val="center"/>
                </w:pPr>
              </w:pPrChange>
            </w:pPr>
          </w:p>
        </w:tc>
      </w:tr>
    </w:tbl>
    <w:p w14:paraId="7BCDE8F0" w14:textId="77777777" w:rsidR="00755C63" w:rsidRPr="00D3179D" w:rsidRDefault="00755C63" w:rsidP="00E6227B">
      <w:pPr>
        <w:spacing w:line="276" w:lineRule="auto"/>
        <w:rPr>
          <w:lang w:val="en-US"/>
        </w:rPr>
        <w:pPrChange w:id="13860" w:author="phuong vu" w:date="2018-11-23T13:48:00Z">
          <w:pPr/>
        </w:pPrChange>
      </w:pPr>
    </w:p>
    <w:p w14:paraId="1466F76B" w14:textId="04978C9D" w:rsidR="0070756E" w:rsidRDefault="0070756E" w:rsidP="00E6227B">
      <w:pPr>
        <w:pStyle w:val="Heading5"/>
        <w:spacing w:line="276" w:lineRule="auto"/>
        <w:rPr>
          <w:lang w:val="en-US"/>
        </w:rPr>
        <w:pPrChange w:id="13861" w:author="phuong vu" w:date="2018-11-23T13:48:00Z">
          <w:pPr>
            <w:pStyle w:val="Heading5"/>
          </w:pPr>
        </w:pPrChange>
      </w:pPr>
      <w:r>
        <w:rPr>
          <w:lang w:val="en-US"/>
        </w:rPr>
        <w:t>Cách xử lí</w:t>
      </w:r>
    </w:p>
    <w:p w14:paraId="7A54B7D0" w14:textId="77777777" w:rsidR="00282E77" w:rsidRDefault="00282E77" w:rsidP="00E6227B">
      <w:pPr>
        <w:keepNext/>
        <w:spacing w:line="276" w:lineRule="auto"/>
        <w:jc w:val="center"/>
        <w:pPrChange w:id="13862" w:author="phuong vu" w:date="2018-11-23T13:48:00Z">
          <w:pPr>
            <w:keepNext/>
            <w:jc w:val="center"/>
          </w:pPr>
        </w:pPrChange>
      </w:pPr>
      <w:r w:rsidRPr="00282E77">
        <w:rPr>
          <w:noProof/>
          <w:lang w:val="en-US"/>
        </w:rPr>
        <w:drawing>
          <wp:inline distT="0" distB="0" distL="0" distR="0" wp14:anchorId="4D01AB39" wp14:editId="16069A44">
            <wp:extent cx="1619250" cy="3419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19250" cy="3419475"/>
                    </a:xfrm>
                    <a:prstGeom prst="rect">
                      <a:avLst/>
                    </a:prstGeom>
                    <a:noFill/>
                    <a:ln>
                      <a:noFill/>
                    </a:ln>
                  </pic:spPr>
                </pic:pic>
              </a:graphicData>
            </a:graphic>
          </wp:inline>
        </w:drawing>
      </w:r>
    </w:p>
    <w:p w14:paraId="69F1FC2A" w14:textId="38FADBE8" w:rsidR="006F77C5" w:rsidRPr="00E4365A" w:rsidRDefault="00282E77" w:rsidP="00E6227B">
      <w:pPr>
        <w:pStyle w:val="Caption"/>
        <w:spacing w:line="276" w:lineRule="auto"/>
        <w:rPr>
          <w:szCs w:val="26"/>
          <w:lang w:val="en-US"/>
        </w:rPr>
        <w:pPrChange w:id="13863" w:author="phuong vu" w:date="2018-11-23T13:48:00Z">
          <w:pPr>
            <w:pStyle w:val="Caption"/>
          </w:pPr>
        </w:pPrChange>
      </w:pPr>
      <w:bookmarkStart w:id="13864" w:name="_Toc530662959"/>
      <w:r w:rsidRPr="00E4365A">
        <w:rPr>
          <w:szCs w:val="26"/>
        </w:rPr>
        <w:t xml:space="preserve">Hình </w:t>
      </w:r>
      <w:ins w:id="13865"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13866"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13867" w:author="phuong vu" w:date="2018-11-22T18:14:00Z">
        <w:r w:rsidR="00627671">
          <w:rPr>
            <w:noProof/>
            <w:szCs w:val="26"/>
          </w:rPr>
          <w:t>32</w:t>
        </w:r>
        <w:r w:rsidR="00627671">
          <w:rPr>
            <w:szCs w:val="26"/>
          </w:rPr>
          <w:fldChar w:fldCharType="end"/>
        </w:r>
      </w:ins>
      <w:del w:id="13868"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24</w:delText>
        </w:r>
        <w:r w:rsidR="006C103E" w:rsidDel="00EC5005">
          <w:rPr>
            <w:szCs w:val="26"/>
          </w:rPr>
          <w:fldChar w:fldCharType="end"/>
        </w:r>
      </w:del>
      <w:r w:rsidRPr="00E4365A">
        <w:rPr>
          <w:szCs w:val="26"/>
          <w:lang w:val="en-US"/>
        </w:rPr>
        <w:t xml:space="preserve"> Sơ đồ xử lí đăng xuất</w:t>
      </w:r>
      <w:bookmarkEnd w:id="13864"/>
    </w:p>
    <w:p w14:paraId="4CDC644F" w14:textId="6DF1E2B1" w:rsidR="00A61DB2" w:rsidRDefault="00A61DB2" w:rsidP="00E6227B">
      <w:pPr>
        <w:pStyle w:val="Heading4"/>
        <w:spacing w:line="276" w:lineRule="auto"/>
        <w:rPr>
          <w:lang w:val="en-US"/>
        </w:rPr>
        <w:pPrChange w:id="13869" w:author="phuong vu" w:date="2018-11-23T13:48:00Z">
          <w:pPr>
            <w:pStyle w:val="Heading4"/>
          </w:pPr>
        </w:pPrChange>
      </w:pPr>
      <w:bookmarkStart w:id="13870" w:name="_Toc530662910"/>
      <w:r>
        <w:rPr>
          <w:lang w:val="en-US"/>
        </w:rPr>
        <w:t>Đăng kí tài khoản khách hàng</w:t>
      </w:r>
      <w:bookmarkEnd w:id="13870"/>
    </w:p>
    <w:p w14:paraId="27B05813" w14:textId="0678A1D4" w:rsidR="00755C63" w:rsidRDefault="00755C63" w:rsidP="00E6227B">
      <w:pPr>
        <w:pStyle w:val="Heading5"/>
        <w:spacing w:line="276" w:lineRule="auto"/>
        <w:rPr>
          <w:lang w:val="en-US"/>
        </w:rPr>
        <w:pPrChange w:id="13871" w:author="phuong vu" w:date="2018-11-23T13:48:00Z">
          <w:pPr>
            <w:pStyle w:val="Heading5"/>
          </w:pPr>
        </w:pPrChange>
      </w:pPr>
      <w:r>
        <w:rPr>
          <w:lang w:val="en-US"/>
        </w:rPr>
        <w:t>Mục đích</w:t>
      </w:r>
    </w:p>
    <w:p w14:paraId="5CE4E920" w14:textId="5F61E673" w:rsidR="00C86E94" w:rsidRPr="00D3179D" w:rsidRDefault="00510604" w:rsidP="00E6227B">
      <w:pPr>
        <w:spacing w:line="276" w:lineRule="auto"/>
        <w:ind w:firstLine="720"/>
        <w:rPr>
          <w:lang w:val="en-US"/>
        </w:rPr>
        <w:pPrChange w:id="13872" w:author="phuong vu" w:date="2018-11-23T13:48:00Z">
          <w:pPr>
            <w:ind w:firstLine="720"/>
          </w:pPr>
        </w:pPrChange>
      </w:pPr>
      <w:r>
        <w:rPr>
          <w:lang w:val="en-US"/>
        </w:rPr>
        <w:t>Chức năng đang kí tài khoản khách hàng được xây dựng nhằm mục đích hỗ trợ những khách hàng mới có nhu cầu muốn sử dụng dịch vụ. Việc đăng kí tài khoản hỗ trợ đăng kí bằng địa chỉ email. Sau khi, khách hàng đăng kí thành công buộc phải cập nhật thông tin cần thiết trước khi sử dụng dịch vụ.</w:t>
      </w:r>
    </w:p>
    <w:p w14:paraId="35337C2C" w14:textId="63BB8810" w:rsidR="00C86E94" w:rsidRPr="00D3179D" w:rsidRDefault="00755C63" w:rsidP="00E6227B">
      <w:pPr>
        <w:pStyle w:val="Heading5"/>
        <w:spacing w:line="276" w:lineRule="auto"/>
        <w:rPr>
          <w:lang w:val="en-US"/>
        </w:rPr>
        <w:pPrChange w:id="13873" w:author="phuong vu" w:date="2018-11-23T13:48:00Z">
          <w:pPr>
            <w:pStyle w:val="Heading5"/>
          </w:pPr>
        </w:pPrChange>
      </w:pPr>
      <w:r>
        <w:rPr>
          <w:lang w:val="en-US"/>
        </w:rPr>
        <w:lastRenderedPageBreak/>
        <w:t>Giao diện</w:t>
      </w:r>
    </w:p>
    <w:p w14:paraId="657648A7" w14:textId="205DE2DC" w:rsidR="00755C63" w:rsidRDefault="00C86E94" w:rsidP="00E6227B">
      <w:pPr>
        <w:pStyle w:val="Heading5"/>
        <w:spacing w:line="276" w:lineRule="auto"/>
        <w:rPr>
          <w:lang w:val="en-US"/>
        </w:rPr>
        <w:pPrChange w:id="13874" w:author="phuong vu" w:date="2018-11-23T13:48:00Z">
          <w:pPr>
            <w:pStyle w:val="Heading5"/>
          </w:pPr>
        </w:pPrChange>
      </w:pPr>
      <w:r>
        <w:rPr>
          <w:noProof/>
        </w:rPr>
        <mc:AlternateContent>
          <mc:Choice Requires="wps">
            <w:drawing>
              <wp:anchor distT="0" distB="0" distL="114300" distR="114300" simplePos="0" relativeHeight="251669504" behindDoc="0" locked="0" layoutInCell="1" allowOverlap="1" wp14:anchorId="1F46D7F4" wp14:editId="1658E6AA">
                <wp:simplePos x="0" y="0"/>
                <wp:positionH relativeFrom="column">
                  <wp:posOffset>381635</wp:posOffset>
                </wp:positionH>
                <wp:positionV relativeFrom="paragraph">
                  <wp:posOffset>4664710</wp:posOffset>
                </wp:positionV>
                <wp:extent cx="471360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713605" cy="635"/>
                        </a:xfrm>
                        <a:prstGeom prst="rect">
                          <a:avLst/>
                        </a:prstGeom>
                        <a:solidFill>
                          <a:prstClr val="white"/>
                        </a:solidFill>
                        <a:ln>
                          <a:noFill/>
                        </a:ln>
                      </wps:spPr>
                      <wps:txbx>
                        <w:txbxContent>
                          <w:p w14:paraId="0541E0FC" w14:textId="636340D8" w:rsidR="009613AB" w:rsidRPr="00E4365A" w:rsidRDefault="009613AB" w:rsidP="00E4365A">
                            <w:pPr>
                              <w:pStyle w:val="Caption"/>
                              <w:rPr>
                                <w:b/>
                                <w:noProof/>
                                <w:szCs w:val="26"/>
                              </w:rPr>
                            </w:pPr>
                            <w:bookmarkStart w:id="13875" w:name="_Toc530662960"/>
                            <w:r w:rsidRPr="00E4365A">
                              <w:rPr>
                                <w:szCs w:val="26"/>
                              </w:rPr>
                              <w:t xml:space="preserve">Hình </w:t>
                            </w:r>
                            <w:ins w:id="13876" w:author="phuong vu" w:date="2018-11-22T18:14:00Z">
                              <w:r>
                                <w:rPr>
                                  <w:szCs w:val="26"/>
                                </w:rPr>
                                <w:fldChar w:fldCharType="begin"/>
                              </w:r>
                              <w:r>
                                <w:rPr>
                                  <w:szCs w:val="26"/>
                                </w:rPr>
                                <w:instrText xml:space="preserve"> STYLEREF 1 \s </w:instrText>
                              </w:r>
                            </w:ins>
                            <w:r>
                              <w:rPr>
                                <w:szCs w:val="26"/>
                              </w:rPr>
                              <w:fldChar w:fldCharType="separate"/>
                            </w:r>
                            <w:r>
                              <w:rPr>
                                <w:noProof/>
                                <w:szCs w:val="26"/>
                              </w:rPr>
                              <w:t>3</w:t>
                            </w:r>
                            <w:ins w:id="13877" w:author="phuong vu" w:date="2018-11-22T18:14: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13878" w:author="phuong vu" w:date="2018-11-22T18:14:00Z">
                              <w:r>
                                <w:rPr>
                                  <w:noProof/>
                                  <w:szCs w:val="26"/>
                                </w:rPr>
                                <w:t>33</w:t>
                              </w:r>
                              <w:r>
                                <w:rPr>
                                  <w:szCs w:val="26"/>
                                </w:rPr>
                                <w:fldChar w:fldCharType="end"/>
                              </w:r>
                            </w:ins>
                            <w:del w:id="13879"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25</w:delText>
                              </w:r>
                              <w:r w:rsidDel="00EC5005">
                                <w:rPr>
                                  <w:szCs w:val="26"/>
                                </w:rPr>
                                <w:fldChar w:fldCharType="end"/>
                              </w:r>
                            </w:del>
                            <w:r w:rsidRPr="00E4365A">
                              <w:rPr>
                                <w:szCs w:val="26"/>
                                <w:lang w:val="en-US"/>
                              </w:rPr>
                              <w:t xml:space="preserve"> Giao diện đăng kí và cập nhật thông tin tài khoản</w:t>
                            </w:r>
                            <w:bookmarkEnd w:id="138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6D7F4" id="Text Box 21" o:spid="_x0000_s1030" type="#_x0000_t202" style="position:absolute;left:0;text-align:left;margin-left:30.05pt;margin-top:367.3pt;width:371.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OTGLwIAAGYEAAAOAAAAZHJzL2Uyb0RvYy54bWysVMFu2zAMvQ/YPwi6L07SNhu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" stroked="f">
                <v:textbox style="mso-fit-shape-to-text:t" inset="0,0,0,0">
                  <w:txbxContent>
                    <w:p w14:paraId="0541E0FC" w14:textId="636340D8" w:rsidR="009613AB" w:rsidRPr="00E4365A" w:rsidRDefault="009613AB" w:rsidP="00E4365A">
                      <w:pPr>
                        <w:pStyle w:val="Caption"/>
                        <w:rPr>
                          <w:b/>
                          <w:noProof/>
                          <w:szCs w:val="26"/>
                        </w:rPr>
                      </w:pPr>
                      <w:bookmarkStart w:id="13880" w:name="_Toc530662960"/>
                      <w:r w:rsidRPr="00E4365A">
                        <w:rPr>
                          <w:szCs w:val="26"/>
                        </w:rPr>
                        <w:t xml:space="preserve">Hình </w:t>
                      </w:r>
                      <w:ins w:id="13881" w:author="phuong vu" w:date="2018-11-22T18:14:00Z">
                        <w:r>
                          <w:rPr>
                            <w:szCs w:val="26"/>
                          </w:rPr>
                          <w:fldChar w:fldCharType="begin"/>
                        </w:r>
                        <w:r>
                          <w:rPr>
                            <w:szCs w:val="26"/>
                          </w:rPr>
                          <w:instrText xml:space="preserve"> STYLEREF 1 \s </w:instrText>
                        </w:r>
                      </w:ins>
                      <w:r>
                        <w:rPr>
                          <w:szCs w:val="26"/>
                        </w:rPr>
                        <w:fldChar w:fldCharType="separate"/>
                      </w:r>
                      <w:r>
                        <w:rPr>
                          <w:noProof/>
                          <w:szCs w:val="26"/>
                        </w:rPr>
                        <w:t>3</w:t>
                      </w:r>
                      <w:ins w:id="13882" w:author="phuong vu" w:date="2018-11-22T18:14: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13883" w:author="phuong vu" w:date="2018-11-22T18:14:00Z">
                        <w:r>
                          <w:rPr>
                            <w:noProof/>
                            <w:szCs w:val="26"/>
                          </w:rPr>
                          <w:t>33</w:t>
                        </w:r>
                        <w:r>
                          <w:rPr>
                            <w:szCs w:val="26"/>
                          </w:rPr>
                          <w:fldChar w:fldCharType="end"/>
                        </w:r>
                      </w:ins>
                      <w:del w:id="13884"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25</w:delText>
                        </w:r>
                        <w:r w:rsidDel="00EC5005">
                          <w:rPr>
                            <w:szCs w:val="26"/>
                          </w:rPr>
                          <w:fldChar w:fldCharType="end"/>
                        </w:r>
                      </w:del>
                      <w:r w:rsidRPr="00E4365A">
                        <w:rPr>
                          <w:szCs w:val="26"/>
                          <w:lang w:val="en-US"/>
                        </w:rPr>
                        <w:t xml:space="preserve"> Giao diện đăng kí và cập nhật thông tin tài khoản</w:t>
                      </w:r>
                      <w:bookmarkEnd w:id="13880"/>
                    </w:p>
                  </w:txbxContent>
                </v:textbox>
                <w10:wrap type="topAndBottom"/>
              </v:shape>
            </w:pict>
          </mc:Fallback>
        </mc:AlternateContent>
      </w:r>
      <w:r>
        <w:rPr>
          <w:noProof/>
          <w:lang w:val="en-US"/>
        </w:rPr>
        <mc:AlternateContent>
          <mc:Choice Requires="wpg">
            <w:drawing>
              <wp:anchor distT="0" distB="0" distL="114300" distR="114300" simplePos="0" relativeHeight="251667456" behindDoc="0" locked="0" layoutInCell="1" allowOverlap="1" wp14:anchorId="131903C4" wp14:editId="6B95D7EE">
                <wp:simplePos x="0" y="0"/>
                <wp:positionH relativeFrom="page">
                  <wp:posOffset>1642110</wp:posOffset>
                </wp:positionH>
                <wp:positionV relativeFrom="paragraph">
                  <wp:posOffset>0</wp:posOffset>
                </wp:positionV>
                <wp:extent cx="4713605" cy="4607560"/>
                <wp:effectExtent l="0" t="0" r="0" b="2540"/>
                <wp:wrapTopAndBottom/>
                <wp:docPr id="20" name="Group 20"/>
                <wp:cNvGraphicFramePr/>
                <a:graphic xmlns:a="http://schemas.openxmlformats.org/drawingml/2006/main">
                  <a:graphicData uri="http://schemas.microsoft.com/office/word/2010/wordprocessingGroup">
                    <wpg:wgp>
                      <wpg:cNvGrpSpPr/>
                      <wpg:grpSpPr>
                        <a:xfrm>
                          <a:off x="0" y="0"/>
                          <a:ext cx="4713605" cy="4607560"/>
                          <a:chOff x="0" y="0"/>
                          <a:chExt cx="4713605" cy="4607560"/>
                        </a:xfrm>
                      </wpg:grpSpPr>
                      <pic:pic xmlns:pic="http://schemas.openxmlformats.org/drawingml/2006/picture">
                        <pic:nvPicPr>
                          <pic:cNvPr id="18" name="Picture 18"/>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95525" cy="4591050"/>
                          </a:xfrm>
                          <a:prstGeom prst="rect">
                            <a:avLst/>
                          </a:prstGeom>
                        </pic:spPr>
                      </pic:pic>
                      <pic:pic xmlns:pic="http://schemas.openxmlformats.org/drawingml/2006/picture">
                        <pic:nvPicPr>
                          <pic:cNvPr id="19" name="Picture 1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2409825" y="0"/>
                            <a:ext cx="2303780" cy="4607560"/>
                          </a:xfrm>
                          <a:prstGeom prst="rect">
                            <a:avLst/>
                          </a:prstGeom>
                        </pic:spPr>
                      </pic:pic>
                    </wpg:wgp>
                  </a:graphicData>
                </a:graphic>
              </wp:anchor>
            </w:drawing>
          </mc:Choice>
          <mc:Fallback>
            <w:pict>
              <v:group w14:anchorId="65177D5A" id="Group 20" o:spid="_x0000_s1026" style="position:absolute;margin-left:129.3pt;margin-top:0;width:371.15pt;height:362.8pt;z-index:251667456;mso-position-horizontal-relative:page" coordsize="47136,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">
                <v:shape id="Picture 18" o:spid="_x0000_s1027" type="#_x0000_t75" style="position:absolute;width:22955;height:4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">
                  <v:imagedata r:id="rId77" o:title=""/>
                </v:shape>
                <v:shape id="Picture 19" o:spid="_x0000_s1028" type="#_x0000_t75" style="position:absolute;left:24098;width:23038;height:46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">
                  <v:imagedata r:id="rId78" o:title=""/>
                </v:shape>
                <w10:wrap type="topAndBottom" anchorx="page"/>
              </v:group>
            </w:pict>
          </mc:Fallback>
        </mc:AlternateContent>
      </w:r>
      <w:r w:rsidR="00755C63">
        <w:rPr>
          <w:lang w:val="en-US"/>
        </w:rPr>
        <w:t>Các thành phần giao diện</w:t>
      </w:r>
    </w:p>
    <w:tbl>
      <w:tblPr>
        <w:tblStyle w:val="TableGrid"/>
        <w:tblW w:w="0" w:type="auto"/>
        <w:tblLook w:val="04A0" w:firstRow="1" w:lastRow="0" w:firstColumn="1" w:lastColumn="0" w:noHBand="0" w:noVBand="1"/>
      </w:tblPr>
      <w:tblGrid>
        <w:gridCol w:w="801"/>
        <w:gridCol w:w="1624"/>
        <w:gridCol w:w="3060"/>
        <w:gridCol w:w="1585"/>
        <w:gridCol w:w="1707"/>
      </w:tblGrid>
      <w:tr w:rsidR="00820B56" w14:paraId="3C122060" w14:textId="77777777" w:rsidTr="00E4365A">
        <w:tc>
          <w:tcPr>
            <w:tcW w:w="801" w:type="dxa"/>
            <w:vAlign w:val="center"/>
          </w:tcPr>
          <w:p w14:paraId="1AE79D3F" w14:textId="77777777" w:rsidR="00510604" w:rsidRPr="007F1EF1" w:rsidRDefault="00510604" w:rsidP="00E6227B">
            <w:pPr>
              <w:spacing w:line="276" w:lineRule="auto"/>
              <w:jc w:val="center"/>
              <w:rPr>
                <w:b/>
                <w:lang w:val="en-US"/>
              </w:rPr>
              <w:pPrChange w:id="13885" w:author="phuong vu" w:date="2018-11-23T13:48:00Z">
                <w:pPr>
                  <w:spacing w:line="360" w:lineRule="auto"/>
                  <w:jc w:val="center"/>
                </w:pPr>
              </w:pPrChange>
            </w:pPr>
            <w:r w:rsidRPr="007F1EF1">
              <w:rPr>
                <w:b/>
                <w:lang w:val="en-US"/>
              </w:rPr>
              <w:t>STT</w:t>
            </w:r>
          </w:p>
        </w:tc>
        <w:tc>
          <w:tcPr>
            <w:tcW w:w="1624" w:type="dxa"/>
            <w:vAlign w:val="center"/>
          </w:tcPr>
          <w:p w14:paraId="42882BB7" w14:textId="77777777" w:rsidR="00510604" w:rsidRPr="007F1EF1" w:rsidRDefault="00510604" w:rsidP="00E6227B">
            <w:pPr>
              <w:spacing w:line="276" w:lineRule="auto"/>
              <w:jc w:val="center"/>
              <w:rPr>
                <w:b/>
                <w:lang w:val="en-US"/>
              </w:rPr>
              <w:pPrChange w:id="13886" w:author="phuong vu" w:date="2018-11-23T13:48:00Z">
                <w:pPr>
                  <w:spacing w:line="360" w:lineRule="auto"/>
                  <w:jc w:val="center"/>
                </w:pPr>
              </w:pPrChange>
            </w:pPr>
            <w:r w:rsidRPr="007F1EF1">
              <w:rPr>
                <w:b/>
                <w:lang w:val="en-US"/>
              </w:rPr>
              <w:t>Loại điều khiển</w:t>
            </w:r>
          </w:p>
        </w:tc>
        <w:tc>
          <w:tcPr>
            <w:tcW w:w="3060" w:type="dxa"/>
            <w:vAlign w:val="center"/>
          </w:tcPr>
          <w:p w14:paraId="7D01DD4C" w14:textId="77777777" w:rsidR="00510604" w:rsidRPr="007F1EF1" w:rsidRDefault="00510604" w:rsidP="00E6227B">
            <w:pPr>
              <w:spacing w:line="276" w:lineRule="auto"/>
              <w:jc w:val="center"/>
              <w:rPr>
                <w:b/>
                <w:lang w:val="en-US"/>
              </w:rPr>
              <w:pPrChange w:id="13887" w:author="phuong vu" w:date="2018-11-23T13:48:00Z">
                <w:pPr>
                  <w:spacing w:line="360" w:lineRule="auto"/>
                  <w:jc w:val="center"/>
                </w:pPr>
              </w:pPrChange>
            </w:pPr>
            <w:r w:rsidRPr="007F1EF1">
              <w:rPr>
                <w:b/>
                <w:lang w:val="en-US"/>
              </w:rPr>
              <w:t>Nội dung thực hiện</w:t>
            </w:r>
          </w:p>
        </w:tc>
        <w:tc>
          <w:tcPr>
            <w:tcW w:w="1585" w:type="dxa"/>
            <w:vAlign w:val="center"/>
          </w:tcPr>
          <w:p w14:paraId="4B93BA4C" w14:textId="77777777" w:rsidR="00510604" w:rsidRPr="007F1EF1" w:rsidRDefault="00510604" w:rsidP="00E6227B">
            <w:pPr>
              <w:spacing w:line="276" w:lineRule="auto"/>
              <w:jc w:val="center"/>
              <w:rPr>
                <w:b/>
                <w:lang w:val="en-US"/>
              </w:rPr>
              <w:pPrChange w:id="13888" w:author="phuong vu" w:date="2018-11-23T13:48:00Z">
                <w:pPr>
                  <w:spacing w:line="360" w:lineRule="auto"/>
                  <w:jc w:val="center"/>
                </w:pPr>
              </w:pPrChange>
            </w:pPr>
            <w:r w:rsidRPr="007F1EF1">
              <w:rPr>
                <w:b/>
                <w:lang w:val="en-US"/>
              </w:rPr>
              <w:t>Giá trị mặc định</w:t>
            </w:r>
          </w:p>
        </w:tc>
        <w:tc>
          <w:tcPr>
            <w:tcW w:w="1707" w:type="dxa"/>
            <w:vAlign w:val="center"/>
          </w:tcPr>
          <w:p w14:paraId="7D5EE207" w14:textId="77777777" w:rsidR="00510604" w:rsidRPr="007F1EF1" w:rsidRDefault="00510604" w:rsidP="00E6227B">
            <w:pPr>
              <w:spacing w:line="276" w:lineRule="auto"/>
              <w:jc w:val="center"/>
              <w:rPr>
                <w:b/>
                <w:lang w:val="en-US"/>
              </w:rPr>
              <w:pPrChange w:id="13889" w:author="phuong vu" w:date="2018-11-23T13:48:00Z">
                <w:pPr>
                  <w:spacing w:line="360" w:lineRule="auto"/>
                  <w:jc w:val="center"/>
                </w:pPr>
              </w:pPrChange>
            </w:pPr>
            <w:r w:rsidRPr="007F1EF1">
              <w:rPr>
                <w:b/>
                <w:lang w:val="en-US"/>
              </w:rPr>
              <w:t>Lưu ý</w:t>
            </w:r>
          </w:p>
        </w:tc>
      </w:tr>
      <w:tr w:rsidR="00820B56" w14:paraId="3F7E2379" w14:textId="77777777" w:rsidTr="00E4365A">
        <w:tc>
          <w:tcPr>
            <w:tcW w:w="801" w:type="dxa"/>
          </w:tcPr>
          <w:p w14:paraId="1E70EA34" w14:textId="77777777" w:rsidR="00510604" w:rsidRDefault="00510604" w:rsidP="00E6227B">
            <w:pPr>
              <w:spacing w:line="276" w:lineRule="auto"/>
              <w:jc w:val="center"/>
              <w:rPr>
                <w:lang w:val="en-US"/>
              </w:rPr>
              <w:pPrChange w:id="13890" w:author="phuong vu" w:date="2018-11-23T13:48:00Z">
                <w:pPr>
                  <w:spacing w:line="360" w:lineRule="auto"/>
                  <w:jc w:val="center"/>
                </w:pPr>
              </w:pPrChange>
            </w:pPr>
            <w:r>
              <w:rPr>
                <w:lang w:val="en-US"/>
              </w:rPr>
              <w:t>1</w:t>
            </w:r>
          </w:p>
        </w:tc>
        <w:tc>
          <w:tcPr>
            <w:tcW w:w="1624" w:type="dxa"/>
          </w:tcPr>
          <w:p w14:paraId="6CD592DF" w14:textId="4CDA90B1" w:rsidR="00510604" w:rsidRDefault="00820B56" w:rsidP="00E6227B">
            <w:pPr>
              <w:spacing w:line="276" w:lineRule="auto"/>
              <w:rPr>
                <w:lang w:val="en-US"/>
              </w:rPr>
              <w:pPrChange w:id="13891" w:author="phuong vu" w:date="2018-11-23T13:48:00Z">
                <w:pPr>
                  <w:spacing w:line="360" w:lineRule="auto"/>
                </w:pPr>
              </w:pPrChange>
            </w:pPr>
            <w:r>
              <w:rPr>
                <w:lang w:val="en-US"/>
              </w:rPr>
              <w:t>editText</w:t>
            </w:r>
          </w:p>
        </w:tc>
        <w:tc>
          <w:tcPr>
            <w:tcW w:w="3060" w:type="dxa"/>
          </w:tcPr>
          <w:p w14:paraId="587067E0" w14:textId="1E61FCFF" w:rsidR="00510604" w:rsidRDefault="00820B56" w:rsidP="00E6227B">
            <w:pPr>
              <w:spacing w:line="276" w:lineRule="auto"/>
              <w:rPr>
                <w:lang w:val="en-US"/>
              </w:rPr>
              <w:pPrChange w:id="13892" w:author="phuong vu" w:date="2018-11-23T13:48:00Z">
                <w:pPr>
                  <w:spacing w:line="360" w:lineRule="auto"/>
                </w:pPr>
              </w:pPrChange>
            </w:pPr>
            <w:r>
              <w:rPr>
                <w:lang w:val="en-US"/>
              </w:rPr>
              <w:t>Nhập họ</w:t>
            </w:r>
          </w:p>
        </w:tc>
        <w:tc>
          <w:tcPr>
            <w:tcW w:w="1585" w:type="dxa"/>
          </w:tcPr>
          <w:p w14:paraId="6B4DE7BF" w14:textId="77777777" w:rsidR="00510604" w:rsidRDefault="00510604" w:rsidP="00E6227B">
            <w:pPr>
              <w:spacing w:line="276" w:lineRule="auto"/>
              <w:rPr>
                <w:lang w:val="en-US"/>
              </w:rPr>
              <w:pPrChange w:id="13893" w:author="phuong vu" w:date="2018-11-23T13:48:00Z">
                <w:pPr>
                  <w:spacing w:line="360" w:lineRule="auto"/>
                </w:pPr>
              </w:pPrChange>
            </w:pPr>
          </w:p>
        </w:tc>
        <w:tc>
          <w:tcPr>
            <w:tcW w:w="1707" w:type="dxa"/>
          </w:tcPr>
          <w:p w14:paraId="26C06F64" w14:textId="60BEA221" w:rsidR="00510604" w:rsidRDefault="005E033B" w:rsidP="00E6227B">
            <w:pPr>
              <w:spacing w:line="276" w:lineRule="auto"/>
              <w:rPr>
                <w:lang w:val="en-US"/>
              </w:rPr>
              <w:pPrChange w:id="13894" w:author="phuong vu" w:date="2018-11-23T13:48:00Z">
                <w:pPr>
                  <w:spacing w:line="360" w:lineRule="auto"/>
                </w:pPr>
              </w:pPrChange>
            </w:pPr>
            <w:r>
              <w:rPr>
                <w:lang w:val="en-US"/>
              </w:rPr>
              <w:t>Bắt buộc</w:t>
            </w:r>
          </w:p>
        </w:tc>
      </w:tr>
      <w:tr w:rsidR="00820B56" w14:paraId="7DC5F1B4" w14:textId="77777777" w:rsidTr="00E4365A">
        <w:tc>
          <w:tcPr>
            <w:tcW w:w="801" w:type="dxa"/>
          </w:tcPr>
          <w:p w14:paraId="6523B21F" w14:textId="77777777" w:rsidR="00510604" w:rsidRDefault="00510604" w:rsidP="00E6227B">
            <w:pPr>
              <w:spacing w:line="276" w:lineRule="auto"/>
              <w:jc w:val="center"/>
              <w:rPr>
                <w:lang w:val="en-US"/>
              </w:rPr>
              <w:pPrChange w:id="13895" w:author="phuong vu" w:date="2018-11-23T13:48:00Z">
                <w:pPr>
                  <w:spacing w:line="360" w:lineRule="auto"/>
                  <w:jc w:val="center"/>
                </w:pPr>
              </w:pPrChange>
            </w:pPr>
            <w:r>
              <w:rPr>
                <w:lang w:val="en-US"/>
              </w:rPr>
              <w:t>2</w:t>
            </w:r>
          </w:p>
        </w:tc>
        <w:tc>
          <w:tcPr>
            <w:tcW w:w="1624" w:type="dxa"/>
          </w:tcPr>
          <w:p w14:paraId="25752EF2" w14:textId="7479E786" w:rsidR="00510604" w:rsidRDefault="00820B56" w:rsidP="00E6227B">
            <w:pPr>
              <w:spacing w:line="276" w:lineRule="auto"/>
              <w:rPr>
                <w:lang w:val="en-US"/>
              </w:rPr>
              <w:pPrChange w:id="13896" w:author="phuong vu" w:date="2018-11-23T13:48:00Z">
                <w:pPr>
                  <w:spacing w:line="360" w:lineRule="auto"/>
                </w:pPr>
              </w:pPrChange>
            </w:pPr>
            <w:r>
              <w:rPr>
                <w:lang w:val="en-US"/>
              </w:rPr>
              <w:t>editText</w:t>
            </w:r>
          </w:p>
        </w:tc>
        <w:tc>
          <w:tcPr>
            <w:tcW w:w="3060" w:type="dxa"/>
          </w:tcPr>
          <w:p w14:paraId="1B96D208" w14:textId="7AFA4C88" w:rsidR="00510604" w:rsidRDefault="00820B56" w:rsidP="00E6227B">
            <w:pPr>
              <w:spacing w:line="276" w:lineRule="auto"/>
              <w:rPr>
                <w:lang w:val="en-US"/>
              </w:rPr>
              <w:pPrChange w:id="13897" w:author="phuong vu" w:date="2018-11-23T13:48:00Z">
                <w:pPr>
                  <w:spacing w:line="360" w:lineRule="auto"/>
                </w:pPr>
              </w:pPrChange>
            </w:pPr>
            <w:r>
              <w:rPr>
                <w:lang w:val="en-US"/>
              </w:rPr>
              <w:t>Nhập tên</w:t>
            </w:r>
          </w:p>
        </w:tc>
        <w:tc>
          <w:tcPr>
            <w:tcW w:w="1585" w:type="dxa"/>
          </w:tcPr>
          <w:p w14:paraId="040447C3" w14:textId="77777777" w:rsidR="00510604" w:rsidRDefault="00510604" w:rsidP="00E6227B">
            <w:pPr>
              <w:spacing w:line="276" w:lineRule="auto"/>
              <w:rPr>
                <w:lang w:val="en-US"/>
              </w:rPr>
              <w:pPrChange w:id="13898" w:author="phuong vu" w:date="2018-11-23T13:48:00Z">
                <w:pPr>
                  <w:spacing w:line="360" w:lineRule="auto"/>
                </w:pPr>
              </w:pPrChange>
            </w:pPr>
          </w:p>
        </w:tc>
        <w:tc>
          <w:tcPr>
            <w:tcW w:w="1707" w:type="dxa"/>
          </w:tcPr>
          <w:p w14:paraId="3341C8ED" w14:textId="4DAB2990" w:rsidR="00510604" w:rsidRDefault="005E033B" w:rsidP="00E6227B">
            <w:pPr>
              <w:spacing w:line="276" w:lineRule="auto"/>
              <w:rPr>
                <w:lang w:val="en-US"/>
              </w:rPr>
              <w:pPrChange w:id="13899" w:author="phuong vu" w:date="2018-11-23T13:48:00Z">
                <w:pPr>
                  <w:spacing w:line="360" w:lineRule="auto"/>
                </w:pPr>
              </w:pPrChange>
            </w:pPr>
            <w:r>
              <w:rPr>
                <w:lang w:val="en-US"/>
              </w:rPr>
              <w:t>Bắt buộc</w:t>
            </w:r>
          </w:p>
        </w:tc>
      </w:tr>
      <w:tr w:rsidR="00820B56" w14:paraId="0A284FB0" w14:textId="77777777" w:rsidTr="00E4365A">
        <w:tc>
          <w:tcPr>
            <w:tcW w:w="801" w:type="dxa"/>
          </w:tcPr>
          <w:p w14:paraId="22B50571" w14:textId="4785BA93" w:rsidR="00820B56" w:rsidRDefault="00820B56" w:rsidP="00E6227B">
            <w:pPr>
              <w:spacing w:line="276" w:lineRule="auto"/>
              <w:jc w:val="center"/>
              <w:rPr>
                <w:lang w:val="en-US"/>
              </w:rPr>
              <w:pPrChange w:id="13900" w:author="phuong vu" w:date="2018-11-23T13:48:00Z">
                <w:pPr>
                  <w:spacing w:line="360" w:lineRule="auto"/>
                  <w:jc w:val="center"/>
                </w:pPr>
              </w:pPrChange>
            </w:pPr>
            <w:r>
              <w:rPr>
                <w:lang w:val="en-US"/>
              </w:rPr>
              <w:t>3</w:t>
            </w:r>
          </w:p>
        </w:tc>
        <w:tc>
          <w:tcPr>
            <w:tcW w:w="1624" w:type="dxa"/>
          </w:tcPr>
          <w:p w14:paraId="159E7E18" w14:textId="24106610" w:rsidR="00820B56" w:rsidRDefault="00820B56" w:rsidP="00E6227B">
            <w:pPr>
              <w:spacing w:line="276" w:lineRule="auto"/>
              <w:rPr>
                <w:lang w:val="en-US"/>
              </w:rPr>
              <w:pPrChange w:id="13901" w:author="phuong vu" w:date="2018-11-23T13:48:00Z">
                <w:pPr>
                  <w:spacing w:line="360" w:lineRule="auto"/>
                </w:pPr>
              </w:pPrChange>
            </w:pPr>
            <w:r>
              <w:rPr>
                <w:lang w:val="en-US"/>
              </w:rPr>
              <w:t>editText</w:t>
            </w:r>
          </w:p>
        </w:tc>
        <w:tc>
          <w:tcPr>
            <w:tcW w:w="3060" w:type="dxa"/>
          </w:tcPr>
          <w:p w14:paraId="7C58217A" w14:textId="3FBF49B7" w:rsidR="00820B56" w:rsidRDefault="00820B56" w:rsidP="00E6227B">
            <w:pPr>
              <w:spacing w:line="276" w:lineRule="auto"/>
              <w:rPr>
                <w:lang w:val="en-US"/>
              </w:rPr>
              <w:pPrChange w:id="13902" w:author="phuong vu" w:date="2018-11-23T13:48:00Z">
                <w:pPr>
                  <w:spacing w:line="360" w:lineRule="auto"/>
                </w:pPr>
              </w:pPrChange>
            </w:pPr>
            <w:r>
              <w:rPr>
                <w:lang w:val="en-US"/>
              </w:rPr>
              <w:t>Nhập email</w:t>
            </w:r>
          </w:p>
        </w:tc>
        <w:tc>
          <w:tcPr>
            <w:tcW w:w="1585" w:type="dxa"/>
          </w:tcPr>
          <w:p w14:paraId="5C093F74" w14:textId="77777777" w:rsidR="00820B56" w:rsidRDefault="00820B56" w:rsidP="00E6227B">
            <w:pPr>
              <w:spacing w:line="276" w:lineRule="auto"/>
              <w:rPr>
                <w:lang w:val="en-US"/>
              </w:rPr>
              <w:pPrChange w:id="13903" w:author="phuong vu" w:date="2018-11-23T13:48:00Z">
                <w:pPr>
                  <w:spacing w:line="360" w:lineRule="auto"/>
                </w:pPr>
              </w:pPrChange>
            </w:pPr>
          </w:p>
        </w:tc>
        <w:tc>
          <w:tcPr>
            <w:tcW w:w="1707" w:type="dxa"/>
          </w:tcPr>
          <w:p w14:paraId="69D421F9" w14:textId="3A664A29" w:rsidR="00820B56" w:rsidRDefault="005E033B" w:rsidP="00E6227B">
            <w:pPr>
              <w:spacing w:line="276" w:lineRule="auto"/>
              <w:rPr>
                <w:lang w:val="en-US"/>
              </w:rPr>
              <w:pPrChange w:id="13904" w:author="phuong vu" w:date="2018-11-23T13:48:00Z">
                <w:pPr>
                  <w:spacing w:line="360" w:lineRule="auto"/>
                </w:pPr>
              </w:pPrChange>
            </w:pPr>
            <w:r>
              <w:rPr>
                <w:lang w:val="en-US"/>
              </w:rPr>
              <w:t>Bắt buộc</w:t>
            </w:r>
          </w:p>
        </w:tc>
      </w:tr>
      <w:tr w:rsidR="00820B56" w14:paraId="740AC7B4" w14:textId="77777777" w:rsidTr="00E4365A">
        <w:tc>
          <w:tcPr>
            <w:tcW w:w="801" w:type="dxa"/>
          </w:tcPr>
          <w:p w14:paraId="00A42DB2" w14:textId="5C9C2F50" w:rsidR="00820B56" w:rsidRDefault="00820B56" w:rsidP="00E6227B">
            <w:pPr>
              <w:spacing w:line="276" w:lineRule="auto"/>
              <w:jc w:val="center"/>
              <w:rPr>
                <w:lang w:val="en-US"/>
              </w:rPr>
              <w:pPrChange w:id="13905" w:author="phuong vu" w:date="2018-11-23T13:48:00Z">
                <w:pPr>
                  <w:spacing w:line="360" w:lineRule="auto"/>
                  <w:jc w:val="center"/>
                </w:pPr>
              </w:pPrChange>
            </w:pPr>
            <w:r>
              <w:rPr>
                <w:lang w:val="en-US"/>
              </w:rPr>
              <w:t>4</w:t>
            </w:r>
          </w:p>
        </w:tc>
        <w:tc>
          <w:tcPr>
            <w:tcW w:w="1624" w:type="dxa"/>
          </w:tcPr>
          <w:p w14:paraId="3579A85B" w14:textId="4D1C1DC2" w:rsidR="00820B56" w:rsidRDefault="00820B56" w:rsidP="00E6227B">
            <w:pPr>
              <w:spacing w:line="276" w:lineRule="auto"/>
              <w:rPr>
                <w:lang w:val="en-US"/>
              </w:rPr>
              <w:pPrChange w:id="13906" w:author="phuong vu" w:date="2018-11-23T13:48:00Z">
                <w:pPr>
                  <w:spacing w:line="360" w:lineRule="auto"/>
                </w:pPr>
              </w:pPrChange>
            </w:pPr>
            <w:r>
              <w:rPr>
                <w:lang w:val="en-US"/>
              </w:rPr>
              <w:t>editText</w:t>
            </w:r>
          </w:p>
        </w:tc>
        <w:tc>
          <w:tcPr>
            <w:tcW w:w="3060" w:type="dxa"/>
          </w:tcPr>
          <w:p w14:paraId="173C88B9" w14:textId="1CC9A917" w:rsidR="00820B56" w:rsidRDefault="00820B56" w:rsidP="00E6227B">
            <w:pPr>
              <w:spacing w:line="276" w:lineRule="auto"/>
              <w:rPr>
                <w:lang w:val="en-US"/>
              </w:rPr>
              <w:pPrChange w:id="13907" w:author="phuong vu" w:date="2018-11-23T13:48:00Z">
                <w:pPr>
                  <w:spacing w:line="360" w:lineRule="auto"/>
                </w:pPr>
              </w:pPrChange>
            </w:pPr>
            <w:r>
              <w:rPr>
                <w:lang w:val="en-US"/>
              </w:rPr>
              <w:t>Nhập mật khẩu</w:t>
            </w:r>
          </w:p>
        </w:tc>
        <w:tc>
          <w:tcPr>
            <w:tcW w:w="1585" w:type="dxa"/>
          </w:tcPr>
          <w:p w14:paraId="0855E219" w14:textId="77777777" w:rsidR="00820B56" w:rsidRDefault="00820B56" w:rsidP="00E6227B">
            <w:pPr>
              <w:spacing w:line="276" w:lineRule="auto"/>
              <w:rPr>
                <w:lang w:val="en-US"/>
              </w:rPr>
              <w:pPrChange w:id="13908" w:author="phuong vu" w:date="2018-11-23T13:48:00Z">
                <w:pPr>
                  <w:spacing w:line="360" w:lineRule="auto"/>
                </w:pPr>
              </w:pPrChange>
            </w:pPr>
          </w:p>
        </w:tc>
        <w:tc>
          <w:tcPr>
            <w:tcW w:w="1707" w:type="dxa"/>
          </w:tcPr>
          <w:p w14:paraId="61CF9818" w14:textId="0137E05D" w:rsidR="00820B56" w:rsidRDefault="005E033B" w:rsidP="00E6227B">
            <w:pPr>
              <w:spacing w:line="276" w:lineRule="auto"/>
              <w:rPr>
                <w:lang w:val="en-US"/>
              </w:rPr>
              <w:pPrChange w:id="13909" w:author="phuong vu" w:date="2018-11-23T13:48:00Z">
                <w:pPr>
                  <w:spacing w:line="360" w:lineRule="auto"/>
                </w:pPr>
              </w:pPrChange>
            </w:pPr>
            <w:r>
              <w:rPr>
                <w:lang w:val="en-US"/>
              </w:rPr>
              <w:t>Bắt buộc</w:t>
            </w:r>
          </w:p>
        </w:tc>
      </w:tr>
      <w:tr w:rsidR="00820B56" w14:paraId="7874E752" w14:textId="77777777" w:rsidTr="00E4365A">
        <w:tc>
          <w:tcPr>
            <w:tcW w:w="801" w:type="dxa"/>
          </w:tcPr>
          <w:p w14:paraId="2F124779" w14:textId="011C1A3B" w:rsidR="00820B56" w:rsidRDefault="00820B56" w:rsidP="00E6227B">
            <w:pPr>
              <w:spacing w:line="276" w:lineRule="auto"/>
              <w:jc w:val="center"/>
              <w:rPr>
                <w:lang w:val="en-US"/>
              </w:rPr>
              <w:pPrChange w:id="13910" w:author="phuong vu" w:date="2018-11-23T13:48:00Z">
                <w:pPr>
                  <w:spacing w:line="360" w:lineRule="auto"/>
                  <w:jc w:val="center"/>
                </w:pPr>
              </w:pPrChange>
            </w:pPr>
            <w:r>
              <w:rPr>
                <w:lang w:val="en-US"/>
              </w:rPr>
              <w:t>5</w:t>
            </w:r>
          </w:p>
        </w:tc>
        <w:tc>
          <w:tcPr>
            <w:tcW w:w="1624" w:type="dxa"/>
          </w:tcPr>
          <w:p w14:paraId="6B4CAB72" w14:textId="01519234" w:rsidR="00820B56" w:rsidRDefault="00820B56" w:rsidP="00E6227B">
            <w:pPr>
              <w:spacing w:line="276" w:lineRule="auto"/>
              <w:rPr>
                <w:lang w:val="en-US"/>
              </w:rPr>
              <w:pPrChange w:id="13911" w:author="phuong vu" w:date="2018-11-23T13:48:00Z">
                <w:pPr>
                  <w:spacing w:line="360" w:lineRule="auto"/>
                </w:pPr>
              </w:pPrChange>
            </w:pPr>
            <w:r>
              <w:rPr>
                <w:lang w:val="en-US"/>
              </w:rPr>
              <w:t>imageView</w:t>
            </w:r>
          </w:p>
        </w:tc>
        <w:tc>
          <w:tcPr>
            <w:tcW w:w="3060" w:type="dxa"/>
          </w:tcPr>
          <w:p w14:paraId="775A20FB" w14:textId="0A3ECA81" w:rsidR="00820B56" w:rsidRDefault="00820B56" w:rsidP="00E6227B">
            <w:pPr>
              <w:spacing w:line="276" w:lineRule="auto"/>
              <w:rPr>
                <w:lang w:val="en-US"/>
              </w:rPr>
              <w:pPrChange w:id="13912" w:author="phuong vu" w:date="2018-11-23T13:48:00Z">
                <w:pPr>
                  <w:spacing w:line="360" w:lineRule="auto"/>
                </w:pPr>
              </w:pPrChange>
            </w:pPr>
            <w:r>
              <w:rPr>
                <w:lang w:val="en-US"/>
              </w:rPr>
              <w:t>Nhập hình ảnh khách hàng</w:t>
            </w:r>
          </w:p>
        </w:tc>
        <w:tc>
          <w:tcPr>
            <w:tcW w:w="1585" w:type="dxa"/>
          </w:tcPr>
          <w:p w14:paraId="57B04507" w14:textId="77777777" w:rsidR="00820B56" w:rsidRDefault="00820B56" w:rsidP="00E6227B">
            <w:pPr>
              <w:spacing w:line="276" w:lineRule="auto"/>
              <w:rPr>
                <w:lang w:val="en-US"/>
              </w:rPr>
              <w:pPrChange w:id="13913" w:author="phuong vu" w:date="2018-11-23T13:48:00Z">
                <w:pPr>
                  <w:spacing w:line="360" w:lineRule="auto"/>
                </w:pPr>
              </w:pPrChange>
            </w:pPr>
          </w:p>
        </w:tc>
        <w:tc>
          <w:tcPr>
            <w:tcW w:w="1707" w:type="dxa"/>
          </w:tcPr>
          <w:p w14:paraId="20550386" w14:textId="18F86190" w:rsidR="00820B56" w:rsidRDefault="00820B56" w:rsidP="00E6227B">
            <w:pPr>
              <w:spacing w:line="276" w:lineRule="auto"/>
              <w:rPr>
                <w:lang w:val="en-US"/>
              </w:rPr>
              <w:pPrChange w:id="13914" w:author="phuong vu" w:date="2018-11-23T13:48:00Z">
                <w:pPr>
                  <w:spacing w:line="360" w:lineRule="auto"/>
                </w:pPr>
              </w:pPrChange>
            </w:pPr>
          </w:p>
        </w:tc>
      </w:tr>
      <w:tr w:rsidR="00820B56" w14:paraId="2D48CB9C" w14:textId="77777777" w:rsidTr="00E4365A">
        <w:tc>
          <w:tcPr>
            <w:tcW w:w="801" w:type="dxa"/>
          </w:tcPr>
          <w:p w14:paraId="55CB2ED2" w14:textId="5CB7EF2B" w:rsidR="00820B56" w:rsidRDefault="00820B56" w:rsidP="00E6227B">
            <w:pPr>
              <w:spacing w:line="276" w:lineRule="auto"/>
              <w:jc w:val="center"/>
              <w:rPr>
                <w:lang w:val="en-US"/>
              </w:rPr>
              <w:pPrChange w:id="13915" w:author="phuong vu" w:date="2018-11-23T13:48:00Z">
                <w:pPr>
                  <w:spacing w:line="360" w:lineRule="auto"/>
                  <w:jc w:val="center"/>
                </w:pPr>
              </w:pPrChange>
            </w:pPr>
            <w:r>
              <w:rPr>
                <w:lang w:val="en-US"/>
              </w:rPr>
              <w:t>6</w:t>
            </w:r>
          </w:p>
        </w:tc>
        <w:tc>
          <w:tcPr>
            <w:tcW w:w="1624" w:type="dxa"/>
          </w:tcPr>
          <w:p w14:paraId="6ED00C06" w14:textId="39B0DA5D" w:rsidR="00820B56" w:rsidRDefault="00820B56" w:rsidP="00E6227B">
            <w:pPr>
              <w:spacing w:line="276" w:lineRule="auto"/>
              <w:rPr>
                <w:lang w:val="en-US"/>
              </w:rPr>
              <w:pPrChange w:id="13916" w:author="phuong vu" w:date="2018-11-23T13:48:00Z">
                <w:pPr>
                  <w:spacing w:line="360" w:lineRule="auto"/>
                </w:pPr>
              </w:pPrChange>
            </w:pPr>
            <w:r>
              <w:rPr>
                <w:lang w:val="en-US"/>
              </w:rPr>
              <w:t>editText</w:t>
            </w:r>
          </w:p>
        </w:tc>
        <w:tc>
          <w:tcPr>
            <w:tcW w:w="3060" w:type="dxa"/>
          </w:tcPr>
          <w:p w14:paraId="3E6A24F0" w14:textId="4649BF86" w:rsidR="00820B56" w:rsidRDefault="00820B56" w:rsidP="00E6227B">
            <w:pPr>
              <w:spacing w:line="276" w:lineRule="auto"/>
              <w:rPr>
                <w:lang w:val="en-US"/>
              </w:rPr>
              <w:pPrChange w:id="13917" w:author="phuong vu" w:date="2018-11-23T13:48:00Z">
                <w:pPr>
                  <w:spacing w:line="360" w:lineRule="auto"/>
                </w:pPr>
              </w:pPrChange>
            </w:pPr>
            <w:r>
              <w:rPr>
                <w:lang w:val="en-US"/>
              </w:rPr>
              <w:t>Nhập giới tính</w:t>
            </w:r>
          </w:p>
        </w:tc>
        <w:tc>
          <w:tcPr>
            <w:tcW w:w="1585" w:type="dxa"/>
          </w:tcPr>
          <w:p w14:paraId="42BCE994" w14:textId="77777777" w:rsidR="00820B56" w:rsidRDefault="00820B56" w:rsidP="00E6227B">
            <w:pPr>
              <w:pStyle w:val="ListParagraph"/>
              <w:numPr>
                <w:ilvl w:val="0"/>
                <w:numId w:val="39"/>
              </w:numPr>
              <w:spacing w:line="276" w:lineRule="auto"/>
              <w:rPr>
                <w:lang w:val="en-US"/>
              </w:rPr>
              <w:pPrChange w:id="13918" w:author="phuong vu" w:date="2018-11-23T13:48:00Z">
                <w:pPr>
                  <w:pStyle w:val="ListParagraph"/>
                  <w:numPr>
                    <w:numId w:val="39"/>
                  </w:numPr>
                  <w:spacing w:line="360" w:lineRule="auto"/>
                  <w:ind w:hanging="360"/>
                </w:pPr>
              </w:pPrChange>
            </w:pPr>
            <w:r>
              <w:rPr>
                <w:lang w:val="en-US"/>
              </w:rPr>
              <w:t>Nam</w:t>
            </w:r>
          </w:p>
          <w:p w14:paraId="0917CE41" w14:textId="2063722B" w:rsidR="00820B56" w:rsidRPr="00D3179D" w:rsidRDefault="00820B56" w:rsidP="00E6227B">
            <w:pPr>
              <w:pStyle w:val="ListParagraph"/>
              <w:numPr>
                <w:ilvl w:val="0"/>
                <w:numId w:val="39"/>
              </w:numPr>
              <w:spacing w:line="276" w:lineRule="auto"/>
              <w:rPr>
                <w:lang w:val="en-US"/>
              </w:rPr>
              <w:pPrChange w:id="13919" w:author="phuong vu" w:date="2018-11-23T13:48:00Z">
                <w:pPr>
                  <w:pStyle w:val="ListParagraph"/>
                  <w:numPr>
                    <w:numId w:val="39"/>
                  </w:numPr>
                  <w:spacing w:line="360" w:lineRule="auto"/>
                  <w:ind w:hanging="360"/>
                </w:pPr>
              </w:pPrChange>
            </w:pPr>
            <w:r>
              <w:rPr>
                <w:lang w:val="en-US"/>
              </w:rPr>
              <w:t>Nữ</w:t>
            </w:r>
          </w:p>
        </w:tc>
        <w:tc>
          <w:tcPr>
            <w:tcW w:w="1707" w:type="dxa"/>
          </w:tcPr>
          <w:p w14:paraId="71503687" w14:textId="3C82BB08" w:rsidR="00820B56" w:rsidRDefault="005E033B" w:rsidP="00E6227B">
            <w:pPr>
              <w:spacing w:line="276" w:lineRule="auto"/>
              <w:rPr>
                <w:lang w:val="en-US"/>
              </w:rPr>
              <w:pPrChange w:id="13920" w:author="phuong vu" w:date="2018-11-23T13:48:00Z">
                <w:pPr>
                  <w:spacing w:line="360" w:lineRule="auto"/>
                </w:pPr>
              </w:pPrChange>
            </w:pPr>
            <w:r>
              <w:rPr>
                <w:lang w:val="en-US"/>
              </w:rPr>
              <w:t>Bắt buộc</w:t>
            </w:r>
          </w:p>
        </w:tc>
      </w:tr>
      <w:tr w:rsidR="00820B56" w14:paraId="27C30DEE" w14:textId="77777777" w:rsidTr="00E4365A">
        <w:tc>
          <w:tcPr>
            <w:tcW w:w="801" w:type="dxa"/>
          </w:tcPr>
          <w:p w14:paraId="4D8C08CF" w14:textId="3B4516D2" w:rsidR="00820B56" w:rsidRDefault="00820B56" w:rsidP="00E6227B">
            <w:pPr>
              <w:spacing w:line="276" w:lineRule="auto"/>
              <w:jc w:val="center"/>
              <w:rPr>
                <w:lang w:val="en-US"/>
              </w:rPr>
              <w:pPrChange w:id="13921" w:author="phuong vu" w:date="2018-11-23T13:48:00Z">
                <w:pPr>
                  <w:spacing w:line="360" w:lineRule="auto"/>
                  <w:jc w:val="center"/>
                </w:pPr>
              </w:pPrChange>
            </w:pPr>
            <w:r>
              <w:rPr>
                <w:lang w:val="en-US"/>
              </w:rPr>
              <w:t>7</w:t>
            </w:r>
          </w:p>
        </w:tc>
        <w:tc>
          <w:tcPr>
            <w:tcW w:w="1624" w:type="dxa"/>
          </w:tcPr>
          <w:p w14:paraId="103ADD98" w14:textId="3C8B9A7F" w:rsidR="00820B56" w:rsidRDefault="00820B56" w:rsidP="00E6227B">
            <w:pPr>
              <w:spacing w:line="276" w:lineRule="auto"/>
              <w:rPr>
                <w:lang w:val="en-US"/>
              </w:rPr>
              <w:pPrChange w:id="13922" w:author="phuong vu" w:date="2018-11-23T13:48:00Z">
                <w:pPr>
                  <w:spacing w:line="360" w:lineRule="auto"/>
                </w:pPr>
              </w:pPrChange>
            </w:pPr>
            <w:r>
              <w:rPr>
                <w:lang w:val="en-US"/>
              </w:rPr>
              <w:t>editText</w:t>
            </w:r>
          </w:p>
        </w:tc>
        <w:tc>
          <w:tcPr>
            <w:tcW w:w="3060" w:type="dxa"/>
          </w:tcPr>
          <w:p w14:paraId="3D53D561" w14:textId="7A86B647" w:rsidR="00820B56" w:rsidRDefault="00820B56" w:rsidP="00E6227B">
            <w:pPr>
              <w:spacing w:line="276" w:lineRule="auto"/>
              <w:rPr>
                <w:lang w:val="en-US"/>
              </w:rPr>
              <w:pPrChange w:id="13923" w:author="phuong vu" w:date="2018-11-23T13:48:00Z">
                <w:pPr>
                  <w:spacing w:line="360" w:lineRule="auto"/>
                </w:pPr>
              </w:pPrChange>
            </w:pPr>
            <w:r>
              <w:rPr>
                <w:lang w:val="en-US"/>
              </w:rPr>
              <w:t>Nhập số điện thoại</w:t>
            </w:r>
          </w:p>
        </w:tc>
        <w:tc>
          <w:tcPr>
            <w:tcW w:w="1585" w:type="dxa"/>
          </w:tcPr>
          <w:p w14:paraId="542DB6D0" w14:textId="77777777" w:rsidR="00820B56" w:rsidRDefault="00820B56" w:rsidP="00E6227B">
            <w:pPr>
              <w:spacing w:line="276" w:lineRule="auto"/>
              <w:rPr>
                <w:lang w:val="en-US"/>
              </w:rPr>
              <w:pPrChange w:id="13924" w:author="phuong vu" w:date="2018-11-23T13:48:00Z">
                <w:pPr>
                  <w:spacing w:line="360" w:lineRule="auto"/>
                </w:pPr>
              </w:pPrChange>
            </w:pPr>
          </w:p>
        </w:tc>
        <w:tc>
          <w:tcPr>
            <w:tcW w:w="1707" w:type="dxa"/>
          </w:tcPr>
          <w:p w14:paraId="78CB3BD3" w14:textId="0BC39606" w:rsidR="00820B56" w:rsidRDefault="005E033B" w:rsidP="00E6227B">
            <w:pPr>
              <w:spacing w:line="276" w:lineRule="auto"/>
              <w:rPr>
                <w:lang w:val="en-US"/>
              </w:rPr>
              <w:pPrChange w:id="13925" w:author="phuong vu" w:date="2018-11-23T13:48:00Z">
                <w:pPr>
                  <w:spacing w:line="360" w:lineRule="auto"/>
                </w:pPr>
              </w:pPrChange>
            </w:pPr>
            <w:r>
              <w:rPr>
                <w:lang w:val="en-US"/>
              </w:rPr>
              <w:t>Bắt buộc</w:t>
            </w:r>
          </w:p>
        </w:tc>
      </w:tr>
      <w:tr w:rsidR="00820B56" w14:paraId="68A7B0C3" w14:textId="77777777" w:rsidTr="00E4365A">
        <w:tc>
          <w:tcPr>
            <w:tcW w:w="801" w:type="dxa"/>
          </w:tcPr>
          <w:p w14:paraId="59C6FE6F" w14:textId="7F169EB9" w:rsidR="00820B56" w:rsidRDefault="00820B56" w:rsidP="00E6227B">
            <w:pPr>
              <w:spacing w:line="276" w:lineRule="auto"/>
              <w:jc w:val="center"/>
              <w:rPr>
                <w:lang w:val="en-US"/>
              </w:rPr>
              <w:pPrChange w:id="13926" w:author="phuong vu" w:date="2018-11-23T13:48:00Z">
                <w:pPr>
                  <w:spacing w:line="360" w:lineRule="auto"/>
                  <w:jc w:val="center"/>
                </w:pPr>
              </w:pPrChange>
            </w:pPr>
            <w:r>
              <w:rPr>
                <w:lang w:val="en-US"/>
              </w:rPr>
              <w:t>8</w:t>
            </w:r>
          </w:p>
        </w:tc>
        <w:tc>
          <w:tcPr>
            <w:tcW w:w="1624" w:type="dxa"/>
          </w:tcPr>
          <w:p w14:paraId="421BC04A" w14:textId="615BC5A3" w:rsidR="00820B56" w:rsidRDefault="00820B56" w:rsidP="00E6227B">
            <w:pPr>
              <w:spacing w:line="276" w:lineRule="auto"/>
              <w:rPr>
                <w:lang w:val="en-US"/>
              </w:rPr>
              <w:pPrChange w:id="13927" w:author="phuong vu" w:date="2018-11-23T13:48:00Z">
                <w:pPr>
                  <w:spacing w:line="360" w:lineRule="auto"/>
                </w:pPr>
              </w:pPrChange>
            </w:pPr>
            <w:r>
              <w:rPr>
                <w:lang w:val="en-US"/>
              </w:rPr>
              <w:t>editText</w:t>
            </w:r>
          </w:p>
        </w:tc>
        <w:tc>
          <w:tcPr>
            <w:tcW w:w="3060" w:type="dxa"/>
          </w:tcPr>
          <w:p w14:paraId="3DACBA2A" w14:textId="760ADB2D" w:rsidR="00820B56" w:rsidRDefault="00820B56" w:rsidP="00E6227B">
            <w:pPr>
              <w:spacing w:line="276" w:lineRule="auto"/>
              <w:rPr>
                <w:lang w:val="en-US"/>
              </w:rPr>
              <w:pPrChange w:id="13928" w:author="phuong vu" w:date="2018-11-23T13:48:00Z">
                <w:pPr>
                  <w:spacing w:line="360" w:lineRule="auto"/>
                </w:pPr>
              </w:pPrChange>
            </w:pPr>
            <w:r>
              <w:rPr>
                <w:lang w:val="en-US"/>
              </w:rPr>
              <w:t>Nhập địa chỉ khách hàng</w:t>
            </w:r>
          </w:p>
        </w:tc>
        <w:tc>
          <w:tcPr>
            <w:tcW w:w="1585" w:type="dxa"/>
          </w:tcPr>
          <w:p w14:paraId="266EAA96" w14:textId="77777777" w:rsidR="00820B56" w:rsidRDefault="00820B56" w:rsidP="00E6227B">
            <w:pPr>
              <w:spacing w:line="276" w:lineRule="auto"/>
              <w:rPr>
                <w:lang w:val="en-US"/>
              </w:rPr>
              <w:pPrChange w:id="13929" w:author="phuong vu" w:date="2018-11-23T13:48:00Z">
                <w:pPr>
                  <w:spacing w:line="360" w:lineRule="auto"/>
                </w:pPr>
              </w:pPrChange>
            </w:pPr>
          </w:p>
        </w:tc>
        <w:tc>
          <w:tcPr>
            <w:tcW w:w="1707" w:type="dxa"/>
          </w:tcPr>
          <w:p w14:paraId="7E930159" w14:textId="695F2D4F" w:rsidR="00820B56" w:rsidRDefault="005E033B" w:rsidP="00E6227B">
            <w:pPr>
              <w:spacing w:line="276" w:lineRule="auto"/>
              <w:rPr>
                <w:lang w:val="en-US"/>
              </w:rPr>
              <w:pPrChange w:id="13930" w:author="phuong vu" w:date="2018-11-23T13:48:00Z">
                <w:pPr>
                  <w:spacing w:line="360" w:lineRule="auto"/>
                </w:pPr>
              </w:pPrChange>
            </w:pPr>
            <w:r>
              <w:rPr>
                <w:lang w:val="en-US"/>
              </w:rPr>
              <w:t>Bắt buộc</w:t>
            </w:r>
          </w:p>
        </w:tc>
      </w:tr>
    </w:tbl>
    <w:p w14:paraId="4CD4CDCA" w14:textId="77777777" w:rsidR="00510604" w:rsidRPr="00D3179D" w:rsidRDefault="00510604" w:rsidP="00E6227B">
      <w:pPr>
        <w:spacing w:line="276" w:lineRule="auto"/>
        <w:rPr>
          <w:lang w:val="en-US"/>
        </w:rPr>
        <w:pPrChange w:id="13931" w:author="phuong vu" w:date="2018-11-23T13:48:00Z">
          <w:pPr/>
        </w:pPrChange>
      </w:pPr>
    </w:p>
    <w:p w14:paraId="18984A8E" w14:textId="416A44AA" w:rsidR="00755C63" w:rsidRDefault="00755C63" w:rsidP="00E6227B">
      <w:pPr>
        <w:pStyle w:val="Heading5"/>
        <w:spacing w:line="276" w:lineRule="auto"/>
        <w:rPr>
          <w:lang w:val="en-US"/>
        </w:rPr>
        <w:pPrChange w:id="13932" w:author="phuong vu" w:date="2018-11-23T13:48:00Z">
          <w:pPr>
            <w:pStyle w:val="Heading5"/>
          </w:pPr>
        </w:pPrChange>
      </w:pPr>
      <w:r>
        <w:rPr>
          <w:lang w:val="en-US"/>
        </w:rPr>
        <w:lastRenderedPageBreak/>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510604" w14:paraId="2828DD16" w14:textId="77777777" w:rsidTr="00E4365A">
        <w:tc>
          <w:tcPr>
            <w:tcW w:w="805" w:type="dxa"/>
            <w:vMerge w:val="restart"/>
            <w:vAlign w:val="center"/>
          </w:tcPr>
          <w:p w14:paraId="32CF03BB" w14:textId="77777777" w:rsidR="00510604" w:rsidRPr="007F1EF1" w:rsidRDefault="00510604" w:rsidP="00E6227B">
            <w:pPr>
              <w:spacing w:line="276" w:lineRule="auto"/>
              <w:jc w:val="center"/>
              <w:rPr>
                <w:b/>
                <w:lang w:val="en-US"/>
              </w:rPr>
              <w:pPrChange w:id="13933" w:author="phuong vu" w:date="2018-11-23T13:48:00Z">
                <w:pPr>
                  <w:spacing w:line="360" w:lineRule="auto"/>
                  <w:jc w:val="center"/>
                </w:pPr>
              </w:pPrChange>
            </w:pPr>
            <w:r w:rsidRPr="007F1EF1">
              <w:rPr>
                <w:b/>
                <w:lang w:val="en-US"/>
              </w:rPr>
              <w:t>STT</w:t>
            </w:r>
          </w:p>
        </w:tc>
        <w:tc>
          <w:tcPr>
            <w:tcW w:w="2120" w:type="dxa"/>
            <w:vMerge w:val="restart"/>
            <w:vAlign w:val="center"/>
          </w:tcPr>
          <w:p w14:paraId="4ACEFC8B" w14:textId="77777777" w:rsidR="00510604" w:rsidRPr="007F1EF1" w:rsidRDefault="00510604" w:rsidP="00E6227B">
            <w:pPr>
              <w:spacing w:line="276" w:lineRule="auto"/>
              <w:jc w:val="center"/>
              <w:rPr>
                <w:b/>
                <w:lang w:val="en-US"/>
              </w:rPr>
              <w:pPrChange w:id="13934" w:author="phuong vu" w:date="2018-11-23T13:48:00Z">
                <w:pPr>
                  <w:spacing w:line="360" w:lineRule="auto"/>
                  <w:jc w:val="center"/>
                </w:pPr>
              </w:pPrChange>
            </w:pPr>
            <w:r w:rsidRPr="007F1EF1">
              <w:rPr>
                <w:b/>
                <w:lang w:val="en-US"/>
              </w:rPr>
              <w:t>Tên bảng/</w:t>
            </w:r>
          </w:p>
          <w:p w14:paraId="01BB31A6" w14:textId="77777777" w:rsidR="00510604" w:rsidRPr="007F1EF1" w:rsidRDefault="00510604" w:rsidP="00E6227B">
            <w:pPr>
              <w:spacing w:line="276" w:lineRule="auto"/>
              <w:jc w:val="center"/>
              <w:rPr>
                <w:b/>
                <w:lang w:val="en-US"/>
              </w:rPr>
              <w:pPrChange w:id="13935" w:author="phuong vu" w:date="2018-11-23T13:48:00Z">
                <w:pPr>
                  <w:spacing w:line="360" w:lineRule="auto"/>
                  <w:jc w:val="center"/>
                </w:pPr>
              </w:pPrChange>
            </w:pPr>
            <w:r w:rsidRPr="007F1EF1">
              <w:rPr>
                <w:b/>
                <w:lang w:val="en-US"/>
              </w:rPr>
              <w:t>Cấu tr</w:t>
            </w:r>
            <w:r>
              <w:rPr>
                <w:b/>
                <w:lang w:val="en-US"/>
              </w:rPr>
              <w:t>ú</w:t>
            </w:r>
            <w:r w:rsidRPr="007F1EF1">
              <w:rPr>
                <w:b/>
                <w:lang w:val="en-US"/>
              </w:rPr>
              <w:t>c dữ liệu</w:t>
            </w:r>
          </w:p>
        </w:tc>
        <w:tc>
          <w:tcPr>
            <w:tcW w:w="5852" w:type="dxa"/>
            <w:gridSpan w:val="4"/>
            <w:vAlign w:val="center"/>
          </w:tcPr>
          <w:p w14:paraId="056C55EB" w14:textId="77777777" w:rsidR="00510604" w:rsidRPr="007F1EF1" w:rsidRDefault="00510604" w:rsidP="00E6227B">
            <w:pPr>
              <w:spacing w:line="276" w:lineRule="auto"/>
              <w:jc w:val="center"/>
              <w:rPr>
                <w:b/>
                <w:lang w:val="en-US"/>
              </w:rPr>
              <w:pPrChange w:id="13936" w:author="phuong vu" w:date="2018-11-23T13:48:00Z">
                <w:pPr>
                  <w:spacing w:line="360" w:lineRule="auto"/>
                  <w:jc w:val="center"/>
                </w:pPr>
              </w:pPrChange>
            </w:pPr>
            <w:r w:rsidRPr="007F1EF1">
              <w:rPr>
                <w:b/>
                <w:lang w:val="en-US"/>
              </w:rPr>
              <w:t>Phương thức</w:t>
            </w:r>
          </w:p>
        </w:tc>
      </w:tr>
      <w:tr w:rsidR="00510604" w14:paraId="50A344F7" w14:textId="77777777" w:rsidTr="00E4365A">
        <w:tc>
          <w:tcPr>
            <w:tcW w:w="805" w:type="dxa"/>
            <w:vMerge/>
            <w:vAlign w:val="center"/>
          </w:tcPr>
          <w:p w14:paraId="42B64EC1" w14:textId="77777777" w:rsidR="00510604" w:rsidRPr="007F1EF1" w:rsidRDefault="00510604" w:rsidP="00E6227B">
            <w:pPr>
              <w:spacing w:line="276" w:lineRule="auto"/>
              <w:jc w:val="center"/>
              <w:rPr>
                <w:b/>
                <w:lang w:val="en-US"/>
              </w:rPr>
              <w:pPrChange w:id="13937" w:author="phuong vu" w:date="2018-11-23T13:48:00Z">
                <w:pPr>
                  <w:spacing w:line="360" w:lineRule="auto"/>
                  <w:jc w:val="center"/>
                </w:pPr>
              </w:pPrChange>
            </w:pPr>
          </w:p>
        </w:tc>
        <w:tc>
          <w:tcPr>
            <w:tcW w:w="2120" w:type="dxa"/>
            <w:vMerge/>
            <w:vAlign w:val="center"/>
          </w:tcPr>
          <w:p w14:paraId="66F80E6D" w14:textId="77777777" w:rsidR="00510604" w:rsidRPr="007F1EF1" w:rsidRDefault="00510604" w:rsidP="00E6227B">
            <w:pPr>
              <w:spacing w:line="276" w:lineRule="auto"/>
              <w:jc w:val="center"/>
              <w:rPr>
                <w:b/>
                <w:lang w:val="en-US"/>
              </w:rPr>
              <w:pPrChange w:id="13938" w:author="phuong vu" w:date="2018-11-23T13:48:00Z">
                <w:pPr>
                  <w:spacing w:line="360" w:lineRule="auto"/>
                  <w:jc w:val="center"/>
                </w:pPr>
              </w:pPrChange>
            </w:pPr>
          </w:p>
        </w:tc>
        <w:tc>
          <w:tcPr>
            <w:tcW w:w="1463" w:type="dxa"/>
            <w:vAlign w:val="center"/>
          </w:tcPr>
          <w:p w14:paraId="554E58B1" w14:textId="77777777" w:rsidR="00510604" w:rsidRPr="007F1EF1" w:rsidRDefault="00510604" w:rsidP="00E6227B">
            <w:pPr>
              <w:spacing w:line="276" w:lineRule="auto"/>
              <w:jc w:val="center"/>
              <w:rPr>
                <w:b/>
                <w:lang w:val="en-US"/>
              </w:rPr>
              <w:pPrChange w:id="13939" w:author="phuong vu" w:date="2018-11-23T13:48:00Z">
                <w:pPr>
                  <w:spacing w:line="360" w:lineRule="auto"/>
                  <w:jc w:val="center"/>
                </w:pPr>
              </w:pPrChange>
            </w:pPr>
            <w:r w:rsidRPr="007F1EF1">
              <w:rPr>
                <w:b/>
                <w:lang w:val="en-US"/>
              </w:rPr>
              <w:t>Thêm</w:t>
            </w:r>
          </w:p>
        </w:tc>
        <w:tc>
          <w:tcPr>
            <w:tcW w:w="1463" w:type="dxa"/>
            <w:vAlign w:val="center"/>
          </w:tcPr>
          <w:p w14:paraId="39AD6A20" w14:textId="77777777" w:rsidR="00510604" w:rsidRPr="007F1EF1" w:rsidRDefault="00510604" w:rsidP="00E6227B">
            <w:pPr>
              <w:spacing w:line="276" w:lineRule="auto"/>
              <w:jc w:val="center"/>
              <w:rPr>
                <w:b/>
                <w:lang w:val="en-US"/>
              </w:rPr>
              <w:pPrChange w:id="13940" w:author="phuong vu" w:date="2018-11-23T13:48:00Z">
                <w:pPr>
                  <w:spacing w:line="360" w:lineRule="auto"/>
                  <w:jc w:val="center"/>
                </w:pPr>
              </w:pPrChange>
            </w:pPr>
            <w:r w:rsidRPr="007F1EF1">
              <w:rPr>
                <w:b/>
                <w:lang w:val="en-US"/>
              </w:rPr>
              <w:t>Sửa</w:t>
            </w:r>
          </w:p>
        </w:tc>
        <w:tc>
          <w:tcPr>
            <w:tcW w:w="1463" w:type="dxa"/>
            <w:vAlign w:val="center"/>
          </w:tcPr>
          <w:p w14:paraId="4CCD0FB6" w14:textId="77777777" w:rsidR="00510604" w:rsidRPr="007F1EF1" w:rsidRDefault="00510604" w:rsidP="00E6227B">
            <w:pPr>
              <w:spacing w:line="276" w:lineRule="auto"/>
              <w:jc w:val="center"/>
              <w:rPr>
                <w:b/>
                <w:lang w:val="en-US"/>
              </w:rPr>
              <w:pPrChange w:id="13941" w:author="phuong vu" w:date="2018-11-23T13:48:00Z">
                <w:pPr>
                  <w:spacing w:line="360" w:lineRule="auto"/>
                  <w:jc w:val="center"/>
                </w:pPr>
              </w:pPrChange>
            </w:pPr>
            <w:r w:rsidRPr="007F1EF1">
              <w:rPr>
                <w:b/>
                <w:lang w:val="en-US"/>
              </w:rPr>
              <w:t>Xóa</w:t>
            </w:r>
          </w:p>
        </w:tc>
        <w:tc>
          <w:tcPr>
            <w:tcW w:w="1463" w:type="dxa"/>
            <w:vAlign w:val="center"/>
          </w:tcPr>
          <w:p w14:paraId="71E09AE5" w14:textId="77777777" w:rsidR="00510604" w:rsidRPr="007F1EF1" w:rsidRDefault="00510604" w:rsidP="00E6227B">
            <w:pPr>
              <w:spacing w:line="276" w:lineRule="auto"/>
              <w:jc w:val="center"/>
              <w:rPr>
                <w:b/>
                <w:lang w:val="en-US"/>
              </w:rPr>
              <w:pPrChange w:id="13942" w:author="phuong vu" w:date="2018-11-23T13:48:00Z">
                <w:pPr>
                  <w:spacing w:line="360" w:lineRule="auto"/>
                  <w:jc w:val="center"/>
                </w:pPr>
              </w:pPrChange>
            </w:pPr>
            <w:r w:rsidRPr="007F1EF1">
              <w:rPr>
                <w:b/>
                <w:lang w:val="en-US"/>
              </w:rPr>
              <w:t>Truy vấn</w:t>
            </w:r>
          </w:p>
        </w:tc>
      </w:tr>
      <w:tr w:rsidR="00510604" w14:paraId="64365F47" w14:textId="77777777" w:rsidTr="00E4365A">
        <w:tc>
          <w:tcPr>
            <w:tcW w:w="805" w:type="dxa"/>
          </w:tcPr>
          <w:p w14:paraId="2299A8A6" w14:textId="77777777" w:rsidR="00510604" w:rsidRDefault="00510604" w:rsidP="00E6227B">
            <w:pPr>
              <w:spacing w:line="276" w:lineRule="auto"/>
              <w:jc w:val="center"/>
              <w:rPr>
                <w:lang w:val="en-US"/>
              </w:rPr>
              <w:pPrChange w:id="13943" w:author="phuong vu" w:date="2018-11-23T13:48:00Z">
                <w:pPr>
                  <w:spacing w:line="360" w:lineRule="auto"/>
                  <w:jc w:val="center"/>
                </w:pPr>
              </w:pPrChange>
            </w:pPr>
            <w:r>
              <w:rPr>
                <w:lang w:val="en-US"/>
              </w:rPr>
              <w:t>1</w:t>
            </w:r>
          </w:p>
        </w:tc>
        <w:tc>
          <w:tcPr>
            <w:tcW w:w="2120" w:type="dxa"/>
          </w:tcPr>
          <w:p w14:paraId="7BE7B7E0" w14:textId="16700DBC" w:rsidR="00510604" w:rsidRDefault="00A76989" w:rsidP="00E6227B">
            <w:pPr>
              <w:spacing w:line="276" w:lineRule="auto"/>
              <w:rPr>
                <w:lang w:val="en-US"/>
              </w:rPr>
              <w:pPrChange w:id="13944" w:author="phuong vu" w:date="2018-11-23T13:48:00Z">
                <w:pPr>
                  <w:spacing w:line="360" w:lineRule="auto"/>
                </w:pPr>
              </w:pPrChange>
            </w:pPr>
            <w:r>
              <w:rPr>
                <w:lang w:val="en-US"/>
              </w:rPr>
              <w:t>user</w:t>
            </w:r>
          </w:p>
        </w:tc>
        <w:tc>
          <w:tcPr>
            <w:tcW w:w="1463" w:type="dxa"/>
          </w:tcPr>
          <w:p w14:paraId="038608D6" w14:textId="01FA00F5" w:rsidR="00510604" w:rsidRDefault="00A76989" w:rsidP="00E6227B">
            <w:pPr>
              <w:spacing w:line="276" w:lineRule="auto"/>
              <w:jc w:val="center"/>
              <w:rPr>
                <w:lang w:val="en-US"/>
              </w:rPr>
              <w:pPrChange w:id="13945" w:author="phuong vu" w:date="2018-11-23T13:48:00Z">
                <w:pPr>
                  <w:spacing w:line="360" w:lineRule="auto"/>
                  <w:jc w:val="center"/>
                </w:pPr>
              </w:pPrChange>
            </w:pPr>
            <w:r>
              <w:rPr>
                <w:lang w:val="en-US"/>
              </w:rPr>
              <w:t>X</w:t>
            </w:r>
          </w:p>
        </w:tc>
        <w:tc>
          <w:tcPr>
            <w:tcW w:w="1463" w:type="dxa"/>
          </w:tcPr>
          <w:p w14:paraId="480DA1FB" w14:textId="77777777" w:rsidR="00510604" w:rsidRDefault="00510604" w:rsidP="00E6227B">
            <w:pPr>
              <w:spacing w:line="276" w:lineRule="auto"/>
              <w:jc w:val="center"/>
              <w:rPr>
                <w:lang w:val="en-US"/>
              </w:rPr>
              <w:pPrChange w:id="13946" w:author="phuong vu" w:date="2018-11-23T13:48:00Z">
                <w:pPr>
                  <w:spacing w:line="360" w:lineRule="auto"/>
                  <w:jc w:val="center"/>
                </w:pPr>
              </w:pPrChange>
            </w:pPr>
          </w:p>
        </w:tc>
        <w:tc>
          <w:tcPr>
            <w:tcW w:w="1463" w:type="dxa"/>
          </w:tcPr>
          <w:p w14:paraId="4E0BE26A" w14:textId="44368DA2" w:rsidR="00510604" w:rsidRDefault="00510604" w:rsidP="00E6227B">
            <w:pPr>
              <w:spacing w:line="276" w:lineRule="auto"/>
              <w:jc w:val="center"/>
              <w:rPr>
                <w:lang w:val="en-US"/>
              </w:rPr>
              <w:pPrChange w:id="13947" w:author="phuong vu" w:date="2018-11-23T13:48:00Z">
                <w:pPr>
                  <w:spacing w:line="360" w:lineRule="auto"/>
                  <w:jc w:val="center"/>
                </w:pPr>
              </w:pPrChange>
            </w:pPr>
          </w:p>
        </w:tc>
        <w:tc>
          <w:tcPr>
            <w:tcW w:w="1463" w:type="dxa"/>
          </w:tcPr>
          <w:p w14:paraId="38F9DA3E" w14:textId="7D5853A8" w:rsidR="00510604" w:rsidRDefault="00820B56" w:rsidP="00E6227B">
            <w:pPr>
              <w:spacing w:line="276" w:lineRule="auto"/>
              <w:jc w:val="center"/>
              <w:rPr>
                <w:lang w:val="en-US"/>
              </w:rPr>
              <w:pPrChange w:id="13948" w:author="phuong vu" w:date="2018-11-23T13:48:00Z">
                <w:pPr>
                  <w:jc w:val="center"/>
                </w:pPr>
              </w:pPrChange>
            </w:pPr>
            <w:r>
              <w:rPr>
                <w:lang w:val="en-US"/>
              </w:rPr>
              <w:t>X</w:t>
            </w:r>
          </w:p>
        </w:tc>
      </w:tr>
      <w:tr w:rsidR="00510604" w14:paraId="4ED557E3" w14:textId="77777777" w:rsidTr="00E4365A">
        <w:tc>
          <w:tcPr>
            <w:tcW w:w="805" w:type="dxa"/>
          </w:tcPr>
          <w:p w14:paraId="14F21012" w14:textId="77777777" w:rsidR="00510604" w:rsidRDefault="00510604" w:rsidP="00E6227B">
            <w:pPr>
              <w:spacing w:line="276" w:lineRule="auto"/>
              <w:jc w:val="center"/>
              <w:rPr>
                <w:lang w:val="en-US"/>
              </w:rPr>
              <w:pPrChange w:id="13949" w:author="phuong vu" w:date="2018-11-23T13:48:00Z">
                <w:pPr>
                  <w:spacing w:line="360" w:lineRule="auto"/>
                  <w:jc w:val="center"/>
                </w:pPr>
              </w:pPrChange>
            </w:pPr>
            <w:r>
              <w:rPr>
                <w:lang w:val="en-US"/>
              </w:rPr>
              <w:t>2</w:t>
            </w:r>
          </w:p>
        </w:tc>
        <w:tc>
          <w:tcPr>
            <w:tcW w:w="2120" w:type="dxa"/>
          </w:tcPr>
          <w:p w14:paraId="255F3DE2" w14:textId="1F817372" w:rsidR="00510604" w:rsidRDefault="00A76989" w:rsidP="00E6227B">
            <w:pPr>
              <w:spacing w:line="276" w:lineRule="auto"/>
              <w:rPr>
                <w:lang w:val="en-US"/>
              </w:rPr>
              <w:pPrChange w:id="13950" w:author="phuong vu" w:date="2018-11-23T13:48:00Z">
                <w:pPr>
                  <w:spacing w:line="360" w:lineRule="auto"/>
                </w:pPr>
              </w:pPrChange>
            </w:pPr>
            <w:r>
              <w:rPr>
                <w:lang w:val="en-US"/>
              </w:rPr>
              <w:t>customer</w:t>
            </w:r>
          </w:p>
        </w:tc>
        <w:tc>
          <w:tcPr>
            <w:tcW w:w="1463" w:type="dxa"/>
          </w:tcPr>
          <w:p w14:paraId="51D5DB8C" w14:textId="6F037844" w:rsidR="00510604" w:rsidRDefault="00A76989" w:rsidP="00E6227B">
            <w:pPr>
              <w:spacing w:line="276" w:lineRule="auto"/>
              <w:jc w:val="center"/>
              <w:rPr>
                <w:lang w:val="en-US"/>
              </w:rPr>
              <w:pPrChange w:id="13951" w:author="phuong vu" w:date="2018-11-23T13:48:00Z">
                <w:pPr>
                  <w:spacing w:line="360" w:lineRule="auto"/>
                  <w:jc w:val="center"/>
                </w:pPr>
              </w:pPrChange>
            </w:pPr>
            <w:r>
              <w:rPr>
                <w:lang w:val="en-US"/>
              </w:rPr>
              <w:t>X</w:t>
            </w:r>
          </w:p>
        </w:tc>
        <w:tc>
          <w:tcPr>
            <w:tcW w:w="1463" w:type="dxa"/>
          </w:tcPr>
          <w:p w14:paraId="14545889" w14:textId="6E0E587E" w:rsidR="00510604" w:rsidRDefault="005E033B" w:rsidP="00E6227B">
            <w:pPr>
              <w:spacing w:line="276" w:lineRule="auto"/>
              <w:jc w:val="center"/>
              <w:rPr>
                <w:lang w:val="en-US"/>
              </w:rPr>
              <w:pPrChange w:id="13952" w:author="phuong vu" w:date="2018-11-23T13:48:00Z">
                <w:pPr>
                  <w:spacing w:line="360" w:lineRule="auto"/>
                  <w:jc w:val="center"/>
                </w:pPr>
              </w:pPrChange>
            </w:pPr>
            <w:r>
              <w:rPr>
                <w:lang w:val="en-US"/>
              </w:rPr>
              <w:t>X</w:t>
            </w:r>
          </w:p>
        </w:tc>
        <w:tc>
          <w:tcPr>
            <w:tcW w:w="1463" w:type="dxa"/>
          </w:tcPr>
          <w:p w14:paraId="02D54EF9" w14:textId="7BE45767" w:rsidR="00510604" w:rsidRDefault="00510604" w:rsidP="00E6227B">
            <w:pPr>
              <w:spacing w:line="276" w:lineRule="auto"/>
              <w:jc w:val="center"/>
              <w:rPr>
                <w:lang w:val="en-US"/>
              </w:rPr>
              <w:pPrChange w:id="13953" w:author="phuong vu" w:date="2018-11-23T13:48:00Z">
                <w:pPr>
                  <w:spacing w:line="360" w:lineRule="auto"/>
                  <w:jc w:val="center"/>
                </w:pPr>
              </w:pPrChange>
            </w:pPr>
          </w:p>
        </w:tc>
        <w:tc>
          <w:tcPr>
            <w:tcW w:w="1463" w:type="dxa"/>
          </w:tcPr>
          <w:p w14:paraId="4C4359B5" w14:textId="408E51E9" w:rsidR="00510604" w:rsidRDefault="00820B56" w:rsidP="00E6227B">
            <w:pPr>
              <w:spacing w:line="276" w:lineRule="auto"/>
              <w:jc w:val="center"/>
              <w:rPr>
                <w:lang w:val="en-US"/>
              </w:rPr>
              <w:pPrChange w:id="13954" w:author="phuong vu" w:date="2018-11-23T13:48:00Z">
                <w:pPr>
                  <w:jc w:val="center"/>
                </w:pPr>
              </w:pPrChange>
            </w:pPr>
            <w:r>
              <w:rPr>
                <w:lang w:val="en-US"/>
              </w:rPr>
              <w:t>X</w:t>
            </w:r>
          </w:p>
        </w:tc>
      </w:tr>
      <w:tr w:rsidR="00A76989" w14:paraId="3F6FD0A4" w14:textId="77777777" w:rsidTr="00E4365A">
        <w:tc>
          <w:tcPr>
            <w:tcW w:w="805" w:type="dxa"/>
          </w:tcPr>
          <w:p w14:paraId="08817EE7" w14:textId="3FA40C67" w:rsidR="00A76989" w:rsidRDefault="00A76989" w:rsidP="00E6227B">
            <w:pPr>
              <w:spacing w:line="276" w:lineRule="auto"/>
              <w:jc w:val="center"/>
              <w:rPr>
                <w:lang w:val="en-US"/>
              </w:rPr>
              <w:pPrChange w:id="13955" w:author="phuong vu" w:date="2018-11-23T13:48:00Z">
                <w:pPr>
                  <w:spacing w:line="360" w:lineRule="auto"/>
                  <w:jc w:val="center"/>
                </w:pPr>
              </w:pPrChange>
            </w:pPr>
            <w:r>
              <w:rPr>
                <w:lang w:val="en-US"/>
              </w:rPr>
              <w:t>3</w:t>
            </w:r>
          </w:p>
        </w:tc>
        <w:tc>
          <w:tcPr>
            <w:tcW w:w="2120" w:type="dxa"/>
          </w:tcPr>
          <w:p w14:paraId="6AEE210F" w14:textId="682CC646" w:rsidR="00A76989" w:rsidRDefault="00820B56" w:rsidP="00E6227B">
            <w:pPr>
              <w:spacing w:line="276" w:lineRule="auto"/>
              <w:rPr>
                <w:lang w:val="en-US"/>
              </w:rPr>
              <w:pPrChange w:id="13956" w:author="phuong vu" w:date="2018-11-23T13:48:00Z">
                <w:pPr>
                  <w:spacing w:line="360" w:lineRule="auto"/>
                </w:pPr>
              </w:pPrChange>
            </w:pPr>
            <w:r>
              <w:rPr>
                <w:lang w:val="en-US"/>
              </w:rPr>
              <w:t>staff</w:t>
            </w:r>
          </w:p>
        </w:tc>
        <w:tc>
          <w:tcPr>
            <w:tcW w:w="1463" w:type="dxa"/>
          </w:tcPr>
          <w:p w14:paraId="4C771EAE" w14:textId="18BF48CB" w:rsidR="00A76989" w:rsidRDefault="00820B56" w:rsidP="00E6227B">
            <w:pPr>
              <w:spacing w:line="276" w:lineRule="auto"/>
              <w:jc w:val="center"/>
              <w:rPr>
                <w:lang w:val="en-US"/>
              </w:rPr>
              <w:pPrChange w:id="13957" w:author="phuong vu" w:date="2018-11-23T13:48:00Z">
                <w:pPr>
                  <w:spacing w:line="360" w:lineRule="auto"/>
                  <w:jc w:val="center"/>
                </w:pPr>
              </w:pPrChange>
            </w:pPr>
            <w:r>
              <w:rPr>
                <w:lang w:val="en-US"/>
              </w:rPr>
              <w:t>X</w:t>
            </w:r>
          </w:p>
        </w:tc>
        <w:tc>
          <w:tcPr>
            <w:tcW w:w="1463" w:type="dxa"/>
          </w:tcPr>
          <w:p w14:paraId="10E0D826" w14:textId="3765C380" w:rsidR="00A76989" w:rsidRDefault="005E033B" w:rsidP="00E6227B">
            <w:pPr>
              <w:spacing w:line="276" w:lineRule="auto"/>
              <w:jc w:val="center"/>
              <w:rPr>
                <w:lang w:val="en-US"/>
              </w:rPr>
              <w:pPrChange w:id="13958" w:author="phuong vu" w:date="2018-11-23T13:48:00Z">
                <w:pPr>
                  <w:spacing w:line="360" w:lineRule="auto"/>
                  <w:jc w:val="center"/>
                </w:pPr>
              </w:pPrChange>
            </w:pPr>
            <w:r>
              <w:rPr>
                <w:lang w:val="en-US"/>
              </w:rPr>
              <w:t>X</w:t>
            </w:r>
          </w:p>
        </w:tc>
        <w:tc>
          <w:tcPr>
            <w:tcW w:w="1463" w:type="dxa"/>
          </w:tcPr>
          <w:p w14:paraId="1CD0E29A" w14:textId="77777777" w:rsidR="00A76989" w:rsidRDefault="00A76989" w:rsidP="00E6227B">
            <w:pPr>
              <w:spacing w:line="276" w:lineRule="auto"/>
              <w:jc w:val="center"/>
              <w:rPr>
                <w:lang w:val="en-US"/>
              </w:rPr>
              <w:pPrChange w:id="13959" w:author="phuong vu" w:date="2018-11-23T13:48:00Z">
                <w:pPr>
                  <w:spacing w:line="360" w:lineRule="auto"/>
                  <w:jc w:val="center"/>
                </w:pPr>
              </w:pPrChange>
            </w:pPr>
          </w:p>
        </w:tc>
        <w:tc>
          <w:tcPr>
            <w:tcW w:w="1463" w:type="dxa"/>
          </w:tcPr>
          <w:p w14:paraId="1491FBA6" w14:textId="2EE9377B" w:rsidR="00A76989" w:rsidRDefault="00820B56" w:rsidP="00E6227B">
            <w:pPr>
              <w:spacing w:line="276" w:lineRule="auto"/>
              <w:jc w:val="center"/>
              <w:rPr>
                <w:lang w:val="en-US"/>
              </w:rPr>
              <w:pPrChange w:id="13960" w:author="phuong vu" w:date="2018-11-23T13:48:00Z">
                <w:pPr>
                  <w:jc w:val="center"/>
                </w:pPr>
              </w:pPrChange>
            </w:pPr>
            <w:r>
              <w:rPr>
                <w:lang w:val="en-US"/>
              </w:rPr>
              <w:t>X</w:t>
            </w:r>
          </w:p>
        </w:tc>
      </w:tr>
    </w:tbl>
    <w:p w14:paraId="24D8F8D7" w14:textId="77777777" w:rsidR="00510604" w:rsidRPr="00D3179D" w:rsidRDefault="00510604" w:rsidP="00E6227B">
      <w:pPr>
        <w:spacing w:line="276" w:lineRule="auto"/>
        <w:rPr>
          <w:lang w:val="en-US"/>
        </w:rPr>
        <w:pPrChange w:id="13961" w:author="phuong vu" w:date="2018-11-23T13:48:00Z">
          <w:pPr/>
        </w:pPrChange>
      </w:pPr>
    </w:p>
    <w:p w14:paraId="785F24A4" w14:textId="31CAB22F" w:rsidR="00755C63" w:rsidRDefault="00755C63" w:rsidP="00E6227B">
      <w:pPr>
        <w:pStyle w:val="Heading5"/>
        <w:spacing w:line="276" w:lineRule="auto"/>
        <w:rPr>
          <w:lang w:val="en-US"/>
        </w:rPr>
        <w:pPrChange w:id="13962" w:author="phuong vu" w:date="2018-11-23T13:48:00Z">
          <w:pPr>
            <w:pStyle w:val="Heading5"/>
          </w:pPr>
        </w:pPrChange>
      </w:pPr>
      <w:r>
        <w:rPr>
          <w:lang w:val="en-US"/>
        </w:rPr>
        <w:lastRenderedPageBreak/>
        <w:t>Cách xử lí</w:t>
      </w:r>
    </w:p>
    <w:p w14:paraId="02D55CBC" w14:textId="77777777" w:rsidR="003A795F" w:rsidRDefault="003A795F" w:rsidP="00E6227B">
      <w:pPr>
        <w:keepNext/>
        <w:spacing w:line="276" w:lineRule="auto"/>
        <w:jc w:val="center"/>
        <w:pPrChange w:id="13963" w:author="phuong vu" w:date="2018-11-23T13:48:00Z">
          <w:pPr>
            <w:keepNext/>
            <w:jc w:val="center"/>
          </w:pPr>
        </w:pPrChange>
      </w:pPr>
      <w:r w:rsidRPr="003A795F">
        <w:rPr>
          <w:noProof/>
          <w:lang w:val="en-US"/>
        </w:rPr>
        <w:drawing>
          <wp:inline distT="0" distB="0" distL="0" distR="0" wp14:anchorId="1CFA965A" wp14:editId="37CDF195">
            <wp:extent cx="4410075" cy="784402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12976" cy="7849184"/>
                    </a:xfrm>
                    <a:prstGeom prst="rect">
                      <a:avLst/>
                    </a:prstGeom>
                    <a:noFill/>
                    <a:ln>
                      <a:noFill/>
                    </a:ln>
                  </pic:spPr>
                </pic:pic>
              </a:graphicData>
            </a:graphic>
          </wp:inline>
        </w:drawing>
      </w:r>
    </w:p>
    <w:p w14:paraId="0B849D57" w14:textId="1D6A2EAC" w:rsidR="00377FBF" w:rsidRDefault="003A795F" w:rsidP="00E6227B">
      <w:pPr>
        <w:pStyle w:val="Caption"/>
        <w:spacing w:line="276" w:lineRule="auto"/>
        <w:rPr>
          <w:noProof/>
          <w:lang w:val="en-US"/>
        </w:rPr>
        <w:pPrChange w:id="13964" w:author="phuong vu" w:date="2018-11-23T13:48:00Z">
          <w:pPr>
            <w:pStyle w:val="Caption"/>
          </w:pPr>
        </w:pPrChange>
      </w:pPr>
      <w:bookmarkStart w:id="13965" w:name="_Toc530662961"/>
      <w:r w:rsidRPr="00E4365A">
        <w:rPr>
          <w:szCs w:val="26"/>
        </w:rPr>
        <w:t xml:space="preserve">Hình </w:t>
      </w:r>
      <w:ins w:id="13966"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13967"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13968" w:author="phuong vu" w:date="2018-11-22T18:14:00Z">
        <w:r w:rsidR="00627671">
          <w:rPr>
            <w:noProof/>
            <w:szCs w:val="26"/>
          </w:rPr>
          <w:t>34</w:t>
        </w:r>
        <w:r w:rsidR="00627671">
          <w:rPr>
            <w:szCs w:val="26"/>
          </w:rPr>
          <w:fldChar w:fldCharType="end"/>
        </w:r>
      </w:ins>
      <w:del w:id="13969"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26</w:delText>
        </w:r>
        <w:r w:rsidR="006C103E" w:rsidDel="00EC5005">
          <w:rPr>
            <w:szCs w:val="26"/>
          </w:rPr>
          <w:fldChar w:fldCharType="end"/>
        </w:r>
      </w:del>
      <w:r w:rsidRPr="00E4365A">
        <w:rPr>
          <w:szCs w:val="26"/>
          <w:lang w:val="en-US"/>
        </w:rPr>
        <w:t xml:space="preserve"> Sơ đồ xử lí đăng kí tài khoản khách hàng</w:t>
      </w:r>
      <w:bookmarkEnd w:id="13965"/>
      <w:r w:rsidRPr="003A795F">
        <w:rPr>
          <w:noProof/>
          <w:lang w:val="en-US"/>
        </w:rPr>
        <w:t xml:space="preserve"> </w:t>
      </w:r>
    </w:p>
    <w:p w14:paraId="5038B1EC" w14:textId="77777777" w:rsidR="00896415" w:rsidRDefault="00896415" w:rsidP="00E6227B">
      <w:pPr>
        <w:keepNext/>
        <w:spacing w:line="276" w:lineRule="auto"/>
        <w:jc w:val="center"/>
        <w:pPrChange w:id="13970" w:author="phuong vu" w:date="2018-11-23T13:48:00Z">
          <w:pPr>
            <w:keepNext/>
            <w:jc w:val="center"/>
          </w:pPr>
        </w:pPrChange>
      </w:pPr>
      <w:r w:rsidRPr="00896415">
        <w:rPr>
          <w:noProof/>
          <w:lang w:val="en-US"/>
        </w:rPr>
        <w:lastRenderedPageBreak/>
        <w:drawing>
          <wp:inline distT="0" distB="0" distL="0" distR="0" wp14:anchorId="2632096B" wp14:editId="505FFBCD">
            <wp:extent cx="4867275" cy="807665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70366" cy="8081788"/>
                    </a:xfrm>
                    <a:prstGeom prst="rect">
                      <a:avLst/>
                    </a:prstGeom>
                    <a:noFill/>
                    <a:ln>
                      <a:noFill/>
                    </a:ln>
                  </pic:spPr>
                </pic:pic>
              </a:graphicData>
            </a:graphic>
          </wp:inline>
        </w:drawing>
      </w:r>
    </w:p>
    <w:p w14:paraId="46CF4262" w14:textId="50BAD161" w:rsidR="00896415" w:rsidRPr="00E4365A" w:rsidRDefault="00896415" w:rsidP="00E6227B">
      <w:pPr>
        <w:pStyle w:val="Caption"/>
        <w:spacing w:line="276" w:lineRule="auto"/>
        <w:rPr>
          <w:szCs w:val="26"/>
          <w:lang w:val="en-US"/>
        </w:rPr>
        <w:pPrChange w:id="13971" w:author="phuong vu" w:date="2018-11-23T13:48:00Z">
          <w:pPr>
            <w:pStyle w:val="Caption"/>
          </w:pPr>
        </w:pPrChange>
      </w:pPr>
      <w:bookmarkStart w:id="13972" w:name="_Toc530662962"/>
      <w:r w:rsidRPr="00E4365A">
        <w:rPr>
          <w:szCs w:val="26"/>
        </w:rPr>
        <w:t xml:space="preserve">Hình </w:t>
      </w:r>
      <w:ins w:id="13973"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13974"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13975" w:author="phuong vu" w:date="2018-11-22T18:14:00Z">
        <w:r w:rsidR="00627671">
          <w:rPr>
            <w:noProof/>
            <w:szCs w:val="26"/>
          </w:rPr>
          <w:t>35</w:t>
        </w:r>
        <w:r w:rsidR="00627671">
          <w:rPr>
            <w:szCs w:val="26"/>
          </w:rPr>
          <w:fldChar w:fldCharType="end"/>
        </w:r>
      </w:ins>
      <w:del w:id="13976"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27</w:delText>
        </w:r>
        <w:r w:rsidR="006C103E" w:rsidDel="00EC5005">
          <w:rPr>
            <w:szCs w:val="26"/>
          </w:rPr>
          <w:fldChar w:fldCharType="end"/>
        </w:r>
      </w:del>
      <w:r w:rsidRPr="00E4365A">
        <w:rPr>
          <w:szCs w:val="26"/>
          <w:lang w:val="en-US"/>
        </w:rPr>
        <w:t xml:space="preserve"> Sơ đồ xử lí cập nhật thông tin người dùng sau khi đăng kí</w:t>
      </w:r>
      <w:bookmarkEnd w:id="13972"/>
    </w:p>
    <w:p w14:paraId="7B2CB665" w14:textId="232762C3" w:rsidR="00C557CE" w:rsidRDefault="00463867" w:rsidP="00E6227B">
      <w:pPr>
        <w:pStyle w:val="Heading1"/>
        <w:spacing w:line="276" w:lineRule="auto"/>
        <w:ind w:left="450"/>
        <w:pPrChange w:id="13977" w:author="phuong vu" w:date="2018-11-23T13:48:00Z">
          <w:pPr>
            <w:pStyle w:val="Heading2"/>
          </w:pPr>
        </w:pPrChange>
      </w:pPr>
      <w:bookmarkStart w:id="13978" w:name="_Toc530662911"/>
      <w:r>
        <w:lastRenderedPageBreak/>
        <w:t>KIỂM THỬ</w:t>
      </w:r>
      <w:bookmarkEnd w:id="13978"/>
    </w:p>
    <w:p w14:paraId="19FA80FD" w14:textId="25F7120B" w:rsidR="004A77C2" w:rsidRDefault="004A77C2" w:rsidP="00E6227B">
      <w:pPr>
        <w:pStyle w:val="Heading2"/>
        <w:spacing w:line="276" w:lineRule="auto"/>
        <w:rPr>
          <w:ins w:id="13979" w:author="phuong vu" w:date="2018-11-22T20:56:00Z"/>
        </w:rPr>
        <w:pPrChange w:id="13980" w:author="phuong vu" w:date="2018-11-23T13:48:00Z">
          <w:pPr>
            <w:pStyle w:val="Heading2"/>
          </w:pPr>
        </w:pPrChange>
      </w:pPr>
      <w:bookmarkStart w:id="13981" w:name="_Toc530662912"/>
      <w:r>
        <w:t>Giới thiệu</w:t>
      </w:r>
      <w:bookmarkEnd w:id="13981"/>
    </w:p>
    <w:p w14:paraId="127BEAE5" w14:textId="74F8A442" w:rsidR="001D2492" w:rsidRDefault="001D2492" w:rsidP="00E6227B">
      <w:pPr>
        <w:pStyle w:val="Heading3"/>
        <w:spacing w:line="276" w:lineRule="auto"/>
        <w:rPr>
          <w:ins w:id="13982" w:author="phuong vu" w:date="2018-11-22T20:57:00Z"/>
        </w:rPr>
        <w:pPrChange w:id="13983" w:author="phuong vu" w:date="2018-11-23T13:48:00Z">
          <w:pPr>
            <w:pStyle w:val="Heading3"/>
          </w:pPr>
        </w:pPrChange>
      </w:pPr>
      <w:ins w:id="13984" w:author="phuong vu" w:date="2018-11-22T20:56:00Z">
        <w:r>
          <w:t>M</w:t>
        </w:r>
      </w:ins>
      <w:ins w:id="13985" w:author="phuong vu" w:date="2018-11-22T20:57:00Z">
        <w:r>
          <w:t>ục tiêu</w:t>
        </w:r>
      </w:ins>
    </w:p>
    <w:p w14:paraId="5440F9D3" w14:textId="674CE501" w:rsidR="001D2492" w:rsidRDefault="00924D77" w:rsidP="00E6227B">
      <w:pPr>
        <w:spacing w:line="276" w:lineRule="auto"/>
        <w:ind w:firstLine="629"/>
        <w:rPr>
          <w:ins w:id="13986" w:author="phuong vu" w:date="2018-11-22T20:59:00Z"/>
          <w:lang w:val="es-ES"/>
        </w:rPr>
        <w:pPrChange w:id="13987" w:author="phuong vu" w:date="2018-11-23T13:48:00Z">
          <w:pPr>
            <w:ind w:firstLine="629"/>
          </w:pPr>
        </w:pPrChange>
      </w:pPr>
      <w:ins w:id="13988" w:author="phuong vu" w:date="2018-11-22T20:57:00Z">
        <w:r>
          <w:rPr>
            <w:lang w:val="es-ES"/>
          </w:rPr>
          <w:t>Nhằm tìm ra những lỗi tồn đọng chưa phát hiện được trong thời gian phát triển phần mềm. Đ</w:t>
        </w:r>
      </w:ins>
      <w:ins w:id="13989" w:author="phuong vu" w:date="2018-11-22T20:58:00Z">
        <w:r>
          <w:rPr>
            <w:lang w:val="es-ES"/>
          </w:rPr>
          <w:t xml:space="preserve">ánh giá được các lỗi có thể sửa lỗi được về lỗi lập trình hay sai về các mục tiêu đã </w:t>
        </w:r>
      </w:ins>
      <w:ins w:id="13990" w:author="phuong vu" w:date="2018-11-22T20:59:00Z">
        <w:r>
          <w:rPr>
            <w:lang w:val="es-ES"/>
          </w:rPr>
          <w:t>đặt ra.</w:t>
        </w:r>
      </w:ins>
    </w:p>
    <w:p w14:paraId="71C493B1" w14:textId="52B83E59" w:rsidR="00924D77" w:rsidRDefault="00924D77" w:rsidP="00E6227B">
      <w:pPr>
        <w:pStyle w:val="Heading3"/>
        <w:spacing w:line="276" w:lineRule="auto"/>
        <w:rPr>
          <w:ins w:id="13991" w:author="phuong vu" w:date="2018-11-22T20:59:00Z"/>
        </w:rPr>
        <w:pPrChange w:id="13992" w:author="phuong vu" w:date="2018-11-23T13:48:00Z">
          <w:pPr>
            <w:pStyle w:val="Heading3"/>
          </w:pPr>
        </w:pPrChange>
      </w:pPr>
      <w:ins w:id="13993" w:author="phuong vu" w:date="2018-11-22T20:59:00Z">
        <w:r>
          <w:t>Phạm vi kiểm thử</w:t>
        </w:r>
      </w:ins>
    </w:p>
    <w:p w14:paraId="01C278B5" w14:textId="0652FBA1" w:rsidR="001D2492" w:rsidRPr="001D2492" w:rsidRDefault="00924D77" w:rsidP="00E6227B">
      <w:pPr>
        <w:spacing w:line="276" w:lineRule="auto"/>
        <w:ind w:firstLine="576"/>
        <w:rPr>
          <w:lang w:val="en-US"/>
          <w:rPrChange w:id="13994" w:author="phuong vu" w:date="2018-11-22T20:57:00Z">
            <w:rPr/>
          </w:rPrChange>
        </w:rPr>
        <w:pPrChange w:id="13995" w:author="phuong vu" w:date="2018-11-23T13:48:00Z">
          <w:pPr>
            <w:pStyle w:val="Heading3"/>
          </w:pPr>
        </w:pPrChange>
      </w:pPr>
      <w:ins w:id="13996" w:author="phuong vu" w:date="2018-11-22T20:59:00Z">
        <w:r>
          <w:rPr>
            <w:lang w:val="en-US"/>
          </w:rPr>
          <w:t>Kiểm thử theo từng chức năng đã được nêu ra. Do một số chức năng tương tự nha</w:t>
        </w:r>
      </w:ins>
      <w:ins w:id="13997" w:author="phuong vu" w:date="2018-11-22T21:00:00Z">
        <w:r>
          <w:rPr>
            <w:lang w:val="en-US"/>
          </w:rPr>
          <w:t>u nên sẽ được kiểm thử cùng với nhau.</w:t>
        </w:r>
      </w:ins>
    </w:p>
    <w:p w14:paraId="25625FD6" w14:textId="1466D4B9" w:rsidR="004A77C2" w:rsidRDefault="004A77C2" w:rsidP="00E6227B">
      <w:pPr>
        <w:pStyle w:val="Heading2"/>
        <w:spacing w:line="276" w:lineRule="auto"/>
        <w:rPr>
          <w:ins w:id="13998" w:author="phuong vu" w:date="2018-11-22T21:01:00Z"/>
        </w:rPr>
        <w:pPrChange w:id="13999" w:author="phuong vu" w:date="2018-11-23T13:48:00Z">
          <w:pPr>
            <w:pStyle w:val="Heading2"/>
          </w:pPr>
        </w:pPrChange>
      </w:pPr>
      <w:bookmarkStart w:id="14000" w:name="_Toc530662913"/>
      <w:r>
        <w:t>Chi tiết kế hoạch kiểm thử</w:t>
      </w:r>
      <w:bookmarkEnd w:id="14000"/>
    </w:p>
    <w:p w14:paraId="47FB87D6" w14:textId="78CF84E6" w:rsidR="00924D77" w:rsidRDefault="00924D77" w:rsidP="00E6227B">
      <w:pPr>
        <w:pStyle w:val="Heading3"/>
        <w:spacing w:line="276" w:lineRule="auto"/>
        <w:rPr>
          <w:ins w:id="14001" w:author="phuong vu" w:date="2018-11-23T10:00:00Z"/>
        </w:rPr>
        <w:pPrChange w:id="14002" w:author="phuong vu" w:date="2018-11-23T13:48:00Z">
          <w:pPr>
            <w:pStyle w:val="Heading3"/>
          </w:pPr>
        </w:pPrChange>
      </w:pPr>
      <w:ins w:id="14003" w:author="phuong vu" w:date="2018-11-22T21:01:00Z">
        <w:r>
          <w:t>Các chức năng kiểm thử</w:t>
        </w:r>
      </w:ins>
    </w:p>
    <w:tbl>
      <w:tblPr>
        <w:tblStyle w:val="TableGrid"/>
        <w:tblW w:w="0" w:type="auto"/>
        <w:tblInd w:w="85" w:type="dxa"/>
        <w:tblLook w:val="04A0" w:firstRow="1" w:lastRow="0" w:firstColumn="1" w:lastColumn="0" w:noHBand="0" w:noVBand="1"/>
      </w:tblPr>
      <w:tblGrid>
        <w:gridCol w:w="708"/>
        <w:gridCol w:w="1992"/>
        <w:gridCol w:w="5979"/>
      </w:tblGrid>
      <w:tr w:rsidR="00EF420B" w14:paraId="12DF84E5" w14:textId="77777777" w:rsidTr="00BF4BED">
        <w:trPr>
          <w:ins w:id="14004" w:author="phuong vu" w:date="2018-11-23T10:00:00Z"/>
        </w:trPr>
        <w:tc>
          <w:tcPr>
            <w:tcW w:w="708" w:type="dxa"/>
            <w:vAlign w:val="center"/>
          </w:tcPr>
          <w:p w14:paraId="0FEB2074" w14:textId="77777777" w:rsidR="00EF420B" w:rsidRPr="007C127C" w:rsidRDefault="00EF420B" w:rsidP="00E6227B">
            <w:pPr>
              <w:pStyle w:val="ListParagraph"/>
              <w:spacing w:line="276" w:lineRule="auto"/>
              <w:ind w:left="0"/>
              <w:jc w:val="center"/>
              <w:rPr>
                <w:ins w:id="14005" w:author="phuong vu" w:date="2018-11-23T10:00:00Z"/>
                <w:b/>
              </w:rPr>
              <w:pPrChange w:id="14006" w:author="phuong vu" w:date="2018-11-23T13:48:00Z">
                <w:pPr>
                  <w:pStyle w:val="ListParagraph"/>
                  <w:ind w:left="0"/>
                  <w:jc w:val="center"/>
                </w:pPr>
              </w:pPrChange>
            </w:pPr>
            <w:ins w:id="14007" w:author="phuong vu" w:date="2018-11-23T10:00:00Z">
              <w:r w:rsidRPr="007C127C">
                <w:rPr>
                  <w:b/>
                </w:rPr>
                <w:t>STT</w:t>
              </w:r>
            </w:ins>
          </w:p>
        </w:tc>
        <w:tc>
          <w:tcPr>
            <w:tcW w:w="1992" w:type="dxa"/>
            <w:vAlign w:val="center"/>
          </w:tcPr>
          <w:p w14:paraId="4A48C6C6" w14:textId="77777777" w:rsidR="00EF420B" w:rsidRPr="007C127C" w:rsidRDefault="00EF420B" w:rsidP="00E6227B">
            <w:pPr>
              <w:pStyle w:val="ListParagraph"/>
              <w:spacing w:line="276" w:lineRule="auto"/>
              <w:ind w:left="0"/>
              <w:jc w:val="center"/>
              <w:rPr>
                <w:ins w:id="14008" w:author="phuong vu" w:date="2018-11-23T10:00:00Z"/>
                <w:b/>
              </w:rPr>
              <w:pPrChange w:id="14009" w:author="phuong vu" w:date="2018-11-23T13:48:00Z">
                <w:pPr>
                  <w:pStyle w:val="ListParagraph"/>
                  <w:ind w:left="0"/>
                  <w:jc w:val="center"/>
                </w:pPr>
              </w:pPrChange>
            </w:pPr>
            <w:ins w:id="14010" w:author="phuong vu" w:date="2018-11-23T10:00:00Z">
              <w:r w:rsidRPr="007C127C">
                <w:rPr>
                  <w:b/>
                </w:rPr>
                <w:t>Mã chức năng</w:t>
              </w:r>
            </w:ins>
          </w:p>
        </w:tc>
        <w:tc>
          <w:tcPr>
            <w:tcW w:w="5979" w:type="dxa"/>
            <w:vAlign w:val="center"/>
          </w:tcPr>
          <w:p w14:paraId="64FE8274" w14:textId="77777777" w:rsidR="00EF420B" w:rsidRPr="007C127C" w:rsidRDefault="00EF420B" w:rsidP="00E6227B">
            <w:pPr>
              <w:pStyle w:val="ListParagraph"/>
              <w:spacing w:line="276" w:lineRule="auto"/>
              <w:ind w:left="0"/>
              <w:jc w:val="center"/>
              <w:rPr>
                <w:ins w:id="14011" w:author="phuong vu" w:date="2018-11-23T10:00:00Z"/>
                <w:b/>
              </w:rPr>
              <w:pPrChange w:id="14012" w:author="phuong vu" w:date="2018-11-23T13:48:00Z">
                <w:pPr>
                  <w:pStyle w:val="ListParagraph"/>
                  <w:ind w:left="0"/>
                  <w:jc w:val="center"/>
                </w:pPr>
              </w:pPrChange>
            </w:pPr>
            <w:ins w:id="14013" w:author="phuong vu" w:date="2018-11-23T10:00:00Z">
              <w:r w:rsidRPr="007C127C">
                <w:rPr>
                  <w:b/>
                </w:rPr>
                <w:t>Tên chức năng</w:t>
              </w:r>
            </w:ins>
          </w:p>
        </w:tc>
      </w:tr>
      <w:tr w:rsidR="00EF420B" w14:paraId="5D23080B" w14:textId="77777777" w:rsidTr="00BF4BED">
        <w:trPr>
          <w:ins w:id="14014" w:author="phuong vu" w:date="2018-11-23T10:00:00Z"/>
        </w:trPr>
        <w:tc>
          <w:tcPr>
            <w:tcW w:w="708" w:type="dxa"/>
          </w:tcPr>
          <w:p w14:paraId="23F9F61F" w14:textId="77777777" w:rsidR="00EF420B" w:rsidRDefault="00EF420B" w:rsidP="00E6227B">
            <w:pPr>
              <w:pStyle w:val="ListParagraph"/>
              <w:spacing w:line="276" w:lineRule="auto"/>
              <w:ind w:left="0"/>
              <w:jc w:val="center"/>
              <w:rPr>
                <w:ins w:id="14015" w:author="phuong vu" w:date="2018-11-23T10:00:00Z"/>
              </w:rPr>
              <w:pPrChange w:id="14016" w:author="phuong vu" w:date="2018-11-23T13:48:00Z">
                <w:pPr>
                  <w:pStyle w:val="ListParagraph"/>
                  <w:spacing w:line="360" w:lineRule="auto"/>
                  <w:ind w:left="0"/>
                  <w:jc w:val="center"/>
                </w:pPr>
              </w:pPrChange>
            </w:pPr>
            <w:ins w:id="14017" w:author="phuong vu" w:date="2018-11-23T10:00:00Z">
              <w:r>
                <w:t>1</w:t>
              </w:r>
            </w:ins>
          </w:p>
        </w:tc>
        <w:tc>
          <w:tcPr>
            <w:tcW w:w="1992" w:type="dxa"/>
          </w:tcPr>
          <w:p w14:paraId="4763CE31" w14:textId="77777777" w:rsidR="00EF420B" w:rsidRPr="007C127C" w:rsidRDefault="00EF420B" w:rsidP="00E6227B">
            <w:pPr>
              <w:pStyle w:val="ListParagraph"/>
              <w:spacing w:line="276" w:lineRule="auto"/>
              <w:ind w:left="0"/>
              <w:rPr>
                <w:ins w:id="14018" w:author="phuong vu" w:date="2018-11-23T10:00:00Z"/>
                <w:lang w:val="en-US"/>
              </w:rPr>
              <w:pPrChange w:id="14019" w:author="phuong vu" w:date="2018-11-23T13:48:00Z">
                <w:pPr>
                  <w:pStyle w:val="ListParagraph"/>
                  <w:spacing w:line="360" w:lineRule="auto"/>
                  <w:ind w:left="0"/>
                </w:pPr>
              </w:pPrChange>
            </w:pPr>
            <w:ins w:id="14020" w:author="phuong vu" w:date="2018-11-23T10:00:00Z">
              <w:r>
                <w:rPr>
                  <w:lang w:val="en-US"/>
                </w:rPr>
                <w:t>GU_01</w:t>
              </w:r>
            </w:ins>
          </w:p>
        </w:tc>
        <w:tc>
          <w:tcPr>
            <w:tcW w:w="5979" w:type="dxa"/>
          </w:tcPr>
          <w:p w14:paraId="5AE9F9DA" w14:textId="77777777" w:rsidR="00EF420B" w:rsidRPr="007C127C" w:rsidRDefault="00EF420B" w:rsidP="00E6227B">
            <w:pPr>
              <w:pStyle w:val="ListParagraph"/>
              <w:spacing w:line="276" w:lineRule="auto"/>
              <w:ind w:left="0"/>
              <w:rPr>
                <w:ins w:id="14021" w:author="phuong vu" w:date="2018-11-23T10:00:00Z"/>
                <w:lang w:val="en-US"/>
              </w:rPr>
              <w:pPrChange w:id="14022" w:author="phuong vu" w:date="2018-11-23T13:48:00Z">
                <w:pPr>
                  <w:pStyle w:val="ListParagraph"/>
                  <w:spacing w:line="360" w:lineRule="auto"/>
                  <w:ind w:left="0"/>
                </w:pPr>
              </w:pPrChange>
            </w:pPr>
            <w:ins w:id="14023" w:author="phuong vu" w:date="2018-11-23T10:00:00Z">
              <w:r>
                <w:rPr>
                  <w:lang w:val="en-US"/>
                </w:rPr>
                <w:t>Quản lí đơn hàng</w:t>
              </w:r>
            </w:ins>
          </w:p>
        </w:tc>
      </w:tr>
      <w:tr w:rsidR="00EF420B" w14:paraId="3199610D" w14:textId="77777777" w:rsidTr="00BF4BED">
        <w:trPr>
          <w:ins w:id="14024" w:author="phuong vu" w:date="2018-11-23T10:00:00Z"/>
        </w:trPr>
        <w:tc>
          <w:tcPr>
            <w:tcW w:w="708" w:type="dxa"/>
          </w:tcPr>
          <w:p w14:paraId="23F884C2" w14:textId="77777777" w:rsidR="00EF420B" w:rsidRPr="00467A14" w:rsidRDefault="00EF420B" w:rsidP="00E6227B">
            <w:pPr>
              <w:pStyle w:val="ListParagraph"/>
              <w:spacing w:line="276" w:lineRule="auto"/>
              <w:ind w:left="0"/>
              <w:jc w:val="center"/>
              <w:rPr>
                <w:ins w:id="14025" w:author="phuong vu" w:date="2018-11-23T10:00:00Z"/>
                <w:lang w:val="en-US"/>
              </w:rPr>
              <w:pPrChange w:id="14026" w:author="phuong vu" w:date="2018-11-23T13:48:00Z">
                <w:pPr>
                  <w:pStyle w:val="ListParagraph"/>
                  <w:spacing w:line="360" w:lineRule="auto"/>
                  <w:ind w:left="0"/>
                  <w:jc w:val="center"/>
                </w:pPr>
              </w:pPrChange>
            </w:pPr>
            <w:ins w:id="14027" w:author="phuong vu" w:date="2018-11-23T10:00:00Z">
              <w:r>
                <w:t>2</w:t>
              </w:r>
            </w:ins>
          </w:p>
        </w:tc>
        <w:tc>
          <w:tcPr>
            <w:tcW w:w="1992" w:type="dxa"/>
          </w:tcPr>
          <w:p w14:paraId="1009DC7F" w14:textId="77777777" w:rsidR="00EF420B" w:rsidRPr="007C127C" w:rsidRDefault="00EF420B" w:rsidP="00E6227B">
            <w:pPr>
              <w:pStyle w:val="ListParagraph"/>
              <w:spacing w:line="276" w:lineRule="auto"/>
              <w:ind w:left="0"/>
              <w:rPr>
                <w:ins w:id="14028" w:author="phuong vu" w:date="2018-11-23T10:00:00Z"/>
                <w:lang w:val="en-US"/>
              </w:rPr>
              <w:pPrChange w:id="14029" w:author="phuong vu" w:date="2018-11-23T13:48:00Z">
                <w:pPr>
                  <w:pStyle w:val="ListParagraph"/>
                  <w:spacing w:line="360" w:lineRule="auto"/>
                  <w:ind w:left="0"/>
                </w:pPr>
              </w:pPrChange>
            </w:pPr>
            <w:ins w:id="14030" w:author="phuong vu" w:date="2018-11-23T10:00:00Z">
              <w:r>
                <w:rPr>
                  <w:lang w:val="en-US"/>
                </w:rPr>
                <w:t>GU_02</w:t>
              </w:r>
            </w:ins>
          </w:p>
        </w:tc>
        <w:tc>
          <w:tcPr>
            <w:tcW w:w="5979" w:type="dxa"/>
          </w:tcPr>
          <w:p w14:paraId="655CBBB1" w14:textId="77777777" w:rsidR="00EF420B" w:rsidRDefault="00EF420B" w:rsidP="00E6227B">
            <w:pPr>
              <w:pStyle w:val="ListParagraph"/>
              <w:spacing w:line="276" w:lineRule="auto"/>
              <w:ind w:left="0"/>
              <w:rPr>
                <w:ins w:id="14031" w:author="phuong vu" w:date="2018-11-23T10:00:00Z"/>
              </w:rPr>
              <w:pPrChange w:id="14032" w:author="phuong vu" w:date="2018-11-23T13:48:00Z">
                <w:pPr>
                  <w:pStyle w:val="ListParagraph"/>
                  <w:spacing w:line="360" w:lineRule="auto"/>
                  <w:ind w:left="0"/>
                </w:pPr>
              </w:pPrChange>
            </w:pPr>
            <w:ins w:id="14033" w:author="phuong vu" w:date="2018-11-23T10:00:00Z">
              <w:r>
                <w:rPr>
                  <w:lang w:val="en-US"/>
                </w:rPr>
                <w:t>Quản lí biên nhận</w:t>
              </w:r>
            </w:ins>
          </w:p>
        </w:tc>
      </w:tr>
      <w:tr w:rsidR="00EF420B" w14:paraId="53FE7847" w14:textId="77777777" w:rsidTr="00BF4BED">
        <w:trPr>
          <w:ins w:id="14034" w:author="phuong vu" w:date="2018-11-23T10:00:00Z"/>
        </w:trPr>
        <w:tc>
          <w:tcPr>
            <w:tcW w:w="708" w:type="dxa"/>
          </w:tcPr>
          <w:p w14:paraId="642CEAD7" w14:textId="77777777" w:rsidR="00EF420B" w:rsidRPr="00467A14" w:rsidRDefault="00EF420B" w:rsidP="00E6227B">
            <w:pPr>
              <w:pStyle w:val="ListParagraph"/>
              <w:spacing w:line="276" w:lineRule="auto"/>
              <w:ind w:left="0"/>
              <w:jc w:val="center"/>
              <w:rPr>
                <w:ins w:id="14035" w:author="phuong vu" w:date="2018-11-23T10:00:00Z"/>
                <w:lang w:val="en-US"/>
              </w:rPr>
              <w:pPrChange w:id="14036" w:author="phuong vu" w:date="2018-11-23T13:48:00Z">
                <w:pPr>
                  <w:pStyle w:val="ListParagraph"/>
                  <w:spacing w:line="360" w:lineRule="auto"/>
                  <w:ind w:left="0"/>
                  <w:jc w:val="center"/>
                </w:pPr>
              </w:pPrChange>
            </w:pPr>
            <w:ins w:id="14037" w:author="phuong vu" w:date="2018-11-23T10:00:00Z">
              <w:r>
                <w:t>3</w:t>
              </w:r>
            </w:ins>
          </w:p>
        </w:tc>
        <w:tc>
          <w:tcPr>
            <w:tcW w:w="1992" w:type="dxa"/>
          </w:tcPr>
          <w:p w14:paraId="2A3A2002" w14:textId="77777777" w:rsidR="00EF420B" w:rsidRPr="007C127C" w:rsidRDefault="00EF420B" w:rsidP="00E6227B">
            <w:pPr>
              <w:pStyle w:val="ListParagraph"/>
              <w:spacing w:line="276" w:lineRule="auto"/>
              <w:ind w:left="0"/>
              <w:rPr>
                <w:ins w:id="14038" w:author="phuong vu" w:date="2018-11-23T10:00:00Z"/>
                <w:lang w:val="en-US"/>
              </w:rPr>
              <w:pPrChange w:id="14039" w:author="phuong vu" w:date="2018-11-23T13:48:00Z">
                <w:pPr>
                  <w:pStyle w:val="ListParagraph"/>
                  <w:spacing w:line="360" w:lineRule="auto"/>
                  <w:ind w:left="0"/>
                </w:pPr>
              </w:pPrChange>
            </w:pPr>
            <w:ins w:id="14040" w:author="phuong vu" w:date="2018-11-23T10:00:00Z">
              <w:r>
                <w:rPr>
                  <w:lang w:val="en-US"/>
                </w:rPr>
                <w:t>GU_03</w:t>
              </w:r>
            </w:ins>
          </w:p>
        </w:tc>
        <w:tc>
          <w:tcPr>
            <w:tcW w:w="5979" w:type="dxa"/>
          </w:tcPr>
          <w:p w14:paraId="12EAC7C4" w14:textId="77777777" w:rsidR="00EF420B" w:rsidRDefault="00EF420B" w:rsidP="00E6227B">
            <w:pPr>
              <w:pStyle w:val="ListParagraph"/>
              <w:spacing w:line="276" w:lineRule="auto"/>
              <w:ind w:left="0"/>
              <w:rPr>
                <w:ins w:id="14041" w:author="phuong vu" w:date="2018-11-23T10:00:00Z"/>
              </w:rPr>
              <w:pPrChange w:id="14042" w:author="phuong vu" w:date="2018-11-23T13:48:00Z">
                <w:pPr>
                  <w:pStyle w:val="ListParagraph"/>
                  <w:spacing w:line="360" w:lineRule="auto"/>
                  <w:ind w:left="0"/>
                </w:pPr>
              </w:pPrChange>
            </w:pPr>
            <w:ins w:id="14043" w:author="phuong vu" w:date="2018-11-23T10:00:00Z">
              <w:r>
                <w:rPr>
                  <w:lang w:val="en-US"/>
                </w:rPr>
                <w:t>Quản lí phân công xử lí đơn hàng</w:t>
              </w:r>
            </w:ins>
          </w:p>
        </w:tc>
      </w:tr>
      <w:tr w:rsidR="00EF420B" w14:paraId="187A73C0" w14:textId="77777777" w:rsidTr="00BF4BED">
        <w:trPr>
          <w:ins w:id="14044" w:author="phuong vu" w:date="2018-11-23T10:00:00Z"/>
        </w:trPr>
        <w:tc>
          <w:tcPr>
            <w:tcW w:w="708" w:type="dxa"/>
          </w:tcPr>
          <w:p w14:paraId="64591FF8" w14:textId="77777777" w:rsidR="00EF420B" w:rsidRDefault="00EF420B" w:rsidP="00E6227B">
            <w:pPr>
              <w:pStyle w:val="ListParagraph"/>
              <w:spacing w:line="276" w:lineRule="auto"/>
              <w:ind w:left="0"/>
              <w:jc w:val="center"/>
              <w:rPr>
                <w:ins w:id="14045" w:author="phuong vu" w:date="2018-11-23T10:00:00Z"/>
              </w:rPr>
              <w:pPrChange w:id="14046" w:author="phuong vu" w:date="2018-11-23T13:48:00Z">
                <w:pPr>
                  <w:pStyle w:val="ListParagraph"/>
                  <w:spacing w:line="360" w:lineRule="auto"/>
                  <w:ind w:left="0"/>
                  <w:jc w:val="center"/>
                </w:pPr>
              </w:pPrChange>
            </w:pPr>
            <w:ins w:id="14047" w:author="phuong vu" w:date="2018-11-23T10:00:00Z">
              <w:r>
                <w:t>4</w:t>
              </w:r>
            </w:ins>
          </w:p>
        </w:tc>
        <w:tc>
          <w:tcPr>
            <w:tcW w:w="1992" w:type="dxa"/>
          </w:tcPr>
          <w:p w14:paraId="4A2C67AD" w14:textId="77777777" w:rsidR="00EF420B" w:rsidRPr="007C127C" w:rsidRDefault="00EF420B" w:rsidP="00E6227B">
            <w:pPr>
              <w:pStyle w:val="ListParagraph"/>
              <w:spacing w:line="276" w:lineRule="auto"/>
              <w:ind w:left="0"/>
              <w:rPr>
                <w:ins w:id="14048" w:author="phuong vu" w:date="2018-11-23T10:00:00Z"/>
                <w:lang w:val="en-US"/>
              </w:rPr>
              <w:pPrChange w:id="14049" w:author="phuong vu" w:date="2018-11-23T13:48:00Z">
                <w:pPr>
                  <w:pStyle w:val="ListParagraph"/>
                  <w:spacing w:line="360" w:lineRule="auto"/>
                  <w:ind w:left="0"/>
                </w:pPr>
              </w:pPrChange>
            </w:pPr>
            <w:ins w:id="14050" w:author="phuong vu" w:date="2018-11-23T10:00:00Z">
              <w:r>
                <w:rPr>
                  <w:lang w:val="en-US"/>
                </w:rPr>
                <w:t>GU_04</w:t>
              </w:r>
            </w:ins>
          </w:p>
        </w:tc>
        <w:tc>
          <w:tcPr>
            <w:tcW w:w="5979" w:type="dxa"/>
          </w:tcPr>
          <w:p w14:paraId="249237FC" w14:textId="77777777" w:rsidR="00EF420B" w:rsidRDefault="00EF420B" w:rsidP="00E6227B">
            <w:pPr>
              <w:pStyle w:val="ListParagraph"/>
              <w:spacing w:line="276" w:lineRule="auto"/>
              <w:ind w:left="0"/>
              <w:rPr>
                <w:ins w:id="14051" w:author="phuong vu" w:date="2018-11-23T10:00:00Z"/>
              </w:rPr>
              <w:pPrChange w:id="14052" w:author="phuong vu" w:date="2018-11-23T13:48:00Z">
                <w:pPr>
                  <w:pStyle w:val="ListParagraph"/>
                  <w:spacing w:line="360" w:lineRule="auto"/>
                  <w:ind w:left="0"/>
                </w:pPr>
              </w:pPrChange>
            </w:pPr>
            <w:ins w:id="14053" w:author="phuong vu" w:date="2018-11-23T10:00:00Z">
              <w:r>
                <w:rPr>
                  <w:lang w:val="en-US"/>
                </w:rPr>
                <w:t>Tạo đơn hàng</w:t>
              </w:r>
            </w:ins>
          </w:p>
        </w:tc>
      </w:tr>
      <w:tr w:rsidR="00EF420B" w14:paraId="4C5F2915" w14:textId="77777777" w:rsidTr="00BF4BED">
        <w:trPr>
          <w:ins w:id="14054" w:author="phuong vu" w:date="2018-11-23T10:00:00Z"/>
        </w:trPr>
        <w:tc>
          <w:tcPr>
            <w:tcW w:w="708" w:type="dxa"/>
          </w:tcPr>
          <w:p w14:paraId="2CB73EE1" w14:textId="77777777" w:rsidR="00EF420B" w:rsidRPr="00FD2760" w:rsidRDefault="00EF420B" w:rsidP="00E6227B">
            <w:pPr>
              <w:pStyle w:val="ListParagraph"/>
              <w:spacing w:line="276" w:lineRule="auto"/>
              <w:ind w:left="0"/>
              <w:jc w:val="center"/>
              <w:rPr>
                <w:ins w:id="14055" w:author="phuong vu" w:date="2018-11-23T10:00:00Z"/>
                <w:lang w:val="en-US"/>
              </w:rPr>
              <w:pPrChange w:id="14056" w:author="phuong vu" w:date="2018-11-23T13:48:00Z">
                <w:pPr>
                  <w:pStyle w:val="ListParagraph"/>
                  <w:spacing w:line="360" w:lineRule="auto"/>
                  <w:ind w:left="0"/>
                  <w:jc w:val="center"/>
                </w:pPr>
              </w:pPrChange>
            </w:pPr>
            <w:ins w:id="14057" w:author="phuong vu" w:date="2018-11-23T10:00:00Z">
              <w:r>
                <w:rPr>
                  <w:lang w:val="en-US"/>
                </w:rPr>
                <w:t>5</w:t>
              </w:r>
            </w:ins>
          </w:p>
        </w:tc>
        <w:tc>
          <w:tcPr>
            <w:tcW w:w="1992" w:type="dxa"/>
          </w:tcPr>
          <w:p w14:paraId="0CF40513" w14:textId="77777777" w:rsidR="00EF420B" w:rsidRDefault="00EF420B" w:rsidP="00E6227B">
            <w:pPr>
              <w:pStyle w:val="ListParagraph"/>
              <w:spacing w:line="276" w:lineRule="auto"/>
              <w:ind w:left="0"/>
              <w:rPr>
                <w:ins w:id="14058" w:author="phuong vu" w:date="2018-11-23T10:00:00Z"/>
                <w:lang w:val="en-US"/>
              </w:rPr>
              <w:pPrChange w:id="14059" w:author="phuong vu" w:date="2018-11-23T13:48:00Z">
                <w:pPr>
                  <w:pStyle w:val="ListParagraph"/>
                  <w:spacing w:line="360" w:lineRule="auto"/>
                  <w:ind w:left="0"/>
                </w:pPr>
              </w:pPrChange>
            </w:pPr>
            <w:ins w:id="14060" w:author="phuong vu" w:date="2018-11-23T10:00:00Z">
              <w:r>
                <w:rPr>
                  <w:lang w:val="en-US"/>
                </w:rPr>
                <w:t>GU_05</w:t>
              </w:r>
            </w:ins>
          </w:p>
        </w:tc>
        <w:tc>
          <w:tcPr>
            <w:tcW w:w="5979" w:type="dxa"/>
          </w:tcPr>
          <w:p w14:paraId="08735A62" w14:textId="77777777" w:rsidR="00EF420B" w:rsidRDefault="00EF420B" w:rsidP="00E6227B">
            <w:pPr>
              <w:pStyle w:val="ListParagraph"/>
              <w:spacing w:line="276" w:lineRule="auto"/>
              <w:ind w:left="0"/>
              <w:rPr>
                <w:ins w:id="14061" w:author="phuong vu" w:date="2018-11-23T10:00:00Z"/>
                <w:lang w:val="en-US"/>
              </w:rPr>
              <w:pPrChange w:id="14062" w:author="phuong vu" w:date="2018-11-23T13:48:00Z">
                <w:pPr>
                  <w:pStyle w:val="ListParagraph"/>
                  <w:spacing w:line="360" w:lineRule="auto"/>
                  <w:ind w:left="0"/>
                </w:pPr>
              </w:pPrChange>
            </w:pPr>
            <w:ins w:id="14063" w:author="phuong vu" w:date="2018-11-23T10:00:00Z">
              <w:r>
                <w:rPr>
                  <w:lang w:val="en-US"/>
                </w:rPr>
                <w:t>Cập nhật đơn hàng</w:t>
              </w:r>
            </w:ins>
          </w:p>
        </w:tc>
      </w:tr>
      <w:tr w:rsidR="00EF420B" w14:paraId="31B02F8D" w14:textId="77777777" w:rsidTr="00BF4BED">
        <w:trPr>
          <w:ins w:id="14064" w:author="phuong vu" w:date="2018-11-23T10:00:00Z"/>
        </w:trPr>
        <w:tc>
          <w:tcPr>
            <w:tcW w:w="708" w:type="dxa"/>
          </w:tcPr>
          <w:p w14:paraId="79B7EF67" w14:textId="77777777" w:rsidR="00EF420B" w:rsidRPr="00747972" w:rsidRDefault="00EF420B" w:rsidP="00E6227B">
            <w:pPr>
              <w:pStyle w:val="ListParagraph"/>
              <w:spacing w:line="276" w:lineRule="auto"/>
              <w:ind w:left="0"/>
              <w:jc w:val="center"/>
              <w:rPr>
                <w:ins w:id="14065" w:author="phuong vu" w:date="2018-11-23T10:00:00Z"/>
                <w:lang w:val="en-US"/>
              </w:rPr>
              <w:pPrChange w:id="14066" w:author="phuong vu" w:date="2018-11-23T13:48:00Z">
                <w:pPr>
                  <w:pStyle w:val="ListParagraph"/>
                  <w:spacing w:line="360" w:lineRule="auto"/>
                  <w:ind w:left="0"/>
                  <w:jc w:val="center"/>
                </w:pPr>
              </w:pPrChange>
            </w:pPr>
            <w:ins w:id="14067" w:author="phuong vu" w:date="2018-11-23T10:00:00Z">
              <w:r>
                <w:rPr>
                  <w:lang w:val="en-US"/>
                </w:rPr>
                <w:t>6</w:t>
              </w:r>
            </w:ins>
          </w:p>
        </w:tc>
        <w:tc>
          <w:tcPr>
            <w:tcW w:w="1992" w:type="dxa"/>
          </w:tcPr>
          <w:p w14:paraId="20684E63" w14:textId="77777777" w:rsidR="00EF420B" w:rsidRDefault="00EF420B" w:rsidP="00E6227B">
            <w:pPr>
              <w:pStyle w:val="ListParagraph"/>
              <w:spacing w:line="276" w:lineRule="auto"/>
              <w:ind w:left="0"/>
              <w:rPr>
                <w:ins w:id="14068" w:author="phuong vu" w:date="2018-11-23T10:00:00Z"/>
                <w:lang w:val="en-US"/>
              </w:rPr>
              <w:pPrChange w:id="14069" w:author="phuong vu" w:date="2018-11-23T13:48:00Z">
                <w:pPr>
                  <w:pStyle w:val="ListParagraph"/>
                  <w:spacing w:line="360" w:lineRule="auto"/>
                  <w:ind w:left="0"/>
                </w:pPr>
              </w:pPrChange>
            </w:pPr>
            <w:ins w:id="14070" w:author="phuong vu" w:date="2018-11-23T10:00:00Z">
              <w:r>
                <w:rPr>
                  <w:lang w:val="en-US"/>
                </w:rPr>
                <w:t>GU_06</w:t>
              </w:r>
            </w:ins>
          </w:p>
        </w:tc>
        <w:tc>
          <w:tcPr>
            <w:tcW w:w="5979" w:type="dxa"/>
          </w:tcPr>
          <w:p w14:paraId="5C93EB21" w14:textId="77777777" w:rsidR="00EF420B" w:rsidRDefault="00EF420B" w:rsidP="00E6227B">
            <w:pPr>
              <w:pStyle w:val="ListParagraph"/>
              <w:spacing w:line="276" w:lineRule="auto"/>
              <w:ind w:left="0"/>
              <w:rPr>
                <w:ins w:id="14071" w:author="phuong vu" w:date="2018-11-23T10:00:00Z"/>
                <w:lang w:val="en-US"/>
              </w:rPr>
              <w:pPrChange w:id="14072" w:author="phuong vu" w:date="2018-11-23T13:48:00Z">
                <w:pPr>
                  <w:pStyle w:val="ListParagraph"/>
                  <w:spacing w:line="360" w:lineRule="auto"/>
                  <w:ind w:left="0"/>
                </w:pPr>
              </w:pPrChange>
            </w:pPr>
            <w:ins w:id="14073" w:author="phuong vu" w:date="2018-11-23T10:00:00Z">
              <w:r>
                <w:rPr>
                  <w:lang w:val="en-US"/>
                </w:rPr>
                <w:t>Quản lí trạng thái máy giặt</w:t>
              </w:r>
            </w:ins>
          </w:p>
        </w:tc>
      </w:tr>
      <w:tr w:rsidR="00EF420B" w14:paraId="58779206" w14:textId="77777777" w:rsidTr="00BF4BED">
        <w:trPr>
          <w:ins w:id="14074" w:author="phuong vu" w:date="2018-11-23T10:00:00Z"/>
        </w:trPr>
        <w:tc>
          <w:tcPr>
            <w:tcW w:w="708" w:type="dxa"/>
          </w:tcPr>
          <w:p w14:paraId="4F1CF08A" w14:textId="77777777" w:rsidR="00EF420B" w:rsidRPr="00FD2760" w:rsidRDefault="00EF420B" w:rsidP="00E6227B">
            <w:pPr>
              <w:pStyle w:val="ListParagraph"/>
              <w:spacing w:line="276" w:lineRule="auto"/>
              <w:ind w:left="0"/>
              <w:jc w:val="center"/>
              <w:rPr>
                <w:ins w:id="14075" w:author="phuong vu" w:date="2018-11-23T10:00:00Z"/>
                <w:lang w:val="en-US"/>
              </w:rPr>
              <w:pPrChange w:id="14076" w:author="phuong vu" w:date="2018-11-23T13:48:00Z">
                <w:pPr>
                  <w:pStyle w:val="ListParagraph"/>
                  <w:spacing w:line="360" w:lineRule="auto"/>
                  <w:ind w:left="0"/>
                  <w:jc w:val="center"/>
                </w:pPr>
              </w:pPrChange>
            </w:pPr>
            <w:ins w:id="14077" w:author="phuong vu" w:date="2018-11-23T10:00:00Z">
              <w:r>
                <w:rPr>
                  <w:lang w:val="en-US"/>
                </w:rPr>
                <w:t>7</w:t>
              </w:r>
            </w:ins>
          </w:p>
        </w:tc>
        <w:tc>
          <w:tcPr>
            <w:tcW w:w="1992" w:type="dxa"/>
          </w:tcPr>
          <w:p w14:paraId="2444C071" w14:textId="77777777" w:rsidR="00EF420B" w:rsidRPr="007C127C" w:rsidRDefault="00EF420B" w:rsidP="00E6227B">
            <w:pPr>
              <w:pStyle w:val="ListParagraph"/>
              <w:spacing w:line="276" w:lineRule="auto"/>
              <w:ind w:left="0"/>
              <w:rPr>
                <w:ins w:id="14078" w:author="phuong vu" w:date="2018-11-23T10:00:00Z"/>
                <w:lang w:val="en-US"/>
              </w:rPr>
              <w:pPrChange w:id="14079" w:author="phuong vu" w:date="2018-11-23T13:48:00Z">
                <w:pPr>
                  <w:pStyle w:val="ListParagraph"/>
                  <w:spacing w:line="360" w:lineRule="auto"/>
                  <w:ind w:left="0"/>
                </w:pPr>
              </w:pPrChange>
            </w:pPr>
            <w:ins w:id="14080" w:author="phuong vu" w:date="2018-11-23T10:00:00Z">
              <w:r>
                <w:rPr>
                  <w:lang w:val="en-US"/>
                </w:rPr>
                <w:t>GU_07</w:t>
              </w:r>
            </w:ins>
          </w:p>
        </w:tc>
        <w:tc>
          <w:tcPr>
            <w:tcW w:w="5979" w:type="dxa"/>
          </w:tcPr>
          <w:p w14:paraId="7C976E83" w14:textId="77777777" w:rsidR="00EF420B" w:rsidRDefault="00EF420B" w:rsidP="00E6227B">
            <w:pPr>
              <w:pStyle w:val="ListParagraph"/>
              <w:spacing w:line="276" w:lineRule="auto"/>
              <w:ind w:left="0"/>
              <w:rPr>
                <w:ins w:id="14081" w:author="phuong vu" w:date="2018-11-23T10:00:00Z"/>
              </w:rPr>
              <w:pPrChange w:id="14082" w:author="phuong vu" w:date="2018-11-23T13:48:00Z">
                <w:pPr>
                  <w:pStyle w:val="ListParagraph"/>
                  <w:spacing w:line="360" w:lineRule="auto"/>
                  <w:ind w:left="0"/>
                </w:pPr>
              </w:pPrChange>
            </w:pPr>
            <w:ins w:id="14083" w:author="phuong vu" w:date="2018-11-23T10:00:00Z">
              <w:r>
                <w:rPr>
                  <w:lang w:val="en-US"/>
                </w:rPr>
                <w:t>Tìm kiếm và lọc quần áo theo loại có sẵn</w:t>
              </w:r>
            </w:ins>
          </w:p>
        </w:tc>
      </w:tr>
      <w:tr w:rsidR="00EF420B" w14:paraId="67278129" w14:textId="77777777" w:rsidTr="00BF4BED">
        <w:trPr>
          <w:ins w:id="14084" w:author="phuong vu" w:date="2018-11-23T10:00:00Z"/>
        </w:trPr>
        <w:tc>
          <w:tcPr>
            <w:tcW w:w="708" w:type="dxa"/>
          </w:tcPr>
          <w:p w14:paraId="7E29C286" w14:textId="77777777" w:rsidR="00EF420B" w:rsidRPr="00FD2760" w:rsidRDefault="00EF420B" w:rsidP="00E6227B">
            <w:pPr>
              <w:pStyle w:val="ListParagraph"/>
              <w:spacing w:line="276" w:lineRule="auto"/>
              <w:ind w:left="0"/>
              <w:jc w:val="center"/>
              <w:rPr>
                <w:ins w:id="14085" w:author="phuong vu" w:date="2018-11-23T10:00:00Z"/>
                <w:lang w:val="en-US"/>
              </w:rPr>
              <w:pPrChange w:id="14086" w:author="phuong vu" w:date="2018-11-23T13:48:00Z">
                <w:pPr>
                  <w:pStyle w:val="ListParagraph"/>
                  <w:spacing w:line="360" w:lineRule="auto"/>
                  <w:ind w:left="0"/>
                  <w:jc w:val="center"/>
                </w:pPr>
              </w:pPrChange>
            </w:pPr>
            <w:ins w:id="14087" w:author="phuong vu" w:date="2018-11-23T10:00:00Z">
              <w:r>
                <w:rPr>
                  <w:lang w:val="en-US"/>
                </w:rPr>
                <w:t>8</w:t>
              </w:r>
            </w:ins>
          </w:p>
        </w:tc>
        <w:tc>
          <w:tcPr>
            <w:tcW w:w="1992" w:type="dxa"/>
          </w:tcPr>
          <w:p w14:paraId="2318806C" w14:textId="77777777" w:rsidR="00EF420B" w:rsidRPr="007C127C" w:rsidRDefault="00EF420B" w:rsidP="00E6227B">
            <w:pPr>
              <w:pStyle w:val="ListParagraph"/>
              <w:spacing w:line="276" w:lineRule="auto"/>
              <w:ind w:left="0"/>
              <w:rPr>
                <w:ins w:id="14088" w:author="phuong vu" w:date="2018-11-23T10:00:00Z"/>
                <w:lang w:val="en-US"/>
              </w:rPr>
              <w:pPrChange w:id="14089" w:author="phuong vu" w:date="2018-11-23T13:48:00Z">
                <w:pPr>
                  <w:pStyle w:val="ListParagraph"/>
                  <w:spacing w:line="360" w:lineRule="auto"/>
                  <w:ind w:left="0"/>
                </w:pPr>
              </w:pPrChange>
            </w:pPr>
            <w:ins w:id="14090" w:author="phuong vu" w:date="2018-11-23T10:00:00Z">
              <w:r>
                <w:rPr>
                  <w:lang w:val="en-US"/>
                </w:rPr>
                <w:t>GU_08</w:t>
              </w:r>
            </w:ins>
          </w:p>
        </w:tc>
        <w:tc>
          <w:tcPr>
            <w:tcW w:w="5979" w:type="dxa"/>
          </w:tcPr>
          <w:p w14:paraId="7E037EE1" w14:textId="77777777" w:rsidR="00EF420B" w:rsidRDefault="00EF420B" w:rsidP="00E6227B">
            <w:pPr>
              <w:pStyle w:val="ListParagraph"/>
              <w:spacing w:line="276" w:lineRule="auto"/>
              <w:ind w:left="0"/>
              <w:rPr>
                <w:ins w:id="14091" w:author="phuong vu" w:date="2018-11-23T10:00:00Z"/>
              </w:rPr>
              <w:pPrChange w:id="14092" w:author="phuong vu" w:date="2018-11-23T13:48:00Z">
                <w:pPr>
                  <w:pStyle w:val="ListParagraph"/>
                  <w:spacing w:line="360" w:lineRule="auto"/>
                  <w:ind w:left="0"/>
                </w:pPr>
              </w:pPrChange>
            </w:pPr>
            <w:ins w:id="14093" w:author="phuong vu" w:date="2018-11-23T10:00:00Z">
              <w:r>
                <w:rPr>
                  <w:lang w:val="en-US"/>
                </w:rPr>
                <w:t>Tìm kiếm đơn hàng</w:t>
              </w:r>
            </w:ins>
          </w:p>
        </w:tc>
      </w:tr>
      <w:tr w:rsidR="00EF420B" w14:paraId="2D80A478" w14:textId="77777777" w:rsidTr="00BF4BED">
        <w:trPr>
          <w:ins w:id="14094" w:author="phuong vu" w:date="2018-11-23T10:00:00Z"/>
        </w:trPr>
        <w:tc>
          <w:tcPr>
            <w:tcW w:w="708" w:type="dxa"/>
          </w:tcPr>
          <w:p w14:paraId="7192F2CF" w14:textId="77777777" w:rsidR="00EF420B" w:rsidRPr="007C127C" w:rsidRDefault="00EF420B" w:rsidP="00E6227B">
            <w:pPr>
              <w:pStyle w:val="ListParagraph"/>
              <w:spacing w:line="276" w:lineRule="auto"/>
              <w:ind w:left="0"/>
              <w:jc w:val="center"/>
              <w:rPr>
                <w:ins w:id="14095" w:author="phuong vu" w:date="2018-11-23T10:00:00Z"/>
                <w:lang w:val="en-US"/>
              </w:rPr>
              <w:pPrChange w:id="14096" w:author="phuong vu" w:date="2018-11-23T13:48:00Z">
                <w:pPr>
                  <w:pStyle w:val="ListParagraph"/>
                  <w:spacing w:line="360" w:lineRule="auto"/>
                  <w:ind w:left="0"/>
                  <w:jc w:val="center"/>
                </w:pPr>
              </w:pPrChange>
            </w:pPr>
            <w:ins w:id="14097" w:author="phuong vu" w:date="2018-11-23T10:00:00Z">
              <w:r>
                <w:rPr>
                  <w:lang w:val="en-US"/>
                </w:rPr>
                <w:t>9</w:t>
              </w:r>
            </w:ins>
          </w:p>
        </w:tc>
        <w:tc>
          <w:tcPr>
            <w:tcW w:w="1992" w:type="dxa"/>
          </w:tcPr>
          <w:p w14:paraId="2D79E523" w14:textId="77777777" w:rsidR="00EF420B" w:rsidRPr="007C127C" w:rsidRDefault="00EF420B" w:rsidP="00E6227B">
            <w:pPr>
              <w:pStyle w:val="ListParagraph"/>
              <w:spacing w:line="276" w:lineRule="auto"/>
              <w:ind w:left="0"/>
              <w:rPr>
                <w:ins w:id="14098" w:author="phuong vu" w:date="2018-11-23T10:00:00Z"/>
                <w:lang w:val="en-US"/>
              </w:rPr>
              <w:pPrChange w:id="14099" w:author="phuong vu" w:date="2018-11-23T13:48:00Z">
                <w:pPr>
                  <w:pStyle w:val="ListParagraph"/>
                  <w:spacing w:line="360" w:lineRule="auto"/>
                  <w:ind w:left="0"/>
                </w:pPr>
              </w:pPrChange>
            </w:pPr>
            <w:ins w:id="14100" w:author="phuong vu" w:date="2018-11-23T10:00:00Z">
              <w:r>
                <w:rPr>
                  <w:lang w:val="en-US"/>
                </w:rPr>
                <w:t>GU_09</w:t>
              </w:r>
            </w:ins>
          </w:p>
        </w:tc>
        <w:tc>
          <w:tcPr>
            <w:tcW w:w="5979" w:type="dxa"/>
          </w:tcPr>
          <w:p w14:paraId="385845F5" w14:textId="77777777" w:rsidR="00EF420B" w:rsidRDefault="00EF420B" w:rsidP="00E6227B">
            <w:pPr>
              <w:pStyle w:val="ListParagraph"/>
              <w:spacing w:line="276" w:lineRule="auto"/>
              <w:ind w:left="0"/>
              <w:rPr>
                <w:ins w:id="14101" w:author="phuong vu" w:date="2018-11-23T10:00:00Z"/>
              </w:rPr>
              <w:pPrChange w:id="14102" w:author="phuong vu" w:date="2018-11-23T13:48:00Z">
                <w:pPr>
                  <w:pStyle w:val="ListParagraph"/>
                  <w:spacing w:line="360" w:lineRule="auto"/>
                  <w:ind w:left="0"/>
                </w:pPr>
              </w:pPrChange>
            </w:pPr>
            <w:ins w:id="14103" w:author="phuong vu" w:date="2018-11-23T10:00:00Z">
              <w:r>
                <w:t>Đăng nhập</w:t>
              </w:r>
            </w:ins>
          </w:p>
        </w:tc>
      </w:tr>
      <w:tr w:rsidR="00EF420B" w14:paraId="5673C9F5" w14:textId="77777777" w:rsidTr="00BF4BED">
        <w:trPr>
          <w:ins w:id="14104" w:author="phuong vu" w:date="2018-11-23T10:00:00Z"/>
        </w:trPr>
        <w:tc>
          <w:tcPr>
            <w:tcW w:w="708" w:type="dxa"/>
          </w:tcPr>
          <w:p w14:paraId="3B32489D" w14:textId="77777777" w:rsidR="00EF420B" w:rsidRPr="007C127C" w:rsidRDefault="00EF420B" w:rsidP="00E6227B">
            <w:pPr>
              <w:pStyle w:val="ListParagraph"/>
              <w:spacing w:line="276" w:lineRule="auto"/>
              <w:ind w:left="0"/>
              <w:jc w:val="center"/>
              <w:rPr>
                <w:ins w:id="14105" w:author="phuong vu" w:date="2018-11-23T10:00:00Z"/>
                <w:lang w:val="en-US"/>
              </w:rPr>
              <w:pPrChange w:id="14106" w:author="phuong vu" w:date="2018-11-23T13:48:00Z">
                <w:pPr>
                  <w:pStyle w:val="ListParagraph"/>
                  <w:spacing w:line="360" w:lineRule="auto"/>
                  <w:ind w:left="0"/>
                  <w:jc w:val="center"/>
                </w:pPr>
              </w:pPrChange>
            </w:pPr>
            <w:ins w:id="14107" w:author="phuong vu" w:date="2018-11-23T10:00:00Z">
              <w:r>
                <w:rPr>
                  <w:lang w:val="en-US"/>
                </w:rPr>
                <w:t>10</w:t>
              </w:r>
            </w:ins>
          </w:p>
        </w:tc>
        <w:tc>
          <w:tcPr>
            <w:tcW w:w="1992" w:type="dxa"/>
          </w:tcPr>
          <w:p w14:paraId="131891A5" w14:textId="77777777" w:rsidR="00EF420B" w:rsidRPr="007C127C" w:rsidRDefault="00EF420B" w:rsidP="00E6227B">
            <w:pPr>
              <w:pStyle w:val="ListParagraph"/>
              <w:spacing w:line="276" w:lineRule="auto"/>
              <w:ind w:left="0"/>
              <w:rPr>
                <w:ins w:id="14108" w:author="phuong vu" w:date="2018-11-23T10:00:00Z"/>
                <w:lang w:val="en-US"/>
              </w:rPr>
              <w:pPrChange w:id="14109" w:author="phuong vu" w:date="2018-11-23T13:48:00Z">
                <w:pPr>
                  <w:pStyle w:val="ListParagraph"/>
                  <w:spacing w:line="360" w:lineRule="auto"/>
                  <w:ind w:left="0"/>
                </w:pPr>
              </w:pPrChange>
            </w:pPr>
            <w:ins w:id="14110" w:author="phuong vu" w:date="2018-11-23T10:00:00Z">
              <w:r>
                <w:rPr>
                  <w:lang w:val="en-US"/>
                </w:rPr>
                <w:t>GU_10</w:t>
              </w:r>
            </w:ins>
          </w:p>
        </w:tc>
        <w:tc>
          <w:tcPr>
            <w:tcW w:w="5979" w:type="dxa"/>
          </w:tcPr>
          <w:p w14:paraId="30981BEB" w14:textId="77777777" w:rsidR="00EF420B" w:rsidRDefault="00EF420B" w:rsidP="00E6227B">
            <w:pPr>
              <w:pStyle w:val="ListParagraph"/>
              <w:keepNext/>
              <w:spacing w:line="276" w:lineRule="auto"/>
              <w:ind w:left="0"/>
              <w:rPr>
                <w:ins w:id="14111" w:author="phuong vu" w:date="2018-11-23T10:00:00Z"/>
              </w:rPr>
              <w:pPrChange w:id="14112" w:author="phuong vu" w:date="2018-11-23T13:48:00Z">
                <w:pPr>
                  <w:pStyle w:val="ListParagraph"/>
                  <w:keepNext/>
                  <w:spacing w:line="360" w:lineRule="auto"/>
                  <w:ind w:left="0"/>
                </w:pPr>
              </w:pPrChange>
            </w:pPr>
            <w:ins w:id="14113" w:author="phuong vu" w:date="2018-11-23T10:00:00Z">
              <w:r>
                <w:t>Đăng xuất</w:t>
              </w:r>
            </w:ins>
          </w:p>
        </w:tc>
      </w:tr>
      <w:tr w:rsidR="00EF420B" w14:paraId="554A3831" w14:textId="77777777" w:rsidTr="00BF4BED">
        <w:trPr>
          <w:ins w:id="14114" w:author="phuong vu" w:date="2018-11-23T10:00:00Z"/>
        </w:trPr>
        <w:tc>
          <w:tcPr>
            <w:tcW w:w="708" w:type="dxa"/>
          </w:tcPr>
          <w:p w14:paraId="33178FB3" w14:textId="77777777" w:rsidR="00EF420B" w:rsidRDefault="00EF420B" w:rsidP="00E6227B">
            <w:pPr>
              <w:pStyle w:val="ListParagraph"/>
              <w:spacing w:line="276" w:lineRule="auto"/>
              <w:ind w:left="0"/>
              <w:jc w:val="center"/>
              <w:rPr>
                <w:ins w:id="14115" w:author="phuong vu" w:date="2018-11-23T10:00:00Z"/>
                <w:lang w:val="en-US"/>
              </w:rPr>
              <w:pPrChange w:id="14116" w:author="phuong vu" w:date="2018-11-23T13:48:00Z">
                <w:pPr>
                  <w:pStyle w:val="ListParagraph"/>
                  <w:spacing w:line="360" w:lineRule="auto"/>
                  <w:ind w:left="0"/>
                  <w:jc w:val="center"/>
                </w:pPr>
              </w:pPrChange>
            </w:pPr>
            <w:ins w:id="14117" w:author="phuong vu" w:date="2018-11-23T10:00:00Z">
              <w:r>
                <w:rPr>
                  <w:lang w:val="en-US"/>
                </w:rPr>
                <w:t>11</w:t>
              </w:r>
            </w:ins>
          </w:p>
        </w:tc>
        <w:tc>
          <w:tcPr>
            <w:tcW w:w="1992" w:type="dxa"/>
          </w:tcPr>
          <w:p w14:paraId="29F09BBF" w14:textId="77777777" w:rsidR="00EF420B" w:rsidRDefault="00EF420B" w:rsidP="00E6227B">
            <w:pPr>
              <w:pStyle w:val="ListParagraph"/>
              <w:spacing w:line="276" w:lineRule="auto"/>
              <w:ind w:left="0"/>
              <w:rPr>
                <w:ins w:id="14118" w:author="phuong vu" w:date="2018-11-23T10:00:00Z"/>
                <w:lang w:val="en-US"/>
              </w:rPr>
              <w:pPrChange w:id="14119" w:author="phuong vu" w:date="2018-11-23T13:48:00Z">
                <w:pPr>
                  <w:pStyle w:val="ListParagraph"/>
                  <w:spacing w:line="360" w:lineRule="auto"/>
                  <w:ind w:left="0"/>
                </w:pPr>
              </w:pPrChange>
            </w:pPr>
            <w:ins w:id="14120" w:author="phuong vu" w:date="2018-11-23T10:00:00Z">
              <w:r>
                <w:rPr>
                  <w:lang w:val="en-US"/>
                </w:rPr>
                <w:t>GU_11</w:t>
              </w:r>
            </w:ins>
          </w:p>
        </w:tc>
        <w:tc>
          <w:tcPr>
            <w:tcW w:w="5979" w:type="dxa"/>
          </w:tcPr>
          <w:p w14:paraId="0E93C070" w14:textId="77777777" w:rsidR="00EF420B" w:rsidRPr="007C127C" w:rsidRDefault="00EF420B" w:rsidP="00E6227B">
            <w:pPr>
              <w:pStyle w:val="ListParagraph"/>
              <w:keepNext/>
              <w:spacing w:line="276" w:lineRule="auto"/>
              <w:ind w:left="0"/>
              <w:rPr>
                <w:ins w:id="14121" w:author="phuong vu" w:date="2018-11-23T10:00:00Z"/>
                <w:lang w:val="en-US"/>
              </w:rPr>
              <w:pPrChange w:id="14122" w:author="phuong vu" w:date="2018-11-23T13:48:00Z">
                <w:pPr>
                  <w:pStyle w:val="ListParagraph"/>
                  <w:keepNext/>
                  <w:spacing w:line="360" w:lineRule="auto"/>
                  <w:ind w:left="0"/>
                </w:pPr>
              </w:pPrChange>
            </w:pPr>
            <w:ins w:id="14123" w:author="phuong vu" w:date="2018-11-23T10:00:00Z">
              <w:r>
                <w:rPr>
                  <w:lang w:val="en-US"/>
                </w:rPr>
                <w:t>Đăng kí tài khoản khách hàng</w:t>
              </w:r>
            </w:ins>
          </w:p>
        </w:tc>
      </w:tr>
    </w:tbl>
    <w:p w14:paraId="564ACC89" w14:textId="59C63997" w:rsidR="00924D77" w:rsidRPr="00924D77" w:rsidRDefault="00924D77" w:rsidP="00E6227B">
      <w:pPr>
        <w:pStyle w:val="Caption"/>
        <w:spacing w:line="276" w:lineRule="auto"/>
        <w:rPr>
          <w:ins w:id="14124" w:author="phuong vu" w:date="2018-11-22T21:00:00Z"/>
          <w:lang w:val="en-US"/>
          <w:rPrChange w:id="14125" w:author="phuong vu" w:date="2018-11-22T21:02:00Z">
            <w:rPr>
              <w:ins w:id="14126" w:author="phuong vu" w:date="2018-11-22T21:00:00Z"/>
            </w:rPr>
          </w:rPrChange>
        </w:rPr>
        <w:pPrChange w:id="14127" w:author="phuong vu" w:date="2018-11-23T13:48:00Z">
          <w:pPr>
            <w:pStyle w:val="Heading2"/>
          </w:pPr>
        </w:pPrChange>
      </w:pPr>
      <w:ins w:id="14128" w:author="phuong vu" w:date="2018-11-22T21:02:00Z">
        <w:r>
          <w:t xml:space="preserve">Bảng </w:t>
        </w:r>
      </w:ins>
      <w:ins w:id="14129" w:author="phuong vu" w:date="2018-11-23T15:14:00Z">
        <w:r w:rsidR="00E95F1B">
          <w:fldChar w:fldCharType="begin"/>
        </w:r>
        <w:r w:rsidR="00E95F1B">
          <w:instrText xml:space="preserve"> STYLEREF 1 \s </w:instrText>
        </w:r>
      </w:ins>
      <w:r w:rsidR="00E95F1B">
        <w:fldChar w:fldCharType="separate"/>
      </w:r>
      <w:r w:rsidR="00E95F1B">
        <w:rPr>
          <w:noProof/>
        </w:rPr>
        <w:t>4</w:t>
      </w:r>
      <w:ins w:id="14130" w:author="phuong vu" w:date="2018-11-23T15:14:00Z">
        <w:r w:rsidR="00E95F1B">
          <w:fldChar w:fldCharType="end"/>
        </w:r>
        <w:r w:rsidR="00E95F1B">
          <w:t>.</w:t>
        </w:r>
        <w:r w:rsidR="00E95F1B">
          <w:fldChar w:fldCharType="begin"/>
        </w:r>
        <w:r w:rsidR="00E95F1B">
          <w:instrText xml:space="preserve"> SEQ Bảng \* ARABIC \s 1 </w:instrText>
        </w:r>
      </w:ins>
      <w:r w:rsidR="00E95F1B">
        <w:fldChar w:fldCharType="separate"/>
      </w:r>
      <w:ins w:id="14131" w:author="phuong vu" w:date="2018-11-23T15:14:00Z">
        <w:r w:rsidR="00E95F1B">
          <w:rPr>
            <w:noProof/>
          </w:rPr>
          <w:t>1</w:t>
        </w:r>
        <w:r w:rsidR="00E95F1B">
          <w:fldChar w:fldCharType="end"/>
        </w:r>
      </w:ins>
      <w:ins w:id="14132" w:author="phuong vu" w:date="2018-11-22T21:02:00Z">
        <w:r>
          <w:rPr>
            <w:lang w:val="en-US"/>
          </w:rPr>
          <w:t xml:space="preserve"> Các chức năng được kiểm thử</w:t>
        </w:r>
      </w:ins>
    </w:p>
    <w:p w14:paraId="6E774E1B" w14:textId="414CC859" w:rsidR="00924D77" w:rsidRDefault="00924D77" w:rsidP="00E6227B">
      <w:pPr>
        <w:pStyle w:val="Heading3"/>
        <w:spacing w:line="276" w:lineRule="auto"/>
        <w:rPr>
          <w:ins w:id="14133" w:author="phuong vu" w:date="2018-11-22T21:02:00Z"/>
        </w:rPr>
        <w:pPrChange w:id="14134" w:author="phuong vu" w:date="2018-11-23T13:48:00Z">
          <w:pPr>
            <w:pStyle w:val="Heading3"/>
          </w:pPr>
        </w:pPrChange>
      </w:pPr>
      <w:ins w:id="14135" w:author="phuong vu" w:date="2018-11-22T21:01:00Z">
        <w:r>
          <w:t>Tiêu chí kiểm thử</w:t>
        </w:r>
      </w:ins>
    </w:p>
    <w:p w14:paraId="39AEDB18" w14:textId="703ED986" w:rsidR="00924D77" w:rsidRDefault="00924D77" w:rsidP="00E6227B">
      <w:pPr>
        <w:spacing w:line="276" w:lineRule="auto"/>
        <w:ind w:firstLine="576"/>
        <w:rPr>
          <w:ins w:id="14136" w:author="phuong vu" w:date="2018-11-22T21:02:00Z"/>
          <w:lang w:val="en-US"/>
        </w:rPr>
        <w:pPrChange w:id="14137" w:author="phuong vu" w:date="2018-11-23T13:48:00Z">
          <w:pPr>
            <w:ind w:left="576"/>
          </w:pPr>
        </w:pPrChange>
      </w:pPr>
      <w:ins w:id="14138" w:author="phuong vu" w:date="2018-11-22T21:02:00Z">
        <w:r>
          <w:rPr>
            <w:lang w:val="en-US"/>
          </w:rPr>
          <w:t>Kiểm thử thành công:</w:t>
        </w:r>
      </w:ins>
      <w:ins w:id="14139" w:author="phuong vu" w:date="2018-11-22T21:03:00Z">
        <w:r>
          <w:rPr>
            <w:lang w:val="en-US"/>
          </w:rPr>
          <w:t xml:space="preserve"> Đáp ứng các yêu cầu đặt ra, chức năng hoạt động đúng với đặc tả, thiết kế.</w:t>
        </w:r>
      </w:ins>
    </w:p>
    <w:p w14:paraId="1506505C" w14:textId="0049CD6C" w:rsidR="00924D77" w:rsidRPr="00924D77" w:rsidRDefault="00924D77" w:rsidP="00E6227B">
      <w:pPr>
        <w:spacing w:line="276" w:lineRule="auto"/>
        <w:ind w:firstLine="576"/>
        <w:rPr>
          <w:lang w:val="en-US"/>
          <w:rPrChange w:id="14140" w:author="phuong vu" w:date="2018-11-22T21:02:00Z">
            <w:rPr/>
          </w:rPrChange>
        </w:rPr>
        <w:pPrChange w:id="14141" w:author="phuong vu" w:date="2018-11-23T13:48:00Z">
          <w:pPr>
            <w:pStyle w:val="Heading3"/>
          </w:pPr>
        </w:pPrChange>
      </w:pPr>
      <w:ins w:id="14142" w:author="phuong vu" w:date="2018-11-22T21:02:00Z">
        <w:r>
          <w:rPr>
            <w:lang w:val="en-US"/>
          </w:rPr>
          <w:t xml:space="preserve">Kiểm thử thất bại: </w:t>
        </w:r>
      </w:ins>
      <w:ins w:id="14143" w:author="phuong vu" w:date="2018-11-22T21:04:00Z">
        <w:r>
          <w:rPr>
            <w:lang w:val="en-US"/>
          </w:rPr>
          <w:t>Hoạt động không đúng với đặc tả, thiết kế đề ra. H</w:t>
        </w:r>
      </w:ins>
      <w:ins w:id="14144" w:author="phuong vu" w:date="2018-11-22T21:05:00Z">
        <w:r>
          <w:rPr>
            <w:lang w:val="en-US"/>
          </w:rPr>
          <w:t>oặc xảy ra các lỗi về lập trình.</w:t>
        </w:r>
      </w:ins>
    </w:p>
    <w:p w14:paraId="497841D4" w14:textId="2A5A4A8E" w:rsidR="004A77C2" w:rsidRDefault="004A77C2" w:rsidP="00E6227B">
      <w:pPr>
        <w:pStyle w:val="Heading2"/>
        <w:spacing w:line="276" w:lineRule="auto"/>
        <w:rPr>
          <w:ins w:id="14145" w:author="phuong vu" w:date="2018-11-22T21:06:00Z"/>
        </w:rPr>
        <w:pPrChange w:id="14146" w:author="phuong vu" w:date="2018-11-23T13:48:00Z">
          <w:pPr>
            <w:pStyle w:val="Heading2"/>
          </w:pPr>
        </w:pPrChange>
      </w:pPr>
      <w:bookmarkStart w:id="14147" w:name="_Toc530662914"/>
      <w:r>
        <w:t>Quản lí kiểm thử</w:t>
      </w:r>
      <w:bookmarkEnd w:id="14147"/>
    </w:p>
    <w:p w14:paraId="64EAE467" w14:textId="41A7D1FA" w:rsidR="00924D77" w:rsidRDefault="00924D77" w:rsidP="00E6227B">
      <w:pPr>
        <w:pStyle w:val="Heading3"/>
        <w:spacing w:line="276" w:lineRule="auto"/>
        <w:rPr>
          <w:ins w:id="14148" w:author="phuong vu" w:date="2018-11-23T08:34:00Z"/>
        </w:rPr>
        <w:pPrChange w:id="14149" w:author="phuong vu" w:date="2018-11-23T13:48:00Z">
          <w:pPr>
            <w:pStyle w:val="Heading3"/>
          </w:pPr>
        </w:pPrChange>
      </w:pPr>
      <w:ins w:id="14150" w:author="phuong vu" w:date="2018-11-22T21:06:00Z">
        <w:r>
          <w:t>Tiến hành kiểm thử</w:t>
        </w:r>
      </w:ins>
    </w:p>
    <w:p w14:paraId="55D048E4" w14:textId="30946414" w:rsidR="00CE15B0" w:rsidRDefault="00CE15B0" w:rsidP="00E6227B">
      <w:pPr>
        <w:spacing w:after="0" w:line="276" w:lineRule="auto"/>
        <w:ind w:left="774"/>
        <w:rPr>
          <w:ins w:id="14151" w:author="phuong vu" w:date="2018-11-23T08:34:00Z"/>
          <w:rFonts w:ascii="Times New Roman" w:hAnsi="Times New Roman" w:cs="Times New Roman"/>
          <w:lang w:val="es-ES"/>
        </w:rPr>
        <w:pPrChange w:id="14152" w:author="phuong vu" w:date="2018-11-23T13:48:00Z">
          <w:pPr>
            <w:numPr>
              <w:numId w:val="62"/>
            </w:numPr>
            <w:spacing w:after="0" w:line="240" w:lineRule="auto"/>
            <w:ind w:left="1134" w:hanging="360"/>
          </w:pPr>
        </w:pPrChange>
      </w:pPr>
      <w:ins w:id="14153" w:author="phuong vu" w:date="2018-11-23T08:34:00Z">
        <w:r>
          <w:rPr>
            <w:lang w:val="es-ES"/>
          </w:rPr>
          <w:t>- Lập kế hoạch kiểm thử</w:t>
        </w:r>
      </w:ins>
    </w:p>
    <w:p w14:paraId="32894731" w14:textId="1798DF68" w:rsidR="00CE15B0" w:rsidRDefault="00CE15B0" w:rsidP="00E6227B">
      <w:pPr>
        <w:spacing w:after="0" w:line="276" w:lineRule="auto"/>
        <w:ind w:left="774"/>
        <w:rPr>
          <w:ins w:id="14154" w:author="phuong vu" w:date="2018-11-23T08:34:00Z"/>
          <w:lang w:val="es-ES"/>
        </w:rPr>
        <w:pPrChange w:id="14155" w:author="phuong vu" w:date="2018-11-23T13:48:00Z">
          <w:pPr>
            <w:numPr>
              <w:numId w:val="62"/>
            </w:numPr>
            <w:spacing w:after="0" w:line="240" w:lineRule="auto"/>
            <w:ind w:left="1134" w:hanging="360"/>
          </w:pPr>
        </w:pPrChange>
      </w:pPr>
      <w:ins w:id="14156" w:author="phuong vu" w:date="2018-11-23T08:34:00Z">
        <w:r>
          <w:rPr>
            <w:lang w:val="es-ES"/>
          </w:rPr>
          <w:t>- Tạo test case</w:t>
        </w:r>
      </w:ins>
    </w:p>
    <w:p w14:paraId="577D0003" w14:textId="6E2A9722" w:rsidR="00CE15B0" w:rsidRDefault="00CE15B0" w:rsidP="00E6227B">
      <w:pPr>
        <w:spacing w:after="0" w:line="276" w:lineRule="auto"/>
        <w:ind w:left="774"/>
        <w:rPr>
          <w:ins w:id="14157" w:author="phuong vu" w:date="2018-11-23T08:34:00Z"/>
          <w:lang w:val="es-ES"/>
        </w:rPr>
        <w:pPrChange w:id="14158" w:author="phuong vu" w:date="2018-11-23T13:48:00Z">
          <w:pPr>
            <w:numPr>
              <w:numId w:val="62"/>
            </w:numPr>
            <w:spacing w:after="0" w:line="240" w:lineRule="auto"/>
            <w:ind w:left="1134" w:hanging="360"/>
          </w:pPr>
        </w:pPrChange>
      </w:pPr>
      <w:ins w:id="14159" w:author="phuong vu" w:date="2018-11-23T08:34:00Z">
        <w:r>
          <w:rPr>
            <w:lang w:val="es-ES"/>
          </w:rPr>
          <w:t>- Tiến hành kiểm thử</w:t>
        </w:r>
      </w:ins>
    </w:p>
    <w:p w14:paraId="5E2F40A8" w14:textId="1A42550B" w:rsidR="00CE15B0" w:rsidRPr="00CE15B0" w:rsidRDefault="00CE15B0" w:rsidP="00E6227B">
      <w:pPr>
        <w:spacing w:after="0" w:line="276" w:lineRule="auto"/>
        <w:ind w:left="774"/>
        <w:rPr>
          <w:ins w:id="14160" w:author="phuong vu" w:date="2018-11-22T21:06:00Z"/>
          <w:lang w:val="es-ES"/>
          <w:rPrChange w:id="14161" w:author="phuong vu" w:date="2018-11-23T08:34:00Z">
            <w:rPr>
              <w:ins w:id="14162" w:author="phuong vu" w:date="2018-11-22T21:06:00Z"/>
            </w:rPr>
          </w:rPrChange>
        </w:rPr>
        <w:pPrChange w:id="14163" w:author="phuong vu" w:date="2018-11-23T13:48:00Z">
          <w:pPr>
            <w:pStyle w:val="Heading3"/>
          </w:pPr>
        </w:pPrChange>
      </w:pPr>
      <w:ins w:id="14164" w:author="phuong vu" w:date="2018-11-23T08:34:00Z">
        <w:r>
          <w:rPr>
            <w:lang w:val="es-ES"/>
          </w:rPr>
          <w:t>- Tạo kết quả kiểm thử</w:t>
        </w:r>
      </w:ins>
    </w:p>
    <w:p w14:paraId="7CFE1ED3" w14:textId="624F6084" w:rsidR="00924D77" w:rsidRDefault="00924D77" w:rsidP="00E6227B">
      <w:pPr>
        <w:pStyle w:val="Heading3"/>
        <w:spacing w:line="276" w:lineRule="auto"/>
        <w:rPr>
          <w:ins w:id="14165" w:author="phuong vu" w:date="2018-11-23T08:36:00Z"/>
        </w:rPr>
        <w:pPrChange w:id="14166" w:author="phuong vu" w:date="2018-11-23T13:48:00Z">
          <w:pPr>
            <w:pStyle w:val="Heading3"/>
          </w:pPr>
        </w:pPrChange>
      </w:pPr>
      <w:ins w:id="14167" w:author="phuong vu" w:date="2018-11-22T21:06:00Z">
        <w:r>
          <w:lastRenderedPageBreak/>
          <w:t>Môi trường kiểm thử</w:t>
        </w:r>
      </w:ins>
    </w:p>
    <w:p w14:paraId="4C4E06E9" w14:textId="4810FBED" w:rsidR="00A57F49" w:rsidRDefault="00A57F49" w:rsidP="00E6227B">
      <w:pPr>
        <w:numPr>
          <w:ilvl w:val="0"/>
          <w:numId w:val="63"/>
        </w:numPr>
        <w:spacing w:after="0" w:line="276" w:lineRule="auto"/>
        <w:ind w:left="1134"/>
        <w:rPr>
          <w:ins w:id="14168" w:author="phuong vu" w:date="2018-11-23T08:36:00Z"/>
          <w:rFonts w:ascii="Times New Roman" w:hAnsi="Times New Roman" w:cs="Times New Roman"/>
          <w:lang w:val="es-ES"/>
        </w:rPr>
        <w:pPrChange w:id="14169" w:author="phuong vu" w:date="2018-11-23T13:48:00Z">
          <w:pPr>
            <w:numPr>
              <w:numId w:val="63"/>
            </w:numPr>
            <w:spacing w:after="0" w:line="240" w:lineRule="auto"/>
            <w:ind w:left="1134" w:hanging="360"/>
          </w:pPr>
        </w:pPrChange>
      </w:pPr>
      <w:ins w:id="14170" w:author="phuong vu" w:date="2018-11-23T08:36:00Z">
        <w:r>
          <w:rPr>
            <w:lang w:val="es-ES"/>
          </w:rPr>
          <w:t xml:space="preserve">Hệ điều hành Window </w:t>
        </w:r>
      </w:ins>
      <w:ins w:id="14171" w:author="phuong vu" w:date="2018-11-23T08:37:00Z">
        <w:r>
          <w:rPr>
            <w:lang w:val="es-ES"/>
          </w:rPr>
          <w:t>10</w:t>
        </w:r>
      </w:ins>
      <w:ins w:id="14172" w:author="phuong vu" w:date="2018-11-23T08:36:00Z">
        <w:r>
          <w:rPr>
            <w:lang w:val="es-ES"/>
          </w:rPr>
          <w:t xml:space="preserve"> 64 bit</w:t>
        </w:r>
      </w:ins>
    </w:p>
    <w:p w14:paraId="1A36877D" w14:textId="1F03D6F7" w:rsidR="00A57F49" w:rsidRPr="00A57F49" w:rsidRDefault="00A57F49" w:rsidP="00E6227B">
      <w:pPr>
        <w:numPr>
          <w:ilvl w:val="0"/>
          <w:numId w:val="63"/>
        </w:numPr>
        <w:spacing w:after="0" w:line="276" w:lineRule="auto"/>
        <w:ind w:left="1134"/>
        <w:rPr>
          <w:ins w:id="14173" w:author="phuong vu" w:date="2018-11-23T08:30:00Z"/>
          <w:lang w:val="es-ES"/>
          <w:rPrChange w:id="14174" w:author="phuong vu" w:date="2018-11-23T08:36:00Z">
            <w:rPr>
              <w:ins w:id="14175" w:author="phuong vu" w:date="2018-11-23T08:30:00Z"/>
            </w:rPr>
          </w:rPrChange>
        </w:rPr>
        <w:pPrChange w:id="14176" w:author="phuong vu" w:date="2018-11-23T13:48:00Z">
          <w:pPr>
            <w:pStyle w:val="Heading3"/>
          </w:pPr>
        </w:pPrChange>
      </w:pPr>
      <w:ins w:id="14177" w:author="phuong vu" w:date="2018-11-23T08:36:00Z">
        <w:r>
          <w:rPr>
            <w:lang w:val="es-ES"/>
          </w:rPr>
          <w:t>Trình duyệt: Chrome</w:t>
        </w:r>
      </w:ins>
    </w:p>
    <w:p w14:paraId="17C1A080" w14:textId="6762039A" w:rsidR="00924D77" w:rsidRDefault="00924D77" w:rsidP="00E6227B">
      <w:pPr>
        <w:pStyle w:val="Heading3"/>
        <w:spacing w:line="276" w:lineRule="auto"/>
        <w:rPr>
          <w:ins w:id="14178" w:author="phuong vu" w:date="2018-11-22T21:07:00Z"/>
        </w:rPr>
        <w:pPrChange w:id="14179" w:author="phuong vu" w:date="2018-11-23T13:48:00Z">
          <w:pPr>
            <w:pStyle w:val="Heading3"/>
          </w:pPr>
        </w:pPrChange>
      </w:pPr>
      <w:ins w:id="14180" w:author="phuong vu" w:date="2018-11-22T21:07:00Z">
        <w:r>
          <w:t>Kế hoạch dự đoán và chi phí</w:t>
        </w:r>
      </w:ins>
    </w:p>
    <w:p w14:paraId="363121EF" w14:textId="3BB197C2" w:rsidR="00924D77" w:rsidRDefault="00924D77" w:rsidP="00E6227B">
      <w:pPr>
        <w:pStyle w:val="Heading3"/>
        <w:spacing w:line="276" w:lineRule="auto"/>
        <w:rPr>
          <w:ins w:id="14181" w:author="phuong vu" w:date="2018-11-22T21:08:00Z"/>
        </w:rPr>
        <w:pPrChange w:id="14182" w:author="phuong vu" w:date="2018-11-23T13:48:00Z">
          <w:pPr>
            <w:pStyle w:val="Heading3"/>
          </w:pPr>
        </w:pPrChange>
      </w:pPr>
      <w:ins w:id="14183" w:author="phuong vu" w:date="2018-11-22T21:07:00Z">
        <w:r>
          <w:t>Các rủi ro</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4184" w:author="phuong vu" w:date="2018-11-22T21:09: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965"/>
        <w:gridCol w:w="3800"/>
        <w:gridCol w:w="4012"/>
        <w:tblGridChange w:id="14185">
          <w:tblGrid>
            <w:gridCol w:w="965"/>
            <w:gridCol w:w="4877"/>
            <w:gridCol w:w="2935"/>
          </w:tblGrid>
        </w:tblGridChange>
      </w:tblGrid>
      <w:tr w:rsidR="00924D77" w14:paraId="2E7503AC" w14:textId="77777777" w:rsidTr="00104646">
        <w:trPr>
          <w:ins w:id="14186"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14187"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398E13A4" w14:textId="77777777" w:rsidR="00924D77" w:rsidRDefault="00924D77" w:rsidP="00E6227B">
            <w:pPr>
              <w:spacing w:line="276" w:lineRule="auto"/>
              <w:jc w:val="center"/>
              <w:rPr>
                <w:ins w:id="14188" w:author="phuong vu" w:date="2018-11-22T21:08:00Z"/>
                <w:rFonts w:ascii="Times New Roman" w:hAnsi="Times New Roman" w:cs="Times New Roman"/>
                <w:b/>
                <w:bCs/>
                <w:lang w:val="es-ES"/>
              </w:rPr>
              <w:pPrChange w:id="14189" w:author="phuong vu" w:date="2018-11-23T13:48:00Z">
                <w:pPr>
                  <w:jc w:val="center"/>
                </w:pPr>
              </w:pPrChange>
            </w:pPr>
            <w:ins w:id="14190" w:author="phuong vu" w:date="2018-11-22T21:08:00Z">
              <w:r>
                <w:rPr>
                  <w:b/>
                  <w:bCs/>
                  <w:lang w:val="es-ES"/>
                </w:rPr>
                <w:t>STT</w:t>
              </w:r>
            </w:ins>
          </w:p>
        </w:tc>
        <w:tc>
          <w:tcPr>
            <w:tcW w:w="3800" w:type="dxa"/>
            <w:tcBorders>
              <w:top w:val="single" w:sz="4" w:space="0" w:color="auto"/>
              <w:left w:val="single" w:sz="4" w:space="0" w:color="auto"/>
              <w:bottom w:val="single" w:sz="4" w:space="0" w:color="auto"/>
              <w:right w:val="single" w:sz="4" w:space="0" w:color="auto"/>
            </w:tcBorders>
            <w:hideMark/>
            <w:tcPrChange w:id="14191"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1A943D44" w14:textId="77777777" w:rsidR="00924D77" w:rsidRDefault="00924D77" w:rsidP="00E6227B">
            <w:pPr>
              <w:spacing w:line="276" w:lineRule="auto"/>
              <w:rPr>
                <w:ins w:id="14192" w:author="phuong vu" w:date="2018-11-22T21:08:00Z"/>
                <w:b/>
                <w:bCs/>
                <w:lang w:val="es-ES"/>
              </w:rPr>
              <w:pPrChange w:id="14193" w:author="phuong vu" w:date="2018-11-23T13:48:00Z">
                <w:pPr/>
              </w:pPrChange>
            </w:pPr>
            <w:ins w:id="14194" w:author="phuong vu" w:date="2018-11-22T21:08:00Z">
              <w:r>
                <w:rPr>
                  <w:b/>
                  <w:bCs/>
                  <w:lang w:val="es-ES"/>
                </w:rPr>
                <w:t>Các rủi ro có thể xảy ra</w:t>
              </w:r>
            </w:ins>
          </w:p>
        </w:tc>
        <w:tc>
          <w:tcPr>
            <w:tcW w:w="4012" w:type="dxa"/>
            <w:tcBorders>
              <w:top w:val="single" w:sz="4" w:space="0" w:color="auto"/>
              <w:left w:val="single" w:sz="4" w:space="0" w:color="auto"/>
              <w:bottom w:val="single" w:sz="4" w:space="0" w:color="auto"/>
              <w:right w:val="single" w:sz="4" w:space="0" w:color="auto"/>
            </w:tcBorders>
            <w:hideMark/>
            <w:tcPrChange w:id="14195"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43FF2681" w14:textId="77777777" w:rsidR="00924D77" w:rsidRDefault="00924D77" w:rsidP="00E6227B">
            <w:pPr>
              <w:spacing w:line="276" w:lineRule="auto"/>
              <w:rPr>
                <w:ins w:id="14196" w:author="phuong vu" w:date="2018-11-22T21:08:00Z"/>
                <w:b/>
                <w:bCs/>
                <w:lang w:val="es-ES"/>
              </w:rPr>
              <w:pPrChange w:id="14197" w:author="phuong vu" w:date="2018-11-23T13:48:00Z">
                <w:pPr/>
              </w:pPrChange>
            </w:pPr>
            <w:ins w:id="14198" w:author="phuong vu" w:date="2018-11-22T21:08:00Z">
              <w:r>
                <w:rPr>
                  <w:b/>
                  <w:bCs/>
                  <w:lang w:val="es-ES"/>
                </w:rPr>
                <w:t>Kế hoạch làm giảm bớt hoặc tránh</w:t>
              </w:r>
            </w:ins>
          </w:p>
        </w:tc>
      </w:tr>
      <w:tr w:rsidR="00924D77" w14:paraId="587146F7" w14:textId="77777777" w:rsidTr="00104646">
        <w:trPr>
          <w:ins w:id="14199"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14200"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5A1AAB09" w14:textId="77777777" w:rsidR="00924D77" w:rsidRDefault="00924D77" w:rsidP="00E6227B">
            <w:pPr>
              <w:spacing w:line="276" w:lineRule="auto"/>
              <w:jc w:val="center"/>
              <w:rPr>
                <w:ins w:id="14201" w:author="phuong vu" w:date="2018-11-22T21:08:00Z"/>
                <w:b/>
                <w:bCs/>
                <w:lang w:val="es-ES"/>
              </w:rPr>
              <w:pPrChange w:id="14202" w:author="phuong vu" w:date="2018-11-23T13:48:00Z">
                <w:pPr>
                  <w:jc w:val="center"/>
                </w:pPr>
              </w:pPrChange>
            </w:pPr>
            <w:ins w:id="14203" w:author="phuong vu" w:date="2018-11-22T21:08:00Z">
              <w:r>
                <w:rPr>
                  <w:b/>
                  <w:bCs/>
                  <w:lang w:val="es-ES"/>
                </w:rPr>
                <w:t>1</w:t>
              </w:r>
            </w:ins>
          </w:p>
        </w:tc>
        <w:tc>
          <w:tcPr>
            <w:tcW w:w="3800" w:type="dxa"/>
            <w:tcBorders>
              <w:top w:val="single" w:sz="4" w:space="0" w:color="auto"/>
              <w:left w:val="single" w:sz="4" w:space="0" w:color="auto"/>
              <w:bottom w:val="single" w:sz="4" w:space="0" w:color="auto"/>
              <w:right w:val="single" w:sz="4" w:space="0" w:color="auto"/>
            </w:tcBorders>
            <w:hideMark/>
            <w:tcPrChange w:id="14204"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4C205209" w14:textId="77777777" w:rsidR="00924D77" w:rsidRDefault="00924D77" w:rsidP="00E6227B">
            <w:pPr>
              <w:spacing w:line="276" w:lineRule="auto"/>
              <w:rPr>
                <w:ins w:id="14205" w:author="phuong vu" w:date="2018-11-22T21:08:00Z"/>
                <w:lang w:val="es-ES"/>
              </w:rPr>
              <w:pPrChange w:id="14206" w:author="phuong vu" w:date="2018-11-23T13:48:00Z">
                <w:pPr/>
              </w:pPrChange>
            </w:pPr>
            <w:ins w:id="14207" w:author="phuong vu" w:date="2018-11-22T21:08:00Z">
              <w:r>
                <w:rPr>
                  <w:lang w:val="es-ES"/>
                </w:rPr>
                <w:t>Thời gian kiểm thử thực tế dài hơn thời gian dự đoán</w:t>
              </w:r>
            </w:ins>
          </w:p>
        </w:tc>
        <w:tc>
          <w:tcPr>
            <w:tcW w:w="4012" w:type="dxa"/>
            <w:tcBorders>
              <w:top w:val="single" w:sz="4" w:space="0" w:color="auto"/>
              <w:left w:val="single" w:sz="4" w:space="0" w:color="auto"/>
              <w:bottom w:val="single" w:sz="4" w:space="0" w:color="auto"/>
              <w:right w:val="single" w:sz="4" w:space="0" w:color="auto"/>
            </w:tcBorders>
            <w:hideMark/>
            <w:tcPrChange w:id="14208"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0EF7EDFA" w14:textId="47E94CBF" w:rsidR="00924D77" w:rsidRDefault="00924D77" w:rsidP="00E6227B">
            <w:pPr>
              <w:spacing w:line="276" w:lineRule="auto"/>
              <w:rPr>
                <w:ins w:id="14209" w:author="phuong vu" w:date="2018-11-22T21:08:00Z"/>
                <w:lang w:val="es-ES"/>
              </w:rPr>
              <w:pPrChange w:id="14210" w:author="phuong vu" w:date="2018-11-23T13:48:00Z">
                <w:pPr/>
              </w:pPrChange>
            </w:pPr>
            <w:ins w:id="14211" w:author="phuong vu" w:date="2018-11-22T21:08:00Z">
              <w:r>
                <w:rPr>
                  <w:lang w:val="es-ES"/>
                </w:rPr>
                <w:t>Tăng thời gian thảo luận nhóm, phân chia lại công việc</w:t>
              </w:r>
            </w:ins>
            <w:ins w:id="14212" w:author="phuong vu" w:date="2018-11-22T21:11:00Z">
              <w:r w:rsidR="00104646">
                <w:rPr>
                  <w:lang w:val="es-ES"/>
                </w:rPr>
                <w:t>.</w:t>
              </w:r>
            </w:ins>
          </w:p>
        </w:tc>
      </w:tr>
      <w:tr w:rsidR="00924D77" w14:paraId="5B290CD3" w14:textId="77777777" w:rsidTr="00104646">
        <w:trPr>
          <w:ins w:id="14213"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14214"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0CBC65F3" w14:textId="77777777" w:rsidR="00924D77" w:rsidRDefault="00924D77" w:rsidP="00E6227B">
            <w:pPr>
              <w:spacing w:line="276" w:lineRule="auto"/>
              <w:jc w:val="center"/>
              <w:rPr>
                <w:ins w:id="14215" w:author="phuong vu" w:date="2018-11-22T21:08:00Z"/>
                <w:b/>
                <w:bCs/>
                <w:lang w:val="es-ES"/>
              </w:rPr>
              <w:pPrChange w:id="14216" w:author="phuong vu" w:date="2018-11-23T13:48:00Z">
                <w:pPr>
                  <w:jc w:val="center"/>
                </w:pPr>
              </w:pPrChange>
            </w:pPr>
            <w:ins w:id="14217" w:author="phuong vu" w:date="2018-11-22T21:08:00Z">
              <w:r>
                <w:rPr>
                  <w:b/>
                  <w:bCs/>
                  <w:lang w:val="es-ES"/>
                </w:rPr>
                <w:t>2</w:t>
              </w:r>
            </w:ins>
          </w:p>
        </w:tc>
        <w:tc>
          <w:tcPr>
            <w:tcW w:w="3800" w:type="dxa"/>
            <w:tcBorders>
              <w:top w:val="single" w:sz="4" w:space="0" w:color="auto"/>
              <w:left w:val="single" w:sz="4" w:space="0" w:color="auto"/>
              <w:bottom w:val="single" w:sz="4" w:space="0" w:color="auto"/>
              <w:right w:val="single" w:sz="4" w:space="0" w:color="auto"/>
            </w:tcBorders>
            <w:hideMark/>
            <w:tcPrChange w:id="14218"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329FC430" w14:textId="77777777" w:rsidR="00924D77" w:rsidRDefault="00924D77" w:rsidP="00E6227B">
            <w:pPr>
              <w:spacing w:line="276" w:lineRule="auto"/>
              <w:rPr>
                <w:ins w:id="14219" w:author="phuong vu" w:date="2018-11-22T21:08:00Z"/>
                <w:lang w:val="es-ES"/>
              </w:rPr>
              <w:pPrChange w:id="14220" w:author="phuong vu" w:date="2018-11-23T13:48:00Z">
                <w:pPr/>
              </w:pPrChange>
            </w:pPr>
            <w:ins w:id="14221" w:author="phuong vu" w:date="2018-11-22T21:08:00Z">
              <w:r>
                <w:rPr>
                  <w:lang w:val="es-ES"/>
                </w:rPr>
                <w:t>Lỗi hệ điều hành</w:t>
              </w:r>
            </w:ins>
          </w:p>
        </w:tc>
        <w:tc>
          <w:tcPr>
            <w:tcW w:w="4012" w:type="dxa"/>
            <w:tcBorders>
              <w:top w:val="single" w:sz="4" w:space="0" w:color="auto"/>
              <w:left w:val="single" w:sz="4" w:space="0" w:color="auto"/>
              <w:bottom w:val="single" w:sz="4" w:space="0" w:color="auto"/>
              <w:right w:val="single" w:sz="4" w:space="0" w:color="auto"/>
            </w:tcBorders>
            <w:hideMark/>
            <w:tcPrChange w:id="14222"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36364605" w14:textId="79F0DD98" w:rsidR="00924D77" w:rsidRDefault="00104646" w:rsidP="00E6227B">
            <w:pPr>
              <w:spacing w:line="276" w:lineRule="auto"/>
              <w:rPr>
                <w:ins w:id="14223" w:author="phuong vu" w:date="2018-11-22T21:08:00Z"/>
                <w:lang w:val="es-ES"/>
              </w:rPr>
              <w:pPrChange w:id="14224" w:author="phuong vu" w:date="2018-11-23T13:48:00Z">
                <w:pPr/>
              </w:pPrChange>
            </w:pPr>
            <w:ins w:id="14225" w:author="phuong vu" w:date="2018-11-22T21:08:00Z">
              <w:r>
                <w:rPr>
                  <w:lang w:val="es-ES"/>
                </w:rPr>
                <w:t xml:space="preserve">Sao lưu dữ liệu tất </w:t>
              </w:r>
            </w:ins>
            <w:ins w:id="14226" w:author="phuong vu" w:date="2018-11-22T21:09:00Z">
              <w:r>
                <w:rPr>
                  <w:lang w:val="es-ES"/>
                </w:rPr>
                <w:t>cả trước khi kiểm thử. Khôi phục kịp thời</w:t>
              </w:r>
            </w:ins>
          </w:p>
        </w:tc>
      </w:tr>
      <w:tr w:rsidR="00924D77" w14:paraId="61423363" w14:textId="77777777" w:rsidTr="00104646">
        <w:trPr>
          <w:ins w:id="14227"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14228"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50DDE0C7" w14:textId="77777777" w:rsidR="00924D77" w:rsidRDefault="00924D77" w:rsidP="00E6227B">
            <w:pPr>
              <w:spacing w:line="276" w:lineRule="auto"/>
              <w:jc w:val="center"/>
              <w:rPr>
                <w:ins w:id="14229" w:author="phuong vu" w:date="2018-11-22T21:08:00Z"/>
                <w:b/>
                <w:bCs/>
                <w:lang w:val="es-ES"/>
              </w:rPr>
              <w:pPrChange w:id="14230" w:author="phuong vu" w:date="2018-11-23T13:48:00Z">
                <w:pPr>
                  <w:jc w:val="center"/>
                </w:pPr>
              </w:pPrChange>
            </w:pPr>
            <w:ins w:id="14231" w:author="phuong vu" w:date="2018-11-22T21:08:00Z">
              <w:r>
                <w:rPr>
                  <w:b/>
                  <w:bCs/>
                  <w:lang w:val="es-ES"/>
                </w:rPr>
                <w:t>3</w:t>
              </w:r>
            </w:ins>
          </w:p>
        </w:tc>
        <w:tc>
          <w:tcPr>
            <w:tcW w:w="3800" w:type="dxa"/>
            <w:tcBorders>
              <w:top w:val="single" w:sz="4" w:space="0" w:color="auto"/>
              <w:left w:val="single" w:sz="4" w:space="0" w:color="auto"/>
              <w:bottom w:val="single" w:sz="4" w:space="0" w:color="auto"/>
              <w:right w:val="single" w:sz="4" w:space="0" w:color="auto"/>
            </w:tcBorders>
            <w:hideMark/>
            <w:tcPrChange w:id="14232"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6B05223C" w14:textId="77777777" w:rsidR="00924D77" w:rsidRDefault="00924D77" w:rsidP="00E6227B">
            <w:pPr>
              <w:spacing w:line="276" w:lineRule="auto"/>
              <w:rPr>
                <w:ins w:id="14233" w:author="phuong vu" w:date="2018-11-22T21:08:00Z"/>
                <w:lang w:val="es-ES"/>
              </w:rPr>
              <w:pPrChange w:id="14234" w:author="phuong vu" w:date="2018-11-23T13:48:00Z">
                <w:pPr/>
              </w:pPrChange>
            </w:pPr>
            <w:ins w:id="14235" w:author="phuong vu" w:date="2018-11-22T21:08:00Z">
              <w:r>
                <w:rPr>
                  <w:lang w:val="es-ES"/>
                </w:rPr>
                <w:t>Chưa có nhiều kinh nghiệm trong việc kiểm thử</w:t>
              </w:r>
            </w:ins>
          </w:p>
        </w:tc>
        <w:tc>
          <w:tcPr>
            <w:tcW w:w="4012" w:type="dxa"/>
            <w:tcBorders>
              <w:top w:val="single" w:sz="4" w:space="0" w:color="auto"/>
              <w:left w:val="single" w:sz="4" w:space="0" w:color="auto"/>
              <w:bottom w:val="single" w:sz="4" w:space="0" w:color="auto"/>
              <w:right w:val="single" w:sz="4" w:space="0" w:color="auto"/>
            </w:tcBorders>
            <w:hideMark/>
            <w:tcPrChange w:id="14236"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3EFF3FDF" w14:textId="5C321CF1" w:rsidR="00924D77" w:rsidRDefault="00924D77" w:rsidP="00E6227B">
            <w:pPr>
              <w:keepNext/>
              <w:spacing w:line="276" w:lineRule="auto"/>
              <w:rPr>
                <w:ins w:id="14237" w:author="phuong vu" w:date="2018-11-22T21:08:00Z"/>
                <w:lang w:val="es-ES"/>
              </w:rPr>
              <w:pPrChange w:id="14238" w:author="phuong vu" w:date="2018-11-23T13:48:00Z">
                <w:pPr/>
              </w:pPrChange>
            </w:pPr>
            <w:ins w:id="14239" w:author="phuong vu" w:date="2018-11-22T21:08:00Z">
              <w:r>
                <w:rPr>
                  <w:lang w:val="es-ES"/>
                </w:rPr>
                <w:t>Tham khảo thêm từ các tài liệu liên quan trên diễn đàn, website chuyên về kiểm thử chức năng</w:t>
              </w:r>
            </w:ins>
            <w:ins w:id="14240" w:author="phuong vu" w:date="2018-11-22T21:11:00Z">
              <w:r w:rsidR="00104646">
                <w:rPr>
                  <w:lang w:val="es-ES"/>
                </w:rPr>
                <w:t>.</w:t>
              </w:r>
            </w:ins>
          </w:p>
        </w:tc>
      </w:tr>
    </w:tbl>
    <w:p w14:paraId="2717B76F" w14:textId="543786CB" w:rsidR="00924D77" w:rsidRPr="00104646" w:rsidRDefault="00104646" w:rsidP="00E6227B">
      <w:pPr>
        <w:pStyle w:val="Caption"/>
        <w:spacing w:line="276" w:lineRule="auto"/>
        <w:rPr>
          <w:lang w:val="en-US"/>
          <w:rPrChange w:id="14241" w:author="phuong vu" w:date="2018-11-22T21:13:00Z">
            <w:rPr/>
          </w:rPrChange>
        </w:rPr>
        <w:pPrChange w:id="14242" w:author="phuong vu" w:date="2018-11-23T13:48:00Z">
          <w:pPr>
            <w:pStyle w:val="Heading3"/>
          </w:pPr>
        </w:pPrChange>
      </w:pPr>
      <w:ins w:id="14243" w:author="phuong vu" w:date="2018-11-22T21:13:00Z">
        <w:r>
          <w:t xml:space="preserve">Bảng </w:t>
        </w:r>
      </w:ins>
      <w:ins w:id="14244" w:author="phuong vu" w:date="2018-11-23T15:14:00Z">
        <w:r w:rsidR="00E95F1B">
          <w:fldChar w:fldCharType="begin"/>
        </w:r>
        <w:r w:rsidR="00E95F1B">
          <w:instrText xml:space="preserve"> STYLEREF 1 \s </w:instrText>
        </w:r>
      </w:ins>
      <w:r w:rsidR="00E95F1B">
        <w:fldChar w:fldCharType="separate"/>
      </w:r>
      <w:r w:rsidR="00E95F1B">
        <w:rPr>
          <w:noProof/>
        </w:rPr>
        <w:t>4</w:t>
      </w:r>
      <w:ins w:id="14245" w:author="phuong vu" w:date="2018-11-23T15:14:00Z">
        <w:r w:rsidR="00E95F1B">
          <w:fldChar w:fldCharType="end"/>
        </w:r>
        <w:r w:rsidR="00E95F1B">
          <w:t>.</w:t>
        </w:r>
        <w:r w:rsidR="00E95F1B">
          <w:fldChar w:fldCharType="begin"/>
        </w:r>
        <w:r w:rsidR="00E95F1B">
          <w:instrText xml:space="preserve"> SEQ Bảng \* ARABIC \s 1 </w:instrText>
        </w:r>
      </w:ins>
      <w:r w:rsidR="00E95F1B">
        <w:fldChar w:fldCharType="separate"/>
      </w:r>
      <w:ins w:id="14246" w:author="phuong vu" w:date="2018-11-23T15:14:00Z">
        <w:r w:rsidR="00E95F1B">
          <w:rPr>
            <w:noProof/>
          </w:rPr>
          <w:t>2</w:t>
        </w:r>
        <w:r w:rsidR="00E95F1B">
          <w:fldChar w:fldCharType="end"/>
        </w:r>
      </w:ins>
      <w:ins w:id="14247" w:author="phuong vu" w:date="2018-11-22T21:13:00Z">
        <w:r>
          <w:rPr>
            <w:lang w:val="en-US"/>
          </w:rPr>
          <w:t xml:space="preserve"> Các rủi ro có thể xảy ra khi kiểm thử</w:t>
        </w:r>
      </w:ins>
    </w:p>
    <w:p w14:paraId="2CCA3230" w14:textId="2A13C9D6" w:rsidR="00C557CE" w:rsidRDefault="004A77C2" w:rsidP="00E6227B">
      <w:pPr>
        <w:pStyle w:val="Heading2"/>
        <w:spacing w:line="276" w:lineRule="auto"/>
        <w:pPrChange w:id="14248" w:author="phuong vu" w:date="2018-11-23T13:48:00Z">
          <w:pPr>
            <w:pStyle w:val="Heading3"/>
          </w:pPr>
        </w:pPrChange>
      </w:pPr>
      <w:r>
        <w:t>Các trường hợp kiểm thử</w:t>
      </w:r>
    </w:p>
    <w:p w14:paraId="78573932" w14:textId="1C2FF97A" w:rsidR="00C557CE" w:rsidRDefault="00287281" w:rsidP="00E6227B">
      <w:pPr>
        <w:pStyle w:val="Heading3"/>
        <w:spacing w:line="276" w:lineRule="auto"/>
        <w:rPr>
          <w:ins w:id="14249" w:author="phuong vu" w:date="2018-11-23T10:12:00Z"/>
        </w:rPr>
        <w:pPrChange w:id="14250" w:author="phuong vu" w:date="2018-11-23T13:48:00Z">
          <w:pPr>
            <w:pStyle w:val="Heading3"/>
          </w:pPr>
        </w:pPrChange>
      </w:pPr>
      <w:ins w:id="14251" w:author="phuong vu" w:date="2018-11-23T10:02:00Z">
        <w:r>
          <w:t>Quản lí đơn hàng</w:t>
        </w:r>
      </w:ins>
      <w:del w:id="14252" w:author="phuong vu" w:date="2018-11-23T10:00:00Z">
        <w:r w:rsidR="00C557CE" w:rsidDel="00287281">
          <w:br w:type="page"/>
        </w:r>
      </w:del>
    </w:p>
    <w:p w14:paraId="77828985" w14:textId="467F31F8" w:rsidR="0077093A" w:rsidRDefault="0077093A" w:rsidP="00E6227B">
      <w:pPr>
        <w:spacing w:line="276" w:lineRule="auto"/>
        <w:rPr>
          <w:ins w:id="14253" w:author="phuong vu" w:date="2018-11-23T10:12:00Z"/>
          <w:lang w:val="en-US"/>
        </w:rPr>
        <w:pPrChange w:id="14254" w:author="phuong vu" w:date="2018-11-23T13:48:00Z">
          <w:pPr/>
        </w:pPrChange>
      </w:pPr>
      <w:ins w:id="14255" w:author="phuong vu" w:date="2018-11-23T10:12:00Z">
        <w:r>
          <w:rPr>
            <w:lang w:val="en-US"/>
          </w:rPr>
          <w:t>Mục đích</w:t>
        </w:r>
      </w:ins>
    </w:p>
    <w:p w14:paraId="18ACD92D" w14:textId="7DD92EDE" w:rsidR="0077093A" w:rsidRDefault="0077093A" w:rsidP="00E6227B">
      <w:pPr>
        <w:spacing w:line="276" w:lineRule="auto"/>
        <w:rPr>
          <w:ins w:id="14256" w:author="phuong vu" w:date="2018-11-23T10:12:00Z"/>
          <w:lang w:val="en-US"/>
        </w:rPr>
        <w:pPrChange w:id="14257" w:author="phuong vu" w:date="2018-11-23T13:48:00Z">
          <w:pPr/>
        </w:pPrChange>
      </w:pPr>
      <w:ins w:id="14258" w:author="phuong vu" w:date="2018-11-23T10:12:00Z">
        <w:r>
          <w:rPr>
            <w:lang w:val="en-US"/>
          </w:rPr>
          <w:t>Tiền điều kiện</w:t>
        </w:r>
      </w:ins>
    </w:p>
    <w:p w14:paraId="0FE7EA12" w14:textId="66EEF23D" w:rsidR="0077093A" w:rsidRDefault="0077093A" w:rsidP="00E6227B">
      <w:pPr>
        <w:spacing w:line="276" w:lineRule="auto"/>
        <w:rPr>
          <w:ins w:id="14259" w:author="phuong vu" w:date="2018-11-23T10:13:00Z"/>
          <w:lang w:val="en-US"/>
        </w:rPr>
        <w:pPrChange w:id="14260" w:author="phuong vu" w:date="2018-11-23T13:48:00Z">
          <w:pPr/>
        </w:pPrChange>
      </w:pPr>
      <w:ins w:id="14261" w:author="phuong vu" w:date="2018-11-23T10:12:00Z">
        <w:r>
          <w:rPr>
            <w:lang w:val="en-US"/>
          </w:rPr>
          <w:t>M</w:t>
        </w:r>
      </w:ins>
      <w:ins w:id="14262" w:author="phuong vu" w:date="2018-11-23T10:13:00Z">
        <w:r>
          <w:rPr>
            <w:lang w:val="en-US"/>
          </w:rPr>
          <w:t>ô tả</w:t>
        </w:r>
      </w:ins>
    </w:p>
    <w:p w14:paraId="77CFF555" w14:textId="3CDC0DBD" w:rsidR="0077093A" w:rsidRDefault="0077093A" w:rsidP="00E6227B">
      <w:pPr>
        <w:spacing w:line="276" w:lineRule="auto"/>
        <w:rPr>
          <w:ins w:id="14263" w:author="phuong vu" w:date="2018-11-23T10:14:00Z"/>
          <w:lang w:val="en-US"/>
        </w:rPr>
        <w:pPrChange w:id="14264" w:author="phuong vu" w:date="2018-11-23T13:48:00Z">
          <w:pPr/>
        </w:pPrChange>
      </w:pPr>
      <w:ins w:id="14265" w:author="phuong vu" w:date="2018-11-23T10:13:00Z">
        <w:r>
          <w:rPr>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4266" w:author="phuong vu" w:date="2018-11-23T10:14: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708"/>
        <w:gridCol w:w="2591"/>
        <w:gridCol w:w="1978"/>
        <w:gridCol w:w="1736"/>
        <w:gridCol w:w="1764"/>
        <w:tblGridChange w:id="14267">
          <w:tblGrid>
            <w:gridCol w:w="708"/>
            <w:gridCol w:w="2591"/>
            <w:gridCol w:w="236"/>
            <w:gridCol w:w="1742"/>
            <w:gridCol w:w="160"/>
            <w:gridCol w:w="1576"/>
            <w:gridCol w:w="136"/>
            <w:gridCol w:w="1628"/>
          </w:tblGrid>
        </w:tblGridChange>
      </w:tblGrid>
      <w:tr w:rsidR="0077093A" w14:paraId="34D21302" w14:textId="77777777" w:rsidTr="0077093A">
        <w:trPr>
          <w:ins w:id="14268" w:author="phuong vu" w:date="2018-11-23T10:14:00Z"/>
        </w:trPr>
        <w:tc>
          <w:tcPr>
            <w:tcW w:w="615" w:type="dxa"/>
            <w:tcBorders>
              <w:top w:val="single" w:sz="4" w:space="0" w:color="auto"/>
              <w:left w:val="single" w:sz="4" w:space="0" w:color="auto"/>
              <w:bottom w:val="single" w:sz="4" w:space="0" w:color="auto"/>
              <w:right w:val="single" w:sz="4" w:space="0" w:color="auto"/>
            </w:tcBorders>
            <w:vAlign w:val="center"/>
            <w:hideMark/>
            <w:tcPrChange w:id="14269" w:author="phuong vu" w:date="2018-11-23T10:14:00Z">
              <w:tcPr>
                <w:tcW w:w="615" w:type="dxa"/>
                <w:tcBorders>
                  <w:top w:val="single" w:sz="4" w:space="0" w:color="auto"/>
                  <w:left w:val="single" w:sz="4" w:space="0" w:color="auto"/>
                  <w:bottom w:val="single" w:sz="4" w:space="0" w:color="auto"/>
                  <w:right w:val="single" w:sz="4" w:space="0" w:color="auto"/>
                </w:tcBorders>
                <w:hideMark/>
              </w:tcPr>
            </w:tcPrChange>
          </w:tcPr>
          <w:p w14:paraId="0FD86A31" w14:textId="77777777" w:rsidR="0077093A" w:rsidRDefault="0077093A" w:rsidP="00E6227B">
            <w:pPr>
              <w:spacing w:line="276" w:lineRule="auto"/>
              <w:jc w:val="center"/>
              <w:rPr>
                <w:ins w:id="14270" w:author="phuong vu" w:date="2018-11-23T10:14:00Z"/>
                <w:rFonts w:ascii="Times New Roman" w:hAnsi="Times New Roman" w:cs="Times New Roman"/>
                <w:b/>
                <w:bCs/>
                <w:lang w:val="es-ES"/>
              </w:rPr>
              <w:pPrChange w:id="14271" w:author="phuong vu" w:date="2018-11-23T13:48:00Z">
                <w:pPr/>
              </w:pPrChange>
            </w:pPr>
            <w:ins w:id="14272" w:author="phuong vu" w:date="2018-11-23T10:14:00Z">
              <w:r>
                <w:rPr>
                  <w:b/>
                  <w:bCs/>
                  <w:lang w:val="es-ES"/>
                </w:rPr>
                <w:t>STT</w:t>
              </w:r>
            </w:ins>
          </w:p>
        </w:tc>
        <w:tc>
          <w:tcPr>
            <w:tcW w:w="2835" w:type="dxa"/>
            <w:tcBorders>
              <w:top w:val="single" w:sz="4" w:space="0" w:color="auto"/>
              <w:left w:val="single" w:sz="4" w:space="0" w:color="auto"/>
              <w:bottom w:val="single" w:sz="4" w:space="0" w:color="auto"/>
              <w:right w:val="single" w:sz="4" w:space="0" w:color="auto"/>
            </w:tcBorders>
            <w:vAlign w:val="center"/>
            <w:hideMark/>
            <w:tcPrChange w:id="14273" w:author="phuong vu" w:date="2018-11-23T10:14:00Z">
              <w:tcPr>
                <w:tcW w:w="2835" w:type="dxa"/>
                <w:tcBorders>
                  <w:top w:val="single" w:sz="4" w:space="0" w:color="auto"/>
                  <w:left w:val="single" w:sz="4" w:space="0" w:color="auto"/>
                  <w:bottom w:val="single" w:sz="4" w:space="0" w:color="auto"/>
                  <w:right w:val="single" w:sz="4" w:space="0" w:color="auto"/>
                </w:tcBorders>
                <w:hideMark/>
              </w:tcPr>
            </w:tcPrChange>
          </w:tcPr>
          <w:p w14:paraId="7C6E9ECE" w14:textId="77777777" w:rsidR="0077093A" w:rsidRDefault="0077093A" w:rsidP="00E6227B">
            <w:pPr>
              <w:spacing w:line="276" w:lineRule="auto"/>
              <w:jc w:val="center"/>
              <w:rPr>
                <w:ins w:id="14274" w:author="phuong vu" w:date="2018-11-23T10:14:00Z"/>
                <w:b/>
                <w:bCs/>
                <w:lang w:val="es-ES"/>
              </w:rPr>
              <w:pPrChange w:id="14275" w:author="phuong vu" w:date="2018-11-23T13:48:00Z">
                <w:pPr/>
              </w:pPrChange>
            </w:pPr>
            <w:ins w:id="14276" w:author="phuong vu" w:date="2018-11-23T10:14:00Z">
              <w:r>
                <w:rPr>
                  <w:b/>
                  <w:bCs/>
                  <w:lang w:val="es-ES"/>
                </w:rPr>
                <w:t>Mô tả dữ liệu kiểm thử</w:t>
              </w:r>
            </w:ins>
          </w:p>
        </w:tc>
        <w:tc>
          <w:tcPr>
            <w:tcW w:w="2130" w:type="dxa"/>
            <w:tcBorders>
              <w:top w:val="single" w:sz="4" w:space="0" w:color="auto"/>
              <w:left w:val="single" w:sz="4" w:space="0" w:color="auto"/>
              <w:bottom w:val="single" w:sz="4" w:space="0" w:color="auto"/>
              <w:right w:val="single" w:sz="4" w:space="0" w:color="auto"/>
            </w:tcBorders>
            <w:vAlign w:val="center"/>
            <w:hideMark/>
            <w:tcPrChange w:id="14277" w:author="phuong vu" w:date="2018-11-23T10:14:00Z">
              <w:tcPr>
                <w:tcW w:w="2130" w:type="dxa"/>
                <w:gridSpan w:val="2"/>
                <w:tcBorders>
                  <w:top w:val="single" w:sz="4" w:space="0" w:color="auto"/>
                  <w:left w:val="single" w:sz="4" w:space="0" w:color="auto"/>
                  <w:bottom w:val="single" w:sz="4" w:space="0" w:color="auto"/>
                  <w:right w:val="single" w:sz="4" w:space="0" w:color="auto"/>
                </w:tcBorders>
                <w:hideMark/>
              </w:tcPr>
            </w:tcPrChange>
          </w:tcPr>
          <w:p w14:paraId="3ACF5034" w14:textId="77777777" w:rsidR="0077093A" w:rsidRDefault="0077093A" w:rsidP="00E6227B">
            <w:pPr>
              <w:spacing w:line="276" w:lineRule="auto"/>
              <w:jc w:val="center"/>
              <w:rPr>
                <w:ins w:id="14278" w:author="phuong vu" w:date="2018-11-23T10:14:00Z"/>
                <w:b/>
                <w:bCs/>
                <w:lang w:val="es-ES"/>
              </w:rPr>
              <w:pPrChange w:id="14279" w:author="phuong vu" w:date="2018-11-23T13:48:00Z">
                <w:pPr/>
              </w:pPrChange>
            </w:pPr>
            <w:ins w:id="14280" w:author="phuong vu" w:date="2018-11-23T10:14:00Z">
              <w:r>
                <w:rPr>
                  <w:b/>
                  <w:bCs/>
                  <w:lang w:val="es-ES"/>
                </w:rPr>
                <w:t>Kết quả mong đợi</w:t>
              </w:r>
            </w:ins>
          </w:p>
        </w:tc>
        <w:tc>
          <w:tcPr>
            <w:tcW w:w="1872" w:type="dxa"/>
            <w:tcBorders>
              <w:top w:val="single" w:sz="4" w:space="0" w:color="auto"/>
              <w:left w:val="single" w:sz="4" w:space="0" w:color="auto"/>
              <w:bottom w:val="single" w:sz="4" w:space="0" w:color="auto"/>
              <w:right w:val="single" w:sz="4" w:space="0" w:color="auto"/>
            </w:tcBorders>
            <w:vAlign w:val="center"/>
            <w:hideMark/>
            <w:tcPrChange w:id="14281" w:author="phuong vu" w:date="2018-11-23T10:14:00Z">
              <w:tcPr>
                <w:tcW w:w="1872" w:type="dxa"/>
                <w:gridSpan w:val="2"/>
                <w:tcBorders>
                  <w:top w:val="single" w:sz="4" w:space="0" w:color="auto"/>
                  <w:left w:val="single" w:sz="4" w:space="0" w:color="auto"/>
                  <w:bottom w:val="single" w:sz="4" w:space="0" w:color="auto"/>
                  <w:right w:val="single" w:sz="4" w:space="0" w:color="auto"/>
                </w:tcBorders>
                <w:hideMark/>
              </w:tcPr>
            </w:tcPrChange>
          </w:tcPr>
          <w:p w14:paraId="3E44AF09" w14:textId="77777777" w:rsidR="0077093A" w:rsidRDefault="0077093A" w:rsidP="00E6227B">
            <w:pPr>
              <w:spacing w:line="276" w:lineRule="auto"/>
              <w:jc w:val="center"/>
              <w:rPr>
                <w:ins w:id="14282" w:author="phuong vu" w:date="2018-11-23T10:14:00Z"/>
                <w:b/>
                <w:bCs/>
                <w:lang w:val="es-ES"/>
              </w:rPr>
              <w:pPrChange w:id="14283" w:author="phuong vu" w:date="2018-11-23T13:48:00Z">
                <w:pPr/>
              </w:pPrChange>
            </w:pPr>
            <w:ins w:id="14284" w:author="phuong vu" w:date="2018-11-23T10:14:00Z">
              <w:r>
                <w:rPr>
                  <w:b/>
                  <w:bCs/>
                  <w:lang w:val="es-ES"/>
                </w:rPr>
                <w:t>Kết quả thực tế</w:t>
              </w:r>
            </w:ins>
          </w:p>
        </w:tc>
        <w:tc>
          <w:tcPr>
            <w:tcW w:w="1872" w:type="dxa"/>
            <w:tcBorders>
              <w:top w:val="single" w:sz="4" w:space="0" w:color="auto"/>
              <w:left w:val="single" w:sz="4" w:space="0" w:color="auto"/>
              <w:bottom w:val="single" w:sz="4" w:space="0" w:color="auto"/>
              <w:right w:val="single" w:sz="4" w:space="0" w:color="auto"/>
            </w:tcBorders>
            <w:vAlign w:val="center"/>
            <w:hideMark/>
            <w:tcPrChange w:id="14285" w:author="phuong vu" w:date="2018-11-23T10:14:00Z">
              <w:tcPr>
                <w:tcW w:w="1872" w:type="dxa"/>
                <w:gridSpan w:val="2"/>
                <w:tcBorders>
                  <w:top w:val="single" w:sz="4" w:space="0" w:color="auto"/>
                  <w:left w:val="single" w:sz="4" w:space="0" w:color="auto"/>
                  <w:bottom w:val="single" w:sz="4" w:space="0" w:color="auto"/>
                  <w:right w:val="single" w:sz="4" w:space="0" w:color="auto"/>
                </w:tcBorders>
                <w:hideMark/>
              </w:tcPr>
            </w:tcPrChange>
          </w:tcPr>
          <w:p w14:paraId="6BFBC56F" w14:textId="77777777" w:rsidR="0077093A" w:rsidRDefault="0077093A" w:rsidP="00E6227B">
            <w:pPr>
              <w:spacing w:line="276" w:lineRule="auto"/>
              <w:jc w:val="center"/>
              <w:rPr>
                <w:ins w:id="14286" w:author="phuong vu" w:date="2018-11-23T10:14:00Z"/>
                <w:b/>
                <w:bCs/>
                <w:lang w:val="es-ES"/>
              </w:rPr>
              <w:pPrChange w:id="14287" w:author="phuong vu" w:date="2018-11-23T13:48:00Z">
                <w:pPr/>
              </w:pPrChange>
            </w:pPr>
            <w:ins w:id="14288" w:author="phuong vu" w:date="2018-11-23T10:14:00Z">
              <w:r>
                <w:rPr>
                  <w:b/>
                  <w:bCs/>
                  <w:lang w:val="es-ES"/>
                </w:rPr>
                <w:t>Thành công/ Thât bại</w:t>
              </w:r>
            </w:ins>
          </w:p>
        </w:tc>
      </w:tr>
      <w:tr w:rsidR="0077093A" w14:paraId="3FCBBD22" w14:textId="77777777" w:rsidTr="0077093A">
        <w:trPr>
          <w:ins w:id="14289" w:author="phuong vu" w:date="2018-11-23T10:14:00Z"/>
        </w:trPr>
        <w:tc>
          <w:tcPr>
            <w:tcW w:w="615" w:type="dxa"/>
            <w:tcBorders>
              <w:top w:val="single" w:sz="4" w:space="0" w:color="auto"/>
              <w:left w:val="single" w:sz="4" w:space="0" w:color="auto"/>
              <w:bottom w:val="single" w:sz="4" w:space="0" w:color="auto"/>
              <w:right w:val="single" w:sz="4" w:space="0" w:color="auto"/>
            </w:tcBorders>
            <w:tcPrChange w:id="14290" w:author="phuong vu" w:date="2018-11-23T10:14:00Z">
              <w:tcPr>
                <w:tcW w:w="615" w:type="dxa"/>
                <w:tcBorders>
                  <w:top w:val="single" w:sz="4" w:space="0" w:color="auto"/>
                  <w:left w:val="single" w:sz="4" w:space="0" w:color="auto"/>
                  <w:bottom w:val="single" w:sz="4" w:space="0" w:color="auto"/>
                  <w:right w:val="single" w:sz="4" w:space="0" w:color="auto"/>
                </w:tcBorders>
              </w:tcPr>
            </w:tcPrChange>
          </w:tcPr>
          <w:p w14:paraId="7A300BEA" w14:textId="5707A498" w:rsidR="0077093A" w:rsidRDefault="0077093A" w:rsidP="00E6227B">
            <w:pPr>
              <w:spacing w:line="276" w:lineRule="auto"/>
              <w:rPr>
                <w:ins w:id="14291" w:author="phuong vu" w:date="2018-11-23T10:14:00Z"/>
                <w:b/>
                <w:bCs/>
                <w:lang w:val="es-ES"/>
              </w:rPr>
              <w:pPrChange w:id="14292"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Change w:id="14293" w:author="phuong vu" w:date="2018-11-23T10:14:00Z">
              <w:tcPr>
                <w:tcW w:w="2835" w:type="dxa"/>
                <w:gridSpan w:val="2"/>
                <w:tcBorders>
                  <w:top w:val="single" w:sz="4" w:space="0" w:color="auto"/>
                  <w:left w:val="single" w:sz="4" w:space="0" w:color="auto"/>
                  <w:bottom w:val="single" w:sz="4" w:space="0" w:color="auto"/>
                  <w:right w:val="single" w:sz="4" w:space="0" w:color="auto"/>
                </w:tcBorders>
              </w:tcPr>
            </w:tcPrChange>
          </w:tcPr>
          <w:p w14:paraId="036F3545" w14:textId="6C24B383" w:rsidR="0077093A" w:rsidRDefault="0077093A" w:rsidP="00E6227B">
            <w:pPr>
              <w:spacing w:line="276" w:lineRule="auto"/>
              <w:rPr>
                <w:ins w:id="14294" w:author="phuong vu" w:date="2018-11-23T10:14:00Z"/>
                <w:lang w:val="es-ES"/>
              </w:rPr>
              <w:pPrChange w:id="14295"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Change w:id="14296" w:author="phuong vu" w:date="2018-11-23T10:14:00Z">
              <w:tcPr>
                <w:tcW w:w="2130" w:type="dxa"/>
                <w:gridSpan w:val="2"/>
                <w:tcBorders>
                  <w:top w:val="single" w:sz="4" w:space="0" w:color="auto"/>
                  <w:left w:val="single" w:sz="4" w:space="0" w:color="auto"/>
                  <w:bottom w:val="single" w:sz="4" w:space="0" w:color="auto"/>
                  <w:right w:val="single" w:sz="4" w:space="0" w:color="auto"/>
                </w:tcBorders>
              </w:tcPr>
            </w:tcPrChange>
          </w:tcPr>
          <w:p w14:paraId="5C5B5163" w14:textId="32C2C3D2" w:rsidR="0077093A" w:rsidRDefault="0077093A" w:rsidP="00E6227B">
            <w:pPr>
              <w:spacing w:line="276" w:lineRule="auto"/>
              <w:rPr>
                <w:ins w:id="14297" w:author="phuong vu" w:date="2018-11-23T10:14:00Z"/>
                <w:lang w:val="es-ES"/>
              </w:rPr>
              <w:pPrChange w:id="14298"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Change w:id="14299" w:author="phuong vu" w:date="2018-11-23T10:14:00Z">
              <w:tcPr>
                <w:tcW w:w="1872" w:type="dxa"/>
                <w:gridSpan w:val="2"/>
                <w:tcBorders>
                  <w:top w:val="single" w:sz="4" w:space="0" w:color="auto"/>
                  <w:left w:val="single" w:sz="4" w:space="0" w:color="auto"/>
                  <w:bottom w:val="single" w:sz="4" w:space="0" w:color="auto"/>
                  <w:right w:val="single" w:sz="4" w:space="0" w:color="auto"/>
                </w:tcBorders>
              </w:tcPr>
            </w:tcPrChange>
          </w:tcPr>
          <w:p w14:paraId="364E1B15" w14:textId="54E16B12" w:rsidR="0077093A" w:rsidRDefault="0077093A" w:rsidP="00E6227B">
            <w:pPr>
              <w:spacing w:line="276" w:lineRule="auto"/>
              <w:rPr>
                <w:ins w:id="14300" w:author="phuong vu" w:date="2018-11-23T10:14:00Z"/>
                <w:lang w:val="es-ES"/>
              </w:rPr>
              <w:pPrChange w:id="14301"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Change w:id="14302" w:author="phuong vu" w:date="2018-11-23T10:14:00Z">
              <w:tcPr>
                <w:tcW w:w="1872" w:type="dxa"/>
                <w:tcBorders>
                  <w:top w:val="single" w:sz="4" w:space="0" w:color="auto"/>
                  <w:left w:val="single" w:sz="4" w:space="0" w:color="auto"/>
                  <w:bottom w:val="single" w:sz="4" w:space="0" w:color="auto"/>
                  <w:right w:val="single" w:sz="4" w:space="0" w:color="auto"/>
                </w:tcBorders>
              </w:tcPr>
            </w:tcPrChange>
          </w:tcPr>
          <w:p w14:paraId="6D71BF7B" w14:textId="6C9DBC8A" w:rsidR="0077093A" w:rsidRDefault="0077093A" w:rsidP="00E6227B">
            <w:pPr>
              <w:spacing w:line="276" w:lineRule="auto"/>
              <w:rPr>
                <w:ins w:id="14303" w:author="phuong vu" w:date="2018-11-23T10:14:00Z"/>
                <w:lang w:val="es-ES"/>
              </w:rPr>
              <w:pPrChange w:id="14304" w:author="phuong vu" w:date="2018-11-23T13:48:00Z">
                <w:pPr/>
              </w:pPrChange>
            </w:pPr>
          </w:p>
        </w:tc>
      </w:tr>
      <w:tr w:rsidR="0077093A" w14:paraId="538A9271" w14:textId="77777777" w:rsidTr="0077093A">
        <w:trPr>
          <w:ins w:id="14305" w:author="phuong vu" w:date="2018-11-23T10:14:00Z"/>
        </w:trPr>
        <w:tc>
          <w:tcPr>
            <w:tcW w:w="615" w:type="dxa"/>
            <w:tcBorders>
              <w:top w:val="single" w:sz="4" w:space="0" w:color="auto"/>
              <w:left w:val="single" w:sz="4" w:space="0" w:color="auto"/>
              <w:bottom w:val="single" w:sz="4" w:space="0" w:color="auto"/>
              <w:right w:val="single" w:sz="4" w:space="0" w:color="auto"/>
            </w:tcBorders>
            <w:tcPrChange w:id="14306" w:author="phuong vu" w:date="2018-11-23T10:14:00Z">
              <w:tcPr>
                <w:tcW w:w="615" w:type="dxa"/>
                <w:tcBorders>
                  <w:top w:val="single" w:sz="4" w:space="0" w:color="auto"/>
                  <w:left w:val="single" w:sz="4" w:space="0" w:color="auto"/>
                  <w:bottom w:val="single" w:sz="4" w:space="0" w:color="auto"/>
                  <w:right w:val="single" w:sz="4" w:space="0" w:color="auto"/>
                </w:tcBorders>
              </w:tcPr>
            </w:tcPrChange>
          </w:tcPr>
          <w:p w14:paraId="0623871D" w14:textId="407228EE" w:rsidR="0077093A" w:rsidRDefault="0077093A" w:rsidP="00E6227B">
            <w:pPr>
              <w:spacing w:line="276" w:lineRule="auto"/>
              <w:rPr>
                <w:ins w:id="14307" w:author="phuong vu" w:date="2018-11-23T10:14:00Z"/>
                <w:b/>
                <w:bCs/>
                <w:lang w:val="es-ES"/>
              </w:rPr>
              <w:pPrChange w:id="14308"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Change w:id="14309" w:author="phuong vu" w:date="2018-11-23T10:14:00Z">
              <w:tcPr>
                <w:tcW w:w="2835" w:type="dxa"/>
                <w:gridSpan w:val="2"/>
                <w:tcBorders>
                  <w:top w:val="single" w:sz="4" w:space="0" w:color="auto"/>
                  <w:left w:val="single" w:sz="4" w:space="0" w:color="auto"/>
                  <w:bottom w:val="single" w:sz="4" w:space="0" w:color="auto"/>
                  <w:right w:val="single" w:sz="4" w:space="0" w:color="auto"/>
                </w:tcBorders>
              </w:tcPr>
            </w:tcPrChange>
          </w:tcPr>
          <w:p w14:paraId="1C031B22" w14:textId="3A288B3B" w:rsidR="0077093A" w:rsidRDefault="0077093A" w:rsidP="00E6227B">
            <w:pPr>
              <w:spacing w:line="276" w:lineRule="auto"/>
              <w:rPr>
                <w:ins w:id="14310" w:author="phuong vu" w:date="2018-11-23T10:14:00Z"/>
                <w:lang w:val="es-ES"/>
              </w:rPr>
              <w:pPrChange w:id="14311"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Change w:id="14312" w:author="phuong vu" w:date="2018-11-23T10:14:00Z">
              <w:tcPr>
                <w:tcW w:w="2130" w:type="dxa"/>
                <w:gridSpan w:val="2"/>
                <w:tcBorders>
                  <w:top w:val="single" w:sz="4" w:space="0" w:color="auto"/>
                  <w:left w:val="single" w:sz="4" w:space="0" w:color="auto"/>
                  <w:bottom w:val="single" w:sz="4" w:space="0" w:color="auto"/>
                  <w:right w:val="single" w:sz="4" w:space="0" w:color="auto"/>
                </w:tcBorders>
              </w:tcPr>
            </w:tcPrChange>
          </w:tcPr>
          <w:p w14:paraId="3E34B8A6" w14:textId="055572FA" w:rsidR="0077093A" w:rsidRDefault="0077093A" w:rsidP="00E6227B">
            <w:pPr>
              <w:spacing w:line="276" w:lineRule="auto"/>
              <w:rPr>
                <w:ins w:id="14313" w:author="phuong vu" w:date="2018-11-23T10:14:00Z"/>
                <w:lang w:val="es-ES"/>
              </w:rPr>
              <w:pPrChange w:id="14314"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Change w:id="14315" w:author="phuong vu" w:date="2018-11-23T10:14:00Z">
              <w:tcPr>
                <w:tcW w:w="1872" w:type="dxa"/>
                <w:gridSpan w:val="2"/>
                <w:tcBorders>
                  <w:top w:val="single" w:sz="4" w:space="0" w:color="auto"/>
                  <w:left w:val="single" w:sz="4" w:space="0" w:color="auto"/>
                  <w:bottom w:val="single" w:sz="4" w:space="0" w:color="auto"/>
                  <w:right w:val="single" w:sz="4" w:space="0" w:color="auto"/>
                </w:tcBorders>
              </w:tcPr>
            </w:tcPrChange>
          </w:tcPr>
          <w:p w14:paraId="079C9538" w14:textId="04A4818D" w:rsidR="0077093A" w:rsidRDefault="0077093A" w:rsidP="00E6227B">
            <w:pPr>
              <w:spacing w:line="276" w:lineRule="auto"/>
              <w:rPr>
                <w:ins w:id="14316" w:author="phuong vu" w:date="2018-11-23T10:14:00Z"/>
                <w:lang w:val="es-ES"/>
              </w:rPr>
              <w:pPrChange w:id="14317"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Change w:id="14318" w:author="phuong vu" w:date="2018-11-23T10:14:00Z">
              <w:tcPr>
                <w:tcW w:w="1872" w:type="dxa"/>
                <w:tcBorders>
                  <w:top w:val="single" w:sz="4" w:space="0" w:color="auto"/>
                  <w:left w:val="single" w:sz="4" w:space="0" w:color="auto"/>
                  <w:bottom w:val="single" w:sz="4" w:space="0" w:color="auto"/>
                  <w:right w:val="single" w:sz="4" w:space="0" w:color="auto"/>
                </w:tcBorders>
              </w:tcPr>
            </w:tcPrChange>
          </w:tcPr>
          <w:p w14:paraId="1D1541D0" w14:textId="5B424CBC" w:rsidR="0077093A" w:rsidRDefault="0077093A" w:rsidP="00E6227B">
            <w:pPr>
              <w:spacing w:line="276" w:lineRule="auto"/>
              <w:rPr>
                <w:ins w:id="14319" w:author="phuong vu" w:date="2018-11-23T10:14:00Z"/>
                <w:lang w:val="es-ES"/>
              </w:rPr>
              <w:pPrChange w:id="14320" w:author="phuong vu" w:date="2018-11-23T13:48:00Z">
                <w:pPr/>
              </w:pPrChange>
            </w:pPr>
          </w:p>
        </w:tc>
      </w:tr>
      <w:tr w:rsidR="0077093A" w14:paraId="3AE2683C" w14:textId="77777777" w:rsidTr="0077093A">
        <w:trPr>
          <w:ins w:id="14321" w:author="phuong vu" w:date="2018-11-23T10:14:00Z"/>
        </w:trPr>
        <w:tc>
          <w:tcPr>
            <w:tcW w:w="615" w:type="dxa"/>
            <w:tcBorders>
              <w:top w:val="single" w:sz="4" w:space="0" w:color="auto"/>
              <w:left w:val="single" w:sz="4" w:space="0" w:color="auto"/>
              <w:bottom w:val="single" w:sz="4" w:space="0" w:color="auto"/>
              <w:right w:val="single" w:sz="4" w:space="0" w:color="auto"/>
            </w:tcBorders>
            <w:tcPrChange w:id="14322" w:author="phuong vu" w:date="2018-11-23T10:14:00Z">
              <w:tcPr>
                <w:tcW w:w="615" w:type="dxa"/>
                <w:tcBorders>
                  <w:top w:val="single" w:sz="4" w:space="0" w:color="auto"/>
                  <w:left w:val="single" w:sz="4" w:space="0" w:color="auto"/>
                  <w:bottom w:val="single" w:sz="4" w:space="0" w:color="auto"/>
                  <w:right w:val="single" w:sz="4" w:space="0" w:color="auto"/>
                </w:tcBorders>
              </w:tcPr>
            </w:tcPrChange>
          </w:tcPr>
          <w:p w14:paraId="0620D6A4" w14:textId="6ACDC18B" w:rsidR="0077093A" w:rsidRDefault="0077093A" w:rsidP="00E6227B">
            <w:pPr>
              <w:spacing w:line="276" w:lineRule="auto"/>
              <w:rPr>
                <w:ins w:id="14323" w:author="phuong vu" w:date="2018-11-23T10:14:00Z"/>
                <w:b/>
                <w:bCs/>
                <w:lang w:val="es-ES"/>
              </w:rPr>
              <w:pPrChange w:id="14324"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Change w:id="14325" w:author="phuong vu" w:date="2018-11-23T10:14:00Z">
              <w:tcPr>
                <w:tcW w:w="2835" w:type="dxa"/>
                <w:gridSpan w:val="2"/>
                <w:tcBorders>
                  <w:top w:val="single" w:sz="4" w:space="0" w:color="auto"/>
                  <w:left w:val="single" w:sz="4" w:space="0" w:color="auto"/>
                  <w:bottom w:val="single" w:sz="4" w:space="0" w:color="auto"/>
                  <w:right w:val="single" w:sz="4" w:space="0" w:color="auto"/>
                </w:tcBorders>
              </w:tcPr>
            </w:tcPrChange>
          </w:tcPr>
          <w:p w14:paraId="3729246C" w14:textId="599601BE" w:rsidR="0077093A" w:rsidRDefault="0077093A" w:rsidP="00E6227B">
            <w:pPr>
              <w:spacing w:line="276" w:lineRule="auto"/>
              <w:rPr>
                <w:ins w:id="14326" w:author="phuong vu" w:date="2018-11-23T10:14:00Z"/>
                <w:lang w:val="es-ES"/>
              </w:rPr>
              <w:pPrChange w:id="14327"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Change w:id="14328" w:author="phuong vu" w:date="2018-11-23T10:14:00Z">
              <w:tcPr>
                <w:tcW w:w="2130" w:type="dxa"/>
                <w:gridSpan w:val="2"/>
                <w:tcBorders>
                  <w:top w:val="single" w:sz="4" w:space="0" w:color="auto"/>
                  <w:left w:val="single" w:sz="4" w:space="0" w:color="auto"/>
                  <w:bottom w:val="single" w:sz="4" w:space="0" w:color="auto"/>
                  <w:right w:val="single" w:sz="4" w:space="0" w:color="auto"/>
                </w:tcBorders>
              </w:tcPr>
            </w:tcPrChange>
          </w:tcPr>
          <w:p w14:paraId="40672431" w14:textId="700E852F" w:rsidR="0077093A" w:rsidRDefault="0077093A" w:rsidP="00E6227B">
            <w:pPr>
              <w:spacing w:line="276" w:lineRule="auto"/>
              <w:rPr>
                <w:ins w:id="14329" w:author="phuong vu" w:date="2018-11-23T10:14:00Z"/>
                <w:lang w:val="es-ES"/>
              </w:rPr>
              <w:pPrChange w:id="14330"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Change w:id="14331" w:author="phuong vu" w:date="2018-11-23T10:14:00Z">
              <w:tcPr>
                <w:tcW w:w="1872" w:type="dxa"/>
                <w:gridSpan w:val="2"/>
                <w:tcBorders>
                  <w:top w:val="single" w:sz="4" w:space="0" w:color="auto"/>
                  <w:left w:val="single" w:sz="4" w:space="0" w:color="auto"/>
                  <w:bottom w:val="single" w:sz="4" w:space="0" w:color="auto"/>
                  <w:right w:val="single" w:sz="4" w:space="0" w:color="auto"/>
                </w:tcBorders>
              </w:tcPr>
            </w:tcPrChange>
          </w:tcPr>
          <w:p w14:paraId="4FE4474A" w14:textId="05C27B3F" w:rsidR="0077093A" w:rsidRDefault="0077093A" w:rsidP="00E6227B">
            <w:pPr>
              <w:spacing w:line="276" w:lineRule="auto"/>
              <w:rPr>
                <w:ins w:id="14332" w:author="phuong vu" w:date="2018-11-23T10:14:00Z"/>
                <w:lang w:val="es-ES"/>
              </w:rPr>
              <w:pPrChange w:id="1433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Change w:id="14334" w:author="phuong vu" w:date="2018-11-23T10:14:00Z">
              <w:tcPr>
                <w:tcW w:w="1872" w:type="dxa"/>
                <w:tcBorders>
                  <w:top w:val="single" w:sz="4" w:space="0" w:color="auto"/>
                  <w:left w:val="single" w:sz="4" w:space="0" w:color="auto"/>
                  <w:bottom w:val="single" w:sz="4" w:space="0" w:color="auto"/>
                  <w:right w:val="single" w:sz="4" w:space="0" w:color="auto"/>
                </w:tcBorders>
              </w:tcPr>
            </w:tcPrChange>
          </w:tcPr>
          <w:p w14:paraId="038FB369" w14:textId="76990BC6" w:rsidR="0077093A" w:rsidRDefault="0077093A" w:rsidP="00E6227B">
            <w:pPr>
              <w:spacing w:line="276" w:lineRule="auto"/>
              <w:rPr>
                <w:ins w:id="14335" w:author="phuong vu" w:date="2018-11-23T10:14:00Z"/>
                <w:lang w:val="en-US"/>
              </w:rPr>
              <w:pPrChange w:id="14336" w:author="phuong vu" w:date="2018-11-23T13:48:00Z">
                <w:pPr/>
              </w:pPrChange>
            </w:pPr>
          </w:p>
        </w:tc>
      </w:tr>
      <w:tr w:rsidR="0077093A" w14:paraId="0BDD4837" w14:textId="77777777" w:rsidTr="0077093A">
        <w:trPr>
          <w:ins w:id="14337" w:author="phuong vu" w:date="2018-11-23T10:14:00Z"/>
        </w:trPr>
        <w:tc>
          <w:tcPr>
            <w:tcW w:w="615" w:type="dxa"/>
            <w:tcBorders>
              <w:top w:val="single" w:sz="4" w:space="0" w:color="auto"/>
              <w:left w:val="single" w:sz="4" w:space="0" w:color="auto"/>
              <w:bottom w:val="single" w:sz="4" w:space="0" w:color="auto"/>
              <w:right w:val="single" w:sz="4" w:space="0" w:color="auto"/>
            </w:tcBorders>
            <w:tcPrChange w:id="14338" w:author="phuong vu" w:date="2018-11-23T10:14:00Z">
              <w:tcPr>
                <w:tcW w:w="615" w:type="dxa"/>
                <w:tcBorders>
                  <w:top w:val="single" w:sz="4" w:space="0" w:color="auto"/>
                  <w:left w:val="single" w:sz="4" w:space="0" w:color="auto"/>
                  <w:bottom w:val="single" w:sz="4" w:space="0" w:color="auto"/>
                  <w:right w:val="single" w:sz="4" w:space="0" w:color="auto"/>
                </w:tcBorders>
              </w:tcPr>
            </w:tcPrChange>
          </w:tcPr>
          <w:p w14:paraId="1AC59C44" w14:textId="12039EC5" w:rsidR="0077093A" w:rsidRDefault="0077093A" w:rsidP="00E6227B">
            <w:pPr>
              <w:spacing w:line="276" w:lineRule="auto"/>
              <w:rPr>
                <w:ins w:id="14339" w:author="phuong vu" w:date="2018-11-23T10:14:00Z"/>
                <w:b/>
                <w:bCs/>
                <w:lang w:val="es-ES"/>
              </w:rPr>
              <w:pPrChange w:id="14340"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Change w:id="14341" w:author="phuong vu" w:date="2018-11-23T10:14:00Z">
              <w:tcPr>
                <w:tcW w:w="2835" w:type="dxa"/>
                <w:gridSpan w:val="2"/>
                <w:tcBorders>
                  <w:top w:val="single" w:sz="4" w:space="0" w:color="auto"/>
                  <w:left w:val="single" w:sz="4" w:space="0" w:color="auto"/>
                  <w:bottom w:val="single" w:sz="4" w:space="0" w:color="auto"/>
                  <w:right w:val="single" w:sz="4" w:space="0" w:color="auto"/>
                </w:tcBorders>
              </w:tcPr>
            </w:tcPrChange>
          </w:tcPr>
          <w:p w14:paraId="29169DC7" w14:textId="546DC3F6" w:rsidR="0077093A" w:rsidRDefault="0077093A" w:rsidP="00E6227B">
            <w:pPr>
              <w:spacing w:line="276" w:lineRule="auto"/>
              <w:rPr>
                <w:ins w:id="14342" w:author="phuong vu" w:date="2018-11-23T10:14:00Z"/>
                <w:lang w:val="es-ES"/>
              </w:rPr>
              <w:pPrChange w:id="14343"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Change w:id="14344" w:author="phuong vu" w:date="2018-11-23T10:14:00Z">
              <w:tcPr>
                <w:tcW w:w="2130" w:type="dxa"/>
                <w:gridSpan w:val="2"/>
                <w:tcBorders>
                  <w:top w:val="single" w:sz="4" w:space="0" w:color="auto"/>
                  <w:left w:val="single" w:sz="4" w:space="0" w:color="auto"/>
                  <w:bottom w:val="single" w:sz="4" w:space="0" w:color="auto"/>
                  <w:right w:val="single" w:sz="4" w:space="0" w:color="auto"/>
                </w:tcBorders>
              </w:tcPr>
            </w:tcPrChange>
          </w:tcPr>
          <w:p w14:paraId="63AF98A8" w14:textId="62E22B61" w:rsidR="0077093A" w:rsidRDefault="0077093A" w:rsidP="00E6227B">
            <w:pPr>
              <w:spacing w:line="276" w:lineRule="auto"/>
              <w:rPr>
                <w:ins w:id="14345" w:author="phuong vu" w:date="2018-11-23T10:14:00Z"/>
                <w:lang w:val="es-ES"/>
              </w:rPr>
              <w:pPrChange w:id="14346"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Change w:id="14347" w:author="phuong vu" w:date="2018-11-23T10:14:00Z">
              <w:tcPr>
                <w:tcW w:w="1872" w:type="dxa"/>
                <w:gridSpan w:val="2"/>
                <w:tcBorders>
                  <w:top w:val="single" w:sz="4" w:space="0" w:color="auto"/>
                  <w:left w:val="single" w:sz="4" w:space="0" w:color="auto"/>
                  <w:bottom w:val="single" w:sz="4" w:space="0" w:color="auto"/>
                  <w:right w:val="single" w:sz="4" w:space="0" w:color="auto"/>
                </w:tcBorders>
              </w:tcPr>
            </w:tcPrChange>
          </w:tcPr>
          <w:p w14:paraId="62805C2A" w14:textId="476A1252" w:rsidR="0077093A" w:rsidRDefault="0077093A" w:rsidP="00E6227B">
            <w:pPr>
              <w:spacing w:line="276" w:lineRule="auto"/>
              <w:rPr>
                <w:ins w:id="14348" w:author="phuong vu" w:date="2018-11-23T10:14:00Z"/>
                <w:lang w:val="es-ES"/>
              </w:rPr>
              <w:pPrChange w:id="14349"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Change w:id="14350" w:author="phuong vu" w:date="2018-11-23T10:14:00Z">
              <w:tcPr>
                <w:tcW w:w="1872" w:type="dxa"/>
                <w:tcBorders>
                  <w:top w:val="single" w:sz="4" w:space="0" w:color="auto"/>
                  <w:left w:val="single" w:sz="4" w:space="0" w:color="auto"/>
                  <w:bottom w:val="single" w:sz="4" w:space="0" w:color="auto"/>
                  <w:right w:val="single" w:sz="4" w:space="0" w:color="auto"/>
                </w:tcBorders>
              </w:tcPr>
            </w:tcPrChange>
          </w:tcPr>
          <w:p w14:paraId="715CB01D" w14:textId="7286E46F" w:rsidR="0077093A" w:rsidRDefault="0077093A" w:rsidP="00E6227B">
            <w:pPr>
              <w:spacing w:line="276" w:lineRule="auto"/>
              <w:rPr>
                <w:ins w:id="14351" w:author="phuong vu" w:date="2018-11-23T10:14:00Z"/>
                <w:lang w:val="es-ES"/>
              </w:rPr>
              <w:pPrChange w:id="14352" w:author="phuong vu" w:date="2018-11-23T13:48:00Z">
                <w:pPr/>
              </w:pPrChange>
            </w:pPr>
          </w:p>
        </w:tc>
      </w:tr>
      <w:tr w:rsidR="0077093A" w14:paraId="166EDB84" w14:textId="77777777" w:rsidTr="0077093A">
        <w:trPr>
          <w:ins w:id="14353" w:author="phuong vu" w:date="2018-11-23T10:14:00Z"/>
        </w:trPr>
        <w:tc>
          <w:tcPr>
            <w:tcW w:w="615" w:type="dxa"/>
            <w:tcBorders>
              <w:top w:val="single" w:sz="4" w:space="0" w:color="auto"/>
              <w:left w:val="single" w:sz="4" w:space="0" w:color="auto"/>
              <w:bottom w:val="single" w:sz="4" w:space="0" w:color="auto"/>
              <w:right w:val="single" w:sz="4" w:space="0" w:color="auto"/>
            </w:tcBorders>
            <w:tcPrChange w:id="14354" w:author="phuong vu" w:date="2018-11-23T10:14:00Z">
              <w:tcPr>
                <w:tcW w:w="615" w:type="dxa"/>
                <w:tcBorders>
                  <w:top w:val="single" w:sz="4" w:space="0" w:color="auto"/>
                  <w:left w:val="single" w:sz="4" w:space="0" w:color="auto"/>
                  <w:bottom w:val="single" w:sz="4" w:space="0" w:color="auto"/>
                  <w:right w:val="single" w:sz="4" w:space="0" w:color="auto"/>
                </w:tcBorders>
              </w:tcPr>
            </w:tcPrChange>
          </w:tcPr>
          <w:p w14:paraId="43282D3D" w14:textId="6C7E3C32" w:rsidR="0077093A" w:rsidRDefault="0077093A" w:rsidP="00E6227B">
            <w:pPr>
              <w:spacing w:line="276" w:lineRule="auto"/>
              <w:rPr>
                <w:ins w:id="14355" w:author="phuong vu" w:date="2018-11-23T10:14:00Z"/>
                <w:b/>
                <w:bCs/>
                <w:lang w:val="es-ES"/>
              </w:rPr>
              <w:pPrChange w:id="14356"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Change w:id="14357" w:author="phuong vu" w:date="2018-11-23T10:14:00Z">
              <w:tcPr>
                <w:tcW w:w="2835" w:type="dxa"/>
                <w:gridSpan w:val="2"/>
                <w:tcBorders>
                  <w:top w:val="single" w:sz="4" w:space="0" w:color="auto"/>
                  <w:left w:val="single" w:sz="4" w:space="0" w:color="auto"/>
                  <w:bottom w:val="single" w:sz="4" w:space="0" w:color="auto"/>
                  <w:right w:val="single" w:sz="4" w:space="0" w:color="auto"/>
                </w:tcBorders>
              </w:tcPr>
            </w:tcPrChange>
          </w:tcPr>
          <w:p w14:paraId="775C4D08" w14:textId="37D7CA72" w:rsidR="0077093A" w:rsidRDefault="0077093A" w:rsidP="00E6227B">
            <w:pPr>
              <w:spacing w:line="276" w:lineRule="auto"/>
              <w:rPr>
                <w:ins w:id="14358" w:author="phuong vu" w:date="2018-11-23T10:14:00Z"/>
                <w:lang w:val="es-ES"/>
              </w:rPr>
              <w:pPrChange w:id="14359"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Change w:id="14360" w:author="phuong vu" w:date="2018-11-23T10:14:00Z">
              <w:tcPr>
                <w:tcW w:w="2130" w:type="dxa"/>
                <w:gridSpan w:val="2"/>
                <w:tcBorders>
                  <w:top w:val="single" w:sz="4" w:space="0" w:color="auto"/>
                  <w:left w:val="single" w:sz="4" w:space="0" w:color="auto"/>
                  <w:bottom w:val="single" w:sz="4" w:space="0" w:color="auto"/>
                  <w:right w:val="single" w:sz="4" w:space="0" w:color="auto"/>
                </w:tcBorders>
              </w:tcPr>
            </w:tcPrChange>
          </w:tcPr>
          <w:p w14:paraId="2B041DE0" w14:textId="01E8A773" w:rsidR="0077093A" w:rsidRDefault="0077093A" w:rsidP="00E6227B">
            <w:pPr>
              <w:spacing w:line="276" w:lineRule="auto"/>
              <w:rPr>
                <w:ins w:id="14361" w:author="phuong vu" w:date="2018-11-23T10:14:00Z"/>
                <w:lang w:val="es-ES"/>
              </w:rPr>
              <w:pPrChange w:id="14362"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Change w:id="14363" w:author="phuong vu" w:date="2018-11-23T10:14:00Z">
              <w:tcPr>
                <w:tcW w:w="1872" w:type="dxa"/>
                <w:gridSpan w:val="2"/>
                <w:tcBorders>
                  <w:top w:val="single" w:sz="4" w:space="0" w:color="auto"/>
                  <w:left w:val="single" w:sz="4" w:space="0" w:color="auto"/>
                  <w:bottom w:val="single" w:sz="4" w:space="0" w:color="auto"/>
                  <w:right w:val="single" w:sz="4" w:space="0" w:color="auto"/>
                </w:tcBorders>
              </w:tcPr>
            </w:tcPrChange>
          </w:tcPr>
          <w:p w14:paraId="57FAD87D" w14:textId="6FF0BF52" w:rsidR="0077093A" w:rsidRDefault="0077093A" w:rsidP="00E6227B">
            <w:pPr>
              <w:spacing w:line="276" w:lineRule="auto"/>
              <w:rPr>
                <w:ins w:id="14364" w:author="phuong vu" w:date="2018-11-23T10:14:00Z"/>
                <w:lang w:val="es-ES"/>
              </w:rPr>
              <w:pPrChange w:id="14365"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Change w:id="14366" w:author="phuong vu" w:date="2018-11-23T10:14:00Z">
              <w:tcPr>
                <w:tcW w:w="1872" w:type="dxa"/>
                <w:tcBorders>
                  <w:top w:val="single" w:sz="4" w:space="0" w:color="auto"/>
                  <w:left w:val="single" w:sz="4" w:space="0" w:color="auto"/>
                  <w:bottom w:val="single" w:sz="4" w:space="0" w:color="auto"/>
                  <w:right w:val="single" w:sz="4" w:space="0" w:color="auto"/>
                </w:tcBorders>
              </w:tcPr>
            </w:tcPrChange>
          </w:tcPr>
          <w:p w14:paraId="4D502381" w14:textId="2FEE9C59" w:rsidR="0077093A" w:rsidRDefault="0077093A" w:rsidP="00E6227B">
            <w:pPr>
              <w:spacing w:line="276" w:lineRule="auto"/>
              <w:rPr>
                <w:ins w:id="14367" w:author="phuong vu" w:date="2018-11-23T10:14:00Z"/>
                <w:lang w:val="es-ES"/>
              </w:rPr>
              <w:pPrChange w:id="14368" w:author="phuong vu" w:date="2018-11-23T13:48:00Z">
                <w:pPr/>
              </w:pPrChange>
            </w:pPr>
          </w:p>
        </w:tc>
      </w:tr>
    </w:tbl>
    <w:p w14:paraId="6107DADC" w14:textId="77777777" w:rsidR="0077093A" w:rsidRPr="0077093A" w:rsidRDefault="0077093A" w:rsidP="00E6227B">
      <w:pPr>
        <w:spacing w:line="276" w:lineRule="auto"/>
        <w:rPr>
          <w:ins w:id="14369" w:author="phuong vu" w:date="2018-11-23T10:02:00Z"/>
          <w:lang w:val="en-US"/>
          <w:rPrChange w:id="14370" w:author="phuong vu" w:date="2018-11-23T10:12:00Z">
            <w:rPr>
              <w:ins w:id="14371" w:author="phuong vu" w:date="2018-11-23T10:02:00Z"/>
            </w:rPr>
          </w:rPrChange>
        </w:rPr>
        <w:pPrChange w:id="14372" w:author="phuong vu" w:date="2018-11-23T13:48:00Z">
          <w:pPr>
            <w:pStyle w:val="Heading3"/>
          </w:pPr>
        </w:pPrChange>
      </w:pPr>
    </w:p>
    <w:p w14:paraId="25E534AA" w14:textId="3E7208FA" w:rsidR="00287281" w:rsidRDefault="00287281" w:rsidP="00E6227B">
      <w:pPr>
        <w:pStyle w:val="Heading3"/>
        <w:spacing w:line="276" w:lineRule="auto"/>
        <w:rPr>
          <w:ins w:id="14373" w:author="phuong vu" w:date="2018-11-23T10:14:00Z"/>
        </w:rPr>
        <w:pPrChange w:id="14374" w:author="phuong vu" w:date="2018-11-23T13:48:00Z">
          <w:pPr>
            <w:pStyle w:val="Heading3"/>
          </w:pPr>
        </w:pPrChange>
      </w:pPr>
      <w:ins w:id="14375" w:author="phuong vu" w:date="2018-11-23T10:02:00Z">
        <w:r>
          <w:t>Quản lí biên nhận</w:t>
        </w:r>
      </w:ins>
    </w:p>
    <w:p w14:paraId="206203BD" w14:textId="77777777" w:rsidR="0077093A" w:rsidRDefault="0077093A" w:rsidP="00E6227B">
      <w:pPr>
        <w:spacing w:line="276" w:lineRule="auto"/>
        <w:rPr>
          <w:ins w:id="14376" w:author="phuong vu" w:date="2018-11-23T10:14:00Z"/>
          <w:lang w:val="en-US"/>
        </w:rPr>
        <w:pPrChange w:id="14377" w:author="phuong vu" w:date="2018-11-23T13:48:00Z">
          <w:pPr/>
        </w:pPrChange>
      </w:pPr>
      <w:ins w:id="14378" w:author="phuong vu" w:date="2018-11-23T10:14:00Z">
        <w:r>
          <w:rPr>
            <w:lang w:val="en-US"/>
          </w:rPr>
          <w:t>Mục đích</w:t>
        </w:r>
      </w:ins>
    </w:p>
    <w:p w14:paraId="6B362141" w14:textId="77777777" w:rsidR="0077093A" w:rsidRDefault="0077093A" w:rsidP="00E6227B">
      <w:pPr>
        <w:spacing w:line="276" w:lineRule="auto"/>
        <w:rPr>
          <w:ins w:id="14379" w:author="phuong vu" w:date="2018-11-23T10:14:00Z"/>
          <w:lang w:val="en-US"/>
        </w:rPr>
        <w:pPrChange w:id="14380" w:author="phuong vu" w:date="2018-11-23T13:48:00Z">
          <w:pPr/>
        </w:pPrChange>
      </w:pPr>
      <w:ins w:id="14381" w:author="phuong vu" w:date="2018-11-23T10:14:00Z">
        <w:r>
          <w:rPr>
            <w:lang w:val="en-US"/>
          </w:rPr>
          <w:lastRenderedPageBreak/>
          <w:t>Tiền điều kiện</w:t>
        </w:r>
      </w:ins>
    </w:p>
    <w:p w14:paraId="16A6B247" w14:textId="77777777" w:rsidR="0077093A" w:rsidRDefault="0077093A" w:rsidP="00E6227B">
      <w:pPr>
        <w:spacing w:line="276" w:lineRule="auto"/>
        <w:rPr>
          <w:ins w:id="14382" w:author="phuong vu" w:date="2018-11-23T10:14:00Z"/>
          <w:lang w:val="en-US"/>
        </w:rPr>
        <w:pPrChange w:id="14383" w:author="phuong vu" w:date="2018-11-23T13:48:00Z">
          <w:pPr/>
        </w:pPrChange>
      </w:pPr>
      <w:ins w:id="14384" w:author="phuong vu" w:date="2018-11-23T10:14:00Z">
        <w:r>
          <w:rPr>
            <w:lang w:val="en-US"/>
          </w:rPr>
          <w:t>Mô tả</w:t>
        </w:r>
      </w:ins>
    </w:p>
    <w:p w14:paraId="1412046B" w14:textId="77777777" w:rsidR="0077093A" w:rsidRDefault="0077093A" w:rsidP="00E6227B">
      <w:pPr>
        <w:spacing w:line="276" w:lineRule="auto"/>
        <w:rPr>
          <w:ins w:id="14385" w:author="phuong vu" w:date="2018-11-23T10:14:00Z"/>
          <w:lang w:val="en-US"/>
        </w:rPr>
        <w:pPrChange w:id="14386" w:author="phuong vu" w:date="2018-11-23T13:48:00Z">
          <w:pPr/>
        </w:pPrChange>
      </w:pPr>
      <w:ins w:id="14387" w:author="phuong vu" w:date="2018-11-23T10:14:00Z">
        <w:r>
          <w:rPr>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91"/>
        <w:gridCol w:w="1978"/>
        <w:gridCol w:w="1736"/>
        <w:gridCol w:w="1764"/>
      </w:tblGrid>
      <w:tr w:rsidR="0077093A" w14:paraId="18DDBE79" w14:textId="77777777" w:rsidTr="00BF4BED">
        <w:trPr>
          <w:ins w:id="14388" w:author="phuong vu" w:date="2018-11-23T10:14:00Z"/>
        </w:trPr>
        <w:tc>
          <w:tcPr>
            <w:tcW w:w="615" w:type="dxa"/>
            <w:tcBorders>
              <w:top w:val="single" w:sz="4" w:space="0" w:color="auto"/>
              <w:left w:val="single" w:sz="4" w:space="0" w:color="auto"/>
              <w:bottom w:val="single" w:sz="4" w:space="0" w:color="auto"/>
              <w:right w:val="single" w:sz="4" w:space="0" w:color="auto"/>
            </w:tcBorders>
            <w:vAlign w:val="center"/>
            <w:hideMark/>
          </w:tcPr>
          <w:p w14:paraId="1240404F" w14:textId="77777777" w:rsidR="0077093A" w:rsidRDefault="0077093A" w:rsidP="00E6227B">
            <w:pPr>
              <w:spacing w:line="276" w:lineRule="auto"/>
              <w:jc w:val="center"/>
              <w:rPr>
                <w:ins w:id="14389" w:author="phuong vu" w:date="2018-11-23T10:14:00Z"/>
                <w:rFonts w:ascii="Times New Roman" w:hAnsi="Times New Roman" w:cs="Times New Roman"/>
                <w:b/>
                <w:bCs/>
                <w:lang w:val="es-ES"/>
              </w:rPr>
              <w:pPrChange w:id="14390" w:author="phuong vu" w:date="2018-11-23T13:48:00Z">
                <w:pPr>
                  <w:jc w:val="center"/>
                </w:pPr>
              </w:pPrChange>
            </w:pPr>
            <w:ins w:id="14391" w:author="phuong vu" w:date="2018-11-23T10:14:00Z">
              <w:r>
                <w:rPr>
                  <w:b/>
                  <w:bCs/>
                  <w:lang w:val="es-ES"/>
                </w:rPr>
                <w:t>STT</w:t>
              </w:r>
            </w:ins>
          </w:p>
        </w:tc>
        <w:tc>
          <w:tcPr>
            <w:tcW w:w="2835" w:type="dxa"/>
            <w:tcBorders>
              <w:top w:val="single" w:sz="4" w:space="0" w:color="auto"/>
              <w:left w:val="single" w:sz="4" w:space="0" w:color="auto"/>
              <w:bottom w:val="single" w:sz="4" w:space="0" w:color="auto"/>
              <w:right w:val="single" w:sz="4" w:space="0" w:color="auto"/>
            </w:tcBorders>
            <w:vAlign w:val="center"/>
            <w:hideMark/>
          </w:tcPr>
          <w:p w14:paraId="45EFDC75" w14:textId="77777777" w:rsidR="0077093A" w:rsidRDefault="0077093A" w:rsidP="00E6227B">
            <w:pPr>
              <w:spacing w:line="276" w:lineRule="auto"/>
              <w:jc w:val="center"/>
              <w:rPr>
                <w:ins w:id="14392" w:author="phuong vu" w:date="2018-11-23T10:14:00Z"/>
                <w:b/>
                <w:bCs/>
                <w:lang w:val="es-ES"/>
              </w:rPr>
              <w:pPrChange w:id="14393" w:author="phuong vu" w:date="2018-11-23T13:48:00Z">
                <w:pPr>
                  <w:jc w:val="center"/>
                </w:pPr>
              </w:pPrChange>
            </w:pPr>
            <w:ins w:id="14394" w:author="phuong vu" w:date="2018-11-23T10:14:00Z">
              <w:r>
                <w:rPr>
                  <w:b/>
                  <w:bCs/>
                  <w:lang w:val="es-ES"/>
                </w:rPr>
                <w:t>Mô tả dữ liệu kiểm thử</w:t>
              </w:r>
            </w:ins>
          </w:p>
        </w:tc>
        <w:tc>
          <w:tcPr>
            <w:tcW w:w="2130" w:type="dxa"/>
            <w:tcBorders>
              <w:top w:val="single" w:sz="4" w:space="0" w:color="auto"/>
              <w:left w:val="single" w:sz="4" w:space="0" w:color="auto"/>
              <w:bottom w:val="single" w:sz="4" w:space="0" w:color="auto"/>
              <w:right w:val="single" w:sz="4" w:space="0" w:color="auto"/>
            </w:tcBorders>
            <w:vAlign w:val="center"/>
            <w:hideMark/>
          </w:tcPr>
          <w:p w14:paraId="1DE95277" w14:textId="77777777" w:rsidR="0077093A" w:rsidRDefault="0077093A" w:rsidP="00E6227B">
            <w:pPr>
              <w:spacing w:line="276" w:lineRule="auto"/>
              <w:jc w:val="center"/>
              <w:rPr>
                <w:ins w:id="14395" w:author="phuong vu" w:date="2018-11-23T10:14:00Z"/>
                <w:b/>
                <w:bCs/>
                <w:lang w:val="es-ES"/>
              </w:rPr>
              <w:pPrChange w:id="14396" w:author="phuong vu" w:date="2018-11-23T13:48:00Z">
                <w:pPr>
                  <w:jc w:val="center"/>
                </w:pPr>
              </w:pPrChange>
            </w:pPr>
            <w:ins w:id="14397" w:author="phuong vu" w:date="2018-11-23T10:14:00Z">
              <w:r>
                <w:rPr>
                  <w:b/>
                  <w:bCs/>
                  <w:lang w:val="es-ES"/>
                </w:rPr>
                <w:t>Kết quả mong đợi</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1B0D7088" w14:textId="77777777" w:rsidR="0077093A" w:rsidRDefault="0077093A" w:rsidP="00E6227B">
            <w:pPr>
              <w:spacing w:line="276" w:lineRule="auto"/>
              <w:jc w:val="center"/>
              <w:rPr>
                <w:ins w:id="14398" w:author="phuong vu" w:date="2018-11-23T10:14:00Z"/>
                <w:b/>
                <w:bCs/>
                <w:lang w:val="es-ES"/>
              </w:rPr>
              <w:pPrChange w:id="14399" w:author="phuong vu" w:date="2018-11-23T13:48:00Z">
                <w:pPr>
                  <w:jc w:val="center"/>
                </w:pPr>
              </w:pPrChange>
            </w:pPr>
            <w:ins w:id="14400" w:author="phuong vu" w:date="2018-11-23T10:14:00Z">
              <w:r>
                <w:rPr>
                  <w:b/>
                  <w:bCs/>
                  <w:lang w:val="es-ES"/>
                </w:rPr>
                <w:t>Kết quả thực tế</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6DA2C7F4" w14:textId="77777777" w:rsidR="0077093A" w:rsidRDefault="0077093A" w:rsidP="00E6227B">
            <w:pPr>
              <w:spacing w:line="276" w:lineRule="auto"/>
              <w:jc w:val="center"/>
              <w:rPr>
                <w:ins w:id="14401" w:author="phuong vu" w:date="2018-11-23T10:14:00Z"/>
                <w:b/>
                <w:bCs/>
                <w:lang w:val="es-ES"/>
              </w:rPr>
              <w:pPrChange w:id="14402" w:author="phuong vu" w:date="2018-11-23T13:48:00Z">
                <w:pPr>
                  <w:jc w:val="center"/>
                </w:pPr>
              </w:pPrChange>
            </w:pPr>
            <w:ins w:id="14403" w:author="phuong vu" w:date="2018-11-23T10:14:00Z">
              <w:r>
                <w:rPr>
                  <w:b/>
                  <w:bCs/>
                  <w:lang w:val="es-ES"/>
                </w:rPr>
                <w:t>Thành công/ Thât bại</w:t>
              </w:r>
            </w:ins>
          </w:p>
        </w:tc>
      </w:tr>
      <w:tr w:rsidR="0077093A" w14:paraId="03F506B4" w14:textId="77777777" w:rsidTr="00BF4BED">
        <w:trPr>
          <w:ins w:id="14404" w:author="phuong vu" w:date="2018-11-23T10:14:00Z"/>
        </w:trPr>
        <w:tc>
          <w:tcPr>
            <w:tcW w:w="615" w:type="dxa"/>
            <w:tcBorders>
              <w:top w:val="single" w:sz="4" w:space="0" w:color="auto"/>
              <w:left w:val="single" w:sz="4" w:space="0" w:color="auto"/>
              <w:bottom w:val="single" w:sz="4" w:space="0" w:color="auto"/>
              <w:right w:val="single" w:sz="4" w:space="0" w:color="auto"/>
            </w:tcBorders>
          </w:tcPr>
          <w:p w14:paraId="0DE0F1EA" w14:textId="77777777" w:rsidR="0077093A" w:rsidRDefault="0077093A" w:rsidP="00E6227B">
            <w:pPr>
              <w:spacing w:line="276" w:lineRule="auto"/>
              <w:rPr>
                <w:ins w:id="14405" w:author="phuong vu" w:date="2018-11-23T10:14:00Z"/>
                <w:b/>
                <w:bCs/>
                <w:lang w:val="es-ES"/>
              </w:rPr>
              <w:pPrChange w:id="14406"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09AD5C34" w14:textId="77777777" w:rsidR="0077093A" w:rsidRDefault="0077093A" w:rsidP="00E6227B">
            <w:pPr>
              <w:spacing w:line="276" w:lineRule="auto"/>
              <w:rPr>
                <w:ins w:id="14407" w:author="phuong vu" w:date="2018-11-23T10:14:00Z"/>
                <w:lang w:val="es-ES"/>
              </w:rPr>
              <w:pPrChange w:id="14408"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5AB6E139" w14:textId="77777777" w:rsidR="0077093A" w:rsidRDefault="0077093A" w:rsidP="00E6227B">
            <w:pPr>
              <w:spacing w:line="276" w:lineRule="auto"/>
              <w:rPr>
                <w:ins w:id="14409" w:author="phuong vu" w:date="2018-11-23T10:14:00Z"/>
                <w:lang w:val="es-ES"/>
              </w:rPr>
              <w:pPrChange w:id="14410"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4EB3999" w14:textId="77777777" w:rsidR="0077093A" w:rsidRDefault="0077093A" w:rsidP="00E6227B">
            <w:pPr>
              <w:spacing w:line="276" w:lineRule="auto"/>
              <w:rPr>
                <w:ins w:id="14411" w:author="phuong vu" w:date="2018-11-23T10:14:00Z"/>
                <w:lang w:val="es-ES"/>
              </w:rPr>
              <w:pPrChange w:id="14412"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F0D8005" w14:textId="77777777" w:rsidR="0077093A" w:rsidRDefault="0077093A" w:rsidP="00E6227B">
            <w:pPr>
              <w:spacing w:line="276" w:lineRule="auto"/>
              <w:rPr>
                <w:ins w:id="14413" w:author="phuong vu" w:date="2018-11-23T10:14:00Z"/>
                <w:lang w:val="es-ES"/>
              </w:rPr>
              <w:pPrChange w:id="14414" w:author="phuong vu" w:date="2018-11-23T13:48:00Z">
                <w:pPr/>
              </w:pPrChange>
            </w:pPr>
          </w:p>
        </w:tc>
      </w:tr>
      <w:tr w:rsidR="0077093A" w14:paraId="44612293" w14:textId="77777777" w:rsidTr="00BF4BED">
        <w:trPr>
          <w:ins w:id="14415" w:author="phuong vu" w:date="2018-11-23T10:14:00Z"/>
        </w:trPr>
        <w:tc>
          <w:tcPr>
            <w:tcW w:w="615" w:type="dxa"/>
            <w:tcBorders>
              <w:top w:val="single" w:sz="4" w:space="0" w:color="auto"/>
              <w:left w:val="single" w:sz="4" w:space="0" w:color="auto"/>
              <w:bottom w:val="single" w:sz="4" w:space="0" w:color="auto"/>
              <w:right w:val="single" w:sz="4" w:space="0" w:color="auto"/>
            </w:tcBorders>
          </w:tcPr>
          <w:p w14:paraId="6A0ED46C" w14:textId="77777777" w:rsidR="0077093A" w:rsidRDefault="0077093A" w:rsidP="00E6227B">
            <w:pPr>
              <w:spacing w:line="276" w:lineRule="auto"/>
              <w:rPr>
                <w:ins w:id="14416" w:author="phuong vu" w:date="2018-11-23T10:14:00Z"/>
                <w:b/>
                <w:bCs/>
                <w:lang w:val="es-ES"/>
              </w:rPr>
              <w:pPrChange w:id="14417"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55F81371" w14:textId="77777777" w:rsidR="0077093A" w:rsidRDefault="0077093A" w:rsidP="00E6227B">
            <w:pPr>
              <w:spacing w:line="276" w:lineRule="auto"/>
              <w:rPr>
                <w:ins w:id="14418" w:author="phuong vu" w:date="2018-11-23T10:14:00Z"/>
                <w:lang w:val="es-ES"/>
              </w:rPr>
              <w:pPrChange w:id="14419"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290EB895" w14:textId="77777777" w:rsidR="0077093A" w:rsidRDefault="0077093A" w:rsidP="00E6227B">
            <w:pPr>
              <w:spacing w:line="276" w:lineRule="auto"/>
              <w:rPr>
                <w:ins w:id="14420" w:author="phuong vu" w:date="2018-11-23T10:14:00Z"/>
                <w:lang w:val="es-ES"/>
              </w:rPr>
              <w:pPrChange w:id="14421"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4CC0080" w14:textId="77777777" w:rsidR="0077093A" w:rsidRDefault="0077093A" w:rsidP="00E6227B">
            <w:pPr>
              <w:spacing w:line="276" w:lineRule="auto"/>
              <w:rPr>
                <w:ins w:id="14422" w:author="phuong vu" w:date="2018-11-23T10:14:00Z"/>
                <w:lang w:val="es-ES"/>
              </w:rPr>
              <w:pPrChange w:id="1442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113BF636" w14:textId="77777777" w:rsidR="0077093A" w:rsidRDefault="0077093A" w:rsidP="00E6227B">
            <w:pPr>
              <w:spacing w:line="276" w:lineRule="auto"/>
              <w:rPr>
                <w:ins w:id="14424" w:author="phuong vu" w:date="2018-11-23T10:14:00Z"/>
                <w:lang w:val="es-ES"/>
              </w:rPr>
              <w:pPrChange w:id="14425" w:author="phuong vu" w:date="2018-11-23T13:48:00Z">
                <w:pPr/>
              </w:pPrChange>
            </w:pPr>
          </w:p>
        </w:tc>
      </w:tr>
      <w:tr w:rsidR="0077093A" w14:paraId="701E3E26" w14:textId="77777777" w:rsidTr="00BF4BED">
        <w:trPr>
          <w:ins w:id="14426" w:author="phuong vu" w:date="2018-11-23T10:14:00Z"/>
        </w:trPr>
        <w:tc>
          <w:tcPr>
            <w:tcW w:w="615" w:type="dxa"/>
            <w:tcBorders>
              <w:top w:val="single" w:sz="4" w:space="0" w:color="auto"/>
              <w:left w:val="single" w:sz="4" w:space="0" w:color="auto"/>
              <w:bottom w:val="single" w:sz="4" w:space="0" w:color="auto"/>
              <w:right w:val="single" w:sz="4" w:space="0" w:color="auto"/>
            </w:tcBorders>
          </w:tcPr>
          <w:p w14:paraId="5D783AA4" w14:textId="77777777" w:rsidR="0077093A" w:rsidRDefault="0077093A" w:rsidP="00E6227B">
            <w:pPr>
              <w:spacing w:line="276" w:lineRule="auto"/>
              <w:rPr>
                <w:ins w:id="14427" w:author="phuong vu" w:date="2018-11-23T10:14:00Z"/>
                <w:b/>
                <w:bCs/>
                <w:lang w:val="es-ES"/>
              </w:rPr>
              <w:pPrChange w:id="14428"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686E8C3A" w14:textId="77777777" w:rsidR="0077093A" w:rsidRDefault="0077093A" w:rsidP="00E6227B">
            <w:pPr>
              <w:spacing w:line="276" w:lineRule="auto"/>
              <w:rPr>
                <w:ins w:id="14429" w:author="phuong vu" w:date="2018-11-23T10:14:00Z"/>
                <w:lang w:val="es-ES"/>
              </w:rPr>
              <w:pPrChange w:id="14430"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7406876D" w14:textId="77777777" w:rsidR="0077093A" w:rsidRDefault="0077093A" w:rsidP="00E6227B">
            <w:pPr>
              <w:spacing w:line="276" w:lineRule="auto"/>
              <w:rPr>
                <w:ins w:id="14431" w:author="phuong vu" w:date="2018-11-23T10:14:00Z"/>
                <w:lang w:val="es-ES"/>
              </w:rPr>
              <w:pPrChange w:id="14432"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9865231" w14:textId="77777777" w:rsidR="0077093A" w:rsidRDefault="0077093A" w:rsidP="00E6227B">
            <w:pPr>
              <w:spacing w:line="276" w:lineRule="auto"/>
              <w:rPr>
                <w:ins w:id="14433" w:author="phuong vu" w:date="2018-11-23T10:14:00Z"/>
                <w:lang w:val="es-ES"/>
              </w:rPr>
              <w:pPrChange w:id="14434"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710BE35C" w14:textId="77777777" w:rsidR="0077093A" w:rsidRDefault="0077093A" w:rsidP="00E6227B">
            <w:pPr>
              <w:spacing w:line="276" w:lineRule="auto"/>
              <w:rPr>
                <w:ins w:id="14435" w:author="phuong vu" w:date="2018-11-23T10:14:00Z"/>
                <w:lang w:val="en-US"/>
              </w:rPr>
              <w:pPrChange w:id="14436" w:author="phuong vu" w:date="2018-11-23T13:48:00Z">
                <w:pPr/>
              </w:pPrChange>
            </w:pPr>
          </w:p>
        </w:tc>
      </w:tr>
      <w:tr w:rsidR="0077093A" w14:paraId="0029EFF6" w14:textId="77777777" w:rsidTr="00BF4BED">
        <w:trPr>
          <w:ins w:id="14437" w:author="phuong vu" w:date="2018-11-23T10:14:00Z"/>
        </w:trPr>
        <w:tc>
          <w:tcPr>
            <w:tcW w:w="615" w:type="dxa"/>
            <w:tcBorders>
              <w:top w:val="single" w:sz="4" w:space="0" w:color="auto"/>
              <w:left w:val="single" w:sz="4" w:space="0" w:color="auto"/>
              <w:bottom w:val="single" w:sz="4" w:space="0" w:color="auto"/>
              <w:right w:val="single" w:sz="4" w:space="0" w:color="auto"/>
            </w:tcBorders>
          </w:tcPr>
          <w:p w14:paraId="53433037" w14:textId="77777777" w:rsidR="0077093A" w:rsidRDefault="0077093A" w:rsidP="00E6227B">
            <w:pPr>
              <w:spacing w:line="276" w:lineRule="auto"/>
              <w:rPr>
                <w:ins w:id="14438" w:author="phuong vu" w:date="2018-11-23T10:14:00Z"/>
                <w:b/>
                <w:bCs/>
                <w:lang w:val="es-ES"/>
              </w:rPr>
              <w:pPrChange w:id="14439"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539D83EC" w14:textId="77777777" w:rsidR="0077093A" w:rsidRDefault="0077093A" w:rsidP="00E6227B">
            <w:pPr>
              <w:spacing w:line="276" w:lineRule="auto"/>
              <w:rPr>
                <w:ins w:id="14440" w:author="phuong vu" w:date="2018-11-23T10:14:00Z"/>
                <w:lang w:val="es-ES"/>
              </w:rPr>
              <w:pPrChange w:id="14441"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5CDADBAF" w14:textId="77777777" w:rsidR="0077093A" w:rsidRDefault="0077093A" w:rsidP="00E6227B">
            <w:pPr>
              <w:spacing w:line="276" w:lineRule="auto"/>
              <w:rPr>
                <w:ins w:id="14442" w:author="phuong vu" w:date="2018-11-23T10:14:00Z"/>
                <w:lang w:val="es-ES"/>
              </w:rPr>
              <w:pPrChange w:id="1444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532AB871" w14:textId="77777777" w:rsidR="0077093A" w:rsidRDefault="0077093A" w:rsidP="00E6227B">
            <w:pPr>
              <w:spacing w:line="276" w:lineRule="auto"/>
              <w:rPr>
                <w:ins w:id="14444" w:author="phuong vu" w:date="2018-11-23T10:14:00Z"/>
                <w:lang w:val="es-ES"/>
              </w:rPr>
              <w:pPrChange w:id="14445"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28F2A829" w14:textId="77777777" w:rsidR="0077093A" w:rsidRDefault="0077093A" w:rsidP="00E6227B">
            <w:pPr>
              <w:spacing w:line="276" w:lineRule="auto"/>
              <w:rPr>
                <w:ins w:id="14446" w:author="phuong vu" w:date="2018-11-23T10:14:00Z"/>
                <w:lang w:val="es-ES"/>
              </w:rPr>
              <w:pPrChange w:id="14447" w:author="phuong vu" w:date="2018-11-23T13:48:00Z">
                <w:pPr/>
              </w:pPrChange>
            </w:pPr>
          </w:p>
        </w:tc>
      </w:tr>
      <w:tr w:rsidR="0077093A" w14:paraId="75AA6894" w14:textId="77777777" w:rsidTr="00BF4BED">
        <w:trPr>
          <w:ins w:id="14448" w:author="phuong vu" w:date="2018-11-23T10:14:00Z"/>
        </w:trPr>
        <w:tc>
          <w:tcPr>
            <w:tcW w:w="615" w:type="dxa"/>
            <w:tcBorders>
              <w:top w:val="single" w:sz="4" w:space="0" w:color="auto"/>
              <w:left w:val="single" w:sz="4" w:space="0" w:color="auto"/>
              <w:bottom w:val="single" w:sz="4" w:space="0" w:color="auto"/>
              <w:right w:val="single" w:sz="4" w:space="0" w:color="auto"/>
            </w:tcBorders>
          </w:tcPr>
          <w:p w14:paraId="63E75348" w14:textId="77777777" w:rsidR="0077093A" w:rsidRDefault="0077093A" w:rsidP="00E6227B">
            <w:pPr>
              <w:spacing w:line="276" w:lineRule="auto"/>
              <w:rPr>
                <w:ins w:id="14449" w:author="phuong vu" w:date="2018-11-23T10:14:00Z"/>
                <w:b/>
                <w:bCs/>
                <w:lang w:val="es-ES"/>
              </w:rPr>
              <w:pPrChange w:id="14450"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3C72E3B9" w14:textId="77777777" w:rsidR="0077093A" w:rsidRDefault="0077093A" w:rsidP="00E6227B">
            <w:pPr>
              <w:spacing w:line="276" w:lineRule="auto"/>
              <w:rPr>
                <w:ins w:id="14451" w:author="phuong vu" w:date="2018-11-23T10:14:00Z"/>
                <w:lang w:val="es-ES"/>
              </w:rPr>
              <w:pPrChange w:id="14452"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1E970E05" w14:textId="77777777" w:rsidR="0077093A" w:rsidRDefault="0077093A" w:rsidP="00E6227B">
            <w:pPr>
              <w:spacing w:line="276" w:lineRule="auto"/>
              <w:rPr>
                <w:ins w:id="14453" w:author="phuong vu" w:date="2018-11-23T10:14:00Z"/>
                <w:lang w:val="es-ES"/>
              </w:rPr>
              <w:pPrChange w:id="14454"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2401992E" w14:textId="77777777" w:rsidR="0077093A" w:rsidRDefault="0077093A" w:rsidP="00E6227B">
            <w:pPr>
              <w:spacing w:line="276" w:lineRule="auto"/>
              <w:rPr>
                <w:ins w:id="14455" w:author="phuong vu" w:date="2018-11-23T10:14:00Z"/>
                <w:lang w:val="es-ES"/>
              </w:rPr>
              <w:pPrChange w:id="14456"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6C5E3880" w14:textId="77777777" w:rsidR="0077093A" w:rsidRDefault="0077093A" w:rsidP="00E6227B">
            <w:pPr>
              <w:spacing w:line="276" w:lineRule="auto"/>
              <w:rPr>
                <w:ins w:id="14457" w:author="phuong vu" w:date="2018-11-23T10:14:00Z"/>
                <w:lang w:val="es-ES"/>
              </w:rPr>
              <w:pPrChange w:id="14458" w:author="phuong vu" w:date="2018-11-23T13:48:00Z">
                <w:pPr/>
              </w:pPrChange>
            </w:pPr>
          </w:p>
        </w:tc>
      </w:tr>
    </w:tbl>
    <w:p w14:paraId="37CF2242" w14:textId="77777777" w:rsidR="0077093A" w:rsidRPr="0077093A" w:rsidRDefault="0077093A" w:rsidP="00E6227B">
      <w:pPr>
        <w:spacing w:line="276" w:lineRule="auto"/>
        <w:rPr>
          <w:ins w:id="14459" w:author="phuong vu" w:date="2018-11-23T10:02:00Z"/>
          <w:lang w:val="en-US"/>
          <w:rPrChange w:id="14460" w:author="phuong vu" w:date="2018-11-23T10:14:00Z">
            <w:rPr>
              <w:ins w:id="14461" w:author="phuong vu" w:date="2018-11-23T10:02:00Z"/>
            </w:rPr>
          </w:rPrChange>
        </w:rPr>
        <w:pPrChange w:id="14462" w:author="phuong vu" w:date="2018-11-23T13:48:00Z">
          <w:pPr>
            <w:pStyle w:val="Heading3"/>
          </w:pPr>
        </w:pPrChange>
      </w:pPr>
    </w:p>
    <w:p w14:paraId="1D9E6C81" w14:textId="257AED21" w:rsidR="00287281" w:rsidRDefault="00287281" w:rsidP="00E6227B">
      <w:pPr>
        <w:pStyle w:val="Heading3"/>
        <w:spacing w:line="276" w:lineRule="auto"/>
        <w:rPr>
          <w:ins w:id="14463" w:author="phuong vu" w:date="2018-11-23T10:14:00Z"/>
        </w:rPr>
        <w:pPrChange w:id="14464" w:author="phuong vu" w:date="2018-11-23T13:48:00Z">
          <w:pPr>
            <w:pStyle w:val="Heading3"/>
          </w:pPr>
        </w:pPrChange>
      </w:pPr>
      <w:ins w:id="14465" w:author="phuong vu" w:date="2018-11-23T10:02:00Z">
        <w:r>
          <w:t>Quản lí phân công xử lí đơn hàng</w:t>
        </w:r>
      </w:ins>
    </w:p>
    <w:p w14:paraId="128DD55E" w14:textId="77777777" w:rsidR="0077093A" w:rsidRDefault="0077093A" w:rsidP="00E6227B">
      <w:pPr>
        <w:spacing w:line="276" w:lineRule="auto"/>
        <w:rPr>
          <w:ins w:id="14466" w:author="phuong vu" w:date="2018-11-23T10:14:00Z"/>
          <w:lang w:val="en-US"/>
        </w:rPr>
        <w:pPrChange w:id="14467" w:author="phuong vu" w:date="2018-11-23T13:48:00Z">
          <w:pPr/>
        </w:pPrChange>
      </w:pPr>
      <w:ins w:id="14468" w:author="phuong vu" w:date="2018-11-23T10:14:00Z">
        <w:r>
          <w:rPr>
            <w:lang w:val="en-US"/>
          </w:rPr>
          <w:t>Mục đích</w:t>
        </w:r>
      </w:ins>
    </w:p>
    <w:p w14:paraId="663F3B68" w14:textId="77777777" w:rsidR="0077093A" w:rsidRDefault="0077093A" w:rsidP="00E6227B">
      <w:pPr>
        <w:spacing w:line="276" w:lineRule="auto"/>
        <w:rPr>
          <w:ins w:id="14469" w:author="phuong vu" w:date="2018-11-23T10:14:00Z"/>
          <w:lang w:val="en-US"/>
        </w:rPr>
        <w:pPrChange w:id="14470" w:author="phuong vu" w:date="2018-11-23T13:48:00Z">
          <w:pPr/>
        </w:pPrChange>
      </w:pPr>
      <w:ins w:id="14471" w:author="phuong vu" w:date="2018-11-23T10:14:00Z">
        <w:r>
          <w:rPr>
            <w:lang w:val="en-US"/>
          </w:rPr>
          <w:t>Tiền điều kiện</w:t>
        </w:r>
      </w:ins>
    </w:p>
    <w:p w14:paraId="22D6F0D4" w14:textId="77777777" w:rsidR="0077093A" w:rsidRDefault="0077093A" w:rsidP="00E6227B">
      <w:pPr>
        <w:spacing w:line="276" w:lineRule="auto"/>
        <w:rPr>
          <w:ins w:id="14472" w:author="phuong vu" w:date="2018-11-23T10:14:00Z"/>
          <w:lang w:val="en-US"/>
        </w:rPr>
        <w:pPrChange w:id="14473" w:author="phuong vu" w:date="2018-11-23T13:48:00Z">
          <w:pPr/>
        </w:pPrChange>
      </w:pPr>
      <w:ins w:id="14474" w:author="phuong vu" w:date="2018-11-23T10:14:00Z">
        <w:r>
          <w:rPr>
            <w:lang w:val="en-US"/>
          </w:rPr>
          <w:t>Mô tả</w:t>
        </w:r>
      </w:ins>
    </w:p>
    <w:p w14:paraId="2AE1CC02" w14:textId="77777777" w:rsidR="0077093A" w:rsidRDefault="0077093A" w:rsidP="00E6227B">
      <w:pPr>
        <w:spacing w:line="276" w:lineRule="auto"/>
        <w:rPr>
          <w:ins w:id="14475" w:author="phuong vu" w:date="2018-11-23T10:14:00Z"/>
          <w:lang w:val="en-US"/>
        </w:rPr>
        <w:pPrChange w:id="14476" w:author="phuong vu" w:date="2018-11-23T13:48:00Z">
          <w:pPr/>
        </w:pPrChange>
      </w:pPr>
      <w:ins w:id="14477" w:author="phuong vu" w:date="2018-11-23T10:14:00Z">
        <w:r>
          <w:rPr>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91"/>
        <w:gridCol w:w="1978"/>
        <w:gridCol w:w="1736"/>
        <w:gridCol w:w="1764"/>
      </w:tblGrid>
      <w:tr w:rsidR="0077093A" w14:paraId="6731798B" w14:textId="77777777" w:rsidTr="00BF4BED">
        <w:trPr>
          <w:ins w:id="14478" w:author="phuong vu" w:date="2018-11-23T10:14:00Z"/>
        </w:trPr>
        <w:tc>
          <w:tcPr>
            <w:tcW w:w="615" w:type="dxa"/>
            <w:tcBorders>
              <w:top w:val="single" w:sz="4" w:space="0" w:color="auto"/>
              <w:left w:val="single" w:sz="4" w:space="0" w:color="auto"/>
              <w:bottom w:val="single" w:sz="4" w:space="0" w:color="auto"/>
              <w:right w:val="single" w:sz="4" w:space="0" w:color="auto"/>
            </w:tcBorders>
            <w:vAlign w:val="center"/>
            <w:hideMark/>
          </w:tcPr>
          <w:p w14:paraId="335C3E25" w14:textId="77777777" w:rsidR="0077093A" w:rsidRDefault="0077093A" w:rsidP="00E6227B">
            <w:pPr>
              <w:spacing w:line="276" w:lineRule="auto"/>
              <w:jc w:val="center"/>
              <w:rPr>
                <w:ins w:id="14479" w:author="phuong vu" w:date="2018-11-23T10:14:00Z"/>
                <w:rFonts w:ascii="Times New Roman" w:hAnsi="Times New Roman" w:cs="Times New Roman"/>
                <w:b/>
                <w:bCs/>
                <w:lang w:val="es-ES"/>
              </w:rPr>
              <w:pPrChange w:id="14480" w:author="phuong vu" w:date="2018-11-23T13:48:00Z">
                <w:pPr>
                  <w:jc w:val="center"/>
                </w:pPr>
              </w:pPrChange>
            </w:pPr>
            <w:ins w:id="14481" w:author="phuong vu" w:date="2018-11-23T10:14:00Z">
              <w:r>
                <w:rPr>
                  <w:b/>
                  <w:bCs/>
                  <w:lang w:val="es-ES"/>
                </w:rPr>
                <w:t>STT</w:t>
              </w:r>
            </w:ins>
          </w:p>
        </w:tc>
        <w:tc>
          <w:tcPr>
            <w:tcW w:w="2835" w:type="dxa"/>
            <w:tcBorders>
              <w:top w:val="single" w:sz="4" w:space="0" w:color="auto"/>
              <w:left w:val="single" w:sz="4" w:space="0" w:color="auto"/>
              <w:bottom w:val="single" w:sz="4" w:space="0" w:color="auto"/>
              <w:right w:val="single" w:sz="4" w:space="0" w:color="auto"/>
            </w:tcBorders>
            <w:vAlign w:val="center"/>
            <w:hideMark/>
          </w:tcPr>
          <w:p w14:paraId="74C8EDFA" w14:textId="77777777" w:rsidR="0077093A" w:rsidRDefault="0077093A" w:rsidP="00E6227B">
            <w:pPr>
              <w:spacing w:line="276" w:lineRule="auto"/>
              <w:jc w:val="center"/>
              <w:rPr>
                <w:ins w:id="14482" w:author="phuong vu" w:date="2018-11-23T10:14:00Z"/>
                <w:b/>
                <w:bCs/>
                <w:lang w:val="es-ES"/>
              </w:rPr>
              <w:pPrChange w:id="14483" w:author="phuong vu" w:date="2018-11-23T13:48:00Z">
                <w:pPr>
                  <w:jc w:val="center"/>
                </w:pPr>
              </w:pPrChange>
            </w:pPr>
            <w:ins w:id="14484" w:author="phuong vu" w:date="2018-11-23T10:14:00Z">
              <w:r>
                <w:rPr>
                  <w:b/>
                  <w:bCs/>
                  <w:lang w:val="es-ES"/>
                </w:rPr>
                <w:t>Mô tả dữ liệu kiểm thử</w:t>
              </w:r>
            </w:ins>
          </w:p>
        </w:tc>
        <w:tc>
          <w:tcPr>
            <w:tcW w:w="2130" w:type="dxa"/>
            <w:tcBorders>
              <w:top w:val="single" w:sz="4" w:space="0" w:color="auto"/>
              <w:left w:val="single" w:sz="4" w:space="0" w:color="auto"/>
              <w:bottom w:val="single" w:sz="4" w:space="0" w:color="auto"/>
              <w:right w:val="single" w:sz="4" w:space="0" w:color="auto"/>
            </w:tcBorders>
            <w:vAlign w:val="center"/>
            <w:hideMark/>
          </w:tcPr>
          <w:p w14:paraId="5B5E762C" w14:textId="77777777" w:rsidR="0077093A" w:rsidRDefault="0077093A" w:rsidP="00E6227B">
            <w:pPr>
              <w:spacing w:line="276" w:lineRule="auto"/>
              <w:jc w:val="center"/>
              <w:rPr>
                <w:ins w:id="14485" w:author="phuong vu" w:date="2018-11-23T10:14:00Z"/>
                <w:b/>
                <w:bCs/>
                <w:lang w:val="es-ES"/>
              </w:rPr>
              <w:pPrChange w:id="14486" w:author="phuong vu" w:date="2018-11-23T13:48:00Z">
                <w:pPr>
                  <w:jc w:val="center"/>
                </w:pPr>
              </w:pPrChange>
            </w:pPr>
            <w:ins w:id="14487" w:author="phuong vu" w:date="2018-11-23T10:14:00Z">
              <w:r>
                <w:rPr>
                  <w:b/>
                  <w:bCs/>
                  <w:lang w:val="es-ES"/>
                </w:rPr>
                <w:t>Kết quả mong đợi</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51E8549E" w14:textId="77777777" w:rsidR="0077093A" w:rsidRDefault="0077093A" w:rsidP="00E6227B">
            <w:pPr>
              <w:spacing w:line="276" w:lineRule="auto"/>
              <w:jc w:val="center"/>
              <w:rPr>
                <w:ins w:id="14488" w:author="phuong vu" w:date="2018-11-23T10:14:00Z"/>
                <w:b/>
                <w:bCs/>
                <w:lang w:val="es-ES"/>
              </w:rPr>
              <w:pPrChange w:id="14489" w:author="phuong vu" w:date="2018-11-23T13:48:00Z">
                <w:pPr>
                  <w:jc w:val="center"/>
                </w:pPr>
              </w:pPrChange>
            </w:pPr>
            <w:ins w:id="14490" w:author="phuong vu" w:date="2018-11-23T10:14:00Z">
              <w:r>
                <w:rPr>
                  <w:b/>
                  <w:bCs/>
                  <w:lang w:val="es-ES"/>
                </w:rPr>
                <w:t>Kết quả thực tế</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59031B0C" w14:textId="77777777" w:rsidR="0077093A" w:rsidRDefault="0077093A" w:rsidP="00E6227B">
            <w:pPr>
              <w:spacing w:line="276" w:lineRule="auto"/>
              <w:jc w:val="center"/>
              <w:rPr>
                <w:ins w:id="14491" w:author="phuong vu" w:date="2018-11-23T10:14:00Z"/>
                <w:b/>
                <w:bCs/>
                <w:lang w:val="es-ES"/>
              </w:rPr>
              <w:pPrChange w:id="14492" w:author="phuong vu" w:date="2018-11-23T13:48:00Z">
                <w:pPr>
                  <w:jc w:val="center"/>
                </w:pPr>
              </w:pPrChange>
            </w:pPr>
            <w:ins w:id="14493" w:author="phuong vu" w:date="2018-11-23T10:14:00Z">
              <w:r>
                <w:rPr>
                  <w:b/>
                  <w:bCs/>
                  <w:lang w:val="es-ES"/>
                </w:rPr>
                <w:t>Thành công/ Thât bại</w:t>
              </w:r>
            </w:ins>
          </w:p>
        </w:tc>
      </w:tr>
      <w:tr w:rsidR="0077093A" w14:paraId="5C5FC363" w14:textId="77777777" w:rsidTr="00BF4BED">
        <w:trPr>
          <w:ins w:id="14494" w:author="phuong vu" w:date="2018-11-23T10:14:00Z"/>
        </w:trPr>
        <w:tc>
          <w:tcPr>
            <w:tcW w:w="615" w:type="dxa"/>
            <w:tcBorders>
              <w:top w:val="single" w:sz="4" w:space="0" w:color="auto"/>
              <w:left w:val="single" w:sz="4" w:space="0" w:color="auto"/>
              <w:bottom w:val="single" w:sz="4" w:space="0" w:color="auto"/>
              <w:right w:val="single" w:sz="4" w:space="0" w:color="auto"/>
            </w:tcBorders>
          </w:tcPr>
          <w:p w14:paraId="7010AFB2" w14:textId="77777777" w:rsidR="0077093A" w:rsidRDefault="0077093A" w:rsidP="00E6227B">
            <w:pPr>
              <w:spacing w:line="276" w:lineRule="auto"/>
              <w:rPr>
                <w:ins w:id="14495" w:author="phuong vu" w:date="2018-11-23T10:14:00Z"/>
                <w:b/>
                <w:bCs/>
                <w:lang w:val="es-ES"/>
              </w:rPr>
              <w:pPrChange w:id="14496"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4B313693" w14:textId="77777777" w:rsidR="0077093A" w:rsidRDefault="0077093A" w:rsidP="00E6227B">
            <w:pPr>
              <w:spacing w:line="276" w:lineRule="auto"/>
              <w:rPr>
                <w:ins w:id="14497" w:author="phuong vu" w:date="2018-11-23T10:14:00Z"/>
                <w:lang w:val="es-ES"/>
              </w:rPr>
              <w:pPrChange w:id="14498"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3A07896F" w14:textId="77777777" w:rsidR="0077093A" w:rsidRDefault="0077093A" w:rsidP="00E6227B">
            <w:pPr>
              <w:spacing w:line="276" w:lineRule="auto"/>
              <w:rPr>
                <w:ins w:id="14499" w:author="phuong vu" w:date="2018-11-23T10:14:00Z"/>
                <w:lang w:val="es-ES"/>
              </w:rPr>
              <w:pPrChange w:id="14500"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4E302D9B" w14:textId="77777777" w:rsidR="0077093A" w:rsidRDefault="0077093A" w:rsidP="00E6227B">
            <w:pPr>
              <w:spacing w:line="276" w:lineRule="auto"/>
              <w:rPr>
                <w:ins w:id="14501" w:author="phuong vu" w:date="2018-11-23T10:14:00Z"/>
                <w:lang w:val="es-ES"/>
              </w:rPr>
              <w:pPrChange w:id="14502"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29527BAF" w14:textId="77777777" w:rsidR="0077093A" w:rsidRDefault="0077093A" w:rsidP="00E6227B">
            <w:pPr>
              <w:spacing w:line="276" w:lineRule="auto"/>
              <w:rPr>
                <w:ins w:id="14503" w:author="phuong vu" w:date="2018-11-23T10:14:00Z"/>
                <w:lang w:val="es-ES"/>
              </w:rPr>
              <w:pPrChange w:id="14504" w:author="phuong vu" w:date="2018-11-23T13:48:00Z">
                <w:pPr/>
              </w:pPrChange>
            </w:pPr>
          </w:p>
        </w:tc>
      </w:tr>
      <w:tr w:rsidR="0077093A" w14:paraId="3842E69B" w14:textId="77777777" w:rsidTr="00BF4BED">
        <w:trPr>
          <w:ins w:id="14505" w:author="phuong vu" w:date="2018-11-23T10:14:00Z"/>
        </w:trPr>
        <w:tc>
          <w:tcPr>
            <w:tcW w:w="615" w:type="dxa"/>
            <w:tcBorders>
              <w:top w:val="single" w:sz="4" w:space="0" w:color="auto"/>
              <w:left w:val="single" w:sz="4" w:space="0" w:color="auto"/>
              <w:bottom w:val="single" w:sz="4" w:space="0" w:color="auto"/>
              <w:right w:val="single" w:sz="4" w:space="0" w:color="auto"/>
            </w:tcBorders>
          </w:tcPr>
          <w:p w14:paraId="60D78C7F" w14:textId="77777777" w:rsidR="0077093A" w:rsidRDefault="0077093A" w:rsidP="00E6227B">
            <w:pPr>
              <w:spacing w:line="276" w:lineRule="auto"/>
              <w:rPr>
                <w:ins w:id="14506" w:author="phuong vu" w:date="2018-11-23T10:14:00Z"/>
                <w:b/>
                <w:bCs/>
                <w:lang w:val="es-ES"/>
              </w:rPr>
              <w:pPrChange w:id="14507"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4835D4AE" w14:textId="77777777" w:rsidR="0077093A" w:rsidRDefault="0077093A" w:rsidP="00E6227B">
            <w:pPr>
              <w:spacing w:line="276" w:lineRule="auto"/>
              <w:rPr>
                <w:ins w:id="14508" w:author="phuong vu" w:date="2018-11-23T10:14:00Z"/>
                <w:lang w:val="es-ES"/>
              </w:rPr>
              <w:pPrChange w:id="14509"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542CEA4E" w14:textId="77777777" w:rsidR="0077093A" w:rsidRDefault="0077093A" w:rsidP="00E6227B">
            <w:pPr>
              <w:spacing w:line="276" w:lineRule="auto"/>
              <w:rPr>
                <w:ins w:id="14510" w:author="phuong vu" w:date="2018-11-23T10:14:00Z"/>
                <w:lang w:val="es-ES"/>
              </w:rPr>
              <w:pPrChange w:id="14511"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5A259D08" w14:textId="77777777" w:rsidR="0077093A" w:rsidRDefault="0077093A" w:rsidP="00E6227B">
            <w:pPr>
              <w:spacing w:line="276" w:lineRule="auto"/>
              <w:rPr>
                <w:ins w:id="14512" w:author="phuong vu" w:date="2018-11-23T10:14:00Z"/>
                <w:lang w:val="es-ES"/>
              </w:rPr>
              <w:pPrChange w:id="1451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70062EEB" w14:textId="77777777" w:rsidR="0077093A" w:rsidRDefault="0077093A" w:rsidP="00E6227B">
            <w:pPr>
              <w:spacing w:line="276" w:lineRule="auto"/>
              <w:rPr>
                <w:ins w:id="14514" w:author="phuong vu" w:date="2018-11-23T10:14:00Z"/>
                <w:lang w:val="es-ES"/>
              </w:rPr>
              <w:pPrChange w:id="14515" w:author="phuong vu" w:date="2018-11-23T13:48:00Z">
                <w:pPr/>
              </w:pPrChange>
            </w:pPr>
          </w:p>
        </w:tc>
      </w:tr>
      <w:tr w:rsidR="0077093A" w14:paraId="6BE46D58" w14:textId="77777777" w:rsidTr="00BF4BED">
        <w:trPr>
          <w:ins w:id="14516" w:author="phuong vu" w:date="2018-11-23T10:14:00Z"/>
        </w:trPr>
        <w:tc>
          <w:tcPr>
            <w:tcW w:w="615" w:type="dxa"/>
            <w:tcBorders>
              <w:top w:val="single" w:sz="4" w:space="0" w:color="auto"/>
              <w:left w:val="single" w:sz="4" w:space="0" w:color="auto"/>
              <w:bottom w:val="single" w:sz="4" w:space="0" w:color="auto"/>
              <w:right w:val="single" w:sz="4" w:space="0" w:color="auto"/>
            </w:tcBorders>
          </w:tcPr>
          <w:p w14:paraId="79959E40" w14:textId="77777777" w:rsidR="0077093A" w:rsidRDefault="0077093A" w:rsidP="00E6227B">
            <w:pPr>
              <w:spacing w:line="276" w:lineRule="auto"/>
              <w:rPr>
                <w:ins w:id="14517" w:author="phuong vu" w:date="2018-11-23T10:14:00Z"/>
                <w:b/>
                <w:bCs/>
                <w:lang w:val="es-ES"/>
              </w:rPr>
              <w:pPrChange w:id="14518"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7BE4E433" w14:textId="77777777" w:rsidR="0077093A" w:rsidRDefault="0077093A" w:rsidP="00E6227B">
            <w:pPr>
              <w:spacing w:line="276" w:lineRule="auto"/>
              <w:rPr>
                <w:ins w:id="14519" w:author="phuong vu" w:date="2018-11-23T10:14:00Z"/>
                <w:lang w:val="es-ES"/>
              </w:rPr>
              <w:pPrChange w:id="14520"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1713688C" w14:textId="77777777" w:rsidR="0077093A" w:rsidRDefault="0077093A" w:rsidP="00E6227B">
            <w:pPr>
              <w:spacing w:line="276" w:lineRule="auto"/>
              <w:rPr>
                <w:ins w:id="14521" w:author="phuong vu" w:date="2018-11-23T10:14:00Z"/>
                <w:lang w:val="es-ES"/>
              </w:rPr>
              <w:pPrChange w:id="14522"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5E9E8B9D" w14:textId="77777777" w:rsidR="0077093A" w:rsidRDefault="0077093A" w:rsidP="00E6227B">
            <w:pPr>
              <w:spacing w:line="276" w:lineRule="auto"/>
              <w:rPr>
                <w:ins w:id="14523" w:author="phuong vu" w:date="2018-11-23T10:14:00Z"/>
                <w:lang w:val="es-ES"/>
              </w:rPr>
              <w:pPrChange w:id="14524"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035EEE31" w14:textId="77777777" w:rsidR="0077093A" w:rsidRDefault="0077093A" w:rsidP="00E6227B">
            <w:pPr>
              <w:spacing w:line="276" w:lineRule="auto"/>
              <w:rPr>
                <w:ins w:id="14525" w:author="phuong vu" w:date="2018-11-23T10:14:00Z"/>
                <w:lang w:val="en-US"/>
              </w:rPr>
              <w:pPrChange w:id="14526" w:author="phuong vu" w:date="2018-11-23T13:48:00Z">
                <w:pPr/>
              </w:pPrChange>
            </w:pPr>
          </w:p>
        </w:tc>
      </w:tr>
      <w:tr w:rsidR="0077093A" w14:paraId="3A3E3B0C" w14:textId="77777777" w:rsidTr="00BF4BED">
        <w:trPr>
          <w:ins w:id="14527" w:author="phuong vu" w:date="2018-11-23T10:14:00Z"/>
        </w:trPr>
        <w:tc>
          <w:tcPr>
            <w:tcW w:w="615" w:type="dxa"/>
            <w:tcBorders>
              <w:top w:val="single" w:sz="4" w:space="0" w:color="auto"/>
              <w:left w:val="single" w:sz="4" w:space="0" w:color="auto"/>
              <w:bottom w:val="single" w:sz="4" w:space="0" w:color="auto"/>
              <w:right w:val="single" w:sz="4" w:space="0" w:color="auto"/>
            </w:tcBorders>
          </w:tcPr>
          <w:p w14:paraId="3543B4DE" w14:textId="77777777" w:rsidR="0077093A" w:rsidRDefault="0077093A" w:rsidP="00E6227B">
            <w:pPr>
              <w:spacing w:line="276" w:lineRule="auto"/>
              <w:rPr>
                <w:ins w:id="14528" w:author="phuong vu" w:date="2018-11-23T10:14:00Z"/>
                <w:b/>
                <w:bCs/>
                <w:lang w:val="es-ES"/>
              </w:rPr>
              <w:pPrChange w:id="14529"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017E71B5" w14:textId="77777777" w:rsidR="0077093A" w:rsidRDefault="0077093A" w:rsidP="00E6227B">
            <w:pPr>
              <w:spacing w:line="276" w:lineRule="auto"/>
              <w:rPr>
                <w:ins w:id="14530" w:author="phuong vu" w:date="2018-11-23T10:14:00Z"/>
                <w:lang w:val="es-ES"/>
              </w:rPr>
              <w:pPrChange w:id="14531"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6ADCE40C" w14:textId="77777777" w:rsidR="0077093A" w:rsidRDefault="0077093A" w:rsidP="00E6227B">
            <w:pPr>
              <w:spacing w:line="276" w:lineRule="auto"/>
              <w:rPr>
                <w:ins w:id="14532" w:author="phuong vu" w:date="2018-11-23T10:14:00Z"/>
                <w:lang w:val="es-ES"/>
              </w:rPr>
              <w:pPrChange w:id="1453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725A283" w14:textId="77777777" w:rsidR="0077093A" w:rsidRDefault="0077093A" w:rsidP="00E6227B">
            <w:pPr>
              <w:spacing w:line="276" w:lineRule="auto"/>
              <w:rPr>
                <w:ins w:id="14534" w:author="phuong vu" w:date="2018-11-23T10:14:00Z"/>
                <w:lang w:val="es-ES"/>
              </w:rPr>
              <w:pPrChange w:id="14535"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9D84E3D" w14:textId="77777777" w:rsidR="0077093A" w:rsidRDefault="0077093A" w:rsidP="00E6227B">
            <w:pPr>
              <w:spacing w:line="276" w:lineRule="auto"/>
              <w:rPr>
                <w:ins w:id="14536" w:author="phuong vu" w:date="2018-11-23T10:14:00Z"/>
                <w:lang w:val="es-ES"/>
              </w:rPr>
              <w:pPrChange w:id="14537" w:author="phuong vu" w:date="2018-11-23T13:48:00Z">
                <w:pPr/>
              </w:pPrChange>
            </w:pPr>
          </w:p>
        </w:tc>
      </w:tr>
      <w:tr w:rsidR="0077093A" w14:paraId="72409214" w14:textId="77777777" w:rsidTr="00BF4BED">
        <w:trPr>
          <w:ins w:id="14538" w:author="phuong vu" w:date="2018-11-23T10:14:00Z"/>
        </w:trPr>
        <w:tc>
          <w:tcPr>
            <w:tcW w:w="615" w:type="dxa"/>
            <w:tcBorders>
              <w:top w:val="single" w:sz="4" w:space="0" w:color="auto"/>
              <w:left w:val="single" w:sz="4" w:space="0" w:color="auto"/>
              <w:bottom w:val="single" w:sz="4" w:space="0" w:color="auto"/>
              <w:right w:val="single" w:sz="4" w:space="0" w:color="auto"/>
            </w:tcBorders>
          </w:tcPr>
          <w:p w14:paraId="006C20BE" w14:textId="77777777" w:rsidR="0077093A" w:rsidRDefault="0077093A" w:rsidP="00E6227B">
            <w:pPr>
              <w:spacing w:line="276" w:lineRule="auto"/>
              <w:rPr>
                <w:ins w:id="14539" w:author="phuong vu" w:date="2018-11-23T10:14:00Z"/>
                <w:b/>
                <w:bCs/>
                <w:lang w:val="es-ES"/>
              </w:rPr>
              <w:pPrChange w:id="14540"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4F30C348" w14:textId="77777777" w:rsidR="0077093A" w:rsidRDefault="0077093A" w:rsidP="00E6227B">
            <w:pPr>
              <w:spacing w:line="276" w:lineRule="auto"/>
              <w:rPr>
                <w:ins w:id="14541" w:author="phuong vu" w:date="2018-11-23T10:14:00Z"/>
                <w:lang w:val="es-ES"/>
              </w:rPr>
              <w:pPrChange w:id="14542"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1CC08C15" w14:textId="77777777" w:rsidR="0077093A" w:rsidRDefault="0077093A" w:rsidP="00E6227B">
            <w:pPr>
              <w:spacing w:line="276" w:lineRule="auto"/>
              <w:rPr>
                <w:ins w:id="14543" w:author="phuong vu" w:date="2018-11-23T10:14:00Z"/>
                <w:lang w:val="es-ES"/>
              </w:rPr>
              <w:pPrChange w:id="14544"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21CAC84A" w14:textId="77777777" w:rsidR="0077093A" w:rsidRDefault="0077093A" w:rsidP="00E6227B">
            <w:pPr>
              <w:spacing w:line="276" w:lineRule="auto"/>
              <w:rPr>
                <w:ins w:id="14545" w:author="phuong vu" w:date="2018-11-23T10:14:00Z"/>
                <w:lang w:val="es-ES"/>
              </w:rPr>
              <w:pPrChange w:id="14546"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7B727D5F" w14:textId="77777777" w:rsidR="0077093A" w:rsidRDefault="0077093A" w:rsidP="00E6227B">
            <w:pPr>
              <w:spacing w:line="276" w:lineRule="auto"/>
              <w:rPr>
                <w:ins w:id="14547" w:author="phuong vu" w:date="2018-11-23T10:14:00Z"/>
                <w:lang w:val="es-ES"/>
              </w:rPr>
              <w:pPrChange w:id="14548" w:author="phuong vu" w:date="2018-11-23T13:48:00Z">
                <w:pPr/>
              </w:pPrChange>
            </w:pPr>
          </w:p>
        </w:tc>
      </w:tr>
    </w:tbl>
    <w:p w14:paraId="77E7CC19" w14:textId="77777777" w:rsidR="0077093A" w:rsidRPr="0077093A" w:rsidRDefault="0077093A" w:rsidP="00E6227B">
      <w:pPr>
        <w:spacing w:line="276" w:lineRule="auto"/>
        <w:rPr>
          <w:ins w:id="14549" w:author="phuong vu" w:date="2018-11-23T10:02:00Z"/>
          <w:lang w:val="en-US"/>
          <w:rPrChange w:id="14550" w:author="phuong vu" w:date="2018-11-23T10:14:00Z">
            <w:rPr>
              <w:ins w:id="14551" w:author="phuong vu" w:date="2018-11-23T10:02:00Z"/>
            </w:rPr>
          </w:rPrChange>
        </w:rPr>
        <w:pPrChange w:id="14552" w:author="phuong vu" w:date="2018-11-23T13:48:00Z">
          <w:pPr>
            <w:pStyle w:val="Heading3"/>
          </w:pPr>
        </w:pPrChange>
      </w:pPr>
    </w:p>
    <w:p w14:paraId="0FC8B64C" w14:textId="3231111D" w:rsidR="00287281" w:rsidRDefault="00287281" w:rsidP="00E6227B">
      <w:pPr>
        <w:pStyle w:val="Heading3"/>
        <w:spacing w:line="276" w:lineRule="auto"/>
        <w:rPr>
          <w:ins w:id="14553" w:author="phuong vu" w:date="2018-11-23T10:15:00Z"/>
        </w:rPr>
        <w:pPrChange w:id="14554" w:author="phuong vu" w:date="2018-11-23T13:48:00Z">
          <w:pPr>
            <w:pStyle w:val="Heading3"/>
          </w:pPr>
        </w:pPrChange>
      </w:pPr>
      <w:ins w:id="14555" w:author="phuong vu" w:date="2018-11-23T10:02:00Z">
        <w:r>
          <w:t>Tạo đơn hàng</w:t>
        </w:r>
      </w:ins>
    </w:p>
    <w:p w14:paraId="4AEBA4D0" w14:textId="77777777" w:rsidR="0077093A" w:rsidRDefault="0077093A" w:rsidP="00E6227B">
      <w:pPr>
        <w:spacing w:line="276" w:lineRule="auto"/>
        <w:rPr>
          <w:ins w:id="14556" w:author="phuong vu" w:date="2018-11-23T10:15:00Z"/>
          <w:lang w:val="en-US"/>
        </w:rPr>
        <w:pPrChange w:id="14557" w:author="phuong vu" w:date="2018-11-23T13:48:00Z">
          <w:pPr/>
        </w:pPrChange>
      </w:pPr>
      <w:ins w:id="14558" w:author="phuong vu" w:date="2018-11-23T10:15:00Z">
        <w:r>
          <w:rPr>
            <w:lang w:val="en-US"/>
          </w:rPr>
          <w:t>Mục đích</w:t>
        </w:r>
      </w:ins>
    </w:p>
    <w:p w14:paraId="4D1E8984" w14:textId="77777777" w:rsidR="0077093A" w:rsidRDefault="0077093A" w:rsidP="00E6227B">
      <w:pPr>
        <w:spacing w:line="276" w:lineRule="auto"/>
        <w:rPr>
          <w:ins w:id="14559" w:author="phuong vu" w:date="2018-11-23T10:15:00Z"/>
          <w:lang w:val="en-US"/>
        </w:rPr>
        <w:pPrChange w:id="14560" w:author="phuong vu" w:date="2018-11-23T13:48:00Z">
          <w:pPr/>
        </w:pPrChange>
      </w:pPr>
      <w:ins w:id="14561" w:author="phuong vu" w:date="2018-11-23T10:15:00Z">
        <w:r>
          <w:rPr>
            <w:lang w:val="en-US"/>
          </w:rPr>
          <w:t>Tiền điều kiện</w:t>
        </w:r>
      </w:ins>
    </w:p>
    <w:p w14:paraId="278E7182" w14:textId="77777777" w:rsidR="0077093A" w:rsidRDefault="0077093A" w:rsidP="00E6227B">
      <w:pPr>
        <w:spacing w:line="276" w:lineRule="auto"/>
        <w:rPr>
          <w:ins w:id="14562" w:author="phuong vu" w:date="2018-11-23T10:15:00Z"/>
          <w:lang w:val="en-US"/>
        </w:rPr>
        <w:pPrChange w:id="14563" w:author="phuong vu" w:date="2018-11-23T13:48:00Z">
          <w:pPr/>
        </w:pPrChange>
      </w:pPr>
      <w:ins w:id="14564" w:author="phuong vu" w:date="2018-11-23T10:15:00Z">
        <w:r>
          <w:rPr>
            <w:lang w:val="en-US"/>
          </w:rPr>
          <w:lastRenderedPageBreak/>
          <w:t>Mô tả</w:t>
        </w:r>
      </w:ins>
    </w:p>
    <w:p w14:paraId="1EA558ED" w14:textId="77777777" w:rsidR="0077093A" w:rsidRDefault="0077093A" w:rsidP="00E6227B">
      <w:pPr>
        <w:spacing w:line="276" w:lineRule="auto"/>
        <w:rPr>
          <w:ins w:id="14565" w:author="phuong vu" w:date="2018-11-23T10:15:00Z"/>
          <w:lang w:val="en-US"/>
        </w:rPr>
        <w:pPrChange w:id="14566" w:author="phuong vu" w:date="2018-11-23T13:48:00Z">
          <w:pPr/>
        </w:pPrChange>
      </w:pPr>
      <w:ins w:id="14567" w:author="phuong vu" w:date="2018-11-23T10:15:00Z">
        <w:r>
          <w:rPr>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91"/>
        <w:gridCol w:w="1978"/>
        <w:gridCol w:w="1736"/>
        <w:gridCol w:w="1764"/>
      </w:tblGrid>
      <w:tr w:rsidR="0077093A" w14:paraId="3D25ACD8" w14:textId="77777777" w:rsidTr="00BF4BED">
        <w:trPr>
          <w:ins w:id="14568" w:author="phuong vu" w:date="2018-11-23T10:15:00Z"/>
        </w:trPr>
        <w:tc>
          <w:tcPr>
            <w:tcW w:w="615" w:type="dxa"/>
            <w:tcBorders>
              <w:top w:val="single" w:sz="4" w:space="0" w:color="auto"/>
              <w:left w:val="single" w:sz="4" w:space="0" w:color="auto"/>
              <w:bottom w:val="single" w:sz="4" w:space="0" w:color="auto"/>
              <w:right w:val="single" w:sz="4" w:space="0" w:color="auto"/>
            </w:tcBorders>
            <w:vAlign w:val="center"/>
            <w:hideMark/>
          </w:tcPr>
          <w:p w14:paraId="485147A0" w14:textId="77777777" w:rsidR="0077093A" w:rsidRDefault="0077093A" w:rsidP="00E6227B">
            <w:pPr>
              <w:spacing w:line="276" w:lineRule="auto"/>
              <w:jc w:val="center"/>
              <w:rPr>
                <w:ins w:id="14569" w:author="phuong vu" w:date="2018-11-23T10:15:00Z"/>
                <w:rFonts w:ascii="Times New Roman" w:hAnsi="Times New Roman" w:cs="Times New Roman"/>
                <w:b/>
                <w:bCs/>
                <w:lang w:val="es-ES"/>
              </w:rPr>
              <w:pPrChange w:id="14570" w:author="phuong vu" w:date="2018-11-23T13:48:00Z">
                <w:pPr>
                  <w:jc w:val="center"/>
                </w:pPr>
              </w:pPrChange>
            </w:pPr>
            <w:ins w:id="14571" w:author="phuong vu" w:date="2018-11-23T10:15:00Z">
              <w:r>
                <w:rPr>
                  <w:b/>
                  <w:bCs/>
                  <w:lang w:val="es-ES"/>
                </w:rPr>
                <w:t>STT</w:t>
              </w:r>
            </w:ins>
          </w:p>
        </w:tc>
        <w:tc>
          <w:tcPr>
            <w:tcW w:w="2835" w:type="dxa"/>
            <w:tcBorders>
              <w:top w:val="single" w:sz="4" w:space="0" w:color="auto"/>
              <w:left w:val="single" w:sz="4" w:space="0" w:color="auto"/>
              <w:bottom w:val="single" w:sz="4" w:space="0" w:color="auto"/>
              <w:right w:val="single" w:sz="4" w:space="0" w:color="auto"/>
            </w:tcBorders>
            <w:vAlign w:val="center"/>
            <w:hideMark/>
          </w:tcPr>
          <w:p w14:paraId="7135A28F" w14:textId="77777777" w:rsidR="0077093A" w:rsidRDefault="0077093A" w:rsidP="00E6227B">
            <w:pPr>
              <w:spacing w:line="276" w:lineRule="auto"/>
              <w:jc w:val="center"/>
              <w:rPr>
                <w:ins w:id="14572" w:author="phuong vu" w:date="2018-11-23T10:15:00Z"/>
                <w:b/>
                <w:bCs/>
                <w:lang w:val="es-ES"/>
              </w:rPr>
              <w:pPrChange w:id="14573" w:author="phuong vu" w:date="2018-11-23T13:48:00Z">
                <w:pPr>
                  <w:jc w:val="center"/>
                </w:pPr>
              </w:pPrChange>
            </w:pPr>
            <w:ins w:id="14574" w:author="phuong vu" w:date="2018-11-23T10:15:00Z">
              <w:r>
                <w:rPr>
                  <w:b/>
                  <w:bCs/>
                  <w:lang w:val="es-ES"/>
                </w:rPr>
                <w:t>Mô tả dữ liệu kiểm thử</w:t>
              </w:r>
            </w:ins>
          </w:p>
        </w:tc>
        <w:tc>
          <w:tcPr>
            <w:tcW w:w="2130" w:type="dxa"/>
            <w:tcBorders>
              <w:top w:val="single" w:sz="4" w:space="0" w:color="auto"/>
              <w:left w:val="single" w:sz="4" w:space="0" w:color="auto"/>
              <w:bottom w:val="single" w:sz="4" w:space="0" w:color="auto"/>
              <w:right w:val="single" w:sz="4" w:space="0" w:color="auto"/>
            </w:tcBorders>
            <w:vAlign w:val="center"/>
            <w:hideMark/>
          </w:tcPr>
          <w:p w14:paraId="31AA3532" w14:textId="77777777" w:rsidR="0077093A" w:rsidRDefault="0077093A" w:rsidP="00E6227B">
            <w:pPr>
              <w:spacing w:line="276" w:lineRule="auto"/>
              <w:jc w:val="center"/>
              <w:rPr>
                <w:ins w:id="14575" w:author="phuong vu" w:date="2018-11-23T10:15:00Z"/>
                <w:b/>
                <w:bCs/>
                <w:lang w:val="es-ES"/>
              </w:rPr>
              <w:pPrChange w:id="14576" w:author="phuong vu" w:date="2018-11-23T13:48:00Z">
                <w:pPr>
                  <w:jc w:val="center"/>
                </w:pPr>
              </w:pPrChange>
            </w:pPr>
            <w:ins w:id="14577" w:author="phuong vu" w:date="2018-11-23T10:15:00Z">
              <w:r>
                <w:rPr>
                  <w:b/>
                  <w:bCs/>
                  <w:lang w:val="es-ES"/>
                </w:rPr>
                <w:t>Kết quả mong đợi</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69C792B5" w14:textId="77777777" w:rsidR="0077093A" w:rsidRDefault="0077093A" w:rsidP="00E6227B">
            <w:pPr>
              <w:spacing w:line="276" w:lineRule="auto"/>
              <w:jc w:val="center"/>
              <w:rPr>
                <w:ins w:id="14578" w:author="phuong vu" w:date="2018-11-23T10:15:00Z"/>
                <w:b/>
                <w:bCs/>
                <w:lang w:val="es-ES"/>
              </w:rPr>
              <w:pPrChange w:id="14579" w:author="phuong vu" w:date="2018-11-23T13:48:00Z">
                <w:pPr>
                  <w:jc w:val="center"/>
                </w:pPr>
              </w:pPrChange>
            </w:pPr>
            <w:ins w:id="14580" w:author="phuong vu" w:date="2018-11-23T10:15:00Z">
              <w:r>
                <w:rPr>
                  <w:b/>
                  <w:bCs/>
                  <w:lang w:val="es-ES"/>
                </w:rPr>
                <w:t>Kết quả thực tế</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285417E6" w14:textId="77777777" w:rsidR="0077093A" w:rsidRDefault="0077093A" w:rsidP="00E6227B">
            <w:pPr>
              <w:spacing w:line="276" w:lineRule="auto"/>
              <w:jc w:val="center"/>
              <w:rPr>
                <w:ins w:id="14581" w:author="phuong vu" w:date="2018-11-23T10:15:00Z"/>
                <w:b/>
                <w:bCs/>
                <w:lang w:val="es-ES"/>
              </w:rPr>
              <w:pPrChange w:id="14582" w:author="phuong vu" w:date="2018-11-23T13:48:00Z">
                <w:pPr>
                  <w:jc w:val="center"/>
                </w:pPr>
              </w:pPrChange>
            </w:pPr>
            <w:ins w:id="14583" w:author="phuong vu" w:date="2018-11-23T10:15:00Z">
              <w:r>
                <w:rPr>
                  <w:b/>
                  <w:bCs/>
                  <w:lang w:val="es-ES"/>
                </w:rPr>
                <w:t>Thành công/ Thât bại</w:t>
              </w:r>
            </w:ins>
          </w:p>
        </w:tc>
      </w:tr>
      <w:tr w:rsidR="0077093A" w14:paraId="2F886F09" w14:textId="77777777" w:rsidTr="00BF4BED">
        <w:trPr>
          <w:ins w:id="14584"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6964AF96" w14:textId="77777777" w:rsidR="0077093A" w:rsidRDefault="0077093A" w:rsidP="00E6227B">
            <w:pPr>
              <w:spacing w:line="276" w:lineRule="auto"/>
              <w:rPr>
                <w:ins w:id="14585" w:author="phuong vu" w:date="2018-11-23T10:15:00Z"/>
                <w:b/>
                <w:bCs/>
                <w:lang w:val="es-ES"/>
              </w:rPr>
              <w:pPrChange w:id="14586"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56B0F484" w14:textId="77777777" w:rsidR="0077093A" w:rsidRDefault="0077093A" w:rsidP="00E6227B">
            <w:pPr>
              <w:spacing w:line="276" w:lineRule="auto"/>
              <w:rPr>
                <w:ins w:id="14587" w:author="phuong vu" w:date="2018-11-23T10:15:00Z"/>
                <w:lang w:val="es-ES"/>
              </w:rPr>
              <w:pPrChange w:id="14588"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5DA162CA" w14:textId="77777777" w:rsidR="0077093A" w:rsidRDefault="0077093A" w:rsidP="00E6227B">
            <w:pPr>
              <w:spacing w:line="276" w:lineRule="auto"/>
              <w:rPr>
                <w:ins w:id="14589" w:author="phuong vu" w:date="2018-11-23T10:15:00Z"/>
                <w:lang w:val="es-ES"/>
              </w:rPr>
              <w:pPrChange w:id="14590"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1357BC5F" w14:textId="77777777" w:rsidR="0077093A" w:rsidRDefault="0077093A" w:rsidP="00E6227B">
            <w:pPr>
              <w:spacing w:line="276" w:lineRule="auto"/>
              <w:rPr>
                <w:ins w:id="14591" w:author="phuong vu" w:date="2018-11-23T10:15:00Z"/>
                <w:lang w:val="es-ES"/>
              </w:rPr>
              <w:pPrChange w:id="14592"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27E24BF3" w14:textId="77777777" w:rsidR="0077093A" w:rsidRDefault="0077093A" w:rsidP="00E6227B">
            <w:pPr>
              <w:spacing w:line="276" w:lineRule="auto"/>
              <w:rPr>
                <w:ins w:id="14593" w:author="phuong vu" w:date="2018-11-23T10:15:00Z"/>
                <w:lang w:val="es-ES"/>
              </w:rPr>
              <w:pPrChange w:id="14594" w:author="phuong vu" w:date="2018-11-23T13:48:00Z">
                <w:pPr/>
              </w:pPrChange>
            </w:pPr>
          </w:p>
        </w:tc>
      </w:tr>
      <w:tr w:rsidR="0077093A" w14:paraId="678FECA6" w14:textId="77777777" w:rsidTr="00BF4BED">
        <w:trPr>
          <w:ins w:id="14595"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20188A3B" w14:textId="77777777" w:rsidR="0077093A" w:rsidRDefault="0077093A" w:rsidP="00E6227B">
            <w:pPr>
              <w:spacing w:line="276" w:lineRule="auto"/>
              <w:rPr>
                <w:ins w:id="14596" w:author="phuong vu" w:date="2018-11-23T10:15:00Z"/>
                <w:b/>
                <w:bCs/>
                <w:lang w:val="es-ES"/>
              </w:rPr>
              <w:pPrChange w:id="14597"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687BCABB" w14:textId="77777777" w:rsidR="0077093A" w:rsidRDefault="0077093A" w:rsidP="00E6227B">
            <w:pPr>
              <w:spacing w:line="276" w:lineRule="auto"/>
              <w:rPr>
                <w:ins w:id="14598" w:author="phuong vu" w:date="2018-11-23T10:15:00Z"/>
                <w:lang w:val="es-ES"/>
              </w:rPr>
              <w:pPrChange w:id="14599"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701D44D8" w14:textId="77777777" w:rsidR="0077093A" w:rsidRDefault="0077093A" w:rsidP="00E6227B">
            <w:pPr>
              <w:spacing w:line="276" w:lineRule="auto"/>
              <w:rPr>
                <w:ins w:id="14600" w:author="phuong vu" w:date="2018-11-23T10:15:00Z"/>
                <w:lang w:val="es-ES"/>
              </w:rPr>
              <w:pPrChange w:id="14601"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2DE6F54D" w14:textId="77777777" w:rsidR="0077093A" w:rsidRDefault="0077093A" w:rsidP="00E6227B">
            <w:pPr>
              <w:spacing w:line="276" w:lineRule="auto"/>
              <w:rPr>
                <w:ins w:id="14602" w:author="phuong vu" w:date="2018-11-23T10:15:00Z"/>
                <w:lang w:val="es-ES"/>
              </w:rPr>
              <w:pPrChange w:id="1460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105D54EE" w14:textId="77777777" w:rsidR="0077093A" w:rsidRDefault="0077093A" w:rsidP="00E6227B">
            <w:pPr>
              <w:spacing w:line="276" w:lineRule="auto"/>
              <w:rPr>
                <w:ins w:id="14604" w:author="phuong vu" w:date="2018-11-23T10:15:00Z"/>
                <w:lang w:val="es-ES"/>
              </w:rPr>
              <w:pPrChange w:id="14605" w:author="phuong vu" w:date="2018-11-23T13:48:00Z">
                <w:pPr/>
              </w:pPrChange>
            </w:pPr>
          </w:p>
        </w:tc>
      </w:tr>
      <w:tr w:rsidR="0077093A" w14:paraId="12BA6ED9" w14:textId="77777777" w:rsidTr="00BF4BED">
        <w:trPr>
          <w:ins w:id="14606"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1776935E" w14:textId="77777777" w:rsidR="0077093A" w:rsidRDefault="0077093A" w:rsidP="00E6227B">
            <w:pPr>
              <w:spacing w:line="276" w:lineRule="auto"/>
              <w:rPr>
                <w:ins w:id="14607" w:author="phuong vu" w:date="2018-11-23T10:15:00Z"/>
                <w:b/>
                <w:bCs/>
                <w:lang w:val="es-ES"/>
              </w:rPr>
              <w:pPrChange w:id="14608"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3B0048AD" w14:textId="77777777" w:rsidR="0077093A" w:rsidRDefault="0077093A" w:rsidP="00E6227B">
            <w:pPr>
              <w:spacing w:line="276" w:lineRule="auto"/>
              <w:rPr>
                <w:ins w:id="14609" w:author="phuong vu" w:date="2018-11-23T10:15:00Z"/>
                <w:lang w:val="es-ES"/>
              </w:rPr>
              <w:pPrChange w:id="14610"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14F0F249" w14:textId="77777777" w:rsidR="0077093A" w:rsidRDefault="0077093A" w:rsidP="00E6227B">
            <w:pPr>
              <w:spacing w:line="276" w:lineRule="auto"/>
              <w:rPr>
                <w:ins w:id="14611" w:author="phuong vu" w:date="2018-11-23T10:15:00Z"/>
                <w:lang w:val="es-ES"/>
              </w:rPr>
              <w:pPrChange w:id="14612"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7A8BA166" w14:textId="77777777" w:rsidR="0077093A" w:rsidRDefault="0077093A" w:rsidP="00E6227B">
            <w:pPr>
              <w:spacing w:line="276" w:lineRule="auto"/>
              <w:rPr>
                <w:ins w:id="14613" w:author="phuong vu" w:date="2018-11-23T10:15:00Z"/>
                <w:lang w:val="es-ES"/>
              </w:rPr>
              <w:pPrChange w:id="14614"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59BBBFD0" w14:textId="77777777" w:rsidR="0077093A" w:rsidRDefault="0077093A" w:rsidP="00E6227B">
            <w:pPr>
              <w:spacing w:line="276" w:lineRule="auto"/>
              <w:rPr>
                <w:ins w:id="14615" w:author="phuong vu" w:date="2018-11-23T10:15:00Z"/>
                <w:lang w:val="en-US"/>
              </w:rPr>
              <w:pPrChange w:id="14616" w:author="phuong vu" w:date="2018-11-23T13:48:00Z">
                <w:pPr/>
              </w:pPrChange>
            </w:pPr>
          </w:p>
        </w:tc>
      </w:tr>
      <w:tr w:rsidR="0077093A" w14:paraId="1F567797" w14:textId="77777777" w:rsidTr="00BF4BED">
        <w:trPr>
          <w:ins w:id="14617"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153B3DF9" w14:textId="77777777" w:rsidR="0077093A" w:rsidRDefault="0077093A" w:rsidP="00E6227B">
            <w:pPr>
              <w:spacing w:line="276" w:lineRule="auto"/>
              <w:rPr>
                <w:ins w:id="14618" w:author="phuong vu" w:date="2018-11-23T10:15:00Z"/>
                <w:b/>
                <w:bCs/>
                <w:lang w:val="es-ES"/>
              </w:rPr>
              <w:pPrChange w:id="14619"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1CC52358" w14:textId="77777777" w:rsidR="0077093A" w:rsidRDefault="0077093A" w:rsidP="00E6227B">
            <w:pPr>
              <w:spacing w:line="276" w:lineRule="auto"/>
              <w:rPr>
                <w:ins w:id="14620" w:author="phuong vu" w:date="2018-11-23T10:15:00Z"/>
                <w:lang w:val="es-ES"/>
              </w:rPr>
              <w:pPrChange w:id="14621"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51E9AF0D" w14:textId="77777777" w:rsidR="0077093A" w:rsidRDefault="0077093A" w:rsidP="00E6227B">
            <w:pPr>
              <w:spacing w:line="276" w:lineRule="auto"/>
              <w:rPr>
                <w:ins w:id="14622" w:author="phuong vu" w:date="2018-11-23T10:15:00Z"/>
                <w:lang w:val="es-ES"/>
              </w:rPr>
              <w:pPrChange w:id="1462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0CED5586" w14:textId="77777777" w:rsidR="0077093A" w:rsidRDefault="0077093A" w:rsidP="00E6227B">
            <w:pPr>
              <w:spacing w:line="276" w:lineRule="auto"/>
              <w:rPr>
                <w:ins w:id="14624" w:author="phuong vu" w:date="2018-11-23T10:15:00Z"/>
                <w:lang w:val="es-ES"/>
              </w:rPr>
              <w:pPrChange w:id="14625"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07F6BA51" w14:textId="77777777" w:rsidR="0077093A" w:rsidRDefault="0077093A" w:rsidP="00E6227B">
            <w:pPr>
              <w:spacing w:line="276" w:lineRule="auto"/>
              <w:rPr>
                <w:ins w:id="14626" w:author="phuong vu" w:date="2018-11-23T10:15:00Z"/>
                <w:lang w:val="es-ES"/>
              </w:rPr>
              <w:pPrChange w:id="14627" w:author="phuong vu" w:date="2018-11-23T13:48:00Z">
                <w:pPr/>
              </w:pPrChange>
            </w:pPr>
          </w:p>
        </w:tc>
      </w:tr>
      <w:tr w:rsidR="0077093A" w14:paraId="40651514" w14:textId="77777777" w:rsidTr="00BF4BED">
        <w:trPr>
          <w:ins w:id="14628"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53369E3E" w14:textId="77777777" w:rsidR="0077093A" w:rsidRDefault="0077093A" w:rsidP="00E6227B">
            <w:pPr>
              <w:spacing w:line="276" w:lineRule="auto"/>
              <w:rPr>
                <w:ins w:id="14629" w:author="phuong vu" w:date="2018-11-23T10:15:00Z"/>
                <w:b/>
                <w:bCs/>
                <w:lang w:val="es-ES"/>
              </w:rPr>
              <w:pPrChange w:id="14630"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716187D0" w14:textId="77777777" w:rsidR="0077093A" w:rsidRDefault="0077093A" w:rsidP="00E6227B">
            <w:pPr>
              <w:spacing w:line="276" w:lineRule="auto"/>
              <w:rPr>
                <w:ins w:id="14631" w:author="phuong vu" w:date="2018-11-23T10:15:00Z"/>
                <w:lang w:val="es-ES"/>
              </w:rPr>
              <w:pPrChange w:id="14632"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45A427DB" w14:textId="77777777" w:rsidR="0077093A" w:rsidRDefault="0077093A" w:rsidP="00E6227B">
            <w:pPr>
              <w:spacing w:line="276" w:lineRule="auto"/>
              <w:rPr>
                <w:ins w:id="14633" w:author="phuong vu" w:date="2018-11-23T10:15:00Z"/>
                <w:lang w:val="es-ES"/>
              </w:rPr>
              <w:pPrChange w:id="14634"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4599C89C" w14:textId="77777777" w:rsidR="0077093A" w:rsidRDefault="0077093A" w:rsidP="00E6227B">
            <w:pPr>
              <w:spacing w:line="276" w:lineRule="auto"/>
              <w:rPr>
                <w:ins w:id="14635" w:author="phuong vu" w:date="2018-11-23T10:15:00Z"/>
                <w:lang w:val="es-ES"/>
              </w:rPr>
              <w:pPrChange w:id="14636"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7B1F086" w14:textId="77777777" w:rsidR="0077093A" w:rsidRDefault="0077093A" w:rsidP="00E6227B">
            <w:pPr>
              <w:spacing w:line="276" w:lineRule="auto"/>
              <w:rPr>
                <w:ins w:id="14637" w:author="phuong vu" w:date="2018-11-23T10:15:00Z"/>
                <w:lang w:val="es-ES"/>
              </w:rPr>
              <w:pPrChange w:id="14638" w:author="phuong vu" w:date="2018-11-23T13:48:00Z">
                <w:pPr/>
              </w:pPrChange>
            </w:pPr>
          </w:p>
        </w:tc>
      </w:tr>
    </w:tbl>
    <w:p w14:paraId="1F6A4527" w14:textId="77777777" w:rsidR="0077093A" w:rsidRPr="0077093A" w:rsidRDefault="0077093A" w:rsidP="00E6227B">
      <w:pPr>
        <w:spacing w:line="276" w:lineRule="auto"/>
        <w:rPr>
          <w:ins w:id="14639" w:author="phuong vu" w:date="2018-11-23T10:02:00Z"/>
          <w:lang w:val="en-US"/>
          <w:rPrChange w:id="14640" w:author="phuong vu" w:date="2018-11-23T10:15:00Z">
            <w:rPr>
              <w:ins w:id="14641" w:author="phuong vu" w:date="2018-11-23T10:02:00Z"/>
            </w:rPr>
          </w:rPrChange>
        </w:rPr>
        <w:pPrChange w:id="14642" w:author="phuong vu" w:date="2018-11-23T13:48:00Z">
          <w:pPr>
            <w:pStyle w:val="Heading3"/>
          </w:pPr>
        </w:pPrChange>
      </w:pPr>
    </w:p>
    <w:p w14:paraId="1957A8D4" w14:textId="00E6764A" w:rsidR="00287281" w:rsidRDefault="00287281" w:rsidP="00E6227B">
      <w:pPr>
        <w:pStyle w:val="Heading3"/>
        <w:spacing w:line="276" w:lineRule="auto"/>
        <w:rPr>
          <w:ins w:id="14643" w:author="phuong vu" w:date="2018-11-23T10:15:00Z"/>
        </w:rPr>
        <w:pPrChange w:id="14644" w:author="phuong vu" w:date="2018-11-23T13:48:00Z">
          <w:pPr>
            <w:pStyle w:val="Heading3"/>
          </w:pPr>
        </w:pPrChange>
      </w:pPr>
      <w:ins w:id="14645" w:author="phuong vu" w:date="2018-11-23T10:02:00Z">
        <w:r>
          <w:t>Cập nhật đơn hàng</w:t>
        </w:r>
      </w:ins>
    </w:p>
    <w:p w14:paraId="5C0E42A6" w14:textId="77777777" w:rsidR="0077093A" w:rsidRDefault="0077093A" w:rsidP="00E6227B">
      <w:pPr>
        <w:spacing w:line="276" w:lineRule="auto"/>
        <w:rPr>
          <w:ins w:id="14646" w:author="phuong vu" w:date="2018-11-23T10:15:00Z"/>
          <w:lang w:val="en-US"/>
        </w:rPr>
        <w:pPrChange w:id="14647" w:author="phuong vu" w:date="2018-11-23T13:48:00Z">
          <w:pPr/>
        </w:pPrChange>
      </w:pPr>
      <w:ins w:id="14648" w:author="phuong vu" w:date="2018-11-23T10:15:00Z">
        <w:r>
          <w:rPr>
            <w:lang w:val="en-US"/>
          </w:rPr>
          <w:t>Mục đích</w:t>
        </w:r>
      </w:ins>
    </w:p>
    <w:p w14:paraId="2A1FC74A" w14:textId="77777777" w:rsidR="0077093A" w:rsidRDefault="0077093A" w:rsidP="00E6227B">
      <w:pPr>
        <w:spacing w:line="276" w:lineRule="auto"/>
        <w:rPr>
          <w:ins w:id="14649" w:author="phuong vu" w:date="2018-11-23T10:15:00Z"/>
          <w:lang w:val="en-US"/>
        </w:rPr>
        <w:pPrChange w:id="14650" w:author="phuong vu" w:date="2018-11-23T13:48:00Z">
          <w:pPr/>
        </w:pPrChange>
      </w:pPr>
      <w:ins w:id="14651" w:author="phuong vu" w:date="2018-11-23T10:15:00Z">
        <w:r>
          <w:rPr>
            <w:lang w:val="en-US"/>
          </w:rPr>
          <w:t>Tiền điều kiện</w:t>
        </w:r>
      </w:ins>
    </w:p>
    <w:p w14:paraId="202D301C" w14:textId="77777777" w:rsidR="0077093A" w:rsidRDefault="0077093A" w:rsidP="00E6227B">
      <w:pPr>
        <w:spacing w:line="276" w:lineRule="auto"/>
        <w:rPr>
          <w:ins w:id="14652" w:author="phuong vu" w:date="2018-11-23T10:15:00Z"/>
          <w:lang w:val="en-US"/>
        </w:rPr>
        <w:pPrChange w:id="14653" w:author="phuong vu" w:date="2018-11-23T13:48:00Z">
          <w:pPr/>
        </w:pPrChange>
      </w:pPr>
      <w:ins w:id="14654" w:author="phuong vu" w:date="2018-11-23T10:15:00Z">
        <w:r>
          <w:rPr>
            <w:lang w:val="en-US"/>
          </w:rPr>
          <w:t>Mô tả</w:t>
        </w:r>
      </w:ins>
    </w:p>
    <w:p w14:paraId="009B6DEE" w14:textId="77777777" w:rsidR="0077093A" w:rsidRDefault="0077093A" w:rsidP="00E6227B">
      <w:pPr>
        <w:spacing w:line="276" w:lineRule="auto"/>
        <w:rPr>
          <w:ins w:id="14655" w:author="phuong vu" w:date="2018-11-23T10:15:00Z"/>
          <w:lang w:val="en-US"/>
        </w:rPr>
        <w:pPrChange w:id="14656" w:author="phuong vu" w:date="2018-11-23T13:48:00Z">
          <w:pPr/>
        </w:pPrChange>
      </w:pPr>
      <w:ins w:id="14657" w:author="phuong vu" w:date="2018-11-23T10:15:00Z">
        <w:r>
          <w:rPr>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91"/>
        <w:gridCol w:w="1978"/>
        <w:gridCol w:w="1736"/>
        <w:gridCol w:w="1764"/>
      </w:tblGrid>
      <w:tr w:rsidR="0077093A" w14:paraId="76B26685" w14:textId="77777777" w:rsidTr="00BF4BED">
        <w:trPr>
          <w:ins w:id="14658" w:author="phuong vu" w:date="2018-11-23T10:15:00Z"/>
        </w:trPr>
        <w:tc>
          <w:tcPr>
            <w:tcW w:w="615" w:type="dxa"/>
            <w:tcBorders>
              <w:top w:val="single" w:sz="4" w:space="0" w:color="auto"/>
              <w:left w:val="single" w:sz="4" w:space="0" w:color="auto"/>
              <w:bottom w:val="single" w:sz="4" w:space="0" w:color="auto"/>
              <w:right w:val="single" w:sz="4" w:space="0" w:color="auto"/>
            </w:tcBorders>
            <w:vAlign w:val="center"/>
            <w:hideMark/>
          </w:tcPr>
          <w:p w14:paraId="65D4E913" w14:textId="77777777" w:rsidR="0077093A" w:rsidRDefault="0077093A" w:rsidP="00E6227B">
            <w:pPr>
              <w:spacing w:line="276" w:lineRule="auto"/>
              <w:jc w:val="center"/>
              <w:rPr>
                <w:ins w:id="14659" w:author="phuong vu" w:date="2018-11-23T10:15:00Z"/>
                <w:rFonts w:ascii="Times New Roman" w:hAnsi="Times New Roman" w:cs="Times New Roman"/>
                <w:b/>
                <w:bCs/>
                <w:lang w:val="es-ES"/>
              </w:rPr>
              <w:pPrChange w:id="14660" w:author="phuong vu" w:date="2018-11-23T13:48:00Z">
                <w:pPr>
                  <w:jc w:val="center"/>
                </w:pPr>
              </w:pPrChange>
            </w:pPr>
            <w:ins w:id="14661" w:author="phuong vu" w:date="2018-11-23T10:15:00Z">
              <w:r>
                <w:rPr>
                  <w:b/>
                  <w:bCs/>
                  <w:lang w:val="es-ES"/>
                </w:rPr>
                <w:t>STT</w:t>
              </w:r>
            </w:ins>
          </w:p>
        </w:tc>
        <w:tc>
          <w:tcPr>
            <w:tcW w:w="2835" w:type="dxa"/>
            <w:tcBorders>
              <w:top w:val="single" w:sz="4" w:space="0" w:color="auto"/>
              <w:left w:val="single" w:sz="4" w:space="0" w:color="auto"/>
              <w:bottom w:val="single" w:sz="4" w:space="0" w:color="auto"/>
              <w:right w:val="single" w:sz="4" w:space="0" w:color="auto"/>
            </w:tcBorders>
            <w:vAlign w:val="center"/>
            <w:hideMark/>
          </w:tcPr>
          <w:p w14:paraId="33FE5EC9" w14:textId="77777777" w:rsidR="0077093A" w:rsidRDefault="0077093A" w:rsidP="00E6227B">
            <w:pPr>
              <w:spacing w:line="276" w:lineRule="auto"/>
              <w:jc w:val="center"/>
              <w:rPr>
                <w:ins w:id="14662" w:author="phuong vu" w:date="2018-11-23T10:15:00Z"/>
                <w:b/>
                <w:bCs/>
                <w:lang w:val="es-ES"/>
              </w:rPr>
              <w:pPrChange w:id="14663" w:author="phuong vu" w:date="2018-11-23T13:48:00Z">
                <w:pPr>
                  <w:jc w:val="center"/>
                </w:pPr>
              </w:pPrChange>
            </w:pPr>
            <w:ins w:id="14664" w:author="phuong vu" w:date="2018-11-23T10:15:00Z">
              <w:r>
                <w:rPr>
                  <w:b/>
                  <w:bCs/>
                  <w:lang w:val="es-ES"/>
                </w:rPr>
                <w:t>Mô tả dữ liệu kiểm thử</w:t>
              </w:r>
            </w:ins>
          </w:p>
        </w:tc>
        <w:tc>
          <w:tcPr>
            <w:tcW w:w="2130" w:type="dxa"/>
            <w:tcBorders>
              <w:top w:val="single" w:sz="4" w:space="0" w:color="auto"/>
              <w:left w:val="single" w:sz="4" w:space="0" w:color="auto"/>
              <w:bottom w:val="single" w:sz="4" w:space="0" w:color="auto"/>
              <w:right w:val="single" w:sz="4" w:space="0" w:color="auto"/>
            </w:tcBorders>
            <w:vAlign w:val="center"/>
            <w:hideMark/>
          </w:tcPr>
          <w:p w14:paraId="40872501" w14:textId="77777777" w:rsidR="0077093A" w:rsidRDefault="0077093A" w:rsidP="00E6227B">
            <w:pPr>
              <w:spacing w:line="276" w:lineRule="auto"/>
              <w:jc w:val="center"/>
              <w:rPr>
                <w:ins w:id="14665" w:author="phuong vu" w:date="2018-11-23T10:15:00Z"/>
                <w:b/>
                <w:bCs/>
                <w:lang w:val="es-ES"/>
              </w:rPr>
              <w:pPrChange w:id="14666" w:author="phuong vu" w:date="2018-11-23T13:48:00Z">
                <w:pPr>
                  <w:jc w:val="center"/>
                </w:pPr>
              </w:pPrChange>
            </w:pPr>
            <w:ins w:id="14667" w:author="phuong vu" w:date="2018-11-23T10:15:00Z">
              <w:r>
                <w:rPr>
                  <w:b/>
                  <w:bCs/>
                  <w:lang w:val="es-ES"/>
                </w:rPr>
                <w:t>Kết quả mong đợi</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1BA364FE" w14:textId="77777777" w:rsidR="0077093A" w:rsidRDefault="0077093A" w:rsidP="00E6227B">
            <w:pPr>
              <w:spacing w:line="276" w:lineRule="auto"/>
              <w:jc w:val="center"/>
              <w:rPr>
                <w:ins w:id="14668" w:author="phuong vu" w:date="2018-11-23T10:15:00Z"/>
                <w:b/>
                <w:bCs/>
                <w:lang w:val="es-ES"/>
              </w:rPr>
              <w:pPrChange w:id="14669" w:author="phuong vu" w:date="2018-11-23T13:48:00Z">
                <w:pPr>
                  <w:jc w:val="center"/>
                </w:pPr>
              </w:pPrChange>
            </w:pPr>
            <w:ins w:id="14670" w:author="phuong vu" w:date="2018-11-23T10:15:00Z">
              <w:r>
                <w:rPr>
                  <w:b/>
                  <w:bCs/>
                  <w:lang w:val="es-ES"/>
                </w:rPr>
                <w:t>Kết quả thực tế</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66661EA4" w14:textId="77777777" w:rsidR="0077093A" w:rsidRDefault="0077093A" w:rsidP="00E6227B">
            <w:pPr>
              <w:spacing w:line="276" w:lineRule="auto"/>
              <w:jc w:val="center"/>
              <w:rPr>
                <w:ins w:id="14671" w:author="phuong vu" w:date="2018-11-23T10:15:00Z"/>
                <w:b/>
                <w:bCs/>
                <w:lang w:val="es-ES"/>
              </w:rPr>
              <w:pPrChange w:id="14672" w:author="phuong vu" w:date="2018-11-23T13:48:00Z">
                <w:pPr>
                  <w:jc w:val="center"/>
                </w:pPr>
              </w:pPrChange>
            </w:pPr>
            <w:ins w:id="14673" w:author="phuong vu" w:date="2018-11-23T10:15:00Z">
              <w:r>
                <w:rPr>
                  <w:b/>
                  <w:bCs/>
                  <w:lang w:val="es-ES"/>
                </w:rPr>
                <w:t>Thành công/ Thât bại</w:t>
              </w:r>
            </w:ins>
          </w:p>
        </w:tc>
      </w:tr>
      <w:tr w:rsidR="0077093A" w14:paraId="61E75C99" w14:textId="77777777" w:rsidTr="00BF4BED">
        <w:trPr>
          <w:ins w:id="14674"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35140091" w14:textId="77777777" w:rsidR="0077093A" w:rsidRDefault="0077093A" w:rsidP="00E6227B">
            <w:pPr>
              <w:spacing w:line="276" w:lineRule="auto"/>
              <w:rPr>
                <w:ins w:id="14675" w:author="phuong vu" w:date="2018-11-23T10:15:00Z"/>
                <w:b/>
                <w:bCs/>
                <w:lang w:val="es-ES"/>
              </w:rPr>
              <w:pPrChange w:id="14676"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5B668514" w14:textId="77777777" w:rsidR="0077093A" w:rsidRDefault="0077093A" w:rsidP="00E6227B">
            <w:pPr>
              <w:spacing w:line="276" w:lineRule="auto"/>
              <w:rPr>
                <w:ins w:id="14677" w:author="phuong vu" w:date="2018-11-23T10:15:00Z"/>
                <w:lang w:val="es-ES"/>
              </w:rPr>
              <w:pPrChange w:id="14678"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070C3845" w14:textId="77777777" w:rsidR="0077093A" w:rsidRDefault="0077093A" w:rsidP="00E6227B">
            <w:pPr>
              <w:spacing w:line="276" w:lineRule="auto"/>
              <w:rPr>
                <w:ins w:id="14679" w:author="phuong vu" w:date="2018-11-23T10:15:00Z"/>
                <w:lang w:val="es-ES"/>
              </w:rPr>
              <w:pPrChange w:id="14680"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7AD76709" w14:textId="77777777" w:rsidR="0077093A" w:rsidRDefault="0077093A" w:rsidP="00E6227B">
            <w:pPr>
              <w:spacing w:line="276" w:lineRule="auto"/>
              <w:rPr>
                <w:ins w:id="14681" w:author="phuong vu" w:date="2018-11-23T10:15:00Z"/>
                <w:lang w:val="es-ES"/>
              </w:rPr>
              <w:pPrChange w:id="14682"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498B869" w14:textId="77777777" w:rsidR="0077093A" w:rsidRDefault="0077093A" w:rsidP="00E6227B">
            <w:pPr>
              <w:spacing w:line="276" w:lineRule="auto"/>
              <w:rPr>
                <w:ins w:id="14683" w:author="phuong vu" w:date="2018-11-23T10:15:00Z"/>
                <w:lang w:val="es-ES"/>
              </w:rPr>
              <w:pPrChange w:id="14684" w:author="phuong vu" w:date="2018-11-23T13:48:00Z">
                <w:pPr/>
              </w:pPrChange>
            </w:pPr>
          </w:p>
        </w:tc>
      </w:tr>
      <w:tr w:rsidR="0077093A" w14:paraId="2DE76206" w14:textId="77777777" w:rsidTr="00BF4BED">
        <w:trPr>
          <w:ins w:id="14685"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03D84C3A" w14:textId="77777777" w:rsidR="0077093A" w:rsidRDefault="0077093A" w:rsidP="00E6227B">
            <w:pPr>
              <w:spacing w:line="276" w:lineRule="auto"/>
              <w:rPr>
                <w:ins w:id="14686" w:author="phuong vu" w:date="2018-11-23T10:15:00Z"/>
                <w:b/>
                <w:bCs/>
                <w:lang w:val="es-ES"/>
              </w:rPr>
              <w:pPrChange w:id="14687"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1BF0FD1A" w14:textId="77777777" w:rsidR="0077093A" w:rsidRDefault="0077093A" w:rsidP="00E6227B">
            <w:pPr>
              <w:spacing w:line="276" w:lineRule="auto"/>
              <w:rPr>
                <w:ins w:id="14688" w:author="phuong vu" w:date="2018-11-23T10:15:00Z"/>
                <w:lang w:val="es-ES"/>
              </w:rPr>
              <w:pPrChange w:id="14689"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072A927C" w14:textId="77777777" w:rsidR="0077093A" w:rsidRDefault="0077093A" w:rsidP="00E6227B">
            <w:pPr>
              <w:spacing w:line="276" w:lineRule="auto"/>
              <w:rPr>
                <w:ins w:id="14690" w:author="phuong vu" w:date="2018-11-23T10:15:00Z"/>
                <w:lang w:val="es-ES"/>
              </w:rPr>
              <w:pPrChange w:id="14691"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07424FD4" w14:textId="77777777" w:rsidR="0077093A" w:rsidRDefault="0077093A" w:rsidP="00E6227B">
            <w:pPr>
              <w:spacing w:line="276" w:lineRule="auto"/>
              <w:rPr>
                <w:ins w:id="14692" w:author="phuong vu" w:date="2018-11-23T10:15:00Z"/>
                <w:lang w:val="es-ES"/>
              </w:rPr>
              <w:pPrChange w:id="1469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15FD3503" w14:textId="77777777" w:rsidR="0077093A" w:rsidRDefault="0077093A" w:rsidP="00E6227B">
            <w:pPr>
              <w:spacing w:line="276" w:lineRule="auto"/>
              <w:rPr>
                <w:ins w:id="14694" w:author="phuong vu" w:date="2018-11-23T10:15:00Z"/>
                <w:lang w:val="es-ES"/>
              </w:rPr>
              <w:pPrChange w:id="14695" w:author="phuong vu" w:date="2018-11-23T13:48:00Z">
                <w:pPr/>
              </w:pPrChange>
            </w:pPr>
          </w:p>
        </w:tc>
      </w:tr>
      <w:tr w:rsidR="0077093A" w14:paraId="4E743DC2" w14:textId="77777777" w:rsidTr="00BF4BED">
        <w:trPr>
          <w:ins w:id="14696"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20A840EC" w14:textId="77777777" w:rsidR="0077093A" w:rsidRDefault="0077093A" w:rsidP="00E6227B">
            <w:pPr>
              <w:spacing w:line="276" w:lineRule="auto"/>
              <w:rPr>
                <w:ins w:id="14697" w:author="phuong vu" w:date="2018-11-23T10:15:00Z"/>
                <w:b/>
                <w:bCs/>
                <w:lang w:val="es-ES"/>
              </w:rPr>
              <w:pPrChange w:id="14698"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71CF4ECF" w14:textId="77777777" w:rsidR="0077093A" w:rsidRDefault="0077093A" w:rsidP="00E6227B">
            <w:pPr>
              <w:spacing w:line="276" w:lineRule="auto"/>
              <w:rPr>
                <w:ins w:id="14699" w:author="phuong vu" w:date="2018-11-23T10:15:00Z"/>
                <w:lang w:val="es-ES"/>
              </w:rPr>
              <w:pPrChange w:id="14700"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390F5A6E" w14:textId="77777777" w:rsidR="0077093A" w:rsidRDefault="0077093A" w:rsidP="00E6227B">
            <w:pPr>
              <w:spacing w:line="276" w:lineRule="auto"/>
              <w:rPr>
                <w:ins w:id="14701" w:author="phuong vu" w:date="2018-11-23T10:15:00Z"/>
                <w:lang w:val="es-ES"/>
              </w:rPr>
              <w:pPrChange w:id="14702"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1D0CF1EC" w14:textId="77777777" w:rsidR="0077093A" w:rsidRDefault="0077093A" w:rsidP="00E6227B">
            <w:pPr>
              <w:spacing w:line="276" w:lineRule="auto"/>
              <w:rPr>
                <w:ins w:id="14703" w:author="phuong vu" w:date="2018-11-23T10:15:00Z"/>
                <w:lang w:val="es-ES"/>
              </w:rPr>
              <w:pPrChange w:id="14704"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14A9BAE9" w14:textId="77777777" w:rsidR="0077093A" w:rsidRDefault="0077093A" w:rsidP="00E6227B">
            <w:pPr>
              <w:spacing w:line="276" w:lineRule="auto"/>
              <w:rPr>
                <w:ins w:id="14705" w:author="phuong vu" w:date="2018-11-23T10:15:00Z"/>
                <w:lang w:val="en-US"/>
              </w:rPr>
              <w:pPrChange w:id="14706" w:author="phuong vu" w:date="2018-11-23T13:48:00Z">
                <w:pPr/>
              </w:pPrChange>
            </w:pPr>
          </w:p>
        </w:tc>
      </w:tr>
      <w:tr w:rsidR="0077093A" w14:paraId="71208762" w14:textId="77777777" w:rsidTr="00BF4BED">
        <w:trPr>
          <w:ins w:id="14707"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5C720F65" w14:textId="77777777" w:rsidR="0077093A" w:rsidRDefault="0077093A" w:rsidP="00E6227B">
            <w:pPr>
              <w:spacing w:line="276" w:lineRule="auto"/>
              <w:rPr>
                <w:ins w:id="14708" w:author="phuong vu" w:date="2018-11-23T10:15:00Z"/>
                <w:b/>
                <w:bCs/>
                <w:lang w:val="es-ES"/>
              </w:rPr>
              <w:pPrChange w:id="14709"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1EC58051" w14:textId="77777777" w:rsidR="0077093A" w:rsidRDefault="0077093A" w:rsidP="00E6227B">
            <w:pPr>
              <w:spacing w:line="276" w:lineRule="auto"/>
              <w:rPr>
                <w:ins w:id="14710" w:author="phuong vu" w:date="2018-11-23T10:15:00Z"/>
                <w:lang w:val="es-ES"/>
              </w:rPr>
              <w:pPrChange w:id="14711"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19D8691D" w14:textId="77777777" w:rsidR="0077093A" w:rsidRDefault="0077093A" w:rsidP="00E6227B">
            <w:pPr>
              <w:spacing w:line="276" w:lineRule="auto"/>
              <w:rPr>
                <w:ins w:id="14712" w:author="phuong vu" w:date="2018-11-23T10:15:00Z"/>
                <w:lang w:val="es-ES"/>
              </w:rPr>
              <w:pPrChange w:id="1471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1E452E2A" w14:textId="77777777" w:rsidR="0077093A" w:rsidRDefault="0077093A" w:rsidP="00E6227B">
            <w:pPr>
              <w:spacing w:line="276" w:lineRule="auto"/>
              <w:rPr>
                <w:ins w:id="14714" w:author="phuong vu" w:date="2018-11-23T10:15:00Z"/>
                <w:lang w:val="es-ES"/>
              </w:rPr>
              <w:pPrChange w:id="14715"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5F08D6AD" w14:textId="77777777" w:rsidR="0077093A" w:rsidRDefault="0077093A" w:rsidP="00E6227B">
            <w:pPr>
              <w:spacing w:line="276" w:lineRule="auto"/>
              <w:rPr>
                <w:ins w:id="14716" w:author="phuong vu" w:date="2018-11-23T10:15:00Z"/>
                <w:lang w:val="es-ES"/>
              </w:rPr>
              <w:pPrChange w:id="14717" w:author="phuong vu" w:date="2018-11-23T13:48:00Z">
                <w:pPr/>
              </w:pPrChange>
            </w:pPr>
          </w:p>
        </w:tc>
      </w:tr>
      <w:tr w:rsidR="0077093A" w14:paraId="2F6BB1BC" w14:textId="77777777" w:rsidTr="00BF4BED">
        <w:trPr>
          <w:ins w:id="14718"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07F6A0F5" w14:textId="77777777" w:rsidR="0077093A" w:rsidRDefault="0077093A" w:rsidP="00E6227B">
            <w:pPr>
              <w:spacing w:line="276" w:lineRule="auto"/>
              <w:rPr>
                <w:ins w:id="14719" w:author="phuong vu" w:date="2018-11-23T10:15:00Z"/>
                <w:b/>
                <w:bCs/>
                <w:lang w:val="es-ES"/>
              </w:rPr>
              <w:pPrChange w:id="14720"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1B898F47" w14:textId="77777777" w:rsidR="0077093A" w:rsidRDefault="0077093A" w:rsidP="00E6227B">
            <w:pPr>
              <w:spacing w:line="276" w:lineRule="auto"/>
              <w:rPr>
                <w:ins w:id="14721" w:author="phuong vu" w:date="2018-11-23T10:15:00Z"/>
                <w:lang w:val="es-ES"/>
              </w:rPr>
              <w:pPrChange w:id="14722"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074A5A15" w14:textId="77777777" w:rsidR="0077093A" w:rsidRDefault="0077093A" w:rsidP="00E6227B">
            <w:pPr>
              <w:spacing w:line="276" w:lineRule="auto"/>
              <w:rPr>
                <w:ins w:id="14723" w:author="phuong vu" w:date="2018-11-23T10:15:00Z"/>
                <w:lang w:val="es-ES"/>
              </w:rPr>
              <w:pPrChange w:id="14724"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4A6E8F73" w14:textId="77777777" w:rsidR="0077093A" w:rsidRDefault="0077093A" w:rsidP="00E6227B">
            <w:pPr>
              <w:spacing w:line="276" w:lineRule="auto"/>
              <w:rPr>
                <w:ins w:id="14725" w:author="phuong vu" w:date="2018-11-23T10:15:00Z"/>
                <w:lang w:val="es-ES"/>
              </w:rPr>
              <w:pPrChange w:id="14726"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0E8214FC" w14:textId="77777777" w:rsidR="0077093A" w:rsidRDefault="0077093A" w:rsidP="00E6227B">
            <w:pPr>
              <w:spacing w:line="276" w:lineRule="auto"/>
              <w:rPr>
                <w:ins w:id="14727" w:author="phuong vu" w:date="2018-11-23T10:15:00Z"/>
                <w:lang w:val="es-ES"/>
              </w:rPr>
              <w:pPrChange w:id="14728" w:author="phuong vu" w:date="2018-11-23T13:48:00Z">
                <w:pPr/>
              </w:pPrChange>
            </w:pPr>
          </w:p>
        </w:tc>
      </w:tr>
    </w:tbl>
    <w:p w14:paraId="24549614" w14:textId="77777777" w:rsidR="0077093A" w:rsidRPr="0077093A" w:rsidRDefault="0077093A" w:rsidP="00E6227B">
      <w:pPr>
        <w:spacing w:line="276" w:lineRule="auto"/>
        <w:rPr>
          <w:ins w:id="14729" w:author="phuong vu" w:date="2018-11-23T10:02:00Z"/>
          <w:lang w:val="en-US"/>
          <w:rPrChange w:id="14730" w:author="phuong vu" w:date="2018-11-23T10:15:00Z">
            <w:rPr>
              <w:ins w:id="14731" w:author="phuong vu" w:date="2018-11-23T10:02:00Z"/>
            </w:rPr>
          </w:rPrChange>
        </w:rPr>
        <w:pPrChange w:id="14732" w:author="phuong vu" w:date="2018-11-23T13:48:00Z">
          <w:pPr>
            <w:pStyle w:val="Heading3"/>
          </w:pPr>
        </w:pPrChange>
      </w:pPr>
    </w:p>
    <w:p w14:paraId="08D9CF24" w14:textId="518E36E3" w:rsidR="00287281" w:rsidRDefault="00287281" w:rsidP="00E6227B">
      <w:pPr>
        <w:pStyle w:val="Heading3"/>
        <w:spacing w:line="276" w:lineRule="auto"/>
        <w:rPr>
          <w:ins w:id="14733" w:author="phuong vu" w:date="2018-11-23T10:15:00Z"/>
        </w:rPr>
        <w:pPrChange w:id="14734" w:author="phuong vu" w:date="2018-11-23T13:48:00Z">
          <w:pPr>
            <w:pStyle w:val="Heading3"/>
          </w:pPr>
        </w:pPrChange>
      </w:pPr>
      <w:ins w:id="14735" w:author="phuong vu" w:date="2018-11-23T10:03:00Z">
        <w:r>
          <w:t>Quản lí trạng thái máy giặt</w:t>
        </w:r>
      </w:ins>
    </w:p>
    <w:p w14:paraId="425FB993" w14:textId="77777777" w:rsidR="0077093A" w:rsidRDefault="0077093A" w:rsidP="00E6227B">
      <w:pPr>
        <w:spacing w:line="276" w:lineRule="auto"/>
        <w:rPr>
          <w:ins w:id="14736" w:author="phuong vu" w:date="2018-11-23T10:15:00Z"/>
          <w:lang w:val="en-US"/>
        </w:rPr>
        <w:pPrChange w:id="14737" w:author="phuong vu" w:date="2018-11-23T13:48:00Z">
          <w:pPr/>
        </w:pPrChange>
      </w:pPr>
      <w:ins w:id="14738" w:author="phuong vu" w:date="2018-11-23T10:15:00Z">
        <w:r>
          <w:rPr>
            <w:lang w:val="en-US"/>
          </w:rPr>
          <w:t>Mục đích</w:t>
        </w:r>
      </w:ins>
    </w:p>
    <w:p w14:paraId="6D5F16D7" w14:textId="77777777" w:rsidR="0077093A" w:rsidRDefault="0077093A" w:rsidP="00E6227B">
      <w:pPr>
        <w:spacing w:line="276" w:lineRule="auto"/>
        <w:rPr>
          <w:ins w:id="14739" w:author="phuong vu" w:date="2018-11-23T10:15:00Z"/>
          <w:lang w:val="en-US"/>
        </w:rPr>
        <w:pPrChange w:id="14740" w:author="phuong vu" w:date="2018-11-23T13:48:00Z">
          <w:pPr/>
        </w:pPrChange>
      </w:pPr>
      <w:ins w:id="14741" w:author="phuong vu" w:date="2018-11-23T10:15:00Z">
        <w:r>
          <w:rPr>
            <w:lang w:val="en-US"/>
          </w:rPr>
          <w:t>Tiền điều kiện</w:t>
        </w:r>
      </w:ins>
    </w:p>
    <w:p w14:paraId="73FC1928" w14:textId="77777777" w:rsidR="0077093A" w:rsidRDefault="0077093A" w:rsidP="00E6227B">
      <w:pPr>
        <w:spacing w:line="276" w:lineRule="auto"/>
        <w:rPr>
          <w:ins w:id="14742" w:author="phuong vu" w:date="2018-11-23T10:15:00Z"/>
          <w:lang w:val="en-US"/>
        </w:rPr>
        <w:pPrChange w:id="14743" w:author="phuong vu" w:date="2018-11-23T13:48:00Z">
          <w:pPr/>
        </w:pPrChange>
      </w:pPr>
      <w:ins w:id="14744" w:author="phuong vu" w:date="2018-11-23T10:15:00Z">
        <w:r>
          <w:rPr>
            <w:lang w:val="en-US"/>
          </w:rPr>
          <w:t>Mô tả</w:t>
        </w:r>
      </w:ins>
    </w:p>
    <w:p w14:paraId="295E18D5" w14:textId="77777777" w:rsidR="0077093A" w:rsidRDefault="0077093A" w:rsidP="00E6227B">
      <w:pPr>
        <w:spacing w:line="276" w:lineRule="auto"/>
        <w:rPr>
          <w:ins w:id="14745" w:author="phuong vu" w:date="2018-11-23T10:15:00Z"/>
          <w:lang w:val="en-US"/>
        </w:rPr>
        <w:pPrChange w:id="14746" w:author="phuong vu" w:date="2018-11-23T13:48:00Z">
          <w:pPr/>
        </w:pPrChange>
      </w:pPr>
      <w:ins w:id="14747" w:author="phuong vu" w:date="2018-11-23T10:15:00Z">
        <w:r>
          <w:rPr>
            <w:lang w:val="en-US"/>
          </w:rPr>
          <w:lastRenderedPageBreak/>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91"/>
        <w:gridCol w:w="1978"/>
        <w:gridCol w:w="1736"/>
        <w:gridCol w:w="1764"/>
      </w:tblGrid>
      <w:tr w:rsidR="0077093A" w14:paraId="1EE76CE8" w14:textId="77777777" w:rsidTr="00BF4BED">
        <w:trPr>
          <w:ins w:id="14748" w:author="phuong vu" w:date="2018-11-23T10:15:00Z"/>
        </w:trPr>
        <w:tc>
          <w:tcPr>
            <w:tcW w:w="615" w:type="dxa"/>
            <w:tcBorders>
              <w:top w:val="single" w:sz="4" w:space="0" w:color="auto"/>
              <w:left w:val="single" w:sz="4" w:space="0" w:color="auto"/>
              <w:bottom w:val="single" w:sz="4" w:space="0" w:color="auto"/>
              <w:right w:val="single" w:sz="4" w:space="0" w:color="auto"/>
            </w:tcBorders>
            <w:vAlign w:val="center"/>
            <w:hideMark/>
          </w:tcPr>
          <w:p w14:paraId="19EB5C41" w14:textId="77777777" w:rsidR="0077093A" w:rsidRDefault="0077093A" w:rsidP="00E6227B">
            <w:pPr>
              <w:spacing w:line="276" w:lineRule="auto"/>
              <w:jc w:val="center"/>
              <w:rPr>
                <w:ins w:id="14749" w:author="phuong vu" w:date="2018-11-23T10:15:00Z"/>
                <w:rFonts w:ascii="Times New Roman" w:hAnsi="Times New Roman" w:cs="Times New Roman"/>
                <w:b/>
                <w:bCs/>
                <w:lang w:val="es-ES"/>
              </w:rPr>
              <w:pPrChange w:id="14750" w:author="phuong vu" w:date="2018-11-23T13:48:00Z">
                <w:pPr>
                  <w:jc w:val="center"/>
                </w:pPr>
              </w:pPrChange>
            </w:pPr>
            <w:ins w:id="14751" w:author="phuong vu" w:date="2018-11-23T10:15:00Z">
              <w:r>
                <w:rPr>
                  <w:b/>
                  <w:bCs/>
                  <w:lang w:val="es-ES"/>
                </w:rPr>
                <w:t>STT</w:t>
              </w:r>
            </w:ins>
          </w:p>
        </w:tc>
        <w:tc>
          <w:tcPr>
            <w:tcW w:w="2835" w:type="dxa"/>
            <w:tcBorders>
              <w:top w:val="single" w:sz="4" w:space="0" w:color="auto"/>
              <w:left w:val="single" w:sz="4" w:space="0" w:color="auto"/>
              <w:bottom w:val="single" w:sz="4" w:space="0" w:color="auto"/>
              <w:right w:val="single" w:sz="4" w:space="0" w:color="auto"/>
            </w:tcBorders>
            <w:vAlign w:val="center"/>
            <w:hideMark/>
          </w:tcPr>
          <w:p w14:paraId="753ED7EB" w14:textId="77777777" w:rsidR="0077093A" w:rsidRDefault="0077093A" w:rsidP="00E6227B">
            <w:pPr>
              <w:spacing w:line="276" w:lineRule="auto"/>
              <w:jc w:val="center"/>
              <w:rPr>
                <w:ins w:id="14752" w:author="phuong vu" w:date="2018-11-23T10:15:00Z"/>
                <w:b/>
                <w:bCs/>
                <w:lang w:val="es-ES"/>
              </w:rPr>
              <w:pPrChange w:id="14753" w:author="phuong vu" w:date="2018-11-23T13:48:00Z">
                <w:pPr>
                  <w:jc w:val="center"/>
                </w:pPr>
              </w:pPrChange>
            </w:pPr>
            <w:ins w:id="14754" w:author="phuong vu" w:date="2018-11-23T10:15:00Z">
              <w:r>
                <w:rPr>
                  <w:b/>
                  <w:bCs/>
                  <w:lang w:val="es-ES"/>
                </w:rPr>
                <w:t>Mô tả dữ liệu kiểm thử</w:t>
              </w:r>
            </w:ins>
          </w:p>
        </w:tc>
        <w:tc>
          <w:tcPr>
            <w:tcW w:w="2130" w:type="dxa"/>
            <w:tcBorders>
              <w:top w:val="single" w:sz="4" w:space="0" w:color="auto"/>
              <w:left w:val="single" w:sz="4" w:space="0" w:color="auto"/>
              <w:bottom w:val="single" w:sz="4" w:space="0" w:color="auto"/>
              <w:right w:val="single" w:sz="4" w:space="0" w:color="auto"/>
            </w:tcBorders>
            <w:vAlign w:val="center"/>
            <w:hideMark/>
          </w:tcPr>
          <w:p w14:paraId="06EE35F4" w14:textId="77777777" w:rsidR="0077093A" w:rsidRDefault="0077093A" w:rsidP="00E6227B">
            <w:pPr>
              <w:spacing w:line="276" w:lineRule="auto"/>
              <w:jc w:val="center"/>
              <w:rPr>
                <w:ins w:id="14755" w:author="phuong vu" w:date="2018-11-23T10:15:00Z"/>
                <w:b/>
                <w:bCs/>
                <w:lang w:val="es-ES"/>
              </w:rPr>
              <w:pPrChange w:id="14756" w:author="phuong vu" w:date="2018-11-23T13:48:00Z">
                <w:pPr>
                  <w:jc w:val="center"/>
                </w:pPr>
              </w:pPrChange>
            </w:pPr>
            <w:ins w:id="14757" w:author="phuong vu" w:date="2018-11-23T10:15:00Z">
              <w:r>
                <w:rPr>
                  <w:b/>
                  <w:bCs/>
                  <w:lang w:val="es-ES"/>
                </w:rPr>
                <w:t>Kết quả mong đợi</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7B98948C" w14:textId="77777777" w:rsidR="0077093A" w:rsidRDefault="0077093A" w:rsidP="00E6227B">
            <w:pPr>
              <w:spacing w:line="276" w:lineRule="auto"/>
              <w:jc w:val="center"/>
              <w:rPr>
                <w:ins w:id="14758" w:author="phuong vu" w:date="2018-11-23T10:15:00Z"/>
                <w:b/>
                <w:bCs/>
                <w:lang w:val="es-ES"/>
              </w:rPr>
              <w:pPrChange w:id="14759" w:author="phuong vu" w:date="2018-11-23T13:48:00Z">
                <w:pPr>
                  <w:jc w:val="center"/>
                </w:pPr>
              </w:pPrChange>
            </w:pPr>
            <w:ins w:id="14760" w:author="phuong vu" w:date="2018-11-23T10:15:00Z">
              <w:r>
                <w:rPr>
                  <w:b/>
                  <w:bCs/>
                  <w:lang w:val="es-ES"/>
                </w:rPr>
                <w:t>Kết quả thực tế</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2787C6EE" w14:textId="77777777" w:rsidR="0077093A" w:rsidRDefault="0077093A" w:rsidP="00E6227B">
            <w:pPr>
              <w:spacing w:line="276" w:lineRule="auto"/>
              <w:jc w:val="center"/>
              <w:rPr>
                <w:ins w:id="14761" w:author="phuong vu" w:date="2018-11-23T10:15:00Z"/>
                <w:b/>
                <w:bCs/>
                <w:lang w:val="es-ES"/>
              </w:rPr>
              <w:pPrChange w:id="14762" w:author="phuong vu" w:date="2018-11-23T13:48:00Z">
                <w:pPr>
                  <w:jc w:val="center"/>
                </w:pPr>
              </w:pPrChange>
            </w:pPr>
            <w:ins w:id="14763" w:author="phuong vu" w:date="2018-11-23T10:15:00Z">
              <w:r>
                <w:rPr>
                  <w:b/>
                  <w:bCs/>
                  <w:lang w:val="es-ES"/>
                </w:rPr>
                <w:t>Thành công/ Thât bại</w:t>
              </w:r>
            </w:ins>
          </w:p>
        </w:tc>
      </w:tr>
      <w:tr w:rsidR="0077093A" w14:paraId="5D76B6A5" w14:textId="77777777" w:rsidTr="00BF4BED">
        <w:trPr>
          <w:ins w:id="14764"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2F49CEF5" w14:textId="77777777" w:rsidR="0077093A" w:rsidRDefault="0077093A" w:rsidP="00E6227B">
            <w:pPr>
              <w:spacing w:line="276" w:lineRule="auto"/>
              <w:rPr>
                <w:ins w:id="14765" w:author="phuong vu" w:date="2018-11-23T10:15:00Z"/>
                <w:b/>
                <w:bCs/>
                <w:lang w:val="es-ES"/>
              </w:rPr>
              <w:pPrChange w:id="14766"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3D955C34" w14:textId="77777777" w:rsidR="0077093A" w:rsidRDefault="0077093A" w:rsidP="00E6227B">
            <w:pPr>
              <w:spacing w:line="276" w:lineRule="auto"/>
              <w:rPr>
                <w:ins w:id="14767" w:author="phuong vu" w:date="2018-11-23T10:15:00Z"/>
                <w:lang w:val="es-ES"/>
              </w:rPr>
              <w:pPrChange w:id="14768"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25FF1082" w14:textId="77777777" w:rsidR="0077093A" w:rsidRDefault="0077093A" w:rsidP="00E6227B">
            <w:pPr>
              <w:spacing w:line="276" w:lineRule="auto"/>
              <w:rPr>
                <w:ins w:id="14769" w:author="phuong vu" w:date="2018-11-23T10:15:00Z"/>
                <w:lang w:val="es-ES"/>
              </w:rPr>
              <w:pPrChange w:id="14770"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452907FE" w14:textId="77777777" w:rsidR="0077093A" w:rsidRDefault="0077093A" w:rsidP="00E6227B">
            <w:pPr>
              <w:spacing w:line="276" w:lineRule="auto"/>
              <w:rPr>
                <w:ins w:id="14771" w:author="phuong vu" w:date="2018-11-23T10:15:00Z"/>
                <w:lang w:val="es-ES"/>
              </w:rPr>
              <w:pPrChange w:id="14772"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52248106" w14:textId="77777777" w:rsidR="0077093A" w:rsidRDefault="0077093A" w:rsidP="00E6227B">
            <w:pPr>
              <w:spacing w:line="276" w:lineRule="auto"/>
              <w:rPr>
                <w:ins w:id="14773" w:author="phuong vu" w:date="2018-11-23T10:15:00Z"/>
                <w:lang w:val="es-ES"/>
              </w:rPr>
              <w:pPrChange w:id="14774" w:author="phuong vu" w:date="2018-11-23T13:48:00Z">
                <w:pPr/>
              </w:pPrChange>
            </w:pPr>
          </w:p>
        </w:tc>
      </w:tr>
      <w:tr w:rsidR="0077093A" w14:paraId="294E228F" w14:textId="77777777" w:rsidTr="00BF4BED">
        <w:trPr>
          <w:ins w:id="14775"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2E49AE43" w14:textId="77777777" w:rsidR="0077093A" w:rsidRDefault="0077093A" w:rsidP="00E6227B">
            <w:pPr>
              <w:spacing w:line="276" w:lineRule="auto"/>
              <w:rPr>
                <w:ins w:id="14776" w:author="phuong vu" w:date="2018-11-23T10:15:00Z"/>
                <w:b/>
                <w:bCs/>
                <w:lang w:val="es-ES"/>
              </w:rPr>
              <w:pPrChange w:id="14777"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5BAEFD68" w14:textId="77777777" w:rsidR="0077093A" w:rsidRDefault="0077093A" w:rsidP="00E6227B">
            <w:pPr>
              <w:spacing w:line="276" w:lineRule="auto"/>
              <w:rPr>
                <w:ins w:id="14778" w:author="phuong vu" w:date="2018-11-23T10:15:00Z"/>
                <w:lang w:val="es-ES"/>
              </w:rPr>
              <w:pPrChange w:id="14779"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633C5A0B" w14:textId="77777777" w:rsidR="0077093A" w:rsidRDefault="0077093A" w:rsidP="00E6227B">
            <w:pPr>
              <w:spacing w:line="276" w:lineRule="auto"/>
              <w:rPr>
                <w:ins w:id="14780" w:author="phuong vu" w:date="2018-11-23T10:15:00Z"/>
                <w:lang w:val="es-ES"/>
              </w:rPr>
              <w:pPrChange w:id="14781"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1D573AFB" w14:textId="77777777" w:rsidR="0077093A" w:rsidRDefault="0077093A" w:rsidP="00E6227B">
            <w:pPr>
              <w:spacing w:line="276" w:lineRule="auto"/>
              <w:rPr>
                <w:ins w:id="14782" w:author="phuong vu" w:date="2018-11-23T10:15:00Z"/>
                <w:lang w:val="es-ES"/>
              </w:rPr>
              <w:pPrChange w:id="1478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67E60A3" w14:textId="77777777" w:rsidR="0077093A" w:rsidRDefault="0077093A" w:rsidP="00E6227B">
            <w:pPr>
              <w:spacing w:line="276" w:lineRule="auto"/>
              <w:rPr>
                <w:ins w:id="14784" w:author="phuong vu" w:date="2018-11-23T10:15:00Z"/>
                <w:lang w:val="es-ES"/>
              </w:rPr>
              <w:pPrChange w:id="14785" w:author="phuong vu" w:date="2018-11-23T13:48:00Z">
                <w:pPr/>
              </w:pPrChange>
            </w:pPr>
          </w:p>
        </w:tc>
      </w:tr>
      <w:tr w:rsidR="0077093A" w14:paraId="4D992F7F" w14:textId="77777777" w:rsidTr="00BF4BED">
        <w:trPr>
          <w:ins w:id="14786"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35909D85" w14:textId="77777777" w:rsidR="0077093A" w:rsidRDefault="0077093A" w:rsidP="00E6227B">
            <w:pPr>
              <w:spacing w:line="276" w:lineRule="auto"/>
              <w:rPr>
                <w:ins w:id="14787" w:author="phuong vu" w:date="2018-11-23T10:15:00Z"/>
                <w:b/>
                <w:bCs/>
                <w:lang w:val="es-ES"/>
              </w:rPr>
              <w:pPrChange w:id="14788"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07F7BB6E" w14:textId="77777777" w:rsidR="0077093A" w:rsidRDefault="0077093A" w:rsidP="00E6227B">
            <w:pPr>
              <w:spacing w:line="276" w:lineRule="auto"/>
              <w:rPr>
                <w:ins w:id="14789" w:author="phuong vu" w:date="2018-11-23T10:15:00Z"/>
                <w:lang w:val="es-ES"/>
              </w:rPr>
              <w:pPrChange w:id="14790"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45DE22B5" w14:textId="77777777" w:rsidR="0077093A" w:rsidRDefault="0077093A" w:rsidP="00E6227B">
            <w:pPr>
              <w:spacing w:line="276" w:lineRule="auto"/>
              <w:rPr>
                <w:ins w:id="14791" w:author="phuong vu" w:date="2018-11-23T10:15:00Z"/>
                <w:lang w:val="es-ES"/>
              </w:rPr>
              <w:pPrChange w:id="14792"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75E658FC" w14:textId="77777777" w:rsidR="0077093A" w:rsidRDefault="0077093A" w:rsidP="00E6227B">
            <w:pPr>
              <w:spacing w:line="276" w:lineRule="auto"/>
              <w:rPr>
                <w:ins w:id="14793" w:author="phuong vu" w:date="2018-11-23T10:15:00Z"/>
                <w:lang w:val="es-ES"/>
              </w:rPr>
              <w:pPrChange w:id="14794"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20F0B695" w14:textId="77777777" w:rsidR="0077093A" w:rsidRDefault="0077093A" w:rsidP="00E6227B">
            <w:pPr>
              <w:spacing w:line="276" w:lineRule="auto"/>
              <w:rPr>
                <w:ins w:id="14795" w:author="phuong vu" w:date="2018-11-23T10:15:00Z"/>
                <w:lang w:val="en-US"/>
              </w:rPr>
              <w:pPrChange w:id="14796" w:author="phuong vu" w:date="2018-11-23T13:48:00Z">
                <w:pPr/>
              </w:pPrChange>
            </w:pPr>
          </w:p>
        </w:tc>
      </w:tr>
      <w:tr w:rsidR="0077093A" w14:paraId="329298A4" w14:textId="77777777" w:rsidTr="00BF4BED">
        <w:trPr>
          <w:ins w:id="14797"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08BFEBEA" w14:textId="77777777" w:rsidR="0077093A" w:rsidRDefault="0077093A" w:rsidP="00E6227B">
            <w:pPr>
              <w:spacing w:line="276" w:lineRule="auto"/>
              <w:rPr>
                <w:ins w:id="14798" w:author="phuong vu" w:date="2018-11-23T10:15:00Z"/>
                <w:b/>
                <w:bCs/>
                <w:lang w:val="es-ES"/>
              </w:rPr>
              <w:pPrChange w:id="14799"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45CA1C24" w14:textId="77777777" w:rsidR="0077093A" w:rsidRDefault="0077093A" w:rsidP="00E6227B">
            <w:pPr>
              <w:spacing w:line="276" w:lineRule="auto"/>
              <w:rPr>
                <w:ins w:id="14800" w:author="phuong vu" w:date="2018-11-23T10:15:00Z"/>
                <w:lang w:val="es-ES"/>
              </w:rPr>
              <w:pPrChange w:id="14801"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75A66A64" w14:textId="77777777" w:rsidR="0077093A" w:rsidRDefault="0077093A" w:rsidP="00E6227B">
            <w:pPr>
              <w:spacing w:line="276" w:lineRule="auto"/>
              <w:rPr>
                <w:ins w:id="14802" w:author="phuong vu" w:date="2018-11-23T10:15:00Z"/>
                <w:lang w:val="es-ES"/>
              </w:rPr>
              <w:pPrChange w:id="1480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0C4C6BF4" w14:textId="77777777" w:rsidR="0077093A" w:rsidRDefault="0077093A" w:rsidP="00E6227B">
            <w:pPr>
              <w:spacing w:line="276" w:lineRule="auto"/>
              <w:rPr>
                <w:ins w:id="14804" w:author="phuong vu" w:date="2018-11-23T10:15:00Z"/>
                <w:lang w:val="es-ES"/>
              </w:rPr>
              <w:pPrChange w:id="14805"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6AD61939" w14:textId="77777777" w:rsidR="0077093A" w:rsidRDefault="0077093A" w:rsidP="00E6227B">
            <w:pPr>
              <w:spacing w:line="276" w:lineRule="auto"/>
              <w:rPr>
                <w:ins w:id="14806" w:author="phuong vu" w:date="2018-11-23T10:15:00Z"/>
                <w:lang w:val="es-ES"/>
              </w:rPr>
              <w:pPrChange w:id="14807" w:author="phuong vu" w:date="2018-11-23T13:48:00Z">
                <w:pPr/>
              </w:pPrChange>
            </w:pPr>
          </w:p>
        </w:tc>
      </w:tr>
      <w:tr w:rsidR="0077093A" w14:paraId="6C0EACD4" w14:textId="77777777" w:rsidTr="00BF4BED">
        <w:trPr>
          <w:ins w:id="14808"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3CF6AC03" w14:textId="77777777" w:rsidR="0077093A" w:rsidRDefault="0077093A" w:rsidP="00E6227B">
            <w:pPr>
              <w:spacing w:line="276" w:lineRule="auto"/>
              <w:rPr>
                <w:ins w:id="14809" w:author="phuong vu" w:date="2018-11-23T10:15:00Z"/>
                <w:b/>
                <w:bCs/>
                <w:lang w:val="es-ES"/>
              </w:rPr>
              <w:pPrChange w:id="14810"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5E31C029" w14:textId="77777777" w:rsidR="0077093A" w:rsidRDefault="0077093A" w:rsidP="00E6227B">
            <w:pPr>
              <w:spacing w:line="276" w:lineRule="auto"/>
              <w:rPr>
                <w:ins w:id="14811" w:author="phuong vu" w:date="2018-11-23T10:15:00Z"/>
                <w:lang w:val="es-ES"/>
              </w:rPr>
              <w:pPrChange w:id="14812"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35A5D344" w14:textId="77777777" w:rsidR="0077093A" w:rsidRDefault="0077093A" w:rsidP="00E6227B">
            <w:pPr>
              <w:spacing w:line="276" w:lineRule="auto"/>
              <w:rPr>
                <w:ins w:id="14813" w:author="phuong vu" w:date="2018-11-23T10:15:00Z"/>
                <w:lang w:val="es-ES"/>
              </w:rPr>
              <w:pPrChange w:id="14814"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5A6A089" w14:textId="77777777" w:rsidR="0077093A" w:rsidRDefault="0077093A" w:rsidP="00E6227B">
            <w:pPr>
              <w:spacing w:line="276" w:lineRule="auto"/>
              <w:rPr>
                <w:ins w:id="14815" w:author="phuong vu" w:date="2018-11-23T10:15:00Z"/>
                <w:lang w:val="es-ES"/>
              </w:rPr>
              <w:pPrChange w:id="14816"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54697086" w14:textId="77777777" w:rsidR="0077093A" w:rsidRDefault="0077093A" w:rsidP="00E6227B">
            <w:pPr>
              <w:spacing w:line="276" w:lineRule="auto"/>
              <w:rPr>
                <w:ins w:id="14817" w:author="phuong vu" w:date="2018-11-23T10:15:00Z"/>
                <w:lang w:val="es-ES"/>
              </w:rPr>
              <w:pPrChange w:id="14818" w:author="phuong vu" w:date="2018-11-23T13:48:00Z">
                <w:pPr/>
              </w:pPrChange>
            </w:pPr>
          </w:p>
        </w:tc>
      </w:tr>
    </w:tbl>
    <w:p w14:paraId="57DC8824" w14:textId="77777777" w:rsidR="0077093A" w:rsidRPr="0077093A" w:rsidRDefault="0077093A" w:rsidP="00E6227B">
      <w:pPr>
        <w:spacing w:line="276" w:lineRule="auto"/>
        <w:rPr>
          <w:ins w:id="14819" w:author="phuong vu" w:date="2018-11-23T10:03:00Z"/>
          <w:lang w:val="en-US"/>
          <w:rPrChange w:id="14820" w:author="phuong vu" w:date="2018-11-23T10:15:00Z">
            <w:rPr>
              <w:ins w:id="14821" w:author="phuong vu" w:date="2018-11-23T10:03:00Z"/>
            </w:rPr>
          </w:rPrChange>
        </w:rPr>
        <w:pPrChange w:id="14822" w:author="phuong vu" w:date="2018-11-23T13:48:00Z">
          <w:pPr>
            <w:pStyle w:val="Heading3"/>
          </w:pPr>
        </w:pPrChange>
      </w:pPr>
    </w:p>
    <w:p w14:paraId="1F684C7F" w14:textId="0A092D4A" w:rsidR="00287281" w:rsidRDefault="00287281" w:rsidP="00E6227B">
      <w:pPr>
        <w:pStyle w:val="Heading3"/>
        <w:spacing w:line="276" w:lineRule="auto"/>
        <w:rPr>
          <w:ins w:id="14823" w:author="phuong vu" w:date="2018-11-23T10:15:00Z"/>
        </w:rPr>
        <w:pPrChange w:id="14824" w:author="phuong vu" w:date="2018-11-23T13:48:00Z">
          <w:pPr>
            <w:pStyle w:val="Heading3"/>
          </w:pPr>
        </w:pPrChange>
      </w:pPr>
      <w:ins w:id="14825" w:author="phuong vu" w:date="2018-11-23T10:03:00Z">
        <w:r>
          <w:t>Tìm kiếm và lọc quần áo theo loại có sẵn</w:t>
        </w:r>
      </w:ins>
    </w:p>
    <w:p w14:paraId="37DFF2CC" w14:textId="77777777" w:rsidR="0077093A" w:rsidRDefault="0077093A" w:rsidP="00E6227B">
      <w:pPr>
        <w:spacing w:line="276" w:lineRule="auto"/>
        <w:rPr>
          <w:ins w:id="14826" w:author="phuong vu" w:date="2018-11-23T10:15:00Z"/>
          <w:lang w:val="en-US"/>
        </w:rPr>
        <w:pPrChange w:id="14827" w:author="phuong vu" w:date="2018-11-23T13:48:00Z">
          <w:pPr/>
        </w:pPrChange>
      </w:pPr>
      <w:ins w:id="14828" w:author="phuong vu" w:date="2018-11-23T10:15:00Z">
        <w:r>
          <w:rPr>
            <w:lang w:val="en-US"/>
          </w:rPr>
          <w:t>Mục đích</w:t>
        </w:r>
      </w:ins>
    </w:p>
    <w:p w14:paraId="257255A7" w14:textId="77777777" w:rsidR="0077093A" w:rsidRDefault="0077093A" w:rsidP="00E6227B">
      <w:pPr>
        <w:spacing w:line="276" w:lineRule="auto"/>
        <w:rPr>
          <w:ins w:id="14829" w:author="phuong vu" w:date="2018-11-23T10:15:00Z"/>
          <w:lang w:val="en-US"/>
        </w:rPr>
        <w:pPrChange w:id="14830" w:author="phuong vu" w:date="2018-11-23T13:48:00Z">
          <w:pPr/>
        </w:pPrChange>
      </w:pPr>
      <w:ins w:id="14831" w:author="phuong vu" w:date="2018-11-23T10:15:00Z">
        <w:r>
          <w:rPr>
            <w:lang w:val="en-US"/>
          </w:rPr>
          <w:t>Tiền điều kiện</w:t>
        </w:r>
      </w:ins>
    </w:p>
    <w:p w14:paraId="2E4C9D78" w14:textId="77777777" w:rsidR="0077093A" w:rsidRDefault="0077093A" w:rsidP="00E6227B">
      <w:pPr>
        <w:spacing w:line="276" w:lineRule="auto"/>
        <w:rPr>
          <w:ins w:id="14832" w:author="phuong vu" w:date="2018-11-23T10:15:00Z"/>
          <w:lang w:val="en-US"/>
        </w:rPr>
        <w:pPrChange w:id="14833" w:author="phuong vu" w:date="2018-11-23T13:48:00Z">
          <w:pPr/>
        </w:pPrChange>
      </w:pPr>
      <w:ins w:id="14834" w:author="phuong vu" w:date="2018-11-23T10:15:00Z">
        <w:r>
          <w:rPr>
            <w:lang w:val="en-US"/>
          </w:rPr>
          <w:t>Mô tả</w:t>
        </w:r>
      </w:ins>
    </w:p>
    <w:p w14:paraId="4C41C81B" w14:textId="77777777" w:rsidR="0077093A" w:rsidRDefault="0077093A" w:rsidP="00E6227B">
      <w:pPr>
        <w:spacing w:line="276" w:lineRule="auto"/>
        <w:rPr>
          <w:ins w:id="14835" w:author="phuong vu" w:date="2018-11-23T10:15:00Z"/>
          <w:lang w:val="en-US"/>
        </w:rPr>
        <w:pPrChange w:id="14836" w:author="phuong vu" w:date="2018-11-23T13:48:00Z">
          <w:pPr/>
        </w:pPrChange>
      </w:pPr>
      <w:ins w:id="14837" w:author="phuong vu" w:date="2018-11-23T10:15:00Z">
        <w:r>
          <w:rPr>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91"/>
        <w:gridCol w:w="1978"/>
        <w:gridCol w:w="1736"/>
        <w:gridCol w:w="1764"/>
      </w:tblGrid>
      <w:tr w:rsidR="0077093A" w14:paraId="608222ED" w14:textId="77777777" w:rsidTr="00BF4BED">
        <w:trPr>
          <w:ins w:id="14838" w:author="phuong vu" w:date="2018-11-23T10:15:00Z"/>
        </w:trPr>
        <w:tc>
          <w:tcPr>
            <w:tcW w:w="615" w:type="dxa"/>
            <w:tcBorders>
              <w:top w:val="single" w:sz="4" w:space="0" w:color="auto"/>
              <w:left w:val="single" w:sz="4" w:space="0" w:color="auto"/>
              <w:bottom w:val="single" w:sz="4" w:space="0" w:color="auto"/>
              <w:right w:val="single" w:sz="4" w:space="0" w:color="auto"/>
            </w:tcBorders>
            <w:vAlign w:val="center"/>
            <w:hideMark/>
          </w:tcPr>
          <w:p w14:paraId="12A6808A" w14:textId="77777777" w:rsidR="0077093A" w:rsidRDefault="0077093A" w:rsidP="00E6227B">
            <w:pPr>
              <w:spacing w:line="276" w:lineRule="auto"/>
              <w:jc w:val="center"/>
              <w:rPr>
                <w:ins w:id="14839" w:author="phuong vu" w:date="2018-11-23T10:15:00Z"/>
                <w:rFonts w:ascii="Times New Roman" w:hAnsi="Times New Roman" w:cs="Times New Roman"/>
                <w:b/>
                <w:bCs/>
                <w:lang w:val="es-ES"/>
              </w:rPr>
              <w:pPrChange w:id="14840" w:author="phuong vu" w:date="2018-11-23T13:48:00Z">
                <w:pPr>
                  <w:jc w:val="center"/>
                </w:pPr>
              </w:pPrChange>
            </w:pPr>
            <w:ins w:id="14841" w:author="phuong vu" w:date="2018-11-23T10:15:00Z">
              <w:r>
                <w:rPr>
                  <w:b/>
                  <w:bCs/>
                  <w:lang w:val="es-ES"/>
                </w:rPr>
                <w:t>STT</w:t>
              </w:r>
            </w:ins>
          </w:p>
        </w:tc>
        <w:tc>
          <w:tcPr>
            <w:tcW w:w="2835" w:type="dxa"/>
            <w:tcBorders>
              <w:top w:val="single" w:sz="4" w:space="0" w:color="auto"/>
              <w:left w:val="single" w:sz="4" w:space="0" w:color="auto"/>
              <w:bottom w:val="single" w:sz="4" w:space="0" w:color="auto"/>
              <w:right w:val="single" w:sz="4" w:space="0" w:color="auto"/>
            </w:tcBorders>
            <w:vAlign w:val="center"/>
            <w:hideMark/>
          </w:tcPr>
          <w:p w14:paraId="189DE19C" w14:textId="77777777" w:rsidR="0077093A" w:rsidRDefault="0077093A" w:rsidP="00E6227B">
            <w:pPr>
              <w:spacing w:line="276" w:lineRule="auto"/>
              <w:jc w:val="center"/>
              <w:rPr>
                <w:ins w:id="14842" w:author="phuong vu" w:date="2018-11-23T10:15:00Z"/>
                <w:b/>
                <w:bCs/>
                <w:lang w:val="es-ES"/>
              </w:rPr>
              <w:pPrChange w:id="14843" w:author="phuong vu" w:date="2018-11-23T13:48:00Z">
                <w:pPr>
                  <w:jc w:val="center"/>
                </w:pPr>
              </w:pPrChange>
            </w:pPr>
            <w:ins w:id="14844" w:author="phuong vu" w:date="2018-11-23T10:15:00Z">
              <w:r>
                <w:rPr>
                  <w:b/>
                  <w:bCs/>
                  <w:lang w:val="es-ES"/>
                </w:rPr>
                <w:t>Mô tả dữ liệu kiểm thử</w:t>
              </w:r>
            </w:ins>
          </w:p>
        </w:tc>
        <w:tc>
          <w:tcPr>
            <w:tcW w:w="2130" w:type="dxa"/>
            <w:tcBorders>
              <w:top w:val="single" w:sz="4" w:space="0" w:color="auto"/>
              <w:left w:val="single" w:sz="4" w:space="0" w:color="auto"/>
              <w:bottom w:val="single" w:sz="4" w:space="0" w:color="auto"/>
              <w:right w:val="single" w:sz="4" w:space="0" w:color="auto"/>
            </w:tcBorders>
            <w:vAlign w:val="center"/>
            <w:hideMark/>
          </w:tcPr>
          <w:p w14:paraId="7BE4EF57" w14:textId="77777777" w:rsidR="0077093A" w:rsidRDefault="0077093A" w:rsidP="00E6227B">
            <w:pPr>
              <w:spacing w:line="276" w:lineRule="auto"/>
              <w:jc w:val="center"/>
              <w:rPr>
                <w:ins w:id="14845" w:author="phuong vu" w:date="2018-11-23T10:15:00Z"/>
                <w:b/>
                <w:bCs/>
                <w:lang w:val="es-ES"/>
              </w:rPr>
              <w:pPrChange w:id="14846" w:author="phuong vu" w:date="2018-11-23T13:48:00Z">
                <w:pPr>
                  <w:jc w:val="center"/>
                </w:pPr>
              </w:pPrChange>
            </w:pPr>
            <w:ins w:id="14847" w:author="phuong vu" w:date="2018-11-23T10:15:00Z">
              <w:r>
                <w:rPr>
                  <w:b/>
                  <w:bCs/>
                  <w:lang w:val="es-ES"/>
                </w:rPr>
                <w:t>Kết quả mong đợi</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18BEDC5C" w14:textId="77777777" w:rsidR="0077093A" w:rsidRDefault="0077093A" w:rsidP="00E6227B">
            <w:pPr>
              <w:spacing w:line="276" w:lineRule="auto"/>
              <w:jc w:val="center"/>
              <w:rPr>
                <w:ins w:id="14848" w:author="phuong vu" w:date="2018-11-23T10:15:00Z"/>
                <w:b/>
                <w:bCs/>
                <w:lang w:val="es-ES"/>
              </w:rPr>
              <w:pPrChange w:id="14849" w:author="phuong vu" w:date="2018-11-23T13:48:00Z">
                <w:pPr>
                  <w:jc w:val="center"/>
                </w:pPr>
              </w:pPrChange>
            </w:pPr>
            <w:ins w:id="14850" w:author="phuong vu" w:date="2018-11-23T10:15:00Z">
              <w:r>
                <w:rPr>
                  <w:b/>
                  <w:bCs/>
                  <w:lang w:val="es-ES"/>
                </w:rPr>
                <w:t>Kết quả thực tế</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6D1883B8" w14:textId="77777777" w:rsidR="0077093A" w:rsidRDefault="0077093A" w:rsidP="00E6227B">
            <w:pPr>
              <w:spacing w:line="276" w:lineRule="auto"/>
              <w:jc w:val="center"/>
              <w:rPr>
                <w:ins w:id="14851" w:author="phuong vu" w:date="2018-11-23T10:15:00Z"/>
                <w:b/>
                <w:bCs/>
                <w:lang w:val="es-ES"/>
              </w:rPr>
              <w:pPrChange w:id="14852" w:author="phuong vu" w:date="2018-11-23T13:48:00Z">
                <w:pPr>
                  <w:jc w:val="center"/>
                </w:pPr>
              </w:pPrChange>
            </w:pPr>
            <w:ins w:id="14853" w:author="phuong vu" w:date="2018-11-23T10:15:00Z">
              <w:r>
                <w:rPr>
                  <w:b/>
                  <w:bCs/>
                  <w:lang w:val="es-ES"/>
                </w:rPr>
                <w:t>Thành công/ Thât bại</w:t>
              </w:r>
            </w:ins>
          </w:p>
        </w:tc>
      </w:tr>
      <w:tr w:rsidR="0077093A" w14:paraId="1CD43527" w14:textId="77777777" w:rsidTr="00BF4BED">
        <w:trPr>
          <w:ins w:id="14854"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7B82CC50" w14:textId="77777777" w:rsidR="0077093A" w:rsidRDefault="0077093A" w:rsidP="00E6227B">
            <w:pPr>
              <w:spacing w:line="276" w:lineRule="auto"/>
              <w:rPr>
                <w:ins w:id="14855" w:author="phuong vu" w:date="2018-11-23T10:15:00Z"/>
                <w:b/>
                <w:bCs/>
                <w:lang w:val="es-ES"/>
              </w:rPr>
              <w:pPrChange w:id="14856"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63E520AE" w14:textId="77777777" w:rsidR="0077093A" w:rsidRDefault="0077093A" w:rsidP="00E6227B">
            <w:pPr>
              <w:spacing w:line="276" w:lineRule="auto"/>
              <w:rPr>
                <w:ins w:id="14857" w:author="phuong vu" w:date="2018-11-23T10:15:00Z"/>
                <w:lang w:val="es-ES"/>
              </w:rPr>
              <w:pPrChange w:id="14858"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6823AAB8" w14:textId="77777777" w:rsidR="0077093A" w:rsidRDefault="0077093A" w:rsidP="00E6227B">
            <w:pPr>
              <w:spacing w:line="276" w:lineRule="auto"/>
              <w:rPr>
                <w:ins w:id="14859" w:author="phuong vu" w:date="2018-11-23T10:15:00Z"/>
                <w:lang w:val="es-ES"/>
              </w:rPr>
              <w:pPrChange w:id="14860"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B594A2F" w14:textId="77777777" w:rsidR="0077093A" w:rsidRDefault="0077093A" w:rsidP="00E6227B">
            <w:pPr>
              <w:spacing w:line="276" w:lineRule="auto"/>
              <w:rPr>
                <w:ins w:id="14861" w:author="phuong vu" w:date="2018-11-23T10:15:00Z"/>
                <w:lang w:val="es-ES"/>
              </w:rPr>
              <w:pPrChange w:id="14862"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6B7FB1C8" w14:textId="77777777" w:rsidR="0077093A" w:rsidRDefault="0077093A" w:rsidP="00E6227B">
            <w:pPr>
              <w:spacing w:line="276" w:lineRule="auto"/>
              <w:rPr>
                <w:ins w:id="14863" w:author="phuong vu" w:date="2018-11-23T10:15:00Z"/>
                <w:lang w:val="es-ES"/>
              </w:rPr>
              <w:pPrChange w:id="14864" w:author="phuong vu" w:date="2018-11-23T13:48:00Z">
                <w:pPr/>
              </w:pPrChange>
            </w:pPr>
          </w:p>
        </w:tc>
      </w:tr>
      <w:tr w:rsidR="0077093A" w14:paraId="59893849" w14:textId="77777777" w:rsidTr="00BF4BED">
        <w:trPr>
          <w:ins w:id="14865"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1407D770" w14:textId="77777777" w:rsidR="0077093A" w:rsidRDefault="0077093A" w:rsidP="00E6227B">
            <w:pPr>
              <w:spacing w:line="276" w:lineRule="auto"/>
              <w:rPr>
                <w:ins w:id="14866" w:author="phuong vu" w:date="2018-11-23T10:15:00Z"/>
                <w:b/>
                <w:bCs/>
                <w:lang w:val="es-ES"/>
              </w:rPr>
              <w:pPrChange w:id="14867"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0BE094FE" w14:textId="77777777" w:rsidR="0077093A" w:rsidRDefault="0077093A" w:rsidP="00E6227B">
            <w:pPr>
              <w:spacing w:line="276" w:lineRule="auto"/>
              <w:rPr>
                <w:ins w:id="14868" w:author="phuong vu" w:date="2018-11-23T10:15:00Z"/>
                <w:lang w:val="es-ES"/>
              </w:rPr>
              <w:pPrChange w:id="14869"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41C09BAE" w14:textId="77777777" w:rsidR="0077093A" w:rsidRDefault="0077093A" w:rsidP="00E6227B">
            <w:pPr>
              <w:spacing w:line="276" w:lineRule="auto"/>
              <w:rPr>
                <w:ins w:id="14870" w:author="phuong vu" w:date="2018-11-23T10:15:00Z"/>
                <w:lang w:val="es-ES"/>
              </w:rPr>
              <w:pPrChange w:id="14871"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15214006" w14:textId="77777777" w:rsidR="0077093A" w:rsidRDefault="0077093A" w:rsidP="00E6227B">
            <w:pPr>
              <w:spacing w:line="276" w:lineRule="auto"/>
              <w:rPr>
                <w:ins w:id="14872" w:author="phuong vu" w:date="2018-11-23T10:15:00Z"/>
                <w:lang w:val="es-ES"/>
              </w:rPr>
              <w:pPrChange w:id="1487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7A1E98B" w14:textId="77777777" w:rsidR="0077093A" w:rsidRDefault="0077093A" w:rsidP="00E6227B">
            <w:pPr>
              <w:spacing w:line="276" w:lineRule="auto"/>
              <w:rPr>
                <w:ins w:id="14874" w:author="phuong vu" w:date="2018-11-23T10:15:00Z"/>
                <w:lang w:val="es-ES"/>
              </w:rPr>
              <w:pPrChange w:id="14875" w:author="phuong vu" w:date="2018-11-23T13:48:00Z">
                <w:pPr/>
              </w:pPrChange>
            </w:pPr>
          </w:p>
        </w:tc>
      </w:tr>
      <w:tr w:rsidR="0077093A" w14:paraId="76323EA1" w14:textId="77777777" w:rsidTr="00BF4BED">
        <w:trPr>
          <w:ins w:id="14876"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00412A9B" w14:textId="77777777" w:rsidR="0077093A" w:rsidRDefault="0077093A" w:rsidP="00E6227B">
            <w:pPr>
              <w:spacing w:line="276" w:lineRule="auto"/>
              <w:rPr>
                <w:ins w:id="14877" w:author="phuong vu" w:date="2018-11-23T10:15:00Z"/>
                <w:b/>
                <w:bCs/>
                <w:lang w:val="es-ES"/>
              </w:rPr>
              <w:pPrChange w:id="14878"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5F0C26DE" w14:textId="77777777" w:rsidR="0077093A" w:rsidRDefault="0077093A" w:rsidP="00E6227B">
            <w:pPr>
              <w:spacing w:line="276" w:lineRule="auto"/>
              <w:rPr>
                <w:ins w:id="14879" w:author="phuong vu" w:date="2018-11-23T10:15:00Z"/>
                <w:lang w:val="es-ES"/>
              </w:rPr>
              <w:pPrChange w:id="14880"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703BF314" w14:textId="77777777" w:rsidR="0077093A" w:rsidRDefault="0077093A" w:rsidP="00E6227B">
            <w:pPr>
              <w:spacing w:line="276" w:lineRule="auto"/>
              <w:rPr>
                <w:ins w:id="14881" w:author="phuong vu" w:date="2018-11-23T10:15:00Z"/>
                <w:lang w:val="es-ES"/>
              </w:rPr>
              <w:pPrChange w:id="14882"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46E94C16" w14:textId="77777777" w:rsidR="0077093A" w:rsidRDefault="0077093A" w:rsidP="00E6227B">
            <w:pPr>
              <w:spacing w:line="276" w:lineRule="auto"/>
              <w:rPr>
                <w:ins w:id="14883" w:author="phuong vu" w:date="2018-11-23T10:15:00Z"/>
                <w:lang w:val="es-ES"/>
              </w:rPr>
              <w:pPrChange w:id="14884"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7F18D1B6" w14:textId="77777777" w:rsidR="0077093A" w:rsidRDefault="0077093A" w:rsidP="00E6227B">
            <w:pPr>
              <w:spacing w:line="276" w:lineRule="auto"/>
              <w:rPr>
                <w:ins w:id="14885" w:author="phuong vu" w:date="2018-11-23T10:15:00Z"/>
                <w:lang w:val="en-US"/>
              </w:rPr>
              <w:pPrChange w:id="14886" w:author="phuong vu" w:date="2018-11-23T13:48:00Z">
                <w:pPr/>
              </w:pPrChange>
            </w:pPr>
          </w:p>
        </w:tc>
      </w:tr>
      <w:tr w:rsidR="0077093A" w14:paraId="51EB4DE9" w14:textId="77777777" w:rsidTr="00BF4BED">
        <w:trPr>
          <w:ins w:id="14887"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0099AF16" w14:textId="77777777" w:rsidR="0077093A" w:rsidRDefault="0077093A" w:rsidP="00E6227B">
            <w:pPr>
              <w:spacing w:line="276" w:lineRule="auto"/>
              <w:rPr>
                <w:ins w:id="14888" w:author="phuong vu" w:date="2018-11-23T10:15:00Z"/>
                <w:b/>
                <w:bCs/>
                <w:lang w:val="es-ES"/>
              </w:rPr>
              <w:pPrChange w:id="14889"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22DE9791" w14:textId="77777777" w:rsidR="0077093A" w:rsidRDefault="0077093A" w:rsidP="00E6227B">
            <w:pPr>
              <w:spacing w:line="276" w:lineRule="auto"/>
              <w:rPr>
                <w:ins w:id="14890" w:author="phuong vu" w:date="2018-11-23T10:15:00Z"/>
                <w:lang w:val="es-ES"/>
              </w:rPr>
              <w:pPrChange w:id="14891"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50694E79" w14:textId="77777777" w:rsidR="0077093A" w:rsidRDefault="0077093A" w:rsidP="00E6227B">
            <w:pPr>
              <w:spacing w:line="276" w:lineRule="auto"/>
              <w:rPr>
                <w:ins w:id="14892" w:author="phuong vu" w:date="2018-11-23T10:15:00Z"/>
                <w:lang w:val="es-ES"/>
              </w:rPr>
              <w:pPrChange w:id="1489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72F45128" w14:textId="77777777" w:rsidR="0077093A" w:rsidRDefault="0077093A" w:rsidP="00E6227B">
            <w:pPr>
              <w:spacing w:line="276" w:lineRule="auto"/>
              <w:rPr>
                <w:ins w:id="14894" w:author="phuong vu" w:date="2018-11-23T10:15:00Z"/>
                <w:lang w:val="es-ES"/>
              </w:rPr>
              <w:pPrChange w:id="14895"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21DA61EC" w14:textId="77777777" w:rsidR="0077093A" w:rsidRDefault="0077093A" w:rsidP="00E6227B">
            <w:pPr>
              <w:spacing w:line="276" w:lineRule="auto"/>
              <w:rPr>
                <w:ins w:id="14896" w:author="phuong vu" w:date="2018-11-23T10:15:00Z"/>
                <w:lang w:val="es-ES"/>
              </w:rPr>
              <w:pPrChange w:id="14897" w:author="phuong vu" w:date="2018-11-23T13:48:00Z">
                <w:pPr/>
              </w:pPrChange>
            </w:pPr>
          </w:p>
        </w:tc>
      </w:tr>
      <w:tr w:rsidR="0077093A" w14:paraId="19148AE7" w14:textId="77777777" w:rsidTr="00BF4BED">
        <w:trPr>
          <w:ins w:id="14898"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4B18BFCE" w14:textId="77777777" w:rsidR="0077093A" w:rsidRDefault="0077093A" w:rsidP="00E6227B">
            <w:pPr>
              <w:spacing w:line="276" w:lineRule="auto"/>
              <w:rPr>
                <w:ins w:id="14899" w:author="phuong vu" w:date="2018-11-23T10:15:00Z"/>
                <w:b/>
                <w:bCs/>
                <w:lang w:val="es-ES"/>
              </w:rPr>
              <w:pPrChange w:id="14900"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0F832BB7" w14:textId="77777777" w:rsidR="0077093A" w:rsidRDefault="0077093A" w:rsidP="00E6227B">
            <w:pPr>
              <w:spacing w:line="276" w:lineRule="auto"/>
              <w:rPr>
                <w:ins w:id="14901" w:author="phuong vu" w:date="2018-11-23T10:15:00Z"/>
                <w:lang w:val="es-ES"/>
              </w:rPr>
              <w:pPrChange w:id="14902"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3630B1D8" w14:textId="77777777" w:rsidR="0077093A" w:rsidRDefault="0077093A" w:rsidP="00E6227B">
            <w:pPr>
              <w:spacing w:line="276" w:lineRule="auto"/>
              <w:rPr>
                <w:ins w:id="14903" w:author="phuong vu" w:date="2018-11-23T10:15:00Z"/>
                <w:lang w:val="es-ES"/>
              </w:rPr>
              <w:pPrChange w:id="14904"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05238550" w14:textId="77777777" w:rsidR="0077093A" w:rsidRDefault="0077093A" w:rsidP="00E6227B">
            <w:pPr>
              <w:spacing w:line="276" w:lineRule="auto"/>
              <w:rPr>
                <w:ins w:id="14905" w:author="phuong vu" w:date="2018-11-23T10:15:00Z"/>
                <w:lang w:val="es-ES"/>
              </w:rPr>
              <w:pPrChange w:id="14906"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EBDF95F" w14:textId="77777777" w:rsidR="0077093A" w:rsidRDefault="0077093A" w:rsidP="00E6227B">
            <w:pPr>
              <w:spacing w:line="276" w:lineRule="auto"/>
              <w:rPr>
                <w:ins w:id="14907" w:author="phuong vu" w:date="2018-11-23T10:15:00Z"/>
                <w:lang w:val="es-ES"/>
              </w:rPr>
              <w:pPrChange w:id="14908" w:author="phuong vu" w:date="2018-11-23T13:48:00Z">
                <w:pPr/>
              </w:pPrChange>
            </w:pPr>
          </w:p>
        </w:tc>
      </w:tr>
    </w:tbl>
    <w:p w14:paraId="1D1B357E" w14:textId="77777777" w:rsidR="0077093A" w:rsidRPr="0077093A" w:rsidRDefault="0077093A" w:rsidP="00E6227B">
      <w:pPr>
        <w:spacing w:line="276" w:lineRule="auto"/>
        <w:rPr>
          <w:ins w:id="14909" w:author="phuong vu" w:date="2018-11-23T10:03:00Z"/>
          <w:lang w:val="en-US"/>
          <w:rPrChange w:id="14910" w:author="phuong vu" w:date="2018-11-23T10:15:00Z">
            <w:rPr>
              <w:ins w:id="14911" w:author="phuong vu" w:date="2018-11-23T10:03:00Z"/>
            </w:rPr>
          </w:rPrChange>
        </w:rPr>
        <w:pPrChange w:id="14912" w:author="phuong vu" w:date="2018-11-23T13:48:00Z">
          <w:pPr>
            <w:pStyle w:val="Heading3"/>
          </w:pPr>
        </w:pPrChange>
      </w:pPr>
    </w:p>
    <w:p w14:paraId="09E0E175" w14:textId="44218E25" w:rsidR="00287281" w:rsidRDefault="00287281" w:rsidP="00E6227B">
      <w:pPr>
        <w:pStyle w:val="Heading3"/>
        <w:spacing w:line="276" w:lineRule="auto"/>
        <w:rPr>
          <w:ins w:id="14913" w:author="phuong vu" w:date="2018-11-23T10:15:00Z"/>
        </w:rPr>
        <w:pPrChange w:id="14914" w:author="phuong vu" w:date="2018-11-23T13:48:00Z">
          <w:pPr>
            <w:pStyle w:val="Heading3"/>
          </w:pPr>
        </w:pPrChange>
      </w:pPr>
      <w:ins w:id="14915" w:author="phuong vu" w:date="2018-11-23T10:03:00Z">
        <w:r>
          <w:t>Tìm kiếm đơn hàng</w:t>
        </w:r>
      </w:ins>
    </w:p>
    <w:p w14:paraId="5FD66324" w14:textId="77777777" w:rsidR="0077093A" w:rsidRDefault="0077093A" w:rsidP="00E6227B">
      <w:pPr>
        <w:spacing w:line="276" w:lineRule="auto"/>
        <w:rPr>
          <w:ins w:id="14916" w:author="phuong vu" w:date="2018-11-23T10:15:00Z"/>
          <w:lang w:val="en-US"/>
        </w:rPr>
        <w:pPrChange w:id="14917" w:author="phuong vu" w:date="2018-11-23T13:48:00Z">
          <w:pPr/>
        </w:pPrChange>
      </w:pPr>
      <w:ins w:id="14918" w:author="phuong vu" w:date="2018-11-23T10:15:00Z">
        <w:r>
          <w:rPr>
            <w:lang w:val="en-US"/>
          </w:rPr>
          <w:t>Mục đích</w:t>
        </w:r>
      </w:ins>
    </w:p>
    <w:p w14:paraId="3EA63CF6" w14:textId="77777777" w:rsidR="0077093A" w:rsidRDefault="0077093A" w:rsidP="00E6227B">
      <w:pPr>
        <w:spacing w:line="276" w:lineRule="auto"/>
        <w:rPr>
          <w:ins w:id="14919" w:author="phuong vu" w:date="2018-11-23T10:15:00Z"/>
          <w:lang w:val="en-US"/>
        </w:rPr>
        <w:pPrChange w:id="14920" w:author="phuong vu" w:date="2018-11-23T13:48:00Z">
          <w:pPr/>
        </w:pPrChange>
      </w:pPr>
      <w:ins w:id="14921" w:author="phuong vu" w:date="2018-11-23T10:15:00Z">
        <w:r>
          <w:rPr>
            <w:lang w:val="en-US"/>
          </w:rPr>
          <w:t>Tiền điều kiện</w:t>
        </w:r>
      </w:ins>
    </w:p>
    <w:p w14:paraId="0A7D7DE4" w14:textId="77777777" w:rsidR="0077093A" w:rsidRDefault="0077093A" w:rsidP="00E6227B">
      <w:pPr>
        <w:spacing w:line="276" w:lineRule="auto"/>
        <w:rPr>
          <w:ins w:id="14922" w:author="phuong vu" w:date="2018-11-23T10:15:00Z"/>
          <w:lang w:val="en-US"/>
        </w:rPr>
        <w:pPrChange w:id="14923" w:author="phuong vu" w:date="2018-11-23T13:48:00Z">
          <w:pPr/>
        </w:pPrChange>
      </w:pPr>
      <w:ins w:id="14924" w:author="phuong vu" w:date="2018-11-23T10:15:00Z">
        <w:r>
          <w:rPr>
            <w:lang w:val="en-US"/>
          </w:rPr>
          <w:t>Mô tả</w:t>
        </w:r>
      </w:ins>
    </w:p>
    <w:p w14:paraId="0B53431D" w14:textId="77777777" w:rsidR="0077093A" w:rsidRDefault="0077093A" w:rsidP="00E6227B">
      <w:pPr>
        <w:spacing w:line="276" w:lineRule="auto"/>
        <w:rPr>
          <w:ins w:id="14925" w:author="phuong vu" w:date="2018-11-23T10:15:00Z"/>
          <w:lang w:val="en-US"/>
        </w:rPr>
        <w:pPrChange w:id="14926" w:author="phuong vu" w:date="2018-11-23T13:48:00Z">
          <w:pPr/>
        </w:pPrChange>
      </w:pPr>
      <w:ins w:id="14927" w:author="phuong vu" w:date="2018-11-23T10:15:00Z">
        <w:r>
          <w:rPr>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91"/>
        <w:gridCol w:w="1978"/>
        <w:gridCol w:w="1736"/>
        <w:gridCol w:w="1764"/>
      </w:tblGrid>
      <w:tr w:rsidR="0077093A" w14:paraId="37E05637" w14:textId="77777777" w:rsidTr="00BF4BED">
        <w:trPr>
          <w:ins w:id="14928" w:author="phuong vu" w:date="2018-11-23T10:15:00Z"/>
        </w:trPr>
        <w:tc>
          <w:tcPr>
            <w:tcW w:w="615" w:type="dxa"/>
            <w:tcBorders>
              <w:top w:val="single" w:sz="4" w:space="0" w:color="auto"/>
              <w:left w:val="single" w:sz="4" w:space="0" w:color="auto"/>
              <w:bottom w:val="single" w:sz="4" w:space="0" w:color="auto"/>
              <w:right w:val="single" w:sz="4" w:space="0" w:color="auto"/>
            </w:tcBorders>
            <w:vAlign w:val="center"/>
            <w:hideMark/>
          </w:tcPr>
          <w:p w14:paraId="14425441" w14:textId="77777777" w:rsidR="0077093A" w:rsidRDefault="0077093A" w:rsidP="00E6227B">
            <w:pPr>
              <w:spacing w:line="276" w:lineRule="auto"/>
              <w:jc w:val="center"/>
              <w:rPr>
                <w:ins w:id="14929" w:author="phuong vu" w:date="2018-11-23T10:15:00Z"/>
                <w:rFonts w:ascii="Times New Roman" w:hAnsi="Times New Roman" w:cs="Times New Roman"/>
                <w:b/>
                <w:bCs/>
                <w:lang w:val="es-ES"/>
              </w:rPr>
              <w:pPrChange w:id="14930" w:author="phuong vu" w:date="2018-11-23T13:48:00Z">
                <w:pPr>
                  <w:jc w:val="center"/>
                </w:pPr>
              </w:pPrChange>
            </w:pPr>
            <w:ins w:id="14931" w:author="phuong vu" w:date="2018-11-23T10:15:00Z">
              <w:r>
                <w:rPr>
                  <w:b/>
                  <w:bCs/>
                  <w:lang w:val="es-ES"/>
                </w:rPr>
                <w:lastRenderedPageBreak/>
                <w:t>STT</w:t>
              </w:r>
            </w:ins>
          </w:p>
        </w:tc>
        <w:tc>
          <w:tcPr>
            <w:tcW w:w="2835" w:type="dxa"/>
            <w:tcBorders>
              <w:top w:val="single" w:sz="4" w:space="0" w:color="auto"/>
              <w:left w:val="single" w:sz="4" w:space="0" w:color="auto"/>
              <w:bottom w:val="single" w:sz="4" w:space="0" w:color="auto"/>
              <w:right w:val="single" w:sz="4" w:space="0" w:color="auto"/>
            </w:tcBorders>
            <w:vAlign w:val="center"/>
            <w:hideMark/>
          </w:tcPr>
          <w:p w14:paraId="4FA6F53D" w14:textId="77777777" w:rsidR="0077093A" w:rsidRDefault="0077093A" w:rsidP="00E6227B">
            <w:pPr>
              <w:spacing w:line="276" w:lineRule="auto"/>
              <w:jc w:val="center"/>
              <w:rPr>
                <w:ins w:id="14932" w:author="phuong vu" w:date="2018-11-23T10:15:00Z"/>
                <w:b/>
                <w:bCs/>
                <w:lang w:val="es-ES"/>
              </w:rPr>
              <w:pPrChange w:id="14933" w:author="phuong vu" w:date="2018-11-23T13:48:00Z">
                <w:pPr>
                  <w:jc w:val="center"/>
                </w:pPr>
              </w:pPrChange>
            </w:pPr>
            <w:ins w:id="14934" w:author="phuong vu" w:date="2018-11-23T10:15:00Z">
              <w:r>
                <w:rPr>
                  <w:b/>
                  <w:bCs/>
                  <w:lang w:val="es-ES"/>
                </w:rPr>
                <w:t>Mô tả dữ liệu kiểm thử</w:t>
              </w:r>
            </w:ins>
          </w:p>
        </w:tc>
        <w:tc>
          <w:tcPr>
            <w:tcW w:w="2130" w:type="dxa"/>
            <w:tcBorders>
              <w:top w:val="single" w:sz="4" w:space="0" w:color="auto"/>
              <w:left w:val="single" w:sz="4" w:space="0" w:color="auto"/>
              <w:bottom w:val="single" w:sz="4" w:space="0" w:color="auto"/>
              <w:right w:val="single" w:sz="4" w:space="0" w:color="auto"/>
            </w:tcBorders>
            <w:vAlign w:val="center"/>
            <w:hideMark/>
          </w:tcPr>
          <w:p w14:paraId="531B04C5" w14:textId="77777777" w:rsidR="0077093A" w:rsidRDefault="0077093A" w:rsidP="00E6227B">
            <w:pPr>
              <w:spacing w:line="276" w:lineRule="auto"/>
              <w:jc w:val="center"/>
              <w:rPr>
                <w:ins w:id="14935" w:author="phuong vu" w:date="2018-11-23T10:15:00Z"/>
                <w:b/>
                <w:bCs/>
                <w:lang w:val="es-ES"/>
              </w:rPr>
              <w:pPrChange w:id="14936" w:author="phuong vu" w:date="2018-11-23T13:48:00Z">
                <w:pPr>
                  <w:jc w:val="center"/>
                </w:pPr>
              </w:pPrChange>
            </w:pPr>
            <w:ins w:id="14937" w:author="phuong vu" w:date="2018-11-23T10:15:00Z">
              <w:r>
                <w:rPr>
                  <w:b/>
                  <w:bCs/>
                  <w:lang w:val="es-ES"/>
                </w:rPr>
                <w:t>Kết quả mong đợi</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4E92CAB7" w14:textId="77777777" w:rsidR="0077093A" w:rsidRDefault="0077093A" w:rsidP="00E6227B">
            <w:pPr>
              <w:spacing w:line="276" w:lineRule="auto"/>
              <w:jc w:val="center"/>
              <w:rPr>
                <w:ins w:id="14938" w:author="phuong vu" w:date="2018-11-23T10:15:00Z"/>
                <w:b/>
                <w:bCs/>
                <w:lang w:val="es-ES"/>
              </w:rPr>
              <w:pPrChange w:id="14939" w:author="phuong vu" w:date="2018-11-23T13:48:00Z">
                <w:pPr>
                  <w:jc w:val="center"/>
                </w:pPr>
              </w:pPrChange>
            </w:pPr>
            <w:ins w:id="14940" w:author="phuong vu" w:date="2018-11-23T10:15:00Z">
              <w:r>
                <w:rPr>
                  <w:b/>
                  <w:bCs/>
                  <w:lang w:val="es-ES"/>
                </w:rPr>
                <w:t>Kết quả thực tế</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70779D74" w14:textId="77777777" w:rsidR="0077093A" w:rsidRDefault="0077093A" w:rsidP="00E6227B">
            <w:pPr>
              <w:spacing w:line="276" w:lineRule="auto"/>
              <w:jc w:val="center"/>
              <w:rPr>
                <w:ins w:id="14941" w:author="phuong vu" w:date="2018-11-23T10:15:00Z"/>
                <w:b/>
                <w:bCs/>
                <w:lang w:val="es-ES"/>
              </w:rPr>
              <w:pPrChange w:id="14942" w:author="phuong vu" w:date="2018-11-23T13:48:00Z">
                <w:pPr>
                  <w:jc w:val="center"/>
                </w:pPr>
              </w:pPrChange>
            </w:pPr>
            <w:ins w:id="14943" w:author="phuong vu" w:date="2018-11-23T10:15:00Z">
              <w:r>
                <w:rPr>
                  <w:b/>
                  <w:bCs/>
                  <w:lang w:val="es-ES"/>
                </w:rPr>
                <w:t>Thành công/ Thât bại</w:t>
              </w:r>
            </w:ins>
          </w:p>
        </w:tc>
      </w:tr>
      <w:tr w:rsidR="0077093A" w14:paraId="10379B31" w14:textId="77777777" w:rsidTr="00BF4BED">
        <w:trPr>
          <w:ins w:id="14944"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34584530" w14:textId="77777777" w:rsidR="0077093A" w:rsidRDefault="0077093A" w:rsidP="00E6227B">
            <w:pPr>
              <w:spacing w:line="276" w:lineRule="auto"/>
              <w:rPr>
                <w:ins w:id="14945" w:author="phuong vu" w:date="2018-11-23T10:15:00Z"/>
                <w:b/>
                <w:bCs/>
                <w:lang w:val="es-ES"/>
              </w:rPr>
              <w:pPrChange w:id="14946"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396307AC" w14:textId="77777777" w:rsidR="0077093A" w:rsidRDefault="0077093A" w:rsidP="00E6227B">
            <w:pPr>
              <w:spacing w:line="276" w:lineRule="auto"/>
              <w:rPr>
                <w:ins w:id="14947" w:author="phuong vu" w:date="2018-11-23T10:15:00Z"/>
                <w:lang w:val="es-ES"/>
              </w:rPr>
              <w:pPrChange w:id="14948"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272A2508" w14:textId="77777777" w:rsidR="0077093A" w:rsidRDefault="0077093A" w:rsidP="00E6227B">
            <w:pPr>
              <w:spacing w:line="276" w:lineRule="auto"/>
              <w:rPr>
                <w:ins w:id="14949" w:author="phuong vu" w:date="2018-11-23T10:15:00Z"/>
                <w:lang w:val="es-ES"/>
              </w:rPr>
              <w:pPrChange w:id="14950"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16DB6BB1" w14:textId="77777777" w:rsidR="0077093A" w:rsidRDefault="0077093A" w:rsidP="00E6227B">
            <w:pPr>
              <w:spacing w:line="276" w:lineRule="auto"/>
              <w:rPr>
                <w:ins w:id="14951" w:author="phuong vu" w:date="2018-11-23T10:15:00Z"/>
                <w:lang w:val="es-ES"/>
              </w:rPr>
              <w:pPrChange w:id="14952"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7ABF1939" w14:textId="77777777" w:rsidR="0077093A" w:rsidRDefault="0077093A" w:rsidP="00E6227B">
            <w:pPr>
              <w:spacing w:line="276" w:lineRule="auto"/>
              <w:rPr>
                <w:ins w:id="14953" w:author="phuong vu" w:date="2018-11-23T10:15:00Z"/>
                <w:lang w:val="es-ES"/>
              </w:rPr>
              <w:pPrChange w:id="14954" w:author="phuong vu" w:date="2018-11-23T13:48:00Z">
                <w:pPr/>
              </w:pPrChange>
            </w:pPr>
          </w:p>
        </w:tc>
      </w:tr>
      <w:tr w:rsidR="0077093A" w14:paraId="6920AC44" w14:textId="77777777" w:rsidTr="00BF4BED">
        <w:trPr>
          <w:ins w:id="14955"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40496777" w14:textId="77777777" w:rsidR="0077093A" w:rsidRDefault="0077093A" w:rsidP="00E6227B">
            <w:pPr>
              <w:spacing w:line="276" w:lineRule="auto"/>
              <w:rPr>
                <w:ins w:id="14956" w:author="phuong vu" w:date="2018-11-23T10:15:00Z"/>
                <w:b/>
                <w:bCs/>
                <w:lang w:val="es-ES"/>
              </w:rPr>
              <w:pPrChange w:id="14957"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5B1310B4" w14:textId="77777777" w:rsidR="0077093A" w:rsidRDefault="0077093A" w:rsidP="00E6227B">
            <w:pPr>
              <w:spacing w:line="276" w:lineRule="auto"/>
              <w:rPr>
                <w:ins w:id="14958" w:author="phuong vu" w:date="2018-11-23T10:15:00Z"/>
                <w:lang w:val="es-ES"/>
              </w:rPr>
              <w:pPrChange w:id="14959"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0574A661" w14:textId="77777777" w:rsidR="0077093A" w:rsidRDefault="0077093A" w:rsidP="00E6227B">
            <w:pPr>
              <w:spacing w:line="276" w:lineRule="auto"/>
              <w:rPr>
                <w:ins w:id="14960" w:author="phuong vu" w:date="2018-11-23T10:15:00Z"/>
                <w:lang w:val="es-ES"/>
              </w:rPr>
              <w:pPrChange w:id="14961"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671F9AAC" w14:textId="77777777" w:rsidR="0077093A" w:rsidRDefault="0077093A" w:rsidP="00E6227B">
            <w:pPr>
              <w:spacing w:line="276" w:lineRule="auto"/>
              <w:rPr>
                <w:ins w:id="14962" w:author="phuong vu" w:date="2018-11-23T10:15:00Z"/>
                <w:lang w:val="es-ES"/>
              </w:rPr>
              <w:pPrChange w:id="1496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427DA49B" w14:textId="77777777" w:rsidR="0077093A" w:rsidRDefault="0077093A" w:rsidP="00E6227B">
            <w:pPr>
              <w:spacing w:line="276" w:lineRule="auto"/>
              <w:rPr>
                <w:ins w:id="14964" w:author="phuong vu" w:date="2018-11-23T10:15:00Z"/>
                <w:lang w:val="es-ES"/>
              </w:rPr>
              <w:pPrChange w:id="14965" w:author="phuong vu" w:date="2018-11-23T13:48:00Z">
                <w:pPr/>
              </w:pPrChange>
            </w:pPr>
          </w:p>
        </w:tc>
      </w:tr>
      <w:tr w:rsidR="0077093A" w14:paraId="0DDB5C32" w14:textId="77777777" w:rsidTr="00BF4BED">
        <w:trPr>
          <w:ins w:id="14966"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257DA45E" w14:textId="77777777" w:rsidR="0077093A" w:rsidRDefault="0077093A" w:rsidP="00E6227B">
            <w:pPr>
              <w:spacing w:line="276" w:lineRule="auto"/>
              <w:rPr>
                <w:ins w:id="14967" w:author="phuong vu" w:date="2018-11-23T10:15:00Z"/>
                <w:b/>
                <w:bCs/>
                <w:lang w:val="es-ES"/>
              </w:rPr>
              <w:pPrChange w:id="14968"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601760B2" w14:textId="77777777" w:rsidR="0077093A" w:rsidRDefault="0077093A" w:rsidP="00E6227B">
            <w:pPr>
              <w:spacing w:line="276" w:lineRule="auto"/>
              <w:rPr>
                <w:ins w:id="14969" w:author="phuong vu" w:date="2018-11-23T10:15:00Z"/>
                <w:lang w:val="es-ES"/>
              </w:rPr>
              <w:pPrChange w:id="14970"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7BE56F7E" w14:textId="77777777" w:rsidR="0077093A" w:rsidRDefault="0077093A" w:rsidP="00E6227B">
            <w:pPr>
              <w:spacing w:line="276" w:lineRule="auto"/>
              <w:rPr>
                <w:ins w:id="14971" w:author="phuong vu" w:date="2018-11-23T10:15:00Z"/>
                <w:lang w:val="es-ES"/>
              </w:rPr>
              <w:pPrChange w:id="14972"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2BF32505" w14:textId="77777777" w:rsidR="0077093A" w:rsidRDefault="0077093A" w:rsidP="00E6227B">
            <w:pPr>
              <w:spacing w:line="276" w:lineRule="auto"/>
              <w:rPr>
                <w:ins w:id="14973" w:author="phuong vu" w:date="2018-11-23T10:15:00Z"/>
                <w:lang w:val="es-ES"/>
              </w:rPr>
              <w:pPrChange w:id="14974"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29DFE831" w14:textId="77777777" w:rsidR="0077093A" w:rsidRDefault="0077093A" w:rsidP="00E6227B">
            <w:pPr>
              <w:spacing w:line="276" w:lineRule="auto"/>
              <w:rPr>
                <w:ins w:id="14975" w:author="phuong vu" w:date="2018-11-23T10:15:00Z"/>
                <w:lang w:val="en-US"/>
              </w:rPr>
              <w:pPrChange w:id="14976" w:author="phuong vu" w:date="2018-11-23T13:48:00Z">
                <w:pPr/>
              </w:pPrChange>
            </w:pPr>
          </w:p>
        </w:tc>
      </w:tr>
      <w:tr w:rsidR="0077093A" w14:paraId="36B97666" w14:textId="77777777" w:rsidTr="00BF4BED">
        <w:trPr>
          <w:ins w:id="14977"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336CAD13" w14:textId="77777777" w:rsidR="0077093A" w:rsidRDefault="0077093A" w:rsidP="00E6227B">
            <w:pPr>
              <w:spacing w:line="276" w:lineRule="auto"/>
              <w:rPr>
                <w:ins w:id="14978" w:author="phuong vu" w:date="2018-11-23T10:15:00Z"/>
                <w:b/>
                <w:bCs/>
                <w:lang w:val="es-ES"/>
              </w:rPr>
              <w:pPrChange w:id="14979"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6B38939B" w14:textId="77777777" w:rsidR="0077093A" w:rsidRDefault="0077093A" w:rsidP="00E6227B">
            <w:pPr>
              <w:spacing w:line="276" w:lineRule="auto"/>
              <w:rPr>
                <w:ins w:id="14980" w:author="phuong vu" w:date="2018-11-23T10:15:00Z"/>
                <w:lang w:val="es-ES"/>
              </w:rPr>
              <w:pPrChange w:id="14981"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74839C1D" w14:textId="77777777" w:rsidR="0077093A" w:rsidRDefault="0077093A" w:rsidP="00E6227B">
            <w:pPr>
              <w:spacing w:line="276" w:lineRule="auto"/>
              <w:rPr>
                <w:ins w:id="14982" w:author="phuong vu" w:date="2018-11-23T10:15:00Z"/>
                <w:lang w:val="es-ES"/>
              </w:rPr>
              <w:pPrChange w:id="1498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7808F9A5" w14:textId="77777777" w:rsidR="0077093A" w:rsidRDefault="0077093A" w:rsidP="00E6227B">
            <w:pPr>
              <w:spacing w:line="276" w:lineRule="auto"/>
              <w:rPr>
                <w:ins w:id="14984" w:author="phuong vu" w:date="2018-11-23T10:15:00Z"/>
                <w:lang w:val="es-ES"/>
              </w:rPr>
              <w:pPrChange w:id="14985"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0B5E2B8D" w14:textId="77777777" w:rsidR="0077093A" w:rsidRDefault="0077093A" w:rsidP="00E6227B">
            <w:pPr>
              <w:spacing w:line="276" w:lineRule="auto"/>
              <w:rPr>
                <w:ins w:id="14986" w:author="phuong vu" w:date="2018-11-23T10:15:00Z"/>
                <w:lang w:val="es-ES"/>
              </w:rPr>
              <w:pPrChange w:id="14987" w:author="phuong vu" w:date="2018-11-23T13:48:00Z">
                <w:pPr/>
              </w:pPrChange>
            </w:pPr>
          </w:p>
        </w:tc>
      </w:tr>
      <w:tr w:rsidR="0077093A" w14:paraId="40DAD5D3" w14:textId="77777777" w:rsidTr="00BF4BED">
        <w:trPr>
          <w:ins w:id="14988"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03FFE70C" w14:textId="77777777" w:rsidR="0077093A" w:rsidRDefault="0077093A" w:rsidP="00E6227B">
            <w:pPr>
              <w:spacing w:line="276" w:lineRule="auto"/>
              <w:rPr>
                <w:ins w:id="14989" w:author="phuong vu" w:date="2018-11-23T10:15:00Z"/>
                <w:b/>
                <w:bCs/>
                <w:lang w:val="es-ES"/>
              </w:rPr>
              <w:pPrChange w:id="14990"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0B4F6F7C" w14:textId="77777777" w:rsidR="0077093A" w:rsidRDefault="0077093A" w:rsidP="00E6227B">
            <w:pPr>
              <w:spacing w:line="276" w:lineRule="auto"/>
              <w:rPr>
                <w:ins w:id="14991" w:author="phuong vu" w:date="2018-11-23T10:15:00Z"/>
                <w:lang w:val="es-ES"/>
              </w:rPr>
              <w:pPrChange w:id="14992"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01749D66" w14:textId="77777777" w:rsidR="0077093A" w:rsidRDefault="0077093A" w:rsidP="00E6227B">
            <w:pPr>
              <w:spacing w:line="276" w:lineRule="auto"/>
              <w:rPr>
                <w:ins w:id="14993" w:author="phuong vu" w:date="2018-11-23T10:15:00Z"/>
                <w:lang w:val="es-ES"/>
              </w:rPr>
              <w:pPrChange w:id="14994"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71C7121E" w14:textId="77777777" w:rsidR="0077093A" w:rsidRDefault="0077093A" w:rsidP="00E6227B">
            <w:pPr>
              <w:spacing w:line="276" w:lineRule="auto"/>
              <w:rPr>
                <w:ins w:id="14995" w:author="phuong vu" w:date="2018-11-23T10:15:00Z"/>
                <w:lang w:val="es-ES"/>
              </w:rPr>
              <w:pPrChange w:id="14996"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7D0EEE59" w14:textId="77777777" w:rsidR="0077093A" w:rsidRDefault="0077093A" w:rsidP="00E6227B">
            <w:pPr>
              <w:spacing w:line="276" w:lineRule="auto"/>
              <w:rPr>
                <w:ins w:id="14997" w:author="phuong vu" w:date="2018-11-23T10:15:00Z"/>
                <w:lang w:val="es-ES"/>
              </w:rPr>
              <w:pPrChange w:id="14998" w:author="phuong vu" w:date="2018-11-23T13:48:00Z">
                <w:pPr/>
              </w:pPrChange>
            </w:pPr>
          </w:p>
        </w:tc>
      </w:tr>
    </w:tbl>
    <w:p w14:paraId="5656ED31" w14:textId="77777777" w:rsidR="0077093A" w:rsidRPr="0077093A" w:rsidRDefault="0077093A" w:rsidP="00E6227B">
      <w:pPr>
        <w:spacing w:line="276" w:lineRule="auto"/>
        <w:rPr>
          <w:ins w:id="14999" w:author="phuong vu" w:date="2018-11-23T10:03:00Z"/>
          <w:lang w:val="en-US"/>
          <w:rPrChange w:id="15000" w:author="phuong vu" w:date="2018-11-23T10:15:00Z">
            <w:rPr>
              <w:ins w:id="15001" w:author="phuong vu" w:date="2018-11-23T10:03:00Z"/>
            </w:rPr>
          </w:rPrChange>
        </w:rPr>
        <w:pPrChange w:id="15002" w:author="phuong vu" w:date="2018-11-23T13:48:00Z">
          <w:pPr>
            <w:pStyle w:val="Heading3"/>
          </w:pPr>
        </w:pPrChange>
      </w:pPr>
    </w:p>
    <w:p w14:paraId="711C6080" w14:textId="2649E57B" w:rsidR="00287281" w:rsidRDefault="00287281" w:rsidP="00E6227B">
      <w:pPr>
        <w:pStyle w:val="Heading3"/>
        <w:spacing w:line="276" w:lineRule="auto"/>
        <w:rPr>
          <w:ins w:id="15003" w:author="phuong vu" w:date="2018-11-23T10:15:00Z"/>
        </w:rPr>
        <w:pPrChange w:id="15004" w:author="phuong vu" w:date="2018-11-23T13:48:00Z">
          <w:pPr>
            <w:pStyle w:val="Heading3"/>
          </w:pPr>
        </w:pPrChange>
      </w:pPr>
      <w:ins w:id="15005" w:author="phuong vu" w:date="2018-11-23T10:03:00Z">
        <w:r>
          <w:t>Đăng nhập, đăng xuất</w:t>
        </w:r>
      </w:ins>
    </w:p>
    <w:p w14:paraId="12668550" w14:textId="77777777" w:rsidR="0077093A" w:rsidRDefault="0077093A" w:rsidP="00E6227B">
      <w:pPr>
        <w:spacing w:line="276" w:lineRule="auto"/>
        <w:rPr>
          <w:ins w:id="15006" w:author="phuong vu" w:date="2018-11-23T10:15:00Z"/>
          <w:lang w:val="en-US"/>
        </w:rPr>
        <w:pPrChange w:id="15007" w:author="phuong vu" w:date="2018-11-23T13:48:00Z">
          <w:pPr/>
        </w:pPrChange>
      </w:pPr>
      <w:ins w:id="15008" w:author="phuong vu" w:date="2018-11-23T10:15:00Z">
        <w:r>
          <w:rPr>
            <w:lang w:val="en-US"/>
          </w:rPr>
          <w:t>Mục đích</w:t>
        </w:r>
      </w:ins>
    </w:p>
    <w:p w14:paraId="02150B95" w14:textId="77777777" w:rsidR="0077093A" w:rsidRDefault="0077093A" w:rsidP="00E6227B">
      <w:pPr>
        <w:spacing w:line="276" w:lineRule="auto"/>
        <w:rPr>
          <w:ins w:id="15009" w:author="phuong vu" w:date="2018-11-23T10:15:00Z"/>
          <w:lang w:val="en-US"/>
        </w:rPr>
        <w:pPrChange w:id="15010" w:author="phuong vu" w:date="2018-11-23T13:48:00Z">
          <w:pPr/>
        </w:pPrChange>
      </w:pPr>
      <w:ins w:id="15011" w:author="phuong vu" w:date="2018-11-23T10:15:00Z">
        <w:r>
          <w:rPr>
            <w:lang w:val="en-US"/>
          </w:rPr>
          <w:t>Tiền điều kiện</w:t>
        </w:r>
      </w:ins>
    </w:p>
    <w:p w14:paraId="7C6A0B79" w14:textId="77777777" w:rsidR="0077093A" w:rsidRDefault="0077093A" w:rsidP="00E6227B">
      <w:pPr>
        <w:spacing w:line="276" w:lineRule="auto"/>
        <w:rPr>
          <w:ins w:id="15012" w:author="phuong vu" w:date="2018-11-23T10:15:00Z"/>
          <w:lang w:val="en-US"/>
        </w:rPr>
        <w:pPrChange w:id="15013" w:author="phuong vu" w:date="2018-11-23T13:48:00Z">
          <w:pPr/>
        </w:pPrChange>
      </w:pPr>
      <w:ins w:id="15014" w:author="phuong vu" w:date="2018-11-23T10:15:00Z">
        <w:r>
          <w:rPr>
            <w:lang w:val="en-US"/>
          </w:rPr>
          <w:t>Mô tả</w:t>
        </w:r>
      </w:ins>
    </w:p>
    <w:p w14:paraId="0B471195" w14:textId="77777777" w:rsidR="0077093A" w:rsidRDefault="0077093A" w:rsidP="00E6227B">
      <w:pPr>
        <w:spacing w:line="276" w:lineRule="auto"/>
        <w:rPr>
          <w:ins w:id="15015" w:author="phuong vu" w:date="2018-11-23T10:15:00Z"/>
          <w:lang w:val="en-US"/>
        </w:rPr>
        <w:pPrChange w:id="15016" w:author="phuong vu" w:date="2018-11-23T13:48:00Z">
          <w:pPr/>
        </w:pPrChange>
      </w:pPr>
      <w:ins w:id="15017" w:author="phuong vu" w:date="2018-11-23T10:15:00Z">
        <w:r>
          <w:rPr>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91"/>
        <w:gridCol w:w="1978"/>
        <w:gridCol w:w="1736"/>
        <w:gridCol w:w="1764"/>
      </w:tblGrid>
      <w:tr w:rsidR="0077093A" w14:paraId="48CF7124" w14:textId="77777777" w:rsidTr="00BF4BED">
        <w:trPr>
          <w:ins w:id="15018" w:author="phuong vu" w:date="2018-11-23T10:15:00Z"/>
        </w:trPr>
        <w:tc>
          <w:tcPr>
            <w:tcW w:w="615" w:type="dxa"/>
            <w:tcBorders>
              <w:top w:val="single" w:sz="4" w:space="0" w:color="auto"/>
              <w:left w:val="single" w:sz="4" w:space="0" w:color="auto"/>
              <w:bottom w:val="single" w:sz="4" w:space="0" w:color="auto"/>
              <w:right w:val="single" w:sz="4" w:space="0" w:color="auto"/>
            </w:tcBorders>
            <w:vAlign w:val="center"/>
            <w:hideMark/>
          </w:tcPr>
          <w:p w14:paraId="407A2578" w14:textId="77777777" w:rsidR="0077093A" w:rsidRDefault="0077093A" w:rsidP="00E6227B">
            <w:pPr>
              <w:spacing w:line="276" w:lineRule="auto"/>
              <w:jc w:val="center"/>
              <w:rPr>
                <w:ins w:id="15019" w:author="phuong vu" w:date="2018-11-23T10:15:00Z"/>
                <w:rFonts w:ascii="Times New Roman" w:hAnsi="Times New Roman" w:cs="Times New Roman"/>
                <w:b/>
                <w:bCs/>
                <w:lang w:val="es-ES"/>
              </w:rPr>
              <w:pPrChange w:id="15020" w:author="phuong vu" w:date="2018-11-23T13:48:00Z">
                <w:pPr>
                  <w:jc w:val="center"/>
                </w:pPr>
              </w:pPrChange>
            </w:pPr>
            <w:ins w:id="15021" w:author="phuong vu" w:date="2018-11-23T10:15:00Z">
              <w:r>
                <w:rPr>
                  <w:b/>
                  <w:bCs/>
                  <w:lang w:val="es-ES"/>
                </w:rPr>
                <w:t>STT</w:t>
              </w:r>
            </w:ins>
          </w:p>
        </w:tc>
        <w:tc>
          <w:tcPr>
            <w:tcW w:w="2835" w:type="dxa"/>
            <w:tcBorders>
              <w:top w:val="single" w:sz="4" w:space="0" w:color="auto"/>
              <w:left w:val="single" w:sz="4" w:space="0" w:color="auto"/>
              <w:bottom w:val="single" w:sz="4" w:space="0" w:color="auto"/>
              <w:right w:val="single" w:sz="4" w:space="0" w:color="auto"/>
            </w:tcBorders>
            <w:vAlign w:val="center"/>
            <w:hideMark/>
          </w:tcPr>
          <w:p w14:paraId="28FC4A1B" w14:textId="77777777" w:rsidR="0077093A" w:rsidRDefault="0077093A" w:rsidP="00E6227B">
            <w:pPr>
              <w:spacing w:line="276" w:lineRule="auto"/>
              <w:jc w:val="center"/>
              <w:rPr>
                <w:ins w:id="15022" w:author="phuong vu" w:date="2018-11-23T10:15:00Z"/>
                <w:b/>
                <w:bCs/>
                <w:lang w:val="es-ES"/>
              </w:rPr>
              <w:pPrChange w:id="15023" w:author="phuong vu" w:date="2018-11-23T13:48:00Z">
                <w:pPr>
                  <w:jc w:val="center"/>
                </w:pPr>
              </w:pPrChange>
            </w:pPr>
            <w:ins w:id="15024" w:author="phuong vu" w:date="2018-11-23T10:15:00Z">
              <w:r>
                <w:rPr>
                  <w:b/>
                  <w:bCs/>
                  <w:lang w:val="es-ES"/>
                </w:rPr>
                <w:t>Mô tả dữ liệu kiểm thử</w:t>
              </w:r>
            </w:ins>
          </w:p>
        </w:tc>
        <w:tc>
          <w:tcPr>
            <w:tcW w:w="2130" w:type="dxa"/>
            <w:tcBorders>
              <w:top w:val="single" w:sz="4" w:space="0" w:color="auto"/>
              <w:left w:val="single" w:sz="4" w:space="0" w:color="auto"/>
              <w:bottom w:val="single" w:sz="4" w:space="0" w:color="auto"/>
              <w:right w:val="single" w:sz="4" w:space="0" w:color="auto"/>
            </w:tcBorders>
            <w:vAlign w:val="center"/>
            <w:hideMark/>
          </w:tcPr>
          <w:p w14:paraId="71B3BBA8" w14:textId="77777777" w:rsidR="0077093A" w:rsidRDefault="0077093A" w:rsidP="00E6227B">
            <w:pPr>
              <w:spacing w:line="276" w:lineRule="auto"/>
              <w:jc w:val="center"/>
              <w:rPr>
                <w:ins w:id="15025" w:author="phuong vu" w:date="2018-11-23T10:15:00Z"/>
                <w:b/>
                <w:bCs/>
                <w:lang w:val="es-ES"/>
              </w:rPr>
              <w:pPrChange w:id="15026" w:author="phuong vu" w:date="2018-11-23T13:48:00Z">
                <w:pPr>
                  <w:jc w:val="center"/>
                </w:pPr>
              </w:pPrChange>
            </w:pPr>
            <w:ins w:id="15027" w:author="phuong vu" w:date="2018-11-23T10:15:00Z">
              <w:r>
                <w:rPr>
                  <w:b/>
                  <w:bCs/>
                  <w:lang w:val="es-ES"/>
                </w:rPr>
                <w:t>Kết quả mong đợi</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173311AC" w14:textId="77777777" w:rsidR="0077093A" w:rsidRDefault="0077093A" w:rsidP="00E6227B">
            <w:pPr>
              <w:spacing w:line="276" w:lineRule="auto"/>
              <w:jc w:val="center"/>
              <w:rPr>
                <w:ins w:id="15028" w:author="phuong vu" w:date="2018-11-23T10:15:00Z"/>
                <w:b/>
                <w:bCs/>
                <w:lang w:val="es-ES"/>
              </w:rPr>
              <w:pPrChange w:id="15029" w:author="phuong vu" w:date="2018-11-23T13:48:00Z">
                <w:pPr>
                  <w:jc w:val="center"/>
                </w:pPr>
              </w:pPrChange>
            </w:pPr>
            <w:ins w:id="15030" w:author="phuong vu" w:date="2018-11-23T10:15:00Z">
              <w:r>
                <w:rPr>
                  <w:b/>
                  <w:bCs/>
                  <w:lang w:val="es-ES"/>
                </w:rPr>
                <w:t>Kết quả thực tế</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1D39ADDB" w14:textId="77777777" w:rsidR="0077093A" w:rsidRDefault="0077093A" w:rsidP="00E6227B">
            <w:pPr>
              <w:spacing w:line="276" w:lineRule="auto"/>
              <w:jc w:val="center"/>
              <w:rPr>
                <w:ins w:id="15031" w:author="phuong vu" w:date="2018-11-23T10:15:00Z"/>
                <w:b/>
                <w:bCs/>
                <w:lang w:val="es-ES"/>
              </w:rPr>
              <w:pPrChange w:id="15032" w:author="phuong vu" w:date="2018-11-23T13:48:00Z">
                <w:pPr>
                  <w:jc w:val="center"/>
                </w:pPr>
              </w:pPrChange>
            </w:pPr>
            <w:ins w:id="15033" w:author="phuong vu" w:date="2018-11-23T10:15:00Z">
              <w:r>
                <w:rPr>
                  <w:b/>
                  <w:bCs/>
                  <w:lang w:val="es-ES"/>
                </w:rPr>
                <w:t>Thành công/ Thât bại</w:t>
              </w:r>
            </w:ins>
          </w:p>
        </w:tc>
      </w:tr>
      <w:tr w:rsidR="0077093A" w14:paraId="64D8AE40" w14:textId="77777777" w:rsidTr="00BF4BED">
        <w:trPr>
          <w:ins w:id="15034"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59344FF6" w14:textId="77777777" w:rsidR="0077093A" w:rsidRDefault="0077093A" w:rsidP="00E6227B">
            <w:pPr>
              <w:spacing w:line="276" w:lineRule="auto"/>
              <w:rPr>
                <w:ins w:id="15035" w:author="phuong vu" w:date="2018-11-23T10:15:00Z"/>
                <w:b/>
                <w:bCs/>
                <w:lang w:val="es-ES"/>
              </w:rPr>
              <w:pPrChange w:id="15036"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46EC810F" w14:textId="77777777" w:rsidR="0077093A" w:rsidRDefault="0077093A" w:rsidP="00E6227B">
            <w:pPr>
              <w:spacing w:line="276" w:lineRule="auto"/>
              <w:rPr>
                <w:ins w:id="15037" w:author="phuong vu" w:date="2018-11-23T10:15:00Z"/>
                <w:lang w:val="es-ES"/>
              </w:rPr>
              <w:pPrChange w:id="15038"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7A1FFD7A" w14:textId="77777777" w:rsidR="0077093A" w:rsidRDefault="0077093A" w:rsidP="00E6227B">
            <w:pPr>
              <w:spacing w:line="276" w:lineRule="auto"/>
              <w:rPr>
                <w:ins w:id="15039" w:author="phuong vu" w:date="2018-11-23T10:15:00Z"/>
                <w:lang w:val="es-ES"/>
              </w:rPr>
              <w:pPrChange w:id="15040"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84C3A24" w14:textId="77777777" w:rsidR="0077093A" w:rsidRDefault="0077093A" w:rsidP="00E6227B">
            <w:pPr>
              <w:spacing w:line="276" w:lineRule="auto"/>
              <w:rPr>
                <w:ins w:id="15041" w:author="phuong vu" w:date="2018-11-23T10:15:00Z"/>
                <w:lang w:val="es-ES"/>
              </w:rPr>
              <w:pPrChange w:id="15042"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5F5F44A1" w14:textId="77777777" w:rsidR="0077093A" w:rsidRDefault="0077093A" w:rsidP="00E6227B">
            <w:pPr>
              <w:spacing w:line="276" w:lineRule="auto"/>
              <w:rPr>
                <w:ins w:id="15043" w:author="phuong vu" w:date="2018-11-23T10:15:00Z"/>
                <w:lang w:val="es-ES"/>
              </w:rPr>
              <w:pPrChange w:id="15044" w:author="phuong vu" w:date="2018-11-23T13:48:00Z">
                <w:pPr/>
              </w:pPrChange>
            </w:pPr>
          </w:p>
        </w:tc>
      </w:tr>
      <w:tr w:rsidR="0077093A" w14:paraId="192F8E5F" w14:textId="77777777" w:rsidTr="00BF4BED">
        <w:trPr>
          <w:ins w:id="15045"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67A1BE51" w14:textId="77777777" w:rsidR="0077093A" w:rsidRDefault="0077093A" w:rsidP="00E6227B">
            <w:pPr>
              <w:spacing w:line="276" w:lineRule="auto"/>
              <w:rPr>
                <w:ins w:id="15046" w:author="phuong vu" w:date="2018-11-23T10:15:00Z"/>
                <w:b/>
                <w:bCs/>
                <w:lang w:val="es-ES"/>
              </w:rPr>
              <w:pPrChange w:id="15047"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430F06F0" w14:textId="77777777" w:rsidR="0077093A" w:rsidRDefault="0077093A" w:rsidP="00E6227B">
            <w:pPr>
              <w:spacing w:line="276" w:lineRule="auto"/>
              <w:rPr>
                <w:ins w:id="15048" w:author="phuong vu" w:date="2018-11-23T10:15:00Z"/>
                <w:lang w:val="es-ES"/>
              </w:rPr>
              <w:pPrChange w:id="15049"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3289F30A" w14:textId="77777777" w:rsidR="0077093A" w:rsidRDefault="0077093A" w:rsidP="00E6227B">
            <w:pPr>
              <w:spacing w:line="276" w:lineRule="auto"/>
              <w:rPr>
                <w:ins w:id="15050" w:author="phuong vu" w:date="2018-11-23T10:15:00Z"/>
                <w:lang w:val="es-ES"/>
              </w:rPr>
              <w:pPrChange w:id="15051"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713D95E7" w14:textId="77777777" w:rsidR="0077093A" w:rsidRDefault="0077093A" w:rsidP="00E6227B">
            <w:pPr>
              <w:spacing w:line="276" w:lineRule="auto"/>
              <w:rPr>
                <w:ins w:id="15052" w:author="phuong vu" w:date="2018-11-23T10:15:00Z"/>
                <w:lang w:val="es-ES"/>
              </w:rPr>
              <w:pPrChange w:id="1505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62ACC5DD" w14:textId="77777777" w:rsidR="0077093A" w:rsidRDefault="0077093A" w:rsidP="00E6227B">
            <w:pPr>
              <w:spacing w:line="276" w:lineRule="auto"/>
              <w:rPr>
                <w:ins w:id="15054" w:author="phuong vu" w:date="2018-11-23T10:15:00Z"/>
                <w:lang w:val="es-ES"/>
              </w:rPr>
              <w:pPrChange w:id="15055" w:author="phuong vu" w:date="2018-11-23T13:48:00Z">
                <w:pPr/>
              </w:pPrChange>
            </w:pPr>
          </w:p>
        </w:tc>
      </w:tr>
      <w:tr w:rsidR="0077093A" w14:paraId="262DF72F" w14:textId="77777777" w:rsidTr="00BF4BED">
        <w:trPr>
          <w:ins w:id="15056"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5075993E" w14:textId="77777777" w:rsidR="0077093A" w:rsidRDefault="0077093A" w:rsidP="00E6227B">
            <w:pPr>
              <w:spacing w:line="276" w:lineRule="auto"/>
              <w:rPr>
                <w:ins w:id="15057" w:author="phuong vu" w:date="2018-11-23T10:15:00Z"/>
                <w:b/>
                <w:bCs/>
                <w:lang w:val="es-ES"/>
              </w:rPr>
              <w:pPrChange w:id="15058"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4A84CB58" w14:textId="77777777" w:rsidR="0077093A" w:rsidRDefault="0077093A" w:rsidP="00E6227B">
            <w:pPr>
              <w:spacing w:line="276" w:lineRule="auto"/>
              <w:rPr>
                <w:ins w:id="15059" w:author="phuong vu" w:date="2018-11-23T10:15:00Z"/>
                <w:lang w:val="es-ES"/>
              </w:rPr>
              <w:pPrChange w:id="15060"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6379D76B" w14:textId="77777777" w:rsidR="0077093A" w:rsidRDefault="0077093A" w:rsidP="00E6227B">
            <w:pPr>
              <w:spacing w:line="276" w:lineRule="auto"/>
              <w:rPr>
                <w:ins w:id="15061" w:author="phuong vu" w:date="2018-11-23T10:15:00Z"/>
                <w:lang w:val="es-ES"/>
              </w:rPr>
              <w:pPrChange w:id="15062"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544A05A7" w14:textId="77777777" w:rsidR="0077093A" w:rsidRDefault="0077093A" w:rsidP="00E6227B">
            <w:pPr>
              <w:spacing w:line="276" w:lineRule="auto"/>
              <w:rPr>
                <w:ins w:id="15063" w:author="phuong vu" w:date="2018-11-23T10:15:00Z"/>
                <w:lang w:val="es-ES"/>
              </w:rPr>
              <w:pPrChange w:id="15064"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6C7B315" w14:textId="77777777" w:rsidR="0077093A" w:rsidRDefault="0077093A" w:rsidP="00E6227B">
            <w:pPr>
              <w:spacing w:line="276" w:lineRule="auto"/>
              <w:rPr>
                <w:ins w:id="15065" w:author="phuong vu" w:date="2018-11-23T10:15:00Z"/>
                <w:lang w:val="en-US"/>
              </w:rPr>
              <w:pPrChange w:id="15066" w:author="phuong vu" w:date="2018-11-23T13:48:00Z">
                <w:pPr/>
              </w:pPrChange>
            </w:pPr>
          </w:p>
        </w:tc>
      </w:tr>
      <w:tr w:rsidR="0077093A" w14:paraId="33620A75" w14:textId="77777777" w:rsidTr="00BF4BED">
        <w:trPr>
          <w:ins w:id="15067"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4C7095A6" w14:textId="77777777" w:rsidR="0077093A" w:rsidRDefault="0077093A" w:rsidP="00E6227B">
            <w:pPr>
              <w:spacing w:line="276" w:lineRule="auto"/>
              <w:rPr>
                <w:ins w:id="15068" w:author="phuong vu" w:date="2018-11-23T10:15:00Z"/>
                <w:b/>
                <w:bCs/>
                <w:lang w:val="es-ES"/>
              </w:rPr>
              <w:pPrChange w:id="15069"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1629D766" w14:textId="77777777" w:rsidR="0077093A" w:rsidRDefault="0077093A" w:rsidP="00E6227B">
            <w:pPr>
              <w:spacing w:line="276" w:lineRule="auto"/>
              <w:rPr>
                <w:ins w:id="15070" w:author="phuong vu" w:date="2018-11-23T10:15:00Z"/>
                <w:lang w:val="es-ES"/>
              </w:rPr>
              <w:pPrChange w:id="15071"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5E393294" w14:textId="77777777" w:rsidR="0077093A" w:rsidRDefault="0077093A" w:rsidP="00E6227B">
            <w:pPr>
              <w:spacing w:line="276" w:lineRule="auto"/>
              <w:rPr>
                <w:ins w:id="15072" w:author="phuong vu" w:date="2018-11-23T10:15:00Z"/>
                <w:lang w:val="es-ES"/>
              </w:rPr>
              <w:pPrChange w:id="1507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53563F64" w14:textId="77777777" w:rsidR="0077093A" w:rsidRDefault="0077093A" w:rsidP="00E6227B">
            <w:pPr>
              <w:spacing w:line="276" w:lineRule="auto"/>
              <w:rPr>
                <w:ins w:id="15074" w:author="phuong vu" w:date="2018-11-23T10:15:00Z"/>
                <w:lang w:val="es-ES"/>
              </w:rPr>
              <w:pPrChange w:id="15075"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2ECAC130" w14:textId="77777777" w:rsidR="0077093A" w:rsidRDefault="0077093A" w:rsidP="00E6227B">
            <w:pPr>
              <w:spacing w:line="276" w:lineRule="auto"/>
              <w:rPr>
                <w:ins w:id="15076" w:author="phuong vu" w:date="2018-11-23T10:15:00Z"/>
                <w:lang w:val="es-ES"/>
              </w:rPr>
              <w:pPrChange w:id="15077" w:author="phuong vu" w:date="2018-11-23T13:48:00Z">
                <w:pPr/>
              </w:pPrChange>
            </w:pPr>
          </w:p>
        </w:tc>
      </w:tr>
      <w:tr w:rsidR="0077093A" w14:paraId="17C5C994" w14:textId="77777777" w:rsidTr="00BF4BED">
        <w:trPr>
          <w:ins w:id="15078"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5337F0F0" w14:textId="77777777" w:rsidR="0077093A" w:rsidRDefault="0077093A" w:rsidP="00E6227B">
            <w:pPr>
              <w:spacing w:line="276" w:lineRule="auto"/>
              <w:rPr>
                <w:ins w:id="15079" w:author="phuong vu" w:date="2018-11-23T10:15:00Z"/>
                <w:b/>
                <w:bCs/>
                <w:lang w:val="es-ES"/>
              </w:rPr>
              <w:pPrChange w:id="15080"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2422F723" w14:textId="77777777" w:rsidR="0077093A" w:rsidRDefault="0077093A" w:rsidP="00E6227B">
            <w:pPr>
              <w:spacing w:line="276" w:lineRule="auto"/>
              <w:rPr>
                <w:ins w:id="15081" w:author="phuong vu" w:date="2018-11-23T10:15:00Z"/>
                <w:lang w:val="es-ES"/>
              </w:rPr>
              <w:pPrChange w:id="15082"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6C6FCC49" w14:textId="77777777" w:rsidR="0077093A" w:rsidRDefault="0077093A" w:rsidP="00E6227B">
            <w:pPr>
              <w:spacing w:line="276" w:lineRule="auto"/>
              <w:rPr>
                <w:ins w:id="15083" w:author="phuong vu" w:date="2018-11-23T10:15:00Z"/>
                <w:lang w:val="es-ES"/>
              </w:rPr>
              <w:pPrChange w:id="15084"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17FCECCE" w14:textId="77777777" w:rsidR="0077093A" w:rsidRDefault="0077093A" w:rsidP="00E6227B">
            <w:pPr>
              <w:spacing w:line="276" w:lineRule="auto"/>
              <w:rPr>
                <w:ins w:id="15085" w:author="phuong vu" w:date="2018-11-23T10:15:00Z"/>
                <w:lang w:val="es-ES"/>
              </w:rPr>
              <w:pPrChange w:id="15086"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5D155E0C" w14:textId="77777777" w:rsidR="0077093A" w:rsidRDefault="0077093A" w:rsidP="00E6227B">
            <w:pPr>
              <w:spacing w:line="276" w:lineRule="auto"/>
              <w:rPr>
                <w:ins w:id="15087" w:author="phuong vu" w:date="2018-11-23T10:15:00Z"/>
                <w:lang w:val="es-ES"/>
              </w:rPr>
              <w:pPrChange w:id="15088" w:author="phuong vu" w:date="2018-11-23T13:48:00Z">
                <w:pPr/>
              </w:pPrChange>
            </w:pPr>
          </w:p>
        </w:tc>
      </w:tr>
    </w:tbl>
    <w:p w14:paraId="7BF573C0" w14:textId="77777777" w:rsidR="0077093A" w:rsidRPr="0077093A" w:rsidRDefault="0077093A" w:rsidP="00E6227B">
      <w:pPr>
        <w:spacing w:line="276" w:lineRule="auto"/>
        <w:rPr>
          <w:ins w:id="15089" w:author="phuong vu" w:date="2018-11-23T10:03:00Z"/>
          <w:lang w:val="en-US"/>
          <w:rPrChange w:id="15090" w:author="phuong vu" w:date="2018-11-23T10:15:00Z">
            <w:rPr>
              <w:ins w:id="15091" w:author="phuong vu" w:date="2018-11-23T10:03:00Z"/>
            </w:rPr>
          </w:rPrChange>
        </w:rPr>
        <w:pPrChange w:id="15092" w:author="phuong vu" w:date="2018-11-23T13:48:00Z">
          <w:pPr>
            <w:pStyle w:val="Heading3"/>
          </w:pPr>
        </w:pPrChange>
      </w:pPr>
    </w:p>
    <w:p w14:paraId="70B47D2D" w14:textId="19D2F6BA" w:rsidR="00287281" w:rsidRDefault="00287281" w:rsidP="00E6227B">
      <w:pPr>
        <w:pStyle w:val="Heading3"/>
        <w:spacing w:line="276" w:lineRule="auto"/>
        <w:rPr>
          <w:ins w:id="15093" w:author="phuong vu" w:date="2018-11-23T10:15:00Z"/>
        </w:rPr>
        <w:pPrChange w:id="15094" w:author="phuong vu" w:date="2018-11-23T13:48:00Z">
          <w:pPr>
            <w:pStyle w:val="Heading3"/>
          </w:pPr>
        </w:pPrChange>
      </w:pPr>
      <w:ins w:id="15095" w:author="phuong vu" w:date="2018-11-23T10:04:00Z">
        <w:r>
          <w:t>Đăng kí tài khoản khách hàng</w:t>
        </w:r>
      </w:ins>
    </w:p>
    <w:p w14:paraId="132C1981" w14:textId="77777777" w:rsidR="0077093A" w:rsidRDefault="0077093A" w:rsidP="00E6227B">
      <w:pPr>
        <w:spacing w:line="276" w:lineRule="auto"/>
        <w:rPr>
          <w:ins w:id="15096" w:author="phuong vu" w:date="2018-11-23T10:15:00Z"/>
          <w:lang w:val="en-US"/>
        </w:rPr>
        <w:pPrChange w:id="15097" w:author="phuong vu" w:date="2018-11-23T13:48:00Z">
          <w:pPr/>
        </w:pPrChange>
      </w:pPr>
      <w:ins w:id="15098" w:author="phuong vu" w:date="2018-11-23T10:15:00Z">
        <w:r>
          <w:rPr>
            <w:lang w:val="en-US"/>
          </w:rPr>
          <w:t>Mục đích</w:t>
        </w:r>
      </w:ins>
    </w:p>
    <w:p w14:paraId="1DDB176C" w14:textId="77777777" w:rsidR="0077093A" w:rsidRDefault="0077093A" w:rsidP="00E6227B">
      <w:pPr>
        <w:spacing w:line="276" w:lineRule="auto"/>
        <w:rPr>
          <w:ins w:id="15099" w:author="phuong vu" w:date="2018-11-23T10:15:00Z"/>
          <w:lang w:val="en-US"/>
        </w:rPr>
        <w:pPrChange w:id="15100" w:author="phuong vu" w:date="2018-11-23T13:48:00Z">
          <w:pPr/>
        </w:pPrChange>
      </w:pPr>
      <w:ins w:id="15101" w:author="phuong vu" w:date="2018-11-23T10:15:00Z">
        <w:r>
          <w:rPr>
            <w:lang w:val="en-US"/>
          </w:rPr>
          <w:t>Tiền điều kiện</w:t>
        </w:r>
      </w:ins>
    </w:p>
    <w:p w14:paraId="791E4E7E" w14:textId="77777777" w:rsidR="0077093A" w:rsidRDefault="0077093A" w:rsidP="00E6227B">
      <w:pPr>
        <w:spacing w:line="276" w:lineRule="auto"/>
        <w:rPr>
          <w:ins w:id="15102" w:author="phuong vu" w:date="2018-11-23T10:15:00Z"/>
          <w:lang w:val="en-US"/>
        </w:rPr>
        <w:pPrChange w:id="15103" w:author="phuong vu" w:date="2018-11-23T13:48:00Z">
          <w:pPr/>
        </w:pPrChange>
      </w:pPr>
      <w:ins w:id="15104" w:author="phuong vu" w:date="2018-11-23T10:15:00Z">
        <w:r>
          <w:rPr>
            <w:lang w:val="en-US"/>
          </w:rPr>
          <w:t>Mô tả</w:t>
        </w:r>
      </w:ins>
    </w:p>
    <w:p w14:paraId="1AB623D3" w14:textId="77777777" w:rsidR="0077093A" w:rsidRDefault="0077093A" w:rsidP="00E6227B">
      <w:pPr>
        <w:spacing w:line="276" w:lineRule="auto"/>
        <w:rPr>
          <w:ins w:id="15105" w:author="phuong vu" w:date="2018-11-23T10:15:00Z"/>
          <w:lang w:val="en-US"/>
        </w:rPr>
        <w:pPrChange w:id="15106" w:author="phuong vu" w:date="2018-11-23T13:48:00Z">
          <w:pPr/>
        </w:pPrChange>
      </w:pPr>
      <w:ins w:id="15107" w:author="phuong vu" w:date="2018-11-23T10:15:00Z">
        <w:r>
          <w:rPr>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91"/>
        <w:gridCol w:w="1978"/>
        <w:gridCol w:w="1736"/>
        <w:gridCol w:w="1764"/>
      </w:tblGrid>
      <w:tr w:rsidR="0077093A" w14:paraId="5DFA3BEC" w14:textId="77777777" w:rsidTr="00BF4BED">
        <w:trPr>
          <w:ins w:id="15108" w:author="phuong vu" w:date="2018-11-23T10:15:00Z"/>
        </w:trPr>
        <w:tc>
          <w:tcPr>
            <w:tcW w:w="615" w:type="dxa"/>
            <w:tcBorders>
              <w:top w:val="single" w:sz="4" w:space="0" w:color="auto"/>
              <w:left w:val="single" w:sz="4" w:space="0" w:color="auto"/>
              <w:bottom w:val="single" w:sz="4" w:space="0" w:color="auto"/>
              <w:right w:val="single" w:sz="4" w:space="0" w:color="auto"/>
            </w:tcBorders>
            <w:vAlign w:val="center"/>
            <w:hideMark/>
          </w:tcPr>
          <w:p w14:paraId="5889066E" w14:textId="77777777" w:rsidR="0077093A" w:rsidRDefault="0077093A" w:rsidP="00E6227B">
            <w:pPr>
              <w:spacing w:line="276" w:lineRule="auto"/>
              <w:jc w:val="center"/>
              <w:rPr>
                <w:ins w:id="15109" w:author="phuong vu" w:date="2018-11-23T10:15:00Z"/>
                <w:rFonts w:ascii="Times New Roman" w:hAnsi="Times New Roman" w:cs="Times New Roman"/>
                <w:b/>
                <w:bCs/>
                <w:lang w:val="es-ES"/>
              </w:rPr>
              <w:pPrChange w:id="15110" w:author="phuong vu" w:date="2018-11-23T13:48:00Z">
                <w:pPr>
                  <w:jc w:val="center"/>
                </w:pPr>
              </w:pPrChange>
            </w:pPr>
            <w:ins w:id="15111" w:author="phuong vu" w:date="2018-11-23T10:15:00Z">
              <w:r>
                <w:rPr>
                  <w:b/>
                  <w:bCs/>
                  <w:lang w:val="es-ES"/>
                </w:rPr>
                <w:lastRenderedPageBreak/>
                <w:t>STT</w:t>
              </w:r>
            </w:ins>
          </w:p>
        </w:tc>
        <w:tc>
          <w:tcPr>
            <w:tcW w:w="2835" w:type="dxa"/>
            <w:tcBorders>
              <w:top w:val="single" w:sz="4" w:space="0" w:color="auto"/>
              <w:left w:val="single" w:sz="4" w:space="0" w:color="auto"/>
              <w:bottom w:val="single" w:sz="4" w:space="0" w:color="auto"/>
              <w:right w:val="single" w:sz="4" w:space="0" w:color="auto"/>
            </w:tcBorders>
            <w:vAlign w:val="center"/>
            <w:hideMark/>
          </w:tcPr>
          <w:p w14:paraId="1BC88D52" w14:textId="77777777" w:rsidR="0077093A" w:rsidRDefault="0077093A" w:rsidP="00E6227B">
            <w:pPr>
              <w:spacing w:line="276" w:lineRule="auto"/>
              <w:jc w:val="center"/>
              <w:rPr>
                <w:ins w:id="15112" w:author="phuong vu" w:date="2018-11-23T10:15:00Z"/>
                <w:b/>
                <w:bCs/>
                <w:lang w:val="es-ES"/>
              </w:rPr>
              <w:pPrChange w:id="15113" w:author="phuong vu" w:date="2018-11-23T13:48:00Z">
                <w:pPr>
                  <w:jc w:val="center"/>
                </w:pPr>
              </w:pPrChange>
            </w:pPr>
            <w:ins w:id="15114" w:author="phuong vu" w:date="2018-11-23T10:15:00Z">
              <w:r>
                <w:rPr>
                  <w:b/>
                  <w:bCs/>
                  <w:lang w:val="es-ES"/>
                </w:rPr>
                <w:t>Mô tả dữ liệu kiểm thử</w:t>
              </w:r>
            </w:ins>
          </w:p>
        </w:tc>
        <w:tc>
          <w:tcPr>
            <w:tcW w:w="2130" w:type="dxa"/>
            <w:tcBorders>
              <w:top w:val="single" w:sz="4" w:space="0" w:color="auto"/>
              <w:left w:val="single" w:sz="4" w:space="0" w:color="auto"/>
              <w:bottom w:val="single" w:sz="4" w:space="0" w:color="auto"/>
              <w:right w:val="single" w:sz="4" w:space="0" w:color="auto"/>
            </w:tcBorders>
            <w:vAlign w:val="center"/>
            <w:hideMark/>
          </w:tcPr>
          <w:p w14:paraId="77E230B8" w14:textId="77777777" w:rsidR="0077093A" w:rsidRDefault="0077093A" w:rsidP="00E6227B">
            <w:pPr>
              <w:spacing w:line="276" w:lineRule="auto"/>
              <w:jc w:val="center"/>
              <w:rPr>
                <w:ins w:id="15115" w:author="phuong vu" w:date="2018-11-23T10:15:00Z"/>
                <w:b/>
                <w:bCs/>
                <w:lang w:val="es-ES"/>
              </w:rPr>
              <w:pPrChange w:id="15116" w:author="phuong vu" w:date="2018-11-23T13:48:00Z">
                <w:pPr>
                  <w:jc w:val="center"/>
                </w:pPr>
              </w:pPrChange>
            </w:pPr>
            <w:ins w:id="15117" w:author="phuong vu" w:date="2018-11-23T10:15:00Z">
              <w:r>
                <w:rPr>
                  <w:b/>
                  <w:bCs/>
                  <w:lang w:val="es-ES"/>
                </w:rPr>
                <w:t>Kết quả mong đợi</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3B73E9F2" w14:textId="77777777" w:rsidR="0077093A" w:rsidRDefault="0077093A" w:rsidP="00E6227B">
            <w:pPr>
              <w:spacing w:line="276" w:lineRule="auto"/>
              <w:jc w:val="center"/>
              <w:rPr>
                <w:ins w:id="15118" w:author="phuong vu" w:date="2018-11-23T10:15:00Z"/>
                <w:b/>
                <w:bCs/>
                <w:lang w:val="es-ES"/>
              </w:rPr>
              <w:pPrChange w:id="15119" w:author="phuong vu" w:date="2018-11-23T13:48:00Z">
                <w:pPr>
                  <w:jc w:val="center"/>
                </w:pPr>
              </w:pPrChange>
            </w:pPr>
            <w:ins w:id="15120" w:author="phuong vu" w:date="2018-11-23T10:15:00Z">
              <w:r>
                <w:rPr>
                  <w:b/>
                  <w:bCs/>
                  <w:lang w:val="es-ES"/>
                </w:rPr>
                <w:t>Kết quả thực tế</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68E2C05A" w14:textId="77777777" w:rsidR="0077093A" w:rsidRDefault="0077093A" w:rsidP="00E6227B">
            <w:pPr>
              <w:spacing w:line="276" w:lineRule="auto"/>
              <w:jc w:val="center"/>
              <w:rPr>
                <w:ins w:id="15121" w:author="phuong vu" w:date="2018-11-23T10:15:00Z"/>
                <w:b/>
                <w:bCs/>
                <w:lang w:val="es-ES"/>
              </w:rPr>
              <w:pPrChange w:id="15122" w:author="phuong vu" w:date="2018-11-23T13:48:00Z">
                <w:pPr>
                  <w:jc w:val="center"/>
                </w:pPr>
              </w:pPrChange>
            </w:pPr>
            <w:ins w:id="15123" w:author="phuong vu" w:date="2018-11-23T10:15:00Z">
              <w:r>
                <w:rPr>
                  <w:b/>
                  <w:bCs/>
                  <w:lang w:val="es-ES"/>
                </w:rPr>
                <w:t>Thành công/ Thât bại</w:t>
              </w:r>
            </w:ins>
          </w:p>
        </w:tc>
      </w:tr>
      <w:tr w:rsidR="0077093A" w14:paraId="5633D870" w14:textId="77777777" w:rsidTr="00BF4BED">
        <w:trPr>
          <w:ins w:id="15124"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63D9B6E8" w14:textId="77777777" w:rsidR="0077093A" w:rsidRDefault="0077093A" w:rsidP="00E6227B">
            <w:pPr>
              <w:spacing w:line="276" w:lineRule="auto"/>
              <w:rPr>
                <w:ins w:id="15125" w:author="phuong vu" w:date="2018-11-23T10:15:00Z"/>
                <w:b/>
                <w:bCs/>
                <w:lang w:val="es-ES"/>
              </w:rPr>
              <w:pPrChange w:id="15126"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324ACAE2" w14:textId="77777777" w:rsidR="0077093A" w:rsidRDefault="0077093A" w:rsidP="00E6227B">
            <w:pPr>
              <w:spacing w:line="276" w:lineRule="auto"/>
              <w:rPr>
                <w:ins w:id="15127" w:author="phuong vu" w:date="2018-11-23T10:15:00Z"/>
                <w:lang w:val="es-ES"/>
              </w:rPr>
              <w:pPrChange w:id="15128"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7A560974" w14:textId="77777777" w:rsidR="0077093A" w:rsidRDefault="0077093A" w:rsidP="00E6227B">
            <w:pPr>
              <w:spacing w:line="276" w:lineRule="auto"/>
              <w:rPr>
                <w:ins w:id="15129" w:author="phuong vu" w:date="2018-11-23T10:15:00Z"/>
                <w:lang w:val="es-ES"/>
              </w:rPr>
              <w:pPrChange w:id="15130"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51B5A0AC" w14:textId="77777777" w:rsidR="0077093A" w:rsidRDefault="0077093A" w:rsidP="00E6227B">
            <w:pPr>
              <w:spacing w:line="276" w:lineRule="auto"/>
              <w:rPr>
                <w:ins w:id="15131" w:author="phuong vu" w:date="2018-11-23T10:15:00Z"/>
                <w:lang w:val="es-ES"/>
              </w:rPr>
              <w:pPrChange w:id="15132"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FE1D84D" w14:textId="77777777" w:rsidR="0077093A" w:rsidRDefault="0077093A" w:rsidP="00E6227B">
            <w:pPr>
              <w:spacing w:line="276" w:lineRule="auto"/>
              <w:rPr>
                <w:ins w:id="15133" w:author="phuong vu" w:date="2018-11-23T10:15:00Z"/>
                <w:lang w:val="es-ES"/>
              </w:rPr>
              <w:pPrChange w:id="15134" w:author="phuong vu" w:date="2018-11-23T13:48:00Z">
                <w:pPr/>
              </w:pPrChange>
            </w:pPr>
          </w:p>
        </w:tc>
      </w:tr>
      <w:tr w:rsidR="0077093A" w14:paraId="782D227F" w14:textId="77777777" w:rsidTr="00BF4BED">
        <w:trPr>
          <w:ins w:id="15135"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1E03320E" w14:textId="77777777" w:rsidR="0077093A" w:rsidRDefault="0077093A" w:rsidP="00E6227B">
            <w:pPr>
              <w:spacing w:line="276" w:lineRule="auto"/>
              <w:rPr>
                <w:ins w:id="15136" w:author="phuong vu" w:date="2018-11-23T10:15:00Z"/>
                <w:b/>
                <w:bCs/>
                <w:lang w:val="es-ES"/>
              </w:rPr>
              <w:pPrChange w:id="15137"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7BA4161A" w14:textId="77777777" w:rsidR="0077093A" w:rsidRDefault="0077093A" w:rsidP="00E6227B">
            <w:pPr>
              <w:spacing w:line="276" w:lineRule="auto"/>
              <w:rPr>
                <w:ins w:id="15138" w:author="phuong vu" w:date="2018-11-23T10:15:00Z"/>
                <w:lang w:val="es-ES"/>
              </w:rPr>
              <w:pPrChange w:id="15139"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60F0ED89" w14:textId="77777777" w:rsidR="0077093A" w:rsidRDefault="0077093A" w:rsidP="00E6227B">
            <w:pPr>
              <w:spacing w:line="276" w:lineRule="auto"/>
              <w:rPr>
                <w:ins w:id="15140" w:author="phuong vu" w:date="2018-11-23T10:15:00Z"/>
                <w:lang w:val="es-ES"/>
              </w:rPr>
              <w:pPrChange w:id="15141"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15D597FC" w14:textId="77777777" w:rsidR="0077093A" w:rsidRDefault="0077093A" w:rsidP="00E6227B">
            <w:pPr>
              <w:spacing w:line="276" w:lineRule="auto"/>
              <w:rPr>
                <w:ins w:id="15142" w:author="phuong vu" w:date="2018-11-23T10:15:00Z"/>
                <w:lang w:val="es-ES"/>
              </w:rPr>
              <w:pPrChange w:id="1514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E3451A6" w14:textId="77777777" w:rsidR="0077093A" w:rsidRDefault="0077093A" w:rsidP="00E6227B">
            <w:pPr>
              <w:spacing w:line="276" w:lineRule="auto"/>
              <w:rPr>
                <w:ins w:id="15144" w:author="phuong vu" w:date="2018-11-23T10:15:00Z"/>
                <w:lang w:val="es-ES"/>
              </w:rPr>
              <w:pPrChange w:id="15145" w:author="phuong vu" w:date="2018-11-23T13:48:00Z">
                <w:pPr/>
              </w:pPrChange>
            </w:pPr>
          </w:p>
        </w:tc>
      </w:tr>
      <w:tr w:rsidR="0077093A" w14:paraId="1E88B17D" w14:textId="77777777" w:rsidTr="00BF4BED">
        <w:trPr>
          <w:ins w:id="15146"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76915021" w14:textId="77777777" w:rsidR="0077093A" w:rsidRDefault="0077093A" w:rsidP="00E6227B">
            <w:pPr>
              <w:spacing w:line="276" w:lineRule="auto"/>
              <w:rPr>
                <w:ins w:id="15147" w:author="phuong vu" w:date="2018-11-23T10:15:00Z"/>
                <w:b/>
                <w:bCs/>
                <w:lang w:val="es-ES"/>
              </w:rPr>
              <w:pPrChange w:id="15148"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3FBBF4B4" w14:textId="77777777" w:rsidR="0077093A" w:rsidRDefault="0077093A" w:rsidP="00E6227B">
            <w:pPr>
              <w:spacing w:line="276" w:lineRule="auto"/>
              <w:rPr>
                <w:ins w:id="15149" w:author="phuong vu" w:date="2018-11-23T10:15:00Z"/>
                <w:lang w:val="es-ES"/>
              </w:rPr>
              <w:pPrChange w:id="15150"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28A77AD4" w14:textId="77777777" w:rsidR="0077093A" w:rsidRDefault="0077093A" w:rsidP="00E6227B">
            <w:pPr>
              <w:spacing w:line="276" w:lineRule="auto"/>
              <w:rPr>
                <w:ins w:id="15151" w:author="phuong vu" w:date="2018-11-23T10:15:00Z"/>
                <w:lang w:val="es-ES"/>
              </w:rPr>
              <w:pPrChange w:id="15152"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C1FDDE6" w14:textId="77777777" w:rsidR="0077093A" w:rsidRDefault="0077093A" w:rsidP="00E6227B">
            <w:pPr>
              <w:spacing w:line="276" w:lineRule="auto"/>
              <w:rPr>
                <w:ins w:id="15153" w:author="phuong vu" w:date="2018-11-23T10:15:00Z"/>
                <w:lang w:val="es-ES"/>
              </w:rPr>
              <w:pPrChange w:id="15154"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2D9093F4" w14:textId="77777777" w:rsidR="0077093A" w:rsidRDefault="0077093A" w:rsidP="00E6227B">
            <w:pPr>
              <w:spacing w:line="276" w:lineRule="auto"/>
              <w:rPr>
                <w:ins w:id="15155" w:author="phuong vu" w:date="2018-11-23T10:15:00Z"/>
                <w:lang w:val="en-US"/>
              </w:rPr>
              <w:pPrChange w:id="15156" w:author="phuong vu" w:date="2018-11-23T13:48:00Z">
                <w:pPr/>
              </w:pPrChange>
            </w:pPr>
          </w:p>
        </w:tc>
      </w:tr>
      <w:tr w:rsidR="0077093A" w14:paraId="65468BB5" w14:textId="77777777" w:rsidTr="00BF4BED">
        <w:trPr>
          <w:ins w:id="15157"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7D0DC493" w14:textId="77777777" w:rsidR="0077093A" w:rsidRDefault="0077093A" w:rsidP="00E6227B">
            <w:pPr>
              <w:spacing w:line="276" w:lineRule="auto"/>
              <w:rPr>
                <w:ins w:id="15158" w:author="phuong vu" w:date="2018-11-23T10:15:00Z"/>
                <w:b/>
                <w:bCs/>
                <w:lang w:val="es-ES"/>
              </w:rPr>
              <w:pPrChange w:id="15159"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143B3623" w14:textId="77777777" w:rsidR="0077093A" w:rsidRDefault="0077093A" w:rsidP="00E6227B">
            <w:pPr>
              <w:spacing w:line="276" w:lineRule="auto"/>
              <w:rPr>
                <w:ins w:id="15160" w:author="phuong vu" w:date="2018-11-23T10:15:00Z"/>
                <w:lang w:val="es-ES"/>
              </w:rPr>
              <w:pPrChange w:id="15161"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3E98A492" w14:textId="77777777" w:rsidR="0077093A" w:rsidRDefault="0077093A" w:rsidP="00E6227B">
            <w:pPr>
              <w:spacing w:line="276" w:lineRule="auto"/>
              <w:rPr>
                <w:ins w:id="15162" w:author="phuong vu" w:date="2018-11-23T10:15:00Z"/>
                <w:lang w:val="es-ES"/>
              </w:rPr>
              <w:pPrChange w:id="1516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00EE564D" w14:textId="77777777" w:rsidR="0077093A" w:rsidRDefault="0077093A" w:rsidP="00E6227B">
            <w:pPr>
              <w:spacing w:line="276" w:lineRule="auto"/>
              <w:rPr>
                <w:ins w:id="15164" w:author="phuong vu" w:date="2018-11-23T10:15:00Z"/>
                <w:lang w:val="es-ES"/>
              </w:rPr>
              <w:pPrChange w:id="15165"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5271729B" w14:textId="77777777" w:rsidR="0077093A" w:rsidRDefault="0077093A" w:rsidP="00E6227B">
            <w:pPr>
              <w:spacing w:line="276" w:lineRule="auto"/>
              <w:rPr>
                <w:ins w:id="15166" w:author="phuong vu" w:date="2018-11-23T10:15:00Z"/>
                <w:lang w:val="es-ES"/>
              </w:rPr>
              <w:pPrChange w:id="15167" w:author="phuong vu" w:date="2018-11-23T13:48:00Z">
                <w:pPr/>
              </w:pPrChange>
            </w:pPr>
          </w:p>
        </w:tc>
      </w:tr>
      <w:tr w:rsidR="0077093A" w14:paraId="72BC1299" w14:textId="77777777" w:rsidTr="00BF4BED">
        <w:trPr>
          <w:ins w:id="15168"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5E6A9D88" w14:textId="77777777" w:rsidR="0077093A" w:rsidRDefault="0077093A" w:rsidP="00E6227B">
            <w:pPr>
              <w:spacing w:line="276" w:lineRule="auto"/>
              <w:rPr>
                <w:ins w:id="15169" w:author="phuong vu" w:date="2018-11-23T10:15:00Z"/>
                <w:b/>
                <w:bCs/>
                <w:lang w:val="es-ES"/>
              </w:rPr>
              <w:pPrChange w:id="15170"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3B2A5122" w14:textId="77777777" w:rsidR="0077093A" w:rsidRDefault="0077093A" w:rsidP="00E6227B">
            <w:pPr>
              <w:spacing w:line="276" w:lineRule="auto"/>
              <w:rPr>
                <w:ins w:id="15171" w:author="phuong vu" w:date="2018-11-23T10:15:00Z"/>
                <w:lang w:val="es-ES"/>
              </w:rPr>
              <w:pPrChange w:id="15172"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61776050" w14:textId="77777777" w:rsidR="0077093A" w:rsidRDefault="0077093A" w:rsidP="00E6227B">
            <w:pPr>
              <w:spacing w:line="276" w:lineRule="auto"/>
              <w:rPr>
                <w:ins w:id="15173" w:author="phuong vu" w:date="2018-11-23T10:15:00Z"/>
                <w:lang w:val="es-ES"/>
              </w:rPr>
              <w:pPrChange w:id="15174"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BB6CA89" w14:textId="77777777" w:rsidR="0077093A" w:rsidRDefault="0077093A" w:rsidP="00E6227B">
            <w:pPr>
              <w:spacing w:line="276" w:lineRule="auto"/>
              <w:rPr>
                <w:ins w:id="15175" w:author="phuong vu" w:date="2018-11-23T10:15:00Z"/>
                <w:lang w:val="es-ES"/>
              </w:rPr>
              <w:pPrChange w:id="15176"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6E84ABB4" w14:textId="77777777" w:rsidR="0077093A" w:rsidRDefault="0077093A" w:rsidP="00E6227B">
            <w:pPr>
              <w:spacing w:line="276" w:lineRule="auto"/>
              <w:rPr>
                <w:ins w:id="15177" w:author="phuong vu" w:date="2018-11-23T10:15:00Z"/>
                <w:lang w:val="es-ES"/>
              </w:rPr>
              <w:pPrChange w:id="15178" w:author="phuong vu" w:date="2018-11-23T13:48:00Z">
                <w:pPr/>
              </w:pPrChange>
            </w:pPr>
          </w:p>
        </w:tc>
      </w:tr>
    </w:tbl>
    <w:p w14:paraId="4D500DBE" w14:textId="77777777" w:rsidR="0077093A" w:rsidRPr="0077093A" w:rsidRDefault="0077093A" w:rsidP="00E6227B">
      <w:pPr>
        <w:spacing w:line="276" w:lineRule="auto"/>
        <w:rPr>
          <w:ins w:id="15179" w:author="phuong vu" w:date="2018-11-23T10:04:00Z"/>
          <w:lang w:val="en-US"/>
          <w:rPrChange w:id="15180" w:author="phuong vu" w:date="2018-11-23T10:15:00Z">
            <w:rPr>
              <w:ins w:id="15181" w:author="phuong vu" w:date="2018-11-23T10:04:00Z"/>
            </w:rPr>
          </w:rPrChange>
        </w:rPr>
        <w:pPrChange w:id="15182" w:author="phuong vu" w:date="2018-11-23T13:48:00Z">
          <w:pPr>
            <w:pStyle w:val="Heading3"/>
          </w:pPr>
        </w:pPrChange>
      </w:pPr>
    </w:p>
    <w:p w14:paraId="54DCD0A2" w14:textId="363CBBC8" w:rsidR="00287281" w:rsidRDefault="00287281" w:rsidP="00E6227B">
      <w:pPr>
        <w:spacing w:line="276" w:lineRule="auto"/>
        <w:jc w:val="left"/>
        <w:rPr>
          <w:ins w:id="15183" w:author="phuong vu" w:date="2018-11-23T10:04:00Z"/>
          <w:lang w:val="en-US"/>
        </w:rPr>
        <w:pPrChange w:id="15184" w:author="phuong vu" w:date="2018-11-23T13:48:00Z">
          <w:pPr>
            <w:jc w:val="left"/>
          </w:pPr>
        </w:pPrChange>
      </w:pPr>
      <w:ins w:id="15185" w:author="phuong vu" w:date="2018-11-23T10:04:00Z">
        <w:r>
          <w:rPr>
            <w:lang w:val="en-US"/>
          </w:rPr>
          <w:br w:type="page"/>
        </w:r>
      </w:ins>
    </w:p>
    <w:p w14:paraId="6776F833" w14:textId="43B22CAA" w:rsidR="00287281" w:rsidRPr="00287281" w:rsidDel="00287281" w:rsidRDefault="00287281" w:rsidP="00E6227B">
      <w:pPr>
        <w:spacing w:line="276" w:lineRule="auto"/>
        <w:rPr>
          <w:del w:id="15186" w:author="phuong vu" w:date="2018-11-23T10:04:00Z"/>
          <w:lang w:val="en-US"/>
          <w:rPrChange w:id="15187" w:author="phuong vu" w:date="2018-11-23T10:02:00Z">
            <w:rPr>
              <w:del w:id="15188" w:author="phuong vu" w:date="2018-11-23T10:04:00Z"/>
            </w:rPr>
          </w:rPrChange>
        </w:rPr>
        <w:pPrChange w:id="15189" w:author="phuong vu" w:date="2018-11-23T13:48:00Z">
          <w:pPr>
            <w:jc w:val="left"/>
          </w:pPr>
        </w:pPrChange>
      </w:pPr>
    </w:p>
    <w:p w14:paraId="6494A66F" w14:textId="35A762CD" w:rsidR="00C557CE" w:rsidRDefault="00C557CE" w:rsidP="00E6227B">
      <w:pPr>
        <w:pStyle w:val="Heading1"/>
        <w:spacing w:line="276" w:lineRule="auto"/>
        <w:ind w:left="450"/>
        <w:pPrChange w:id="15190" w:author="phuong vu" w:date="2018-11-23T13:48:00Z">
          <w:pPr>
            <w:pStyle w:val="Heading1"/>
            <w:numPr>
              <w:numId w:val="0"/>
            </w:numPr>
          </w:pPr>
        </w:pPrChange>
      </w:pPr>
      <w:bookmarkStart w:id="15191" w:name="_Toc484566666"/>
      <w:bookmarkStart w:id="15192" w:name="_Toc530662916"/>
      <w:r w:rsidRPr="00C557CE">
        <w:t xml:space="preserve">KẾT </w:t>
      </w:r>
      <w:del w:id="15193" w:author="phuong vu" w:date="2018-11-22T15:00:00Z">
        <w:r w:rsidRPr="00C557CE" w:rsidDel="00463867">
          <w:delText>QUẢ, THẢO LUẬN VÀ HƯỚNG PHÁT TRIỂN</w:delText>
        </w:r>
      </w:del>
      <w:ins w:id="15194" w:author="phuong vu" w:date="2018-11-22T15:00:00Z">
        <w:r w:rsidR="00463867">
          <w:t>LUẬN</w:t>
        </w:r>
      </w:ins>
      <w:bookmarkEnd w:id="15192"/>
    </w:p>
    <w:bookmarkEnd w:id="15191"/>
    <w:p w14:paraId="13905E6D" w14:textId="25685512" w:rsidR="00EB1083" w:rsidRDefault="00EB1083" w:rsidP="00E6227B">
      <w:pPr>
        <w:pStyle w:val="Heading2"/>
        <w:spacing w:line="276" w:lineRule="auto"/>
        <w:rPr>
          <w:ins w:id="15195" w:author="phuong vu" w:date="2018-11-23T10:04:00Z"/>
          <w:lang w:val="en-US"/>
        </w:rPr>
        <w:pPrChange w:id="15196" w:author="phuong vu" w:date="2018-11-23T13:48:00Z">
          <w:pPr>
            <w:pStyle w:val="Heading2"/>
          </w:pPr>
        </w:pPrChange>
      </w:pPr>
      <w:del w:id="15197" w:author="phuong vu" w:date="2018-11-22T15:00:00Z">
        <w:r w:rsidRPr="00B04AB8" w:rsidDel="00775F06">
          <w:delText>Đạt được</w:delText>
        </w:r>
      </w:del>
      <w:bookmarkStart w:id="15198" w:name="_Toc530662917"/>
      <w:ins w:id="15199" w:author="phuong vu" w:date="2018-11-22T15:00:00Z">
        <w:r w:rsidR="00775F06">
          <w:rPr>
            <w:lang w:val="en-US"/>
          </w:rPr>
          <w:t>Kết quả đạt được</w:t>
        </w:r>
      </w:ins>
      <w:bookmarkEnd w:id="15198"/>
    </w:p>
    <w:p w14:paraId="2E9448D1" w14:textId="4413A593" w:rsidR="00287281" w:rsidRDefault="0077093A" w:rsidP="00E6227B">
      <w:pPr>
        <w:pStyle w:val="Heading3"/>
        <w:spacing w:line="276" w:lineRule="auto"/>
        <w:rPr>
          <w:ins w:id="15200" w:author="phuong vu" w:date="2018-11-23T10:15:00Z"/>
        </w:rPr>
        <w:pPrChange w:id="15201" w:author="phuong vu" w:date="2018-11-23T13:48:00Z">
          <w:pPr/>
        </w:pPrChange>
      </w:pPr>
      <w:ins w:id="15202" w:author="phuong vu" w:date="2018-11-23T10:15:00Z">
        <w:r>
          <w:t>Về lí thuyết</w:t>
        </w:r>
      </w:ins>
    </w:p>
    <w:p w14:paraId="13A572C0" w14:textId="10236274" w:rsidR="0077093A" w:rsidRDefault="0077093A" w:rsidP="00E6227B">
      <w:pPr>
        <w:spacing w:line="276" w:lineRule="auto"/>
        <w:rPr>
          <w:ins w:id="15203" w:author="phuong vu" w:date="2018-11-23T10:17:00Z"/>
          <w:lang w:val="en-US"/>
        </w:rPr>
        <w:pPrChange w:id="15204" w:author="phuong vu" w:date="2018-11-23T13:48:00Z">
          <w:pPr/>
        </w:pPrChange>
      </w:pPr>
      <w:ins w:id="15205" w:author="phuong vu" w:date="2018-11-23T10:15:00Z">
        <w:r>
          <w:rPr>
            <w:lang w:val="en-US"/>
          </w:rPr>
          <w:tab/>
        </w:r>
      </w:ins>
      <w:ins w:id="15206" w:author="phuong vu" w:date="2018-11-23T10:16:00Z">
        <w:r>
          <w:rPr>
            <w:lang w:val="en-US"/>
          </w:rPr>
          <w:t>Bổ sung các kiến thức về phân tích, thiết kế phần mềm. Nhận biết được những vấn đề cần giải quyết khi có bài toán đặt ra</w:t>
        </w:r>
      </w:ins>
      <w:ins w:id="15207" w:author="phuong vu" w:date="2018-11-23T10:17:00Z">
        <w:r>
          <w:rPr>
            <w:lang w:val="en-US"/>
          </w:rPr>
          <w:t xml:space="preserve"> và nhắm được vấn đề trọng tâm của cả bài toán.</w:t>
        </w:r>
      </w:ins>
    </w:p>
    <w:p w14:paraId="664D4E42" w14:textId="10D32AF3" w:rsidR="0077093A" w:rsidRDefault="0077093A" w:rsidP="00E6227B">
      <w:pPr>
        <w:spacing w:line="276" w:lineRule="auto"/>
        <w:rPr>
          <w:ins w:id="15208" w:author="phuong vu" w:date="2018-11-23T10:18:00Z"/>
          <w:lang w:val="en-US"/>
        </w:rPr>
        <w:pPrChange w:id="15209" w:author="phuong vu" w:date="2018-11-23T13:48:00Z">
          <w:pPr/>
        </w:pPrChange>
      </w:pPr>
      <w:ins w:id="15210" w:author="phuong vu" w:date="2018-11-23T10:17:00Z">
        <w:r>
          <w:rPr>
            <w:lang w:val="en-US"/>
          </w:rPr>
          <w:tab/>
          <w:t>Củng cố các kiến th</w:t>
        </w:r>
      </w:ins>
      <w:ins w:id="15211" w:author="phuong vu" w:date="2018-11-23T10:18:00Z">
        <w:r>
          <w:rPr>
            <w:lang w:val="en-US"/>
          </w:rPr>
          <w:t xml:space="preserve">ức về lập trình ứng dụng </w:t>
        </w:r>
      </w:ins>
      <w:ins w:id="15212" w:author="phuong vu" w:date="2018-11-23T10:26:00Z">
        <w:r w:rsidR="001E6F11">
          <w:rPr>
            <w:lang w:val="en-US"/>
          </w:rPr>
          <w:t>di động</w:t>
        </w:r>
      </w:ins>
      <w:ins w:id="15213" w:author="phuong vu" w:date="2018-11-23T10:18:00Z">
        <w:r>
          <w:rPr>
            <w:lang w:val="en-US"/>
          </w:rPr>
          <w:t>, lập trình web cũng như sử dụng cơ sở dữ liệu.</w:t>
        </w:r>
      </w:ins>
    </w:p>
    <w:p w14:paraId="7A3EF874" w14:textId="5F4C6532" w:rsidR="0077093A" w:rsidRDefault="0077093A" w:rsidP="00E6227B">
      <w:pPr>
        <w:spacing w:line="276" w:lineRule="auto"/>
        <w:rPr>
          <w:ins w:id="15214" w:author="phuong vu" w:date="2018-11-23T10:19:00Z"/>
          <w:lang w:val="en-US"/>
        </w:rPr>
        <w:pPrChange w:id="15215" w:author="phuong vu" w:date="2018-11-23T13:48:00Z">
          <w:pPr/>
        </w:pPrChange>
      </w:pPr>
      <w:ins w:id="15216" w:author="phuong vu" w:date="2018-11-23T10:18:00Z">
        <w:r>
          <w:rPr>
            <w:lang w:val="en-US"/>
          </w:rPr>
          <w:tab/>
          <w:t>Bổ sung các kiến thức mới về xây d</w:t>
        </w:r>
      </w:ins>
      <w:ins w:id="15217" w:author="phuong vu" w:date="2018-11-23T10:19:00Z">
        <w:r>
          <w:rPr>
            <w:lang w:val="en-US"/>
          </w:rPr>
          <w:t>ựng API một endpoint</w:t>
        </w:r>
        <w:r w:rsidR="001E6F11">
          <w:rPr>
            <w:lang w:val="en-US"/>
          </w:rPr>
          <w:t>, xây dựng website bằng ReactJS.</w:t>
        </w:r>
      </w:ins>
    </w:p>
    <w:p w14:paraId="40652FFF" w14:textId="339923DE" w:rsidR="001E6F11" w:rsidRDefault="001E6F11" w:rsidP="00E6227B">
      <w:pPr>
        <w:pStyle w:val="Heading3"/>
        <w:spacing w:line="276" w:lineRule="auto"/>
        <w:rPr>
          <w:ins w:id="15218" w:author="phuong vu" w:date="2018-11-23T10:19:00Z"/>
        </w:rPr>
        <w:pPrChange w:id="15219" w:author="phuong vu" w:date="2018-11-23T13:48:00Z">
          <w:pPr/>
        </w:pPrChange>
      </w:pPr>
      <w:ins w:id="15220" w:author="phuong vu" w:date="2018-11-23T10:19:00Z">
        <w:r>
          <w:t xml:space="preserve">Về </w:t>
        </w:r>
      </w:ins>
      <w:ins w:id="15221" w:author="phuong vu" w:date="2018-11-23T10:20:00Z">
        <w:r>
          <w:t>chức năng</w:t>
        </w:r>
      </w:ins>
    </w:p>
    <w:p w14:paraId="367ABB95" w14:textId="17D4CF92" w:rsidR="001E6F11" w:rsidRDefault="001E6F11" w:rsidP="00E6227B">
      <w:pPr>
        <w:spacing w:line="276" w:lineRule="auto"/>
        <w:rPr>
          <w:ins w:id="15222" w:author="phuong vu" w:date="2018-11-23T10:21:00Z"/>
          <w:lang w:val="en-US"/>
        </w:rPr>
        <w:pPrChange w:id="15223" w:author="phuong vu" w:date="2018-11-23T13:48:00Z">
          <w:pPr/>
        </w:pPrChange>
      </w:pPr>
      <w:ins w:id="15224" w:author="phuong vu" w:date="2018-11-23T10:19:00Z">
        <w:r>
          <w:rPr>
            <w:lang w:val="en-US"/>
          </w:rPr>
          <w:tab/>
        </w:r>
      </w:ins>
      <w:ins w:id="15225" w:author="phuong vu" w:date="2018-11-23T10:20:00Z">
        <w:r>
          <w:rPr>
            <w:lang w:val="en-US"/>
          </w:rPr>
          <w:t>Xây dựng được các chức năng đã đề ra hoạt động đúng với đặc tả.</w:t>
        </w:r>
      </w:ins>
    </w:p>
    <w:p w14:paraId="7A56AE65" w14:textId="2AA5059B" w:rsidR="001E6F11" w:rsidRDefault="001E6F11" w:rsidP="00E6227B">
      <w:pPr>
        <w:spacing w:line="276" w:lineRule="auto"/>
        <w:ind w:firstLine="720"/>
        <w:rPr>
          <w:ins w:id="15226" w:author="phuong vu" w:date="2018-11-23T10:21:00Z"/>
          <w:lang w:val="en-US"/>
        </w:rPr>
        <w:pPrChange w:id="15227" w:author="phuong vu" w:date="2018-11-23T13:48:00Z">
          <w:pPr/>
        </w:pPrChange>
      </w:pPr>
      <w:ins w:id="15228" w:author="phuong vu" w:date="2018-11-23T10:21:00Z">
        <w:r>
          <w:rPr>
            <w:lang w:val="en-US"/>
          </w:rPr>
          <w:t>Giao diện sử dụng nhìn đơn giản, tạo thiện cảm.</w:t>
        </w:r>
      </w:ins>
    </w:p>
    <w:p w14:paraId="4D841827" w14:textId="5A2BD9B9" w:rsidR="001E6F11" w:rsidRPr="00287281" w:rsidRDefault="001E6F11" w:rsidP="00E6227B">
      <w:pPr>
        <w:spacing w:line="276" w:lineRule="auto"/>
        <w:rPr>
          <w:lang w:val="en-US"/>
          <w:rPrChange w:id="15229" w:author="phuong vu" w:date="2018-11-23T10:04:00Z">
            <w:rPr/>
          </w:rPrChange>
        </w:rPr>
        <w:pPrChange w:id="15230" w:author="phuong vu" w:date="2018-11-23T13:48:00Z">
          <w:pPr>
            <w:spacing w:line="360" w:lineRule="auto"/>
          </w:pPr>
        </w:pPrChange>
      </w:pPr>
      <w:ins w:id="15231" w:author="phuong vu" w:date="2018-11-23T10:21:00Z">
        <w:r>
          <w:rPr>
            <w:lang w:val="en-US"/>
          </w:rPr>
          <w:tab/>
        </w:r>
      </w:ins>
      <w:ins w:id="15232" w:author="phuong vu" w:date="2018-11-23T10:32:00Z">
        <w:r w:rsidR="00BF4BED">
          <w:rPr>
            <w:lang w:val="en-US"/>
          </w:rPr>
          <w:t>Đáp ứng được nhu cầu cần thiết trong thực tiễn.</w:t>
        </w:r>
      </w:ins>
    </w:p>
    <w:p w14:paraId="0E42E262" w14:textId="063F03FB" w:rsidR="00EB1083" w:rsidRDefault="00EB1083" w:rsidP="00E6227B">
      <w:pPr>
        <w:pStyle w:val="Heading2"/>
        <w:spacing w:line="276" w:lineRule="auto"/>
        <w:rPr>
          <w:ins w:id="15233" w:author="phuong vu" w:date="2018-11-23T10:36:00Z"/>
        </w:rPr>
        <w:pPrChange w:id="15234" w:author="phuong vu" w:date="2018-11-23T13:48:00Z">
          <w:pPr>
            <w:pStyle w:val="Heading2"/>
          </w:pPr>
        </w:pPrChange>
      </w:pPr>
      <w:bookmarkStart w:id="15235" w:name="_Toc530662918"/>
      <w:r w:rsidRPr="00B04AB8">
        <w:t>Hạn chế</w:t>
      </w:r>
      <w:bookmarkEnd w:id="15235"/>
    </w:p>
    <w:p w14:paraId="0B563AF1" w14:textId="3F690860" w:rsidR="00BF4BED" w:rsidRDefault="00BF4BED" w:rsidP="00E6227B">
      <w:pPr>
        <w:spacing w:line="276" w:lineRule="auto"/>
        <w:ind w:left="576"/>
        <w:rPr>
          <w:ins w:id="15236" w:author="phuong vu" w:date="2018-11-23T10:44:00Z"/>
          <w:lang w:val="en-US"/>
        </w:rPr>
        <w:pPrChange w:id="15237" w:author="phuong vu" w:date="2018-11-23T13:48:00Z">
          <w:pPr>
            <w:ind w:left="576"/>
          </w:pPr>
        </w:pPrChange>
      </w:pPr>
      <w:ins w:id="15238" w:author="phuong vu" w:date="2018-11-23T10:32:00Z">
        <w:r>
          <w:rPr>
            <w:lang w:val="en-US"/>
          </w:rPr>
          <w:t xml:space="preserve">Đối với ứng dụng di </w:t>
        </w:r>
      </w:ins>
      <w:ins w:id="15239" w:author="phuong vu" w:date="2018-11-23T10:33:00Z">
        <w:r>
          <w:rPr>
            <w:lang w:val="en-US"/>
          </w:rPr>
          <w:t>động:</w:t>
        </w:r>
      </w:ins>
    </w:p>
    <w:p w14:paraId="2D985CF5" w14:textId="4932EADC" w:rsidR="00E47CDB" w:rsidRDefault="00E47CDB" w:rsidP="00E6227B">
      <w:pPr>
        <w:spacing w:line="276" w:lineRule="auto"/>
        <w:ind w:left="576"/>
        <w:rPr>
          <w:ins w:id="15240" w:author="phuong vu" w:date="2018-11-23T10:33:00Z"/>
          <w:lang w:val="en-US"/>
        </w:rPr>
        <w:pPrChange w:id="15241" w:author="phuong vu" w:date="2018-11-23T13:48:00Z">
          <w:pPr>
            <w:ind w:left="576"/>
          </w:pPr>
        </w:pPrChange>
      </w:pPr>
      <w:ins w:id="15242" w:author="phuong vu" w:date="2018-11-23T10:44:00Z">
        <w:r>
          <w:rPr>
            <w:lang w:val="en-US"/>
          </w:rPr>
          <w:t>- Giao diện chưa tối ưu để người dùng sử dụng nhanh chóng.</w:t>
        </w:r>
      </w:ins>
    </w:p>
    <w:p w14:paraId="5D3308D2" w14:textId="6E9325F7" w:rsidR="00BF4BED" w:rsidRDefault="00BF4BED" w:rsidP="00E6227B">
      <w:pPr>
        <w:spacing w:line="276" w:lineRule="auto"/>
        <w:ind w:left="576"/>
        <w:rPr>
          <w:ins w:id="15243" w:author="phuong vu" w:date="2018-11-23T10:36:00Z"/>
          <w:lang w:val="en-US"/>
        </w:rPr>
        <w:pPrChange w:id="15244" w:author="phuong vu" w:date="2018-11-23T13:48:00Z">
          <w:pPr>
            <w:ind w:left="576"/>
          </w:pPr>
        </w:pPrChange>
      </w:pPr>
      <w:ins w:id="15245" w:author="phuong vu" w:date="2018-11-23T10:36:00Z">
        <w:r>
          <w:rPr>
            <w:lang w:val="en-US"/>
          </w:rPr>
          <w:t>Đối với trang web quản lí:</w:t>
        </w:r>
      </w:ins>
    </w:p>
    <w:p w14:paraId="1E245EAE" w14:textId="362AC9AA" w:rsidR="00BF4BED" w:rsidRDefault="00BF4BED" w:rsidP="00E6227B">
      <w:pPr>
        <w:spacing w:line="276" w:lineRule="auto"/>
        <w:ind w:left="576"/>
        <w:rPr>
          <w:ins w:id="15246" w:author="phuong vu" w:date="2018-11-23T10:38:00Z"/>
          <w:lang w:val="en-US"/>
        </w:rPr>
        <w:pPrChange w:id="15247" w:author="phuong vu" w:date="2018-11-23T13:48:00Z">
          <w:pPr>
            <w:ind w:left="576"/>
          </w:pPr>
        </w:pPrChange>
      </w:pPr>
      <w:ins w:id="15248" w:author="phuong vu" w:date="2018-11-23T10:36:00Z">
        <w:r>
          <w:rPr>
            <w:lang w:val="en-US"/>
          </w:rPr>
          <w:t xml:space="preserve">- </w:t>
        </w:r>
      </w:ins>
      <w:ins w:id="15249" w:author="phuong vu" w:date="2018-11-23T10:39:00Z">
        <w:r>
          <w:rPr>
            <w:lang w:val="en-US"/>
          </w:rPr>
          <w:t xml:space="preserve">Thông tin hiển thị không đảm bảo được là đủ </w:t>
        </w:r>
        <w:r w:rsidR="00E47CDB">
          <w:rPr>
            <w:lang w:val="en-US"/>
          </w:rPr>
          <w:t>với người dùng.</w:t>
        </w:r>
      </w:ins>
    </w:p>
    <w:p w14:paraId="6EAD44B5" w14:textId="0831BB29" w:rsidR="00E47CDB" w:rsidRPr="00BF4BED" w:rsidRDefault="00BF4BED" w:rsidP="00E6227B">
      <w:pPr>
        <w:spacing w:line="276" w:lineRule="auto"/>
        <w:ind w:left="576"/>
        <w:rPr>
          <w:lang w:val="en-US"/>
          <w:rPrChange w:id="15250" w:author="phuong vu" w:date="2018-11-23T10:32:00Z">
            <w:rPr/>
          </w:rPrChange>
        </w:rPr>
        <w:pPrChange w:id="15251" w:author="phuong vu" w:date="2018-11-23T13:48:00Z">
          <w:pPr>
            <w:spacing w:line="360" w:lineRule="auto"/>
          </w:pPr>
        </w:pPrChange>
      </w:pPr>
      <w:ins w:id="15252" w:author="phuong vu" w:date="2018-11-23T10:38:00Z">
        <w:r>
          <w:rPr>
            <w:lang w:val="en-US"/>
          </w:rPr>
          <w:t>- K</w:t>
        </w:r>
      </w:ins>
      <w:ins w:id="15253" w:author="phuong vu" w:date="2018-11-23T10:39:00Z">
        <w:r>
          <w:rPr>
            <w:lang w:val="en-US"/>
          </w:rPr>
          <w:t xml:space="preserve">hông </w:t>
        </w:r>
      </w:ins>
      <w:ins w:id="15254" w:author="phuong vu" w:date="2018-11-23T10:40:00Z">
        <w:r w:rsidR="00E47CDB">
          <w:rPr>
            <w:lang w:val="en-US"/>
          </w:rPr>
          <w:t>hỗ trợ tối ưu khi truy cập bằng điện thoại.</w:t>
        </w:r>
      </w:ins>
    </w:p>
    <w:p w14:paraId="1517ACD6" w14:textId="0BDE0DCB" w:rsidR="00C51F17" w:rsidRDefault="00EB1083" w:rsidP="00E6227B">
      <w:pPr>
        <w:pStyle w:val="Heading2"/>
        <w:spacing w:line="276" w:lineRule="auto"/>
        <w:rPr>
          <w:ins w:id="15255" w:author="phuong vu" w:date="2018-11-23T10:41:00Z"/>
        </w:rPr>
        <w:pPrChange w:id="15256" w:author="phuong vu" w:date="2018-11-23T13:48:00Z">
          <w:pPr>
            <w:pStyle w:val="Heading2"/>
          </w:pPr>
        </w:pPrChange>
      </w:pPr>
      <w:bookmarkStart w:id="15257" w:name="_Toc530662919"/>
      <w:r w:rsidRPr="008904F6">
        <w:t>Hướng phát triển</w:t>
      </w:r>
      <w:bookmarkEnd w:id="15257"/>
    </w:p>
    <w:p w14:paraId="3838F570" w14:textId="2F2B8F48" w:rsidR="00E47CDB" w:rsidRDefault="00E47CDB" w:rsidP="00E6227B">
      <w:pPr>
        <w:spacing w:line="276" w:lineRule="auto"/>
        <w:ind w:firstLine="576"/>
        <w:rPr>
          <w:ins w:id="15258" w:author="phuong vu" w:date="2018-11-23T10:48:00Z"/>
          <w:lang w:val="en-US"/>
        </w:rPr>
        <w:pPrChange w:id="15259" w:author="phuong vu" w:date="2018-11-23T13:48:00Z">
          <w:pPr>
            <w:ind w:left="576"/>
          </w:pPr>
        </w:pPrChange>
      </w:pPr>
      <w:ins w:id="15260" w:author="phuong vu" w:date="2018-11-23T10:46:00Z">
        <w:r>
          <w:rPr>
            <w:lang w:val="en-US"/>
          </w:rPr>
          <w:t>Tối ưu về giao diện, hạn chế các chi tiết thừa trong thiết kế giao diện.</w:t>
        </w:r>
      </w:ins>
      <w:ins w:id="15261" w:author="phuong vu" w:date="2018-11-23T10:48:00Z">
        <w:r>
          <w:rPr>
            <w:lang w:val="en-US"/>
          </w:rPr>
          <w:t xml:space="preserve"> Tăng tốc độ xử lí các chức năng.</w:t>
        </w:r>
      </w:ins>
      <w:ins w:id="15262" w:author="phuong vu" w:date="2018-11-23T10:51:00Z">
        <w:r w:rsidR="00492B70" w:rsidRPr="00492B70">
          <w:rPr>
            <w:lang w:val="en-US"/>
          </w:rPr>
          <w:t xml:space="preserve"> </w:t>
        </w:r>
        <w:r w:rsidR="00492B70">
          <w:rPr>
            <w:lang w:val="en-US"/>
          </w:rPr>
          <w:t>Triển khai đề tài lên đám mây.</w:t>
        </w:r>
      </w:ins>
    </w:p>
    <w:p w14:paraId="2E4C0EB0" w14:textId="73742D59" w:rsidR="00E47CDB" w:rsidRDefault="00E47CDB" w:rsidP="00E6227B">
      <w:pPr>
        <w:spacing w:line="276" w:lineRule="auto"/>
        <w:ind w:firstLine="576"/>
        <w:rPr>
          <w:ins w:id="15263" w:author="phuong vu" w:date="2018-11-23T10:49:00Z"/>
          <w:lang w:val="en-US"/>
        </w:rPr>
        <w:pPrChange w:id="15264" w:author="phuong vu" w:date="2018-11-23T13:48:00Z">
          <w:pPr>
            <w:ind w:left="576"/>
          </w:pPr>
        </w:pPrChange>
      </w:pPr>
      <w:ins w:id="15265" w:author="phuong vu" w:date="2018-11-23T10:48:00Z">
        <w:r>
          <w:rPr>
            <w:lang w:val="en-US"/>
          </w:rPr>
          <w:t>Xây dựng trang quản trị các thông tin cho cửa hàng bao gồm: tài khoản nhân viên, thông tin dịch vụ</w:t>
        </w:r>
      </w:ins>
      <w:ins w:id="15266" w:author="phuong vu" w:date="2018-11-23T10:49:00Z">
        <w:r>
          <w:rPr>
            <w:lang w:val="en-US"/>
          </w:rPr>
          <w:t xml:space="preserve"> hỗ trợ, quản lí tài khoản người dùng, …</w:t>
        </w:r>
      </w:ins>
    </w:p>
    <w:p w14:paraId="1AACD500" w14:textId="68EBA4DB" w:rsidR="00E47CDB" w:rsidRPr="00E47CDB" w:rsidDel="00492B70" w:rsidRDefault="00E47CDB" w:rsidP="00E6227B">
      <w:pPr>
        <w:spacing w:line="276" w:lineRule="auto"/>
        <w:ind w:left="576"/>
        <w:rPr>
          <w:del w:id="15267" w:author="phuong vu" w:date="2018-11-23T10:51:00Z"/>
          <w:lang w:val="en-US"/>
          <w:rPrChange w:id="15268" w:author="phuong vu" w:date="2018-11-23T10:46:00Z">
            <w:rPr>
              <w:del w:id="15269" w:author="phuong vu" w:date="2018-11-23T10:51:00Z"/>
            </w:rPr>
          </w:rPrChange>
        </w:rPr>
        <w:pPrChange w:id="15270" w:author="phuong vu" w:date="2018-11-23T13:48:00Z">
          <w:pPr/>
        </w:pPrChange>
      </w:pPr>
    </w:p>
    <w:p w14:paraId="17EDC801" w14:textId="181E96BF" w:rsidR="00AE5480" w:rsidRDefault="00AE5480" w:rsidP="00E6227B">
      <w:pPr>
        <w:spacing w:line="276" w:lineRule="auto"/>
        <w:jc w:val="left"/>
        <w:pPrChange w:id="15271" w:author="phuong vu" w:date="2018-11-23T13:48:00Z">
          <w:pPr>
            <w:jc w:val="left"/>
          </w:pPr>
        </w:pPrChange>
      </w:pPr>
      <w:r>
        <w:br w:type="page"/>
      </w:r>
    </w:p>
    <w:p w14:paraId="3694A0A6" w14:textId="52737D13" w:rsidR="00AE5480" w:rsidRDefault="00AE5480" w:rsidP="00E6227B">
      <w:pPr>
        <w:pStyle w:val="Style1"/>
        <w:spacing w:line="276" w:lineRule="auto"/>
        <w:pPrChange w:id="15272" w:author="phuong vu" w:date="2018-11-23T13:48:00Z">
          <w:pPr>
            <w:pStyle w:val="Heading1"/>
            <w:numPr>
              <w:numId w:val="0"/>
            </w:numPr>
            <w:ind w:firstLine="0"/>
          </w:pPr>
        </w:pPrChange>
      </w:pPr>
      <w:bookmarkStart w:id="15273" w:name="_Toc530662920"/>
      <w:r>
        <w:lastRenderedPageBreak/>
        <w:t>PHỤ LỤC</w:t>
      </w:r>
      <w:bookmarkEnd w:id="15273"/>
    </w:p>
    <w:p w14:paraId="33921320" w14:textId="36976A11" w:rsidR="008904F6" w:rsidRPr="009B63D4" w:rsidRDefault="008904F6" w:rsidP="00E6227B">
      <w:pPr>
        <w:spacing w:line="276" w:lineRule="auto"/>
        <w:rPr>
          <w:b/>
          <w:lang w:val="en-US"/>
        </w:rPr>
        <w:pPrChange w:id="15274" w:author="phuong vu" w:date="2018-11-23T13:48:00Z">
          <w:pPr/>
        </w:pPrChange>
      </w:pPr>
      <w:bookmarkStart w:id="15275" w:name="sá"/>
      <w:bookmarkEnd w:id="15275"/>
      <w:r w:rsidRPr="009B63D4">
        <w:rPr>
          <w:b/>
          <w:lang w:val="en-US"/>
        </w:rPr>
        <w:t>Sơ đồ LDM</w:t>
      </w:r>
    </w:p>
    <w:p w14:paraId="095D0E5B" w14:textId="162F68C2" w:rsidR="00AE5480" w:rsidRPr="008904F6" w:rsidRDefault="00AE5480" w:rsidP="00E6227B">
      <w:pPr>
        <w:pStyle w:val="ListParagraph"/>
        <w:numPr>
          <w:ilvl w:val="0"/>
          <w:numId w:val="49"/>
        </w:numPr>
        <w:spacing w:line="276" w:lineRule="auto"/>
        <w:pPrChange w:id="15276" w:author="phuong vu" w:date="2018-11-23T13:48:00Z">
          <w:pPr>
            <w:pStyle w:val="ListParagraph"/>
            <w:numPr>
              <w:numId w:val="49"/>
            </w:numPr>
            <w:ind w:left="1080" w:hanging="360"/>
          </w:pPr>
        </w:pPrChange>
      </w:pPr>
      <w:bookmarkStart w:id="15277" w:name="_Ref530053515"/>
      <w:r w:rsidRPr="008904F6">
        <w:rPr>
          <w:b/>
        </w:rPr>
        <w:t>DATE</w:t>
      </w:r>
      <w:r>
        <w:rPr>
          <w:b/>
          <w:lang w:val="en-US"/>
        </w:rPr>
        <w:t xml:space="preserve"> </w:t>
      </w:r>
      <w:r w:rsidRPr="00AE5480">
        <w:t>(</w:t>
      </w:r>
      <w:r>
        <w:rPr>
          <w:lang w:val="en-US"/>
        </w:rPr>
        <w:t>#</w:t>
      </w:r>
      <w:r w:rsidRPr="008904F6">
        <w:rPr>
          <w:u w:val="single"/>
        </w:rPr>
        <w:t>DATE_AD</w:t>
      </w:r>
      <w:r w:rsidRPr="00AE5480">
        <w:t>)</w:t>
      </w:r>
      <w:bookmarkEnd w:id="15277"/>
    </w:p>
    <w:p w14:paraId="4A277207" w14:textId="3972EF8F" w:rsidR="00C51F17" w:rsidRPr="00751AC2" w:rsidRDefault="00C51F17" w:rsidP="00E6227B">
      <w:pPr>
        <w:pStyle w:val="ListParagraph"/>
        <w:numPr>
          <w:ilvl w:val="0"/>
          <w:numId w:val="49"/>
        </w:numPr>
        <w:spacing w:line="276" w:lineRule="auto"/>
        <w:jc w:val="left"/>
        <w:pPrChange w:id="15278" w:author="phuong vu" w:date="2018-11-23T13:48:00Z">
          <w:pPr>
            <w:pStyle w:val="ListParagraph"/>
            <w:numPr>
              <w:numId w:val="49"/>
            </w:numPr>
            <w:ind w:left="1080" w:hanging="360"/>
            <w:jc w:val="left"/>
          </w:pPr>
        </w:pPrChange>
      </w:pPr>
      <w:r w:rsidRPr="008904F6">
        <w:rPr>
          <w:b/>
        </w:rPr>
        <w:t xml:space="preserve">PRODUCT_TYPE </w:t>
      </w:r>
      <w:r w:rsidRPr="00751AC2">
        <w:t>(</w:t>
      </w:r>
      <w:r>
        <w:t>#</w:t>
      </w:r>
      <w:r w:rsidRPr="008904F6">
        <w:rPr>
          <w:u w:val="single"/>
        </w:rPr>
        <w:t>ID</w:t>
      </w:r>
      <w:r w:rsidRPr="00751AC2">
        <w:t>, PRODUCT_TYPE_NAME, STATUS)</w:t>
      </w:r>
    </w:p>
    <w:p w14:paraId="664E5B65" w14:textId="77777777" w:rsidR="00C51F17" w:rsidRPr="00751AC2" w:rsidRDefault="00C51F17" w:rsidP="00E6227B">
      <w:pPr>
        <w:pStyle w:val="ListParagraph"/>
        <w:numPr>
          <w:ilvl w:val="0"/>
          <w:numId w:val="49"/>
        </w:numPr>
        <w:spacing w:line="276" w:lineRule="auto"/>
        <w:jc w:val="left"/>
        <w:pPrChange w:id="15279" w:author="phuong vu" w:date="2018-11-23T13:48:00Z">
          <w:pPr>
            <w:pStyle w:val="ListParagraph"/>
            <w:numPr>
              <w:numId w:val="49"/>
            </w:numPr>
            <w:ind w:left="1080" w:hanging="360"/>
            <w:jc w:val="left"/>
          </w:pPr>
        </w:pPrChange>
      </w:pPr>
      <w:r w:rsidRPr="008904F6">
        <w:rPr>
          <w:b/>
        </w:rPr>
        <w:t>PRODUCT (#</w:t>
      </w:r>
      <w:r w:rsidRPr="008904F6">
        <w:rPr>
          <w:u w:val="single"/>
        </w:rPr>
        <w:t>ID</w:t>
      </w:r>
      <w:r>
        <w:t xml:space="preserve">, PRODUC_NAME, SHORT_DESC, </w:t>
      </w:r>
      <w:r w:rsidRPr="008904F6">
        <w:rPr>
          <w:i/>
        </w:rPr>
        <w:t>PRODUCT_AVATAR</w:t>
      </w:r>
      <w:r>
        <w:t xml:space="preserve">, STATUS, </w:t>
      </w:r>
      <w:r w:rsidRPr="008904F6">
        <w:rPr>
          <w:i/>
        </w:rPr>
        <w:t>PRODUCT_TYPE_ID</w:t>
      </w:r>
      <w:r w:rsidRPr="008904F6">
        <w:rPr>
          <w:b/>
        </w:rPr>
        <w:t>)</w:t>
      </w:r>
    </w:p>
    <w:p w14:paraId="67151E43" w14:textId="77777777" w:rsidR="00C51F17" w:rsidRPr="008904F6" w:rsidRDefault="00C51F17" w:rsidP="00E6227B">
      <w:pPr>
        <w:pStyle w:val="ListParagraph"/>
        <w:numPr>
          <w:ilvl w:val="0"/>
          <w:numId w:val="49"/>
        </w:numPr>
        <w:spacing w:line="276" w:lineRule="auto"/>
        <w:jc w:val="left"/>
        <w:rPr>
          <w:lang w:val="fr-FR"/>
        </w:rPr>
        <w:pPrChange w:id="15280" w:author="phuong vu" w:date="2018-11-23T13:48:00Z">
          <w:pPr>
            <w:pStyle w:val="ListParagraph"/>
            <w:numPr>
              <w:numId w:val="49"/>
            </w:numPr>
            <w:ind w:left="1080" w:hanging="360"/>
            <w:jc w:val="left"/>
          </w:pPr>
        </w:pPrChange>
      </w:pPr>
      <w:r w:rsidRPr="008904F6">
        <w:rPr>
          <w:b/>
          <w:lang w:val="fr-FR"/>
        </w:rPr>
        <w:t xml:space="preserve">SERVICE_TYPE </w:t>
      </w:r>
      <w:r w:rsidRPr="008904F6">
        <w:rPr>
          <w:lang w:val="fr-FR"/>
        </w:rPr>
        <w:t>(#</w:t>
      </w:r>
      <w:r w:rsidRPr="008904F6">
        <w:rPr>
          <w:u w:val="single"/>
          <w:lang w:val="fr-FR"/>
        </w:rPr>
        <w:t>ID</w:t>
      </w:r>
      <w:r w:rsidRPr="008904F6">
        <w:rPr>
          <w:lang w:val="fr-FR"/>
        </w:rPr>
        <w:t xml:space="preserve">, SERVICE_TYPE_NAME, SERVICE_TYPE_DESC, STATUS, </w:t>
      </w:r>
      <w:r w:rsidRPr="008904F6">
        <w:rPr>
          <w:i/>
          <w:lang w:val="fr-FR"/>
        </w:rPr>
        <w:t>SERVICE_TYPE_AVATAR</w:t>
      </w:r>
      <w:r w:rsidRPr="008904F6">
        <w:rPr>
          <w:lang w:val="fr-FR"/>
        </w:rPr>
        <w:t>)</w:t>
      </w:r>
    </w:p>
    <w:p w14:paraId="3036D1BF" w14:textId="6066482B" w:rsidR="00C51F17" w:rsidRPr="008904F6" w:rsidRDefault="00C51F17" w:rsidP="00E6227B">
      <w:pPr>
        <w:pStyle w:val="ListParagraph"/>
        <w:numPr>
          <w:ilvl w:val="0"/>
          <w:numId w:val="49"/>
        </w:numPr>
        <w:spacing w:line="276" w:lineRule="auto"/>
        <w:jc w:val="left"/>
        <w:rPr>
          <w:lang w:val="fr-FR"/>
        </w:rPr>
        <w:pPrChange w:id="15281" w:author="phuong vu" w:date="2018-11-23T13:48:00Z">
          <w:pPr>
            <w:pStyle w:val="ListParagraph"/>
            <w:numPr>
              <w:numId w:val="49"/>
            </w:numPr>
            <w:ind w:left="1080" w:hanging="360"/>
            <w:jc w:val="left"/>
          </w:pPr>
        </w:pPrChange>
      </w:pPr>
      <w:r w:rsidRPr="008904F6">
        <w:rPr>
          <w:b/>
          <w:lang w:val="fr-FR"/>
        </w:rPr>
        <w:t>SERVICE_TYPE_BRANCH</w:t>
      </w:r>
      <w:r w:rsidRPr="008904F6">
        <w:rPr>
          <w:lang w:val="fr-FR"/>
        </w:rPr>
        <w:t xml:space="preserve"> (</w:t>
      </w:r>
      <w:r w:rsidRPr="008904F6">
        <w:rPr>
          <w:u w:val="single"/>
          <w:lang w:val="fr-FR"/>
        </w:rPr>
        <w:t>#ID,</w:t>
      </w:r>
      <w:r w:rsidR="00AE5480" w:rsidRPr="008904F6">
        <w:rPr>
          <w:lang w:val="en-US"/>
        </w:rPr>
        <w:t xml:space="preserve"> </w:t>
      </w:r>
      <w:r w:rsidRPr="008904F6">
        <w:rPr>
          <w:u w:val="single"/>
          <w:lang w:val="fr-FR"/>
        </w:rPr>
        <w:t>#SERVICE_TYPE_ID</w:t>
      </w:r>
      <w:r>
        <w:t xml:space="preserve">, </w:t>
      </w:r>
      <w:r w:rsidRPr="008904F6">
        <w:rPr>
          <w:u w:val="single"/>
        </w:rPr>
        <w:t>#BRANCH_ID</w:t>
      </w:r>
      <w:r>
        <w:t>, STATUS</w:t>
      </w:r>
      <w:r w:rsidRPr="008904F6">
        <w:rPr>
          <w:lang w:val="fr-FR"/>
        </w:rPr>
        <w:t>)</w:t>
      </w:r>
    </w:p>
    <w:p w14:paraId="42196B52" w14:textId="77777777" w:rsidR="00C51F17" w:rsidRPr="00E02EEE" w:rsidRDefault="00C51F17" w:rsidP="00E6227B">
      <w:pPr>
        <w:pStyle w:val="ListParagraph"/>
        <w:numPr>
          <w:ilvl w:val="0"/>
          <w:numId w:val="49"/>
        </w:numPr>
        <w:spacing w:line="276" w:lineRule="auto"/>
        <w:jc w:val="left"/>
        <w:pPrChange w:id="15282" w:author="phuong vu" w:date="2018-11-23T13:48:00Z">
          <w:pPr>
            <w:pStyle w:val="ListParagraph"/>
            <w:numPr>
              <w:numId w:val="49"/>
            </w:numPr>
            <w:ind w:left="1080" w:hanging="360"/>
            <w:jc w:val="left"/>
          </w:pPr>
        </w:pPrChange>
      </w:pPr>
      <w:r w:rsidRPr="008904F6">
        <w:rPr>
          <w:b/>
          <w:lang w:val="fr-FR"/>
        </w:rPr>
        <w:t>POST</w:t>
      </w:r>
      <w:r w:rsidRPr="008904F6">
        <w:rPr>
          <w:lang w:val="fr-FR"/>
        </w:rPr>
        <w:t xml:space="preserve"> (</w:t>
      </w:r>
      <w:r w:rsidRPr="008904F6">
        <w:rPr>
          <w:u w:val="single"/>
          <w:lang w:val="fr-FR"/>
        </w:rPr>
        <w:t>#ID</w:t>
      </w:r>
      <w:r>
        <w:t>, HEADLINE, BODY, HEADER_IMAGE_FILE)</w:t>
      </w:r>
    </w:p>
    <w:p w14:paraId="643707F2" w14:textId="77777777" w:rsidR="00C51F17" w:rsidRPr="008904F6" w:rsidRDefault="00C51F17" w:rsidP="00E6227B">
      <w:pPr>
        <w:pStyle w:val="ListParagraph"/>
        <w:numPr>
          <w:ilvl w:val="0"/>
          <w:numId w:val="49"/>
        </w:numPr>
        <w:spacing w:line="276" w:lineRule="auto"/>
        <w:jc w:val="left"/>
        <w:rPr>
          <w:lang w:val="fr-FR"/>
        </w:rPr>
        <w:pPrChange w:id="15283" w:author="phuong vu" w:date="2018-11-23T13:48:00Z">
          <w:pPr>
            <w:pStyle w:val="ListParagraph"/>
            <w:numPr>
              <w:numId w:val="49"/>
            </w:numPr>
            <w:ind w:left="1080" w:hanging="360"/>
            <w:jc w:val="left"/>
          </w:pPr>
        </w:pPrChange>
      </w:pPr>
      <w:r w:rsidRPr="008904F6">
        <w:rPr>
          <w:b/>
          <w:lang w:val="fr-FR"/>
        </w:rPr>
        <w:t>TIME_SCHEDULE</w:t>
      </w:r>
      <w:r w:rsidRPr="008904F6">
        <w:rPr>
          <w:lang w:val="fr-FR"/>
        </w:rPr>
        <w:t xml:space="preserve"> (</w:t>
      </w:r>
      <w:r w:rsidRPr="008904F6">
        <w:rPr>
          <w:u w:val="single"/>
          <w:lang w:val="fr-FR"/>
        </w:rPr>
        <w:t>#ID</w:t>
      </w:r>
      <w:r>
        <w:t>, TIME_SCHEDULE_NO, TIME_START, TIME_END, STATUS</w:t>
      </w:r>
      <w:r w:rsidRPr="008904F6">
        <w:rPr>
          <w:lang w:val="fr-FR"/>
        </w:rPr>
        <w:t>)</w:t>
      </w:r>
    </w:p>
    <w:p w14:paraId="2E38C2FB" w14:textId="77777777" w:rsidR="00C51F17" w:rsidRPr="00751AC2" w:rsidRDefault="00C51F17" w:rsidP="00E6227B">
      <w:pPr>
        <w:pStyle w:val="ListParagraph"/>
        <w:numPr>
          <w:ilvl w:val="0"/>
          <w:numId w:val="49"/>
        </w:numPr>
        <w:spacing w:line="276" w:lineRule="auto"/>
        <w:jc w:val="left"/>
        <w:pPrChange w:id="15284" w:author="phuong vu" w:date="2018-11-23T13:48:00Z">
          <w:pPr>
            <w:pStyle w:val="ListParagraph"/>
            <w:numPr>
              <w:numId w:val="49"/>
            </w:numPr>
            <w:ind w:left="1080" w:hanging="360"/>
            <w:jc w:val="left"/>
          </w:pPr>
        </w:pPrChange>
      </w:pPr>
      <w:r w:rsidRPr="008904F6">
        <w:rPr>
          <w:b/>
        </w:rPr>
        <w:t xml:space="preserve">LABEL </w:t>
      </w:r>
      <w:r w:rsidRPr="00751AC2">
        <w:t>(</w:t>
      </w:r>
      <w:r w:rsidRPr="008904F6">
        <w:rPr>
          <w:u w:val="single"/>
        </w:rPr>
        <w:t>#ID</w:t>
      </w:r>
      <w:r>
        <w:t>, LABEL_NAME, STATUS</w:t>
      </w:r>
      <w:r w:rsidRPr="00751AC2">
        <w:t>)</w:t>
      </w:r>
    </w:p>
    <w:p w14:paraId="529CD885" w14:textId="77777777" w:rsidR="00C51F17" w:rsidRPr="00751AC2" w:rsidRDefault="00C51F17" w:rsidP="00E6227B">
      <w:pPr>
        <w:pStyle w:val="ListParagraph"/>
        <w:numPr>
          <w:ilvl w:val="0"/>
          <w:numId w:val="49"/>
        </w:numPr>
        <w:spacing w:line="276" w:lineRule="auto"/>
        <w:jc w:val="left"/>
        <w:pPrChange w:id="15285" w:author="phuong vu" w:date="2018-11-23T13:48:00Z">
          <w:pPr>
            <w:pStyle w:val="ListParagraph"/>
            <w:numPr>
              <w:numId w:val="49"/>
            </w:numPr>
            <w:ind w:left="1080" w:hanging="360"/>
            <w:jc w:val="left"/>
          </w:pPr>
        </w:pPrChange>
      </w:pPr>
      <w:r w:rsidRPr="008904F6">
        <w:rPr>
          <w:b/>
        </w:rPr>
        <w:t xml:space="preserve">UNIT </w:t>
      </w:r>
      <w:r w:rsidRPr="00751AC2">
        <w:t>(</w:t>
      </w:r>
      <w:r>
        <w:t>#</w:t>
      </w:r>
      <w:r w:rsidRPr="008904F6">
        <w:rPr>
          <w:u w:val="single"/>
        </w:rPr>
        <w:t>ID</w:t>
      </w:r>
      <w:r w:rsidRPr="00751AC2">
        <w:t xml:space="preserve">, </w:t>
      </w:r>
      <w:r>
        <w:t>UNIT_NAME, STATUS</w:t>
      </w:r>
      <w:r w:rsidRPr="00751AC2">
        <w:t>)</w:t>
      </w:r>
    </w:p>
    <w:p w14:paraId="662B4F24" w14:textId="77777777" w:rsidR="00C51F17" w:rsidRPr="008904F6" w:rsidRDefault="00C51F17" w:rsidP="00E6227B">
      <w:pPr>
        <w:pStyle w:val="ListParagraph"/>
        <w:numPr>
          <w:ilvl w:val="0"/>
          <w:numId w:val="49"/>
        </w:numPr>
        <w:spacing w:line="276" w:lineRule="auto"/>
        <w:jc w:val="left"/>
        <w:rPr>
          <w:lang w:val="fr-FR"/>
        </w:rPr>
        <w:pPrChange w:id="15286" w:author="phuong vu" w:date="2018-11-23T13:48:00Z">
          <w:pPr>
            <w:pStyle w:val="ListParagraph"/>
            <w:numPr>
              <w:numId w:val="49"/>
            </w:numPr>
            <w:ind w:left="1080" w:hanging="360"/>
            <w:jc w:val="left"/>
          </w:pPr>
        </w:pPrChange>
      </w:pPr>
      <w:r w:rsidRPr="008904F6">
        <w:rPr>
          <w:b/>
          <w:lang w:val="fr-FR"/>
        </w:rPr>
        <w:t xml:space="preserve">MATERIAL </w:t>
      </w:r>
      <w:r w:rsidRPr="008904F6">
        <w:rPr>
          <w:lang w:val="fr-FR"/>
        </w:rPr>
        <w:t>(#</w:t>
      </w:r>
      <w:r w:rsidRPr="008904F6">
        <w:rPr>
          <w:u w:val="single"/>
          <w:lang w:val="fr-FR"/>
        </w:rPr>
        <w:t>ID</w:t>
      </w:r>
      <w:r w:rsidRPr="008904F6">
        <w:rPr>
          <w:lang w:val="fr-FR"/>
        </w:rPr>
        <w:t>, MATERIAL_NAME, STATUS)</w:t>
      </w:r>
    </w:p>
    <w:p w14:paraId="2687F657" w14:textId="77777777" w:rsidR="00C51F17" w:rsidRPr="008904F6" w:rsidRDefault="00C51F17" w:rsidP="00E6227B">
      <w:pPr>
        <w:pStyle w:val="ListParagraph"/>
        <w:numPr>
          <w:ilvl w:val="0"/>
          <w:numId w:val="49"/>
        </w:numPr>
        <w:spacing w:line="276" w:lineRule="auto"/>
        <w:jc w:val="left"/>
        <w:rPr>
          <w:lang w:val="fr-FR"/>
        </w:rPr>
        <w:pPrChange w:id="15287" w:author="phuong vu" w:date="2018-11-23T13:48:00Z">
          <w:pPr>
            <w:pStyle w:val="ListParagraph"/>
            <w:numPr>
              <w:numId w:val="49"/>
            </w:numPr>
            <w:ind w:left="1080" w:hanging="360"/>
            <w:jc w:val="left"/>
          </w:pPr>
        </w:pPrChange>
      </w:pPr>
      <w:r w:rsidRPr="008904F6">
        <w:rPr>
          <w:b/>
          <w:lang w:val="fr-FR"/>
        </w:rPr>
        <w:t xml:space="preserve">COLOR_GROUP </w:t>
      </w:r>
      <w:r w:rsidRPr="008904F6">
        <w:rPr>
          <w:lang w:val="fr-FR"/>
        </w:rPr>
        <w:t>(#</w:t>
      </w:r>
      <w:r w:rsidRPr="008904F6">
        <w:rPr>
          <w:u w:val="single"/>
          <w:lang w:val="fr-FR"/>
        </w:rPr>
        <w:t>ID</w:t>
      </w:r>
      <w:r w:rsidRPr="008904F6">
        <w:rPr>
          <w:lang w:val="fr-FR"/>
        </w:rPr>
        <w:t>, COLOR_GROUP_NAME, STATUS)</w:t>
      </w:r>
    </w:p>
    <w:p w14:paraId="49022E6A" w14:textId="77777777" w:rsidR="00C51F17" w:rsidRPr="008904F6" w:rsidRDefault="00C51F17" w:rsidP="00E6227B">
      <w:pPr>
        <w:pStyle w:val="ListParagraph"/>
        <w:numPr>
          <w:ilvl w:val="0"/>
          <w:numId w:val="49"/>
        </w:numPr>
        <w:spacing w:line="276" w:lineRule="auto"/>
        <w:jc w:val="left"/>
        <w:rPr>
          <w:lang w:val="fr-FR"/>
        </w:rPr>
        <w:pPrChange w:id="15288" w:author="phuong vu" w:date="2018-11-23T13:48:00Z">
          <w:pPr>
            <w:pStyle w:val="ListParagraph"/>
            <w:numPr>
              <w:numId w:val="49"/>
            </w:numPr>
            <w:ind w:left="1080" w:hanging="360"/>
            <w:jc w:val="left"/>
          </w:pPr>
        </w:pPrChange>
      </w:pPr>
      <w:r w:rsidRPr="008904F6">
        <w:rPr>
          <w:b/>
          <w:lang w:val="fr-FR"/>
        </w:rPr>
        <w:t xml:space="preserve">COLOR </w:t>
      </w:r>
      <w:r w:rsidRPr="008904F6">
        <w:rPr>
          <w:lang w:val="fr-FR"/>
        </w:rPr>
        <w:t>(#</w:t>
      </w:r>
      <w:r w:rsidRPr="008904F6">
        <w:rPr>
          <w:u w:val="single"/>
          <w:lang w:val="fr-FR"/>
        </w:rPr>
        <w:t>ID</w:t>
      </w:r>
      <w:r w:rsidRPr="008904F6">
        <w:rPr>
          <w:lang w:val="fr-FR"/>
        </w:rPr>
        <w:t>, COLOR_NAME, COLOR_GROUP_ID, STATUS)</w:t>
      </w:r>
    </w:p>
    <w:p w14:paraId="73BB64EF" w14:textId="77777777" w:rsidR="00C51F17" w:rsidRPr="00751AC2" w:rsidRDefault="00C51F17" w:rsidP="00E6227B">
      <w:pPr>
        <w:pStyle w:val="ListParagraph"/>
        <w:numPr>
          <w:ilvl w:val="0"/>
          <w:numId w:val="49"/>
        </w:numPr>
        <w:spacing w:line="276" w:lineRule="auto"/>
        <w:jc w:val="left"/>
        <w:pPrChange w:id="15289" w:author="phuong vu" w:date="2018-11-23T13:48:00Z">
          <w:pPr>
            <w:pStyle w:val="ListParagraph"/>
            <w:numPr>
              <w:numId w:val="49"/>
            </w:numPr>
            <w:ind w:left="1080" w:hanging="360"/>
            <w:jc w:val="left"/>
          </w:pPr>
        </w:pPrChange>
      </w:pPr>
      <w:r w:rsidRPr="008904F6">
        <w:rPr>
          <w:b/>
        </w:rPr>
        <w:t xml:space="preserve">CUSTOMER_ORDER </w:t>
      </w:r>
      <w:r w:rsidRPr="00751AC2">
        <w:t>(</w:t>
      </w:r>
      <w:r>
        <w:t>#</w:t>
      </w:r>
      <w:r w:rsidRPr="008904F6">
        <w:rPr>
          <w:u w:val="single"/>
        </w:rPr>
        <w:t>ID</w:t>
      </w:r>
      <w:r w:rsidRPr="00751AC2">
        <w:t xml:space="preserve">, </w:t>
      </w:r>
      <w:r w:rsidRPr="008904F6">
        <w:rPr>
          <w:i/>
        </w:rPr>
        <w:t xml:space="preserve">CUSTOMER_ID, BRANCH_ID, PICK_UP_TIME_ID, DELIVERY_TIME_ID, </w:t>
      </w:r>
      <w:r>
        <w:t>PICK_UP_DATE, DELIVERY_DATE, PICK_UP_PLACE, DELIVERY_PLACE</w:t>
      </w:r>
      <w:r w:rsidRPr="00751AC2">
        <w:t xml:space="preserve">, </w:t>
      </w:r>
      <w:r w:rsidRPr="008904F6">
        <w:rPr>
          <w:i/>
        </w:rPr>
        <w:t xml:space="preserve">CREATE_DATE, </w:t>
      </w:r>
      <w:r>
        <w:t>STATUS</w:t>
      </w:r>
      <w:r w:rsidRPr="00751AC2">
        <w:t>)</w:t>
      </w:r>
    </w:p>
    <w:p w14:paraId="771C0926" w14:textId="77777777" w:rsidR="00C51F17" w:rsidRPr="00751AC2" w:rsidRDefault="00C51F17" w:rsidP="00E6227B">
      <w:pPr>
        <w:pStyle w:val="ListParagraph"/>
        <w:numPr>
          <w:ilvl w:val="0"/>
          <w:numId w:val="49"/>
        </w:numPr>
        <w:spacing w:line="276" w:lineRule="auto"/>
        <w:jc w:val="left"/>
        <w:pPrChange w:id="15290" w:author="phuong vu" w:date="2018-11-23T13:48:00Z">
          <w:pPr>
            <w:pStyle w:val="ListParagraph"/>
            <w:numPr>
              <w:numId w:val="49"/>
            </w:numPr>
            <w:ind w:left="1080" w:hanging="360"/>
            <w:jc w:val="left"/>
          </w:pPr>
        </w:pPrChange>
      </w:pPr>
      <w:r w:rsidRPr="008904F6">
        <w:rPr>
          <w:b/>
        </w:rPr>
        <w:t>CUSTOMER</w:t>
      </w:r>
      <w:r w:rsidRPr="00751AC2">
        <w:t xml:space="preserve"> (</w:t>
      </w:r>
      <w:r>
        <w:t>#</w:t>
      </w:r>
      <w:r w:rsidRPr="008904F6">
        <w:rPr>
          <w:u w:val="single"/>
        </w:rPr>
        <w:t>ID</w:t>
      </w:r>
      <w:r w:rsidRPr="00751AC2">
        <w:t xml:space="preserve">, </w:t>
      </w:r>
      <w:r>
        <w:t xml:space="preserve">FULL_NAME, EMAIL, PASSWORD, GENDER, ADDRESS, PHONE, STATUS, </w:t>
      </w:r>
      <w:r w:rsidRPr="008904F6">
        <w:rPr>
          <w:i/>
        </w:rPr>
        <w:t>CUSTOMER_AVATAR</w:t>
      </w:r>
      <w:r w:rsidRPr="00751AC2">
        <w:t>)</w:t>
      </w:r>
    </w:p>
    <w:p w14:paraId="0997FF67" w14:textId="77777777" w:rsidR="00C51F17" w:rsidRPr="00751AC2" w:rsidRDefault="00C51F17" w:rsidP="00E6227B">
      <w:pPr>
        <w:pStyle w:val="ListParagraph"/>
        <w:numPr>
          <w:ilvl w:val="0"/>
          <w:numId w:val="49"/>
        </w:numPr>
        <w:spacing w:line="276" w:lineRule="auto"/>
        <w:jc w:val="left"/>
        <w:pPrChange w:id="15291" w:author="phuong vu" w:date="2018-11-23T13:48:00Z">
          <w:pPr>
            <w:pStyle w:val="ListParagraph"/>
            <w:numPr>
              <w:numId w:val="49"/>
            </w:numPr>
            <w:ind w:left="1080" w:hanging="360"/>
            <w:jc w:val="left"/>
          </w:pPr>
        </w:pPrChange>
      </w:pPr>
      <w:r w:rsidRPr="008904F6">
        <w:rPr>
          <w:b/>
        </w:rPr>
        <w:t xml:space="preserve">ORDER_DETAIL </w:t>
      </w:r>
      <w:r w:rsidRPr="00751AC2">
        <w:t>(</w:t>
      </w:r>
      <w:r w:rsidRPr="008904F6">
        <w:rPr>
          <w:u w:val="single"/>
        </w:rPr>
        <w:t>#ID</w:t>
      </w:r>
      <w:r>
        <w:t xml:space="preserve">, </w:t>
      </w:r>
      <w:r w:rsidRPr="008904F6">
        <w:rPr>
          <w:i/>
        </w:rPr>
        <w:t>ORDER_ID, SERVICE_TYPE_ID, UNIT_IDD, LABEL_ID, COLOR_ID, PRODUCT_ID, MATERIAL_ID, UNIT_PRICE,</w:t>
      </w:r>
      <w:r>
        <w:t xml:space="preserve"> AMOUNT, NOTE, STATUS</w:t>
      </w:r>
      <w:r w:rsidRPr="008904F6">
        <w:rPr>
          <w:u w:val="single"/>
        </w:rPr>
        <w:t>)</w:t>
      </w:r>
    </w:p>
    <w:p w14:paraId="272DCAFE" w14:textId="77777777" w:rsidR="00C51F17" w:rsidRPr="00751AC2" w:rsidRDefault="00C51F17" w:rsidP="00E6227B">
      <w:pPr>
        <w:pStyle w:val="ListParagraph"/>
        <w:numPr>
          <w:ilvl w:val="0"/>
          <w:numId w:val="49"/>
        </w:numPr>
        <w:spacing w:line="276" w:lineRule="auto"/>
        <w:jc w:val="left"/>
        <w:pPrChange w:id="15292" w:author="phuong vu" w:date="2018-11-23T13:48:00Z">
          <w:pPr>
            <w:pStyle w:val="ListParagraph"/>
            <w:numPr>
              <w:numId w:val="49"/>
            </w:numPr>
            <w:ind w:left="1080" w:hanging="360"/>
            <w:jc w:val="left"/>
          </w:pPr>
        </w:pPrChange>
      </w:pPr>
      <w:r w:rsidRPr="008904F6">
        <w:rPr>
          <w:b/>
        </w:rPr>
        <w:t xml:space="preserve">UNIT_PRICE </w:t>
      </w:r>
      <w:r w:rsidRPr="00751AC2">
        <w:t>(</w:t>
      </w:r>
      <w:r>
        <w:t>#</w:t>
      </w:r>
      <w:r w:rsidRPr="008904F6">
        <w:rPr>
          <w:u w:val="single"/>
        </w:rPr>
        <w:t>ID</w:t>
      </w:r>
      <w:r w:rsidRPr="00751AC2">
        <w:t xml:space="preserve">, </w:t>
      </w:r>
      <w:r>
        <w:t>#</w:t>
      </w:r>
      <w:r w:rsidRPr="008904F6">
        <w:rPr>
          <w:u w:val="single"/>
        </w:rPr>
        <w:t>PRODUCT_ID</w:t>
      </w:r>
      <w:r w:rsidRPr="00751AC2">
        <w:t xml:space="preserve">, </w:t>
      </w:r>
      <w:r>
        <w:t>#</w:t>
      </w:r>
      <w:r w:rsidRPr="008904F6">
        <w:rPr>
          <w:u w:val="single"/>
        </w:rPr>
        <w:t>SERVICE_TYPE_ID</w:t>
      </w:r>
      <w:r w:rsidRPr="00751AC2">
        <w:t>,</w:t>
      </w:r>
      <w:r>
        <w:t xml:space="preserve"> #</w:t>
      </w:r>
      <w:r w:rsidRPr="008904F6">
        <w:rPr>
          <w:u w:val="single"/>
        </w:rPr>
        <w:t>UNIT_ID</w:t>
      </w:r>
      <w:r>
        <w:t xml:space="preserve">, </w:t>
      </w:r>
      <w:r w:rsidRPr="00751AC2">
        <w:t xml:space="preserve">APPLY_DATE, </w:t>
      </w:r>
      <w:r>
        <w:t>PRICE, STATUS</w:t>
      </w:r>
      <w:r w:rsidRPr="00751AC2">
        <w:t>)</w:t>
      </w:r>
    </w:p>
    <w:p w14:paraId="22D12B12" w14:textId="77777777" w:rsidR="00C51F17" w:rsidRPr="00751AC2" w:rsidRDefault="00C51F17" w:rsidP="00E6227B">
      <w:pPr>
        <w:pStyle w:val="ListParagraph"/>
        <w:numPr>
          <w:ilvl w:val="0"/>
          <w:numId w:val="49"/>
        </w:numPr>
        <w:spacing w:line="276" w:lineRule="auto"/>
        <w:jc w:val="left"/>
        <w:pPrChange w:id="15293" w:author="phuong vu" w:date="2018-11-23T13:48:00Z">
          <w:pPr>
            <w:pStyle w:val="ListParagraph"/>
            <w:numPr>
              <w:numId w:val="49"/>
            </w:numPr>
            <w:ind w:left="1080" w:hanging="360"/>
            <w:jc w:val="left"/>
          </w:pPr>
        </w:pPrChange>
      </w:pPr>
      <w:r w:rsidRPr="008904F6">
        <w:rPr>
          <w:b/>
        </w:rPr>
        <w:t xml:space="preserve">BILL </w:t>
      </w:r>
      <w:r w:rsidRPr="00751AC2">
        <w:t>(</w:t>
      </w:r>
      <w:r w:rsidRPr="008904F6">
        <w:rPr>
          <w:u w:val="single"/>
        </w:rPr>
        <w:t xml:space="preserve">#ID, </w:t>
      </w:r>
      <w:r w:rsidRPr="008904F6">
        <w:rPr>
          <w:i/>
        </w:rPr>
        <w:t>RECEIPT_ID</w:t>
      </w:r>
      <w:r w:rsidRPr="00751AC2">
        <w:t xml:space="preserve">, </w:t>
      </w:r>
      <w:r w:rsidRPr="008904F6">
        <w:rPr>
          <w:i/>
        </w:rPr>
        <w:t>CREATE_BY</w:t>
      </w:r>
      <w:r w:rsidRPr="00751AC2">
        <w:t>,</w:t>
      </w:r>
      <w:r>
        <w:t xml:space="preserve"> </w:t>
      </w:r>
      <w:r w:rsidRPr="008904F6">
        <w:rPr>
          <w:i/>
        </w:rPr>
        <w:t>CREATE_DATE</w:t>
      </w:r>
      <w:r>
        <w:t>, STATUS</w:t>
      </w:r>
      <w:r w:rsidRPr="00751AC2">
        <w:t>)</w:t>
      </w:r>
    </w:p>
    <w:p w14:paraId="4D6E1F3D" w14:textId="77777777" w:rsidR="00C51F17" w:rsidRPr="00751AC2" w:rsidRDefault="00C51F17" w:rsidP="00E6227B">
      <w:pPr>
        <w:pStyle w:val="ListParagraph"/>
        <w:numPr>
          <w:ilvl w:val="0"/>
          <w:numId w:val="49"/>
        </w:numPr>
        <w:spacing w:line="276" w:lineRule="auto"/>
        <w:jc w:val="left"/>
        <w:pPrChange w:id="15294" w:author="phuong vu" w:date="2018-11-23T13:48:00Z">
          <w:pPr>
            <w:pStyle w:val="ListParagraph"/>
            <w:numPr>
              <w:numId w:val="49"/>
            </w:numPr>
            <w:ind w:left="1080" w:hanging="360"/>
            <w:jc w:val="left"/>
          </w:pPr>
        </w:pPrChange>
      </w:pPr>
      <w:r w:rsidRPr="008904F6">
        <w:rPr>
          <w:b/>
        </w:rPr>
        <w:t xml:space="preserve">BIL_DETAIL </w:t>
      </w:r>
      <w:r w:rsidRPr="00751AC2">
        <w:t>(</w:t>
      </w:r>
      <w:r w:rsidRPr="008904F6">
        <w:rPr>
          <w:u w:val="single"/>
        </w:rPr>
        <w:t>#ID</w:t>
      </w:r>
      <w:r>
        <w:t xml:space="preserve">, BILL_ID, </w:t>
      </w:r>
      <w:r w:rsidRPr="008904F6">
        <w:rPr>
          <w:i/>
        </w:rPr>
        <w:t xml:space="preserve">SERVICE_TYPE_ID, UNIT_IDD, LABEL_ID, COLOR_ID, PRODUCT_ID, MATERIAL_ID, UNIT_PRICE, </w:t>
      </w:r>
      <w:r>
        <w:t>AMOUNT, STATUS</w:t>
      </w:r>
      <w:r w:rsidRPr="00751AC2">
        <w:t>)</w:t>
      </w:r>
    </w:p>
    <w:p w14:paraId="14B14EDD" w14:textId="77777777" w:rsidR="00C51F17" w:rsidRPr="00751AC2" w:rsidRDefault="00C51F17" w:rsidP="00E6227B">
      <w:pPr>
        <w:pStyle w:val="ListParagraph"/>
        <w:numPr>
          <w:ilvl w:val="0"/>
          <w:numId w:val="49"/>
        </w:numPr>
        <w:spacing w:line="276" w:lineRule="auto"/>
        <w:jc w:val="left"/>
        <w:pPrChange w:id="15295" w:author="phuong vu" w:date="2018-11-23T13:48:00Z">
          <w:pPr>
            <w:pStyle w:val="ListParagraph"/>
            <w:numPr>
              <w:numId w:val="49"/>
            </w:numPr>
            <w:ind w:left="1080" w:hanging="360"/>
            <w:jc w:val="left"/>
          </w:pPr>
        </w:pPrChange>
      </w:pPr>
      <w:r w:rsidRPr="008904F6">
        <w:rPr>
          <w:b/>
        </w:rPr>
        <w:t xml:space="preserve">RECEIPT </w:t>
      </w:r>
      <w:r w:rsidRPr="00751AC2">
        <w:t>(</w:t>
      </w:r>
      <w:r w:rsidRPr="008904F6">
        <w:rPr>
          <w:u w:val="single"/>
        </w:rPr>
        <w:t>#ID, ORDER_ID</w:t>
      </w:r>
      <w:r>
        <w:t xml:space="preserve">, PICK_UP_TIME, DELIVERY_TIME, PICK_UP_DATE, DELIVERY_DATE, PICK_UP_PLACE, DELIVERY_PLACE, </w:t>
      </w:r>
      <w:r w:rsidRPr="008904F6">
        <w:rPr>
          <w:i/>
        </w:rPr>
        <w:t>STAFF_PICK_UP, STAFF_DELIVERY</w:t>
      </w:r>
      <w:r w:rsidRPr="00751AC2">
        <w:t>)</w:t>
      </w:r>
    </w:p>
    <w:p w14:paraId="712B36BE" w14:textId="77777777" w:rsidR="00C51F17" w:rsidRPr="00751AC2" w:rsidRDefault="00C51F17" w:rsidP="00E6227B">
      <w:pPr>
        <w:pStyle w:val="ListParagraph"/>
        <w:numPr>
          <w:ilvl w:val="0"/>
          <w:numId w:val="49"/>
        </w:numPr>
        <w:spacing w:line="276" w:lineRule="auto"/>
        <w:jc w:val="left"/>
        <w:pPrChange w:id="15296" w:author="phuong vu" w:date="2018-11-23T13:48:00Z">
          <w:pPr>
            <w:pStyle w:val="ListParagraph"/>
            <w:numPr>
              <w:numId w:val="49"/>
            </w:numPr>
            <w:ind w:left="1080" w:hanging="360"/>
            <w:jc w:val="left"/>
          </w:pPr>
        </w:pPrChange>
      </w:pPr>
      <w:r w:rsidRPr="008904F6">
        <w:rPr>
          <w:b/>
        </w:rPr>
        <w:lastRenderedPageBreak/>
        <w:t xml:space="preserve">RECEIPT_DETAIL </w:t>
      </w:r>
      <w:r w:rsidRPr="00751AC2">
        <w:t>(</w:t>
      </w:r>
      <w:r w:rsidRPr="008904F6">
        <w:rPr>
          <w:u w:val="single"/>
        </w:rPr>
        <w:t>#ID</w:t>
      </w:r>
      <w:r>
        <w:t xml:space="preserve">, </w:t>
      </w:r>
      <w:r w:rsidRPr="008904F6">
        <w:rPr>
          <w:i/>
        </w:rPr>
        <w:t>RECEIPT_ID</w:t>
      </w:r>
      <w:r>
        <w:t xml:space="preserve">, </w:t>
      </w:r>
      <w:r w:rsidRPr="008904F6">
        <w:rPr>
          <w:i/>
        </w:rPr>
        <w:t xml:space="preserve">SERVICE_TYPE_ID, UNIT_IDD, LABEL_ID, COLOR_ID, PRODUCT_ID, MATERIAL_ID, UNIT_PRICE, </w:t>
      </w:r>
      <w:r>
        <w:t>AMOUNT, STATUS</w:t>
      </w:r>
      <w:r w:rsidRPr="00751AC2">
        <w:t>)</w:t>
      </w:r>
    </w:p>
    <w:p w14:paraId="21E01BA6" w14:textId="77777777" w:rsidR="00C51F17" w:rsidRPr="008904F6" w:rsidRDefault="00C51F17" w:rsidP="00E6227B">
      <w:pPr>
        <w:pStyle w:val="ListParagraph"/>
        <w:numPr>
          <w:ilvl w:val="0"/>
          <w:numId w:val="49"/>
        </w:numPr>
        <w:spacing w:line="276" w:lineRule="auto"/>
        <w:jc w:val="left"/>
        <w:rPr>
          <w:i/>
        </w:rPr>
        <w:pPrChange w:id="15297" w:author="phuong vu" w:date="2018-11-23T13:48:00Z">
          <w:pPr>
            <w:pStyle w:val="ListParagraph"/>
            <w:numPr>
              <w:numId w:val="49"/>
            </w:numPr>
            <w:ind w:left="1080" w:hanging="360"/>
            <w:jc w:val="left"/>
          </w:pPr>
        </w:pPrChange>
      </w:pPr>
      <w:r w:rsidRPr="008904F6">
        <w:rPr>
          <w:b/>
        </w:rPr>
        <w:t xml:space="preserve">STAFF </w:t>
      </w:r>
      <w:r w:rsidRPr="00751AC2">
        <w:t>(</w:t>
      </w:r>
      <w:r>
        <w:t>#</w:t>
      </w:r>
      <w:r w:rsidRPr="008904F6">
        <w:rPr>
          <w:u w:val="single"/>
        </w:rPr>
        <w:t>ID</w:t>
      </w:r>
      <w:r w:rsidRPr="00751AC2">
        <w:t xml:space="preserve">, </w:t>
      </w:r>
      <w:r>
        <w:t xml:space="preserve">FULL_NAME, EMAIL, PASSWORD, GENDER, ADDRESS, PHONE, STATUS, </w:t>
      </w:r>
      <w:r w:rsidRPr="008904F6">
        <w:rPr>
          <w:i/>
        </w:rPr>
        <w:t>STAFF_AVATAR, STAFF_TYPE_ID</w:t>
      </w:r>
      <w:r w:rsidRPr="00751AC2">
        <w:t>)</w:t>
      </w:r>
    </w:p>
    <w:p w14:paraId="2D917643" w14:textId="77777777" w:rsidR="00C51F17" w:rsidRPr="00751AC2" w:rsidRDefault="00C51F17" w:rsidP="00E6227B">
      <w:pPr>
        <w:pStyle w:val="ListParagraph"/>
        <w:numPr>
          <w:ilvl w:val="0"/>
          <w:numId w:val="49"/>
        </w:numPr>
        <w:spacing w:line="276" w:lineRule="auto"/>
        <w:jc w:val="left"/>
        <w:pPrChange w:id="15298" w:author="phuong vu" w:date="2018-11-23T13:48:00Z">
          <w:pPr>
            <w:pStyle w:val="ListParagraph"/>
            <w:numPr>
              <w:numId w:val="49"/>
            </w:numPr>
            <w:ind w:left="1080" w:hanging="360"/>
            <w:jc w:val="left"/>
          </w:pPr>
        </w:pPrChange>
      </w:pPr>
      <w:r w:rsidRPr="008904F6">
        <w:rPr>
          <w:b/>
        </w:rPr>
        <w:t xml:space="preserve">STAFF_TYPE </w:t>
      </w:r>
      <w:r w:rsidRPr="00751AC2">
        <w:t>(</w:t>
      </w:r>
      <w:r w:rsidRPr="008904F6">
        <w:rPr>
          <w:u w:val="single"/>
        </w:rPr>
        <w:t>#ID</w:t>
      </w:r>
      <w:r>
        <w:t>, STAFF_TYPE_NAME, STAFF_TYPE_CODE, STATUS</w:t>
      </w:r>
      <w:r w:rsidRPr="00751AC2">
        <w:t>)</w:t>
      </w:r>
    </w:p>
    <w:p w14:paraId="4072C2B4" w14:textId="77777777" w:rsidR="00C51F17" w:rsidRPr="00751AC2" w:rsidRDefault="00C51F17" w:rsidP="00E6227B">
      <w:pPr>
        <w:pStyle w:val="ListParagraph"/>
        <w:numPr>
          <w:ilvl w:val="0"/>
          <w:numId w:val="49"/>
        </w:numPr>
        <w:spacing w:line="276" w:lineRule="auto"/>
        <w:jc w:val="left"/>
        <w:pPrChange w:id="15299" w:author="phuong vu" w:date="2018-11-23T13:48:00Z">
          <w:pPr>
            <w:pStyle w:val="ListParagraph"/>
            <w:numPr>
              <w:numId w:val="49"/>
            </w:numPr>
            <w:ind w:left="1080" w:hanging="360"/>
            <w:jc w:val="left"/>
          </w:pPr>
        </w:pPrChange>
      </w:pPr>
      <w:r w:rsidRPr="008904F6">
        <w:rPr>
          <w:b/>
        </w:rPr>
        <w:t xml:space="preserve">BRANCH </w:t>
      </w:r>
      <w:r w:rsidRPr="00751AC2">
        <w:t>(</w:t>
      </w:r>
      <w:r w:rsidRPr="008904F6">
        <w:rPr>
          <w:u w:val="single"/>
        </w:rPr>
        <w:t>#ID</w:t>
      </w:r>
      <w:r>
        <w:t xml:space="preserve">, BRANCH_NAME, ADDRESS, </w:t>
      </w:r>
      <w:r w:rsidRPr="008904F6">
        <w:rPr>
          <w:i/>
        </w:rPr>
        <w:t>BRANCH_AVATAR</w:t>
      </w:r>
      <w:r>
        <w:t>, LATIDUTE, LONGTIDUTE, STATUS</w:t>
      </w:r>
      <w:r w:rsidRPr="00751AC2">
        <w:t>)</w:t>
      </w:r>
    </w:p>
    <w:p w14:paraId="0DA44F7B" w14:textId="77777777" w:rsidR="00C51F17" w:rsidRPr="00751AC2" w:rsidRDefault="00C51F17" w:rsidP="00E6227B">
      <w:pPr>
        <w:pStyle w:val="ListParagraph"/>
        <w:numPr>
          <w:ilvl w:val="0"/>
          <w:numId w:val="49"/>
        </w:numPr>
        <w:spacing w:line="276" w:lineRule="auto"/>
        <w:jc w:val="left"/>
        <w:pPrChange w:id="15300" w:author="phuong vu" w:date="2018-11-23T13:48:00Z">
          <w:pPr>
            <w:pStyle w:val="ListParagraph"/>
            <w:numPr>
              <w:numId w:val="49"/>
            </w:numPr>
            <w:ind w:left="1080" w:hanging="360"/>
            <w:jc w:val="left"/>
          </w:pPr>
        </w:pPrChange>
      </w:pPr>
      <w:r w:rsidRPr="008904F6">
        <w:rPr>
          <w:b/>
        </w:rPr>
        <w:t xml:space="preserve">PROMOTION </w:t>
      </w:r>
      <w:r w:rsidRPr="00751AC2">
        <w:t>(</w:t>
      </w:r>
      <w:r w:rsidRPr="008904F6">
        <w:rPr>
          <w:u w:val="single"/>
        </w:rPr>
        <w:t>#ID</w:t>
      </w:r>
      <w:r>
        <w:t>, PROMOTION_NAME, SALE, DATE_START, DATE_END, PROMOTION_CODE, STATUS</w:t>
      </w:r>
      <w:r w:rsidRPr="00751AC2">
        <w:t>)</w:t>
      </w:r>
    </w:p>
    <w:p w14:paraId="7389DE39" w14:textId="77777777" w:rsidR="00C51F17" w:rsidRPr="00751AC2" w:rsidRDefault="00C51F17" w:rsidP="00E6227B">
      <w:pPr>
        <w:pStyle w:val="ListParagraph"/>
        <w:numPr>
          <w:ilvl w:val="0"/>
          <w:numId w:val="49"/>
        </w:numPr>
        <w:spacing w:line="276" w:lineRule="auto"/>
        <w:jc w:val="left"/>
        <w:pPrChange w:id="15301" w:author="phuong vu" w:date="2018-11-23T13:48:00Z">
          <w:pPr>
            <w:pStyle w:val="ListParagraph"/>
            <w:numPr>
              <w:numId w:val="49"/>
            </w:numPr>
            <w:ind w:left="1080" w:hanging="360"/>
            <w:jc w:val="left"/>
          </w:pPr>
        </w:pPrChange>
      </w:pPr>
      <w:r w:rsidRPr="008904F6">
        <w:rPr>
          <w:b/>
        </w:rPr>
        <w:t xml:space="preserve">PROMOTION_BRANCH </w:t>
      </w:r>
      <w:r w:rsidRPr="00751AC2">
        <w:t>(</w:t>
      </w:r>
      <w:r w:rsidRPr="008904F6">
        <w:rPr>
          <w:u w:val="single"/>
        </w:rPr>
        <w:t>#ID</w:t>
      </w:r>
      <w:r>
        <w:t>, #</w:t>
      </w:r>
      <w:r w:rsidRPr="008904F6">
        <w:rPr>
          <w:u w:val="single"/>
        </w:rPr>
        <w:t>PROMOTION_ID</w:t>
      </w:r>
      <w:r w:rsidRPr="00751AC2">
        <w:t xml:space="preserve">, </w:t>
      </w:r>
      <w:r w:rsidRPr="008904F6">
        <w:rPr>
          <w:u w:val="single"/>
        </w:rPr>
        <w:t>#BRANCH_ID</w:t>
      </w:r>
      <w:r>
        <w:t>, STATUS</w:t>
      </w:r>
      <w:r w:rsidRPr="00751AC2">
        <w:t>)</w:t>
      </w:r>
    </w:p>
    <w:p w14:paraId="0B1F27EC" w14:textId="77777777" w:rsidR="00C51F17" w:rsidRPr="00751AC2" w:rsidRDefault="00C51F17" w:rsidP="00E6227B">
      <w:pPr>
        <w:pStyle w:val="ListParagraph"/>
        <w:numPr>
          <w:ilvl w:val="0"/>
          <w:numId w:val="49"/>
        </w:numPr>
        <w:spacing w:line="276" w:lineRule="auto"/>
        <w:jc w:val="left"/>
        <w:pPrChange w:id="15302" w:author="phuong vu" w:date="2018-11-23T13:48:00Z">
          <w:pPr>
            <w:pStyle w:val="ListParagraph"/>
            <w:numPr>
              <w:numId w:val="49"/>
            </w:numPr>
            <w:ind w:left="1080" w:hanging="360"/>
            <w:jc w:val="left"/>
          </w:pPr>
        </w:pPrChange>
      </w:pPr>
      <w:r w:rsidRPr="008904F6">
        <w:rPr>
          <w:b/>
        </w:rPr>
        <w:t xml:space="preserve">WASHING_MACHINE </w:t>
      </w:r>
      <w:r w:rsidRPr="00751AC2">
        <w:t>(</w:t>
      </w:r>
      <w:r w:rsidRPr="008904F6">
        <w:rPr>
          <w:u w:val="single"/>
        </w:rPr>
        <w:t>#ID</w:t>
      </w:r>
      <w:r>
        <w:t>,</w:t>
      </w:r>
      <w:r w:rsidRPr="008904F6">
        <w:rPr>
          <w:i/>
        </w:rPr>
        <w:t xml:space="preserve"> BRANCH_ID</w:t>
      </w:r>
      <w:r>
        <w:t>, BOUGHT_DATE, CAPACITY, WASHER_CODE</w:t>
      </w:r>
      <w:r w:rsidRPr="00751AC2">
        <w:t>, STATUS)</w:t>
      </w:r>
    </w:p>
    <w:p w14:paraId="454B3BE9" w14:textId="77777777" w:rsidR="00C51F17" w:rsidRDefault="00C51F17" w:rsidP="00E6227B">
      <w:pPr>
        <w:pStyle w:val="ListParagraph"/>
        <w:numPr>
          <w:ilvl w:val="0"/>
          <w:numId w:val="49"/>
        </w:numPr>
        <w:spacing w:line="276" w:lineRule="auto"/>
        <w:jc w:val="left"/>
        <w:pPrChange w:id="15303" w:author="phuong vu" w:date="2018-11-23T13:48:00Z">
          <w:pPr>
            <w:pStyle w:val="ListParagraph"/>
            <w:numPr>
              <w:numId w:val="49"/>
            </w:numPr>
            <w:ind w:left="1080" w:hanging="360"/>
            <w:jc w:val="left"/>
          </w:pPr>
        </w:pPrChange>
      </w:pPr>
      <w:r w:rsidRPr="008904F6">
        <w:rPr>
          <w:b/>
        </w:rPr>
        <w:t xml:space="preserve">WASH_BAG </w:t>
      </w:r>
      <w:r w:rsidRPr="00751AC2">
        <w:t>(</w:t>
      </w:r>
      <w:r w:rsidRPr="008904F6">
        <w:rPr>
          <w:u w:val="single"/>
        </w:rPr>
        <w:t>#ID</w:t>
      </w:r>
      <w:r>
        <w:t>, WASH_BAG_NAME, RECEIPT_ID, STATUS</w:t>
      </w:r>
      <w:r w:rsidRPr="00751AC2">
        <w:t>)</w:t>
      </w:r>
    </w:p>
    <w:p w14:paraId="724635CE" w14:textId="77777777" w:rsidR="00C51F17" w:rsidRPr="00751AC2" w:rsidRDefault="00C51F17" w:rsidP="00E6227B">
      <w:pPr>
        <w:pStyle w:val="ListParagraph"/>
        <w:numPr>
          <w:ilvl w:val="0"/>
          <w:numId w:val="49"/>
        </w:numPr>
        <w:spacing w:line="276" w:lineRule="auto"/>
        <w:jc w:val="left"/>
        <w:pPrChange w:id="15304" w:author="phuong vu" w:date="2018-11-23T13:48:00Z">
          <w:pPr>
            <w:pStyle w:val="ListParagraph"/>
            <w:numPr>
              <w:numId w:val="49"/>
            </w:numPr>
            <w:ind w:left="1080" w:hanging="360"/>
            <w:jc w:val="left"/>
          </w:pPr>
        </w:pPrChange>
      </w:pPr>
      <w:r w:rsidRPr="008904F6">
        <w:rPr>
          <w:b/>
        </w:rPr>
        <w:t xml:space="preserve">WASH_BAG_DETAIL </w:t>
      </w:r>
      <w:r w:rsidRPr="00751AC2">
        <w:t>(</w:t>
      </w:r>
      <w:r w:rsidRPr="008904F6">
        <w:rPr>
          <w:u w:val="single"/>
        </w:rPr>
        <w:t>#ID</w:t>
      </w:r>
      <w:r>
        <w:t xml:space="preserve">, </w:t>
      </w:r>
      <w:r w:rsidRPr="008904F6">
        <w:rPr>
          <w:i/>
        </w:rPr>
        <w:t>WASH_BAG_ID</w:t>
      </w:r>
      <w:r>
        <w:t xml:space="preserve">, </w:t>
      </w:r>
      <w:r w:rsidRPr="008904F6">
        <w:rPr>
          <w:i/>
        </w:rPr>
        <w:t xml:space="preserve">SERVICE_TYPE_ID, UNIT_IDD, LABEL_ID, COLOR_ID, PRODUCT_ID, MATERIAL_ID, </w:t>
      </w:r>
      <w:r>
        <w:t>AMOUNT, STATUS</w:t>
      </w:r>
      <w:r w:rsidRPr="00751AC2">
        <w:t>)</w:t>
      </w:r>
    </w:p>
    <w:p w14:paraId="0A8B09B7" w14:textId="77777777" w:rsidR="00C51F17" w:rsidRDefault="00C51F17" w:rsidP="00E6227B">
      <w:pPr>
        <w:pStyle w:val="ListParagraph"/>
        <w:numPr>
          <w:ilvl w:val="0"/>
          <w:numId w:val="49"/>
        </w:numPr>
        <w:spacing w:line="276" w:lineRule="auto"/>
        <w:jc w:val="left"/>
        <w:pPrChange w:id="15305" w:author="phuong vu" w:date="2018-11-23T13:48:00Z">
          <w:pPr>
            <w:pStyle w:val="ListParagraph"/>
            <w:numPr>
              <w:numId w:val="49"/>
            </w:numPr>
            <w:ind w:left="1080" w:hanging="360"/>
            <w:jc w:val="left"/>
          </w:pPr>
        </w:pPrChange>
      </w:pPr>
      <w:r w:rsidRPr="008904F6">
        <w:rPr>
          <w:b/>
        </w:rPr>
        <w:t xml:space="preserve">WASH </w:t>
      </w:r>
      <w:r w:rsidRPr="00751AC2">
        <w:t>(</w:t>
      </w:r>
      <w:r w:rsidRPr="008904F6">
        <w:rPr>
          <w:u w:val="single"/>
        </w:rPr>
        <w:t>#ID</w:t>
      </w:r>
      <w:r w:rsidRPr="00751AC2">
        <w:t>,</w:t>
      </w:r>
      <w:r>
        <w:t xml:space="preserve"> </w:t>
      </w:r>
      <w:r w:rsidRPr="008904F6">
        <w:rPr>
          <w:i/>
        </w:rPr>
        <w:t xml:space="preserve">WASH_BAG_ID, WASHING_MACHINE_ID, </w:t>
      </w:r>
      <w:r>
        <w:t>SN, STATUS</w:t>
      </w:r>
      <w:r w:rsidRPr="00751AC2">
        <w:t>)</w:t>
      </w:r>
    </w:p>
    <w:p w14:paraId="73CDF082" w14:textId="76744485" w:rsidR="00297E5D" w:rsidRDefault="00C51F17" w:rsidP="00E6227B">
      <w:pPr>
        <w:pStyle w:val="ListParagraph"/>
        <w:numPr>
          <w:ilvl w:val="0"/>
          <w:numId w:val="49"/>
        </w:numPr>
        <w:spacing w:line="276" w:lineRule="auto"/>
        <w:jc w:val="left"/>
        <w:rPr>
          <w:ins w:id="15306" w:author="phuong vu" w:date="2018-11-15T18:16:00Z"/>
        </w:rPr>
        <w:pPrChange w:id="15307" w:author="phuong vu" w:date="2018-11-23T13:48:00Z">
          <w:pPr>
            <w:pStyle w:val="ListParagraph"/>
            <w:numPr>
              <w:numId w:val="49"/>
            </w:numPr>
            <w:ind w:left="1080" w:hanging="360"/>
            <w:jc w:val="left"/>
          </w:pPr>
        </w:pPrChange>
      </w:pPr>
      <w:bookmarkStart w:id="15308" w:name="_Ref530069275"/>
      <w:r w:rsidRPr="008904F6">
        <w:rPr>
          <w:b/>
        </w:rPr>
        <w:t>TASK</w:t>
      </w:r>
      <w:r>
        <w:t xml:space="preserve"> (</w:t>
      </w:r>
      <w:r w:rsidRPr="008904F6">
        <w:rPr>
          <w:u w:val="single"/>
        </w:rPr>
        <w:t>#ID</w:t>
      </w:r>
      <w:r>
        <w:t xml:space="preserve">, TASK_TYPE, </w:t>
      </w:r>
      <w:r w:rsidRPr="008904F6">
        <w:rPr>
          <w:i/>
        </w:rPr>
        <w:t xml:space="preserve">CURRENT_STAFF, PREVIOUS_STAFF, CUSTOMER_ORDER, RECEIPT, BRANCH_ID, </w:t>
      </w:r>
      <w:r>
        <w:t>PREVIOUS_STATUS, CURRENT_STATUS, PREVIOUS_TASK)</w:t>
      </w:r>
      <w:bookmarkEnd w:id="15308"/>
    </w:p>
    <w:p w14:paraId="6575A584" w14:textId="5E54A599" w:rsidR="00297E5D" w:rsidRDefault="00297E5D" w:rsidP="00E6227B">
      <w:pPr>
        <w:spacing w:line="276" w:lineRule="auto"/>
        <w:jc w:val="left"/>
        <w:rPr>
          <w:ins w:id="15309" w:author="phuong vu" w:date="2018-11-15T18:19:00Z"/>
          <w:b/>
          <w:lang w:val="en-US"/>
        </w:rPr>
        <w:pPrChange w:id="15310" w:author="phuong vu" w:date="2018-11-23T13:48:00Z">
          <w:pPr>
            <w:jc w:val="left"/>
          </w:pPr>
        </w:pPrChange>
      </w:pPr>
      <w:ins w:id="15311" w:author="phuong vu" w:date="2018-11-15T18:16:00Z">
        <w:r>
          <w:rPr>
            <w:b/>
            <w:lang w:val="en-US"/>
          </w:rPr>
          <w:t>Dữ liệu hiển thị danh sách đơn hàng</w:t>
        </w:r>
      </w:ins>
    </w:p>
    <w:tbl>
      <w:tblPr>
        <w:tblStyle w:val="TableGrid"/>
        <w:tblW w:w="0" w:type="auto"/>
        <w:tblLook w:val="04A0" w:firstRow="1" w:lastRow="0" w:firstColumn="1" w:lastColumn="0" w:noHBand="0" w:noVBand="1"/>
        <w:tblPrChange w:id="15312" w:author="phuong vu" w:date="2018-11-15T18:22:00Z">
          <w:tblPr>
            <w:tblStyle w:val="TableGrid"/>
            <w:tblW w:w="0" w:type="auto"/>
            <w:tblLook w:val="04A0" w:firstRow="1" w:lastRow="0" w:firstColumn="1" w:lastColumn="0" w:noHBand="0" w:noVBand="1"/>
          </w:tblPr>
        </w:tblPrChange>
      </w:tblPr>
      <w:tblGrid>
        <w:gridCol w:w="1795"/>
        <w:gridCol w:w="1440"/>
        <w:gridCol w:w="1350"/>
        <w:gridCol w:w="1266"/>
        <w:gridCol w:w="1614"/>
        <w:gridCol w:w="1312"/>
        <w:tblGridChange w:id="15313">
          <w:tblGrid>
            <w:gridCol w:w="1462"/>
            <w:gridCol w:w="333"/>
            <w:gridCol w:w="1130"/>
            <w:gridCol w:w="310"/>
            <w:gridCol w:w="1153"/>
            <w:gridCol w:w="197"/>
            <w:gridCol w:w="1266"/>
            <w:gridCol w:w="1463"/>
            <w:gridCol w:w="151"/>
            <w:gridCol w:w="1312"/>
          </w:tblGrid>
        </w:tblGridChange>
      </w:tblGrid>
      <w:tr w:rsidR="00070151" w14:paraId="2E6257A2" w14:textId="77777777" w:rsidTr="00070151">
        <w:trPr>
          <w:ins w:id="15314" w:author="phuong vu" w:date="2018-11-15T18:20:00Z"/>
        </w:trPr>
        <w:tc>
          <w:tcPr>
            <w:tcW w:w="1795" w:type="dxa"/>
            <w:tcPrChange w:id="15315" w:author="phuong vu" w:date="2018-11-15T18:22:00Z">
              <w:tcPr>
                <w:tcW w:w="1462" w:type="dxa"/>
              </w:tcPr>
            </w:tcPrChange>
          </w:tcPr>
          <w:p w14:paraId="39D68C9D" w14:textId="48BAA992" w:rsidR="00070151" w:rsidRDefault="00070151" w:rsidP="00E6227B">
            <w:pPr>
              <w:spacing w:line="276" w:lineRule="auto"/>
              <w:jc w:val="left"/>
              <w:rPr>
                <w:ins w:id="15316" w:author="phuong vu" w:date="2018-11-15T18:20:00Z"/>
                <w:b/>
                <w:lang w:val="en-US"/>
              </w:rPr>
              <w:pPrChange w:id="15317" w:author="phuong vu" w:date="2018-11-23T13:48:00Z">
                <w:pPr>
                  <w:jc w:val="left"/>
                </w:pPr>
              </w:pPrChange>
            </w:pPr>
            <w:ins w:id="15318" w:author="phuong vu" w:date="2018-11-15T18:20:00Z">
              <w:r>
                <w:rPr>
                  <w:b/>
                  <w:lang w:val="en-US"/>
                </w:rPr>
                <w:t>Thành phần dữ liệu</w:t>
              </w:r>
            </w:ins>
          </w:p>
        </w:tc>
        <w:tc>
          <w:tcPr>
            <w:tcW w:w="1440" w:type="dxa"/>
            <w:tcPrChange w:id="15319" w:author="phuong vu" w:date="2018-11-15T18:22:00Z">
              <w:tcPr>
                <w:tcW w:w="1463" w:type="dxa"/>
                <w:gridSpan w:val="2"/>
              </w:tcPr>
            </w:tcPrChange>
          </w:tcPr>
          <w:p w14:paraId="76DD433D" w14:textId="3613F872" w:rsidR="00070151" w:rsidRDefault="00070151" w:rsidP="00E6227B">
            <w:pPr>
              <w:spacing w:line="276" w:lineRule="auto"/>
              <w:jc w:val="left"/>
              <w:rPr>
                <w:ins w:id="15320" w:author="phuong vu" w:date="2018-11-15T18:20:00Z"/>
                <w:b/>
                <w:lang w:val="en-US"/>
              </w:rPr>
              <w:pPrChange w:id="15321" w:author="phuong vu" w:date="2018-11-23T13:48:00Z">
                <w:pPr>
                  <w:jc w:val="left"/>
                </w:pPr>
              </w:pPrChange>
            </w:pPr>
            <w:ins w:id="15322" w:author="phuong vu" w:date="2018-11-15T18:20:00Z">
              <w:r>
                <w:rPr>
                  <w:b/>
                  <w:lang w:val="en-US"/>
                </w:rPr>
                <w:t>Đơn hàng đang chờ</w:t>
              </w:r>
            </w:ins>
          </w:p>
        </w:tc>
        <w:tc>
          <w:tcPr>
            <w:tcW w:w="1350" w:type="dxa"/>
            <w:tcPrChange w:id="15323" w:author="phuong vu" w:date="2018-11-15T18:22:00Z">
              <w:tcPr>
                <w:tcW w:w="1463" w:type="dxa"/>
                <w:gridSpan w:val="2"/>
              </w:tcPr>
            </w:tcPrChange>
          </w:tcPr>
          <w:p w14:paraId="2169840E" w14:textId="3CAC23EF" w:rsidR="00070151" w:rsidRDefault="00070151" w:rsidP="00E6227B">
            <w:pPr>
              <w:spacing w:line="276" w:lineRule="auto"/>
              <w:jc w:val="left"/>
              <w:rPr>
                <w:ins w:id="15324" w:author="phuong vu" w:date="2018-11-15T18:20:00Z"/>
                <w:b/>
                <w:lang w:val="en-US"/>
              </w:rPr>
              <w:pPrChange w:id="15325" w:author="phuong vu" w:date="2018-11-23T13:48:00Z">
                <w:pPr>
                  <w:jc w:val="left"/>
                </w:pPr>
              </w:pPrChange>
            </w:pPr>
            <w:ins w:id="15326" w:author="phuong vu" w:date="2018-11-15T18:20:00Z">
              <w:r>
                <w:rPr>
                  <w:b/>
                  <w:lang w:val="en-US"/>
                </w:rPr>
                <w:t>Đơn hàng đang xử lí</w:t>
              </w:r>
            </w:ins>
          </w:p>
        </w:tc>
        <w:tc>
          <w:tcPr>
            <w:tcW w:w="1266" w:type="dxa"/>
            <w:tcPrChange w:id="15327" w:author="phuong vu" w:date="2018-11-15T18:22:00Z">
              <w:tcPr>
                <w:tcW w:w="1463" w:type="dxa"/>
                <w:gridSpan w:val="2"/>
              </w:tcPr>
            </w:tcPrChange>
          </w:tcPr>
          <w:p w14:paraId="67FBE187" w14:textId="3DC75D6A" w:rsidR="00070151" w:rsidRDefault="00070151" w:rsidP="00E6227B">
            <w:pPr>
              <w:spacing w:line="276" w:lineRule="auto"/>
              <w:jc w:val="left"/>
              <w:rPr>
                <w:ins w:id="15328" w:author="phuong vu" w:date="2018-11-15T18:20:00Z"/>
                <w:b/>
                <w:lang w:val="en-US"/>
              </w:rPr>
              <w:pPrChange w:id="15329" w:author="phuong vu" w:date="2018-11-23T13:48:00Z">
                <w:pPr>
                  <w:jc w:val="left"/>
                </w:pPr>
              </w:pPrChange>
            </w:pPr>
            <w:ins w:id="15330" w:author="phuong vu" w:date="2018-11-15T18:20:00Z">
              <w:r>
                <w:rPr>
                  <w:b/>
                  <w:lang w:val="en-US"/>
                </w:rPr>
                <w:t>Đã xử lí hoàn tất</w:t>
              </w:r>
            </w:ins>
          </w:p>
        </w:tc>
        <w:tc>
          <w:tcPr>
            <w:tcW w:w="1614" w:type="dxa"/>
            <w:tcPrChange w:id="15331" w:author="phuong vu" w:date="2018-11-15T18:22:00Z">
              <w:tcPr>
                <w:tcW w:w="1463" w:type="dxa"/>
              </w:tcPr>
            </w:tcPrChange>
          </w:tcPr>
          <w:p w14:paraId="4507ED15" w14:textId="5DF43985" w:rsidR="00070151" w:rsidRDefault="00070151" w:rsidP="00E6227B">
            <w:pPr>
              <w:spacing w:line="276" w:lineRule="auto"/>
              <w:jc w:val="left"/>
              <w:rPr>
                <w:ins w:id="15332" w:author="phuong vu" w:date="2018-11-15T18:20:00Z"/>
                <w:b/>
                <w:lang w:val="en-US"/>
              </w:rPr>
              <w:pPrChange w:id="15333" w:author="phuong vu" w:date="2018-11-23T13:48:00Z">
                <w:pPr>
                  <w:jc w:val="left"/>
                </w:pPr>
              </w:pPrChange>
            </w:pPr>
            <w:ins w:id="15334" w:author="phuong vu" w:date="2018-11-15T18:20:00Z">
              <w:r>
                <w:rPr>
                  <w:b/>
                  <w:lang w:val="en-US"/>
                </w:rPr>
                <w:t xml:space="preserve">Đơn hàng </w:t>
              </w:r>
            </w:ins>
            <w:ins w:id="15335" w:author="phuong vu" w:date="2018-11-15T18:21:00Z">
              <w:r>
                <w:rPr>
                  <w:b/>
                  <w:lang w:val="en-US"/>
                </w:rPr>
                <w:t>thành công</w:t>
              </w:r>
            </w:ins>
          </w:p>
        </w:tc>
        <w:tc>
          <w:tcPr>
            <w:tcW w:w="1312" w:type="dxa"/>
            <w:tcPrChange w:id="15336" w:author="phuong vu" w:date="2018-11-15T18:22:00Z">
              <w:tcPr>
                <w:tcW w:w="1463" w:type="dxa"/>
                <w:gridSpan w:val="2"/>
              </w:tcPr>
            </w:tcPrChange>
          </w:tcPr>
          <w:p w14:paraId="5C1F0DD4" w14:textId="2F6947C9" w:rsidR="00070151" w:rsidRDefault="00070151" w:rsidP="00E6227B">
            <w:pPr>
              <w:spacing w:line="276" w:lineRule="auto"/>
              <w:jc w:val="left"/>
              <w:rPr>
                <w:ins w:id="15337" w:author="phuong vu" w:date="2018-11-15T18:20:00Z"/>
                <w:b/>
                <w:lang w:val="en-US"/>
              </w:rPr>
              <w:pPrChange w:id="15338" w:author="phuong vu" w:date="2018-11-23T13:48:00Z">
                <w:pPr>
                  <w:jc w:val="left"/>
                </w:pPr>
              </w:pPrChange>
            </w:pPr>
            <w:ins w:id="15339" w:author="phuong vu" w:date="2018-11-15T18:21:00Z">
              <w:r>
                <w:rPr>
                  <w:b/>
                  <w:lang w:val="en-US"/>
                </w:rPr>
                <w:t>Đơn hàng bị hủy</w:t>
              </w:r>
            </w:ins>
          </w:p>
        </w:tc>
      </w:tr>
      <w:tr w:rsidR="00070151" w14:paraId="2071D08D" w14:textId="77777777" w:rsidTr="00070151">
        <w:trPr>
          <w:trHeight w:val="422"/>
          <w:ins w:id="15340" w:author="phuong vu" w:date="2018-11-15T18:20:00Z"/>
        </w:trPr>
        <w:tc>
          <w:tcPr>
            <w:tcW w:w="1795" w:type="dxa"/>
            <w:tcPrChange w:id="15341" w:author="phuong vu" w:date="2018-11-15T18:24:00Z">
              <w:tcPr>
                <w:tcW w:w="1462" w:type="dxa"/>
              </w:tcPr>
            </w:tcPrChange>
          </w:tcPr>
          <w:p w14:paraId="0DC89E9F" w14:textId="1D800337" w:rsidR="00070151" w:rsidRPr="00070151" w:rsidRDefault="00070151" w:rsidP="00E6227B">
            <w:pPr>
              <w:spacing w:line="276" w:lineRule="auto"/>
              <w:jc w:val="left"/>
              <w:rPr>
                <w:ins w:id="15342" w:author="phuong vu" w:date="2018-11-15T18:20:00Z"/>
                <w:lang w:val="en-US"/>
              </w:rPr>
              <w:pPrChange w:id="15343" w:author="phuong vu" w:date="2018-11-23T13:48:00Z">
                <w:pPr>
                  <w:jc w:val="left"/>
                </w:pPr>
              </w:pPrChange>
            </w:pPr>
            <w:ins w:id="15344" w:author="phuong vu" w:date="2018-11-15T18:21:00Z">
              <w:r w:rsidRPr="00070151">
                <w:rPr>
                  <w:lang w:val="en-US"/>
                </w:rPr>
                <w:t>Chi nhánh</w:t>
              </w:r>
            </w:ins>
          </w:p>
        </w:tc>
        <w:tc>
          <w:tcPr>
            <w:tcW w:w="1440" w:type="dxa"/>
            <w:vAlign w:val="center"/>
            <w:tcPrChange w:id="15345" w:author="phuong vu" w:date="2018-11-15T18:24:00Z">
              <w:tcPr>
                <w:tcW w:w="1463" w:type="dxa"/>
                <w:gridSpan w:val="2"/>
              </w:tcPr>
            </w:tcPrChange>
          </w:tcPr>
          <w:p w14:paraId="6479F926" w14:textId="1E351B25" w:rsidR="00070151" w:rsidRPr="00070151" w:rsidRDefault="00070151" w:rsidP="00E6227B">
            <w:pPr>
              <w:spacing w:line="276" w:lineRule="auto"/>
              <w:jc w:val="center"/>
              <w:rPr>
                <w:ins w:id="15346" w:author="phuong vu" w:date="2018-11-15T18:20:00Z"/>
                <w:lang w:val="en-US"/>
                <w:rPrChange w:id="15347" w:author="phuong vu" w:date="2018-11-15T18:26:00Z">
                  <w:rPr>
                    <w:ins w:id="15348" w:author="phuong vu" w:date="2018-11-15T18:20:00Z"/>
                    <w:b/>
                    <w:lang w:val="en-US"/>
                  </w:rPr>
                </w:rPrChange>
              </w:rPr>
              <w:pPrChange w:id="15349" w:author="phuong vu" w:date="2018-11-23T13:48:00Z">
                <w:pPr>
                  <w:jc w:val="left"/>
                </w:pPr>
              </w:pPrChange>
            </w:pPr>
            <w:ins w:id="15350" w:author="phuong vu" w:date="2018-11-15T18:25:00Z">
              <w:r w:rsidRPr="00070151">
                <w:rPr>
                  <w:lang w:val="en-US"/>
                  <w:rPrChange w:id="15351" w:author="phuong vu" w:date="2018-11-15T18:26:00Z">
                    <w:rPr>
                      <w:b/>
                      <w:lang w:val="en-US"/>
                    </w:rPr>
                  </w:rPrChange>
                </w:rPr>
                <w:t>X</w:t>
              </w:r>
            </w:ins>
          </w:p>
        </w:tc>
        <w:tc>
          <w:tcPr>
            <w:tcW w:w="1350" w:type="dxa"/>
            <w:vAlign w:val="center"/>
            <w:tcPrChange w:id="15352" w:author="phuong vu" w:date="2018-11-15T18:24:00Z">
              <w:tcPr>
                <w:tcW w:w="1463" w:type="dxa"/>
                <w:gridSpan w:val="2"/>
              </w:tcPr>
            </w:tcPrChange>
          </w:tcPr>
          <w:p w14:paraId="36581A45" w14:textId="77777777" w:rsidR="00070151" w:rsidRPr="00070151" w:rsidRDefault="00070151" w:rsidP="00E6227B">
            <w:pPr>
              <w:spacing w:line="276" w:lineRule="auto"/>
              <w:jc w:val="center"/>
              <w:rPr>
                <w:ins w:id="15353" w:author="phuong vu" w:date="2018-11-15T18:20:00Z"/>
                <w:lang w:val="en-US"/>
                <w:rPrChange w:id="15354" w:author="phuong vu" w:date="2018-11-15T18:26:00Z">
                  <w:rPr>
                    <w:ins w:id="15355" w:author="phuong vu" w:date="2018-11-15T18:20:00Z"/>
                    <w:b/>
                    <w:lang w:val="en-US"/>
                  </w:rPr>
                </w:rPrChange>
              </w:rPr>
              <w:pPrChange w:id="15356" w:author="phuong vu" w:date="2018-11-23T13:48:00Z">
                <w:pPr>
                  <w:jc w:val="left"/>
                </w:pPr>
              </w:pPrChange>
            </w:pPr>
          </w:p>
        </w:tc>
        <w:tc>
          <w:tcPr>
            <w:tcW w:w="1266" w:type="dxa"/>
            <w:vAlign w:val="center"/>
            <w:tcPrChange w:id="15357" w:author="phuong vu" w:date="2018-11-15T18:24:00Z">
              <w:tcPr>
                <w:tcW w:w="1463" w:type="dxa"/>
                <w:gridSpan w:val="2"/>
              </w:tcPr>
            </w:tcPrChange>
          </w:tcPr>
          <w:p w14:paraId="6CF49F62" w14:textId="77777777" w:rsidR="00070151" w:rsidRPr="00070151" w:rsidRDefault="00070151" w:rsidP="00E6227B">
            <w:pPr>
              <w:spacing w:line="276" w:lineRule="auto"/>
              <w:jc w:val="center"/>
              <w:rPr>
                <w:ins w:id="15358" w:author="phuong vu" w:date="2018-11-15T18:20:00Z"/>
                <w:lang w:val="en-US"/>
                <w:rPrChange w:id="15359" w:author="phuong vu" w:date="2018-11-15T18:26:00Z">
                  <w:rPr>
                    <w:ins w:id="15360" w:author="phuong vu" w:date="2018-11-15T18:20:00Z"/>
                    <w:b/>
                    <w:lang w:val="en-US"/>
                  </w:rPr>
                </w:rPrChange>
              </w:rPr>
              <w:pPrChange w:id="15361" w:author="phuong vu" w:date="2018-11-23T13:48:00Z">
                <w:pPr>
                  <w:jc w:val="left"/>
                </w:pPr>
              </w:pPrChange>
            </w:pPr>
          </w:p>
        </w:tc>
        <w:tc>
          <w:tcPr>
            <w:tcW w:w="1614" w:type="dxa"/>
            <w:vAlign w:val="center"/>
            <w:tcPrChange w:id="15362" w:author="phuong vu" w:date="2018-11-15T18:24:00Z">
              <w:tcPr>
                <w:tcW w:w="1463" w:type="dxa"/>
              </w:tcPr>
            </w:tcPrChange>
          </w:tcPr>
          <w:p w14:paraId="7F935607" w14:textId="39722E89" w:rsidR="00070151" w:rsidRPr="00070151" w:rsidRDefault="00070151" w:rsidP="00E6227B">
            <w:pPr>
              <w:spacing w:line="276" w:lineRule="auto"/>
              <w:jc w:val="center"/>
              <w:rPr>
                <w:ins w:id="15363" w:author="phuong vu" w:date="2018-11-15T18:20:00Z"/>
                <w:lang w:val="en-US"/>
                <w:rPrChange w:id="15364" w:author="phuong vu" w:date="2018-11-15T18:26:00Z">
                  <w:rPr>
                    <w:ins w:id="15365" w:author="phuong vu" w:date="2018-11-15T18:20:00Z"/>
                    <w:b/>
                    <w:lang w:val="en-US"/>
                  </w:rPr>
                </w:rPrChange>
              </w:rPr>
              <w:pPrChange w:id="15366" w:author="phuong vu" w:date="2018-11-23T13:48:00Z">
                <w:pPr>
                  <w:jc w:val="left"/>
                </w:pPr>
              </w:pPrChange>
            </w:pPr>
            <w:ins w:id="15367" w:author="phuong vu" w:date="2018-11-15T18:26:00Z">
              <w:r w:rsidRPr="00070151">
                <w:rPr>
                  <w:lang w:val="en-US"/>
                  <w:rPrChange w:id="15368" w:author="phuong vu" w:date="2018-11-15T18:26:00Z">
                    <w:rPr>
                      <w:b/>
                      <w:lang w:val="en-US"/>
                    </w:rPr>
                  </w:rPrChange>
                </w:rPr>
                <w:t>X</w:t>
              </w:r>
            </w:ins>
          </w:p>
        </w:tc>
        <w:tc>
          <w:tcPr>
            <w:tcW w:w="1312" w:type="dxa"/>
            <w:vAlign w:val="center"/>
            <w:tcPrChange w:id="15369" w:author="phuong vu" w:date="2018-11-15T18:24:00Z">
              <w:tcPr>
                <w:tcW w:w="1463" w:type="dxa"/>
                <w:gridSpan w:val="2"/>
              </w:tcPr>
            </w:tcPrChange>
          </w:tcPr>
          <w:p w14:paraId="52584C3E" w14:textId="0647E20B" w:rsidR="00070151" w:rsidRPr="00070151" w:rsidRDefault="00070151" w:rsidP="00E6227B">
            <w:pPr>
              <w:spacing w:line="276" w:lineRule="auto"/>
              <w:jc w:val="center"/>
              <w:rPr>
                <w:ins w:id="15370" w:author="phuong vu" w:date="2018-11-15T18:20:00Z"/>
                <w:lang w:val="en-US"/>
                <w:rPrChange w:id="15371" w:author="phuong vu" w:date="2018-11-15T18:26:00Z">
                  <w:rPr>
                    <w:ins w:id="15372" w:author="phuong vu" w:date="2018-11-15T18:20:00Z"/>
                    <w:b/>
                    <w:lang w:val="en-US"/>
                  </w:rPr>
                </w:rPrChange>
              </w:rPr>
              <w:pPrChange w:id="15373" w:author="phuong vu" w:date="2018-11-23T13:48:00Z">
                <w:pPr>
                  <w:jc w:val="left"/>
                </w:pPr>
              </w:pPrChange>
            </w:pPr>
            <w:ins w:id="15374" w:author="phuong vu" w:date="2018-11-15T18:26:00Z">
              <w:r w:rsidRPr="00070151">
                <w:rPr>
                  <w:lang w:val="en-US"/>
                  <w:rPrChange w:id="15375" w:author="phuong vu" w:date="2018-11-15T18:26:00Z">
                    <w:rPr>
                      <w:b/>
                      <w:lang w:val="en-US"/>
                    </w:rPr>
                  </w:rPrChange>
                </w:rPr>
                <w:t>X</w:t>
              </w:r>
            </w:ins>
          </w:p>
        </w:tc>
      </w:tr>
      <w:tr w:rsidR="00070151" w14:paraId="06614F2C" w14:textId="77777777" w:rsidTr="00070151">
        <w:trPr>
          <w:ins w:id="15376" w:author="phuong vu" w:date="2018-11-15T18:20:00Z"/>
        </w:trPr>
        <w:tc>
          <w:tcPr>
            <w:tcW w:w="1795" w:type="dxa"/>
            <w:tcPrChange w:id="15377" w:author="phuong vu" w:date="2018-11-15T18:24:00Z">
              <w:tcPr>
                <w:tcW w:w="1462" w:type="dxa"/>
              </w:tcPr>
            </w:tcPrChange>
          </w:tcPr>
          <w:p w14:paraId="495A6586" w14:textId="55537D66" w:rsidR="00070151" w:rsidRPr="00070151" w:rsidRDefault="00070151" w:rsidP="00E6227B">
            <w:pPr>
              <w:spacing w:line="276" w:lineRule="auto"/>
              <w:jc w:val="left"/>
              <w:rPr>
                <w:ins w:id="15378" w:author="phuong vu" w:date="2018-11-15T18:20:00Z"/>
                <w:lang w:val="en-US"/>
                <w:rPrChange w:id="15379" w:author="phuong vu" w:date="2018-11-15T18:26:00Z">
                  <w:rPr>
                    <w:ins w:id="15380" w:author="phuong vu" w:date="2018-11-15T18:20:00Z"/>
                    <w:b/>
                    <w:lang w:val="en-US"/>
                  </w:rPr>
                </w:rPrChange>
              </w:rPr>
              <w:pPrChange w:id="15381" w:author="phuong vu" w:date="2018-11-23T13:48:00Z">
                <w:pPr>
                  <w:jc w:val="left"/>
                </w:pPr>
              </w:pPrChange>
            </w:pPr>
            <w:ins w:id="15382" w:author="phuong vu" w:date="2018-11-15T18:21:00Z">
              <w:r w:rsidRPr="00070151">
                <w:rPr>
                  <w:lang w:val="en-US"/>
                </w:rPr>
                <w:t>Tên khách hàng</w:t>
              </w:r>
            </w:ins>
          </w:p>
        </w:tc>
        <w:tc>
          <w:tcPr>
            <w:tcW w:w="1440" w:type="dxa"/>
            <w:vAlign w:val="center"/>
            <w:tcPrChange w:id="15383" w:author="phuong vu" w:date="2018-11-15T18:24:00Z">
              <w:tcPr>
                <w:tcW w:w="1463" w:type="dxa"/>
                <w:gridSpan w:val="2"/>
              </w:tcPr>
            </w:tcPrChange>
          </w:tcPr>
          <w:p w14:paraId="2BF59747" w14:textId="765F133C" w:rsidR="00070151" w:rsidRPr="00070151" w:rsidRDefault="00070151" w:rsidP="00E6227B">
            <w:pPr>
              <w:spacing w:line="276" w:lineRule="auto"/>
              <w:jc w:val="center"/>
              <w:rPr>
                <w:ins w:id="15384" w:author="phuong vu" w:date="2018-11-15T18:20:00Z"/>
                <w:lang w:val="en-US"/>
                <w:rPrChange w:id="15385" w:author="phuong vu" w:date="2018-11-15T18:26:00Z">
                  <w:rPr>
                    <w:ins w:id="15386" w:author="phuong vu" w:date="2018-11-15T18:20:00Z"/>
                    <w:b/>
                    <w:lang w:val="en-US"/>
                  </w:rPr>
                </w:rPrChange>
              </w:rPr>
              <w:pPrChange w:id="15387" w:author="phuong vu" w:date="2018-11-23T13:48:00Z">
                <w:pPr>
                  <w:jc w:val="left"/>
                </w:pPr>
              </w:pPrChange>
            </w:pPr>
            <w:ins w:id="15388" w:author="phuong vu" w:date="2018-11-15T18:25:00Z">
              <w:r w:rsidRPr="00070151">
                <w:rPr>
                  <w:lang w:val="en-US"/>
                  <w:rPrChange w:id="15389" w:author="phuong vu" w:date="2018-11-15T18:26:00Z">
                    <w:rPr>
                      <w:b/>
                      <w:lang w:val="en-US"/>
                    </w:rPr>
                  </w:rPrChange>
                </w:rPr>
                <w:t>X</w:t>
              </w:r>
            </w:ins>
          </w:p>
        </w:tc>
        <w:tc>
          <w:tcPr>
            <w:tcW w:w="1350" w:type="dxa"/>
            <w:vAlign w:val="center"/>
            <w:tcPrChange w:id="15390" w:author="phuong vu" w:date="2018-11-15T18:24:00Z">
              <w:tcPr>
                <w:tcW w:w="1463" w:type="dxa"/>
                <w:gridSpan w:val="2"/>
              </w:tcPr>
            </w:tcPrChange>
          </w:tcPr>
          <w:p w14:paraId="07B95138" w14:textId="145E6239" w:rsidR="00070151" w:rsidRPr="00070151" w:rsidRDefault="00070151" w:rsidP="00E6227B">
            <w:pPr>
              <w:spacing w:line="276" w:lineRule="auto"/>
              <w:jc w:val="center"/>
              <w:rPr>
                <w:ins w:id="15391" w:author="phuong vu" w:date="2018-11-15T18:20:00Z"/>
                <w:lang w:val="en-US"/>
                <w:rPrChange w:id="15392" w:author="phuong vu" w:date="2018-11-15T18:26:00Z">
                  <w:rPr>
                    <w:ins w:id="15393" w:author="phuong vu" w:date="2018-11-15T18:20:00Z"/>
                    <w:b/>
                    <w:lang w:val="en-US"/>
                  </w:rPr>
                </w:rPrChange>
              </w:rPr>
              <w:pPrChange w:id="15394" w:author="phuong vu" w:date="2018-11-23T13:48:00Z">
                <w:pPr>
                  <w:jc w:val="left"/>
                </w:pPr>
              </w:pPrChange>
            </w:pPr>
            <w:ins w:id="15395" w:author="phuong vu" w:date="2018-11-15T18:24:00Z">
              <w:r w:rsidRPr="00070151">
                <w:rPr>
                  <w:lang w:val="en-US"/>
                  <w:rPrChange w:id="15396" w:author="phuong vu" w:date="2018-11-15T18:26:00Z">
                    <w:rPr>
                      <w:b/>
                      <w:lang w:val="en-US"/>
                    </w:rPr>
                  </w:rPrChange>
                </w:rPr>
                <w:t>X</w:t>
              </w:r>
            </w:ins>
          </w:p>
        </w:tc>
        <w:tc>
          <w:tcPr>
            <w:tcW w:w="1266" w:type="dxa"/>
            <w:vAlign w:val="center"/>
            <w:tcPrChange w:id="15397" w:author="phuong vu" w:date="2018-11-15T18:24:00Z">
              <w:tcPr>
                <w:tcW w:w="1463" w:type="dxa"/>
                <w:gridSpan w:val="2"/>
              </w:tcPr>
            </w:tcPrChange>
          </w:tcPr>
          <w:p w14:paraId="6B6D7D53" w14:textId="23C3B7B5" w:rsidR="00070151" w:rsidRPr="00070151" w:rsidRDefault="00070151" w:rsidP="00E6227B">
            <w:pPr>
              <w:spacing w:line="276" w:lineRule="auto"/>
              <w:jc w:val="center"/>
              <w:rPr>
                <w:ins w:id="15398" w:author="phuong vu" w:date="2018-11-15T18:20:00Z"/>
                <w:lang w:val="en-US"/>
                <w:rPrChange w:id="15399" w:author="phuong vu" w:date="2018-11-15T18:26:00Z">
                  <w:rPr>
                    <w:ins w:id="15400" w:author="phuong vu" w:date="2018-11-15T18:20:00Z"/>
                    <w:b/>
                    <w:lang w:val="en-US"/>
                  </w:rPr>
                </w:rPrChange>
              </w:rPr>
              <w:pPrChange w:id="15401" w:author="phuong vu" w:date="2018-11-23T13:48:00Z">
                <w:pPr>
                  <w:jc w:val="left"/>
                </w:pPr>
              </w:pPrChange>
            </w:pPr>
            <w:ins w:id="15402" w:author="phuong vu" w:date="2018-11-15T18:26:00Z">
              <w:r w:rsidRPr="00070151">
                <w:rPr>
                  <w:lang w:val="en-US"/>
                  <w:rPrChange w:id="15403" w:author="phuong vu" w:date="2018-11-15T18:26:00Z">
                    <w:rPr>
                      <w:b/>
                      <w:lang w:val="en-US"/>
                    </w:rPr>
                  </w:rPrChange>
                </w:rPr>
                <w:t>X</w:t>
              </w:r>
            </w:ins>
          </w:p>
        </w:tc>
        <w:tc>
          <w:tcPr>
            <w:tcW w:w="1614" w:type="dxa"/>
            <w:vAlign w:val="center"/>
            <w:tcPrChange w:id="15404" w:author="phuong vu" w:date="2018-11-15T18:24:00Z">
              <w:tcPr>
                <w:tcW w:w="1463" w:type="dxa"/>
              </w:tcPr>
            </w:tcPrChange>
          </w:tcPr>
          <w:p w14:paraId="626DCAE4" w14:textId="6C701E0D" w:rsidR="00070151" w:rsidRPr="00070151" w:rsidRDefault="00070151" w:rsidP="00E6227B">
            <w:pPr>
              <w:spacing w:line="276" w:lineRule="auto"/>
              <w:jc w:val="center"/>
              <w:rPr>
                <w:ins w:id="15405" w:author="phuong vu" w:date="2018-11-15T18:20:00Z"/>
                <w:lang w:val="en-US"/>
                <w:rPrChange w:id="15406" w:author="phuong vu" w:date="2018-11-15T18:26:00Z">
                  <w:rPr>
                    <w:ins w:id="15407" w:author="phuong vu" w:date="2018-11-15T18:20:00Z"/>
                    <w:b/>
                    <w:lang w:val="en-US"/>
                  </w:rPr>
                </w:rPrChange>
              </w:rPr>
              <w:pPrChange w:id="15408" w:author="phuong vu" w:date="2018-11-23T13:48:00Z">
                <w:pPr>
                  <w:jc w:val="left"/>
                </w:pPr>
              </w:pPrChange>
            </w:pPr>
            <w:ins w:id="15409" w:author="phuong vu" w:date="2018-11-15T18:26:00Z">
              <w:r w:rsidRPr="00070151">
                <w:rPr>
                  <w:lang w:val="en-US"/>
                  <w:rPrChange w:id="15410" w:author="phuong vu" w:date="2018-11-15T18:26:00Z">
                    <w:rPr>
                      <w:b/>
                      <w:lang w:val="en-US"/>
                    </w:rPr>
                  </w:rPrChange>
                </w:rPr>
                <w:t>X</w:t>
              </w:r>
            </w:ins>
          </w:p>
        </w:tc>
        <w:tc>
          <w:tcPr>
            <w:tcW w:w="1312" w:type="dxa"/>
            <w:vAlign w:val="center"/>
            <w:tcPrChange w:id="15411" w:author="phuong vu" w:date="2018-11-15T18:24:00Z">
              <w:tcPr>
                <w:tcW w:w="1463" w:type="dxa"/>
                <w:gridSpan w:val="2"/>
              </w:tcPr>
            </w:tcPrChange>
          </w:tcPr>
          <w:p w14:paraId="290D82D8" w14:textId="0EB777D2" w:rsidR="00070151" w:rsidRPr="00070151" w:rsidRDefault="00070151" w:rsidP="00E6227B">
            <w:pPr>
              <w:spacing w:line="276" w:lineRule="auto"/>
              <w:jc w:val="center"/>
              <w:rPr>
                <w:ins w:id="15412" w:author="phuong vu" w:date="2018-11-15T18:20:00Z"/>
                <w:lang w:val="en-US"/>
                <w:rPrChange w:id="15413" w:author="phuong vu" w:date="2018-11-15T18:26:00Z">
                  <w:rPr>
                    <w:ins w:id="15414" w:author="phuong vu" w:date="2018-11-15T18:20:00Z"/>
                    <w:b/>
                    <w:lang w:val="en-US"/>
                  </w:rPr>
                </w:rPrChange>
              </w:rPr>
              <w:pPrChange w:id="15415" w:author="phuong vu" w:date="2018-11-23T13:48:00Z">
                <w:pPr>
                  <w:jc w:val="left"/>
                </w:pPr>
              </w:pPrChange>
            </w:pPr>
            <w:ins w:id="15416" w:author="phuong vu" w:date="2018-11-15T18:26:00Z">
              <w:r w:rsidRPr="00070151">
                <w:rPr>
                  <w:lang w:val="en-US"/>
                  <w:rPrChange w:id="15417" w:author="phuong vu" w:date="2018-11-15T18:26:00Z">
                    <w:rPr>
                      <w:b/>
                      <w:lang w:val="en-US"/>
                    </w:rPr>
                  </w:rPrChange>
                </w:rPr>
                <w:t>X</w:t>
              </w:r>
            </w:ins>
          </w:p>
        </w:tc>
      </w:tr>
      <w:tr w:rsidR="00070151" w14:paraId="1989F5E2" w14:textId="77777777" w:rsidTr="00070151">
        <w:trPr>
          <w:ins w:id="15418" w:author="phuong vu" w:date="2018-11-15T18:20:00Z"/>
        </w:trPr>
        <w:tc>
          <w:tcPr>
            <w:tcW w:w="1795" w:type="dxa"/>
            <w:tcPrChange w:id="15419" w:author="phuong vu" w:date="2018-11-15T18:24:00Z">
              <w:tcPr>
                <w:tcW w:w="1462" w:type="dxa"/>
              </w:tcPr>
            </w:tcPrChange>
          </w:tcPr>
          <w:p w14:paraId="5E26EF06" w14:textId="3CEA2C0E" w:rsidR="00070151" w:rsidRPr="00070151" w:rsidRDefault="00070151" w:rsidP="00E6227B">
            <w:pPr>
              <w:spacing w:line="276" w:lineRule="auto"/>
              <w:jc w:val="left"/>
              <w:rPr>
                <w:ins w:id="15420" w:author="phuong vu" w:date="2018-11-15T18:20:00Z"/>
                <w:lang w:val="en-US"/>
              </w:rPr>
              <w:pPrChange w:id="15421" w:author="phuong vu" w:date="2018-11-23T13:48:00Z">
                <w:pPr>
                  <w:jc w:val="left"/>
                </w:pPr>
              </w:pPrChange>
            </w:pPr>
            <w:ins w:id="15422" w:author="phuong vu" w:date="2018-11-15T18:23:00Z">
              <w:r w:rsidRPr="00070151">
                <w:rPr>
                  <w:lang w:val="en-US"/>
                </w:rPr>
                <w:t>Thời gian lấy đồ</w:t>
              </w:r>
            </w:ins>
          </w:p>
        </w:tc>
        <w:tc>
          <w:tcPr>
            <w:tcW w:w="1440" w:type="dxa"/>
            <w:vAlign w:val="center"/>
            <w:tcPrChange w:id="15423" w:author="phuong vu" w:date="2018-11-15T18:24:00Z">
              <w:tcPr>
                <w:tcW w:w="1463" w:type="dxa"/>
                <w:gridSpan w:val="2"/>
              </w:tcPr>
            </w:tcPrChange>
          </w:tcPr>
          <w:p w14:paraId="16ACA12F" w14:textId="3871D8DD" w:rsidR="00070151" w:rsidRPr="00070151" w:rsidRDefault="00070151" w:rsidP="00E6227B">
            <w:pPr>
              <w:spacing w:line="276" w:lineRule="auto"/>
              <w:jc w:val="center"/>
              <w:rPr>
                <w:ins w:id="15424" w:author="phuong vu" w:date="2018-11-15T18:20:00Z"/>
                <w:lang w:val="en-US"/>
              </w:rPr>
              <w:pPrChange w:id="15425" w:author="phuong vu" w:date="2018-11-23T13:48:00Z">
                <w:pPr>
                  <w:jc w:val="left"/>
                </w:pPr>
              </w:pPrChange>
            </w:pPr>
            <w:ins w:id="15426" w:author="phuong vu" w:date="2018-11-15T18:25:00Z">
              <w:r w:rsidRPr="00070151">
                <w:rPr>
                  <w:lang w:val="en-US"/>
                </w:rPr>
                <w:t>X</w:t>
              </w:r>
            </w:ins>
          </w:p>
        </w:tc>
        <w:tc>
          <w:tcPr>
            <w:tcW w:w="1350" w:type="dxa"/>
            <w:vAlign w:val="center"/>
            <w:tcPrChange w:id="15427" w:author="phuong vu" w:date="2018-11-15T18:24:00Z">
              <w:tcPr>
                <w:tcW w:w="1463" w:type="dxa"/>
                <w:gridSpan w:val="2"/>
              </w:tcPr>
            </w:tcPrChange>
          </w:tcPr>
          <w:p w14:paraId="77B0400B" w14:textId="77777777" w:rsidR="00070151" w:rsidRPr="00070151" w:rsidRDefault="00070151" w:rsidP="00E6227B">
            <w:pPr>
              <w:spacing w:line="276" w:lineRule="auto"/>
              <w:jc w:val="center"/>
              <w:rPr>
                <w:ins w:id="15428" w:author="phuong vu" w:date="2018-11-15T18:20:00Z"/>
                <w:lang w:val="en-US"/>
              </w:rPr>
              <w:pPrChange w:id="15429" w:author="phuong vu" w:date="2018-11-23T13:48:00Z">
                <w:pPr>
                  <w:jc w:val="left"/>
                </w:pPr>
              </w:pPrChange>
            </w:pPr>
          </w:p>
        </w:tc>
        <w:tc>
          <w:tcPr>
            <w:tcW w:w="1266" w:type="dxa"/>
            <w:vAlign w:val="center"/>
            <w:tcPrChange w:id="15430" w:author="phuong vu" w:date="2018-11-15T18:24:00Z">
              <w:tcPr>
                <w:tcW w:w="1463" w:type="dxa"/>
                <w:gridSpan w:val="2"/>
              </w:tcPr>
            </w:tcPrChange>
          </w:tcPr>
          <w:p w14:paraId="3F95DA23" w14:textId="266B6130" w:rsidR="00070151" w:rsidRPr="00070151" w:rsidRDefault="00070151" w:rsidP="00E6227B">
            <w:pPr>
              <w:spacing w:line="276" w:lineRule="auto"/>
              <w:jc w:val="center"/>
              <w:rPr>
                <w:ins w:id="15431" w:author="phuong vu" w:date="2018-11-15T18:20:00Z"/>
                <w:lang w:val="en-US"/>
              </w:rPr>
              <w:pPrChange w:id="15432" w:author="phuong vu" w:date="2018-11-23T13:48:00Z">
                <w:pPr>
                  <w:jc w:val="left"/>
                </w:pPr>
              </w:pPrChange>
            </w:pPr>
            <w:ins w:id="15433" w:author="phuong vu" w:date="2018-11-15T18:26:00Z">
              <w:r w:rsidRPr="00070151">
                <w:rPr>
                  <w:lang w:val="en-US"/>
                </w:rPr>
                <w:t>X</w:t>
              </w:r>
            </w:ins>
          </w:p>
        </w:tc>
        <w:tc>
          <w:tcPr>
            <w:tcW w:w="1614" w:type="dxa"/>
            <w:vAlign w:val="center"/>
            <w:tcPrChange w:id="15434" w:author="phuong vu" w:date="2018-11-15T18:24:00Z">
              <w:tcPr>
                <w:tcW w:w="1463" w:type="dxa"/>
              </w:tcPr>
            </w:tcPrChange>
          </w:tcPr>
          <w:p w14:paraId="72DE392B" w14:textId="243DCDB0" w:rsidR="00070151" w:rsidRPr="00070151" w:rsidRDefault="00070151" w:rsidP="00E6227B">
            <w:pPr>
              <w:spacing w:line="276" w:lineRule="auto"/>
              <w:jc w:val="center"/>
              <w:rPr>
                <w:ins w:id="15435" w:author="phuong vu" w:date="2018-11-15T18:20:00Z"/>
                <w:lang w:val="en-US"/>
              </w:rPr>
              <w:pPrChange w:id="15436" w:author="phuong vu" w:date="2018-11-23T13:48:00Z">
                <w:pPr>
                  <w:jc w:val="left"/>
                </w:pPr>
              </w:pPrChange>
            </w:pPr>
            <w:ins w:id="15437" w:author="phuong vu" w:date="2018-11-15T18:26:00Z">
              <w:r w:rsidRPr="00070151">
                <w:rPr>
                  <w:lang w:val="en-US"/>
                </w:rPr>
                <w:t>X</w:t>
              </w:r>
            </w:ins>
          </w:p>
        </w:tc>
        <w:tc>
          <w:tcPr>
            <w:tcW w:w="1312" w:type="dxa"/>
            <w:vAlign w:val="center"/>
            <w:tcPrChange w:id="15438" w:author="phuong vu" w:date="2018-11-15T18:24:00Z">
              <w:tcPr>
                <w:tcW w:w="1463" w:type="dxa"/>
                <w:gridSpan w:val="2"/>
              </w:tcPr>
            </w:tcPrChange>
          </w:tcPr>
          <w:p w14:paraId="52441943" w14:textId="2F7C7321" w:rsidR="00070151" w:rsidRPr="00070151" w:rsidRDefault="00070151" w:rsidP="00E6227B">
            <w:pPr>
              <w:spacing w:line="276" w:lineRule="auto"/>
              <w:jc w:val="center"/>
              <w:rPr>
                <w:ins w:id="15439" w:author="phuong vu" w:date="2018-11-15T18:20:00Z"/>
                <w:lang w:val="en-US"/>
              </w:rPr>
              <w:pPrChange w:id="15440" w:author="phuong vu" w:date="2018-11-23T13:48:00Z">
                <w:pPr>
                  <w:jc w:val="left"/>
                </w:pPr>
              </w:pPrChange>
            </w:pPr>
            <w:ins w:id="15441" w:author="phuong vu" w:date="2018-11-15T18:26:00Z">
              <w:r w:rsidRPr="00070151">
                <w:rPr>
                  <w:lang w:val="en-US"/>
                </w:rPr>
                <w:t>X</w:t>
              </w:r>
            </w:ins>
          </w:p>
        </w:tc>
      </w:tr>
      <w:tr w:rsidR="00070151" w14:paraId="147517A4" w14:textId="77777777" w:rsidTr="00070151">
        <w:trPr>
          <w:ins w:id="15442" w:author="phuong vu" w:date="2018-11-15T18:20:00Z"/>
        </w:trPr>
        <w:tc>
          <w:tcPr>
            <w:tcW w:w="1795" w:type="dxa"/>
            <w:tcPrChange w:id="15443" w:author="phuong vu" w:date="2018-11-15T18:24:00Z">
              <w:tcPr>
                <w:tcW w:w="1462" w:type="dxa"/>
              </w:tcPr>
            </w:tcPrChange>
          </w:tcPr>
          <w:p w14:paraId="5CAAB112" w14:textId="4DA16B7D" w:rsidR="00070151" w:rsidRPr="00070151" w:rsidRDefault="00070151" w:rsidP="00E6227B">
            <w:pPr>
              <w:spacing w:line="276" w:lineRule="auto"/>
              <w:jc w:val="left"/>
              <w:rPr>
                <w:ins w:id="15444" w:author="phuong vu" w:date="2018-11-15T18:20:00Z"/>
                <w:lang w:val="en-US"/>
              </w:rPr>
              <w:pPrChange w:id="15445" w:author="phuong vu" w:date="2018-11-23T13:48:00Z">
                <w:pPr>
                  <w:jc w:val="left"/>
                </w:pPr>
              </w:pPrChange>
            </w:pPr>
            <w:ins w:id="15446" w:author="phuong vu" w:date="2018-11-15T18:23:00Z">
              <w:r w:rsidRPr="00070151">
                <w:rPr>
                  <w:lang w:val="en-US"/>
                </w:rPr>
                <w:t>Thời gian trả đồ</w:t>
              </w:r>
            </w:ins>
          </w:p>
        </w:tc>
        <w:tc>
          <w:tcPr>
            <w:tcW w:w="1440" w:type="dxa"/>
            <w:vAlign w:val="center"/>
            <w:tcPrChange w:id="15447" w:author="phuong vu" w:date="2018-11-15T18:24:00Z">
              <w:tcPr>
                <w:tcW w:w="1463" w:type="dxa"/>
                <w:gridSpan w:val="2"/>
              </w:tcPr>
            </w:tcPrChange>
          </w:tcPr>
          <w:p w14:paraId="1B57F4CE" w14:textId="029957B4" w:rsidR="00070151" w:rsidRPr="00070151" w:rsidRDefault="00070151" w:rsidP="00E6227B">
            <w:pPr>
              <w:spacing w:line="276" w:lineRule="auto"/>
              <w:jc w:val="center"/>
              <w:rPr>
                <w:ins w:id="15448" w:author="phuong vu" w:date="2018-11-15T18:20:00Z"/>
                <w:lang w:val="en-US"/>
              </w:rPr>
              <w:pPrChange w:id="15449" w:author="phuong vu" w:date="2018-11-23T13:48:00Z">
                <w:pPr>
                  <w:jc w:val="left"/>
                </w:pPr>
              </w:pPrChange>
            </w:pPr>
            <w:ins w:id="15450" w:author="phuong vu" w:date="2018-11-15T18:25:00Z">
              <w:r w:rsidRPr="00070151">
                <w:rPr>
                  <w:lang w:val="en-US"/>
                </w:rPr>
                <w:t>X</w:t>
              </w:r>
            </w:ins>
          </w:p>
        </w:tc>
        <w:tc>
          <w:tcPr>
            <w:tcW w:w="1350" w:type="dxa"/>
            <w:vAlign w:val="center"/>
            <w:tcPrChange w:id="15451" w:author="phuong vu" w:date="2018-11-15T18:24:00Z">
              <w:tcPr>
                <w:tcW w:w="1463" w:type="dxa"/>
                <w:gridSpan w:val="2"/>
              </w:tcPr>
            </w:tcPrChange>
          </w:tcPr>
          <w:p w14:paraId="18574094" w14:textId="77777777" w:rsidR="00070151" w:rsidRPr="00070151" w:rsidRDefault="00070151" w:rsidP="00E6227B">
            <w:pPr>
              <w:spacing w:line="276" w:lineRule="auto"/>
              <w:jc w:val="center"/>
              <w:rPr>
                <w:ins w:id="15452" w:author="phuong vu" w:date="2018-11-15T18:20:00Z"/>
                <w:lang w:val="en-US"/>
              </w:rPr>
              <w:pPrChange w:id="15453" w:author="phuong vu" w:date="2018-11-23T13:48:00Z">
                <w:pPr>
                  <w:jc w:val="left"/>
                </w:pPr>
              </w:pPrChange>
            </w:pPr>
          </w:p>
        </w:tc>
        <w:tc>
          <w:tcPr>
            <w:tcW w:w="1266" w:type="dxa"/>
            <w:vAlign w:val="center"/>
            <w:tcPrChange w:id="15454" w:author="phuong vu" w:date="2018-11-15T18:24:00Z">
              <w:tcPr>
                <w:tcW w:w="1463" w:type="dxa"/>
                <w:gridSpan w:val="2"/>
              </w:tcPr>
            </w:tcPrChange>
          </w:tcPr>
          <w:p w14:paraId="66553B04" w14:textId="007C3E64" w:rsidR="00070151" w:rsidRPr="00070151" w:rsidRDefault="00070151" w:rsidP="00E6227B">
            <w:pPr>
              <w:spacing w:line="276" w:lineRule="auto"/>
              <w:jc w:val="center"/>
              <w:rPr>
                <w:ins w:id="15455" w:author="phuong vu" w:date="2018-11-15T18:20:00Z"/>
                <w:lang w:val="en-US"/>
              </w:rPr>
              <w:pPrChange w:id="15456" w:author="phuong vu" w:date="2018-11-23T13:48:00Z">
                <w:pPr>
                  <w:jc w:val="left"/>
                </w:pPr>
              </w:pPrChange>
            </w:pPr>
            <w:ins w:id="15457" w:author="phuong vu" w:date="2018-11-15T18:26:00Z">
              <w:r w:rsidRPr="00070151">
                <w:rPr>
                  <w:lang w:val="en-US"/>
                </w:rPr>
                <w:t>X</w:t>
              </w:r>
            </w:ins>
          </w:p>
        </w:tc>
        <w:tc>
          <w:tcPr>
            <w:tcW w:w="1614" w:type="dxa"/>
            <w:vAlign w:val="center"/>
            <w:tcPrChange w:id="15458" w:author="phuong vu" w:date="2018-11-15T18:24:00Z">
              <w:tcPr>
                <w:tcW w:w="1463" w:type="dxa"/>
              </w:tcPr>
            </w:tcPrChange>
          </w:tcPr>
          <w:p w14:paraId="6EC5ECB4" w14:textId="7208A13E" w:rsidR="00070151" w:rsidRPr="00070151" w:rsidRDefault="00070151" w:rsidP="00E6227B">
            <w:pPr>
              <w:spacing w:line="276" w:lineRule="auto"/>
              <w:jc w:val="center"/>
              <w:rPr>
                <w:ins w:id="15459" w:author="phuong vu" w:date="2018-11-15T18:20:00Z"/>
                <w:lang w:val="en-US"/>
              </w:rPr>
              <w:pPrChange w:id="15460" w:author="phuong vu" w:date="2018-11-23T13:48:00Z">
                <w:pPr>
                  <w:jc w:val="left"/>
                </w:pPr>
              </w:pPrChange>
            </w:pPr>
            <w:ins w:id="15461" w:author="phuong vu" w:date="2018-11-15T18:26:00Z">
              <w:r w:rsidRPr="00070151">
                <w:rPr>
                  <w:lang w:val="en-US"/>
                </w:rPr>
                <w:t>X</w:t>
              </w:r>
            </w:ins>
          </w:p>
        </w:tc>
        <w:tc>
          <w:tcPr>
            <w:tcW w:w="1312" w:type="dxa"/>
            <w:vAlign w:val="center"/>
            <w:tcPrChange w:id="15462" w:author="phuong vu" w:date="2018-11-15T18:24:00Z">
              <w:tcPr>
                <w:tcW w:w="1463" w:type="dxa"/>
                <w:gridSpan w:val="2"/>
              </w:tcPr>
            </w:tcPrChange>
          </w:tcPr>
          <w:p w14:paraId="3A16B6F1" w14:textId="54598989" w:rsidR="00070151" w:rsidRPr="00070151" w:rsidRDefault="00070151" w:rsidP="00E6227B">
            <w:pPr>
              <w:spacing w:line="276" w:lineRule="auto"/>
              <w:jc w:val="center"/>
              <w:rPr>
                <w:ins w:id="15463" w:author="phuong vu" w:date="2018-11-15T18:20:00Z"/>
                <w:lang w:val="en-US"/>
              </w:rPr>
              <w:pPrChange w:id="15464" w:author="phuong vu" w:date="2018-11-23T13:48:00Z">
                <w:pPr>
                  <w:jc w:val="left"/>
                </w:pPr>
              </w:pPrChange>
            </w:pPr>
            <w:ins w:id="15465" w:author="phuong vu" w:date="2018-11-15T18:26:00Z">
              <w:r w:rsidRPr="00070151">
                <w:rPr>
                  <w:lang w:val="en-US"/>
                </w:rPr>
                <w:t>X</w:t>
              </w:r>
            </w:ins>
          </w:p>
        </w:tc>
      </w:tr>
      <w:tr w:rsidR="00070151" w14:paraId="319EC58B" w14:textId="77777777" w:rsidTr="00070151">
        <w:trPr>
          <w:ins w:id="15466" w:author="phuong vu" w:date="2018-11-15T18:20:00Z"/>
        </w:trPr>
        <w:tc>
          <w:tcPr>
            <w:tcW w:w="1795" w:type="dxa"/>
            <w:tcPrChange w:id="15467" w:author="phuong vu" w:date="2018-11-15T18:24:00Z">
              <w:tcPr>
                <w:tcW w:w="1462" w:type="dxa"/>
              </w:tcPr>
            </w:tcPrChange>
          </w:tcPr>
          <w:p w14:paraId="6B18AB1E" w14:textId="0CF44E36" w:rsidR="00070151" w:rsidRPr="00070151" w:rsidRDefault="00070151" w:rsidP="00E6227B">
            <w:pPr>
              <w:spacing w:line="276" w:lineRule="auto"/>
              <w:jc w:val="left"/>
              <w:rPr>
                <w:ins w:id="15468" w:author="phuong vu" w:date="2018-11-15T18:20:00Z"/>
                <w:lang w:val="en-US"/>
              </w:rPr>
              <w:pPrChange w:id="15469" w:author="phuong vu" w:date="2018-11-23T13:48:00Z">
                <w:pPr>
                  <w:jc w:val="left"/>
                </w:pPr>
              </w:pPrChange>
            </w:pPr>
            <w:ins w:id="15470" w:author="phuong vu" w:date="2018-11-15T18:23:00Z">
              <w:r w:rsidRPr="00070151">
                <w:rPr>
                  <w:lang w:val="en-US"/>
                </w:rPr>
                <w:t>Trạng thái đơn hàng</w:t>
              </w:r>
            </w:ins>
          </w:p>
        </w:tc>
        <w:tc>
          <w:tcPr>
            <w:tcW w:w="1440" w:type="dxa"/>
            <w:vAlign w:val="center"/>
            <w:tcPrChange w:id="15471" w:author="phuong vu" w:date="2018-11-15T18:24:00Z">
              <w:tcPr>
                <w:tcW w:w="1463" w:type="dxa"/>
                <w:gridSpan w:val="2"/>
              </w:tcPr>
            </w:tcPrChange>
          </w:tcPr>
          <w:p w14:paraId="2C69951C" w14:textId="77777777" w:rsidR="00070151" w:rsidRPr="00070151" w:rsidRDefault="00070151" w:rsidP="00E6227B">
            <w:pPr>
              <w:spacing w:line="276" w:lineRule="auto"/>
              <w:jc w:val="center"/>
              <w:rPr>
                <w:ins w:id="15472" w:author="phuong vu" w:date="2018-11-15T18:20:00Z"/>
                <w:lang w:val="en-US"/>
              </w:rPr>
              <w:pPrChange w:id="15473" w:author="phuong vu" w:date="2018-11-23T13:48:00Z">
                <w:pPr>
                  <w:jc w:val="left"/>
                </w:pPr>
              </w:pPrChange>
            </w:pPr>
          </w:p>
        </w:tc>
        <w:tc>
          <w:tcPr>
            <w:tcW w:w="1350" w:type="dxa"/>
            <w:vAlign w:val="center"/>
            <w:tcPrChange w:id="15474" w:author="phuong vu" w:date="2018-11-15T18:24:00Z">
              <w:tcPr>
                <w:tcW w:w="1463" w:type="dxa"/>
                <w:gridSpan w:val="2"/>
              </w:tcPr>
            </w:tcPrChange>
          </w:tcPr>
          <w:p w14:paraId="698A2CB5" w14:textId="5B105FB9" w:rsidR="00070151" w:rsidRPr="00070151" w:rsidRDefault="00070151" w:rsidP="00E6227B">
            <w:pPr>
              <w:spacing w:line="276" w:lineRule="auto"/>
              <w:jc w:val="center"/>
              <w:rPr>
                <w:ins w:id="15475" w:author="phuong vu" w:date="2018-11-15T18:20:00Z"/>
                <w:lang w:val="en-US"/>
              </w:rPr>
              <w:pPrChange w:id="15476" w:author="phuong vu" w:date="2018-11-23T13:48:00Z">
                <w:pPr>
                  <w:jc w:val="left"/>
                </w:pPr>
              </w:pPrChange>
            </w:pPr>
            <w:ins w:id="15477" w:author="phuong vu" w:date="2018-11-15T18:25:00Z">
              <w:r w:rsidRPr="00070151">
                <w:rPr>
                  <w:lang w:val="en-US"/>
                </w:rPr>
                <w:t>X</w:t>
              </w:r>
            </w:ins>
          </w:p>
        </w:tc>
        <w:tc>
          <w:tcPr>
            <w:tcW w:w="1266" w:type="dxa"/>
            <w:vAlign w:val="center"/>
            <w:tcPrChange w:id="15478" w:author="phuong vu" w:date="2018-11-15T18:24:00Z">
              <w:tcPr>
                <w:tcW w:w="1463" w:type="dxa"/>
                <w:gridSpan w:val="2"/>
              </w:tcPr>
            </w:tcPrChange>
          </w:tcPr>
          <w:p w14:paraId="74E21E47" w14:textId="77777777" w:rsidR="00070151" w:rsidRPr="00070151" w:rsidRDefault="00070151" w:rsidP="00E6227B">
            <w:pPr>
              <w:spacing w:line="276" w:lineRule="auto"/>
              <w:jc w:val="center"/>
              <w:rPr>
                <w:ins w:id="15479" w:author="phuong vu" w:date="2018-11-15T18:20:00Z"/>
                <w:lang w:val="en-US"/>
              </w:rPr>
              <w:pPrChange w:id="15480" w:author="phuong vu" w:date="2018-11-23T13:48:00Z">
                <w:pPr>
                  <w:jc w:val="left"/>
                </w:pPr>
              </w:pPrChange>
            </w:pPr>
          </w:p>
        </w:tc>
        <w:tc>
          <w:tcPr>
            <w:tcW w:w="1614" w:type="dxa"/>
            <w:vAlign w:val="center"/>
            <w:tcPrChange w:id="15481" w:author="phuong vu" w:date="2018-11-15T18:24:00Z">
              <w:tcPr>
                <w:tcW w:w="1463" w:type="dxa"/>
              </w:tcPr>
            </w:tcPrChange>
          </w:tcPr>
          <w:p w14:paraId="21B073AB" w14:textId="77777777" w:rsidR="00070151" w:rsidRPr="00070151" w:rsidRDefault="00070151" w:rsidP="00E6227B">
            <w:pPr>
              <w:spacing w:line="276" w:lineRule="auto"/>
              <w:jc w:val="center"/>
              <w:rPr>
                <w:ins w:id="15482" w:author="phuong vu" w:date="2018-11-15T18:20:00Z"/>
                <w:lang w:val="en-US"/>
              </w:rPr>
              <w:pPrChange w:id="15483" w:author="phuong vu" w:date="2018-11-23T13:48:00Z">
                <w:pPr>
                  <w:jc w:val="left"/>
                </w:pPr>
              </w:pPrChange>
            </w:pPr>
          </w:p>
        </w:tc>
        <w:tc>
          <w:tcPr>
            <w:tcW w:w="1312" w:type="dxa"/>
            <w:vAlign w:val="center"/>
            <w:tcPrChange w:id="15484" w:author="phuong vu" w:date="2018-11-15T18:24:00Z">
              <w:tcPr>
                <w:tcW w:w="1463" w:type="dxa"/>
                <w:gridSpan w:val="2"/>
              </w:tcPr>
            </w:tcPrChange>
          </w:tcPr>
          <w:p w14:paraId="095233ED" w14:textId="77777777" w:rsidR="00070151" w:rsidRPr="00070151" w:rsidRDefault="00070151" w:rsidP="00E6227B">
            <w:pPr>
              <w:spacing w:line="276" w:lineRule="auto"/>
              <w:jc w:val="center"/>
              <w:rPr>
                <w:ins w:id="15485" w:author="phuong vu" w:date="2018-11-15T18:20:00Z"/>
                <w:lang w:val="en-US"/>
              </w:rPr>
              <w:pPrChange w:id="15486" w:author="phuong vu" w:date="2018-11-23T13:48:00Z">
                <w:pPr>
                  <w:jc w:val="left"/>
                </w:pPr>
              </w:pPrChange>
            </w:pPr>
          </w:p>
        </w:tc>
      </w:tr>
      <w:tr w:rsidR="00070151" w14:paraId="01F6FE51" w14:textId="77777777" w:rsidTr="00070151">
        <w:trPr>
          <w:ins w:id="15487" w:author="phuong vu" w:date="2018-11-15T18:20:00Z"/>
        </w:trPr>
        <w:tc>
          <w:tcPr>
            <w:tcW w:w="1795" w:type="dxa"/>
            <w:tcPrChange w:id="15488" w:author="phuong vu" w:date="2018-11-15T18:24:00Z">
              <w:tcPr>
                <w:tcW w:w="1462" w:type="dxa"/>
              </w:tcPr>
            </w:tcPrChange>
          </w:tcPr>
          <w:p w14:paraId="330D330C" w14:textId="0567BE2C" w:rsidR="00070151" w:rsidRPr="00070151" w:rsidRDefault="00070151" w:rsidP="00E6227B">
            <w:pPr>
              <w:spacing w:line="276" w:lineRule="auto"/>
              <w:jc w:val="left"/>
              <w:rPr>
                <w:ins w:id="15489" w:author="phuong vu" w:date="2018-11-15T18:20:00Z"/>
                <w:lang w:val="en-US"/>
              </w:rPr>
              <w:pPrChange w:id="15490" w:author="phuong vu" w:date="2018-11-23T13:48:00Z">
                <w:pPr>
                  <w:jc w:val="left"/>
                </w:pPr>
              </w:pPrChange>
            </w:pPr>
            <w:ins w:id="15491" w:author="phuong vu" w:date="2018-11-15T18:23:00Z">
              <w:r w:rsidRPr="00070151">
                <w:rPr>
                  <w:lang w:val="en-US"/>
                </w:rPr>
                <w:t>Số lượng đồ</w:t>
              </w:r>
            </w:ins>
          </w:p>
        </w:tc>
        <w:tc>
          <w:tcPr>
            <w:tcW w:w="1440" w:type="dxa"/>
            <w:vAlign w:val="center"/>
            <w:tcPrChange w:id="15492" w:author="phuong vu" w:date="2018-11-15T18:24:00Z">
              <w:tcPr>
                <w:tcW w:w="1463" w:type="dxa"/>
                <w:gridSpan w:val="2"/>
              </w:tcPr>
            </w:tcPrChange>
          </w:tcPr>
          <w:p w14:paraId="1C6C2D20" w14:textId="4FC63775" w:rsidR="00070151" w:rsidRPr="00070151" w:rsidRDefault="00070151" w:rsidP="00E6227B">
            <w:pPr>
              <w:spacing w:line="276" w:lineRule="auto"/>
              <w:jc w:val="center"/>
              <w:rPr>
                <w:ins w:id="15493" w:author="phuong vu" w:date="2018-11-15T18:20:00Z"/>
                <w:lang w:val="en-US"/>
              </w:rPr>
              <w:pPrChange w:id="15494" w:author="phuong vu" w:date="2018-11-23T13:48:00Z">
                <w:pPr>
                  <w:jc w:val="left"/>
                </w:pPr>
              </w:pPrChange>
            </w:pPr>
            <w:ins w:id="15495" w:author="phuong vu" w:date="2018-11-15T18:25:00Z">
              <w:r w:rsidRPr="00070151">
                <w:rPr>
                  <w:lang w:val="en-US"/>
                </w:rPr>
                <w:t>X</w:t>
              </w:r>
            </w:ins>
          </w:p>
        </w:tc>
        <w:tc>
          <w:tcPr>
            <w:tcW w:w="1350" w:type="dxa"/>
            <w:vAlign w:val="center"/>
            <w:tcPrChange w:id="15496" w:author="phuong vu" w:date="2018-11-15T18:24:00Z">
              <w:tcPr>
                <w:tcW w:w="1463" w:type="dxa"/>
                <w:gridSpan w:val="2"/>
              </w:tcPr>
            </w:tcPrChange>
          </w:tcPr>
          <w:p w14:paraId="7D0BEF53" w14:textId="77777777" w:rsidR="00070151" w:rsidRPr="00070151" w:rsidRDefault="00070151" w:rsidP="00E6227B">
            <w:pPr>
              <w:spacing w:line="276" w:lineRule="auto"/>
              <w:jc w:val="center"/>
              <w:rPr>
                <w:ins w:id="15497" w:author="phuong vu" w:date="2018-11-15T18:20:00Z"/>
                <w:lang w:val="en-US"/>
              </w:rPr>
              <w:pPrChange w:id="15498" w:author="phuong vu" w:date="2018-11-23T13:48:00Z">
                <w:pPr>
                  <w:jc w:val="left"/>
                </w:pPr>
              </w:pPrChange>
            </w:pPr>
          </w:p>
        </w:tc>
        <w:tc>
          <w:tcPr>
            <w:tcW w:w="1266" w:type="dxa"/>
            <w:vAlign w:val="center"/>
            <w:tcPrChange w:id="15499" w:author="phuong vu" w:date="2018-11-15T18:24:00Z">
              <w:tcPr>
                <w:tcW w:w="1463" w:type="dxa"/>
                <w:gridSpan w:val="2"/>
              </w:tcPr>
            </w:tcPrChange>
          </w:tcPr>
          <w:p w14:paraId="4DE94707" w14:textId="77777777" w:rsidR="00070151" w:rsidRPr="00070151" w:rsidRDefault="00070151" w:rsidP="00E6227B">
            <w:pPr>
              <w:spacing w:line="276" w:lineRule="auto"/>
              <w:jc w:val="center"/>
              <w:rPr>
                <w:ins w:id="15500" w:author="phuong vu" w:date="2018-11-15T18:20:00Z"/>
                <w:lang w:val="en-US"/>
              </w:rPr>
              <w:pPrChange w:id="15501" w:author="phuong vu" w:date="2018-11-23T13:48:00Z">
                <w:pPr>
                  <w:jc w:val="left"/>
                </w:pPr>
              </w:pPrChange>
            </w:pPr>
          </w:p>
        </w:tc>
        <w:tc>
          <w:tcPr>
            <w:tcW w:w="1614" w:type="dxa"/>
            <w:vAlign w:val="center"/>
            <w:tcPrChange w:id="15502" w:author="phuong vu" w:date="2018-11-15T18:24:00Z">
              <w:tcPr>
                <w:tcW w:w="1463" w:type="dxa"/>
              </w:tcPr>
            </w:tcPrChange>
          </w:tcPr>
          <w:p w14:paraId="0956A566" w14:textId="77777777" w:rsidR="00070151" w:rsidRPr="00070151" w:rsidRDefault="00070151" w:rsidP="00E6227B">
            <w:pPr>
              <w:spacing w:line="276" w:lineRule="auto"/>
              <w:jc w:val="center"/>
              <w:rPr>
                <w:ins w:id="15503" w:author="phuong vu" w:date="2018-11-15T18:20:00Z"/>
                <w:lang w:val="en-US"/>
              </w:rPr>
              <w:pPrChange w:id="15504" w:author="phuong vu" w:date="2018-11-23T13:48:00Z">
                <w:pPr>
                  <w:jc w:val="left"/>
                </w:pPr>
              </w:pPrChange>
            </w:pPr>
          </w:p>
        </w:tc>
        <w:tc>
          <w:tcPr>
            <w:tcW w:w="1312" w:type="dxa"/>
            <w:vAlign w:val="center"/>
            <w:tcPrChange w:id="15505" w:author="phuong vu" w:date="2018-11-15T18:24:00Z">
              <w:tcPr>
                <w:tcW w:w="1463" w:type="dxa"/>
                <w:gridSpan w:val="2"/>
              </w:tcPr>
            </w:tcPrChange>
          </w:tcPr>
          <w:p w14:paraId="5C13E2F7" w14:textId="09FE30BA" w:rsidR="00070151" w:rsidRPr="00070151" w:rsidRDefault="00070151" w:rsidP="00E6227B">
            <w:pPr>
              <w:spacing w:line="276" w:lineRule="auto"/>
              <w:jc w:val="center"/>
              <w:rPr>
                <w:ins w:id="15506" w:author="phuong vu" w:date="2018-11-15T18:20:00Z"/>
                <w:lang w:val="en-US"/>
              </w:rPr>
              <w:pPrChange w:id="15507" w:author="phuong vu" w:date="2018-11-23T13:48:00Z">
                <w:pPr>
                  <w:jc w:val="left"/>
                </w:pPr>
              </w:pPrChange>
            </w:pPr>
            <w:ins w:id="15508" w:author="phuong vu" w:date="2018-11-15T18:26:00Z">
              <w:r w:rsidRPr="00070151">
                <w:rPr>
                  <w:lang w:val="en-US"/>
                </w:rPr>
                <w:t>X</w:t>
              </w:r>
            </w:ins>
          </w:p>
        </w:tc>
      </w:tr>
      <w:tr w:rsidR="00070151" w14:paraId="3AFD9BBE" w14:textId="77777777" w:rsidTr="00070151">
        <w:trPr>
          <w:ins w:id="15509" w:author="phuong vu" w:date="2018-11-15T18:20:00Z"/>
        </w:trPr>
        <w:tc>
          <w:tcPr>
            <w:tcW w:w="1795" w:type="dxa"/>
            <w:tcPrChange w:id="15510" w:author="phuong vu" w:date="2018-11-15T18:24:00Z">
              <w:tcPr>
                <w:tcW w:w="1462" w:type="dxa"/>
              </w:tcPr>
            </w:tcPrChange>
          </w:tcPr>
          <w:p w14:paraId="7B872211" w14:textId="4C435485" w:rsidR="00070151" w:rsidRPr="00070151" w:rsidRDefault="00070151" w:rsidP="00E6227B">
            <w:pPr>
              <w:spacing w:line="276" w:lineRule="auto"/>
              <w:jc w:val="left"/>
              <w:rPr>
                <w:ins w:id="15511" w:author="phuong vu" w:date="2018-11-15T18:20:00Z"/>
                <w:lang w:val="en-US"/>
              </w:rPr>
              <w:pPrChange w:id="15512" w:author="phuong vu" w:date="2018-11-23T13:48:00Z">
                <w:pPr>
                  <w:jc w:val="left"/>
                </w:pPr>
              </w:pPrChange>
            </w:pPr>
            <w:ins w:id="15513" w:author="phuong vu" w:date="2018-11-15T18:24:00Z">
              <w:r w:rsidRPr="00070151">
                <w:rPr>
                  <w:lang w:val="en-US"/>
                </w:rPr>
                <w:lastRenderedPageBreak/>
                <w:t>ID đơn hàng</w:t>
              </w:r>
            </w:ins>
          </w:p>
        </w:tc>
        <w:tc>
          <w:tcPr>
            <w:tcW w:w="1440" w:type="dxa"/>
            <w:vAlign w:val="center"/>
            <w:tcPrChange w:id="15514" w:author="phuong vu" w:date="2018-11-15T18:24:00Z">
              <w:tcPr>
                <w:tcW w:w="1463" w:type="dxa"/>
                <w:gridSpan w:val="2"/>
              </w:tcPr>
            </w:tcPrChange>
          </w:tcPr>
          <w:p w14:paraId="0A32F2AC" w14:textId="024A5DA6" w:rsidR="00070151" w:rsidRPr="00070151" w:rsidRDefault="00070151" w:rsidP="00E6227B">
            <w:pPr>
              <w:spacing w:line="276" w:lineRule="auto"/>
              <w:jc w:val="center"/>
              <w:rPr>
                <w:ins w:id="15515" w:author="phuong vu" w:date="2018-11-15T18:20:00Z"/>
                <w:lang w:val="en-US"/>
              </w:rPr>
              <w:pPrChange w:id="15516" w:author="phuong vu" w:date="2018-11-23T13:48:00Z">
                <w:pPr>
                  <w:jc w:val="left"/>
                </w:pPr>
              </w:pPrChange>
            </w:pPr>
            <w:ins w:id="15517" w:author="phuong vu" w:date="2018-11-15T18:25:00Z">
              <w:r w:rsidRPr="00070151">
                <w:rPr>
                  <w:lang w:val="en-US"/>
                </w:rPr>
                <w:t>X</w:t>
              </w:r>
            </w:ins>
          </w:p>
        </w:tc>
        <w:tc>
          <w:tcPr>
            <w:tcW w:w="1350" w:type="dxa"/>
            <w:vAlign w:val="center"/>
            <w:tcPrChange w:id="15518" w:author="phuong vu" w:date="2018-11-15T18:24:00Z">
              <w:tcPr>
                <w:tcW w:w="1463" w:type="dxa"/>
                <w:gridSpan w:val="2"/>
              </w:tcPr>
            </w:tcPrChange>
          </w:tcPr>
          <w:p w14:paraId="5F946AB4" w14:textId="79F76120" w:rsidR="00070151" w:rsidRPr="00070151" w:rsidRDefault="00070151" w:rsidP="00E6227B">
            <w:pPr>
              <w:spacing w:line="276" w:lineRule="auto"/>
              <w:jc w:val="center"/>
              <w:rPr>
                <w:ins w:id="15519" w:author="phuong vu" w:date="2018-11-15T18:20:00Z"/>
                <w:lang w:val="en-US"/>
              </w:rPr>
              <w:pPrChange w:id="15520" w:author="phuong vu" w:date="2018-11-23T13:48:00Z">
                <w:pPr>
                  <w:jc w:val="left"/>
                </w:pPr>
              </w:pPrChange>
            </w:pPr>
            <w:ins w:id="15521" w:author="phuong vu" w:date="2018-11-15T18:25:00Z">
              <w:r w:rsidRPr="00070151">
                <w:rPr>
                  <w:lang w:val="en-US"/>
                </w:rPr>
                <w:t>X</w:t>
              </w:r>
            </w:ins>
          </w:p>
        </w:tc>
        <w:tc>
          <w:tcPr>
            <w:tcW w:w="1266" w:type="dxa"/>
            <w:vAlign w:val="center"/>
            <w:tcPrChange w:id="15522" w:author="phuong vu" w:date="2018-11-15T18:24:00Z">
              <w:tcPr>
                <w:tcW w:w="1463" w:type="dxa"/>
                <w:gridSpan w:val="2"/>
              </w:tcPr>
            </w:tcPrChange>
          </w:tcPr>
          <w:p w14:paraId="5BCE5A66" w14:textId="2255EED5" w:rsidR="00070151" w:rsidRPr="00070151" w:rsidRDefault="00070151" w:rsidP="00E6227B">
            <w:pPr>
              <w:spacing w:line="276" w:lineRule="auto"/>
              <w:jc w:val="center"/>
              <w:rPr>
                <w:ins w:id="15523" w:author="phuong vu" w:date="2018-11-15T18:20:00Z"/>
                <w:lang w:val="en-US"/>
              </w:rPr>
              <w:pPrChange w:id="15524" w:author="phuong vu" w:date="2018-11-23T13:48:00Z">
                <w:pPr>
                  <w:jc w:val="left"/>
                </w:pPr>
              </w:pPrChange>
            </w:pPr>
            <w:ins w:id="15525" w:author="phuong vu" w:date="2018-11-15T18:25:00Z">
              <w:r w:rsidRPr="00070151">
                <w:rPr>
                  <w:lang w:val="en-US"/>
                </w:rPr>
                <w:t>X</w:t>
              </w:r>
            </w:ins>
          </w:p>
        </w:tc>
        <w:tc>
          <w:tcPr>
            <w:tcW w:w="1614" w:type="dxa"/>
            <w:vAlign w:val="center"/>
            <w:tcPrChange w:id="15526" w:author="phuong vu" w:date="2018-11-15T18:24:00Z">
              <w:tcPr>
                <w:tcW w:w="1463" w:type="dxa"/>
              </w:tcPr>
            </w:tcPrChange>
          </w:tcPr>
          <w:p w14:paraId="166EE12F" w14:textId="55B822A4" w:rsidR="00070151" w:rsidRPr="00070151" w:rsidRDefault="00070151" w:rsidP="00E6227B">
            <w:pPr>
              <w:spacing w:line="276" w:lineRule="auto"/>
              <w:jc w:val="center"/>
              <w:rPr>
                <w:ins w:id="15527" w:author="phuong vu" w:date="2018-11-15T18:20:00Z"/>
                <w:lang w:val="en-US"/>
              </w:rPr>
              <w:pPrChange w:id="15528" w:author="phuong vu" w:date="2018-11-23T13:48:00Z">
                <w:pPr>
                  <w:jc w:val="left"/>
                </w:pPr>
              </w:pPrChange>
            </w:pPr>
            <w:ins w:id="15529" w:author="phuong vu" w:date="2018-11-15T18:25:00Z">
              <w:r w:rsidRPr="00070151">
                <w:rPr>
                  <w:lang w:val="en-US"/>
                </w:rPr>
                <w:t>X</w:t>
              </w:r>
            </w:ins>
          </w:p>
        </w:tc>
        <w:tc>
          <w:tcPr>
            <w:tcW w:w="1312" w:type="dxa"/>
            <w:vAlign w:val="center"/>
            <w:tcPrChange w:id="15530" w:author="phuong vu" w:date="2018-11-15T18:24:00Z">
              <w:tcPr>
                <w:tcW w:w="1463" w:type="dxa"/>
                <w:gridSpan w:val="2"/>
              </w:tcPr>
            </w:tcPrChange>
          </w:tcPr>
          <w:p w14:paraId="36C191A8" w14:textId="1415CF70" w:rsidR="00070151" w:rsidRPr="00070151" w:rsidRDefault="00070151" w:rsidP="00E6227B">
            <w:pPr>
              <w:spacing w:line="276" w:lineRule="auto"/>
              <w:jc w:val="center"/>
              <w:rPr>
                <w:ins w:id="15531" w:author="phuong vu" w:date="2018-11-15T18:20:00Z"/>
                <w:lang w:val="en-US"/>
              </w:rPr>
              <w:pPrChange w:id="15532" w:author="phuong vu" w:date="2018-11-23T13:48:00Z">
                <w:pPr>
                  <w:jc w:val="left"/>
                </w:pPr>
              </w:pPrChange>
            </w:pPr>
            <w:ins w:id="15533" w:author="phuong vu" w:date="2018-11-15T18:25:00Z">
              <w:r w:rsidRPr="00070151">
                <w:rPr>
                  <w:lang w:val="en-US"/>
                </w:rPr>
                <w:t>X</w:t>
              </w:r>
            </w:ins>
          </w:p>
        </w:tc>
      </w:tr>
      <w:tr w:rsidR="00070151" w14:paraId="69ED388C" w14:textId="77777777" w:rsidTr="00070151">
        <w:trPr>
          <w:ins w:id="15534" w:author="phuong vu" w:date="2018-11-15T18:25:00Z"/>
        </w:trPr>
        <w:tc>
          <w:tcPr>
            <w:tcW w:w="1795" w:type="dxa"/>
          </w:tcPr>
          <w:p w14:paraId="445D97C5" w14:textId="5F056119" w:rsidR="00070151" w:rsidRPr="00070151" w:rsidRDefault="00070151" w:rsidP="00E6227B">
            <w:pPr>
              <w:spacing w:line="276" w:lineRule="auto"/>
              <w:jc w:val="left"/>
              <w:rPr>
                <w:ins w:id="15535" w:author="phuong vu" w:date="2018-11-15T18:25:00Z"/>
                <w:lang w:val="en-US"/>
              </w:rPr>
              <w:pPrChange w:id="15536" w:author="phuong vu" w:date="2018-11-23T13:48:00Z">
                <w:pPr>
                  <w:spacing w:line="276" w:lineRule="auto"/>
                  <w:jc w:val="left"/>
                </w:pPr>
              </w:pPrChange>
            </w:pPr>
            <w:ins w:id="15537" w:author="phuong vu" w:date="2018-11-15T18:25:00Z">
              <w:r w:rsidRPr="00070151">
                <w:rPr>
                  <w:lang w:val="en-US"/>
                </w:rPr>
                <w:t>Người thực hiện</w:t>
              </w:r>
            </w:ins>
          </w:p>
        </w:tc>
        <w:tc>
          <w:tcPr>
            <w:tcW w:w="1440" w:type="dxa"/>
            <w:vAlign w:val="center"/>
          </w:tcPr>
          <w:p w14:paraId="55943FCD" w14:textId="77777777" w:rsidR="00070151" w:rsidRPr="00070151" w:rsidRDefault="00070151" w:rsidP="00E6227B">
            <w:pPr>
              <w:spacing w:line="276" w:lineRule="auto"/>
              <w:jc w:val="center"/>
              <w:rPr>
                <w:ins w:id="15538" w:author="phuong vu" w:date="2018-11-15T18:25:00Z"/>
                <w:lang w:val="en-US"/>
              </w:rPr>
              <w:pPrChange w:id="15539" w:author="phuong vu" w:date="2018-11-23T13:48:00Z">
                <w:pPr>
                  <w:spacing w:line="276" w:lineRule="auto"/>
                  <w:jc w:val="center"/>
                </w:pPr>
              </w:pPrChange>
            </w:pPr>
          </w:p>
        </w:tc>
        <w:tc>
          <w:tcPr>
            <w:tcW w:w="1350" w:type="dxa"/>
            <w:vAlign w:val="center"/>
          </w:tcPr>
          <w:p w14:paraId="33607025" w14:textId="6C6ADF96" w:rsidR="00070151" w:rsidRPr="00070151" w:rsidRDefault="00070151" w:rsidP="00E6227B">
            <w:pPr>
              <w:spacing w:line="276" w:lineRule="auto"/>
              <w:jc w:val="center"/>
              <w:rPr>
                <w:ins w:id="15540" w:author="phuong vu" w:date="2018-11-15T18:25:00Z"/>
                <w:lang w:val="en-US"/>
              </w:rPr>
              <w:pPrChange w:id="15541" w:author="phuong vu" w:date="2018-11-23T13:48:00Z">
                <w:pPr>
                  <w:spacing w:line="276" w:lineRule="auto"/>
                  <w:jc w:val="center"/>
                </w:pPr>
              </w:pPrChange>
            </w:pPr>
            <w:ins w:id="15542" w:author="phuong vu" w:date="2018-11-15T18:25:00Z">
              <w:r w:rsidRPr="00070151">
                <w:rPr>
                  <w:lang w:val="en-US"/>
                </w:rPr>
                <w:t>X</w:t>
              </w:r>
            </w:ins>
          </w:p>
        </w:tc>
        <w:tc>
          <w:tcPr>
            <w:tcW w:w="1266" w:type="dxa"/>
            <w:vAlign w:val="center"/>
          </w:tcPr>
          <w:p w14:paraId="15BAF8A9" w14:textId="77777777" w:rsidR="00070151" w:rsidRPr="00070151" w:rsidRDefault="00070151" w:rsidP="00E6227B">
            <w:pPr>
              <w:spacing w:line="276" w:lineRule="auto"/>
              <w:jc w:val="center"/>
              <w:rPr>
                <w:ins w:id="15543" w:author="phuong vu" w:date="2018-11-15T18:25:00Z"/>
                <w:lang w:val="en-US"/>
              </w:rPr>
              <w:pPrChange w:id="15544" w:author="phuong vu" w:date="2018-11-23T13:48:00Z">
                <w:pPr>
                  <w:spacing w:line="276" w:lineRule="auto"/>
                  <w:jc w:val="center"/>
                </w:pPr>
              </w:pPrChange>
            </w:pPr>
          </w:p>
        </w:tc>
        <w:tc>
          <w:tcPr>
            <w:tcW w:w="1614" w:type="dxa"/>
            <w:vAlign w:val="center"/>
          </w:tcPr>
          <w:p w14:paraId="40E22E3B" w14:textId="77777777" w:rsidR="00070151" w:rsidRPr="00070151" w:rsidRDefault="00070151" w:rsidP="00E6227B">
            <w:pPr>
              <w:spacing w:line="276" w:lineRule="auto"/>
              <w:jc w:val="center"/>
              <w:rPr>
                <w:ins w:id="15545" w:author="phuong vu" w:date="2018-11-15T18:25:00Z"/>
                <w:lang w:val="en-US"/>
              </w:rPr>
              <w:pPrChange w:id="15546" w:author="phuong vu" w:date="2018-11-23T13:48:00Z">
                <w:pPr>
                  <w:spacing w:line="276" w:lineRule="auto"/>
                  <w:jc w:val="center"/>
                </w:pPr>
              </w:pPrChange>
            </w:pPr>
          </w:p>
        </w:tc>
        <w:tc>
          <w:tcPr>
            <w:tcW w:w="1312" w:type="dxa"/>
            <w:vAlign w:val="center"/>
          </w:tcPr>
          <w:p w14:paraId="4014682C" w14:textId="77777777" w:rsidR="00070151" w:rsidRPr="00070151" w:rsidRDefault="00070151" w:rsidP="00E6227B">
            <w:pPr>
              <w:spacing w:line="276" w:lineRule="auto"/>
              <w:jc w:val="center"/>
              <w:rPr>
                <w:ins w:id="15547" w:author="phuong vu" w:date="2018-11-15T18:25:00Z"/>
                <w:lang w:val="en-US"/>
              </w:rPr>
              <w:pPrChange w:id="15548" w:author="phuong vu" w:date="2018-11-23T13:48:00Z">
                <w:pPr>
                  <w:spacing w:line="276" w:lineRule="auto"/>
                  <w:jc w:val="center"/>
                </w:pPr>
              </w:pPrChange>
            </w:pPr>
          </w:p>
        </w:tc>
      </w:tr>
    </w:tbl>
    <w:p w14:paraId="57EE0DE9" w14:textId="77777777" w:rsidR="00297E5D" w:rsidRPr="00297E5D" w:rsidDel="00492B70" w:rsidRDefault="00297E5D" w:rsidP="00E6227B">
      <w:pPr>
        <w:spacing w:line="276" w:lineRule="auto"/>
        <w:jc w:val="left"/>
        <w:rPr>
          <w:del w:id="15549" w:author="phuong vu" w:date="2018-11-23T10:50:00Z"/>
          <w:b/>
          <w:lang w:val="en-US"/>
          <w:rPrChange w:id="15550" w:author="phuong vu" w:date="2018-11-15T18:16:00Z">
            <w:rPr>
              <w:del w:id="15551" w:author="phuong vu" w:date="2018-11-23T10:50:00Z"/>
            </w:rPr>
          </w:rPrChange>
        </w:rPr>
        <w:pPrChange w:id="15552" w:author="phuong vu" w:date="2018-11-23T13:48:00Z">
          <w:pPr>
            <w:pStyle w:val="ListParagraph"/>
            <w:numPr>
              <w:numId w:val="49"/>
            </w:numPr>
            <w:ind w:left="1080" w:hanging="360"/>
            <w:jc w:val="left"/>
          </w:pPr>
        </w:pPrChange>
      </w:pPr>
    </w:p>
    <w:p w14:paraId="0F39B32F" w14:textId="77777777" w:rsidR="00C51F17" w:rsidRPr="00751AC2" w:rsidDel="00492B70" w:rsidRDefault="00C51F17" w:rsidP="00E6227B">
      <w:pPr>
        <w:spacing w:line="276" w:lineRule="auto"/>
        <w:rPr>
          <w:del w:id="15553" w:author="phuong vu" w:date="2018-11-23T10:50:00Z"/>
        </w:rPr>
        <w:pPrChange w:id="15554" w:author="phuong vu" w:date="2018-11-23T13:48:00Z">
          <w:pPr/>
        </w:pPrChange>
      </w:pPr>
    </w:p>
    <w:p w14:paraId="339BB943" w14:textId="77777777" w:rsidR="00C51F17" w:rsidRPr="00751AC2" w:rsidDel="00492B70" w:rsidRDefault="00C51F17" w:rsidP="00E6227B">
      <w:pPr>
        <w:spacing w:line="276" w:lineRule="auto"/>
        <w:rPr>
          <w:del w:id="15555" w:author="phuong vu" w:date="2018-11-23T10:50:00Z"/>
        </w:rPr>
        <w:pPrChange w:id="15556" w:author="phuong vu" w:date="2018-11-23T13:48:00Z">
          <w:pPr/>
        </w:pPrChange>
      </w:pPr>
    </w:p>
    <w:p w14:paraId="781F191A" w14:textId="77777777" w:rsidR="00C51F17" w:rsidRPr="00751AC2" w:rsidDel="00492B70" w:rsidRDefault="00C51F17" w:rsidP="00E6227B">
      <w:pPr>
        <w:spacing w:line="276" w:lineRule="auto"/>
        <w:rPr>
          <w:del w:id="15557" w:author="phuong vu" w:date="2018-11-23T10:50:00Z"/>
        </w:rPr>
        <w:pPrChange w:id="15558" w:author="phuong vu" w:date="2018-11-23T13:48:00Z">
          <w:pPr/>
        </w:pPrChange>
      </w:pPr>
    </w:p>
    <w:p w14:paraId="5C12EB83" w14:textId="77777777" w:rsidR="00C51F17" w:rsidRPr="00751AC2" w:rsidRDefault="00C51F17" w:rsidP="00E6227B">
      <w:pPr>
        <w:spacing w:line="276" w:lineRule="auto"/>
        <w:pPrChange w:id="15559" w:author="phuong vu" w:date="2018-11-23T13:48:00Z">
          <w:pPr/>
        </w:pPrChange>
      </w:pPr>
    </w:p>
    <w:p w14:paraId="0032DDA9" w14:textId="05F2065F" w:rsidR="00C51F17" w:rsidRPr="00751AC2" w:rsidDel="009F57D7" w:rsidRDefault="00C51F17" w:rsidP="00E6227B">
      <w:pPr>
        <w:pStyle w:val="Style1"/>
        <w:spacing w:line="276" w:lineRule="auto"/>
        <w:rPr>
          <w:del w:id="15560" w:author="phuong vu" w:date="2018-11-15T18:18:00Z"/>
        </w:rPr>
        <w:pPrChange w:id="15561" w:author="phuong vu" w:date="2018-11-23T13:48:00Z">
          <w:pPr/>
        </w:pPrChange>
      </w:pPr>
      <w:del w:id="15562" w:author="phuong vu" w:date="2018-11-23T10:50:00Z">
        <w:r w:rsidRPr="008904F6" w:rsidDel="00492B70">
          <w:rPr>
            <w:strike/>
          </w:rPr>
          <w:br w:type="page"/>
        </w:r>
      </w:del>
      <w:bookmarkStart w:id="15563" w:name="_Hlk530052769"/>
      <w:del w:id="15564" w:author="phuong vu" w:date="2018-11-15T18:18:00Z">
        <w:r w:rsidRPr="008904F6" w:rsidDel="009F57D7">
          <w:delText>DATE</w:delText>
        </w:r>
        <w:r w:rsidRPr="00751AC2" w:rsidDel="009F57D7">
          <w:delText>(</w:delText>
        </w:r>
        <w:r w:rsidRPr="008904F6" w:rsidDel="009F57D7">
          <w:rPr>
            <w:u w:val="single"/>
          </w:rPr>
          <w:delText>DATE_AD</w:delText>
        </w:r>
        <w:r w:rsidRPr="00751AC2" w:rsidDel="009F57D7">
          <w:delText>)</w:delText>
        </w:r>
      </w:del>
    </w:p>
    <w:p w14:paraId="3A6E5065" w14:textId="37EADEC9" w:rsidR="00C51F17" w:rsidRPr="00751AC2" w:rsidDel="009F57D7" w:rsidRDefault="00C51F17" w:rsidP="00E6227B">
      <w:pPr>
        <w:pStyle w:val="Style1"/>
        <w:spacing w:line="276" w:lineRule="auto"/>
        <w:rPr>
          <w:del w:id="15565" w:author="phuong vu" w:date="2018-11-15T18:18:00Z"/>
        </w:rPr>
        <w:pPrChange w:id="15566" w:author="phuong vu" w:date="2018-11-23T13:48:00Z">
          <w:pPr>
            <w:pStyle w:val="ListParagraph"/>
            <w:numPr>
              <w:numId w:val="44"/>
            </w:numPr>
            <w:ind w:hanging="360"/>
          </w:pPr>
        </w:pPrChange>
      </w:pPr>
      <w:del w:id="15567" w:author="phuong vu" w:date="2018-11-15T18:18:00Z">
        <w:r w:rsidRPr="008904F6" w:rsidDel="009F57D7">
          <w:delText xml:space="preserve">PRODUCT_TYPE </w:delText>
        </w:r>
        <w:r w:rsidRPr="00751AC2" w:rsidDel="009F57D7">
          <w:delText>(</w:delText>
        </w:r>
        <w:r w:rsidDel="009F57D7">
          <w:delText>#</w:delText>
        </w:r>
        <w:r w:rsidRPr="008904F6" w:rsidDel="009F57D7">
          <w:rPr>
            <w:u w:val="single"/>
          </w:rPr>
          <w:delText>ID</w:delText>
        </w:r>
        <w:r w:rsidRPr="00751AC2" w:rsidDel="009F57D7">
          <w:delText>, PRODUCT_TYPE_NAME, STATUS)</w:delText>
        </w:r>
      </w:del>
    </w:p>
    <w:p w14:paraId="350F0EC8" w14:textId="2584E3F6" w:rsidR="00C51F17" w:rsidRPr="00751AC2" w:rsidDel="009F57D7" w:rsidRDefault="00C51F17" w:rsidP="00E6227B">
      <w:pPr>
        <w:pStyle w:val="Style1"/>
        <w:spacing w:line="276" w:lineRule="auto"/>
        <w:rPr>
          <w:del w:id="15568" w:author="phuong vu" w:date="2018-11-15T18:18:00Z"/>
        </w:rPr>
        <w:pPrChange w:id="15569" w:author="phuong vu" w:date="2018-11-23T13:48:00Z">
          <w:pPr>
            <w:pStyle w:val="ListParagraph"/>
            <w:numPr>
              <w:numId w:val="44"/>
            </w:numPr>
            <w:ind w:hanging="360"/>
          </w:pPr>
        </w:pPrChange>
      </w:pPr>
      <w:del w:id="15570" w:author="phuong vu" w:date="2018-11-15T18:18:00Z">
        <w:r w:rsidRPr="008904F6" w:rsidDel="009F57D7">
          <w:delText>PRODUCT (#</w:delText>
        </w:r>
        <w:r w:rsidRPr="008904F6" w:rsidDel="009F57D7">
          <w:rPr>
            <w:u w:val="single"/>
          </w:rPr>
          <w:delText>ID</w:delText>
        </w:r>
        <w:r w:rsidDel="009F57D7">
          <w:delText xml:space="preserve">, PRODUC_NAME, SHORT_DESC, </w:delText>
        </w:r>
        <w:r w:rsidRPr="008904F6" w:rsidDel="009F57D7">
          <w:rPr>
            <w:i/>
          </w:rPr>
          <w:delText>PRODUCT_AVATAR</w:delText>
        </w:r>
        <w:r w:rsidDel="009F57D7">
          <w:delText xml:space="preserve">, STATUS, </w:delText>
        </w:r>
        <w:r w:rsidRPr="008904F6" w:rsidDel="009F57D7">
          <w:rPr>
            <w:i/>
          </w:rPr>
          <w:delText>PRODUCT_TYPE_ID</w:delText>
        </w:r>
        <w:r w:rsidRPr="008904F6" w:rsidDel="009F57D7">
          <w:delText>)</w:delText>
        </w:r>
      </w:del>
    </w:p>
    <w:p w14:paraId="1DB6D996" w14:textId="49468C93" w:rsidR="00C51F17" w:rsidRPr="008904F6" w:rsidDel="009F57D7" w:rsidRDefault="00C51F17" w:rsidP="00E6227B">
      <w:pPr>
        <w:pStyle w:val="Style1"/>
        <w:spacing w:line="276" w:lineRule="auto"/>
        <w:rPr>
          <w:del w:id="15571" w:author="phuong vu" w:date="2018-11-15T18:18:00Z"/>
          <w:lang w:val="fr-FR"/>
        </w:rPr>
        <w:pPrChange w:id="15572" w:author="phuong vu" w:date="2018-11-23T13:48:00Z">
          <w:pPr>
            <w:pStyle w:val="ListParagraph"/>
            <w:numPr>
              <w:numId w:val="44"/>
            </w:numPr>
            <w:ind w:hanging="360"/>
          </w:pPr>
        </w:pPrChange>
      </w:pPr>
      <w:del w:id="15573" w:author="phuong vu" w:date="2018-11-15T18:18:00Z">
        <w:r w:rsidRPr="008904F6" w:rsidDel="009F57D7">
          <w:rPr>
            <w:lang w:val="fr-FR"/>
          </w:rPr>
          <w:delText>SERVICE_TYPE (#</w:delText>
        </w:r>
        <w:r w:rsidRPr="008904F6" w:rsidDel="009F57D7">
          <w:rPr>
            <w:u w:val="single"/>
            <w:lang w:val="fr-FR"/>
          </w:rPr>
          <w:delText>ID</w:delText>
        </w:r>
        <w:r w:rsidRPr="008904F6" w:rsidDel="009F57D7">
          <w:rPr>
            <w:lang w:val="fr-FR"/>
          </w:rPr>
          <w:delText xml:space="preserve">, SERVICE_TYPE_NAME, SERVICE_TYPE_DESC, STATUS, </w:delText>
        </w:r>
        <w:r w:rsidRPr="008904F6" w:rsidDel="009F57D7">
          <w:rPr>
            <w:i/>
            <w:lang w:val="fr-FR"/>
          </w:rPr>
          <w:delText>SERVICE_TYPE_AVATAR</w:delText>
        </w:r>
        <w:r w:rsidRPr="008904F6" w:rsidDel="009F57D7">
          <w:rPr>
            <w:lang w:val="fr-FR"/>
          </w:rPr>
          <w:delText>)</w:delText>
        </w:r>
      </w:del>
    </w:p>
    <w:p w14:paraId="0AC61B8C" w14:textId="0FAFF626" w:rsidR="00C51F17" w:rsidRPr="008904F6" w:rsidDel="009F57D7" w:rsidRDefault="00C51F17" w:rsidP="00E6227B">
      <w:pPr>
        <w:pStyle w:val="Style1"/>
        <w:spacing w:line="276" w:lineRule="auto"/>
        <w:rPr>
          <w:del w:id="15574" w:author="phuong vu" w:date="2018-11-15T18:18:00Z"/>
          <w:lang w:val="fr-FR"/>
        </w:rPr>
        <w:pPrChange w:id="15575" w:author="phuong vu" w:date="2018-11-23T13:48:00Z">
          <w:pPr>
            <w:pStyle w:val="ListParagraph"/>
            <w:numPr>
              <w:numId w:val="44"/>
            </w:numPr>
            <w:ind w:hanging="360"/>
          </w:pPr>
        </w:pPrChange>
      </w:pPr>
      <w:del w:id="15576" w:author="phuong vu" w:date="2018-11-15T18:18:00Z">
        <w:r w:rsidRPr="008904F6" w:rsidDel="009F57D7">
          <w:rPr>
            <w:lang w:val="fr-FR"/>
          </w:rPr>
          <w:delText>SERVICE_TYPE_BRANCH (</w:delText>
        </w:r>
        <w:r w:rsidRPr="008904F6" w:rsidDel="009F57D7">
          <w:rPr>
            <w:u w:val="single"/>
            <w:lang w:val="fr-FR"/>
          </w:rPr>
          <w:delText>#ID, #SERVICE_TYPE_ID</w:delText>
        </w:r>
        <w:r w:rsidDel="009F57D7">
          <w:delText xml:space="preserve">, </w:delText>
        </w:r>
        <w:r w:rsidRPr="008904F6" w:rsidDel="009F57D7">
          <w:rPr>
            <w:u w:val="single"/>
          </w:rPr>
          <w:delText>#BRANCH_ID</w:delText>
        </w:r>
        <w:r w:rsidDel="009F57D7">
          <w:delText>, STATUS</w:delText>
        </w:r>
        <w:r w:rsidRPr="008904F6" w:rsidDel="009F57D7">
          <w:rPr>
            <w:lang w:val="fr-FR"/>
          </w:rPr>
          <w:delText>)</w:delText>
        </w:r>
      </w:del>
    </w:p>
    <w:p w14:paraId="6D1B8B58" w14:textId="72B10FF1" w:rsidR="00C51F17" w:rsidRPr="00E02EEE" w:rsidDel="009F57D7" w:rsidRDefault="00C51F17" w:rsidP="00E6227B">
      <w:pPr>
        <w:pStyle w:val="Style1"/>
        <w:spacing w:line="276" w:lineRule="auto"/>
        <w:rPr>
          <w:del w:id="15577" w:author="phuong vu" w:date="2018-11-15T18:18:00Z"/>
        </w:rPr>
        <w:pPrChange w:id="15578" w:author="phuong vu" w:date="2018-11-23T13:48:00Z">
          <w:pPr>
            <w:pStyle w:val="ListParagraph"/>
            <w:numPr>
              <w:numId w:val="44"/>
            </w:numPr>
            <w:ind w:hanging="360"/>
          </w:pPr>
        </w:pPrChange>
      </w:pPr>
      <w:del w:id="15579" w:author="phuong vu" w:date="2018-11-15T18:18:00Z">
        <w:r w:rsidRPr="008904F6" w:rsidDel="009F57D7">
          <w:rPr>
            <w:lang w:val="fr-FR"/>
          </w:rPr>
          <w:delText>POST (</w:delText>
        </w:r>
        <w:r w:rsidRPr="008904F6" w:rsidDel="009F57D7">
          <w:rPr>
            <w:u w:val="single"/>
            <w:lang w:val="fr-FR"/>
          </w:rPr>
          <w:delText>#ID</w:delText>
        </w:r>
        <w:r w:rsidDel="009F57D7">
          <w:delText>, HEADLINE, BODY, HEADER_IMAGE_FILE)</w:delText>
        </w:r>
      </w:del>
    </w:p>
    <w:p w14:paraId="54BDA5BB" w14:textId="6FE15013" w:rsidR="00C51F17" w:rsidRPr="008904F6" w:rsidDel="009F57D7" w:rsidRDefault="00C51F17" w:rsidP="00E6227B">
      <w:pPr>
        <w:pStyle w:val="Style1"/>
        <w:spacing w:line="276" w:lineRule="auto"/>
        <w:rPr>
          <w:del w:id="15580" w:author="phuong vu" w:date="2018-11-15T18:18:00Z"/>
          <w:lang w:val="fr-FR"/>
        </w:rPr>
        <w:pPrChange w:id="15581" w:author="phuong vu" w:date="2018-11-23T13:48:00Z">
          <w:pPr>
            <w:pStyle w:val="ListParagraph"/>
            <w:numPr>
              <w:numId w:val="44"/>
            </w:numPr>
            <w:ind w:hanging="360"/>
          </w:pPr>
        </w:pPrChange>
      </w:pPr>
      <w:del w:id="15582" w:author="phuong vu" w:date="2018-11-15T18:18:00Z">
        <w:r w:rsidRPr="008904F6" w:rsidDel="009F57D7">
          <w:rPr>
            <w:lang w:val="fr-FR"/>
          </w:rPr>
          <w:delText>TIME_SCHEDULE (</w:delText>
        </w:r>
        <w:r w:rsidRPr="008904F6" w:rsidDel="009F57D7">
          <w:rPr>
            <w:u w:val="single"/>
            <w:lang w:val="fr-FR"/>
          </w:rPr>
          <w:delText>#ID</w:delText>
        </w:r>
        <w:r w:rsidDel="009F57D7">
          <w:delText>, TIME_SCHEDULE_NO, TIME_START, TIME_END, STATUS</w:delText>
        </w:r>
        <w:r w:rsidRPr="008904F6" w:rsidDel="009F57D7">
          <w:rPr>
            <w:lang w:val="fr-FR"/>
          </w:rPr>
          <w:delText>)</w:delText>
        </w:r>
      </w:del>
    </w:p>
    <w:p w14:paraId="0A8BCD08" w14:textId="741327DE" w:rsidR="00C51F17" w:rsidRPr="00751AC2" w:rsidDel="009F57D7" w:rsidRDefault="00C51F17" w:rsidP="00E6227B">
      <w:pPr>
        <w:pStyle w:val="Style1"/>
        <w:spacing w:line="276" w:lineRule="auto"/>
        <w:rPr>
          <w:del w:id="15583" w:author="phuong vu" w:date="2018-11-15T18:18:00Z"/>
        </w:rPr>
        <w:pPrChange w:id="15584" w:author="phuong vu" w:date="2018-11-23T13:48:00Z">
          <w:pPr>
            <w:pStyle w:val="ListParagraph"/>
            <w:numPr>
              <w:numId w:val="44"/>
            </w:numPr>
            <w:ind w:hanging="360"/>
          </w:pPr>
        </w:pPrChange>
      </w:pPr>
      <w:del w:id="15585" w:author="phuong vu" w:date="2018-11-15T18:18:00Z">
        <w:r w:rsidRPr="008904F6" w:rsidDel="009F57D7">
          <w:delText xml:space="preserve">LABEL </w:delText>
        </w:r>
        <w:r w:rsidRPr="00751AC2" w:rsidDel="009F57D7">
          <w:delText>(</w:delText>
        </w:r>
        <w:r w:rsidRPr="008904F6" w:rsidDel="009F57D7">
          <w:rPr>
            <w:u w:val="single"/>
          </w:rPr>
          <w:delText>#ID</w:delText>
        </w:r>
        <w:r w:rsidDel="009F57D7">
          <w:delText>, LABEL_NAME, STATUS</w:delText>
        </w:r>
        <w:r w:rsidRPr="00751AC2" w:rsidDel="009F57D7">
          <w:delText>)</w:delText>
        </w:r>
      </w:del>
    </w:p>
    <w:p w14:paraId="30455412" w14:textId="6D323A20" w:rsidR="00C51F17" w:rsidRPr="00751AC2" w:rsidDel="009F57D7" w:rsidRDefault="00C51F17" w:rsidP="00E6227B">
      <w:pPr>
        <w:pStyle w:val="Style1"/>
        <w:spacing w:line="276" w:lineRule="auto"/>
        <w:rPr>
          <w:del w:id="15586" w:author="phuong vu" w:date="2018-11-15T18:18:00Z"/>
        </w:rPr>
        <w:pPrChange w:id="15587" w:author="phuong vu" w:date="2018-11-23T13:48:00Z">
          <w:pPr>
            <w:pStyle w:val="ListParagraph"/>
            <w:numPr>
              <w:numId w:val="44"/>
            </w:numPr>
            <w:ind w:hanging="360"/>
          </w:pPr>
        </w:pPrChange>
      </w:pPr>
      <w:del w:id="15588" w:author="phuong vu" w:date="2018-11-15T18:18:00Z">
        <w:r w:rsidRPr="008904F6" w:rsidDel="009F57D7">
          <w:delText xml:space="preserve">UNIT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UNIT_NAME, STATUS</w:delText>
        </w:r>
        <w:r w:rsidRPr="00751AC2" w:rsidDel="009F57D7">
          <w:delText>)</w:delText>
        </w:r>
      </w:del>
    </w:p>
    <w:p w14:paraId="6EB6F7CD" w14:textId="0C11DC10" w:rsidR="00C51F17" w:rsidRPr="008904F6" w:rsidDel="009F57D7" w:rsidRDefault="00C51F17" w:rsidP="00E6227B">
      <w:pPr>
        <w:pStyle w:val="Style1"/>
        <w:spacing w:line="276" w:lineRule="auto"/>
        <w:rPr>
          <w:del w:id="15589" w:author="phuong vu" w:date="2018-11-15T18:18:00Z"/>
          <w:lang w:val="fr-FR"/>
        </w:rPr>
        <w:pPrChange w:id="15590" w:author="phuong vu" w:date="2018-11-23T13:48:00Z">
          <w:pPr>
            <w:pStyle w:val="ListParagraph"/>
            <w:numPr>
              <w:numId w:val="44"/>
            </w:numPr>
            <w:ind w:hanging="360"/>
          </w:pPr>
        </w:pPrChange>
      </w:pPr>
      <w:del w:id="15591" w:author="phuong vu" w:date="2018-11-15T18:18:00Z">
        <w:r w:rsidRPr="008904F6" w:rsidDel="009F57D7">
          <w:rPr>
            <w:lang w:val="fr-FR"/>
          </w:rPr>
          <w:delText>MATERIAL (#</w:delText>
        </w:r>
        <w:r w:rsidRPr="008904F6" w:rsidDel="009F57D7">
          <w:rPr>
            <w:u w:val="single"/>
            <w:lang w:val="fr-FR"/>
          </w:rPr>
          <w:delText>ID</w:delText>
        </w:r>
        <w:r w:rsidRPr="008904F6" w:rsidDel="009F57D7">
          <w:rPr>
            <w:lang w:val="fr-FR"/>
          </w:rPr>
          <w:delText>, MATERIAL_NAME, STATUS)</w:delText>
        </w:r>
      </w:del>
    </w:p>
    <w:p w14:paraId="7C4D5553" w14:textId="1751B0B0" w:rsidR="00C51F17" w:rsidRPr="008904F6" w:rsidDel="009F57D7" w:rsidRDefault="00C51F17" w:rsidP="00E6227B">
      <w:pPr>
        <w:pStyle w:val="Style1"/>
        <w:spacing w:line="276" w:lineRule="auto"/>
        <w:rPr>
          <w:del w:id="15592" w:author="phuong vu" w:date="2018-11-15T18:18:00Z"/>
          <w:lang w:val="fr-FR"/>
        </w:rPr>
        <w:pPrChange w:id="15593" w:author="phuong vu" w:date="2018-11-23T13:48:00Z">
          <w:pPr>
            <w:pStyle w:val="ListParagraph"/>
            <w:numPr>
              <w:numId w:val="44"/>
            </w:numPr>
            <w:ind w:hanging="360"/>
          </w:pPr>
        </w:pPrChange>
      </w:pPr>
      <w:del w:id="15594" w:author="phuong vu" w:date="2018-11-15T18:18:00Z">
        <w:r w:rsidRPr="008904F6" w:rsidDel="009F57D7">
          <w:rPr>
            <w:lang w:val="fr-FR"/>
          </w:rPr>
          <w:delText>COLOR_GROUP (#</w:delText>
        </w:r>
        <w:r w:rsidRPr="008904F6" w:rsidDel="009F57D7">
          <w:rPr>
            <w:u w:val="single"/>
            <w:lang w:val="fr-FR"/>
          </w:rPr>
          <w:delText>ID</w:delText>
        </w:r>
        <w:r w:rsidRPr="008904F6" w:rsidDel="009F57D7">
          <w:rPr>
            <w:lang w:val="fr-FR"/>
          </w:rPr>
          <w:delText>, COLOR_GROUP_NAME, STATUS)</w:delText>
        </w:r>
      </w:del>
    </w:p>
    <w:p w14:paraId="3DCF5A0C" w14:textId="2C055C55" w:rsidR="00C51F17" w:rsidRPr="008904F6" w:rsidDel="009F57D7" w:rsidRDefault="00C51F17" w:rsidP="00E6227B">
      <w:pPr>
        <w:pStyle w:val="Style1"/>
        <w:spacing w:line="276" w:lineRule="auto"/>
        <w:rPr>
          <w:del w:id="15595" w:author="phuong vu" w:date="2018-11-15T18:18:00Z"/>
          <w:lang w:val="fr-FR"/>
        </w:rPr>
        <w:pPrChange w:id="15596" w:author="phuong vu" w:date="2018-11-23T13:48:00Z">
          <w:pPr>
            <w:pStyle w:val="ListParagraph"/>
            <w:numPr>
              <w:numId w:val="44"/>
            </w:numPr>
            <w:ind w:hanging="360"/>
          </w:pPr>
        </w:pPrChange>
      </w:pPr>
      <w:del w:id="15597" w:author="phuong vu" w:date="2018-11-15T18:18:00Z">
        <w:r w:rsidRPr="008904F6" w:rsidDel="009F57D7">
          <w:rPr>
            <w:lang w:val="fr-FR"/>
          </w:rPr>
          <w:delText>COLOR (#</w:delText>
        </w:r>
        <w:r w:rsidRPr="008904F6" w:rsidDel="009F57D7">
          <w:rPr>
            <w:u w:val="single"/>
            <w:lang w:val="fr-FR"/>
          </w:rPr>
          <w:delText>ID</w:delText>
        </w:r>
        <w:r w:rsidRPr="008904F6" w:rsidDel="009F57D7">
          <w:rPr>
            <w:lang w:val="fr-FR"/>
          </w:rPr>
          <w:delText>, COLOR_NAME, COLOR_GROUP_ID, STATUS)</w:delText>
        </w:r>
      </w:del>
    </w:p>
    <w:p w14:paraId="56BE52CD" w14:textId="272D85F4" w:rsidR="00C51F17" w:rsidRPr="00751AC2" w:rsidDel="009F57D7" w:rsidRDefault="00C51F17" w:rsidP="00E6227B">
      <w:pPr>
        <w:pStyle w:val="Style1"/>
        <w:spacing w:line="276" w:lineRule="auto"/>
        <w:rPr>
          <w:del w:id="15598" w:author="phuong vu" w:date="2018-11-15T18:18:00Z"/>
        </w:rPr>
        <w:pPrChange w:id="15599" w:author="phuong vu" w:date="2018-11-23T13:48:00Z">
          <w:pPr>
            <w:pStyle w:val="ListParagraph"/>
            <w:numPr>
              <w:numId w:val="44"/>
            </w:numPr>
            <w:ind w:hanging="360"/>
          </w:pPr>
        </w:pPrChange>
      </w:pPr>
      <w:del w:id="15600" w:author="phuong vu" w:date="2018-11-15T18:18:00Z">
        <w:r w:rsidRPr="008904F6" w:rsidDel="009F57D7">
          <w:delText xml:space="preserve">CUSTOMER_ORDER </w:delText>
        </w:r>
        <w:r w:rsidRPr="00751AC2" w:rsidDel="009F57D7">
          <w:delText>(</w:delText>
        </w:r>
        <w:r w:rsidDel="009F57D7">
          <w:delText>#</w:delText>
        </w:r>
        <w:r w:rsidRPr="008904F6" w:rsidDel="009F57D7">
          <w:rPr>
            <w:u w:val="single"/>
          </w:rPr>
          <w:delText>ID</w:delText>
        </w:r>
        <w:r w:rsidRPr="00751AC2" w:rsidDel="009F57D7">
          <w:delText xml:space="preserve">, </w:delText>
        </w:r>
        <w:r w:rsidRPr="008904F6" w:rsidDel="009F57D7">
          <w:rPr>
            <w:i/>
          </w:rPr>
          <w:delText xml:space="preserve">CUSTOMER_ID, BRANCH_ID, PICK_UP_TIME_ID, DELIVERY_TIME_ID, </w:delText>
        </w:r>
        <w:r w:rsidDel="009F57D7">
          <w:delText>PICK_UP_DATE, DELIVERY_DATE, PICK_UP_PLACE, DELIVERY_PLACE</w:delText>
        </w:r>
        <w:r w:rsidRPr="00751AC2" w:rsidDel="009F57D7">
          <w:delText xml:space="preserve">, </w:delText>
        </w:r>
        <w:r w:rsidRPr="008904F6" w:rsidDel="009F57D7">
          <w:rPr>
            <w:i/>
          </w:rPr>
          <w:delText xml:space="preserve">CREATE_DATE, </w:delText>
        </w:r>
        <w:r w:rsidDel="009F57D7">
          <w:delText>STATUS</w:delText>
        </w:r>
        <w:r w:rsidRPr="00751AC2" w:rsidDel="009F57D7">
          <w:delText>)</w:delText>
        </w:r>
      </w:del>
    </w:p>
    <w:p w14:paraId="5E7B7782" w14:textId="61AB16FC" w:rsidR="00C51F17" w:rsidRPr="00751AC2" w:rsidDel="009F57D7" w:rsidRDefault="00C51F17" w:rsidP="00E6227B">
      <w:pPr>
        <w:pStyle w:val="Style1"/>
        <w:spacing w:line="276" w:lineRule="auto"/>
        <w:rPr>
          <w:del w:id="15601" w:author="phuong vu" w:date="2018-11-15T18:18:00Z"/>
        </w:rPr>
        <w:pPrChange w:id="15602" w:author="phuong vu" w:date="2018-11-23T13:48:00Z">
          <w:pPr>
            <w:pStyle w:val="ListParagraph"/>
            <w:numPr>
              <w:numId w:val="44"/>
            </w:numPr>
            <w:ind w:hanging="360"/>
          </w:pPr>
        </w:pPrChange>
      </w:pPr>
      <w:del w:id="15603" w:author="phuong vu" w:date="2018-11-15T18:18:00Z">
        <w:r w:rsidRPr="008904F6" w:rsidDel="009F57D7">
          <w:delText>CUSTOMER</w:delText>
        </w:r>
        <w:r w:rsidRPr="00751AC2" w:rsidDel="009F57D7">
          <w:delText xml:space="preserve"> (</w:delText>
        </w:r>
        <w:r w:rsidDel="009F57D7">
          <w:delText>#</w:delText>
        </w:r>
        <w:r w:rsidRPr="008904F6" w:rsidDel="009F57D7">
          <w:rPr>
            <w:u w:val="single"/>
          </w:rPr>
          <w:delText>ID</w:delText>
        </w:r>
        <w:r w:rsidRPr="00751AC2" w:rsidDel="009F57D7">
          <w:delText xml:space="preserve">, </w:delText>
        </w:r>
        <w:r w:rsidDel="009F57D7">
          <w:delText xml:space="preserve">FULL_NAME, EMAIL, PASSWORD, GENDER, ADDRESS, PHONE, STATUS, </w:delText>
        </w:r>
        <w:r w:rsidRPr="008904F6" w:rsidDel="009F57D7">
          <w:rPr>
            <w:i/>
          </w:rPr>
          <w:delText>CUSTOMER_AVATAR</w:delText>
        </w:r>
        <w:r w:rsidRPr="00751AC2" w:rsidDel="009F57D7">
          <w:delText>)</w:delText>
        </w:r>
      </w:del>
    </w:p>
    <w:p w14:paraId="41A4ABCA" w14:textId="73104751" w:rsidR="00C51F17" w:rsidRPr="00751AC2" w:rsidDel="009F57D7" w:rsidRDefault="00C51F17" w:rsidP="00E6227B">
      <w:pPr>
        <w:pStyle w:val="Style1"/>
        <w:spacing w:line="276" w:lineRule="auto"/>
        <w:rPr>
          <w:del w:id="15604" w:author="phuong vu" w:date="2018-11-15T18:18:00Z"/>
        </w:rPr>
        <w:pPrChange w:id="15605" w:author="phuong vu" w:date="2018-11-23T13:48:00Z">
          <w:pPr>
            <w:pStyle w:val="ListParagraph"/>
            <w:numPr>
              <w:numId w:val="44"/>
            </w:numPr>
            <w:ind w:hanging="360"/>
          </w:pPr>
        </w:pPrChange>
      </w:pPr>
      <w:del w:id="15606" w:author="phuong vu" w:date="2018-11-15T18:18:00Z">
        <w:r w:rsidRPr="008904F6" w:rsidDel="009F57D7">
          <w:delText xml:space="preserve">ORDER_DETAIL </w:delText>
        </w:r>
        <w:r w:rsidRPr="00751AC2" w:rsidDel="009F57D7">
          <w:delText>(</w:delText>
        </w:r>
        <w:r w:rsidRPr="008904F6" w:rsidDel="009F57D7">
          <w:rPr>
            <w:u w:val="single"/>
          </w:rPr>
          <w:delText>#ID</w:delText>
        </w:r>
        <w:r w:rsidDel="009F57D7">
          <w:delText xml:space="preserve">, </w:delText>
        </w:r>
        <w:r w:rsidRPr="008904F6" w:rsidDel="009F57D7">
          <w:rPr>
            <w:i/>
          </w:rPr>
          <w:delText>ORDER_ID, SERVICE_TYPE_ID, UNIT_IDD, LABEL_ID, COLOR_ID, PRODUCT_ID, MATERIAL_ID, UNIT_PRICE,</w:delText>
        </w:r>
        <w:r w:rsidDel="009F57D7">
          <w:delText xml:space="preserve"> AMOUNT, NOTE, STATUS</w:delText>
        </w:r>
        <w:r w:rsidRPr="008904F6" w:rsidDel="009F57D7">
          <w:rPr>
            <w:u w:val="single"/>
          </w:rPr>
          <w:delText>)</w:delText>
        </w:r>
      </w:del>
    </w:p>
    <w:p w14:paraId="655F3DFF" w14:textId="4345FBF0" w:rsidR="00C51F17" w:rsidRPr="00751AC2" w:rsidDel="009F57D7" w:rsidRDefault="00C51F17" w:rsidP="00E6227B">
      <w:pPr>
        <w:pStyle w:val="Style1"/>
        <w:spacing w:line="276" w:lineRule="auto"/>
        <w:rPr>
          <w:del w:id="15607" w:author="phuong vu" w:date="2018-11-15T18:18:00Z"/>
        </w:rPr>
        <w:pPrChange w:id="15608" w:author="phuong vu" w:date="2018-11-23T13:48:00Z">
          <w:pPr>
            <w:pStyle w:val="ListParagraph"/>
            <w:numPr>
              <w:numId w:val="44"/>
            </w:numPr>
            <w:ind w:hanging="360"/>
          </w:pPr>
        </w:pPrChange>
      </w:pPr>
      <w:del w:id="15609" w:author="phuong vu" w:date="2018-11-15T18:18:00Z">
        <w:r w:rsidRPr="008904F6" w:rsidDel="009F57D7">
          <w:delText xml:space="preserve">UNIT_PRICE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w:delText>
        </w:r>
        <w:r w:rsidRPr="008904F6" w:rsidDel="009F57D7">
          <w:rPr>
            <w:u w:val="single"/>
          </w:rPr>
          <w:delText>PRODUCT_ID</w:delText>
        </w:r>
        <w:r w:rsidRPr="00751AC2" w:rsidDel="009F57D7">
          <w:delText xml:space="preserve">, </w:delText>
        </w:r>
        <w:r w:rsidDel="009F57D7">
          <w:delText>#</w:delText>
        </w:r>
        <w:r w:rsidRPr="008904F6" w:rsidDel="009F57D7">
          <w:rPr>
            <w:u w:val="single"/>
          </w:rPr>
          <w:delText>SERVICE_TYPE_ID</w:delText>
        </w:r>
        <w:r w:rsidRPr="00751AC2" w:rsidDel="009F57D7">
          <w:delText>,</w:delText>
        </w:r>
        <w:r w:rsidDel="009F57D7">
          <w:delText xml:space="preserve"> #</w:delText>
        </w:r>
        <w:r w:rsidRPr="008904F6" w:rsidDel="009F57D7">
          <w:rPr>
            <w:u w:val="single"/>
          </w:rPr>
          <w:delText>UNIT_ID</w:delText>
        </w:r>
        <w:r w:rsidDel="009F57D7">
          <w:delText xml:space="preserve">, </w:delText>
        </w:r>
        <w:r w:rsidRPr="00751AC2" w:rsidDel="009F57D7">
          <w:delText xml:space="preserve">APPLY_DATE, </w:delText>
        </w:r>
        <w:r w:rsidDel="009F57D7">
          <w:delText>PRICE, STATUS</w:delText>
        </w:r>
        <w:r w:rsidRPr="00751AC2" w:rsidDel="009F57D7">
          <w:delText>)</w:delText>
        </w:r>
      </w:del>
    </w:p>
    <w:p w14:paraId="11DA42C5" w14:textId="162861DD" w:rsidR="00C51F17" w:rsidRPr="00751AC2" w:rsidDel="009F57D7" w:rsidRDefault="00C51F17" w:rsidP="00E6227B">
      <w:pPr>
        <w:pStyle w:val="Style1"/>
        <w:spacing w:line="276" w:lineRule="auto"/>
        <w:rPr>
          <w:del w:id="15610" w:author="phuong vu" w:date="2018-11-15T18:18:00Z"/>
        </w:rPr>
        <w:pPrChange w:id="15611" w:author="phuong vu" w:date="2018-11-23T13:48:00Z">
          <w:pPr>
            <w:pStyle w:val="ListParagraph"/>
            <w:numPr>
              <w:numId w:val="44"/>
            </w:numPr>
            <w:ind w:hanging="360"/>
          </w:pPr>
        </w:pPrChange>
      </w:pPr>
      <w:del w:id="15612" w:author="phuong vu" w:date="2018-11-15T18:18:00Z">
        <w:r w:rsidRPr="008904F6" w:rsidDel="009F57D7">
          <w:delText xml:space="preserve">BILL </w:delText>
        </w:r>
        <w:r w:rsidRPr="00751AC2" w:rsidDel="009F57D7">
          <w:delText>(</w:delText>
        </w:r>
        <w:r w:rsidRPr="008904F6" w:rsidDel="009F57D7">
          <w:rPr>
            <w:u w:val="single"/>
          </w:rPr>
          <w:delText xml:space="preserve">#ID, </w:delText>
        </w:r>
        <w:r w:rsidRPr="008904F6" w:rsidDel="009F57D7">
          <w:rPr>
            <w:i/>
          </w:rPr>
          <w:delText>RECEIPT_ID</w:delText>
        </w:r>
        <w:r w:rsidRPr="00751AC2" w:rsidDel="009F57D7">
          <w:delText xml:space="preserve">, </w:delText>
        </w:r>
        <w:r w:rsidRPr="008904F6" w:rsidDel="009F57D7">
          <w:rPr>
            <w:i/>
          </w:rPr>
          <w:delText>CREATE_BY</w:delText>
        </w:r>
        <w:r w:rsidRPr="00751AC2" w:rsidDel="009F57D7">
          <w:delText>,</w:delText>
        </w:r>
        <w:r w:rsidDel="009F57D7">
          <w:delText xml:space="preserve"> </w:delText>
        </w:r>
        <w:r w:rsidRPr="008904F6" w:rsidDel="009F57D7">
          <w:rPr>
            <w:i/>
          </w:rPr>
          <w:delText>CREATE_DATE</w:delText>
        </w:r>
        <w:r w:rsidDel="009F57D7">
          <w:delText>, STATUS</w:delText>
        </w:r>
        <w:r w:rsidRPr="00751AC2" w:rsidDel="009F57D7">
          <w:delText>)</w:delText>
        </w:r>
      </w:del>
    </w:p>
    <w:p w14:paraId="7D403EF4" w14:textId="44DE71C1" w:rsidR="00C51F17" w:rsidRPr="00751AC2" w:rsidDel="009F57D7" w:rsidRDefault="00C51F17" w:rsidP="00E6227B">
      <w:pPr>
        <w:pStyle w:val="Style1"/>
        <w:spacing w:line="276" w:lineRule="auto"/>
        <w:rPr>
          <w:del w:id="15613" w:author="phuong vu" w:date="2018-11-15T18:18:00Z"/>
        </w:rPr>
        <w:pPrChange w:id="15614" w:author="phuong vu" w:date="2018-11-23T13:48:00Z">
          <w:pPr>
            <w:pStyle w:val="ListParagraph"/>
            <w:numPr>
              <w:numId w:val="44"/>
            </w:numPr>
            <w:ind w:hanging="360"/>
          </w:pPr>
        </w:pPrChange>
      </w:pPr>
      <w:del w:id="15615" w:author="phuong vu" w:date="2018-11-15T18:18:00Z">
        <w:r w:rsidRPr="008904F6" w:rsidDel="009F57D7">
          <w:delText xml:space="preserve">BIL_DETAIL </w:delText>
        </w:r>
        <w:r w:rsidRPr="00751AC2" w:rsidDel="009F57D7">
          <w:delText>(</w:delText>
        </w:r>
        <w:r w:rsidRPr="008904F6" w:rsidDel="009F57D7">
          <w:rPr>
            <w:u w:val="single"/>
          </w:rPr>
          <w:delText>#ID</w:delText>
        </w:r>
        <w:r w:rsidDel="009F57D7">
          <w:delText xml:space="preserve">, BILL_ID, </w:delText>
        </w:r>
        <w:r w:rsidRPr="008904F6" w:rsidDel="009F57D7">
          <w:rPr>
            <w:i/>
          </w:rPr>
          <w:delText xml:space="preserve">SERVICE_TYPE_ID, UNIT_IDD, LABEL_ID, COLOR_ID, PRODUCT_ID, MATERIAL_ID, UNIT_PRICE, </w:delText>
        </w:r>
        <w:r w:rsidDel="009F57D7">
          <w:delText>AMOUNT, STATUS</w:delText>
        </w:r>
        <w:r w:rsidRPr="00751AC2" w:rsidDel="009F57D7">
          <w:delText>)</w:delText>
        </w:r>
      </w:del>
    </w:p>
    <w:p w14:paraId="24BC0A1B" w14:textId="26D72906" w:rsidR="00C51F17" w:rsidRPr="00751AC2" w:rsidDel="009F57D7" w:rsidRDefault="00C51F17" w:rsidP="00E6227B">
      <w:pPr>
        <w:pStyle w:val="Style1"/>
        <w:spacing w:line="276" w:lineRule="auto"/>
        <w:rPr>
          <w:del w:id="15616" w:author="phuong vu" w:date="2018-11-15T18:18:00Z"/>
        </w:rPr>
        <w:pPrChange w:id="15617" w:author="phuong vu" w:date="2018-11-23T13:48:00Z">
          <w:pPr>
            <w:pStyle w:val="ListParagraph"/>
            <w:numPr>
              <w:numId w:val="44"/>
            </w:numPr>
            <w:ind w:hanging="360"/>
          </w:pPr>
        </w:pPrChange>
      </w:pPr>
      <w:del w:id="15618" w:author="phuong vu" w:date="2018-11-15T18:18:00Z">
        <w:r w:rsidRPr="008904F6" w:rsidDel="009F57D7">
          <w:delText xml:space="preserve">RECEIPT </w:delText>
        </w:r>
        <w:r w:rsidRPr="00751AC2" w:rsidDel="009F57D7">
          <w:delText>(</w:delText>
        </w:r>
        <w:r w:rsidRPr="008904F6" w:rsidDel="009F57D7">
          <w:rPr>
            <w:u w:val="single"/>
          </w:rPr>
          <w:delText>#ID, ORDER_ID</w:delText>
        </w:r>
        <w:r w:rsidDel="009F57D7">
          <w:delText xml:space="preserve">, PICK_UP_TIME, DELIVERY_TIME, PICK_UP_DATE, DELIVERY_DATE, PICK_UP_PLACE, DELIVERY_PLACE, </w:delText>
        </w:r>
        <w:r w:rsidRPr="008904F6" w:rsidDel="009F57D7">
          <w:rPr>
            <w:i/>
          </w:rPr>
          <w:delText>STAFF_PICK_UP, STAFF_DELIVERY</w:delText>
        </w:r>
        <w:r w:rsidRPr="00751AC2" w:rsidDel="009F57D7">
          <w:delText>)</w:delText>
        </w:r>
      </w:del>
    </w:p>
    <w:p w14:paraId="5CDC8433" w14:textId="3C0C7BB2" w:rsidR="00C51F17" w:rsidRPr="00751AC2" w:rsidDel="009F57D7" w:rsidRDefault="00C51F17" w:rsidP="00E6227B">
      <w:pPr>
        <w:pStyle w:val="Style1"/>
        <w:spacing w:line="276" w:lineRule="auto"/>
        <w:rPr>
          <w:del w:id="15619" w:author="phuong vu" w:date="2018-11-15T18:18:00Z"/>
        </w:rPr>
        <w:pPrChange w:id="15620" w:author="phuong vu" w:date="2018-11-23T13:48:00Z">
          <w:pPr>
            <w:pStyle w:val="ListParagraph"/>
            <w:numPr>
              <w:numId w:val="44"/>
            </w:numPr>
            <w:ind w:hanging="360"/>
          </w:pPr>
        </w:pPrChange>
      </w:pPr>
      <w:del w:id="15621" w:author="phuong vu" w:date="2018-11-15T18:18:00Z">
        <w:r w:rsidRPr="008904F6" w:rsidDel="009F57D7">
          <w:delText xml:space="preserve">RECEIPT_DETAIL </w:delText>
        </w:r>
        <w:r w:rsidRPr="00751AC2" w:rsidDel="009F57D7">
          <w:delText>(</w:delText>
        </w:r>
        <w:r w:rsidRPr="008904F6" w:rsidDel="009F57D7">
          <w:rPr>
            <w:u w:val="single"/>
          </w:rPr>
          <w:delText>#ID</w:delText>
        </w:r>
        <w:r w:rsidDel="009F57D7">
          <w:delText xml:space="preserve">, </w:delText>
        </w:r>
        <w:r w:rsidRPr="008904F6" w:rsidDel="009F57D7">
          <w:rPr>
            <w:i/>
          </w:rPr>
          <w:delText>RECEIPT_ID</w:delText>
        </w:r>
        <w:r w:rsidDel="009F57D7">
          <w:delText xml:space="preserve">, </w:delText>
        </w:r>
        <w:r w:rsidRPr="008904F6" w:rsidDel="009F57D7">
          <w:rPr>
            <w:i/>
          </w:rPr>
          <w:delText xml:space="preserve">SERVICE_TYPE_ID, UNIT_IDD, LABEL_ID, COLOR_ID, PRODUCT_ID, MATERIAL_ID, UNIT_PRICE, </w:delText>
        </w:r>
        <w:r w:rsidDel="009F57D7">
          <w:delText>AMOUNT, STATUS</w:delText>
        </w:r>
        <w:r w:rsidRPr="00751AC2" w:rsidDel="009F57D7">
          <w:delText>)</w:delText>
        </w:r>
      </w:del>
    </w:p>
    <w:p w14:paraId="12C882EE" w14:textId="3BFCF1FD" w:rsidR="00C51F17" w:rsidRPr="008904F6" w:rsidDel="009F57D7" w:rsidRDefault="00C51F17" w:rsidP="00E6227B">
      <w:pPr>
        <w:pStyle w:val="Style1"/>
        <w:spacing w:line="276" w:lineRule="auto"/>
        <w:rPr>
          <w:del w:id="15622" w:author="phuong vu" w:date="2018-11-15T18:18:00Z"/>
          <w:i/>
        </w:rPr>
        <w:pPrChange w:id="15623" w:author="phuong vu" w:date="2018-11-23T13:48:00Z">
          <w:pPr>
            <w:pStyle w:val="ListParagraph"/>
            <w:numPr>
              <w:numId w:val="44"/>
            </w:numPr>
            <w:ind w:hanging="360"/>
          </w:pPr>
        </w:pPrChange>
      </w:pPr>
      <w:del w:id="15624" w:author="phuong vu" w:date="2018-11-15T18:18:00Z">
        <w:r w:rsidRPr="008904F6" w:rsidDel="009F57D7">
          <w:delText xml:space="preserve">STAFF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 xml:space="preserve">FULL_NAME, EMAIL, PASSWORD, GENDER, ADDRESS, PHONE, STATUS, </w:delText>
        </w:r>
        <w:r w:rsidRPr="008904F6" w:rsidDel="009F57D7">
          <w:rPr>
            <w:i/>
          </w:rPr>
          <w:delText>STAFF_AVATAR, STAFF_TYPE_ID</w:delText>
        </w:r>
        <w:r w:rsidRPr="00751AC2" w:rsidDel="009F57D7">
          <w:delText>)</w:delText>
        </w:r>
      </w:del>
    </w:p>
    <w:p w14:paraId="3153953E" w14:textId="2C8CD6F7" w:rsidR="00C51F17" w:rsidRPr="00751AC2" w:rsidDel="009F57D7" w:rsidRDefault="00C51F17" w:rsidP="00E6227B">
      <w:pPr>
        <w:pStyle w:val="Style1"/>
        <w:spacing w:line="276" w:lineRule="auto"/>
        <w:rPr>
          <w:del w:id="15625" w:author="phuong vu" w:date="2018-11-15T18:18:00Z"/>
        </w:rPr>
        <w:pPrChange w:id="15626" w:author="phuong vu" w:date="2018-11-23T13:48:00Z">
          <w:pPr>
            <w:pStyle w:val="ListParagraph"/>
            <w:numPr>
              <w:numId w:val="44"/>
            </w:numPr>
            <w:ind w:hanging="360"/>
          </w:pPr>
        </w:pPrChange>
      </w:pPr>
      <w:del w:id="15627" w:author="phuong vu" w:date="2018-11-15T18:18:00Z">
        <w:r w:rsidRPr="008904F6" w:rsidDel="009F57D7">
          <w:delText xml:space="preserve">STAFF_TYPE </w:delText>
        </w:r>
        <w:r w:rsidRPr="00751AC2" w:rsidDel="009F57D7">
          <w:delText>(</w:delText>
        </w:r>
        <w:r w:rsidRPr="008904F6" w:rsidDel="009F57D7">
          <w:rPr>
            <w:u w:val="single"/>
          </w:rPr>
          <w:delText>#ID</w:delText>
        </w:r>
        <w:r w:rsidDel="009F57D7">
          <w:delText>, STAFF_TYPE_NAME, STAFF_TYPE_CODE, STATUS</w:delText>
        </w:r>
        <w:r w:rsidRPr="00751AC2" w:rsidDel="009F57D7">
          <w:delText>)</w:delText>
        </w:r>
      </w:del>
    </w:p>
    <w:p w14:paraId="6E912883" w14:textId="386D3C45" w:rsidR="00C51F17" w:rsidRPr="00751AC2" w:rsidDel="009F57D7" w:rsidRDefault="00C51F17" w:rsidP="00E6227B">
      <w:pPr>
        <w:pStyle w:val="Style1"/>
        <w:spacing w:line="276" w:lineRule="auto"/>
        <w:rPr>
          <w:del w:id="15628" w:author="phuong vu" w:date="2018-11-15T18:18:00Z"/>
        </w:rPr>
        <w:pPrChange w:id="15629" w:author="phuong vu" w:date="2018-11-23T13:48:00Z">
          <w:pPr>
            <w:pStyle w:val="ListParagraph"/>
            <w:numPr>
              <w:numId w:val="44"/>
            </w:numPr>
            <w:ind w:hanging="360"/>
          </w:pPr>
        </w:pPrChange>
      </w:pPr>
      <w:del w:id="15630" w:author="phuong vu" w:date="2018-11-15T18:18:00Z">
        <w:r w:rsidRPr="008904F6" w:rsidDel="009F57D7">
          <w:delText xml:space="preserve">BRANCH </w:delText>
        </w:r>
        <w:r w:rsidRPr="00751AC2" w:rsidDel="009F57D7">
          <w:delText>(</w:delText>
        </w:r>
        <w:r w:rsidRPr="008904F6" w:rsidDel="009F57D7">
          <w:rPr>
            <w:u w:val="single"/>
          </w:rPr>
          <w:delText>#ID</w:delText>
        </w:r>
        <w:r w:rsidDel="009F57D7">
          <w:delText xml:space="preserve">, BRANCH_NAME, ADDRESS, </w:delText>
        </w:r>
        <w:r w:rsidRPr="008904F6" w:rsidDel="009F57D7">
          <w:rPr>
            <w:i/>
          </w:rPr>
          <w:delText>BRANCH_AVATAR</w:delText>
        </w:r>
        <w:r w:rsidDel="009F57D7">
          <w:delText>, LATIDUTE, LONGTIDUTE, STATUS</w:delText>
        </w:r>
        <w:r w:rsidRPr="00751AC2" w:rsidDel="009F57D7">
          <w:delText>)</w:delText>
        </w:r>
      </w:del>
    </w:p>
    <w:p w14:paraId="51CC243F" w14:textId="6A1795AA" w:rsidR="00C51F17" w:rsidRPr="00751AC2" w:rsidDel="009F57D7" w:rsidRDefault="00C51F17" w:rsidP="00E6227B">
      <w:pPr>
        <w:pStyle w:val="Style1"/>
        <w:spacing w:line="276" w:lineRule="auto"/>
        <w:rPr>
          <w:del w:id="15631" w:author="phuong vu" w:date="2018-11-15T18:18:00Z"/>
        </w:rPr>
        <w:pPrChange w:id="15632" w:author="phuong vu" w:date="2018-11-23T13:48:00Z">
          <w:pPr>
            <w:pStyle w:val="ListParagraph"/>
            <w:numPr>
              <w:numId w:val="44"/>
            </w:numPr>
            <w:ind w:hanging="360"/>
          </w:pPr>
        </w:pPrChange>
      </w:pPr>
      <w:del w:id="15633" w:author="phuong vu" w:date="2018-11-15T18:18:00Z">
        <w:r w:rsidRPr="008904F6" w:rsidDel="009F57D7">
          <w:delText xml:space="preserve">PROMOTION </w:delText>
        </w:r>
        <w:r w:rsidRPr="00751AC2" w:rsidDel="009F57D7">
          <w:delText>(</w:delText>
        </w:r>
        <w:r w:rsidRPr="008904F6" w:rsidDel="009F57D7">
          <w:rPr>
            <w:u w:val="single"/>
          </w:rPr>
          <w:delText>#ID</w:delText>
        </w:r>
        <w:r w:rsidDel="009F57D7">
          <w:delText>, PROMOTION_NAME, SALE, DATE_START, DATE_END, PROMOTION_CODE, STATUS</w:delText>
        </w:r>
        <w:r w:rsidRPr="00751AC2" w:rsidDel="009F57D7">
          <w:delText>)</w:delText>
        </w:r>
      </w:del>
    </w:p>
    <w:p w14:paraId="1F976C11" w14:textId="4C30CF1C" w:rsidR="00C51F17" w:rsidRPr="00751AC2" w:rsidDel="009F57D7" w:rsidRDefault="00C51F17" w:rsidP="00E6227B">
      <w:pPr>
        <w:pStyle w:val="Style1"/>
        <w:spacing w:line="276" w:lineRule="auto"/>
        <w:rPr>
          <w:del w:id="15634" w:author="phuong vu" w:date="2018-11-15T18:18:00Z"/>
        </w:rPr>
        <w:pPrChange w:id="15635" w:author="phuong vu" w:date="2018-11-23T13:48:00Z">
          <w:pPr>
            <w:pStyle w:val="ListParagraph"/>
            <w:numPr>
              <w:numId w:val="44"/>
            </w:numPr>
            <w:ind w:hanging="360"/>
          </w:pPr>
        </w:pPrChange>
      </w:pPr>
      <w:del w:id="15636" w:author="phuong vu" w:date="2018-11-15T18:18:00Z">
        <w:r w:rsidRPr="008904F6" w:rsidDel="009F57D7">
          <w:delText xml:space="preserve">PROMOTION_BRANCH </w:delText>
        </w:r>
        <w:r w:rsidRPr="00751AC2" w:rsidDel="009F57D7">
          <w:delText>(</w:delText>
        </w:r>
        <w:r w:rsidRPr="008904F6" w:rsidDel="009F57D7">
          <w:rPr>
            <w:u w:val="single"/>
          </w:rPr>
          <w:delText>#ID</w:delText>
        </w:r>
        <w:r w:rsidDel="009F57D7">
          <w:delText>, #</w:delText>
        </w:r>
        <w:r w:rsidRPr="008904F6" w:rsidDel="009F57D7">
          <w:rPr>
            <w:u w:val="single"/>
          </w:rPr>
          <w:delText>PROMOTION_ID</w:delText>
        </w:r>
        <w:r w:rsidRPr="00751AC2" w:rsidDel="009F57D7">
          <w:delText xml:space="preserve">, </w:delText>
        </w:r>
        <w:r w:rsidRPr="008904F6" w:rsidDel="009F57D7">
          <w:rPr>
            <w:u w:val="single"/>
          </w:rPr>
          <w:delText>#BRANCH_ID</w:delText>
        </w:r>
        <w:r w:rsidDel="009F57D7">
          <w:delText>, STATUS</w:delText>
        </w:r>
        <w:r w:rsidRPr="00751AC2" w:rsidDel="009F57D7">
          <w:delText>)</w:delText>
        </w:r>
      </w:del>
    </w:p>
    <w:p w14:paraId="0F19803A" w14:textId="273AA868" w:rsidR="00C51F17" w:rsidRPr="00751AC2" w:rsidDel="009F57D7" w:rsidRDefault="00C51F17" w:rsidP="00E6227B">
      <w:pPr>
        <w:pStyle w:val="Style1"/>
        <w:spacing w:line="276" w:lineRule="auto"/>
        <w:rPr>
          <w:del w:id="15637" w:author="phuong vu" w:date="2018-11-15T18:18:00Z"/>
        </w:rPr>
        <w:pPrChange w:id="15638" w:author="phuong vu" w:date="2018-11-23T13:48:00Z">
          <w:pPr>
            <w:pStyle w:val="ListParagraph"/>
            <w:numPr>
              <w:numId w:val="44"/>
            </w:numPr>
            <w:ind w:hanging="360"/>
          </w:pPr>
        </w:pPrChange>
      </w:pPr>
      <w:del w:id="15639" w:author="phuong vu" w:date="2018-11-15T18:18:00Z">
        <w:r w:rsidRPr="008904F6" w:rsidDel="009F57D7">
          <w:delText xml:space="preserve">WASHING_MACHINE </w:delText>
        </w:r>
        <w:r w:rsidRPr="00751AC2" w:rsidDel="009F57D7">
          <w:delText>(</w:delText>
        </w:r>
        <w:r w:rsidRPr="008904F6" w:rsidDel="009F57D7">
          <w:rPr>
            <w:u w:val="single"/>
          </w:rPr>
          <w:delText>#ID</w:delText>
        </w:r>
        <w:r w:rsidDel="009F57D7">
          <w:delText>,</w:delText>
        </w:r>
        <w:r w:rsidRPr="008904F6" w:rsidDel="009F57D7">
          <w:rPr>
            <w:i/>
          </w:rPr>
          <w:delText xml:space="preserve"> BRANCH_ID</w:delText>
        </w:r>
        <w:r w:rsidDel="009F57D7">
          <w:delText>, BOUGHT_DATE, CAPACITY, WASHER_CODE</w:delText>
        </w:r>
        <w:r w:rsidRPr="00751AC2" w:rsidDel="009F57D7">
          <w:delText>, STATUS)</w:delText>
        </w:r>
      </w:del>
    </w:p>
    <w:p w14:paraId="6058DF73" w14:textId="40EA9397" w:rsidR="00C51F17" w:rsidDel="009F57D7" w:rsidRDefault="00C51F17" w:rsidP="00E6227B">
      <w:pPr>
        <w:pStyle w:val="Style1"/>
        <w:spacing w:line="276" w:lineRule="auto"/>
        <w:rPr>
          <w:del w:id="15640" w:author="phuong vu" w:date="2018-11-15T18:18:00Z"/>
        </w:rPr>
        <w:pPrChange w:id="15641" w:author="phuong vu" w:date="2018-11-23T13:48:00Z">
          <w:pPr>
            <w:pStyle w:val="ListParagraph"/>
            <w:numPr>
              <w:numId w:val="44"/>
            </w:numPr>
            <w:ind w:hanging="360"/>
          </w:pPr>
        </w:pPrChange>
      </w:pPr>
      <w:del w:id="15642" w:author="phuong vu" w:date="2018-11-15T18:18:00Z">
        <w:r w:rsidRPr="008904F6" w:rsidDel="009F57D7">
          <w:delText xml:space="preserve">WASH_BAG </w:delText>
        </w:r>
        <w:r w:rsidRPr="00751AC2" w:rsidDel="009F57D7">
          <w:delText>(</w:delText>
        </w:r>
        <w:r w:rsidRPr="008904F6" w:rsidDel="009F57D7">
          <w:rPr>
            <w:u w:val="single"/>
          </w:rPr>
          <w:delText>#ID</w:delText>
        </w:r>
        <w:r w:rsidDel="009F57D7">
          <w:delText>, WASH_BAG_NAME, RECEIPT_ID, STATUS</w:delText>
        </w:r>
        <w:r w:rsidRPr="00751AC2" w:rsidDel="009F57D7">
          <w:delText>)</w:delText>
        </w:r>
      </w:del>
    </w:p>
    <w:p w14:paraId="4C812953" w14:textId="56121982" w:rsidR="00C51F17" w:rsidRPr="00751AC2" w:rsidDel="009F57D7" w:rsidRDefault="00C51F17" w:rsidP="00E6227B">
      <w:pPr>
        <w:pStyle w:val="Style1"/>
        <w:spacing w:line="276" w:lineRule="auto"/>
        <w:rPr>
          <w:del w:id="15643" w:author="phuong vu" w:date="2018-11-15T18:18:00Z"/>
        </w:rPr>
        <w:pPrChange w:id="15644" w:author="phuong vu" w:date="2018-11-23T13:48:00Z">
          <w:pPr>
            <w:pStyle w:val="ListParagraph"/>
            <w:numPr>
              <w:numId w:val="44"/>
            </w:numPr>
            <w:ind w:hanging="360"/>
          </w:pPr>
        </w:pPrChange>
      </w:pPr>
      <w:del w:id="15645" w:author="phuong vu" w:date="2018-11-15T18:18:00Z">
        <w:r w:rsidRPr="008904F6" w:rsidDel="009F57D7">
          <w:delText xml:space="preserve">WASH_BAG_DETAIL </w:delText>
        </w:r>
        <w:r w:rsidRPr="00751AC2" w:rsidDel="009F57D7">
          <w:delText>(</w:delText>
        </w:r>
        <w:r w:rsidRPr="008904F6" w:rsidDel="009F57D7">
          <w:rPr>
            <w:u w:val="single"/>
          </w:rPr>
          <w:delText>#ID</w:delText>
        </w:r>
        <w:r w:rsidDel="009F57D7">
          <w:delText xml:space="preserve">, </w:delText>
        </w:r>
        <w:r w:rsidRPr="008904F6" w:rsidDel="009F57D7">
          <w:rPr>
            <w:i/>
          </w:rPr>
          <w:delText>WASH_BAG_ID</w:delText>
        </w:r>
        <w:r w:rsidDel="009F57D7">
          <w:delText xml:space="preserve">, </w:delText>
        </w:r>
        <w:r w:rsidRPr="008904F6" w:rsidDel="009F57D7">
          <w:rPr>
            <w:i/>
          </w:rPr>
          <w:delText xml:space="preserve">SERVICE_TYPE_ID, UNIT_IDD, LABEL_ID, COLOR_ID, PRODUCT_ID, MATERIAL_ID, </w:delText>
        </w:r>
        <w:r w:rsidDel="009F57D7">
          <w:delText>AMOUNT, STATUS</w:delText>
        </w:r>
        <w:r w:rsidRPr="00751AC2" w:rsidDel="009F57D7">
          <w:delText>)</w:delText>
        </w:r>
      </w:del>
    </w:p>
    <w:p w14:paraId="121B3A3C" w14:textId="2DEBA502" w:rsidR="00C51F17" w:rsidDel="009F57D7" w:rsidRDefault="00C51F17" w:rsidP="00E6227B">
      <w:pPr>
        <w:pStyle w:val="Style1"/>
        <w:spacing w:line="276" w:lineRule="auto"/>
        <w:rPr>
          <w:del w:id="15646" w:author="phuong vu" w:date="2018-11-15T18:18:00Z"/>
        </w:rPr>
        <w:pPrChange w:id="15647" w:author="phuong vu" w:date="2018-11-23T13:48:00Z">
          <w:pPr>
            <w:pStyle w:val="ListParagraph"/>
            <w:numPr>
              <w:numId w:val="44"/>
            </w:numPr>
            <w:ind w:hanging="360"/>
          </w:pPr>
        </w:pPrChange>
      </w:pPr>
      <w:del w:id="15648" w:author="phuong vu" w:date="2018-11-15T18:18:00Z">
        <w:r w:rsidRPr="008904F6" w:rsidDel="009F57D7">
          <w:delText xml:space="preserve">WASH </w:delText>
        </w:r>
        <w:r w:rsidRPr="00751AC2" w:rsidDel="009F57D7">
          <w:delText>(</w:delText>
        </w:r>
        <w:r w:rsidRPr="008904F6" w:rsidDel="009F57D7">
          <w:rPr>
            <w:u w:val="single"/>
          </w:rPr>
          <w:delText>#ID</w:delText>
        </w:r>
        <w:r w:rsidRPr="00751AC2" w:rsidDel="009F57D7">
          <w:delText>,</w:delText>
        </w:r>
        <w:r w:rsidDel="009F57D7">
          <w:delText xml:space="preserve"> </w:delText>
        </w:r>
        <w:r w:rsidRPr="008904F6" w:rsidDel="009F57D7">
          <w:rPr>
            <w:i/>
          </w:rPr>
          <w:delText xml:space="preserve">WASH_BAG_ID, WASHING_MACHINE_ID, </w:delText>
        </w:r>
        <w:r w:rsidDel="009F57D7">
          <w:delText>SN, STATUS</w:delText>
        </w:r>
        <w:r w:rsidRPr="00751AC2" w:rsidDel="009F57D7">
          <w:delText>)</w:delText>
        </w:r>
      </w:del>
    </w:p>
    <w:p w14:paraId="3995C48C" w14:textId="2D1E2BCA" w:rsidR="00C51F17" w:rsidRPr="00751AC2" w:rsidDel="009F57D7" w:rsidRDefault="00C51F17" w:rsidP="00E6227B">
      <w:pPr>
        <w:pStyle w:val="Style1"/>
        <w:spacing w:line="276" w:lineRule="auto"/>
        <w:rPr>
          <w:del w:id="15649" w:author="phuong vu" w:date="2018-11-15T18:18:00Z"/>
        </w:rPr>
        <w:pPrChange w:id="15650" w:author="phuong vu" w:date="2018-11-23T13:48:00Z">
          <w:pPr>
            <w:pStyle w:val="ListParagraph"/>
            <w:numPr>
              <w:numId w:val="44"/>
            </w:numPr>
            <w:ind w:hanging="360"/>
          </w:pPr>
        </w:pPrChange>
      </w:pPr>
      <w:bookmarkStart w:id="15651" w:name="_Ref530069181"/>
      <w:del w:id="15652" w:author="phuong vu" w:date="2018-11-15T18:18:00Z">
        <w:r w:rsidRPr="008904F6" w:rsidDel="009F57D7">
          <w:delText>TASK</w:delText>
        </w:r>
        <w:r w:rsidDel="009F57D7">
          <w:delText xml:space="preserve"> (</w:delText>
        </w:r>
        <w:r w:rsidRPr="008904F6" w:rsidDel="009F57D7">
          <w:rPr>
            <w:u w:val="single"/>
          </w:rPr>
          <w:delText>#ID</w:delText>
        </w:r>
        <w:r w:rsidDel="009F57D7">
          <w:delText xml:space="preserve">, TASK_TYPE, </w:delText>
        </w:r>
        <w:r w:rsidRPr="008904F6" w:rsidDel="009F57D7">
          <w:rPr>
            <w:i/>
          </w:rPr>
          <w:delText xml:space="preserve">CURRENT_STAFF, PREVIOUS_STAFF, CUSTOMER_ORDER, RECEIPT, BRANCH_ID, </w:delText>
        </w:r>
        <w:r w:rsidDel="009F57D7">
          <w:delText>PREVIOUS_STATUS, CURRENT_STATUS, PREVIOUS_TASK)</w:delText>
        </w:r>
        <w:bookmarkEnd w:id="15651"/>
      </w:del>
    </w:p>
    <w:bookmarkEnd w:id="15563"/>
    <w:p w14:paraId="6443EAB9" w14:textId="279A6546" w:rsidR="00C51F17" w:rsidRPr="00751AC2" w:rsidDel="009F57D7" w:rsidRDefault="00C51F17" w:rsidP="00E6227B">
      <w:pPr>
        <w:pStyle w:val="Style1"/>
        <w:spacing w:line="276" w:lineRule="auto"/>
        <w:rPr>
          <w:del w:id="15653" w:author="phuong vu" w:date="2018-11-15T18:18:00Z"/>
        </w:rPr>
        <w:pPrChange w:id="15654" w:author="phuong vu" w:date="2018-11-23T13:48:00Z">
          <w:pPr>
            <w:jc w:val="left"/>
          </w:pPr>
        </w:pPrChange>
      </w:pPr>
    </w:p>
    <w:p w14:paraId="1C90ACBA" w14:textId="77777777" w:rsidR="00C51F17" w:rsidRPr="00751AC2" w:rsidDel="009F57D7" w:rsidRDefault="00C51F17" w:rsidP="00E6227B">
      <w:pPr>
        <w:pStyle w:val="Style1"/>
        <w:spacing w:line="276" w:lineRule="auto"/>
        <w:rPr>
          <w:del w:id="15655" w:author="phuong vu" w:date="2018-11-15T18:18:00Z"/>
        </w:rPr>
        <w:pPrChange w:id="15656" w:author="phuong vu" w:date="2018-11-23T13:48:00Z">
          <w:pPr/>
        </w:pPrChange>
      </w:pPr>
    </w:p>
    <w:p w14:paraId="753F1629" w14:textId="692C0844" w:rsidR="00C51F17" w:rsidDel="009F57D7" w:rsidRDefault="00C51F17" w:rsidP="00E6227B">
      <w:pPr>
        <w:pStyle w:val="Style1"/>
        <w:spacing w:line="276" w:lineRule="auto"/>
        <w:rPr>
          <w:del w:id="15657" w:author="phuong vu" w:date="2018-11-15T18:18:00Z"/>
        </w:rPr>
        <w:pPrChange w:id="15658" w:author="phuong vu" w:date="2018-11-23T13:48:00Z">
          <w:pPr>
            <w:jc w:val="left"/>
          </w:pPr>
        </w:pPrChange>
      </w:pPr>
      <w:del w:id="15659" w:author="phuong vu" w:date="2018-11-15T18:18:00Z">
        <w:r w:rsidDel="009F57D7">
          <w:br w:type="page"/>
        </w:r>
      </w:del>
    </w:p>
    <w:p w14:paraId="594610BD" w14:textId="77777777" w:rsidR="00C51F17" w:rsidRPr="00751AC2" w:rsidDel="009F57D7" w:rsidRDefault="00C51F17" w:rsidP="00E6227B">
      <w:pPr>
        <w:pStyle w:val="Style1"/>
        <w:spacing w:line="276" w:lineRule="auto"/>
        <w:rPr>
          <w:del w:id="15660" w:author="phuong vu" w:date="2018-11-15T18:18:00Z"/>
        </w:rPr>
        <w:pPrChange w:id="15661" w:author="phuong vu" w:date="2018-11-23T13:48:00Z">
          <w:pPr/>
        </w:pPrChange>
      </w:pPr>
    </w:p>
    <w:p w14:paraId="104224C0" w14:textId="77777777" w:rsidR="00C51F17" w:rsidRPr="00751AC2" w:rsidDel="009F57D7" w:rsidRDefault="00C51F17" w:rsidP="00E6227B">
      <w:pPr>
        <w:pStyle w:val="Style1"/>
        <w:spacing w:line="276" w:lineRule="auto"/>
        <w:rPr>
          <w:del w:id="15662" w:author="phuong vu" w:date="2018-11-15T18:18:00Z"/>
        </w:rPr>
        <w:pPrChange w:id="15663" w:author="phuong vu" w:date="2018-11-23T13:48:00Z">
          <w:pPr/>
        </w:pPrChange>
      </w:pPr>
    </w:p>
    <w:p w14:paraId="6C8F2F3B" w14:textId="3A332C07" w:rsidR="00C51F17" w:rsidDel="009F57D7" w:rsidRDefault="00C51F17" w:rsidP="00E6227B">
      <w:pPr>
        <w:pStyle w:val="Style1"/>
        <w:spacing w:line="276" w:lineRule="auto"/>
        <w:rPr>
          <w:del w:id="15664" w:author="phuong vu" w:date="2018-11-15T18:18:00Z"/>
          <w:strike/>
        </w:rPr>
        <w:pPrChange w:id="15665" w:author="phuong vu" w:date="2018-11-23T13:48:00Z">
          <w:pPr>
            <w:jc w:val="left"/>
          </w:pPr>
        </w:pPrChange>
      </w:pPr>
    </w:p>
    <w:p w14:paraId="2E071B9F" w14:textId="6AB618CF" w:rsidR="00C51F17" w:rsidRPr="00B04AB8" w:rsidDel="009F57D7" w:rsidRDefault="00C51F17" w:rsidP="00E6227B">
      <w:pPr>
        <w:pStyle w:val="Style1"/>
        <w:spacing w:line="276" w:lineRule="auto"/>
        <w:rPr>
          <w:del w:id="15666" w:author="phuong vu" w:date="2018-11-15T18:18:00Z"/>
        </w:rPr>
        <w:pPrChange w:id="15667" w:author="phuong vu" w:date="2018-11-23T13:48:00Z">
          <w:pPr>
            <w:spacing w:line="360" w:lineRule="auto"/>
          </w:pPr>
        </w:pPrChange>
      </w:pPr>
    </w:p>
    <w:p w14:paraId="0C0E03A1" w14:textId="77777777" w:rsidR="00CB27A4" w:rsidRPr="00B04AB8" w:rsidRDefault="00CB27A4" w:rsidP="00E6227B">
      <w:pPr>
        <w:pStyle w:val="Style1"/>
        <w:spacing w:line="276" w:lineRule="auto"/>
        <w:pPrChange w:id="15668" w:author="phuong vu" w:date="2018-11-23T13:48:00Z">
          <w:pPr>
            <w:pStyle w:val="Heading1"/>
            <w:numPr>
              <w:numId w:val="0"/>
            </w:numPr>
            <w:ind w:left="0" w:firstLine="0"/>
          </w:pPr>
        </w:pPrChange>
      </w:pPr>
      <w:bookmarkStart w:id="15669" w:name="_Toc530662921"/>
      <w:r w:rsidRPr="00B04AB8">
        <w:t>TÀI LIỆU THAM KHẢO</w:t>
      </w:r>
      <w:bookmarkEnd w:id="15669"/>
    </w:p>
    <w:p w14:paraId="37CB8ABD" w14:textId="671AC60D" w:rsidR="00530384" w:rsidRPr="00530384" w:rsidRDefault="00530384" w:rsidP="00E6227B">
      <w:pPr>
        <w:numPr>
          <w:ilvl w:val="0"/>
          <w:numId w:val="24"/>
        </w:numPr>
        <w:spacing w:line="276" w:lineRule="auto"/>
        <w:rPr>
          <w:bCs/>
          <w:lang w:val="en-US"/>
        </w:rPr>
        <w:pPrChange w:id="15670" w:author="phuong vu" w:date="2018-11-23T13:48:00Z">
          <w:pPr>
            <w:numPr>
              <w:numId w:val="24"/>
            </w:numPr>
            <w:spacing w:line="360" w:lineRule="auto"/>
            <w:ind w:left="720" w:hanging="360"/>
          </w:pPr>
        </w:pPrChange>
      </w:pPr>
      <w:r>
        <w:rPr>
          <w:bCs/>
          <w:lang w:val="fr-FR"/>
        </w:rPr>
        <w:t>Android</w:t>
      </w:r>
    </w:p>
    <w:p w14:paraId="092CE08E" w14:textId="5EE3787B" w:rsidR="00530384" w:rsidRDefault="00530384" w:rsidP="00E6227B">
      <w:pPr>
        <w:numPr>
          <w:ilvl w:val="0"/>
          <w:numId w:val="24"/>
        </w:numPr>
        <w:spacing w:line="276" w:lineRule="auto"/>
        <w:rPr>
          <w:bCs/>
          <w:lang w:val="en-US"/>
        </w:rPr>
        <w:pPrChange w:id="15671" w:author="phuong vu" w:date="2018-11-23T13:48:00Z">
          <w:pPr>
            <w:numPr>
              <w:numId w:val="24"/>
            </w:numPr>
            <w:spacing w:line="360" w:lineRule="auto"/>
            <w:ind w:left="720" w:hanging="360"/>
          </w:pPr>
        </w:pPrChange>
      </w:pPr>
      <w:r>
        <w:rPr>
          <w:bCs/>
          <w:lang w:val="en-US"/>
        </w:rPr>
        <w:t>“</w:t>
      </w:r>
      <w:r w:rsidRPr="00530384">
        <w:rPr>
          <w:bCs/>
          <w:lang w:val="en-US"/>
        </w:rPr>
        <w:t>Cùng tìm hiểu về GraphQL</w:t>
      </w:r>
      <w:r>
        <w:rPr>
          <w:bCs/>
          <w:lang w:val="en-US"/>
        </w:rPr>
        <w:t xml:space="preserve">”: </w:t>
      </w:r>
      <w:r w:rsidR="00933422">
        <w:rPr>
          <w:rStyle w:val="Hyperlink"/>
          <w:bCs/>
          <w:lang w:val="en-US"/>
        </w:rPr>
        <w:fldChar w:fldCharType="begin"/>
      </w:r>
      <w:r w:rsidR="00933422">
        <w:rPr>
          <w:rStyle w:val="Hyperlink"/>
          <w:bCs/>
          <w:lang w:val="en-US"/>
        </w:rPr>
        <w:instrText xml:space="preserve"> HYPERLINK "https://viblo.asia/p/cung-tim-hieu-ve-graphql-07LKX4zeKV4" </w:instrText>
      </w:r>
      <w:r w:rsidR="00933422">
        <w:rPr>
          <w:rStyle w:val="Hyperlink"/>
          <w:bCs/>
          <w:lang w:val="en-US"/>
        </w:rPr>
        <w:fldChar w:fldCharType="separate"/>
      </w:r>
      <w:r w:rsidRPr="00530384">
        <w:rPr>
          <w:rStyle w:val="Hyperlink"/>
          <w:bCs/>
          <w:lang w:val="en-US"/>
        </w:rPr>
        <w:t>https://viblo.asia/p/cung-tim-hieu-ve-graphql-07LKX4zeKV4</w:t>
      </w:r>
      <w:r w:rsidR="00933422">
        <w:rPr>
          <w:rStyle w:val="Hyperlink"/>
          <w:bCs/>
          <w:lang w:val="en-US"/>
        </w:rPr>
        <w:fldChar w:fldCharType="end"/>
      </w:r>
    </w:p>
    <w:p w14:paraId="2BE5A5EE" w14:textId="33F0173B" w:rsidR="00530384" w:rsidRDefault="00530384" w:rsidP="00E6227B">
      <w:pPr>
        <w:numPr>
          <w:ilvl w:val="0"/>
          <w:numId w:val="24"/>
        </w:numPr>
        <w:spacing w:line="276" w:lineRule="auto"/>
        <w:rPr>
          <w:bCs/>
          <w:lang w:val="en-US"/>
        </w:rPr>
        <w:pPrChange w:id="15672" w:author="phuong vu" w:date="2018-11-23T13:48:00Z">
          <w:pPr>
            <w:numPr>
              <w:numId w:val="24"/>
            </w:numPr>
            <w:spacing w:line="360" w:lineRule="auto"/>
            <w:ind w:left="720" w:hanging="360"/>
          </w:pPr>
        </w:pPrChange>
      </w:pPr>
      <w:r>
        <w:rPr>
          <w:bCs/>
          <w:lang w:val="en-US"/>
        </w:rPr>
        <w:t>“</w:t>
      </w:r>
      <w:r w:rsidRPr="00530384">
        <w:rPr>
          <w:bCs/>
          <w:lang w:val="en-US"/>
        </w:rPr>
        <w:t xml:space="preserve">Automatically building and maintaining GraphQL APIs with </w:t>
      </w:r>
      <w:r w:rsidR="00653696">
        <w:rPr>
          <w:bCs/>
          <w:lang w:val="en-US"/>
        </w:rPr>
        <w:t>PostgreSQL</w:t>
      </w:r>
      <w:r w:rsidRPr="00530384">
        <w:rPr>
          <w:bCs/>
          <w:lang w:val="en-US"/>
        </w:rPr>
        <w:t>QL and Postgraphile</w:t>
      </w:r>
      <w:r>
        <w:rPr>
          <w:bCs/>
          <w:lang w:val="en-US"/>
        </w:rPr>
        <w:t xml:space="preserve">” : </w:t>
      </w:r>
      <w:r w:rsidR="00933422">
        <w:rPr>
          <w:rStyle w:val="Hyperlink"/>
          <w:bCs/>
          <w:lang w:val="en-US"/>
        </w:rPr>
        <w:fldChar w:fldCharType="begin"/>
      </w:r>
      <w:r w:rsidR="00933422">
        <w:rPr>
          <w:rStyle w:val="Hyperlink"/>
          <w:bCs/>
          <w:lang w:val="en-US"/>
        </w:rPr>
        <w:instrText xml:space="preserve"> HYPERLINK "https://itnext.io/automatically-building-and-maintaining-graphql-apis-with-postgresql-and-postgraphile-c497636abd29" </w:instrText>
      </w:r>
      <w:r w:rsidR="00933422">
        <w:rPr>
          <w:rStyle w:val="Hyperlink"/>
          <w:bCs/>
          <w:lang w:val="en-US"/>
        </w:rPr>
        <w:fldChar w:fldCharType="separate"/>
      </w:r>
      <w:r w:rsidRPr="00530384">
        <w:rPr>
          <w:rStyle w:val="Hyperlink"/>
          <w:bCs/>
          <w:lang w:val="en-US"/>
        </w:rPr>
        <w:t>https://itnext.io/automatically-building-and-maintaining-graphql-apis-with-</w:t>
      </w:r>
      <w:r w:rsidR="00653696">
        <w:rPr>
          <w:rStyle w:val="Hyperlink"/>
          <w:bCs/>
          <w:lang w:val="en-US"/>
        </w:rPr>
        <w:t>PostgreSQL</w:t>
      </w:r>
      <w:r w:rsidRPr="00530384">
        <w:rPr>
          <w:rStyle w:val="Hyperlink"/>
          <w:bCs/>
          <w:lang w:val="en-US"/>
        </w:rPr>
        <w:t>ql-and-postgraphile-c497636abd29</w:t>
      </w:r>
      <w:r w:rsidR="00933422">
        <w:rPr>
          <w:rStyle w:val="Hyperlink"/>
          <w:bCs/>
          <w:lang w:val="en-US"/>
        </w:rPr>
        <w:fldChar w:fldCharType="end"/>
      </w:r>
    </w:p>
    <w:p w14:paraId="5E4FFF37" w14:textId="40D84252" w:rsidR="00653696" w:rsidRPr="003B05E0" w:rsidRDefault="00653696" w:rsidP="00E6227B">
      <w:pPr>
        <w:numPr>
          <w:ilvl w:val="0"/>
          <w:numId w:val="24"/>
        </w:numPr>
        <w:spacing w:line="276" w:lineRule="auto"/>
        <w:rPr>
          <w:rStyle w:val="Hyperlink"/>
          <w:bCs/>
          <w:color w:val="auto"/>
          <w:u w:val="none"/>
          <w:lang w:val="en-US"/>
        </w:rPr>
        <w:pPrChange w:id="15673" w:author="phuong vu" w:date="2018-11-23T13:48:00Z">
          <w:pPr>
            <w:numPr>
              <w:numId w:val="24"/>
            </w:numPr>
            <w:spacing w:line="360" w:lineRule="auto"/>
            <w:ind w:left="720" w:hanging="360"/>
          </w:pPr>
        </w:pPrChange>
      </w:pPr>
      <w:r>
        <w:rPr>
          <w:bCs/>
          <w:lang w:val="en-US"/>
        </w:rPr>
        <w:t xml:space="preserve">“Postgraphile”: </w:t>
      </w:r>
      <w:r w:rsidR="00933422">
        <w:rPr>
          <w:rStyle w:val="Hyperlink"/>
          <w:bCs/>
          <w:lang w:val="en-US"/>
        </w:rPr>
        <w:fldChar w:fldCharType="begin"/>
      </w:r>
      <w:r w:rsidR="00933422">
        <w:rPr>
          <w:rStyle w:val="Hyperlink"/>
          <w:bCs/>
          <w:lang w:val="en-US"/>
        </w:rPr>
        <w:instrText xml:space="preserve"> HYPERLINK "https://www.graphile.org/postgraphile/introduction/" </w:instrText>
      </w:r>
      <w:r w:rsidR="00933422">
        <w:rPr>
          <w:rStyle w:val="Hyperlink"/>
          <w:bCs/>
          <w:lang w:val="en-US"/>
        </w:rPr>
        <w:fldChar w:fldCharType="separate"/>
      </w:r>
      <w:r w:rsidRPr="006B4568">
        <w:rPr>
          <w:rStyle w:val="Hyperlink"/>
          <w:bCs/>
          <w:lang w:val="en-US"/>
        </w:rPr>
        <w:t>https://www.graphile.org/postgraphile/introduction/</w:t>
      </w:r>
      <w:r w:rsidR="00933422">
        <w:rPr>
          <w:rStyle w:val="Hyperlink"/>
          <w:bCs/>
          <w:lang w:val="en-US"/>
        </w:rPr>
        <w:fldChar w:fldCharType="end"/>
      </w:r>
    </w:p>
    <w:p w14:paraId="2B18F315" w14:textId="68902EF8" w:rsidR="003B05E0" w:rsidRDefault="003B05E0" w:rsidP="00E6227B">
      <w:pPr>
        <w:numPr>
          <w:ilvl w:val="0"/>
          <w:numId w:val="24"/>
        </w:numPr>
        <w:spacing w:line="276" w:lineRule="auto"/>
        <w:rPr>
          <w:bCs/>
          <w:lang w:val="en-US"/>
        </w:rPr>
        <w:pPrChange w:id="15674" w:author="phuong vu" w:date="2018-11-23T13:48:00Z">
          <w:pPr>
            <w:numPr>
              <w:numId w:val="24"/>
            </w:numPr>
            <w:spacing w:line="360" w:lineRule="auto"/>
            <w:ind w:left="720" w:hanging="360"/>
          </w:pPr>
        </w:pPrChange>
      </w:pPr>
      <w:r>
        <w:rPr>
          <w:bCs/>
          <w:lang w:val="en-US"/>
        </w:rPr>
        <w:t>“PostgreSQL”:</w:t>
      </w:r>
    </w:p>
    <w:p w14:paraId="7E66D55A" w14:textId="7F38E3F9" w:rsidR="003B05E0" w:rsidRDefault="003B05E0" w:rsidP="00E6227B">
      <w:pPr>
        <w:numPr>
          <w:ilvl w:val="0"/>
          <w:numId w:val="24"/>
        </w:numPr>
        <w:spacing w:line="276" w:lineRule="auto"/>
        <w:rPr>
          <w:bCs/>
          <w:lang w:val="en-US"/>
        </w:rPr>
        <w:pPrChange w:id="15675" w:author="phuong vu" w:date="2018-11-23T13:48:00Z">
          <w:pPr>
            <w:numPr>
              <w:numId w:val="24"/>
            </w:numPr>
            <w:spacing w:line="360" w:lineRule="auto"/>
            <w:ind w:left="720" w:hanging="360"/>
          </w:pPr>
        </w:pPrChange>
      </w:pPr>
      <w:r>
        <w:rPr>
          <w:bCs/>
          <w:lang w:val="en-US"/>
        </w:rPr>
        <w:t>“JSON Web Token”:</w:t>
      </w:r>
    </w:p>
    <w:p w14:paraId="448EC124" w14:textId="38F393BE" w:rsidR="003B05E0" w:rsidRPr="007A626B" w:rsidRDefault="003B05E0" w:rsidP="00E6227B">
      <w:pPr>
        <w:pStyle w:val="ListParagraph"/>
        <w:numPr>
          <w:ilvl w:val="0"/>
          <w:numId w:val="24"/>
        </w:numPr>
        <w:spacing w:line="276" w:lineRule="auto"/>
        <w:rPr>
          <w:bCs/>
          <w:lang w:val="en-US"/>
        </w:rPr>
        <w:pPrChange w:id="15676" w:author="phuong vu" w:date="2018-11-23T13:48:00Z">
          <w:pPr>
            <w:pStyle w:val="ListParagraph"/>
            <w:numPr>
              <w:numId w:val="24"/>
            </w:numPr>
            <w:spacing w:line="360" w:lineRule="auto"/>
            <w:ind w:hanging="360"/>
          </w:pPr>
        </w:pPrChange>
      </w:pPr>
      <w:r w:rsidRPr="003B05E0">
        <w:rPr>
          <w:bCs/>
          <w:lang w:val="en-US"/>
        </w:rPr>
        <w:t>“ReactJS”:</w:t>
      </w:r>
      <w:r w:rsidR="00933422">
        <w:rPr>
          <w:rStyle w:val="Hyperlink"/>
          <w:lang w:val="en-US"/>
        </w:rPr>
        <w:fldChar w:fldCharType="begin"/>
      </w:r>
      <w:r w:rsidR="00933422">
        <w:rPr>
          <w:rStyle w:val="Hyperlink"/>
          <w:lang w:val="en-US"/>
        </w:rPr>
        <w:instrText xml:space="preserve"> HYPERLINK "https://viblo.asia/p/reactjs-uu-diem-va-nhuoc-diem-V3m5WzexlO7" </w:instrText>
      </w:r>
      <w:r w:rsidR="00933422">
        <w:rPr>
          <w:rStyle w:val="Hyperlink"/>
          <w:lang w:val="en-US"/>
        </w:rPr>
        <w:fldChar w:fldCharType="separate"/>
      </w:r>
      <w:r w:rsidRPr="006A4E6A">
        <w:rPr>
          <w:rStyle w:val="Hyperlink"/>
          <w:lang w:val="en-US"/>
        </w:rPr>
        <w:t>https://viblo.asia/p/reactjs-uu-diem-va-nhuoc-diem-V3m5WzexlO7</w:t>
      </w:r>
      <w:r w:rsidR="00933422">
        <w:rPr>
          <w:rStyle w:val="Hyperlink"/>
          <w:lang w:val="en-US"/>
        </w:rPr>
        <w:fldChar w:fldCharType="end"/>
      </w:r>
    </w:p>
    <w:p w14:paraId="7377C254" w14:textId="256059D0" w:rsidR="007A626B" w:rsidRPr="003B05E0" w:rsidRDefault="007A626B" w:rsidP="00E6227B">
      <w:pPr>
        <w:pStyle w:val="ListParagraph"/>
        <w:numPr>
          <w:ilvl w:val="0"/>
          <w:numId w:val="24"/>
        </w:numPr>
        <w:spacing w:line="276" w:lineRule="auto"/>
        <w:rPr>
          <w:bCs/>
          <w:lang w:val="en-US"/>
        </w:rPr>
        <w:pPrChange w:id="15677" w:author="phuong vu" w:date="2018-11-23T13:48:00Z">
          <w:pPr>
            <w:pStyle w:val="ListParagraph"/>
            <w:numPr>
              <w:numId w:val="24"/>
            </w:numPr>
            <w:spacing w:line="360" w:lineRule="auto"/>
            <w:ind w:hanging="360"/>
          </w:pPr>
        </w:pPrChange>
      </w:pPr>
      <w:r>
        <w:rPr>
          <w:bCs/>
          <w:lang w:val="en-US"/>
        </w:rPr>
        <w:t xml:space="preserve">“Apollo Client cho React”: </w:t>
      </w:r>
      <w:r w:rsidR="00933422">
        <w:rPr>
          <w:rStyle w:val="Hyperlink"/>
          <w:bCs/>
          <w:lang w:val="en-US"/>
        </w:rPr>
        <w:fldChar w:fldCharType="begin"/>
      </w:r>
      <w:r w:rsidR="00933422">
        <w:rPr>
          <w:rStyle w:val="Hyperlink"/>
          <w:bCs/>
          <w:lang w:val="en-US"/>
        </w:rPr>
        <w:instrText xml:space="preserve"> HYPERLINK "https://www.apollographql.com/docs/react/" </w:instrText>
      </w:r>
      <w:r w:rsidR="00933422">
        <w:rPr>
          <w:rStyle w:val="Hyperlink"/>
          <w:bCs/>
          <w:lang w:val="en-US"/>
        </w:rPr>
        <w:fldChar w:fldCharType="separate"/>
      </w:r>
      <w:r w:rsidRPr="007A626B">
        <w:rPr>
          <w:rStyle w:val="Hyperlink"/>
          <w:bCs/>
          <w:lang w:val="en-US"/>
        </w:rPr>
        <w:t>https://www.apollographql.com/docs/react/</w:t>
      </w:r>
      <w:r w:rsidR="00933422">
        <w:rPr>
          <w:rStyle w:val="Hyperlink"/>
          <w:bCs/>
          <w:lang w:val="en-US"/>
        </w:rPr>
        <w:fldChar w:fldCharType="end"/>
      </w:r>
    </w:p>
    <w:sectPr w:rsidR="007A626B" w:rsidRPr="003B05E0" w:rsidSect="001D00CB">
      <w:headerReference w:type="default" r:id="rId81"/>
      <w:footerReference w:type="default" r:id="rId82"/>
      <w:pgSz w:w="11906" w:h="16838"/>
      <w:pgMar w:top="1701" w:right="1134" w:bottom="1701" w:left="1985" w:header="709"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310B3A" w14:textId="77777777" w:rsidR="00FE783B" w:rsidRDefault="00FE783B" w:rsidP="006806BE">
      <w:pPr>
        <w:spacing w:after="0" w:line="240" w:lineRule="auto"/>
      </w:pPr>
      <w:r>
        <w:separator/>
      </w:r>
    </w:p>
  </w:endnote>
  <w:endnote w:type="continuationSeparator" w:id="0">
    <w:p w14:paraId="63D4F030" w14:textId="77777777" w:rsidR="00FE783B" w:rsidRDefault="00FE783B" w:rsidP="006806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36"/>
      <w:gridCol w:w="4351"/>
    </w:tblGrid>
    <w:tr w:rsidR="009613AB" w:rsidRPr="001D00CB" w14:paraId="121E6D9A" w14:textId="77777777" w:rsidTr="001D00CB">
      <w:trPr>
        <w:trHeight w:hRule="exact" w:val="70"/>
        <w:jc w:val="center"/>
      </w:trPr>
      <w:tc>
        <w:tcPr>
          <w:tcW w:w="4686" w:type="dxa"/>
          <w:shd w:val="clear" w:color="auto" w:fill="00B0F0"/>
          <w:tcMar>
            <w:top w:w="0" w:type="dxa"/>
            <w:bottom w:w="0" w:type="dxa"/>
          </w:tcMar>
        </w:tcPr>
        <w:p w14:paraId="3197EFC0" w14:textId="77777777" w:rsidR="009613AB" w:rsidRPr="001D00CB" w:rsidRDefault="009613AB">
          <w:pPr>
            <w:pStyle w:val="Header"/>
            <w:rPr>
              <w:caps/>
              <w:color w:val="FF0000"/>
              <w:sz w:val="18"/>
            </w:rPr>
          </w:pPr>
        </w:p>
      </w:tc>
      <w:tc>
        <w:tcPr>
          <w:tcW w:w="4674" w:type="dxa"/>
          <w:shd w:val="clear" w:color="auto" w:fill="00B0F0"/>
          <w:tcMar>
            <w:top w:w="0" w:type="dxa"/>
            <w:bottom w:w="0" w:type="dxa"/>
          </w:tcMar>
        </w:tcPr>
        <w:p w14:paraId="2CD568B3" w14:textId="77777777" w:rsidR="009613AB" w:rsidRPr="001D00CB" w:rsidRDefault="009613AB">
          <w:pPr>
            <w:pStyle w:val="Header"/>
            <w:jc w:val="right"/>
            <w:rPr>
              <w:caps/>
              <w:color w:val="FF0000"/>
              <w:sz w:val="18"/>
            </w:rPr>
          </w:pPr>
        </w:p>
      </w:tc>
    </w:tr>
    <w:tr w:rsidR="009613AB" w14:paraId="77229044" w14:textId="77777777" w:rsidTr="005E5E84">
      <w:trPr>
        <w:trHeight w:val="1173"/>
        <w:jc w:val="center"/>
      </w:trPr>
      <w:tc>
        <w:tcPr>
          <w:tcW w:w="4686" w:type="dxa"/>
          <w:shd w:val="clear" w:color="auto" w:fill="auto"/>
          <w:vAlign w:val="center"/>
        </w:tcPr>
        <w:p w14:paraId="4548A087" w14:textId="77777777" w:rsidR="009613AB" w:rsidRDefault="009613AB" w:rsidP="009F370B">
          <w:pPr>
            <w:rPr>
              <w:lang w:val="en-US"/>
            </w:rPr>
          </w:pPr>
          <w:r>
            <w:rPr>
              <w:lang w:val="en-US"/>
            </w:rPr>
            <w:t>Trần Hoàng Huân – B140147</w:t>
          </w:r>
        </w:p>
        <w:p w14:paraId="345F66DE" w14:textId="6466F408" w:rsidR="009613AB" w:rsidRPr="003C43C4" w:rsidRDefault="009613AB" w:rsidP="009F370B">
          <w:pPr>
            <w:rPr>
              <w:lang w:val="en-US"/>
            </w:rPr>
          </w:pPr>
          <w:r>
            <w:rPr>
              <w:lang w:val="en-US"/>
            </w:rPr>
            <w:t>Vũ Phương – B1401081</w:t>
          </w:r>
        </w:p>
      </w:tc>
      <w:tc>
        <w:tcPr>
          <w:tcW w:w="4674" w:type="dxa"/>
          <w:shd w:val="clear" w:color="auto" w:fill="auto"/>
          <w:vAlign w:val="center"/>
        </w:tcPr>
        <w:p w14:paraId="4AFA15C9" w14:textId="77777777" w:rsidR="009613AB" w:rsidRDefault="009613AB">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48</w:t>
          </w:r>
          <w:r>
            <w:rPr>
              <w:caps/>
              <w:noProof/>
              <w:color w:val="808080" w:themeColor="background1" w:themeShade="80"/>
              <w:sz w:val="18"/>
              <w:szCs w:val="18"/>
            </w:rPr>
            <w:fldChar w:fldCharType="end"/>
          </w:r>
        </w:p>
      </w:tc>
    </w:tr>
  </w:tbl>
  <w:p w14:paraId="04056F27" w14:textId="77777777" w:rsidR="009613AB" w:rsidRDefault="009613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B1200E" w14:textId="77777777" w:rsidR="00FE783B" w:rsidRDefault="00FE783B" w:rsidP="006806BE">
      <w:pPr>
        <w:spacing w:after="0" w:line="240" w:lineRule="auto"/>
      </w:pPr>
      <w:r>
        <w:separator/>
      </w:r>
    </w:p>
  </w:footnote>
  <w:footnote w:type="continuationSeparator" w:id="0">
    <w:p w14:paraId="71BADA14" w14:textId="77777777" w:rsidR="00FE783B" w:rsidRDefault="00FE783B" w:rsidP="006806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F079B" w14:textId="35C5A317" w:rsidR="009613AB" w:rsidRPr="005E5E84" w:rsidRDefault="009613AB" w:rsidP="005E5E84">
    <w:pPr>
      <w:pStyle w:val="Header"/>
      <w:jc w:val="left"/>
      <w:rPr>
        <w:lang w:val="en-US"/>
      </w:rPr>
    </w:pPr>
    <w:ins w:id="15678" w:author="phuong vu" w:date="2018-11-21T21:32:00Z">
      <w:r>
        <w:rPr>
          <w:lang w:val="en-US"/>
        </w:rPr>
        <w:t>GVHD</w:t>
      </w:r>
    </w:ins>
    <w:del w:id="15679" w:author="phuong vu" w:date="2018-11-21T21:32:00Z">
      <w:r w:rsidDel="005645EE">
        <w:rPr>
          <w:lang w:val="en-US"/>
        </w:rPr>
        <w:delText>Giáo viên hướng dẫn</w:delText>
      </w:r>
    </w:del>
    <w:r>
      <w:rPr>
        <w:lang w:val="en-US"/>
      </w:rPr>
      <w:t xml:space="preserve">: Phạm Thị Ngọc Diễm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8141F"/>
    <w:multiLevelType w:val="hybridMultilevel"/>
    <w:tmpl w:val="25F8E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C13C45"/>
    <w:multiLevelType w:val="multilevel"/>
    <w:tmpl w:val="BFFE2E9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220E1B"/>
    <w:multiLevelType w:val="hybridMultilevel"/>
    <w:tmpl w:val="C090F4FA"/>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9274964"/>
    <w:multiLevelType w:val="hybridMultilevel"/>
    <w:tmpl w:val="6E1E0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550B9"/>
    <w:multiLevelType w:val="hybridMultilevel"/>
    <w:tmpl w:val="76BCA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F03F7A"/>
    <w:multiLevelType w:val="hybridMultilevel"/>
    <w:tmpl w:val="C2C8234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10B2C"/>
    <w:multiLevelType w:val="multilevel"/>
    <w:tmpl w:val="B1F0BE7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9152F9"/>
    <w:multiLevelType w:val="hybridMultilevel"/>
    <w:tmpl w:val="95462C6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0802F4C"/>
    <w:multiLevelType w:val="hybridMultilevel"/>
    <w:tmpl w:val="7FB6F8D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8E6C6C"/>
    <w:multiLevelType w:val="hybridMultilevel"/>
    <w:tmpl w:val="3C06425A"/>
    <w:lvl w:ilvl="0" w:tplc="07D0EFA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3FA1A8E"/>
    <w:multiLevelType w:val="hybridMultilevel"/>
    <w:tmpl w:val="FC8C4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E8233B"/>
    <w:multiLevelType w:val="hybridMultilevel"/>
    <w:tmpl w:val="7644798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307A02"/>
    <w:multiLevelType w:val="hybridMultilevel"/>
    <w:tmpl w:val="EC007D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F037732"/>
    <w:multiLevelType w:val="hybridMultilevel"/>
    <w:tmpl w:val="19E235CE"/>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4" w15:restartNumberingAfterBreak="0">
    <w:nsid w:val="1F49632F"/>
    <w:multiLevelType w:val="hybridMultilevel"/>
    <w:tmpl w:val="B1FE0D7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0076D19"/>
    <w:multiLevelType w:val="hybridMultilevel"/>
    <w:tmpl w:val="68FAA620"/>
    <w:lvl w:ilvl="0" w:tplc="71EE1D04">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6" w15:restartNumberingAfterBreak="0">
    <w:nsid w:val="20395BD1"/>
    <w:multiLevelType w:val="multilevel"/>
    <w:tmpl w:val="6966EB52"/>
    <w:lvl w:ilvl="0">
      <w:start w:val="1"/>
      <w:numFmt w:val="decimal"/>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lvlText w:val="%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21252DD4"/>
    <w:multiLevelType w:val="hybridMultilevel"/>
    <w:tmpl w:val="B50650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23E50A2"/>
    <w:multiLevelType w:val="hybridMultilevel"/>
    <w:tmpl w:val="237CC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87703A"/>
    <w:multiLevelType w:val="multilevel"/>
    <w:tmpl w:val="524E1342"/>
    <w:lvl w:ilvl="0">
      <w:start w:val="1"/>
      <w:numFmt w:val="decimal"/>
      <w:pStyle w:val="Heading1"/>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27273D4D"/>
    <w:multiLevelType w:val="hybridMultilevel"/>
    <w:tmpl w:val="FBC41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CB2E02"/>
    <w:multiLevelType w:val="hybridMultilevel"/>
    <w:tmpl w:val="6BAC11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F91626"/>
    <w:multiLevelType w:val="hybridMultilevel"/>
    <w:tmpl w:val="BCDCEB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9056445"/>
    <w:multiLevelType w:val="hybridMultilevel"/>
    <w:tmpl w:val="337CA0F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3E6ECD"/>
    <w:multiLevelType w:val="hybridMultilevel"/>
    <w:tmpl w:val="E7867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4158E2"/>
    <w:multiLevelType w:val="multilevel"/>
    <w:tmpl w:val="2980685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96829B3"/>
    <w:multiLevelType w:val="hybridMultilevel"/>
    <w:tmpl w:val="DB3E6D50"/>
    <w:lvl w:ilvl="0" w:tplc="71EE1D04">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7" w15:restartNumberingAfterBreak="0">
    <w:nsid w:val="2A6D521C"/>
    <w:multiLevelType w:val="multilevel"/>
    <w:tmpl w:val="8ABE43D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1124E9A"/>
    <w:multiLevelType w:val="hybridMultilevel"/>
    <w:tmpl w:val="C94C0A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32330E99"/>
    <w:multiLevelType w:val="hybridMultilevel"/>
    <w:tmpl w:val="C8366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39353C3"/>
    <w:multiLevelType w:val="hybridMultilevel"/>
    <w:tmpl w:val="2E84F5EC"/>
    <w:lvl w:ilvl="0" w:tplc="5FF23E3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5B46B2F"/>
    <w:multiLevelType w:val="hybridMultilevel"/>
    <w:tmpl w:val="5D6E9FA2"/>
    <w:lvl w:ilvl="0" w:tplc="5FF23E3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7E626D6"/>
    <w:multiLevelType w:val="hybridMultilevel"/>
    <w:tmpl w:val="1A0ED1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C7065D9"/>
    <w:multiLevelType w:val="hybridMultilevel"/>
    <w:tmpl w:val="062E81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EF6E9C"/>
    <w:multiLevelType w:val="hybridMultilevel"/>
    <w:tmpl w:val="50DA40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44757926"/>
    <w:multiLevelType w:val="hybridMultilevel"/>
    <w:tmpl w:val="00ECA5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E023BE"/>
    <w:multiLevelType w:val="hybridMultilevel"/>
    <w:tmpl w:val="0500340A"/>
    <w:lvl w:ilvl="0" w:tplc="F92A48BE">
      <w:numFmt w:val="bullet"/>
      <w:lvlText w:val="-"/>
      <w:lvlJc w:val="left"/>
      <w:pPr>
        <w:ind w:left="1440" w:hanging="360"/>
      </w:pPr>
      <w:rPr>
        <w:rFonts w:ascii="Times New Roman" w:eastAsiaTheme="minorHAnsi" w:hAnsi="Times New Roman" w:cs="Times New Roman" w:hint="default"/>
        <w: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85764AD"/>
    <w:multiLevelType w:val="multilevel"/>
    <w:tmpl w:val="2AE8895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493B0D8F"/>
    <w:multiLevelType w:val="hybridMultilevel"/>
    <w:tmpl w:val="74428F5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4A6E1455"/>
    <w:multiLevelType w:val="hybridMultilevel"/>
    <w:tmpl w:val="84AC48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AE15693"/>
    <w:multiLevelType w:val="hybridMultilevel"/>
    <w:tmpl w:val="F7063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BAC5C4A"/>
    <w:multiLevelType w:val="hybridMultilevel"/>
    <w:tmpl w:val="664830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385173"/>
    <w:multiLevelType w:val="hybridMultilevel"/>
    <w:tmpl w:val="C7F205B8"/>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4CE82EA6"/>
    <w:multiLevelType w:val="hybridMultilevel"/>
    <w:tmpl w:val="B13CBF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4E711C47"/>
    <w:multiLevelType w:val="hybridMultilevel"/>
    <w:tmpl w:val="2E6441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F4600B6"/>
    <w:multiLevelType w:val="hybridMultilevel"/>
    <w:tmpl w:val="D84EC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6820292"/>
    <w:multiLevelType w:val="hybridMultilevel"/>
    <w:tmpl w:val="B48042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84D521B"/>
    <w:multiLevelType w:val="hybridMultilevel"/>
    <w:tmpl w:val="3CA27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A0E05C4"/>
    <w:multiLevelType w:val="hybridMultilevel"/>
    <w:tmpl w:val="EF46EE98"/>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9" w15:restartNumberingAfterBreak="0">
    <w:nsid w:val="5B5B6982"/>
    <w:multiLevelType w:val="hybridMultilevel"/>
    <w:tmpl w:val="FB385AA0"/>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50" w15:restartNumberingAfterBreak="0">
    <w:nsid w:val="5F186892"/>
    <w:multiLevelType w:val="hybridMultilevel"/>
    <w:tmpl w:val="B35A2F6C"/>
    <w:lvl w:ilvl="0" w:tplc="D114634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623D7B55"/>
    <w:multiLevelType w:val="hybridMultilevel"/>
    <w:tmpl w:val="72E09300"/>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CB2CBF"/>
    <w:multiLevelType w:val="hybridMultilevel"/>
    <w:tmpl w:val="CE52E0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CB942FD"/>
    <w:multiLevelType w:val="hybridMultilevel"/>
    <w:tmpl w:val="4E0A5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D1E6FD0"/>
    <w:multiLevelType w:val="hybridMultilevel"/>
    <w:tmpl w:val="83B2D57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1D720CF"/>
    <w:multiLevelType w:val="multilevel"/>
    <w:tmpl w:val="7FC8AC7E"/>
    <w:lvl w:ilvl="0">
      <w:start w:val="1"/>
      <w:numFmt w:val="decimal"/>
      <w:lvlText w:val="CHƯƠNG %1 - "/>
      <w:lvlJc w:val="left"/>
      <w:pPr>
        <w:ind w:left="360" w:hanging="360"/>
      </w:pPr>
      <w:rPr>
        <w:rFonts w:asciiTheme="majorHAnsi" w:hAnsiTheme="majorHAnsi" w:hint="default"/>
        <w14:ligatures w14:val="none"/>
        <w14:numForm w14:val="default"/>
        <w14:numSpacing w14:val="default"/>
        <w14:stylisticSets/>
      </w:rPr>
    </w:lvl>
    <w:lvl w:ilvl="1">
      <w:start w:val="2"/>
      <w:numFmt w:val="decimal"/>
      <w:lvlText w:val="%2."/>
      <w:lvlJc w:val="left"/>
      <w:pPr>
        <w:ind w:left="576" w:hanging="576"/>
      </w:pPr>
      <w:rPr>
        <w:rFonts w:hint="default"/>
        <w:vertAlign w:val="baseline"/>
      </w:rPr>
    </w:lvl>
    <w:lvl w:ilvl="2">
      <w:start w:val="1"/>
      <w:numFmt w:val="decimal"/>
      <w:lvlText w:val="%1.%2.%3"/>
      <w:lvlJc w:val="left"/>
      <w:pPr>
        <w:ind w:left="720" w:hanging="720"/>
      </w:pPr>
      <w:rPr>
        <w:rFonts w:hint="default"/>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6" w15:restartNumberingAfterBreak="0">
    <w:nsid w:val="749973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754E7FA9"/>
    <w:multiLevelType w:val="hybridMultilevel"/>
    <w:tmpl w:val="9EA229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75675008"/>
    <w:multiLevelType w:val="hybridMultilevel"/>
    <w:tmpl w:val="2F5EA0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96C0974"/>
    <w:multiLevelType w:val="hybridMultilevel"/>
    <w:tmpl w:val="95429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B0E1367"/>
    <w:multiLevelType w:val="hybridMultilevel"/>
    <w:tmpl w:val="F264AB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5"/>
  </w:num>
  <w:num w:numId="3">
    <w:abstractNumId w:val="58"/>
  </w:num>
  <w:num w:numId="4">
    <w:abstractNumId w:val="41"/>
  </w:num>
  <w:num w:numId="5">
    <w:abstractNumId w:val="21"/>
  </w:num>
  <w:num w:numId="6">
    <w:abstractNumId w:val="46"/>
  </w:num>
  <w:num w:numId="7">
    <w:abstractNumId w:val="44"/>
  </w:num>
  <w:num w:numId="8">
    <w:abstractNumId w:val="23"/>
  </w:num>
  <w:num w:numId="9">
    <w:abstractNumId w:val="52"/>
  </w:num>
  <w:num w:numId="10">
    <w:abstractNumId w:val="40"/>
  </w:num>
  <w:num w:numId="11">
    <w:abstractNumId w:val="14"/>
  </w:num>
  <w:num w:numId="12">
    <w:abstractNumId w:val="32"/>
  </w:num>
  <w:num w:numId="13">
    <w:abstractNumId w:val="54"/>
  </w:num>
  <w:num w:numId="14">
    <w:abstractNumId w:val="35"/>
  </w:num>
  <w:num w:numId="15">
    <w:abstractNumId w:val="33"/>
  </w:num>
  <w:num w:numId="16">
    <w:abstractNumId w:val="22"/>
  </w:num>
  <w:num w:numId="17">
    <w:abstractNumId w:val="59"/>
  </w:num>
  <w:num w:numId="18">
    <w:abstractNumId w:val="3"/>
  </w:num>
  <w:num w:numId="19">
    <w:abstractNumId w:val="60"/>
  </w:num>
  <w:num w:numId="20">
    <w:abstractNumId w:val="39"/>
  </w:num>
  <w:num w:numId="21">
    <w:abstractNumId w:val="48"/>
  </w:num>
  <w:num w:numId="22">
    <w:abstractNumId w:val="42"/>
  </w:num>
  <w:num w:numId="23">
    <w:abstractNumId w:val="2"/>
  </w:num>
  <w:num w:numId="24">
    <w:abstractNumId w:val="38"/>
  </w:num>
  <w:num w:numId="25">
    <w:abstractNumId w:val="27"/>
  </w:num>
  <w:num w:numId="26">
    <w:abstractNumId w:val="31"/>
  </w:num>
  <w:num w:numId="27">
    <w:abstractNumId w:val="37"/>
  </w:num>
  <w:num w:numId="28">
    <w:abstractNumId w:val="6"/>
  </w:num>
  <w:num w:numId="29">
    <w:abstractNumId w:val="5"/>
  </w:num>
  <w:num w:numId="30">
    <w:abstractNumId w:val="11"/>
  </w:num>
  <w:num w:numId="31">
    <w:abstractNumId w:val="8"/>
  </w:num>
  <w:num w:numId="32">
    <w:abstractNumId w:val="3"/>
  </w:num>
  <w:num w:numId="33">
    <w:abstractNumId w:val="51"/>
  </w:num>
  <w:num w:numId="34">
    <w:abstractNumId w:val="39"/>
  </w:num>
  <w:num w:numId="35">
    <w:abstractNumId w:val="56"/>
  </w:num>
  <w:num w:numId="36">
    <w:abstractNumId w:val="19"/>
  </w:num>
  <w:num w:numId="37">
    <w:abstractNumId w:val="30"/>
  </w:num>
  <w:num w:numId="38">
    <w:abstractNumId w:val="29"/>
  </w:num>
  <w:num w:numId="39">
    <w:abstractNumId w:val="10"/>
  </w:num>
  <w:num w:numId="40">
    <w:abstractNumId w:val="4"/>
  </w:num>
  <w:num w:numId="41">
    <w:abstractNumId w:val="53"/>
  </w:num>
  <w:num w:numId="42">
    <w:abstractNumId w:val="0"/>
  </w:num>
  <w:num w:numId="43">
    <w:abstractNumId w:val="18"/>
  </w:num>
  <w:num w:numId="44">
    <w:abstractNumId w:val="47"/>
  </w:num>
  <w:num w:numId="45">
    <w:abstractNumId w:val="24"/>
  </w:num>
  <w:num w:numId="46">
    <w:abstractNumId w:val="45"/>
  </w:num>
  <w:num w:numId="47">
    <w:abstractNumId w:val="17"/>
  </w:num>
  <w:num w:numId="48">
    <w:abstractNumId w:val="12"/>
  </w:num>
  <w:num w:numId="49">
    <w:abstractNumId w:val="57"/>
  </w:num>
  <w:num w:numId="50">
    <w:abstractNumId w:val="20"/>
  </w:num>
  <w:num w:numId="51">
    <w:abstractNumId w:val="43"/>
  </w:num>
  <w:num w:numId="52">
    <w:abstractNumId w:val="9"/>
  </w:num>
  <w:num w:numId="53">
    <w:abstractNumId w:val="36"/>
  </w:num>
  <w:num w:numId="54">
    <w:abstractNumId w:val="16"/>
  </w:num>
  <w:num w:numId="55">
    <w:abstractNumId w:val="55"/>
  </w:num>
  <w:num w:numId="56">
    <w:abstractNumId w:val="50"/>
  </w:num>
  <w:num w:numId="57">
    <w:abstractNumId w:val="28"/>
  </w:num>
  <w:num w:numId="58">
    <w:abstractNumId w:val="34"/>
  </w:num>
  <w:num w:numId="59">
    <w:abstractNumId w:val="13"/>
  </w:num>
  <w:num w:numId="60">
    <w:abstractNumId w:val="49"/>
  </w:num>
  <w:num w:numId="61">
    <w:abstractNumId w:val="7"/>
  </w:num>
  <w:num w:numId="62">
    <w:abstractNumId w:val="15"/>
    <w:lvlOverride w:ilvl="0"/>
    <w:lvlOverride w:ilvl="1"/>
    <w:lvlOverride w:ilvl="2"/>
    <w:lvlOverride w:ilvl="3"/>
    <w:lvlOverride w:ilvl="4"/>
    <w:lvlOverride w:ilvl="5"/>
    <w:lvlOverride w:ilvl="6"/>
    <w:lvlOverride w:ilvl="7"/>
    <w:lvlOverride w:ilvl="8"/>
  </w:num>
  <w:num w:numId="63">
    <w:abstractNumId w:val="26"/>
    <w:lvlOverride w:ilvl="0"/>
    <w:lvlOverride w:ilvl="1"/>
    <w:lvlOverride w:ilvl="2"/>
    <w:lvlOverride w:ilvl="3"/>
    <w:lvlOverride w:ilvl="4"/>
    <w:lvlOverride w:ilvl="5"/>
    <w:lvlOverride w:ilvl="6"/>
    <w:lvlOverride w:ilvl="7"/>
    <w:lvlOverride w:ilvl="8"/>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huong vu">
    <w15:presenceInfo w15:providerId="Windows Live" w15:userId="b68c0edffeb33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hideSpellingErrors/>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27A4"/>
    <w:rsid w:val="000153DE"/>
    <w:rsid w:val="00016B3B"/>
    <w:rsid w:val="000219E8"/>
    <w:rsid w:val="0002418D"/>
    <w:rsid w:val="0002497A"/>
    <w:rsid w:val="0002511D"/>
    <w:rsid w:val="00032569"/>
    <w:rsid w:val="00032876"/>
    <w:rsid w:val="000536DA"/>
    <w:rsid w:val="00061E48"/>
    <w:rsid w:val="000628EB"/>
    <w:rsid w:val="00070151"/>
    <w:rsid w:val="00070C2F"/>
    <w:rsid w:val="00074E90"/>
    <w:rsid w:val="00080487"/>
    <w:rsid w:val="00083440"/>
    <w:rsid w:val="000848CF"/>
    <w:rsid w:val="000901EA"/>
    <w:rsid w:val="00090442"/>
    <w:rsid w:val="00090B2F"/>
    <w:rsid w:val="000919CD"/>
    <w:rsid w:val="000A2D29"/>
    <w:rsid w:val="000A4F11"/>
    <w:rsid w:val="000A5A23"/>
    <w:rsid w:val="000B28A3"/>
    <w:rsid w:val="000B72E2"/>
    <w:rsid w:val="000C009C"/>
    <w:rsid w:val="000C3B2E"/>
    <w:rsid w:val="000D09EC"/>
    <w:rsid w:val="000D1228"/>
    <w:rsid w:val="000D6B91"/>
    <w:rsid w:val="000E702E"/>
    <w:rsid w:val="000F4CE0"/>
    <w:rsid w:val="0010191A"/>
    <w:rsid w:val="00104646"/>
    <w:rsid w:val="00112A81"/>
    <w:rsid w:val="00123B96"/>
    <w:rsid w:val="00130308"/>
    <w:rsid w:val="00132D92"/>
    <w:rsid w:val="0013721C"/>
    <w:rsid w:val="00152290"/>
    <w:rsid w:val="001526C3"/>
    <w:rsid w:val="00155CEA"/>
    <w:rsid w:val="00162BE0"/>
    <w:rsid w:val="00163170"/>
    <w:rsid w:val="00165603"/>
    <w:rsid w:val="00173C60"/>
    <w:rsid w:val="00176856"/>
    <w:rsid w:val="00180654"/>
    <w:rsid w:val="00184C7F"/>
    <w:rsid w:val="001856AA"/>
    <w:rsid w:val="0019031B"/>
    <w:rsid w:val="0019690B"/>
    <w:rsid w:val="001A372D"/>
    <w:rsid w:val="001A6E15"/>
    <w:rsid w:val="001B1B08"/>
    <w:rsid w:val="001B2876"/>
    <w:rsid w:val="001C0454"/>
    <w:rsid w:val="001C1BC6"/>
    <w:rsid w:val="001C1DAB"/>
    <w:rsid w:val="001C4D2D"/>
    <w:rsid w:val="001D00CB"/>
    <w:rsid w:val="001D2492"/>
    <w:rsid w:val="001D59B8"/>
    <w:rsid w:val="001E6F11"/>
    <w:rsid w:val="001F5B63"/>
    <w:rsid w:val="00206AEA"/>
    <w:rsid w:val="00211CD4"/>
    <w:rsid w:val="002175BE"/>
    <w:rsid w:val="00220919"/>
    <w:rsid w:val="00225404"/>
    <w:rsid w:val="00233523"/>
    <w:rsid w:val="00233DE3"/>
    <w:rsid w:val="00237164"/>
    <w:rsid w:val="0024035B"/>
    <w:rsid w:val="0024363E"/>
    <w:rsid w:val="00261DD6"/>
    <w:rsid w:val="00263449"/>
    <w:rsid w:val="00264BCF"/>
    <w:rsid w:val="00271A3D"/>
    <w:rsid w:val="00271D63"/>
    <w:rsid w:val="00275AF6"/>
    <w:rsid w:val="00277F44"/>
    <w:rsid w:val="00282E77"/>
    <w:rsid w:val="00287281"/>
    <w:rsid w:val="002938F0"/>
    <w:rsid w:val="00295CFF"/>
    <w:rsid w:val="00297E5D"/>
    <w:rsid w:val="002A14AF"/>
    <w:rsid w:val="002A1B28"/>
    <w:rsid w:val="002A3C8F"/>
    <w:rsid w:val="002A5978"/>
    <w:rsid w:val="002A641F"/>
    <w:rsid w:val="002A795B"/>
    <w:rsid w:val="002B2E58"/>
    <w:rsid w:val="002C1D90"/>
    <w:rsid w:val="002C2629"/>
    <w:rsid w:val="002D2471"/>
    <w:rsid w:val="002D2EF0"/>
    <w:rsid w:val="002E1BE3"/>
    <w:rsid w:val="002F05BD"/>
    <w:rsid w:val="003119BD"/>
    <w:rsid w:val="003166DB"/>
    <w:rsid w:val="00323EED"/>
    <w:rsid w:val="00324D06"/>
    <w:rsid w:val="003547FD"/>
    <w:rsid w:val="003554AD"/>
    <w:rsid w:val="00360559"/>
    <w:rsid w:val="003610CA"/>
    <w:rsid w:val="0036271B"/>
    <w:rsid w:val="00366807"/>
    <w:rsid w:val="00370B8C"/>
    <w:rsid w:val="003743EA"/>
    <w:rsid w:val="003752F8"/>
    <w:rsid w:val="00376EE3"/>
    <w:rsid w:val="00377FBF"/>
    <w:rsid w:val="00382451"/>
    <w:rsid w:val="00392DD7"/>
    <w:rsid w:val="0039662E"/>
    <w:rsid w:val="003A795F"/>
    <w:rsid w:val="003B05E0"/>
    <w:rsid w:val="003B08E2"/>
    <w:rsid w:val="003C0529"/>
    <w:rsid w:val="003C2A70"/>
    <w:rsid w:val="003C2D88"/>
    <w:rsid w:val="003C43C4"/>
    <w:rsid w:val="003C5421"/>
    <w:rsid w:val="003C68BE"/>
    <w:rsid w:val="003D3E6A"/>
    <w:rsid w:val="003D5A3C"/>
    <w:rsid w:val="003E7F93"/>
    <w:rsid w:val="00405A7C"/>
    <w:rsid w:val="004105BB"/>
    <w:rsid w:val="004115C8"/>
    <w:rsid w:val="00413DA6"/>
    <w:rsid w:val="0042719D"/>
    <w:rsid w:val="0044273D"/>
    <w:rsid w:val="00442EB8"/>
    <w:rsid w:val="00443B37"/>
    <w:rsid w:val="0044671F"/>
    <w:rsid w:val="00451B38"/>
    <w:rsid w:val="00451F3E"/>
    <w:rsid w:val="00463867"/>
    <w:rsid w:val="00465EEF"/>
    <w:rsid w:val="0047465B"/>
    <w:rsid w:val="00476B40"/>
    <w:rsid w:val="004863AF"/>
    <w:rsid w:val="0049151D"/>
    <w:rsid w:val="00492072"/>
    <w:rsid w:val="00492B70"/>
    <w:rsid w:val="00495D42"/>
    <w:rsid w:val="0049710B"/>
    <w:rsid w:val="004A26FE"/>
    <w:rsid w:val="004A577F"/>
    <w:rsid w:val="004A77C2"/>
    <w:rsid w:val="004B7D55"/>
    <w:rsid w:val="004C3FEE"/>
    <w:rsid w:val="004D5B99"/>
    <w:rsid w:val="004D7CF2"/>
    <w:rsid w:val="004E3287"/>
    <w:rsid w:val="004F0F1C"/>
    <w:rsid w:val="004F2566"/>
    <w:rsid w:val="004F28F8"/>
    <w:rsid w:val="004F3399"/>
    <w:rsid w:val="004F472B"/>
    <w:rsid w:val="00505E5A"/>
    <w:rsid w:val="00510604"/>
    <w:rsid w:val="00523613"/>
    <w:rsid w:val="00530384"/>
    <w:rsid w:val="00532496"/>
    <w:rsid w:val="00536771"/>
    <w:rsid w:val="005368A7"/>
    <w:rsid w:val="00540AD2"/>
    <w:rsid w:val="00546E94"/>
    <w:rsid w:val="00557D21"/>
    <w:rsid w:val="0056343E"/>
    <w:rsid w:val="005645EE"/>
    <w:rsid w:val="00565D22"/>
    <w:rsid w:val="005738E3"/>
    <w:rsid w:val="00574700"/>
    <w:rsid w:val="00575627"/>
    <w:rsid w:val="0057605B"/>
    <w:rsid w:val="00594C9B"/>
    <w:rsid w:val="005A4BEF"/>
    <w:rsid w:val="005B1204"/>
    <w:rsid w:val="005B249F"/>
    <w:rsid w:val="005D03AE"/>
    <w:rsid w:val="005D16EE"/>
    <w:rsid w:val="005D2D32"/>
    <w:rsid w:val="005D5145"/>
    <w:rsid w:val="005D7559"/>
    <w:rsid w:val="005D79CE"/>
    <w:rsid w:val="005D7B98"/>
    <w:rsid w:val="005E033B"/>
    <w:rsid w:val="005E4157"/>
    <w:rsid w:val="005E5E84"/>
    <w:rsid w:val="005E64D7"/>
    <w:rsid w:val="005E7E83"/>
    <w:rsid w:val="005F1A0B"/>
    <w:rsid w:val="005F3DEF"/>
    <w:rsid w:val="00601879"/>
    <w:rsid w:val="006023D0"/>
    <w:rsid w:val="00616229"/>
    <w:rsid w:val="0061684B"/>
    <w:rsid w:val="00627671"/>
    <w:rsid w:val="00630182"/>
    <w:rsid w:val="00631184"/>
    <w:rsid w:val="006327EB"/>
    <w:rsid w:val="00635A50"/>
    <w:rsid w:val="0063738A"/>
    <w:rsid w:val="00640F77"/>
    <w:rsid w:val="00646D15"/>
    <w:rsid w:val="00646D9D"/>
    <w:rsid w:val="00653696"/>
    <w:rsid w:val="00656E09"/>
    <w:rsid w:val="00660C55"/>
    <w:rsid w:val="006648F4"/>
    <w:rsid w:val="00676357"/>
    <w:rsid w:val="006806BE"/>
    <w:rsid w:val="00687AEA"/>
    <w:rsid w:val="00692A1B"/>
    <w:rsid w:val="00694700"/>
    <w:rsid w:val="006A10B8"/>
    <w:rsid w:val="006A2C8A"/>
    <w:rsid w:val="006A36E6"/>
    <w:rsid w:val="006B0307"/>
    <w:rsid w:val="006B44B5"/>
    <w:rsid w:val="006B6330"/>
    <w:rsid w:val="006C103E"/>
    <w:rsid w:val="006C3B6C"/>
    <w:rsid w:val="006D04E7"/>
    <w:rsid w:val="006D4DBC"/>
    <w:rsid w:val="006D794B"/>
    <w:rsid w:val="006D7C26"/>
    <w:rsid w:val="006E1A38"/>
    <w:rsid w:val="006E1FE2"/>
    <w:rsid w:val="006E4260"/>
    <w:rsid w:val="006E6134"/>
    <w:rsid w:val="006F12F5"/>
    <w:rsid w:val="006F2BC8"/>
    <w:rsid w:val="006F77C5"/>
    <w:rsid w:val="0070756E"/>
    <w:rsid w:val="00716E84"/>
    <w:rsid w:val="00720DB1"/>
    <w:rsid w:val="00730F28"/>
    <w:rsid w:val="0073559F"/>
    <w:rsid w:val="00742FDD"/>
    <w:rsid w:val="00744A90"/>
    <w:rsid w:val="00753680"/>
    <w:rsid w:val="00754F1B"/>
    <w:rsid w:val="007554F4"/>
    <w:rsid w:val="00755C63"/>
    <w:rsid w:val="007625B6"/>
    <w:rsid w:val="007643F4"/>
    <w:rsid w:val="007705D0"/>
    <w:rsid w:val="0077093A"/>
    <w:rsid w:val="00770D42"/>
    <w:rsid w:val="00774BA7"/>
    <w:rsid w:val="00775F06"/>
    <w:rsid w:val="007801A8"/>
    <w:rsid w:val="007A626B"/>
    <w:rsid w:val="007B0561"/>
    <w:rsid w:val="007B7356"/>
    <w:rsid w:val="007C127C"/>
    <w:rsid w:val="007C43D0"/>
    <w:rsid w:val="007C4D3F"/>
    <w:rsid w:val="007C57EC"/>
    <w:rsid w:val="007C7D44"/>
    <w:rsid w:val="007D4551"/>
    <w:rsid w:val="007E254B"/>
    <w:rsid w:val="007E3A40"/>
    <w:rsid w:val="007E6E0B"/>
    <w:rsid w:val="007E73AD"/>
    <w:rsid w:val="0081331F"/>
    <w:rsid w:val="00814A06"/>
    <w:rsid w:val="00820B56"/>
    <w:rsid w:val="0082269C"/>
    <w:rsid w:val="00823126"/>
    <w:rsid w:val="00825E96"/>
    <w:rsid w:val="00827FE4"/>
    <w:rsid w:val="00834A8A"/>
    <w:rsid w:val="00836F48"/>
    <w:rsid w:val="00840C60"/>
    <w:rsid w:val="008441B4"/>
    <w:rsid w:val="0084493D"/>
    <w:rsid w:val="008751C8"/>
    <w:rsid w:val="00875FB7"/>
    <w:rsid w:val="008833F0"/>
    <w:rsid w:val="008904F6"/>
    <w:rsid w:val="00891537"/>
    <w:rsid w:val="00896415"/>
    <w:rsid w:val="008977B2"/>
    <w:rsid w:val="008A7CB0"/>
    <w:rsid w:val="008C24F2"/>
    <w:rsid w:val="008D1D84"/>
    <w:rsid w:val="008E15BC"/>
    <w:rsid w:val="008E1FFB"/>
    <w:rsid w:val="008E3EFA"/>
    <w:rsid w:val="008E4E1A"/>
    <w:rsid w:val="008F0BB3"/>
    <w:rsid w:val="008F226C"/>
    <w:rsid w:val="008F4129"/>
    <w:rsid w:val="00904AF3"/>
    <w:rsid w:val="0090723F"/>
    <w:rsid w:val="009125AC"/>
    <w:rsid w:val="009219F1"/>
    <w:rsid w:val="00924D6A"/>
    <w:rsid w:val="00924D77"/>
    <w:rsid w:val="00926E5B"/>
    <w:rsid w:val="00933422"/>
    <w:rsid w:val="00941A03"/>
    <w:rsid w:val="0095042D"/>
    <w:rsid w:val="009613AB"/>
    <w:rsid w:val="00972D96"/>
    <w:rsid w:val="00976A9B"/>
    <w:rsid w:val="00977C58"/>
    <w:rsid w:val="00980771"/>
    <w:rsid w:val="00982AE8"/>
    <w:rsid w:val="0098709A"/>
    <w:rsid w:val="00990D37"/>
    <w:rsid w:val="00994B94"/>
    <w:rsid w:val="00995347"/>
    <w:rsid w:val="009977A5"/>
    <w:rsid w:val="00997C30"/>
    <w:rsid w:val="009A04B7"/>
    <w:rsid w:val="009A0B4E"/>
    <w:rsid w:val="009B0E96"/>
    <w:rsid w:val="009B3AEC"/>
    <w:rsid w:val="009B5F62"/>
    <w:rsid w:val="009B606C"/>
    <w:rsid w:val="009B63D4"/>
    <w:rsid w:val="009C23E7"/>
    <w:rsid w:val="009C4745"/>
    <w:rsid w:val="009E7EFF"/>
    <w:rsid w:val="009F114E"/>
    <w:rsid w:val="009F370B"/>
    <w:rsid w:val="009F57D7"/>
    <w:rsid w:val="009F6598"/>
    <w:rsid w:val="009F7A90"/>
    <w:rsid w:val="00A00487"/>
    <w:rsid w:val="00A050F2"/>
    <w:rsid w:val="00A05FF1"/>
    <w:rsid w:val="00A06DD8"/>
    <w:rsid w:val="00A14218"/>
    <w:rsid w:val="00A20853"/>
    <w:rsid w:val="00A23924"/>
    <w:rsid w:val="00A31690"/>
    <w:rsid w:val="00A5343B"/>
    <w:rsid w:val="00A53CFA"/>
    <w:rsid w:val="00A57F49"/>
    <w:rsid w:val="00A604BA"/>
    <w:rsid w:val="00A61DB2"/>
    <w:rsid w:val="00A638CA"/>
    <w:rsid w:val="00A65AD7"/>
    <w:rsid w:val="00A67B10"/>
    <w:rsid w:val="00A715EE"/>
    <w:rsid w:val="00A72A60"/>
    <w:rsid w:val="00A76989"/>
    <w:rsid w:val="00A76F8C"/>
    <w:rsid w:val="00A77377"/>
    <w:rsid w:val="00A94F02"/>
    <w:rsid w:val="00AA15A1"/>
    <w:rsid w:val="00AA3488"/>
    <w:rsid w:val="00AB661F"/>
    <w:rsid w:val="00AD52C9"/>
    <w:rsid w:val="00AE5480"/>
    <w:rsid w:val="00AF68F7"/>
    <w:rsid w:val="00B04483"/>
    <w:rsid w:val="00B04AB8"/>
    <w:rsid w:val="00B07F23"/>
    <w:rsid w:val="00B20615"/>
    <w:rsid w:val="00B22780"/>
    <w:rsid w:val="00B243D7"/>
    <w:rsid w:val="00B264D7"/>
    <w:rsid w:val="00B26FC7"/>
    <w:rsid w:val="00B3105B"/>
    <w:rsid w:val="00B34D27"/>
    <w:rsid w:val="00B3636C"/>
    <w:rsid w:val="00B43068"/>
    <w:rsid w:val="00B430BD"/>
    <w:rsid w:val="00B467D9"/>
    <w:rsid w:val="00B548E3"/>
    <w:rsid w:val="00B65F17"/>
    <w:rsid w:val="00B7386E"/>
    <w:rsid w:val="00B76530"/>
    <w:rsid w:val="00B76C47"/>
    <w:rsid w:val="00B80FA6"/>
    <w:rsid w:val="00B81776"/>
    <w:rsid w:val="00B8788E"/>
    <w:rsid w:val="00B87E7C"/>
    <w:rsid w:val="00B944F0"/>
    <w:rsid w:val="00B97A7A"/>
    <w:rsid w:val="00BA6D3B"/>
    <w:rsid w:val="00BA74AB"/>
    <w:rsid w:val="00BB04E6"/>
    <w:rsid w:val="00BB5488"/>
    <w:rsid w:val="00BC1887"/>
    <w:rsid w:val="00BD1DD9"/>
    <w:rsid w:val="00BE61A8"/>
    <w:rsid w:val="00BF2217"/>
    <w:rsid w:val="00BF4BED"/>
    <w:rsid w:val="00BF764C"/>
    <w:rsid w:val="00C0220C"/>
    <w:rsid w:val="00C0306F"/>
    <w:rsid w:val="00C03726"/>
    <w:rsid w:val="00C06BD4"/>
    <w:rsid w:val="00C10D94"/>
    <w:rsid w:val="00C1382B"/>
    <w:rsid w:val="00C20A03"/>
    <w:rsid w:val="00C23007"/>
    <w:rsid w:val="00C30904"/>
    <w:rsid w:val="00C51F17"/>
    <w:rsid w:val="00C547FE"/>
    <w:rsid w:val="00C557CE"/>
    <w:rsid w:val="00C70957"/>
    <w:rsid w:val="00C72A3D"/>
    <w:rsid w:val="00C774DC"/>
    <w:rsid w:val="00C77865"/>
    <w:rsid w:val="00C824AE"/>
    <w:rsid w:val="00C8482A"/>
    <w:rsid w:val="00C84B71"/>
    <w:rsid w:val="00C86C51"/>
    <w:rsid w:val="00C86E94"/>
    <w:rsid w:val="00C95C85"/>
    <w:rsid w:val="00CA57A3"/>
    <w:rsid w:val="00CB1F1C"/>
    <w:rsid w:val="00CB27A4"/>
    <w:rsid w:val="00CD33E1"/>
    <w:rsid w:val="00CD6A10"/>
    <w:rsid w:val="00CE15B0"/>
    <w:rsid w:val="00CE1893"/>
    <w:rsid w:val="00CE445B"/>
    <w:rsid w:val="00CE6578"/>
    <w:rsid w:val="00CF0C7E"/>
    <w:rsid w:val="00CF3985"/>
    <w:rsid w:val="00CF66D5"/>
    <w:rsid w:val="00D005EC"/>
    <w:rsid w:val="00D04C7C"/>
    <w:rsid w:val="00D20C30"/>
    <w:rsid w:val="00D225CD"/>
    <w:rsid w:val="00D25C6A"/>
    <w:rsid w:val="00D27251"/>
    <w:rsid w:val="00D2791A"/>
    <w:rsid w:val="00D3179D"/>
    <w:rsid w:val="00D3682B"/>
    <w:rsid w:val="00D3718D"/>
    <w:rsid w:val="00D37F5C"/>
    <w:rsid w:val="00D41CA7"/>
    <w:rsid w:val="00D43E01"/>
    <w:rsid w:val="00D515F9"/>
    <w:rsid w:val="00D55D3A"/>
    <w:rsid w:val="00D82BBB"/>
    <w:rsid w:val="00D94765"/>
    <w:rsid w:val="00DA4FE5"/>
    <w:rsid w:val="00DA561E"/>
    <w:rsid w:val="00DB1865"/>
    <w:rsid w:val="00DB4132"/>
    <w:rsid w:val="00DB58AC"/>
    <w:rsid w:val="00DC4C5A"/>
    <w:rsid w:val="00DC7D42"/>
    <w:rsid w:val="00DD0637"/>
    <w:rsid w:val="00DE0F89"/>
    <w:rsid w:val="00DE2334"/>
    <w:rsid w:val="00DE28CF"/>
    <w:rsid w:val="00DE5517"/>
    <w:rsid w:val="00DE7121"/>
    <w:rsid w:val="00DF1465"/>
    <w:rsid w:val="00DF3BEE"/>
    <w:rsid w:val="00DF5931"/>
    <w:rsid w:val="00E10225"/>
    <w:rsid w:val="00E114E4"/>
    <w:rsid w:val="00E12820"/>
    <w:rsid w:val="00E23E74"/>
    <w:rsid w:val="00E4365A"/>
    <w:rsid w:val="00E44686"/>
    <w:rsid w:val="00E47CDB"/>
    <w:rsid w:val="00E50C83"/>
    <w:rsid w:val="00E6227B"/>
    <w:rsid w:val="00E6429B"/>
    <w:rsid w:val="00E66EEE"/>
    <w:rsid w:val="00E71A4A"/>
    <w:rsid w:val="00E72A16"/>
    <w:rsid w:val="00E74B67"/>
    <w:rsid w:val="00E7682C"/>
    <w:rsid w:val="00E913F0"/>
    <w:rsid w:val="00E951FC"/>
    <w:rsid w:val="00E95F1B"/>
    <w:rsid w:val="00EA673D"/>
    <w:rsid w:val="00EB0326"/>
    <w:rsid w:val="00EB1083"/>
    <w:rsid w:val="00EB236F"/>
    <w:rsid w:val="00EB2753"/>
    <w:rsid w:val="00EB407A"/>
    <w:rsid w:val="00EB7385"/>
    <w:rsid w:val="00EC1917"/>
    <w:rsid w:val="00EC36EE"/>
    <w:rsid w:val="00EC45DD"/>
    <w:rsid w:val="00EC5005"/>
    <w:rsid w:val="00ED1394"/>
    <w:rsid w:val="00EE1254"/>
    <w:rsid w:val="00EE4017"/>
    <w:rsid w:val="00EF420B"/>
    <w:rsid w:val="00F02EAB"/>
    <w:rsid w:val="00F04D17"/>
    <w:rsid w:val="00F05D3D"/>
    <w:rsid w:val="00F11107"/>
    <w:rsid w:val="00F13961"/>
    <w:rsid w:val="00F150F5"/>
    <w:rsid w:val="00F20C89"/>
    <w:rsid w:val="00F22FF3"/>
    <w:rsid w:val="00F269B7"/>
    <w:rsid w:val="00F32A17"/>
    <w:rsid w:val="00F40B70"/>
    <w:rsid w:val="00F41082"/>
    <w:rsid w:val="00F45A48"/>
    <w:rsid w:val="00F53F07"/>
    <w:rsid w:val="00F5523F"/>
    <w:rsid w:val="00F55928"/>
    <w:rsid w:val="00F60EFE"/>
    <w:rsid w:val="00F72520"/>
    <w:rsid w:val="00F72C81"/>
    <w:rsid w:val="00F81B12"/>
    <w:rsid w:val="00F96B7D"/>
    <w:rsid w:val="00FA543F"/>
    <w:rsid w:val="00FB1E01"/>
    <w:rsid w:val="00FB3953"/>
    <w:rsid w:val="00FB646D"/>
    <w:rsid w:val="00FC0B0B"/>
    <w:rsid w:val="00FC2466"/>
    <w:rsid w:val="00FC2BC7"/>
    <w:rsid w:val="00FD2E65"/>
    <w:rsid w:val="00FE414E"/>
    <w:rsid w:val="00FE783B"/>
    <w:rsid w:val="00FF18B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61220F"/>
  <w15:chartTrackingRefBased/>
  <w15:docId w15:val="{91B2BD9B-E50D-4C15-9C6D-DBAA1EDA2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15A1"/>
    <w:pPr>
      <w:jc w:val="both"/>
    </w:pPr>
    <w:rPr>
      <w:rFonts w:asciiTheme="majorHAnsi" w:hAnsiTheme="majorHAnsi" w:cstheme="majorHAnsi"/>
      <w:sz w:val="26"/>
      <w:szCs w:val="26"/>
    </w:rPr>
  </w:style>
  <w:style w:type="paragraph" w:styleId="Heading1">
    <w:name w:val="heading 1"/>
    <w:basedOn w:val="Normal"/>
    <w:next w:val="Normal"/>
    <w:link w:val="Heading1Char"/>
    <w:uiPriority w:val="9"/>
    <w:qFormat/>
    <w:rsid w:val="00C774DC"/>
    <w:pPr>
      <w:keepNext/>
      <w:keepLines/>
      <w:numPr>
        <w:numId w:val="36"/>
      </w:numPr>
      <w:spacing w:before="240" w:after="0"/>
      <w:ind w:left="540" w:hanging="90"/>
      <w:jc w:val="center"/>
      <w:outlineLvl w:val="0"/>
    </w:pPr>
    <w:rPr>
      <w:rFonts w:eastAsiaTheme="majorEastAsia" w:cstheme="majorBidi"/>
      <w:b/>
      <w:sz w:val="28"/>
      <w:lang w:val="en-US"/>
    </w:rPr>
  </w:style>
  <w:style w:type="paragraph" w:styleId="Heading2">
    <w:name w:val="heading 2"/>
    <w:basedOn w:val="Normal"/>
    <w:next w:val="Normal"/>
    <w:link w:val="Heading2Char"/>
    <w:uiPriority w:val="9"/>
    <w:unhideWhenUsed/>
    <w:qFormat/>
    <w:rsid w:val="00536771"/>
    <w:pPr>
      <w:keepNext/>
      <w:keepLines/>
      <w:numPr>
        <w:ilvl w:val="1"/>
        <w:numId w:val="36"/>
      </w:numPr>
      <w:spacing w:before="40" w:after="0"/>
      <w:outlineLvl w:val="1"/>
    </w:pPr>
    <w:rPr>
      <w:rFonts w:eastAsiaTheme="majorEastAsia" w:cstheme="majorBidi"/>
      <w:b/>
    </w:rPr>
  </w:style>
  <w:style w:type="paragraph" w:styleId="Heading3">
    <w:name w:val="heading 3"/>
    <w:basedOn w:val="Normal"/>
    <w:next w:val="Normal"/>
    <w:link w:val="Heading3Char"/>
    <w:uiPriority w:val="9"/>
    <w:unhideWhenUsed/>
    <w:qFormat/>
    <w:rsid w:val="00536771"/>
    <w:pPr>
      <w:keepNext/>
      <w:keepLines/>
      <w:numPr>
        <w:ilvl w:val="2"/>
        <w:numId w:val="36"/>
      </w:numPr>
      <w:spacing w:before="40" w:after="0"/>
      <w:outlineLvl w:val="2"/>
    </w:pPr>
    <w:rPr>
      <w:rFonts w:eastAsiaTheme="majorEastAsia" w:cstheme="majorBidi"/>
      <w:b/>
      <w:lang w:val="en-US"/>
    </w:rPr>
  </w:style>
  <w:style w:type="paragraph" w:styleId="Heading4">
    <w:name w:val="heading 4"/>
    <w:basedOn w:val="Normal"/>
    <w:next w:val="Normal"/>
    <w:link w:val="Heading4Char"/>
    <w:uiPriority w:val="9"/>
    <w:unhideWhenUsed/>
    <w:qFormat/>
    <w:rsid w:val="00730F28"/>
    <w:pPr>
      <w:keepNext/>
      <w:keepLines/>
      <w:numPr>
        <w:ilvl w:val="3"/>
        <w:numId w:val="36"/>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CF3985"/>
    <w:pPr>
      <w:keepNext/>
      <w:keepLines/>
      <w:numPr>
        <w:ilvl w:val="4"/>
        <w:numId w:val="36"/>
      </w:numPr>
      <w:spacing w:before="40" w:after="0"/>
      <w:outlineLvl w:val="4"/>
    </w:pPr>
    <w:rPr>
      <w:rFonts w:eastAsiaTheme="majorEastAsia" w:cstheme="majorBidi"/>
      <w:b/>
    </w:rPr>
  </w:style>
  <w:style w:type="paragraph" w:styleId="Heading6">
    <w:name w:val="heading 6"/>
    <w:basedOn w:val="Heading5"/>
    <w:next w:val="Normal"/>
    <w:link w:val="Heading6Char"/>
    <w:uiPriority w:val="9"/>
    <w:unhideWhenUsed/>
    <w:qFormat/>
    <w:rsid w:val="00070C2F"/>
    <w:pPr>
      <w:numPr>
        <w:ilvl w:val="5"/>
      </w:numPr>
      <w:outlineLvl w:val="5"/>
    </w:pPr>
  </w:style>
  <w:style w:type="paragraph" w:styleId="Heading7">
    <w:name w:val="heading 7"/>
    <w:basedOn w:val="Normal"/>
    <w:next w:val="Normal"/>
    <w:link w:val="Heading7Char"/>
    <w:uiPriority w:val="9"/>
    <w:semiHidden/>
    <w:unhideWhenUsed/>
    <w:qFormat/>
    <w:rsid w:val="000848CF"/>
    <w:pPr>
      <w:keepNext/>
      <w:keepLines/>
      <w:numPr>
        <w:ilvl w:val="6"/>
        <w:numId w:val="36"/>
      </w:numPr>
      <w:spacing w:before="40" w:after="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0848CF"/>
    <w:pPr>
      <w:keepNext/>
      <w:keepLines/>
      <w:numPr>
        <w:ilvl w:val="7"/>
        <w:numId w:val="36"/>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848CF"/>
    <w:pPr>
      <w:keepNext/>
      <w:keepLines/>
      <w:numPr>
        <w:ilvl w:val="8"/>
        <w:numId w:val="36"/>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74DC"/>
    <w:rPr>
      <w:rFonts w:asciiTheme="majorHAnsi" w:eastAsiaTheme="majorEastAsia" w:hAnsiTheme="majorHAnsi" w:cstheme="majorBidi"/>
      <w:b/>
      <w:sz w:val="28"/>
      <w:szCs w:val="26"/>
      <w:lang w:val="en-US"/>
    </w:rPr>
  </w:style>
  <w:style w:type="character" w:customStyle="1" w:styleId="Heading2Char">
    <w:name w:val="Heading 2 Char"/>
    <w:basedOn w:val="DefaultParagraphFont"/>
    <w:link w:val="Heading2"/>
    <w:uiPriority w:val="9"/>
    <w:rsid w:val="0053677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536771"/>
    <w:rPr>
      <w:rFonts w:asciiTheme="majorHAnsi" w:eastAsiaTheme="majorEastAsia" w:hAnsiTheme="majorHAnsi" w:cstheme="majorBidi"/>
      <w:b/>
      <w:sz w:val="26"/>
      <w:szCs w:val="26"/>
      <w:lang w:val="en-US"/>
    </w:rPr>
  </w:style>
  <w:style w:type="character" w:customStyle="1" w:styleId="Heading4Char">
    <w:name w:val="Heading 4 Char"/>
    <w:basedOn w:val="DefaultParagraphFont"/>
    <w:link w:val="Heading4"/>
    <w:uiPriority w:val="9"/>
    <w:rsid w:val="00730F28"/>
    <w:rPr>
      <w:rFonts w:asciiTheme="majorHAnsi" w:eastAsiaTheme="majorEastAsia" w:hAnsiTheme="majorHAnsi" w:cstheme="majorBidi"/>
      <w:b/>
      <w:iCs/>
      <w:sz w:val="26"/>
      <w:szCs w:val="26"/>
    </w:rPr>
  </w:style>
  <w:style w:type="paragraph" w:styleId="TOC1">
    <w:name w:val="toc 1"/>
    <w:basedOn w:val="Normal"/>
    <w:next w:val="Normal"/>
    <w:autoRedefine/>
    <w:uiPriority w:val="39"/>
    <w:unhideWhenUsed/>
    <w:rsid w:val="00EB1083"/>
    <w:pPr>
      <w:spacing w:after="100"/>
    </w:pPr>
  </w:style>
  <w:style w:type="paragraph" w:styleId="TOC2">
    <w:name w:val="toc 2"/>
    <w:basedOn w:val="Normal"/>
    <w:next w:val="Normal"/>
    <w:autoRedefine/>
    <w:uiPriority w:val="39"/>
    <w:unhideWhenUsed/>
    <w:rsid w:val="00EB1083"/>
    <w:pPr>
      <w:spacing w:after="100"/>
      <w:ind w:left="220"/>
    </w:pPr>
  </w:style>
  <w:style w:type="paragraph" w:styleId="TOC3">
    <w:name w:val="toc 3"/>
    <w:basedOn w:val="Normal"/>
    <w:next w:val="Normal"/>
    <w:autoRedefine/>
    <w:uiPriority w:val="39"/>
    <w:unhideWhenUsed/>
    <w:rsid w:val="00EB1083"/>
    <w:pPr>
      <w:spacing w:after="100"/>
      <w:ind w:left="440"/>
    </w:pPr>
  </w:style>
  <w:style w:type="paragraph" w:styleId="TOC4">
    <w:name w:val="toc 4"/>
    <w:basedOn w:val="Normal"/>
    <w:next w:val="Normal"/>
    <w:autoRedefine/>
    <w:uiPriority w:val="39"/>
    <w:unhideWhenUsed/>
    <w:rsid w:val="00EB1083"/>
    <w:pPr>
      <w:spacing w:after="100"/>
      <w:ind w:left="660"/>
    </w:pPr>
  </w:style>
  <w:style w:type="paragraph" w:styleId="NormalWeb">
    <w:name w:val="Normal (Web)"/>
    <w:basedOn w:val="Normal"/>
    <w:uiPriority w:val="99"/>
    <w:unhideWhenUsed/>
    <w:rsid w:val="006B44B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ListParagraph">
    <w:name w:val="List Paragraph"/>
    <w:basedOn w:val="Normal"/>
    <w:link w:val="ListParagraphChar"/>
    <w:uiPriority w:val="34"/>
    <w:qFormat/>
    <w:rsid w:val="006B44B5"/>
    <w:pPr>
      <w:ind w:left="720"/>
      <w:contextualSpacing/>
    </w:pPr>
  </w:style>
  <w:style w:type="table" w:styleId="TableGrid">
    <w:name w:val="Table Grid"/>
    <w:basedOn w:val="TableNormal"/>
    <w:uiPriority w:val="39"/>
    <w:rsid w:val="00813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3523"/>
    <w:rPr>
      <w:color w:val="0563C1" w:themeColor="hyperlink"/>
      <w:u w:val="single"/>
    </w:rPr>
  </w:style>
  <w:style w:type="paragraph" w:styleId="Header">
    <w:name w:val="header"/>
    <w:basedOn w:val="Normal"/>
    <w:link w:val="HeaderChar"/>
    <w:uiPriority w:val="99"/>
    <w:unhideWhenUsed/>
    <w:rsid w:val="006806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06BE"/>
    <w:rPr>
      <w:rFonts w:asciiTheme="majorHAnsi" w:hAnsiTheme="majorHAnsi" w:cstheme="majorHAnsi"/>
      <w:sz w:val="26"/>
      <w:szCs w:val="26"/>
    </w:rPr>
  </w:style>
  <w:style w:type="paragraph" w:styleId="Footer">
    <w:name w:val="footer"/>
    <w:basedOn w:val="Normal"/>
    <w:link w:val="FooterChar"/>
    <w:uiPriority w:val="99"/>
    <w:unhideWhenUsed/>
    <w:rsid w:val="006806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06BE"/>
    <w:rPr>
      <w:rFonts w:asciiTheme="majorHAnsi" w:hAnsiTheme="majorHAnsi" w:cstheme="majorHAnsi"/>
      <w:sz w:val="26"/>
      <w:szCs w:val="26"/>
    </w:rPr>
  </w:style>
  <w:style w:type="character" w:styleId="CommentReference">
    <w:name w:val="annotation reference"/>
    <w:basedOn w:val="DefaultParagraphFont"/>
    <w:uiPriority w:val="99"/>
    <w:semiHidden/>
    <w:unhideWhenUsed/>
    <w:rsid w:val="006A36E6"/>
    <w:rPr>
      <w:sz w:val="16"/>
      <w:szCs w:val="16"/>
    </w:rPr>
  </w:style>
  <w:style w:type="paragraph" w:styleId="CommentText">
    <w:name w:val="annotation text"/>
    <w:basedOn w:val="Normal"/>
    <w:link w:val="CommentTextChar"/>
    <w:uiPriority w:val="99"/>
    <w:semiHidden/>
    <w:unhideWhenUsed/>
    <w:rsid w:val="006A36E6"/>
    <w:pPr>
      <w:spacing w:line="240" w:lineRule="auto"/>
    </w:pPr>
    <w:rPr>
      <w:sz w:val="20"/>
      <w:szCs w:val="20"/>
    </w:rPr>
  </w:style>
  <w:style w:type="character" w:customStyle="1" w:styleId="CommentTextChar">
    <w:name w:val="Comment Text Char"/>
    <w:basedOn w:val="DefaultParagraphFont"/>
    <w:link w:val="CommentText"/>
    <w:uiPriority w:val="99"/>
    <w:semiHidden/>
    <w:rsid w:val="006A36E6"/>
    <w:rPr>
      <w:rFonts w:asciiTheme="majorHAnsi" w:hAnsiTheme="majorHAnsi" w:cstheme="majorHAnsi"/>
      <w:sz w:val="20"/>
      <w:szCs w:val="20"/>
    </w:rPr>
  </w:style>
  <w:style w:type="paragraph" w:styleId="CommentSubject">
    <w:name w:val="annotation subject"/>
    <w:basedOn w:val="CommentText"/>
    <w:next w:val="CommentText"/>
    <w:link w:val="CommentSubjectChar"/>
    <w:uiPriority w:val="99"/>
    <w:semiHidden/>
    <w:unhideWhenUsed/>
    <w:rsid w:val="006A36E6"/>
    <w:rPr>
      <w:b/>
      <w:bCs/>
    </w:rPr>
  </w:style>
  <w:style w:type="character" w:customStyle="1" w:styleId="CommentSubjectChar">
    <w:name w:val="Comment Subject Char"/>
    <w:basedOn w:val="CommentTextChar"/>
    <w:link w:val="CommentSubject"/>
    <w:uiPriority w:val="99"/>
    <w:semiHidden/>
    <w:rsid w:val="006A36E6"/>
    <w:rPr>
      <w:rFonts w:asciiTheme="majorHAnsi" w:hAnsiTheme="majorHAnsi" w:cstheme="majorHAnsi"/>
      <w:b/>
      <w:bCs/>
      <w:sz w:val="20"/>
      <w:szCs w:val="20"/>
    </w:rPr>
  </w:style>
  <w:style w:type="paragraph" w:styleId="BalloonText">
    <w:name w:val="Balloon Text"/>
    <w:basedOn w:val="Normal"/>
    <w:link w:val="BalloonTextChar"/>
    <w:uiPriority w:val="99"/>
    <w:semiHidden/>
    <w:unhideWhenUsed/>
    <w:rsid w:val="006A36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36E6"/>
    <w:rPr>
      <w:rFonts w:ascii="Segoe UI" w:hAnsi="Segoe UI" w:cs="Segoe UI"/>
      <w:sz w:val="18"/>
      <w:szCs w:val="18"/>
    </w:rPr>
  </w:style>
  <w:style w:type="paragraph" w:styleId="Caption">
    <w:name w:val="caption"/>
    <w:basedOn w:val="Normal"/>
    <w:next w:val="Normal"/>
    <w:uiPriority w:val="35"/>
    <w:unhideWhenUsed/>
    <w:qFormat/>
    <w:rsid w:val="0098709A"/>
    <w:pPr>
      <w:spacing w:after="200" w:line="240" w:lineRule="auto"/>
      <w:jc w:val="center"/>
    </w:pPr>
    <w:rPr>
      <w:i/>
      <w:iCs/>
      <w:szCs w:val="18"/>
    </w:rPr>
  </w:style>
  <w:style w:type="character" w:styleId="UnresolvedMention">
    <w:name w:val="Unresolved Mention"/>
    <w:basedOn w:val="DefaultParagraphFont"/>
    <w:uiPriority w:val="99"/>
    <w:semiHidden/>
    <w:unhideWhenUsed/>
    <w:rsid w:val="00530384"/>
    <w:rPr>
      <w:color w:val="605E5C"/>
      <w:shd w:val="clear" w:color="auto" w:fill="E1DFDD"/>
    </w:rPr>
  </w:style>
  <w:style w:type="character" w:customStyle="1" w:styleId="ListParagraphChar">
    <w:name w:val="List Paragraph Char"/>
    <w:link w:val="ListParagraph"/>
    <w:uiPriority w:val="34"/>
    <w:rsid w:val="00DF3BEE"/>
    <w:rPr>
      <w:rFonts w:asciiTheme="majorHAnsi" w:hAnsiTheme="majorHAnsi" w:cstheme="majorHAnsi"/>
      <w:sz w:val="26"/>
      <w:szCs w:val="26"/>
    </w:rPr>
  </w:style>
  <w:style w:type="paragraph" w:styleId="TOCHeading">
    <w:name w:val="TOC Heading"/>
    <w:basedOn w:val="Heading1"/>
    <w:next w:val="Normal"/>
    <w:uiPriority w:val="39"/>
    <w:unhideWhenUsed/>
    <w:qFormat/>
    <w:rsid w:val="000848CF"/>
    <w:pPr>
      <w:jc w:val="left"/>
      <w:outlineLvl w:val="9"/>
    </w:pPr>
    <w:rPr>
      <w:b w:val="0"/>
      <w:color w:val="2E74B5" w:themeColor="accent1" w:themeShade="BF"/>
      <w:sz w:val="32"/>
      <w:szCs w:val="32"/>
    </w:rPr>
  </w:style>
  <w:style w:type="character" w:customStyle="1" w:styleId="Heading5Char">
    <w:name w:val="Heading 5 Char"/>
    <w:basedOn w:val="DefaultParagraphFont"/>
    <w:link w:val="Heading5"/>
    <w:uiPriority w:val="9"/>
    <w:rsid w:val="00CF3985"/>
    <w:rPr>
      <w:rFonts w:asciiTheme="majorHAnsi" w:eastAsiaTheme="majorEastAsia" w:hAnsiTheme="majorHAnsi" w:cstheme="majorBidi"/>
      <w:b/>
      <w:sz w:val="26"/>
      <w:szCs w:val="26"/>
    </w:rPr>
  </w:style>
  <w:style w:type="paragraph" w:styleId="TableofFigures">
    <w:name w:val="table of figures"/>
    <w:basedOn w:val="Normal"/>
    <w:next w:val="Normal"/>
    <w:uiPriority w:val="99"/>
    <w:unhideWhenUsed/>
    <w:rsid w:val="000848CF"/>
    <w:pPr>
      <w:spacing w:after="0"/>
    </w:pPr>
  </w:style>
  <w:style w:type="character" w:customStyle="1" w:styleId="Heading6Char">
    <w:name w:val="Heading 6 Char"/>
    <w:basedOn w:val="DefaultParagraphFont"/>
    <w:link w:val="Heading6"/>
    <w:uiPriority w:val="9"/>
    <w:rsid w:val="00070C2F"/>
    <w:rPr>
      <w:rFonts w:asciiTheme="majorHAnsi" w:eastAsiaTheme="majorEastAsia" w:hAnsiTheme="majorHAnsi" w:cstheme="majorBidi"/>
      <w:b/>
      <w:sz w:val="26"/>
      <w:szCs w:val="26"/>
    </w:rPr>
  </w:style>
  <w:style w:type="character" w:customStyle="1" w:styleId="Heading7Char">
    <w:name w:val="Heading 7 Char"/>
    <w:basedOn w:val="DefaultParagraphFont"/>
    <w:link w:val="Heading7"/>
    <w:uiPriority w:val="9"/>
    <w:semiHidden/>
    <w:rsid w:val="000848C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0848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848C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C51F17"/>
    <w:pPr>
      <w:spacing w:after="0" w:line="240" w:lineRule="auto"/>
    </w:pPr>
    <w:rPr>
      <w:lang w:val="en-US"/>
    </w:rPr>
  </w:style>
  <w:style w:type="paragraph" w:customStyle="1" w:styleId="Style1">
    <w:name w:val="Style1"/>
    <w:basedOn w:val="Heading1"/>
    <w:link w:val="Style1Char"/>
    <w:qFormat/>
    <w:rsid w:val="00C774DC"/>
    <w:pPr>
      <w:numPr>
        <w:numId w:val="0"/>
      </w:numPr>
      <w:spacing w:line="360" w:lineRule="auto"/>
    </w:pPr>
    <w:rPr>
      <w:sz w:val="30"/>
    </w:rPr>
  </w:style>
  <w:style w:type="character" w:customStyle="1" w:styleId="Style1Char">
    <w:name w:val="Style1 Char"/>
    <w:basedOn w:val="Heading1Char"/>
    <w:link w:val="Style1"/>
    <w:rsid w:val="00C774DC"/>
    <w:rPr>
      <w:rFonts w:asciiTheme="majorHAnsi" w:eastAsiaTheme="majorEastAsia" w:hAnsiTheme="majorHAnsi" w:cstheme="majorBidi"/>
      <w:b/>
      <w:sz w:val="30"/>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97485">
      <w:bodyDiv w:val="1"/>
      <w:marLeft w:val="0"/>
      <w:marRight w:val="0"/>
      <w:marTop w:val="0"/>
      <w:marBottom w:val="0"/>
      <w:divBdr>
        <w:top w:val="none" w:sz="0" w:space="0" w:color="auto"/>
        <w:left w:val="none" w:sz="0" w:space="0" w:color="auto"/>
        <w:bottom w:val="none" w:sz="0" w:space="0" w:color="auto"/>
        <w:right w:val="none" w:sz="0" w:space="0" w:color="auto"/>
      </w:divBdr>
    </w:div>
    <w:div w:id="163250398">
      <w:bodyDiv w:val="1"/>
      <w:marLeft w:val="0"/>
      <w:marRight w:val="0"/>
      <w:marTop w:val="0"/>
      <w:marBottom w:val="0"/>
      <w:divBdr>
        <w:top w:val="none" w:sz="0" w:space="0" w:color="auto"/>
        <w:left w:val="none" w:sz="0" w:space="0" w:color="auto"/>
        <w:bottom w:val="none" w:sz="0" w:space="0" w:color="auto"/>
        <w:right w:val="none" w:sz="0" w:space="0" w:color="auto"/>
      </w:divBdr>
    </w:div>
    <w:div w:id="185532977">
      <w:bodyDiv w:val="1"/>
      <w:marLeft w:val="0"/>
      <w:marRight w:val="0"/>
      <w:marTop w:val="0"/>
      <w:marBottom w:val="0"/>
      <w:divBdr>
        <w:top w:val="none" w:sz="0" w:space="0" w:color="auto"/>
        <w:left w:val="none" w:sz="0" w:space="0" w:color="auto"/>
        <w:bottom w:val="none" w:sz="0" w:space="0" w:color="auto"/>
        <w:right w:val="none" w:sz="0" w:space="0" w:color="auto"/>
      </w:divBdr>
    </w:div>
    <w:div w:id="194511972">
      <w:bodyDiv w:val="1"/>
      <w:marLeft w:val="0"/>
      <w:marRight w:val="0"/>
      <w:marTop w:val="0"/>
      <w:marBottom w:val="0"/>
      <w:divBdr>
        <w:top w:val="none" w:sz="0" w:space="0" w:color="auto"/>
        <w:left w:val="none" w:sz="0" w:space="0" w:color="auto"/>
        <w:bottom w:val="none" w:sz="0" w:space="0" w:color="auto"/>
        <w:right w:val="none" w:sz="0" w:space="0" w:color="auto"/>
      </w:divBdr>
    </w:div>
    <w:div w:id="200943914">
      <w:bodyDiv w:val="1"/>
      <w:marLeft w:val="0"/>
      <w:marRight w:val="0"/>
      <w:marTop w:val="0"/>
      <w:marBottom w:val="0"/>
      <w:divBdr>
        <w:top w:val="none" w:sz="0" w:space="0" w:color="auto"/>
        <w:left w:val="none" w:sz="0" w:space="0" w:color="auto"/>
        <w:bottom w:val="none" w:sz="0" w:space="0" w:color="auto"/>
        <w:right w:val="none" w:sz="0" w:space="0" w:color="auto"/>
      </w:divBdr>
    </w:div>
    <w:div w:id="285047048">
      <w:bodyDiv w:val="1"/>
      <w:marLeft w:val="0"/>
      <w:marRight w:val="0"/>
      <w:marTop w:val="0"/>
      <w:marBottom w:val="0"/>
      <w:divBdr>
        <w:top w:val="none" w:sz="0" w:space="0" w:color="auto"/>
        <w:left w:val="none" w:sz="0" w:space="0" w:color="auto"/>
        <w:bottom w:val="none" w:sz="0" w:space="0" w:color="auto"/>
        <w:right w:val="none" w:sz="0" w:space="0" w:color="auto"/>
      </w:divBdr>
    </w:div>
    <w:div w:id="486556180">
      <w:bodyDiv w:val="1"/>
      <w:marLeft w:val="0"/>
      <w:marRight w:val="0"/>
      <w:marTop w:val="0"/>
      <w:marBottom w:val="0"/>
      <w:divBdr>
        <w:top w:val="none" w:sz="0" w:space="0" w:color="auto"/>
        <w:left w:val="none" w:sz="0" w:space="0" w:color="auto"/>
        <w:bottom w:val="none" w:sz="0" w:space="0" w:color="auto"/>
        <w:right w:val="none" w:sz="0" w:space="0" w:color="auto"/>
      </w:divBdr>
    </w:div>
    <w:div w:id="628635469">
      <w:bodyDiv w:val="1"/>
      <w:marLeft w:val="0"/>
      <w:marRight w:val="0"/>
      <w:marTop w:val="0"/>
      <w:marBottom w:val="0"/>
      <w:divBdr>
        <w:top w:val="none" w:sz="0" w:space="0" w:color="auto"/>
        <w:left w:val="none" w:sz="0" w:space="0" w:color="auto"/>
        <w:bottom w:val="none" w:sz="0" w:space="0" w:color="auto"/>
        <w:right w:val="none" w:sz="0" w:space="0" w:color="auto"/>
      </w:divBdr>
    </w:div>
    <w:div w:id="639657239">
      <w:bodyDiv w:val="1"/>
      <w:marLeft w:val="0"/>
      <w:marRight w:val="0"/>
      <w:marTop w:val="0"/>
      <w:marBottom w:val="0"/>
      <w:divBdr>
        <w:top w:val="none" w:sz="0" w:space="0" w:color="auto"/>
        <w:left w:val="none" w:sz="0" w:space="0" w:color="auto"/>
        <w:bottom w:val="none" w:sz="0" w:space="0" w:color="auto"/>
        <w:right w:val="none" w:sz="0" w:space="0" w:color="auto"/>
      </w:divBdr>
    </w:div>
    <w:div w:id="733509441">
      <w:bodyDiv w:val="1"/>
      <w:marLeft w:val="0"/>
      <w:marRight w:val="0"/>
      <w:marTop w:val="0"/>
      <w:marBottom w:val="0"/>
      <w:divBdr>
        <w:top w:val="none" w:sz="0" w:space="0" w:color="auto"/>
        <w:left w:val="none" w:sz="0" w:space="0" w:color="auto"/>
        <w:bottom w:val="none" w:sz="0" w:space="0" w:color="auto"/>
        <w:right w:val="none" w:sz="0" w:space="0" w:color="auto"/>
      </w:divBdr>
    </w:div>
    <w:div w:id="741870637">
      <w:bodyDiv w:val="1"/>
      <w:marLeft w:val="0"/>
      <w:marRight w:val="0"/>
      <w:marTop w:val="0"/>
      <w:marBottom w:val="0"/>
      <w:divBdr>
        <w:top w:val="none" w:sz="0" w:space="0" w:color="auto"/>
        <w:left w:val="none" w:sz="0" w:space="0" w:color="auto"/>
        <w:bottom w:val="none" w:sz="0" w:space="0" w:color="auto"/>
        <w:right w:val="none" w:sz="0" w:space="0" w:color="auto"/>
      </w:divBdr>
    </w:div>
    <w:div w:id="843401805">
      <w:bodyDiv w:val="1"/>
      <w:marLeft w:val="0"/>
      <w:marRight w:val="0"/>
      <w:marTop w:val="0"/>
      <w:marBottom w:val="0"/>
      <w:divBdr>
        <w:top w:val="none" w:sz="0" w:space="0" w:color="auto"/>
        <w:left w:val="none" w:sz="0" w:space="0" w:color="auto"/>
        <w:bottom w:val="none" w:sz="0" w:space="0" w:color="auto"/>
        <w:right w:val="none" w:sz="0" w:space="0" w:color="auto"/>
      </w:divBdr>
    </w:div>
    <w:div w:id="893279150">
      <w:bodyDiv w:val="1"/>
      <w:marLeft w:val="0"/>
      <w:marRight w:val="0"/>
      <w:marTop w:val="0"/>
      <w:marBottom w:val="0"/>
      <w:divBdr>
        <w:top w:val="none" w:sz="0" w:space="0" w:color="auto"/>
        <w:left w:val="none" w:sz="0" w:space="0" w:color="auto"/>
        <w:bottom w:val="none" w:sz="0" w:space="0" w:color="auto"/>
        <w:right w:val="none" w:sz="0" w:space="0" w:color="auto"/>
      </w:divBdr>
    </w:div>
    <w:div w:id="1234463134">
      <w:bodyDiv w:val="1"/>
      <w:marLeft w:val="0"/>
      <w:marRight w:val="0"/>
      <w:marTop w:val="0"/>
      <w:marBottom w:val="0"/>
      <w:divBdr>
        <w:top w:val="none" w:sz="0" w:space="0" w:color="auto"/>
        <w:left w:val="none" w:sz="0" w:space="0" w:color="auto"/>
        <w:bottom w:val="none" w:sz="0" w:space="0" w:color="auto"/>
        <w:right w:val="none" w:sz="0" w:space="0" w:color="auto"/>
      </w:divBdr>
    </w:div>
    <w:div w:id="1257246863">
      <w:bodyDiv w:val="1"/>
      <w:marLeft w:val="0"/>
      <w:marRight w:val="0"/>
      <w:marTop w:val="0"/>
      <w:marBottom w:val="0"/>
      <w:divBdr>
        <w:top w:val="none" w:sz="0" w:space="0" w:color="auto"/>
        <w:left w:val="none" w:sz="0" w:space="0" w:color="auto"/>
        <w:bottom w:val="none" w:sz="0" w:space="0" w:color="auto"/>
        <w:right w:val="none" w:sz="0" w:space="0" w:color="auto"/>
      </w:divBdr>
    </w:div>
    <w:div w:id="1293904926">
      <w:bodyDiv w:val="1"/>
      <w:marLeft w:val="0"/>
      <w:marRight w:val="0"/>
      <w:marTop w:val="0"/>
      <w:marBottom w:val="0"/>
      <w:divBdr>
        <w:top w:val="none" w:sz="0" w:space="0" w:color="auto"/>
        <w:left w:val="none" w:sz="0" w:space="0" w:color="auto"/>
        <w:bottom w:val="none" w:sz="0" w:space="0" w:color="auto"/>
        <w:right w:val="none" w:sz="0" w:space="0" w:color="auto"/>
      </w:divBdr>
    </w:div>
    <w:div w:id="1323117873">
      <w:bodyDiv w:val="1"/>
      <w:marLeft w:val="0"/>
      <w:marRight w:val="0"/>
      <w:marTop w:val="0"/>
      <w:marBottom w:val="0"/>
      <w:divBdr>
        <w:top w:val="none" w:sz="0" w:space="0" w:color="auto"/>
        <w:left w:val="none" w:sz="0" w:space="0" w:color="auto"/>
        <w:bottom w:val="none" w:sz="0" w:space="0" w:color="auto"/>
        <w:right w:val="none" w:sz="0" w:space="0" w:color="auto"/>
      </w:divBdr>
    </w:div>
    <w:div w:id="1473326398">
      <w:bodyDiv w:val="1"/>
      <w:marLeft w:val="0"/>
      <w:marRight w:val="0"/>
      <w:marTop w:val="0"/>
      <w:marBottom w:val="0"/>
      <w:divBdr>
        <w:top w:val="none" w:sz="0" w:space="0" w:color="auto"/>
        <w:left w:val="none" w:sz="0" w:space="0" w:color="auto"/>
        <w:bottom w:val="none" w:sz="0" w:space="0" w:color="auto"/>
        <w:right w:val="none" w:sz="0" w:space="0" w:color="auto"/>
      </w:divBdr>
    </w:div>
    <w:div w:id="1509178219">
      <w:bodyDiv w:val="1"/>
      <w:marLeft w:val="0"/>
      <w:marRight w:val="0"/>
      <w:marTop w:val="0"/>
      <w:marBottom w:val="0"/>
      <w:divBdr>
        <w:top w:val="none" w:sz="0" w:space="0" w:color="auto"/>
        <w:left w:val="none" w:sz="0" w:space="0" w:color="auto"/>
        <w:bottom w:val="none" w:sz="0" w:space="0" w:color="auto"/>
        <w:right w:val="none" w:sz="0" w:space="0" w:color="auto"/>
      </w:divBdr>
    </w:div>
    <w:div w:id="1531409623">
      <w:bodyDiv w:val="1"/>
      <w:marLeft w:val="0"/>
      <w:marRight w:val="0"/>
      <w:marTop w:val="0"/>
      <w:marBottom w:val="0"/>
      <w:divBdr>
        <w:top w:val="none" w:sz="0" w:space="0" w:color="auto"/>
        <w:left w:val="none" w:sz="0" w:space="0" w:color="auto"/>
        <w:bottom w:val="none" w:sz="0" w:space="0" w:color="auto"/>
        <w:right w:val="none" w:sz="0" w:space="0" w:color="auto"/>
      </w:divBdr>
    </w:div>
    <w:div w:id="1561211003">
      <w:bodyDiv w:val="1"/>
      <w:marLeft w:val="0"/>
      <w:marRight w:val="0"/>
      <w:marTop w:val="0"/>
      <w:marBottom w:val="0"/>
      <w:divBdr>
        <w:top w:val="none" w:sz="0" w:space="0" w:color="auto"/>
        <w:left w:val="none" w:sz="0" w:space="0" w:color="auto"/>
        <w:bottom w:val="none" w:sz="0" w:space="0" w:color="auto"/>
        <w:right w:val="none" w:sz="0" w:space="0" w:color="auto"/>
      </w:divBdr>
    </w:div>
    <w:div w:id="1575551335">
      <w:bodyDiv w:val="1"/>
      <w:marLeft w:val="0"/>
      <w:marRight w:val="0"/>
      <w:marTop w:val="0"/>
      <w:marBottom w:val="0"/>
      <w:divBdr>
        <w:top w:val="none" w:sz="0" w:space="0" w:color="auto"/>
        <w:left w:val="none" w:sz="0" w:space="0" w:color="auto"/>
        <w:bottom w:val="none" w:sz="0" w:space="0" w:color="auto"/>
        <w:right w:val="none" w:sz="0" w:space="0" w:color="auto"/>
      </w:divBdr>
    </w:div>
    <w:div w:id="1619608490">
      <w:bodyDiv w:val="1"/>
      <w:marLeft w:val="0"/>
      <w:marRight w:val="0"/>
      <w:marTop w:val="0"/>
      <w:marBottom w:val="0"/>
      <w:divBdr>
        <w:top w:val="none" w:sz="0" w:space="0" w:color="auto"/>
        <w:left w:val="none" w:sz="0" w:space="0" w:color="auto"/>
        <w:bottom w:val="none" w:sz="0" w:space="0" w:color="auto"/>
        <w:right w:val="none" w:sz="0" w:space="0" w:color="auto"/>
      </w:divBdr>
    </w:div>
    <w:div w:id="1730882629">
      <w:bodyDiv w:val="1"/>
      <w:marLeft w:val="0"/>
      <w:marRight w:val="0"/>
      <w:marTop w:val="0"/>
      <w:marBottom w:val="0"/>
      <w:divBdr>
        <w:top w:val="none" w:sz="0" w:space="0" w:color="auto"/>
        <w:left w:val="none" w:sz="0" w:space="0" w:color="auto"/>
        <w:bottom w:val="none" w:sz="0" w:space="0" w:color="auto"/>
        <w:right w:val="none" w:sz="0" w:space="0" w:color="auto"/>
      </w:divBdr>
    </w:div>
    <w:div w:id="1753162274">
      <w:bodyDiv w:val="1"/>
      <w:marLeft w:val="0"/>
      <w:marRight w:val="0"/>
      <w:marTop w:val="0"/>
      <w:marBottom w:val="0"/>
      <w:divBdr>
        <w:top w:val="none" w:sz="0" w:space="0" w:color="auto"/>
        <w:left w:val="none" w:sz="0" w:space="0" w:color="auto"/>
        <w:bottom w:val="none" w:sz="0" w:space="0" w:color="auto"/>
        <w:right w:val="none" w:sz="0" w:space="0" w:color="auto"/>
      </w:divBdr>
    </w:div>
    <w:div w:id="1762604480">
      <w:bodyDiv w:val="1"/>
      <w:marLeft w:val="0"/>
      <w:marRight w:val="0"/>
      <w:marTop w:val="0"/>
      <w:marBottom w:val="0"/>
      <w:divBdr>
        <w:top w:val="none" w:sz="0" w:space="0" w:color="auto"/>
        <w:left w:val="none" w:sz="0" w:space="0" w:color="auto"/>
        <w:bottom w:val="none" w:sz="0" w:space="0" w:color="auto"/>
        <w:right w:val="none" w:sz="0" w:space="0" w:color="auto"/>
      </w:divBdr>
    </w:div>
    <w:div w:id="1843858545">
      <w:bodyDiv w:val="1"/>
      <w:marLeft w:val="0"/>
      <w:marRight w:val="0"/>
      <w:marTop w:val="0"/>
      <w:marBottom w:val="0"/>
      <w:divBdr>
        <w:top w:val="none" w:sz="0" w:space="0" w:color="auto"/>
        <w:left w:val="none" w:sz="0" w:space="0" w:color="auto"/>
        <w:bottom w:val="none" w:sz="0" w:space="0" w:color="auto"/>
        <w:right w:val="none" w:sz="0" w:space="0" w:color="auto"/>
      </w:divBdr>
    </w:div>
    <w:div w:id="1866214688">
      <w:bodyDiv w:val="1"/>
      <w:marLeft w:val="0"/>
      <w:marRight w:val="0"/>
      <w:marTop w:val="0"/>
      <w:marBottom w:val="0"/>
      <w:divBdr>
        <w:top w:val="none" w:sz="0" w:space="0" w:color="auto"/>
        <w:left w:val="none" w:sz="0" w:space="0" w:color="auto"/>
        <w:bottom w:val="none" w:sz="0" w:space="0" w:color="auto"/>
        <w:right w:val="none" w:sz="0" w:space="0" w:color="auto"/>
      </w:divBdr>
    </w:div>
    <w:div w:id="1986622372">
      <w:bodyDiv w:val="1"/>
      <w:marLeft w:val="0"/>
      <w:marRight w:val="0"/>
      <w:marTop w:val="0"/>
      <w:marBottom w:val="0"/>
      <w:divBdr>
        <w:top w:val="none" w:sz="0" w:space="0" w:color="auto"/>
        <w:left w:val="none" w:sz="0" w:space="0" w:color="auto"/>
        <w:bottom w:val="none" w:sz="0" w:space="0" w:color="auto"/>
        <w:right w:val="none" w:sz="0" w:space="0" w:color="auto"/>
      </w:divBdr>
    </w:div>
    <w:div w:id="1994482155">
      <w:bodyDiv w:val="1"/>
      <w:marLeft w:val="0"/>
      <w:marRight w:val="0"/>
      <w:marTop w:val="0"/>
      <w:marBottom w:val="0"/>
      <w:divBdr>
        <w:top w:val="none" w:sz="0" w:space="0" w:color="auto"/>
        <w:left w:val="none" w:sz="0" w:space="0" w:color="auto"/>
        <w:bottom w:val="none" w:sz="0" w:space="0" w:color="auto"/>
        <w:right w:val="none" w:sz="0" w:space="0" w:color="auto"/>
      </w:divBdr>
    </w:div>
    <w:div w:id="2045210205">
      <w:bodyDiv w:val="1"/>
      <w:marLeft w:val="0"/>
      <w:marRight w:val="0"/>
      <w:marTop w:val="0"/>
      <w:marBottom w:val="0"/>
      <w:divBdr>
        <w:top w:val="none" w:sz="0" w:space="0" w:color="auto"/>
        <w:left w:val="none" w:sz="0" w:space="0" w:color="auto"/>
        <w:bottom w:val="none" w:sz="0" w:space="0" w:color="auto"/>
        <w:right w:val="none" w:sz="0" w:space="0" w:color="auto"/>
      </w:divBdr>
    </w:div>
    <w:div w:id="2079939390">
      <w:bodyDiv w:val="1"/>
      <w:marLeft w:val="0"/>
      <w:marRight w:val="0"/>
      <w:marTop w:val="0"/>
      <w:marBottom w:val="0"/>
      <w:divBdr>
        <w:top w:val="none" w:sz="0" w:space="0" w:color="auto"/>
        <w:left w:val="none" w:sz="0" w:space="0" w:color="auto"/>
        <w:bottom w:val="none" w:sz="0" w:space="0" w:color="auto"/>
        <w:right w:val="none" w:sz="0" w:space="0" w:color="auto"/>
      </w:divBdr>
    </w:div>
    <w:div w:id="2117022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3.xml"/><Relationship Id="rId21" Type="http://schemas.openxmlformats.org/officeDocument/2006/relationships/image" Target="media/image4.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microsoft.com/office/2011/relationships/people" Target="people.xml"/><Relationship Id="rId16" Type="http://schemas.openxmlformats.org/officeDocument/2006/relationships/diagramColors" Target="diagrams/colors2.xml"/><Relationship Id="rId11" Type="http://schemas.openxmlformats.org/officeDocument/2006/relationships/diagramColors" Target="diagrams/colors1.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8.emf"/><Relationship Id="rId79" Type="http://schemas.openxmlformats.org/officeDocument/2006/relationships/image" Target="media/image53.emf"/><Relationship Id="rId5" Type="http://schemas.openxmlformats.org/officeDocument/2006/relationships/webSettings" Target="webSettings.xml"/><Relationship Id="rId19" Type="http://schemas.openxmlformats.org/officeDocument/2006/relationships/image" Target="media/image2.png"/><Relationship Id="rId14" Type="http://schemas.openxmlformats.org/officeDocument/2006/relationships/diagramLayout" Target="diagrams/layout2.xml"/><Relationship Id="rId22" Type="http://schemas.openxmlformats.org/officeDocument/2006/relationships/image" Target="media/image5.png"/><Relationship Id="rId27" Type="http://schemas.openxmlformats.org/officeDocument/2006/relationships/diagramQuickStyle" Target="diagrams/quickStyle3.xml"/><Relationship Id="rId30" Type="http://schemas.openxmlformats.org/officeDocument/2006/relationships/image" Target="media/image7.emf"/><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emf"/><Relationship Id="rId69" Type="http://schemas.openxmlformats.org/officeDocument/2006/relationships/image" Target="media/image44.emf"/><Relationship Id="rId77" Type="http://schemas.openxmlformats.org/officeDocument/2006/relationships/image" Target="media/image54.png"/><Relationship Id="rId8" Type="http://schemas.openxmlformats.org/officeDocument/2006/relationships/diagramData" Target="diagrams/data1.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4.emf"/><Relationship Id="rId85" Type="http://schemas.openxmlformats.org/officeDocument/2006/relationships/theme" Target="theme/theme1.xml"/><Relationship Id="rId3" Type="http://schemas.openxmlformats.org/officeDocument/2006/relationships/styles" Target="styles.xml"/><Relationship Id="rId12" Type="http://schemas.microsoft.com/office/2007/relationships/diagramDrawing" Target="diagrams/drawing1.xml"/><Relationship Id="rId17" Type="http://schemas.microsoft.com/office/2007/relationships/diagramDrawing" Target="diagrams/drawing2.xml"/><Relationship Id="rId25" Type="http://schemas.openxmlformats.org/officeDocument/2006/relationships/diagramData" Target="diagrams/data3.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3.pn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2.xml"/><Relationship Id="rId23" Type="http://schemas.microsoft.com/office/2007/relationships/hdphoto" Target="media/hdphoto1.wdp"/><Relationship Id="rId28" Type="http://schemas.openxmlformats.org/officeDocument/2006/relationships/diagramColors" Target="diagrams/colors3.xm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diagramQuickStyle" Target="diagrams/quickStyle1.xml"/><Relationship Id="rId31" Type="http://schemas.openxmlformats.org/officeDocument/2006/relationships/image" Target="media/image8.emf"/><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diagramData" Target="diagrams/data2.xml"/><Relationship Id="rId18" Type="http://schemas.openxmlformats.org/officeDocument/2006/relationships/image" Target="media/image1.emf"/><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microsoft.com/office/2007/relationships/diagramDrawing" Target="diagrams/drawing3.xm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61" Type="http://schemas.openxmlformats.org/officeDocument/2006/relationships/image" Target="media/image38.png"/><Relationship Id="rId82"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74BD823-79B1-4C2E-9B11-3BC986C62B90}" type="doc">
      <dgm:prSet loTypeId="urn:microsoft.com/office/officeart/2005/8/layout/bProcess3" loCatId="process" qsTypeId="urn:microsoft.com/office/officeart/2005/8/quickstyle/simple1" qsCatId="simple" csTypeId="urn:microsoft.com/office/officeart/2005/8/colors/accent0_1" csCatId="mainScheme" phldr="1"/>
      <dgm:spPr/>
      <dgm:t>
        <a:bodyPr/>
        <a:lstStyle/>
        <a:p>
          <a:endParaRPr lang="en-US"/>
        </a:p>
      </dgm:t>
    </dgm:pt>
    <dgm:pt modelId="{999EF412-E0B4-4105-B5B3-87AF8A426069}">
      <dgm:prSet phldrT="[Text]" custT="1"/>
      <dgm:spPr/>
      <dgm:t>
        <a:bodyPr/>
        <a:lstStyle/>
        <a:p>
          <a:r>
            <a:rPr lang="en-US" sz="1000">
              <a:latin typeface="Times New Roman" panose="02020603050405020304" pitchFamily="18" charset="0"/>
              <a:cs typeface="Times New Roman" panose="02020603050405020304" pitchFamily="18" charset="0"/>
            </a:rPr>
            <a:t>Khách hàng tạo đơn hàng từ ứng dụng điện thoại và xác nhận đặt đơn</a:t>
          </a:r>
        </a:p>
      </dgm:t>
    </dgm:pt>
    <dgm:pt modelId="{A2F013F5-035D-4176-A85D-150EFE954A1D}" type="parTrans" cxnId="{10841F17-2754-45B2-BEF9-A9C14FE69FB2}">
      <dgm:prSet/>
      <dgm:spPr/>
      <dgm:t>
        <a:bodyPr/>
        <a:lstStyle/>
        <a:p>
          <a:endParaRPr lang="en-US" sz="1000">
            <a:latin typeface="Times New Roman" panose="02020603050405020304" pitchFamily="18" charset="0"/>
            <a:cs typeface="Times New Roman" panose="02020603050405020304" pitchFamily="18" charset="0"/>
          </a:endParaRPr>
        </a:p>
      </dgm:t>
    </dgm:pt>
    <dgm:pt modelId="{46E9A7BE-5723-4B02-A85D-626F826D26AD}" type="sibTrans" cxnId="{10841F17-2754-45B2-BEF9-A9C14FE69FB2}">
      <dgm:prSet custT="1"/>
      <dgm:spPr/>
      <dgm:t>
        <a:bodyPr/>
        <a:lstStyle/>
        <a:p>
          <a:endParaRPr lang="en-US" sz="1000">
            <a:latin typeface="Times New Roman" panose="02020603050405020304" pitchFamily="18" charset="0"/>
            <a:cs typeface="Times New Roman" panose="02020603050405020304" pitchFamily="18" charset="0"/>
          </a:endParaRPr>
        </a:p>
      </dgm:t>
    </dgm:pt>
    <dgm:pt modelId="{E2D4D667-08C1-4227-9BCD-043F6C098A2A}">
      <dgm:prSet phldrT="[Text]" custT="1"/>
      <dgm:spPr/>
      <dgm:t>
        <a:bodyPr/>
        <a:lstStyle/>
        <a:p>
          <a:r>
            <a:rPr lang="en-US" sz="1000">
              <a:latin typeface="Times New Roman" panose="02020603050405020304" pitchFamily="18" charset="0"/>
              <a:cs typeface="Times New Roman" panose="02020603050405020304" pitchFamily="18" charset="0"/>
            </a:rPr>
            <a:t>Nhân viên quản lí đơn hàng xác nhận đơn hàng</a:t>
          </a:r>
        </a:p>
      </dgm:t>
    </dgm:pt>
    <dgm:pt modelId="{2EA3D739-B8D1-4A97-80F6-167E745BED69}" type="parTrans" cxnId="{517CAA59-9930-47CC-8225-0071C668D82F}">
      <dgm:prSet/>
      <dgm:spPr/>
      <dgm:t>
        <a:bodyPr/>
        <a:lstStyle/>
        <a:p>
          <a:endParaRPr lang="en-US" sz="1000">
            <a:latin typeface="Times New Roman" panose="02020603050405020304" pitchFamily="18" charset="0"/>
            <a:cs typeface="Times New Roman" panose="02020603050405020304" pitchFamily="18" charset="0"/>
          </a:endParaRPr>
        </a:p>
      </dgm:t>
    </dgm:pt>
    <dgm:pt modelId="{A9D570BF-E8FA-4616-AA17-08F406F9E82E}" type="sibTrans" cxnId="{517CAA59-9930-47CC-8225-0071C668D82F}">
      <dgm:prSet custT="1"/>
      <dgm:spPr/>
      <dgm:t>
        <a:bodyPr/>
        <a:lstStyle/>
        <a:p>
          <a:endParaRPr lang="en-US" sz="1000">
            <a:latin typeface="Times New Roman" panose="02020603050405020304" pitchFamily="18" charset="0"/>
            <a:cs typeface="Times New Roman" panose="02020603050405020304" pitchFamily="18" charset="0"/>
          </a:endParaRPr>
        </a:p>
      </dgm:t>
    </dgm:pt>
    <dgm:pt modelId="{7EA562C7-6662-4B96-AED1-AB20A7BF5439}">
      <dgm:prSet phldrT="[Text]" custT="1"/>
      <dgm:spPr/>
      <dgm:t>
        <a:bodyPr/>
        <a:lstStyle/>
        <a:p>
          <a:r>
            <a:rPr lang="en-US" sz="1000" b="0" i="0">
              <a:latin typeface="Times New Roman" panose="02020603050405020304" pitchFamily="18" charset="0"/>
              <a:cs typeface="Times New Roman" panose="02020603050405020304" pitchFamily="18" charset="0"/>
            </a:rPr>
            <a:t>Nhân viên nhận và trả quần áo xác nhận lấy quần áo từ khách hàng</a:t>
          </a:r>
        </a:p>
      </dgm:t>
    </dgm:pt>
    <dgm:pt modelId="{065B4DE0-D449-44C8-9806-AB03F1BFAA0F}" type="parTrans" cxnId="{4F062E43-42DC-4A0E-B94C-1788ACB12B62}">
      <dgm:prSet/>
      <dgm:spPr/>
      <dgm:t>
        <a:bodyPr/>
        <a:lstStyle/>
        <a:p>
          <a:endParaRPr lang="en-US" sz="1000">
            <a:latin typeface="Times New Roman" panose="02020603050405020304" pitchFamily="18" charset="0"/>
            <a:cs typeface="Times New Roman" panose="02020603050405020304" pitchFamily="18" charset="0"/>
          </a:endParaRPr>
        </a:p>
      </dgm:t>
    </dgm:pt>
    <dgm:pt modelId="{51159EA7-FBFA-454E-AE2B-C3DA2F3EC766}" type="sibTrans" cxnId="{4F062E43-42DC-4A0E-B94C-1788ACB12B62}">
      <dgm:prSet custT="1"/>
      <dgm:spPr/>
      <dgm:t>
        <a:bodyPr/>
        <a:lstStyle/>
        <a:p>
          <a:endParaRPr lang="en-US" sz="1000">
            <a:latin typeface="Times New Roman" panose="02020603050405020304" pitchFamily="18" charset="0"/>
            <a:cs typeface="Times New Roman" panose="02020603050405020304" pitchFamily="18" charset="0"/>
          </a:endParaRPr>
        </a:p>
      </dgm:t>
    </dgm:pt>
    <dgm:pt modelId="{A30BCAAB-4DCB-4F36-9FDF-9AE349713DB7}">
      <dgm:prSet phldrT="[Text]" custT="1"/>
      <dgm:spPr/>
      <dgm:t>
        <a:bodyPr/>
        <a:lstStyle/>
        <a:p>
          <a:r>
            <a:rPr lang="en-US" sz="1000" i="0">
              <a:latin typeface="Times New Roman" panose="02020603050405020304" pitchFamily="18" charset="0"/>
              <a:cs typeface="Times New Roman" panose="02020603050405020304" pitchFamily="18" charset="0"/>
            </a:rPr>
            <a:t>Nhân viên nhận và trả quần áo cập nhật biên nhận và thông báo đã lấy quần áo hoàn tất</a:t>
          </a:r>
        </a:p>
      </dgm:t>
    </dgm:pt>
    <dgm:pt modelId="{85228D86-F3D7-4F01-BCAA-1D44A3C62908}" type="parTrans" cxnId="{B9127EAE-D7CE-4B5A-B98E-446518D5DF67}">
      <dgm:prSet/>
      <dgm:spPr/>
      <dgm:t>
        <a:bodyPr/>
        <a:lstStyle/>
        <a:p>
          <a:endParaRPr lang="en-US" sz="1000">
            <a:latin typeface="Times New Roman" panose="02020603050405020304" pitchFamily="18" charset="0"/>
            <a:cs typeface="Times New Roman" panose="02020603050405020304" pitchFamily="18" charset="0"/>
          </a:endParaRPr>
        </a:p>
      </dgm:t>
    </dgm:pt>
    <dgm:pt modelId="{6CB9B5DC-B84B-4487-8337-993C25170A29}" type="sibTrans" cxnId="{B9127EAE-D7CE-4B5A-B98E-446518D5DF67}">
      <dgm:prSet custT="1"/>
      <dgm:spPr/>
      <dgm:t>
        <a:bodyPr/>
        <a:lstStyle/>
        <a:p>
          <a:endParaRPr lang="en-US" sz="1000">
            <a:latin typeface="Times New Roman" panose="02020603050405020304" pitchFamily="18" charset="0"/>
            <a:cs typeface="Times New Roman" panose="02020603050405020304" pitchFamily="18" charset="0"/>
          </a:endParaRPr>
        </a:p>
      </dgm:t>
    </dgm:pt>
    <dgm:pt modelId="{CAECF3AE-B0BB-4A61-8982-5DDC8F4F2880}">
      <dgm:prSet phldrT="[Text]" custT="1"/>
      <dgm:spPr/>
      <dgm:t>
        <a:bodyPr/>
        <a:lstStyle/>
        <a:p>
          <a:r>
            <a:rPr lang="en-US" sz="1000">
              <a:latin typeface="Times New Roman" panose="02020603050405020304" pitchFamily="18" charset="0"/>
              <a:cs typeface="Times New Roman" panose="02020603050405020304" pitchFamily="18" charset="0"/>
            </a:rPr>
            <a:t>Biên nhận được tạo ra theo đơn hàng</a:t>
          </a:r>
        </a:p>
      </dgm:t>
    </dgm:pt>
    <dgm:pt modelId="{F0D0D35F-4146-482E-9F8C-64279EE3751E}" type="parTrans" cxnId="{6AEB58FE-9272-43E7-931D-60B036160252}">
      <dgm:prSet/>
      <dgm:spPr/>
      <dgm:t>
        <a:bodyPr/>
        <a:lstStyle/>
        <a:p>
          <a:endParaRPr lang="en-US" sz="1000">
            <a:latin typeface="Times New Roman" panose="02020603050405020304" pitchFamily="18" charset="0"/>
            <a:cs typeface="Times New Roman" panose="02020603050405020304" pitchFamily="18" charset="0"/>
          </a:endParaRPr>
        </a:p>
      </dgm:t>
    </dgm:pt>
    <dgm:pt modelId="{1EEB7585-DDA7-4FAD-958C-BC34CA355179}" type="sibTrans" cxnId="{6AEB58FE-9272-43E7-931D-60B036160252}">
      <dgm:prSet custT="1"/>
      <dgm:spPr/>
      <dgm:t>
        <a:bodyPr/>
        <a:lstStyle/>
        <a:p>
          <a:endParaRPr lang="en-US" sz="1000">
            <a:latin typeface="Times New Roman" panose="02020603050405020304" pitchFamily="18" charset="0"/>
            <a:cs typeface="Times New Roman" panose="02020603050405020304" pitchFamily="18" charset="0"/>
          </a:endParaRPr>
        </a:p>
      </dgm:t>
    </dgm:pt>
    <dgm:pt modelId="{F4C72D98-D566-4F04-8273-7A36DA857B71}">
      <dgm:prSet phldrT="[Text]" custT="1"/>
      <dgm:spPr/>
      <dgm:t>
        <a:bodyPr/>
        <a:lstStyle/>
        <a:p>
          <a:r>
            <a:rPr lang="en-US" sz="1000">
              <a:latin typeface="Times New Roman" panose="02020603050405020304" pitchFamily="18" charset="0"/>
              <a:cs typeface="Times New Roman" panose="02020603050405020304" pitchFamily="18" charset="0"/>
            </a:rPr>
            <a:t>Đơn hàng được phân loại quần áo dựa trên biên nhận</a:t>
          </a:r>
        </a:p>
      </dgm:t>
    </dgm:pt>
    <dgm:pt modelId="{BB3D88FA-39E0-4B51-855E-2A4860E98369}" type="sibTrans" cxnId="{3FE93964-45F0-42F0-B09C-D4865847E1D4}">
      <dgm:prSet custT="1"/>
      <dgm:spPr/>
      <dgm:t>
        <a:bodyPr/>
        <a:lstStyle/>
        <a:p>
          <a:endParaRPr lang="en-US" sz="1000">
            <a:latin typeface="Times New Roman" panose="02020603050405020304" pitchFamily="18" charset="0"/>
            <a:cs typeface="Times New Roman" panose="02020603050405020304" pitchFamily="18" charset="0"/>
          </a:endParaRPr>
        </a:p>
      </dgm:t>
    </dgm:pt>
    <dgm:pt modelId="{4521F470-43BE-46E2-BD2D-1AEF6EF14141}" type="parTrans" cxnId="{3FE93964-45F0-42F0-B09C-D4865847E1D4}">
      <dgm:prSet/>
      <dgm:spPr/>
      <dgm:t>
        <a:bodyPr/>
        <a:lstStyle/>
        <a:p>
          <a:endParaRPr lang="en-US" sz="1000">
            <a:latin typeface="Times New Roman" panose="02020603050405020304" pitchFamily="18" charset="0"/>
            <a:cs typeface="Times New Roman" panose="02020603050405020304" pitchFamily="18" charset="0"/>
          </a:endParaRPr>
        </a:p>
      </dgm:t>
    </dgm:pt>
    <dgm:pt modelId="{62CDE28E-32B4-4FA9-96DD-229433D65828}">
      <dgm:prSet phldrT="[Text]" custT="1"/>
      <dgm:spPr/>
      <dgm:t>
        <a:bodyPr/>
        <a:lstStyle/>
        <a:p>
          <a:r>
            <a:rPr lang="en-US" sz="1000">
              <a:latin typeface="Times New Roman" panose="02020603050405020304" pitchFamily="18" charset="0"/>
              <a:cs typeface="Times New Roman" panose="02020603050405020304" pitchFamily="18" charset="0"/>
            </a:rPr>
            <a:t>Đơn hàng được sắp xếp xử lí tự động vào một máy giặt</a:t>
          </a:r>
        </a:p>
      </dgm:t>
    </dgm:pt>
    <dgm:pt modelId="{A8DEACEA-402F-4DE1-9BC6-AED9C5117B37}" type="parTrans" cxnId="{3A58B363-0869-4DAB-BD35-7F376C35CA01}">
      <dgm:prSet/>
      <dgm:spPr/>
      <dgm:t>
        <a:bodyPr/>
        <a:lstStyle/>
        <a:p>
          <a:endParaRPr lang="en-US" sz="1000">
            <a:latin typeface="Times New Roman" panose="02020603050405020304" pitchFamily="18" charset="0"/>
            <a:cs typeface="Times New Roman" panose="02020603050405020304" pitchFamily="18" charset="0"/>
          </a:endParaRPr>
        </a:p>
      </dgm:t>
    </dgm:pt>
    <dgm:pt modelId="{2927A616-35DA-44E1-908F-0E31D03B5656}" type="sibTrans" cxnId="{3A58B363-0869-4DAB-BD35-7F376C35CA01}">
      <dgm:prSet custT="1"/>
      <dgm:spPr/>
      <dgm:t>
        <a:bodyPr/>
        <a:lstStyle/>
        <a:p>
          <a:endParaRPr lang="en-US" sz="1000">
            <a:latin typeface="Times New Roman" panose="02020603050405020304" pitchFamily="18" charset="0"/>
            <a:cs typeface="Times New Roman" panose="02020603050405020304" pitchFamily="18" charset="0"/>
          </a:endParaRPr>
        </a:p>
      </dgm:t>
    </dgm:pt>
    <dgm:pt modelId="{C7C43D36-1567-471F-B6F1-7F065E838EEE}">
      <dgm:prSet phldrT="[Text]" custT="1"/>
      <dgm:spPr/>
      <dgm:t>
        <a:bodyPr/>
        <a:lstStyle/>
        <a:p>
          <a:r>
            <a:rPr lang="en-US" sz="1000">
              <a:latin typeface="Times New Roman" panose="02020603050405020304" pitchFamily="18" charset="0"/>
              <a:cs typeface="Times New Roman" panose="02020603050405020304" pitchFamily="18" charset="0"/>
            </a:rPr>
            <a:t>Nhân viên xử lí đơn hàng xác nhận xử lí và thông báo khi hoàn tất xử lí đơn hàng</a:t>
          </a:r>
        </a:p>
      </dgm:t>
    </dgm:pt>
    <dgm:pt modelId="{5E8F9015-7ECF-444B-82E5-0943FA0EC4A7}" type="parTrans" cxnId="{44AF2F91-81F9-4E88-B6B0-C0A21E3FD097}">
      <dgm:prSet/>
      <dgm:spPr/>
      <dgm:t>
        <a:bodyPr/>
        <a:lstStyle/>
        <a:p>
          <a:endParaRPr lang="en-US" sz="1000">
            <a:latin typeface="Times New Roman" panose="02020603050405020304" pitchFamily="18" charset="0"/>
            <a:cs typeface="Times New Roman" panose="02020603050405020304" pitchFamily="18" charset="0"/>
          </a:endParaRPr>
        </a:p>
      </dgm:t>
    </dgm:pt>
    <dgm:pt modelId="{FE2C7034-A7CC-45E4-BE0F-F925A1425A54}" type="sibTrans" cxnId="{44AF2F91-81F9-4E88-B6B0-C0A21E3FD097}">
      <dgm:prSet custT="1"/>
      <dgm:spPr/>
      <dgm:t>
        <a:bodyPr/>
        <a:lstStyle/>
        <a:p>
          <a:endParaRPr lang="en-US" sz="1000">
            <a:latin typeface="Times New Roman" panose="02020603050405020304" pitchFamily="18" charset="0"/>
            <a:cs typeface="Times New Roman" panose="02020603050405020304" pitchFamily="18" charset="0"/>
          </a:endParaRPr>
        </a:p>
      </dgm:t>
    </dgm:pt>
    <dgm:pt modelId="{99BF643C-4268-49A7-B210-AEE75F264D38}">
      <dgm:prSet phldrT="[Text]" custT="1"/>
      <dgm:spPr/>
      <dgm:t>
        <a:bodyPr/>
        <a:lstStyle/>
        <a:p>
          <a:r>
            <a:rPr lang="en-US" sz="1000">
              <a:latin typeface="Times New Roman" panose="02020603050405020304" pitchFamily="18" charset="0"/>
              <a:cs typeface="Times New Roman" panose="02020603050405020304" pitchFamily="18" charset="0"/>
            </a:rPr>
            <a:t>Nhân viên quản lí đơn hàng tạo hóa đơn cho đơn hàng</a:t>
          </a:r>
        </a:p>
      </dgm:t>
    </dgm:pt>
    <dgm:pt modelId="{11842F94-A445-4C56-AE88-2C96C2CE6EBD}" type="parTrans" cxnId="{924A60E0-0262-4AC0-991D-290B967725E8}">
      <dgm:prSet/>
      <dgm:spPr/>
      <dgm:t>
        <a:bodyPr/>
        <a:lstStyle/>
        <a:p>
          <a:endParaRPr lang="en-US" sz="1000">
            <a:latin typeface="Times New Roman" panose="02020603050405020304" pitchFamily="18" charset="0"/>
            <a:cs typeface="Times New Roman" panose="02020603050405020304" pitchFamily="18" charset="0"/>
          </a:endParaRPr>
        </a:p>
      </dgm:t>
    </dgm:pt>
    <dgm:pt modelId="{AD12FC15-035E-4658-AC7B-FE3E05B8138A}" type="sibTrans" cxnId="{924A60E0-0262-4AC0-991D-290B967725E8}">
      <dgm:prSet custT="1"/>
      <dgm:spPr/>
      <dgm:t>
        <a:bodyPr/>
        <a:lstStyle/>
        <a:p>
          <a:endParaRPr lang="en-US" sz="1000">
            <a:latin typeface="Times New Roman" panose="02020603050405020304" pitchFamily="18" charset="0"/>
            <a:cs typeface="Times New Roman" panose="02020603050405020304" pitchFamily="18" charset="0"/>
          </a:endParaRPr>
        </a:p>
      </dgm:t>
    </dgm:pt>
    <dgm:pt modelId="{67A5B628-60EE-49E4-A915-F0E9ECB8742A}">
      <dgm:prSet phldrT="[Text]" custT="1"/>
      <dgm:spPr/>
      <dgm:t>
        <a:bodyPr/>
        <a:lstStyle/>
        <a:p>
          <a:r>
            <a:rPr lang="en-US" sz="1000">
              <a:latin typeface="Times New Roman" panose="02020603050405020304" pitchFamily="18" charset="0"/>
              <a:cs typeface="Times New Roman" panose="02020603050405020304" pitchFamily="18" charset="0"/>
            </a:rPr>
            <a:t>Nhân viên nhận và trả quần áo giao trả khách hàng</a:t>
          </a:r>
        </a:p>
      </dgm:t>
    </dgm:pt>
    <dgm:pt modelId="{2765B66D-CBC6-4BDF-AE42-4C5A6148C938}" type="parTrans" cxnId="{FB9C21EE-D4B3-48C2-994D-C4CAC2044CEC}">
      <dgm:prSet/>
      <dgm:spPr/>
      <dgm:t>
        <a:bodyPr/>
        <a:lstStyle/>
        <a:p>
          <a:endParaRPr lang="en-US" sz="1000">
            <a:latin typeface="Times New Roman" panose="02020603050405020304" pitchFamily="18" charset="0"/>
            <a:cs typeface="Times New Roman" panose="02020603050405020304" pitchFamily="18" charset="0"/>
          </a:endParaRPr>
        </a:p>
      </dgm:t>
    </dgm:pt>
    <dgm:pt modelId="{B7D3047F-C85A-467D-9B8F-BD6441806BB5}" type="sibTrans" cxnId="{FB9C21EE-D4B3-48C2-994D-C4CAC2044CEC}">
      <dgm:prSet custT="1"/>
      <dgm:spPr/>
      <dgm:t>
        <a:bodyPr/>
        <a:lstStyle/>
        <a:p>
          <a:endParaRPr lang="en-US" sz="1000">
            <a:latin typeface="Times New Roman" panose="02020603050405020304" pitchFamily="18" charset="0"/>
            <a:cs typeface="Times New Roman" panose="02020603050405020304" pitchFamily="18" charset="0"/>
          </a:endParaRPr>
        </a:p>
      </dgm:t>
    </dgm:pt>
    <dgm:pt modelId="{FF4581D0-625A-4F77-9F05-D1EB7C6F4FAC}">
      <dgm:prSet phldrT="[Text]" custT="1"/>
      <dgm:spPr/>
      <dgm:t>
        <a:bodyPr/>
        <a:lstStyle/>
        <a:p>
          <a:r>
            <a:rPr lang="en-US" sz="1000">
              <a:latin typeface="Times New Roman" panose="02020603050405020304" pitchFamily="18" charset="0"/>
              <a:cs typeface="Times New Roman" panose="02020603050405020304" pitchFamily="18" charset="0"/>
            </a:rPr>
            <a:t>Nhân viên nhận và trả quần áo cập nhật lại biên nhận và thông báo đã hoàn tất trả</a:t>
          </a:r>
        </a:p>
      </dgm:t>
    </dgm:pt>
    <dgm:pt modelId="{29693EDB-E4FC-47AF-B363-F0EF301EDF0D}" type="parTrans" cxnId="{2EFF61AD-B0DB-465F-BAE4-BE9E9F59041E}">
      <dgm:prSet/>
      <dgm:spPr/>
      <dgm:t>
        <a:bodyPr/>
        <a:lstStyle/>
        <a:p>
          <a:endParaRPr lang="en-US" sz="1000">
            <a:latin typeface="Times New Roman" panose="02020603050405020304" pitchFamily="18" charset="0"/>
            <a:cs typeface="Times New Roman" panose="02020603050405020304" pitchFamily="18" charset="0"/>
          </a:endParaRPr>
        </a:p>
      </dgm:t>
    </dgm:pt>
    <dgm:pt modelId="{40CDB684-D924-4BAE-8F48-B3EA185ED83D}" type="sibTrans" cxnId="{2EFF61AD-B0DB-465F-BAE4-BE9E9F59041E}">
      <dgm:prSet custT="1"/>
      <dgm:spPr/>
      <dgm:t>
        <a:bodyPr/>
        <a:lstStyle/>
        <a:p>
          <a:endParaRPr lang="en-US" sz="1000">
            <a:latin typeface="Times New Roman" panose="02020603050405020304" pitchFamily="18" charset="0"/>
            <a:cs typeface="Times New Roman" panose="02020603050405020304" pitchFamily="18" charset="0"/>
          </a:endParaRPr>
        </a:p>
      </dgm:t>
    </dgm:pt>
    <dgm:pt modelId="{274EEF3C-0092-4A84-B658-82C222F5916F}">
      <dgm:prSet phldrT="[Text]" custT="1"/>
      <dgm:spPr/>
      <dgm:t>
        <a:bodyPr/>
        <a:lstStyle/>
        <a:p>
          <a:r>
            <a:rPr lang="en-US" sz="1000">
              <a:latin typeface="Times New Roman" panose="02020603050405020304" pitchFamily="18" charset="0"/>
              <a:cs typeface="Times New Roman" panose="02020603050405020304" pitchFamily="18" charset="0"/>
            </a:rPr>
            <a:t>Khách hàng xác nhận đã nhận quần áo</a:t>
          </a:r>
        </a:p>
      </dgm:t>
    </dgm:pt>
    <dgm:pt modelId="{6AA5E0B0-B027-4136-A36C-83F7EA1F7874}" type="parTrans" cxnId="{DB6DB452-2DFD-4B65-9B5C-835592C27608}">
      <dgm:prSet/>
      <dgm:spPr/>
      <dgm:t>
        <a:bodyPr/>
        <a:lstStyle/>
        <a:p>
          <a:endParaRPr lang="en-US" sz="1000">
            <a:latin typeface="Times New Roman" panose="02020603050405020304" pitchFamily="18" charset="0"/>
            <a:cs typeface="Times New Roman" panose="02020603050405020304" pitchFamily="18" charset="0"/>
          </a:endParaRPr>
        </a:p>
      </dgm:t>
    </dgm:pt>
    <dgm:pt modelId="{04E43992-CCDC-419E-B73D-B4DDB7FA2B3D}" type="sibTrans" cxnId="{DB6DB452-2DFD-4B65-9B5C-835592C27608}">
      <dgm:prSet/>
      <dgm:spPr/>
      <dgm:t>
        <a:bodyPr/>
        <a:lstStyle/>
        <a:p>
          <a:endParaRPr lang="en-US" sz="1000">
            <a:latin typeface="Times New Roman" panose="02020603050405020304" pitchFamily="18" charset="0"/>
            <a:cs typeface="Times New Roman" panose="02020603050405020304" pitchFamily="18" charset="0"/>
          </a:endParaRPr>
        </a:p>
      </dgm:t>
    </dgm:pt>
    <dgm:pt modelId="{9BF6DDCB-72CA-4242-8525-E2B273351E99}">
      <dgm:prSet phldrT="[Text]" custT="1"/>
      <dgm:spPr/>
      <dgm:t>
        <a:bodyPr/>
        <a:lstStyle/>
        <a:p>
          <a:r>
            <a:rPr lang="en-US" sz="1000">
              <a:latin typeface="Times New Roman" panose="02020603050405020304" pitchFamily="18" charset="0"/>
              <a:cs typeface="Times New Roman" panose="02020603050405020304" pitchFamily="18" charset="0"/>
            </a:rPr>
            <a:t>Chờ xác nhận bên cửa hàng. Đơn hàng có thể được hủy hoặc thay đổi bởi khách hàng</a:t>
          </a:r>
        </a:p>
      </dgm:t>
    </dgm:pt>
    <dgm:pt modelId="{DFCFF742-1C0A-4551-B8F0-637BEE90AD11}" type="parTrans" cxnId="{7D3CC297-14B8-48B1-9284-AC7CA38DCF03}">
      <dgm:prSet/>
      <dgm:spPr/>
      <dgm:t>
        <a:bodyPr/>
        <a:lstStyle/>
        <a:p>
          <a:endParaRPr lang="en-US"/>
        </a:p>
      </dgm:t>
    </dgm:pt>
    <dgm:pt modelId="{1840198A-2C8A-4C6F-AFB1-734E3E33BE55}" type="sibTrans" cxnId="{7D3CC297-14B8-48B1-9284-AC7CA38DCF03}">
      <dgm:prSet/>
      <dgm:spPr/>
      <dgm:t>
        <a:bodyPr/>
        <a:lstStyle/>
        <a:p>
          <a:endParaRPr lang="en-US"/>
        </a:p>
      </dgm:t>
    </dgm:pt>
    <dgm:pt modelId="{CD4F8BBA-AFD2-4966-9AEF-B126FBF05F43}" type="pres">
      <dgm:prSet presAssocID="{E74BD823-79B1-4C2E-9B11-3BC986C62B90}" presName="Name0" presStyleCnt="0">
        <dgm:presLayoutVars>
          <dgm:dir/>
          <dgm:resizeHandles val="exact"/>
        </dgm:presLayoutVars>
      </dgm:prSet>
      <dgm:spPr/>
    </dgm:pt>
    <dgm:pt modelId="{284453A0-BEF4-40F8-8148-BC2FFAC9B3EA}" type="pres">
      <dgm:prSet presAssocID="{999EF412-E0B4-4105-B5B3-87AF8A426069}" presName="node" presStyleLbl="node1" presStyleIdx="0" presStyleCnt="13" custScaleY="142402">
        <dgm:presLayoutVars>
          <dgm:bulletEnabled val="1"/>
        </dgm:presLayoutVars>
      </dgm:prSet>
      <dgm:spPr/>
    </dgm:pt>
    <dgm:pt modelId="{A130E303-853A-49D8-96C2-DF51086A796B}" type="pres">
      <dgm:prSet presAssocID="{46E9A7BE-5723-4B02-A85D-626F826D26AD}" presName="sibTrans" presStyleLbl="sibTrans1D1" presStyleIdx="0" presStyleCnt="12"/>
      <dgm:spPr/>
    </dgm:pt>
    <dgm:pt modelId="{F36CBBFA-A802-49A6-9C75-9FDE536B2EEC}" type="pres">
      <dgm:prSet presAssocID="{46E9A7BE-5723-4B02-A85D-626F826D26AD}" presName="connectorText" presStyleLbl="sibTrans1D1" presStyleIdx="0" presStyleCnt="12"/>
      <dgm:spPr/>
    </dgm:pt>
    <dgm:pt modelId="{2452A93C-AA10-4BDF-B72B-30228440ACF7}" type="pres">
      <dgm:prSet presAssocID="{9BF6DDCB-72CA-4242-8525-E2B273351E99}" presName="node" presStyleLbl="node1" presStyleIdx="1" presStyleCnt="13" custScaleY="142402">
        <dgm:presLayoutVars>
          <dgm:bulletEnabled val="1"/>
        </dgm:presLayoutVars>
      </dgm:prSet>
      <dgm:spPr/>
    </dgm:pt>
    <dgm:pt modelId="{D61BD9EE-F4F0-4E38-9BDB-5C66C424760A}" type="pres">
      <dgm:prSet presAssocID="{1840198A-2C8A-4C6F-AFB1-734E3E33BE55}" presName="sibTrans" presStyleLbl="sibTrans1D1" presStyleIdx="1" presStyleCnt="12"/>
      <dgm:spPr/>
    </dgm:pt>
    <dgm:pt modelId="{A599CF0A-F7C6-4103-911E-1A74431587DB}" type="pres">
      <dgm:prSet presAssocID="{1840198A-2C8A-4C6F-AFB1-734E3E33BE55}" presName="connectorText" presStyleLbl="sibTrans1D1" presStyleIdx="1" presStyleCnt="12"/>
      <dgm:spPr/>
    </dgm:pt>
    <dgm:pt modelId="{E865BDBF-2001-419C-93B1-82FB174B6D4D}" type="pres">
      <dgm:prSet presAssocID="{E2D4D667-08C1-4227-9BCD-043F6C098A2A}" presName="node" presStyleLbl="node1" presStyleIdx="2" presStyleCnt="13" custScaleY="142402">
        <dgm:presLayoutVars>
          <dgm:bulletEnabled val="1"/>
        </dgm:presLayoutVars>
      </dgm:prSet>
      <dgm:spPr/>
    </dgm:pt>
    <dgm:pt modelId="{09611986-A15E-44D6-A975-9EA2A365B9CA}" type="pres">
      <dgm:prSet presAssocID="{A9D570BF-E8FA-4616-AA17-08F406F9E82E}" presName="sibTrans" presStyleLbl="sibTrans1D1" presStyleIdx="2" presStyleCnt="12"/>
      <dgm:spPr/>
    </dgm:pt>
    <dgm:pt modelId="{2CFB8247-507F-47BB-95CB-769950A63D92}" type="pres">
      <dgm:prSet presAssocID="{A9D570BF-E8FA-4616-AA17-08F406F9E82E}" presName="connectorText" presStyleLbl="sibTrans1D1" presStyleIdx="2" presStyleCnt="12"/>
      <dgm:spPr/>
    </dgm:pt>
    <dgm:pt modelId="{D69291BA-36FA-4DDF-B3B5-411030E219D5}" type="pres">
      <dgm:prSet presAssocID="{CAECF3AE-B0BB-4A61-8982-5DDC8F4F2880}" presName="node" presStyleLbl="node1" presStyleIdx="3" presStyleCnt="13" custScaleY="142402">
        <dgm:presLayoutVars>
          <dgm:bulletEnabled val="1"/>
        </dgm:presLayoutVars>
      </dgm:prSet>
      <dgm:spPr/>
    </dgm:pt>
    <dgm:pt modelId="{C39BEE70-8B8D-4BC8-8EA3-33CDC3AA660D}" type="pres">
      <dgm:prSet presAssocID="{1EEB7585-DDA7-4FAD-958C-BC34CA355179}" presName="sibTrans" presStyleLbl="sibTrans1D1" presStyleIdx="3" presStyleCnt="12"/>
      <dgm:spPr/>
    </dgm:pt>
    <dgm:pt modelId="{658CB273-4E90-4619-97B4-DF7353AFFE91}" type="pres">
      <dgm:prSet presAssocID="{1EEB7585-DDA7-4FAD-958C-BC34CA355179}" presName="connectorText" presStyleLbl="sibTrans1D1" presStyleIdx="3" presStyleCnt="12"/>
      <dgm:spPr/>
    </dgm:pt>
    <dgm:pt modelId="{B1AEAEB2-AC27-43CF-8669-6417D071362D}" type="pres">
      <dgm:prSet presAssocID="{7EA562C7-6662-4B96-AED1-AB20A7BF5439}" presName="node" presStyleLbl="node1" presStyleIdx="4" presStyleCnt="13" custScaleY="142402">
        <dgm:presLayoutVars>
          <dgm:bulletEnabled val="1"/>
        </dgm:presLayoutVars>
      </dgm:prSet>
      <dgm:spPr/>
    </dgm:pt>
    <dgm:pt modelId="{19B4E9AB-004A-46D1-BE2D-167794CCDEB3}" type="pres">
      <dgm:prSet presAssocID="{51159EA7-FBFA-454E-AE2B-C3DA2F3EC766}" presName="sibTrans" presStyleLbl="sibTrans1D1" presStyleIdx="4" presStyleCnt="12"/>
      <dgm:spPr/>
    </dgm:pt>
    <dgm:pt modelId="{4ADCAF7F-B1BB-424A-AE4D-5AD2B702D44C}" type="pres">
      <dgm:prSet presAssocID="{51159EA7-FBFA-454E-AE2B-C3DA2F3EC766}" presName="connectorText" presStyleLbl="sibTrans1D1" presStyleIdx="4" presStyleCnt="12"/>
      <dgm:spPr/>
    </dgm:pt>
    <dgm:pt modelId="{C2691540-7540-4368-869A-6D1B3884F2CB}" type="pres">
      <dgm:prSet presAssocID="{A30BCAAB-4DCB-4F36-9FDF-9AE349713DB7}" presName="node" presStyleLbl="node1" presStyleIdx="5" presStyleCnt="13" custScaleY="142402">
        <dgm:presLayoutVars>
          <dgm:bulletEnabled val="1"/>
        </dgm:presLayoutVars>
      </dgm:prSet>
      <dgm:spPr/>
    </dgm:pt>
    <dgm:pt modelId="{21A06C4B-CAFE-40C7-8330-4695B9AE546B}" type="pres">
      <dgm:prSet presAssocID="{6CB9B5DC-B84B-4487-8337-993C25170A29}" presName="sibTrans" presStyleLbl="sibTrans1D1" presStyleIdx="5" presStyleCnt="12"/>
      <dgm:spPr/>
    </dgm:pt>
    <dgm:pt modelId="{3013F046-9B56-4524-B98D-2E4EEC11BEE7}" type="pres">
      <dgm:prSet presAssocID="{6CB9B5DC-B84B-4487-8337-993C25170A29}" presName="connectorText" presStyleLbl="sibTrans1D1" presStyleIdx="5" presStyleCnt="12"/>
      <dgm:spPr/>
    </dgm:pt>
    <dgm:pt modelId="{BA75E664-1CE6-4D79-A1AA-94CE09963ACB}" type="pres">
      <dgm:prSet presAssocID="{F4C72D98-D566-4F04-8273-7A36DA857B71}" presName="node" presStyleLbl="node1" presStyleIdx="6" presStyleCnt="13" custScaleY="142402">
        <dgm:presLayoutVars>
          <dgm:bulletEnabled val="1"/>
        </dgm:presLayoutVars>
      </dgm:prSet>
      <dgm:spPr/>
    </dgm:pt>
    <dgm:pt modelId="{3AD6CB3C-416A-4F27-A8FC-4FEDBE12341A}" type="pres">
      <dgm:prSet presAssocID="{BB3D88FA-39E0-4B51-855E-2A4860E98369}" presName="sibTrans" presStyleLbl="sibTrans1D1" presStyleIdx="6" presStyleCnt="12"/>
      <dgm:spPr/>
    </dgm:pt>
    <dgm:pt modelId="{03EF7D86-BA0F-4238-8C51-6F89370248AD}" type="pres">
      <dgm:prSet presAssocID="{BB3D88FA-39E0-4B51-855E-2A4860E98369}" presName="connectorText" presStyleLbl="sibTrans1D1" presStyleIdx="6" presStyleCnt="12"/>
      <dgm:spPr/>
    </dgm:pt>
    <dgm:pt modelId="{8E31EBEB-923C-4327-9BA5-5FD8F410B54D}" type="pres">
      <dgm:prSet presAssocID="{62CDE28E-32B4-4FA9-96DD-229433D65828}" presName="node" presStyleLbl="node1" presStyleIdx="7" presStyleCnt="13" custScaleY="142402">
        <dgm:presLayoutVars>
          <dgm:bulletEnabled val="1"/>
        </dgm:presLayoutVars>
      </dgm:prSet>
      <dgm:spPr/>
    </dgm:pt>
    <dgm:pt modelId="{C312BD56-FF81-4DAD-8601-27632E133553}" type="pres">
      <dgm:prSet presAssocID="{2927A616-35DA-44E1-908F-0E31D03B5656}" presName="sibTrans" presStyleLbl="sibTrans1D1" presStyleIdx="7" presStyleCnt="12"/>
      <dgm:spPr/>
    </dgm:pt>
    <dgm:pt modelId="{8A204658-8829-4546-8A61-BC05A5BCFF8A}" type="pres">
      <dgm:prSet presAssocID="{2927A616-35DA-44E1-908F-0E31D03B5656}" presName="connectorText" presStyleLbl="sibTrans1D1" presStyleIdx="7" presStyleCnt="12"/>
      <dgm:spPr/>
    </dgm:pt>
    <dgm:pt modelId="{21B714D0-3A10-4AA7-A780-C148864FA9E7}" type="pres">
      <dgm:prSet presAssocID="{C7C43D36-1567-471F-B6F1-7F065E838EEE}" presName="node" presStyleLbl="node1" presStyleIdx="8" presStyleCnt="13" custScaleY="142402">
        <dgm:presLayoutVars>
          <dgm:bulletEnabled val="1"/>
        </dgm:presLayoutVars>
      </dgm:prSet>
      <dgm:spPr/>
    </dgm:pt>
    <dgm:pt modelId="{38455DB2-21C4-43FE-85C0-F44F8B0D9F22}" type="pres">
      <dgm:prSet presAssocID="{FE2C7034-A7CC-45E4-BE0F-F925A1425A54}" presName="sibTrans" presStyleLbl="sibTrans1D1" presStyleIdx="8" presStyleCnt="12"/>
      <dgm:spPr/>
    </dgm:pt>
    <dgm:pt modelId="{4EDB9D37-FC2B-4612-AA47-0A9702852B92}" type="pres">
      <dgm:prSet presAssocID="{FE2C7034-A7CC-45E4-BE0F-F925A1425A54}" presName="connectorText" presStyleLbl="sibTrans1D1" presStyleIdx="8" presStyleCnt="12"/>
      <dgm:spPr/>
    </dgm:pt>
    <dgm:pt modelId="{E7390B86-3689-42A8-9108-FC1EFF18EC54}" type="pres">
      <dgm:prSet presAssocID="{99BF643C-4268-49A7-B210-AEE75F264D38}" presName="node" presStyleLbl="node1" presStyleIdx="9" presStyleCnt="13" custScaleY="142402">
        <dgm:presLayoutVars>
          <dgm:bulletEnabled val="1"/>
        </dgm:presLayoutVars>
      </dgm:prSet>
      <dgm:spPr/>
    </dgm:pt>
    <dgm:pt modelId="{F1FD10C8-2F86-4BB9-8963-A904238EBFE0}" type="pres">
      <dgm:prSet presAssocID="{AD12FC15-035E-4658-AC7B-FE3E05B8138A}" presName="sibTrans" presStyleLbl="sibTrans1D1" presStyleIdx="9" presStyleCnt="12"/>
      <dgm:spPr/>
    </dgm:pt>
    <dgm:pt modelId="{A74C1422-8C6E-4490-986F-886A3230AF4E}" type="pres">
      <dgm:prSet presAssocID="{AD12FC15-035E-4658-AC7B-FE3E05B8138A}" presName="connectorText" presStyleLbl="sibTrans1D1" presStyleIdx="9" presStyleCnt="12"/>
      <dgm:spPr/>
    </dgm:pt>
    <dgm:pt modelId="{7BD8CC64-F23C-456B-A532-C4C87E77F3BE}" type="pres">
      <dgm:prSet presAssocID="{67A5B628-60EE-49E4-A915-F0E9ECB8742A}" presName="node" presStyleLbl="node1" presStyleIdx="10" presStyleCnt="13" custScaleY="142402">
        <dgm:presLayoutVars>
          <dgm:bulletEnabled val="1"/>
        </dgm:presLayoutVars>
      </dgm:prSet>
      <dgm:spPr/>
    </dgm:pt>
    <dgm:pt modelId="{170C2ACA-FE2C-4926-BE97-613C6A7933E4}" type="pres">
      <dgm:prSet presAssocID="{B7D3047F-C85A-467D-9B8F-BD6441806BB5}" presName="sibTrans" presStyleLbl="sibTrans1D1" presStyleIdx="10" presStyleCnt="12"/>
      <dgm:spPr/>
    </dgm:pt>
    <dgm:pt modelId="{FB12AADB-E958-4B29-8646-4AC4994D856B}" type="pres">
      <dgm:prSet presAssocID="{B7D3047F-C85A-467D-9B8F-BD6441806BB5}" presName="connectorText" presStyleLbl="sibTrans1D1" presStyleIdx="10" presStyleCnt="12"/>
      <dgm:spPr/>
    </dgm:pt>
    <dgm:pt modelId="{992F45D3-A3C6-459A-9D79-AF3FA0C0EC8C}" type="pres">
      <dgm:prSet presAssocID="{FF4581D0-625A-4F77-9F05-D1EB7C6F4FAC}" presName="node" presStyleLbl="node1" presStyleIdx="11" presStyleCnt="13" custScaleY="142402">
        <dgm:presLayoutVars>
          <dgm:bulletEnabled val="1"/>
        </dgm:presLayoutVars>
      </dgm:prSet>
      <dgm:spPr/>
    </dgm:pt>
    <dgm:pt modelId="{89CA3B21-EDDD-4D5C-8E73-7B3E3FB0919B}" type="pres">
      <dgm:prSet presAssocID="{40CDB684-D924-4BAE-8F48-B3EA185ED83D}" presName="sibTrans" presStyleLbl="sibTrans1D1" presStyleIdx="11" presStyleCnt="12"/>
      <dgm:spPr/>
    </dgm:pt>
    <dgm:pt modelId="{586FD0F1-C806-4A43-8191-524160656C84}" type="pres">
      <dgm:prSet presAssocID="{40CDB684-D924-4BAE-8F48-B3EA185ED83D}" presName="connectorText" presStyleLbl="sibTrans1D1" presStyleIdx="11" presStyleCnt="12"/>
      <dgm:spPr/>
    </dgm:pt>
    <dgm:pt modelId="{6A45F5A8-6C85-4043-9764-D49BE5158557}" type="pres">
      <dgm:prSet presAssocID="{274EEF3C-0092-4A84-B658-82C222F5916F}" presName="node" presStyleLbl="node1" presStyleIdx="12" presStyleCnt="13" custScaleY="142402">
        <dgm:presLayoutVars>
          <dgm:bulletEnabled val="1"/>
        </dgm:presLayoutVars>
      </dgm:prSet>
      <dgm:spPr/>
    </dgm:pt>
  </dgm:ptLst>
  <dgm:cxnLst>
    <dgm:cxn modelId="{C772EC05-F765-4112-BB48-DE57164EB658}" type="presOf" srcId="{FF4581D0-625A-4F77-9F05-D1EB7C6F4FAC}" destId="{992F45D3-A3C6-459A-9D79-AF3FA0C0EC8C}" srcOrd="0" destOrd="0" presId="urn:microsoft.com/office/officeart/2005/8/layout/bProcess3"/>
    <dgm:cxn modelId="{566EF409-3C00-4DB1-8C0E-BF38BECB6C87}" type="presOf" srcId="{E74BD823-79B1-4C2E-9B11-3BC986C62B90}" destId="{CD4F8BBA-AFD2-4966-9AEF-B126FBF05F43}" srcOrd="0" destOrd="0" presId="urn:microsoft.com/office/officeart/2005/8/layout/bProcess3"/>
    <dgm:cxn modelId="{0958A610-B0F8-46DC-BA73-3C9FD931A314}" type="presOf" srcId="{9BF6DDCB-72CA-4242-8525-E2B273351E99}" destId="{2452A93C-AA10-4BDF-B72B-30228440ACF7}" srcOrd="0" destOrd="0" presId="urn:microsoft.com/office/officeart/2005/8/layout/bProcess3"/>
    <dgm:cxn modelId="{10841F17-2754-45B2-BEF9-A9C14FE69FB2}" srcId="{E74BD823-79B1-4C2E-9B11-3BC986C62B90}" destId="{999EF412-E0B4-4105-B5B3-87AF8A426069}" srcOrd="0" destOrd="0" parTransId="{A2F013F5-035D-4176-A85D-150EFE954A1D}" sibTransId="{46E9A7BE-5723-4B02-A85D-626F826D26AD}"/>
    <dgm:cxn modelId="{AADFA620-01A4-4FB8-9788-35692C57D796}" type="presOf" srcId="{B7D3047F-C85A-467D-9B8F-BD6441806BB5}" destId="{FB12AADB-E958-4B29-8646-4AC4994D856B}" srcOrd="1" destOrd="0" presId="urn:microsoft.com/office/officeart/2005/8/layout/bProcess3"/>
    <dgm:cxn modelId="{E918A321-6F2F-4E4C-BA27-F6CC014930DF}" type="presOf" srcId="{46E9A7BE-5723-4B02-A85D-626F826D26AD}" destId="{F36CBBFA-A802-49A6-9C75-9FDE536B2EEC}" srcOrd="1" destOrd="0" presId="urn:microsoft.com/office/officeart/2005/8/layout/bProcess3"/>
    <dgm:cxn modelId="{3599B922-1B06-4CFA-86D3-220C98CCF740}" type="presOf" srcId="{A9D570BF-E8FA-4616-AA17-08F406F9E82E}" destId="{09611986-A15E-44D6-A975-9EA2A365B9CA}" srcOrd="0" destOrd="0" presId="urn:microsoft.com/office/officeart/2005/8/layout/bProcess3"/>
    <dgm:cxn modelId="{B0A1372B-5B72-442D-88F5-015C764C7206}" type="presOf" srcId="{1840198A-2C8A-4C6F-AFB1-734E3E33BE55}" destId="{D61BD9EE-F4F0-4E38-9BDB-5C66C424760A}" srcOrd="0" destOrd="0" presId="urn:microsoft.com/office/officeart/2005/8/layout/bProcess3"/>
    <dgm:cxn modelId="{D507402B-63C4-4ED0-8A7F-96193FE8EFFB}" type="presOf" srcId="{6CB9B5DC-B84B-4487-8337-993C25170A29}" destId="{3013F046-9B56-4524-B98D-2E4EEC11BEE7}" srcOrd="1" destOrd="0" presId="urn:microsoft.com/office/officeart/2005/8/layout/bProcess3"/>
    <dgm:cxn modelId="{04985A2D-619D-4709-AA54-0CC839673C6F}" type="presOf" srcId="{AD12FC15-035E-4658-AC7B-FE3E05B8138A}" destId="{F1FD10C8-2F86-4BB9-8963-A904238EBFE0}" srcOrd="0" destOrd="0" presId="urn:microsoft.com/office/officeart/2005/8/layout/bProcess3"/>
    <dgm:cxn modelId="{89C12739-BA6A-4DA9-BBB8-0DF91C55CD04}" type="presOf" srcId="{E2D4D667-08C1-4227-9BCD-043F6C098A2A}" destId="{E865BDBF-2001-419C-93B1-82FB174B6D4D}" srcOrd="0" destOrd="0" presId="urn:microsoft.com/office/officeart/2005/8/layout/bProcess3"/>
    <dgm:cxn modelId="{AAFD7A5F-76C2-4126-A5AD-6E499BBE0E9B}" type="presOf" srcId="{1EEB7585-DDA7-4FAD-958C-BC34CA355179}" destId="{658CB273-4E90-4619-97B4-DF7353AFFE91}" srcOrd="1" destOrd="0" presId="urn:microsoft.com/office/officeart/2005/8/layout/bProcess3"/>
    <dgm:cxn modelId="{4F062E43-42DC-4A0E-B94C-1788ACB12B62}" srcId="{E74BD823-79B1-4C2E-9B11-3BC986C62B90}" destId="{7EA562C7-6662-4B96-AED1-AB20A7BF5439}" srcOrd="4" destOrd="0" parTransId="{065B4DE0-D449-44C8-9806-AB03F1BFAA0F}" sibTransId="{51159EA7-FBFA-454E-AE2B-C3DA2F3EC766}"/>
    <dgm:cxn modelId="{3A58B363-0869-4DAB-BD35-7F376C35CA01}" srcId="{E74BD823-79B1-4C2E-9B11-3BC986C62B90}" destId="{62CDE28E-32B4-4FA9-96DD-229433D65828}" srcOrd="7" destOrd="0" parTransId="{A8DEACEA-402F-4DE1-9BC6-AED9C5117B37}" sibTransId="{2927A616-35DA-44E1-908F-0E31D03B5656}"/>
    <dgm:cxn modelId="{3FE93964-45F0-42F0-B09C-D4865847E1D4}" srcId="{E74BD823-79B1-4C2E-9B11-3BC986C62B90}" destId="{F4C72D98-D566-4F04-8273-7A36DA857B71}" srcOrd="6" destOrd="0" parTransId="{4521F470-43BE-46E2-BD2D-1AEF6EF14141}" sibTransId="{BB3D88FA-39E0-4B51-855E-2A4860E98369}"/>
    <dgm:cxn modelId="{6D59BE44-1E1F-43BD-A299-FFBE48AF22F8}" type="presOf" srcId="{40CDB684-D924-4BAE-8F48-B3EA185ED83D}" destId="{89CA3B21-EDDD-4D5C-8E73-7B3E3FB0919B}" srcOrd="0" destOrd="0" presId="urn:microsoft.com/office/officeart/2005/8/layout/bProcess3"/>
    <dgm:cxn modelId="{2477C244-05AC-4BA9-9E48-1D9B65E1663C}" type="presOf" srcId="{99BF643C-4268-49A7-B210-AEE75F264D38}" destId="{E7390B86-3689-42A8-9108-FC1EFF18EC54}" srcOrd="0" destOrd="0" presId="urn:microsoft.com/office/officeart/2005/8/layout/bProcess3"/>
    <dgm:cxn modelId="{569AB166-BD3E-48C0-BDCA-DD362CE3A72D}" type="presOf" srcId="{A30BCAAB-4DCB-4F36-9FDF-9AE349713DB7}" destId="{C2691540-7540-4368-869A-6D1B3884F2CB}" srcOrd="0" destOrd="0" presId="urn:microsoft.com/office/officeart/2005/8/layout/bProcess3"/>
    <dgm:cxn modelId="{9CBCEA4A-76DD-4B89-A8EA-2BA57BF46C64}" type="presOf" srcId="{46E9A7BE-5723-4B02-A85D-626F826D26AD}" destId="{A130E303-853A-49D8-96C2-DF51086A796B}" srcOrd="0" destOrd="0" presId="urn:microsoft.com/office/officeart/2005/8/layout/bProcess3"/>
    <dgm:cxn modelId="{DB6DB452-2DFD-4B65-9B5C-835592C27608}" srcId="{E74BD823-79B1-4C2E-9B11-3BC986C62B90}" destId="{274EEF3C-0092-4A84-B658-82C222F5916F}" srcOrd="12" destOrd="0" parTransId="{6AA5E0B0-B027-4136-A36C-83F7EA1F7874}" sibTransId="{04E43992-CCDC-419E-B73D-B4DDB7FA2B3D}"/>
    <dgm:cxn modelId="{BED0AC78-645A-4F9D-A488-6978B09CF943}" type="presOf" srcId="{C7C43D36-1567-471F-B6F1-7F065E838EEE}" destId="{21B714D0-3A10-4AA7-A780-C148864FA9E7}" srcOrd="0" destOrd="0" presId="urn:microsoft.com/office/officeart/2005/8/layout/bProcess3"/>
    <dgm:cxn modelId="{517CAA59-9930-47CC-8225-0071C668D82F}" srcId="{E74BD823-79B1-4C2E-9B11-3BC986C62B90}" destId="{E2D4D667-08C1-4227-9BCD-043F6C098A2A}" srcOrd="2" destOrd="0" parTransId="{2EA3D739-B8D1-4A97-80F6-167E745BED69}" sibTransId="{A9D570BF-E8FA-4616-AA17-08F406F9E82E}"/>
    <dgm:cxn modelId="{E00EED79-36D2-46F9-828E-580A84F83EC4}" type="presOf" srcId="{A9D570BF-E8FA-4616-AA17-08F406F9E82E}" destId="{2CFB8247-507F-47BB-95CB-769950A63D92}" srcOrd="1" destOrd="0" presId="urn:microsoft.com/office/officeart/2005/8/layout/bProcess3"/>
    <dgm:cxn modelId="{437C757E-A77D-4038-88E6-7E22CA52A03B}" type="presOf" srcId="{6CB9B5DC-B84B-4487-8337-993C25170A29}" destId="{21A06C4B-CAFE-40C7-8330-4695B9AE546B}" srcOrd="0" destOrd="0" presId="urn:microsoft.com/office/officeart/2005/8/layout/bProcess3"/>
    <dgm:cxn modelId="{7490D683-E3FF-4783-ADD6-8669CF0C3F58}" type="presOf" srcId="{FE2C7034-A7CC-45E4-BE0F-F925A1425A54}" destId="{4EDB9D37-FC2B-4612-AA47-0A9702852B92}" srcOrd="1" destOrd="0" presId="urn:microsoft.com/office/officeart/2005/8/layout/bProcess3"/>
    <dgm:cxn modelId="{11334D86-EB88-4DFD-819C-7E688D317079}" type="presOf" srcId="{AD12FC15-035E-4658-AC7B-FE3E05B8138A}" destId="{A74C1422-8C6E-4490-986F-886A3230AF4E}" srcOrd="1" destOrd="0" presId="urn:microsoft.com/office/officeart/2005/8/layout/bProcess3"/>
    <dgm:cxn modelId="{4B6D0191-66BC-44D6-850E-FA0E56E16594}" type="presOf" srcId="{F4C72D98-D566-4F04-8273-7A36DA857B71}" destId="{BA75E664-1CE6-4D79-A1AA-94CE09963ACB}" srcOrd="0" destOrd="0" presId="urn:microsoft.com/office/officeart/2005/8/layout/bProcess3"/>
    <dgm:cxn modelId="{44AF2F91-81F9-4E88-B6B0-C0A21E3FD097}" srcId="{E74BD823-79B1-4C2E-9B11-3BC986C62B90}" destId="{C7C43D36-1567-471F-B6F1-7F065E838EEE}" srcOrd="8" destOrd="0" parTransId="{5E8F9015-7ECF-444B-82E5-0943FA0EC4A7}" sibTransId="{FE2C7034-A7CC-45E4-BE0F-F925A1425A54}"/>
    <dgm:cxn modelId="{58B25C96-FFFF-4645-81A8-B1229841451E}" type="presOf" srcId="{1EEB7585-DDA7-4FAD-958C-BC34CA355179}" destId="{C39BEE70-8B8D-4BC8-8EA3-33CDC3AA660D}" srcOrd="0" destOrd="0" presId="urn:microsoft.com/office/officeart/2005/8/layout/bProcess3"/>
    <dgm:cxn modelId="{7D3CC297-14B8-48B1-9284-AC7CA38DCF03}" srcId="{E74BD823-79B1-4C2E-9B11-3BC986C62B90}" destId="{9BF6DDCB-72CA-4242-8525-E2B273351E99}" srcOrd="1" destOrd="0" parTransId="{DFCFF742-1C0A-4551-B8F0-637BEE90AD11}" sibTransId="{1840198A-2C8A-4C6F-AFB1-734E3E33BE55}"/>
    <dgm:cxn modelId="{CE82DF9B-96E8-47D9-8B68-6DADFFAA181A}" type="presOf" srcId="{CAECF3AE-B0BB-4A61-8982-5DDC8F4F2880}" destId="{D69291BA-36FA-4DDF-B3B5-411030E219D5}" srcOrd="0" destOrd="0" presId="urn:microsoft.com/office/officeart/2005/8/layout/bProcess3"/>
    <dgm:cxn modelId="{ABA353A2-0D51-4F6D-A3AA-1069B41D2606}" type="presOf" srcId="{274EEF3C-0092-4A84-B658-82C222F5916F}" destId="{6A45F5A8-6C85-4043-9764-D49BE5158557}" srcOrd="0" destOrd="0" presId="urn:microsoft.com/office/officeart/2005/8/layout/bProcess3"/>
    <dgm:cxn modelId="{2EFF61AD-B0DB-465F-BAE4-BE9E9F59041E}" srcId="{E74BD823-79B1-4C2E-9B11-3BC986C62B90}" destId="{FF4581D0-625A-4F77-9F05-D1EB7C6F4FAC}" srcOrd="11" destOrd="0" parTransId="{29693EDB-E4FC-47AF-B363-F0EF301EDF0D}" sibTransId="{40CDB684-D924-4BAE-8F48-B3EA185ED83D}"/>
    <dgm:cxn modelId="{B9127EAE-D7CE-4B5A-B98E-446518D5DF67}" srcId="{E74BD823-79B1-4C2E-9B11-3BC986C62B90}" destId="{A30BCAAB-4DCB-4F36-9FDF-9AE349713DB7}" srcOrd="5" destOrd="0" parTransId="{85228D86-F3D7-4F01-BCAA-1D44A3C62908}" sibTransId="{6CB9B5DC-B84B-4487-8337-993C25170A29}"/>
    <dgm:cxn modelId="{ADA58BB1-0D76-4A62-901D-512A61F417CC}" type="presOf" srcId="{999EF412-E0B4-4105-B5B3-87AF8A426069}" destId="{284453A0-BEF4-40F8-8148-BC2FFAC9B3EA}" srcOrd="0" destOrd="0" presId="urn:microsoft.com/office/officeart/2005/8/layout/bProcess3"/>
    <dgm:cxn modelId="{35B06DB8-2C14-47B6-AD53-E96064FAA2CE}" type="presOf" srcId="{51159EA7-FBFA-454E-AE2B-C3DA2F3EC766}" destId="{19B4E9AB-004A-46D1-BE2D-167794CCDEB3}" srcOrd="0" destOrd="0" presId="urn:microsoft.com/office/officeart/2005/8/layout/bProcess3"/>
    <dgm:cxn modelId="{82BF1EBD-E87C-4F0C-AEFA-22B9D72BF872}" type="presOf" srcId="{7EA562C7-6662-4B96-AED1-AB20A7BF5439}" destId="{B1AEAEB2-AC27-43CF-8669-6417D071362D}" srcOrd="0" destOrd="0" presId="urn:microsoft.com/office/officeart/2005/8/layout/bProcess3"/>
    <dgm:cxn modelId="{9F6CF2C0-62D8-4509-9B6A-C72808ECBFB7}" type="presOf" srcId="{1840198A-2C8A-4C6F-AFB1-734E3E33BE55}" destId="{A599CF0A-F7C6-4103-911E-1A74431587DB}" srcOrd="1" destOrd="0" presId="urn:microsoft.com/office/officeart/2005/8/layout/bProcess3"/>
    <dgm:cxn modelId="{F83F4EC5-A199-4B9C-84DF-6C68685BF0C2}" type="presOf" srcId="{BB3D88FA-39E0-4B51-855E-2A4860E98369}" destId="{3AD6CB3C-416A-4F27-A8FC-4FEDBE12341A}" srcOrd="0" destOrd="0" presId="urn:microsoft.com/office/officeart/2005/8/layout/bProcess3"/>
    <dgm:cxn modelId="{563998DD-A79D-4249-A5FF-0C1DBBD3B3E0}" type="presOf" srcId="{40CDB684-D924-4BAE-8F48-B3EA185ED83D}" destId="{586FD0F1-C806-4A43-8191-524160656C84}" srcOrd="1" destOrd="0" presId="urn:microsoft.com/office/officeart/2005/8/layout/bProcess3"/>
    <dgm:cxn modelId="{924A60E0-0262-4AC0-991D-290B967725E8}" srcId="{E74BD823-79B1-4C2E-9B11-3BC986C62B90}" destId="{99BF643C-4268-49A7-B210-AEE75F264D38}" srcOrd="9" destOrd="0" parTransId="{11842F94-A445-4C56-AE88-2C96C2CE6EBD}" sibTransId="{AD12FC15-035E-4658-AC7B-FE3E05B8138A}"/>
    <dgm:cxn modelId="{1E1DDFE3-722C-4514-9240-16D34297681E}" type="presOf" srcId="{67A5B628-60EE-49E4-A915-F0E9ECB8742A}" destId="{7BD8CC64-F23C-456B-A532-C4C87E77F3BE}" srcOrd="0" destOrd="0" presId="urn:microsoft.com/office/officeart/2005/8/layout/bProcess3"/>
    <dgm:cxn modelId="{96F658EC-1625-4033-B7AA-24631213FB36}" type="presOf" srcId="{62CDE28E-32B4-4FA9-96DD-229433D65828}" destId="{8E31EBEB-923C-4327-9BA5-5FD8F410B54D}" srcOrd="0" destOrd="0" presId="urn:microsoft.com/office/officeart/2005/8/layout/bProcess3"/>
    <dgm:cxn modelId="{FB9C21EE-D4B3-48C2-994D-C4CAC2044CEC}" srcId="{E74BD823-79B1-4C2E-9B11-3BC986C62B90}" destId="{67A5B628-60EE-49E4-A915-F0E9ECB8742A}" srcOrd="10" destOrd="0" parTransId="{2765B66D-CBC6-4BDF-AE42-4C5A6148C938}" sibTransId="{B7D3047F-C85A-467D-9B8F-BD6441806BB5}"/>
    <dgm:cxn modelId="{735543EE-AD76-486C-B6EF-1F9D4ED614A3}" type="presOf" srcId="{2927A616-35DA-44E1-908F-0E31D03B5656}" destId="{C312BD56-FF81-4DAD-8601-27632E133553}" srcOrd="0" destOrd="0" presId="urn:microsoft.com/office/officeart/2005/8/layout/bProcess3"/>
    <dgm:cxn modelId="{1F5186F1-0A58-4AA7-B03C-F1987D35364A}" type="presOf" srcId="{BB3D88FA-39E0-4B51-855E-2A4860E98369}" destId="{03EF7D86-BA0F-4238-8C51-6F89370248AD}" srcOrd="1" destOrd="0" presId="urn:microsoft.com/office/officeart/2005/8/layout/bProcess3"/>
    <dgm:cxn modelId="{E64E11F3-9004-4870-93EE-26A5DD86892D}" type="presOf" srcId="{2927A616-35DA-44E1-908F-0E31D03B5656}" destId="{8A204658-8829-4546-8A61-BC05A5BCFF8A}" srcOrd="1" destOrd="0" presId="urn:microsoft.com/office/officeart/2005/8/layout/bProcess3"/>
    <dgm:cxn modelId="{909FDAFA-7933-4CB6-B9BC-4546A3F5AAFD}" type="presOf" srcId="{51159EA7-FBFA-454E-AE2B-C3DA2F3EC766}" destId="{4ADCAF7F-B1BB-424A-AE4D-5AD2B702D44C}" srcOrd="1" destOrd="0" presId="urn:microsoft.com/office/officeart/2005/8/layout/bProcess3"/>
    <dgm:cxn modelId="{81A343FB-4272-4B01-B191-E1AF083EBE1A}" type="presOf" srcId="{FE2C7034-A7CC-45E4-BE0F-F925A1425A54}" destId="{38455DB2-21C4-43FE-85C0-F44F8B0D9F22}" srcOrd="0" destOrd="0" presId="urn:microsoft.com/office/officeart/2005/8/layout/bProcess3"/>
    <dgm:cxn modelId="{415E78FC-D64E-4ED2-A9A7-F658ACAF3E36}" type="presOf" srcId="{B7D3047F-C85A-467D-9B8F-BD6441806BB5}" destId="{170C2ACA-FE2C-4926-BE97-613C6A7933E4}" srcOrd="0" destOrd="0" presId="urn:microsoft.com/office/officeart/2005/8/layout/bProcess3"/>
    <dgm:cxn modelId="{6AEB58FE-9272-43E7-931D-60B036160252}" srcId="{E74BD823-79B1-4C2E-9B11-3BC986C62B90}" destId="{CAECF3AE-B0BB-4A61-8982-5DDC8F4F2880}" srcOrd="3" destOrd="0" parTransId="{F0D0D35F-4146-482E-9F8C-64279EE3751E}" sibTransId="{1EEB7585-DDA7-4FAD-958C-BC34CA355179}"/>
    <dgm:cxn modelId="{734B5B77-8D30-4210-82A7-852C19901F61}" type="presParOf" srcId="{CD4F8BBA-AFD2-4966-9AEF-B126FBF05F43}" destId="{284453A0-BEF4-40F8-8148-BC2FFAC9B3EA}" srcOrd="0" destOrd="0" presId="urn:microsoft.com/office/officeart/2005/8/layout/bProcess3"/>
    <dgm:cxn modelId="{F9EA5005-8BF9-4A0D-AA34-395D538FC5E6}" type="presParOf" srcId="{CD4F8BBA-AFD2-4966-9AEF-B126FBF05F43}" destId="{A130E303-853A-49D8-96C2-DF51086A796B}" srcOrd="1" destOrd="0" presId="urn:microsoft.com/office/officeart/2005/8/layout/bProcess3"/>
    <dgm:cxn modelId="{3B82234C-269F-4945-B101-6903161123C9}" type="presParOf" srcId="{A130E303-853A-49D8-96C2-DF51086A796B}" destId="{F36CBBFA-A802-49A6-9C75-9FDE536B2EEC}" srcOrd="0" destOrd="0" presId="urn:microsoft.com/office/officeart/2005/8/layout/bProcess3"/>
    <dgm:cxn modelId="{D1951C5E-D969-4099-A5DF-4DF31E30285F}" type="presParOf" srcId="{CD4F8BBA-AFD2-4966-9AEF-B126FBF05F43}" destId="{2452A93C-AA10-4BDF-B72B-30228440ACF7}" srcOrd="2" destOrd="0" presId="urn:microsoft.com/office/officeart/2005/8/layout/bProcess3"/>
    <dgm:cxn modelId="{131ADC83-7E67-4801-82B1-E8F8BB8837F5}" type="presParOf" srcId="{CD4F8BBA-AFD2-4966-9AEF-B126FBF05F43}" destId="{D61BD9EE-F4F0-4E38-9BDB-5C66C424760A}" srcOrd="3" destOrd="0" presId="urn:microsoft.com/office/officeart/2005/8/layout/bProcess3"/>
    <dgm:cxn modelId="{243742E6-5760-480B-8A91-8922BA87850B}" type="presParOf" srcId="{D61BD9EE-F4F0-4E38-9BDB-5C66C424760A}" destId="{A599CF0A-F7C6-4103-911E-1A74431587DB}" srcOrd="0" destOrd="0" presId="urn:microsoft.com/office/officeart/2005/8/layout/bProcess3"/>
    <dgm:cxn modelId="{32044CDA-169D-412A-A935-427EE8F970AF}" type="presParOf" srcId="{CD4F8BBA-AFD2-4966-9AEF-B126FBF05F43}" destId="{E865BDBF-2001-419C-93B1-82FB174B6D4D}" srcOrd="4" destOrd="0" presId="urn:microsoft.com/office/officeart/2005/8/layout/bProcess3"/>
    <dgm:cxn modelId="{8B2233C2-E3BC-4491-8992-14411389F060}" type="presParOf" srcId="{CD4F8BBA-AFD2-4966-9AEF-B126FBF05F43}" destId="{09611986-A15E-44D6-A975-9EA2A365B9CA}" srcOrd="5" destOrd="0" presId="urn:microsoft.com/office/officeart/2005/8/layout/bProcess3"/>
    <dgm:cxn modelId="{9D979847-A9D0-43A9-A997-A786317FC1B0}" type="presParOf" srcId="{09611986-A15E-44D6-A975-9EA2A365B9CA}" destId="{2CFB8247-507F-47BB-95CB-769950A63D92}" srcOrd="0" destOrd="0" presId="urn:microsoft.com/office/officeart/2005/8/layout/bProcess3"/>
    <dgm:cxn modelId="{DBA781C3-8D3E-4833-8056-40B7671011C2}" type="presParOf" srcId="{CD4F8BBA-AFD2-4966-9AEF-B126FBF05F43}" destId="{D69291BA-36FA-4DDF-B3B5-411030E219D5}" srcOrd="6" destOrd="0" presId="urn:microsoft.com/office/officeart/2005/8/layout/bProcess3"/>
    <dgm:cxn modelId="{89900F45-AD2E-44BB-BBD1-FEA72A5937CF}" type="presParOf" srcId="{CD4F8BBA-AFD2-4966-9AEF-B126FBF05F43}" destId="{C39BEE70-8B8D-4BC8-8EA3-33CDC3AA660D}" srcOrd="7" destOrd="0" presId="urn:microsoft.com/office/officeart/2005/8/layout/bProcess3"/>
    <dgm:cxn modelId="{8531B405-21EE-4E12-845C-CDEB17F03096}" type="presParOf" srcId="{C39BEE70-8B8D-4BC8-8EA3-33CDC3AA660D}" destId="{658CB273-4E90-4619-97B4-DF7353AFFE91}" srcOrd="0" destOrd="0" presId="urn:microsoft.com/office/officeart/2005/8/layout/bProcess3"/>
    <dgm:cxn modelId="{86A77C5D-B311-4399-949E-940A0F463865}" type="presParOf" srcId="{CD4F8BBA-AFD2-4966-9AEF-B126FBF05F43}" destId="{B1AEAEB2-AC27-43CF-8669-6417D071362D}" srcOrd="8" destOrd="0" presId="urn:microsoft.com/office/officeart/2005/8/layout/bProcess3"/>
    <dgm:cxn modelId="{6273AB7F-09D0-4A7A-AE4D-D2AA22F3A566}" type="presParOf" srcId="{CD4F8BBA-AFD2-4966-9AEF-B126FBF05F43}" destId="{19B4E9AB-004A-46D1-BE2D-167794CCDEB3}" srcOrd="9" destOrd="0" presId="urn:microsoft.com/office/officeart/2005/8/layout/bProcess3"/>
    <dgm:cxn modelId="{C3683825-6B1B-4DAD-8F20-EB3E0E191456}" type="presParOf" srcId="{19B4E9AB-004A-46D1-BE2D-167794CCDEB3}" destId="{4ADCAF7F-B1BB-424A-AE4D-5AD2B702D44C}" srcOrd="0" destOrd="0" presId="urn:microsoft.com/office/officeart/2005/8/layout/bProcess3"/>
    <dgm:cxn modelId="{CAD27237-EB73-4AF1-A711-4C92D1C192DE}" type="presParOf" srcId="{CD4F8BBA-AFD2-4966-9AEF-B126FBF05F43}" destId="{C2691540-7540-4368-869A-6D1B3884F2CB}" srcOrd="10" destOrd="0" presId="urn:microsoft.com/office/officeart/2005/8/layout/bProcess3"/>
    <dgm:cxn modelId="{5D08B11D-850D-43BF-AF77-F9E46868C568}" type="presParOf" srcId="{CD4F8BBA-AFD2-4966-9AEF-B126FBF05F43}" destId="{21A06C4B-CAFE-40C7-8330-4695B9AE546B}" srcOrd="11" destOrd="0" presId="urn:microsoft.com/office/officeart/2005/8/layout/bProcess3"/>
    <dgm:cxn modelId="{501BE9D1-3F15-4902-B51B-3C2E2CB482D8}" type="presParOf" srcId="{21A06C4B-CAFE-40C7-8330-4695B9AE546B}" destId="{3013F046-9B56-4524-B98D-2E4EEC11BEE7}" srcOrd="0" destOrd="0" presId="urn:microsoft.com/office/officeart/2005/8/layout/bProcess3"/>
    <dgm:cxn modelId="{98B63BEE-0214-48F0-B6E6-C62CADB0D68F}" type="presParOf" srcId="{CD4F8BBA-AFD2-4966-9AEF-B126FBF05F43}" destId="{BA75E664-1CE6-4D79-A1AA-94CE09963ACB}" srcOrd="12" destOrd="0" presId="urn:microsoft.com/office/officeart/2005/8/layout/bProcess3"/>
    <dgm:cxn modelId="{6686685E-7D47-404C-AA39-6A70B49DAAAB}" type="presParOf" srcId="{CD4F8BBA-AFD2-4966-9AEF-B126FBF05F43}" destId="{3AD6CB3C-416A-4F27-A8FC-4FEDBE12341A}" srcOrd="13" destOrd="0" presId="urn:microsoft.com/office/officeart/2005/8/layout/bProcess3"/>
    <dgm:cxn modelId="{ED680AD4-1EE1-49B2-94EC-4548E940B32E}" type="presParOf" srcId="{3AD6CB3C-416A-4F27-A8FC-4FEDBE12341A}" destId="{03EF7D86-BA0F-4238-8C51-6F89370248AD}" srcOrd="0" destOrd="0" presId="urn:microsoft.com/office/officeart/2005/8/layout/bProcess3"/>
    <dgm:cxn modelId="{B5F5FAF2-7987-4CE9-8CB3-B3FC439E842C}" type="presParOf" srcId="{CD4F8BBA-AFD2-4966-9AEF-B126FBF05F43}" destId="{8E31EBEB-923C-4327-9BA5-5FD8F410B54D}" srcOrd="14" destOrd="0" presId="urn:microsoft.com/office/officeart/2005/8/layout/bProcess3"/>
    <dgm:cxn modelId="{2A50DB6A-6619-4CE3-A63B-324BD9C9366B}" type="presParOf" srcId="{CD4F8BBA-AFD2-4966-9AEF-B126FBF05F43}" destId="{C312BD56-FF81-4DAD-8601-27632E133553}" srcOrd="15" destOrd="0" presId="urn:microsoft.com/office/officeart/2005/8/layout/bProcess3"/>
    <dgm:cxn modelId="{5702FA94-5C48-4618-8542-0E73E546C10B}" type="presParOf" srcId="{C312BD56-FF81-4DAD-8601-27632E133553}" destId="{8A204658-8829-4546-8A61-BC05A5BCFF8A}" srcOrd="0" destOrd="0" presId="urn:microsoft.com/office/officeart/2005/8/layout/bProcess3"/>
    <dgm:cxn modelId="{B7F6F876-D1ED-495E-B290-205E444DFD55}" type="presParOf" srcId="{CD4F8BBA-AFD2-4966-9AEF-B126FBF05F43}" destId="{21B714D0-3A10-4AA7-A780-C148864FA9E7}" srcOrd="16" destOrd="0" presId="urn:microsoft.com/office/officeart/2005/8/layout/bProcess3"/>
    <dgm:cxn modelId="{C5A1D93E-9F26-495E-BFCC-AC2D174679BD}" type="presParOf" srcId="{CD4F8BBA-AFD2-4966-9AEF-B126FBF05F43}" destId="{38455DB2-21C4-43FE-85C0-F44F8B0D9F22}" srcOrd="17" destOrd="0" presId="urn:microsoft.com/office/officeart/2005/8/layout/bProcess3"/>
    <dgm:cxn modelId="{FAF0E007-1F68-45F9-9795-FBC408CA02A9}" type="presParOf" srcId="{38455DB2-21C4-43FE-85C0-F44F8B0D9F22}" destId="{4EDB9D37-FC2B-4612-AA47-0A9702852B92}" srcOrd="0" destOrd="0" presId="urn:microsoft.com/office/officeart/2005/8/layout/bProcess3"/>
    <dgm:cxn modelId="{B919483C-34DD-4EBD-B0D4-603E960D1360}" type="presParOf" srcId="{CD4F8BBA-AFD2-4966-9AEF-B126FBF05F43}" destId="{E7390B86-3689-42A8-9108-FC1EFF18EC54}" srcOrd="18" destOrd="0" presId="urn:microsoft.com/office/officeart/2005/8/layout/bProcess3"/>
    <dgm:cxn modelId="{8EBFB92C-2A31-43EA-98E2-2D9D90648C97}" type="presParOf" srcId="{CD4F8BBA-AFD2-4966-9AEF-B126FBF05F43}" destId="{F1FD10C8-2F86-4BB9-8963-A904238EBFE0}" srcOrd="19" destOrd="0" presId="urn:microsoft.com/office/officeart/2005/8/layout/bProcess3"/>
    <dgm:cxn modelId="{A18ECF11-A11B-493A-B449-191EC72A5214}" type="presParOf" srcId="{F1FD10C8-2F86-4BB9-8963-A904238EBFE0}" destId="{A74C1422-8C6E-4490-986F-886A3230AF4E}" srcOrd="0" destOrd="0" presId="urn:microsoft.com/office/officeart/2005/8/layout/bProcess3"/>
    <dgm:cxn modelId="{2E3058AE-1B5C-43CE-935C-1D85D671236F}" type="presParOf" srcId="{CD4F8BBA-AFD2-4966-9AEF-B126FBF05F43}" destId="{7BD8CC64-F23C-456B-A532-C4C87E77F3BE}" srcOrd="20" destOrd="0" presId="urn:microsoft.com/office/officeart/2005/8/layout/bProcess3"/>
    <dgm:cxn modelId="{38955216-2ADE-4279-B3FF-92361A571B6D}" type="presParOf" srcId="{CD4F8BBA-AFD2-4966-9AEF-B126FBF05F43}" destId="{170C2ACA-FE2C-4926-BE97-613C6A7933E4}" srcOrd="21" destOrd="0" presId="urn:microsoft.com/office/officeart/2005/8/layout/bProcess3"/>
    <dgm:cxn modelId="{E5C58BA3-8ECE-4357-8757-CA97041EAD91}" type="presParOf" srcId="{170C2ACA-FE2C-4926-BE97-613C6A7933E4}" destId="{FB12AADB-E958-4B29-8646-4AC4994D856B}" srcOrd="0" destOrd="0" presId="urn:microsoft.com/office/officeart/2005/8/layout/bProcess3"/>
    <dgm:cxn modelId="{E3CE4434-5A1F-4619-82E3-8825539C1175}" type="presParOf" srcId="{CD4F8BBA-AFD2-4966-9AEF-B126FBF05F43}" destId="{992F45D3-A3C6-459A-9D79-AF3FA0C0EC8C}" srcOrd="22" destOrd="0" presId="urn:microsoft.com/office/officeart/2005/8/layout/bProcess3"/>
    <dgm:cxn modelId="{05F63659-0630-42A1-BB95-584091B5C72F}" type="presParOf" srcId="{CD4F8BBA-AFD2-4966-9AEF-B126FBF05F43}" destId="{89CA3B21-EDDD-4D5C-8E73-7B3E3FB0919B}" srcOrd="23" destOrd="0" presId="urn:microsoft.com/office/officeart/2005/8/layout/bProcess3"/>
    <dgm:cxn modelId="{80FC98BB-55F7-4050-8102-D64985B4BB20}" type="presParOf" srcId="{89CA3B21-EDDD-4D5C-8E73-7B3E3FB0919B}" destId="{586FD0F1-C806-4A43-8191-524160656C84}" srcOrd="0" destOrd="0" presId="urn:microsoft.com/office/officeart/2005/8/layout/bProcess3"/>
    <dgm:cxn modelId="{B39FBD95-A0AD-43B6-9BAE-5B6FFA1BD757}" type="presParOf" srcId="{CD4F8BBA-AFD2-4966-9AEF-B126FBF05F43}" destId="{6A45F5A8-6C85-4043-9764-D49BE5158557}" srcOrd="24" destOrd="0" presId="urn:microsoft.com/office/officeart/2005/8/layout/bProcess3"/>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32888F6-7149-45E7-AAF9-7716A479413B}" type="doc">
      <dgm:prSet loTypeId="urn:microsoft.com/office/officeart/2005/8/layout/bProcess3" loCatId="process" qsTypeId="urn:microsoft.com/office/officeart/2005/8/quickstyle/simple1" qsCatId="simple" csTypeId="urn:microsoft.com/office/officeart/2005/8/colors/accent0_1" csCatId="mainScheme" phldr="1"/>
      <dgm:spPr/>
      <dgm:t>
        <a:bodyPr/>
        <a:lstStyle/>
        <a:p>
          <a:endParaRPr lang="en-US"/>
        </a:p>
      </dgm:t>
    </dgm:pt>
    <dgm:pt modelId="{08385243-14A4-4E0A-9CA4-A36D8F4F529F}">
      <dgm:prSet phldrT="[Text]" custT="1"/>
      <dgm:spPr/>
      <dgm:t>
        <a:bodyPr/>
        <a:lstStyle/>
        <a:p>
          <a:pPr algn="ctr"/>
          <a:r>
            <a:rPr lang="en-US" sz="1000">
              <a:latin typeface="Times New Roman" panose="02020603050405020304" pitchFamily="18" charset="0"/>
              <a:cs typeface="Times New Roman" panose="02020603050405020304" pitchFamily="18" charset="0"/>
            </a:rPr>
            <a:t>Đơn hàng được phân loại quần áo tự động.</a:t>
          </a:r>
        </a:p>
      </dgm:t>
    </dgm:pt>
    <dgm:pt modelId="{5B8B6902-8174-4DEE-8FB4-8D21AB3B3E74}" type="parTrans" cxnId="{0BF2C07E-5A44-4C47-A3AB-4DCBEF2AAB59}">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44711014-2CFC-45B4-964D-86CEF23231F4}" type="sibTrans" cxnId="{0BF2C07E-5A44-4C47-A3AB-4DCBEF2AAB59}">
      <dgm:prSet custT="1"/>
      <dgm:spPr/>
      <dgm:t>
        <a:bodyPr/>
        <a:lstStyle/>
        <a:p>
          <a:pPr algn="ctr"/>
          <a:endParaRPr lang="en-US" sz="1000">
            <a:latin typeface="Times New Roman" panose="02020603050405020304" pitchFamily="18" charset="0"/>
            <a:cs typeface="Times New Roman" panose="02020603050405020304" pitchFamily="18" charset="0"/>
          </a:endParaRPr>
        </a:p>
      </dgm:t>
    </dgm:pt>
    <dgm:pt modelId="{5D1D8052-E2F5-4214-8C9E-FE6DB60BBDA4}">
      <dgm:prSet phldrT="[Text]" custT="1"/>
      <dgm:spPr/>
      <dgm:t>
        <a:bodyPr/>
        <a:lstStyle/>
        <a:p>
          <a:pPr algn="ctr"/>
          <a:r>
            <a:rPr lang="en-US" sz="1000">
              <a:latin typeface="Times New Roman" panose="02020603050405020304" pitchFamily="18" charset="0"/>
              <a:cs typeface="Times New Roman" panose="02020603050405020304" pitchFamily="18" charset="0"/>
            </a:rPr>
            <a:t>Phân đơn hàng vào hàng đợi xử lí có thứ tự</a:t>
          </a:r>
        </a:p>
      </dgm:t>
    </dgm:pt>
    <dgm:pt modelId="{6ACFB915-BC55-4738-BCC9-A7ABEDC49E35}" type="parTrans" cxnId="{2138E347-77B3-4AAE-B9AB-15DA9605CF10}">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F50DE5B1-E012-4DF7-AADD-35EF59ED14F2}" type="sibTrans" cxnId="{2138E347-77B3-4AAE-B9AB-15DA9605CF10}">
      <dgm:prSet custT="1"/>
      <dgm:spPr/>
      <dgm:t>
        <a:bodyPr/>
        <a:lstStyle/>
        <a:p>
          <a:pPr algn="ctr"/>
          <a:endParaRPr lang="en-US" sz="1000">
            <a:latin typeface="Times New Roman" panose="02020603050405020304" pitchFamily="18" charset="0"/>
            <a:cs typeface="Times New Roman" panose="02020603050405020304" pitchFamily="18" charset="0"/>
          </a:endParaRPr>
        </a:p>
      </dgm:t>
    </dgm:pt>
    <dgm:pt modelId="{EBAE5846-7C01-4FC2-9A7A-F209C7621FEB}">
      <dgm:prSet phldrT="[Text]" custT="1"/>
      <dgm:spPr/>
      <dgm:t>
        <a:bodyPr/>
        <a:lstStyle/>
        <a:p>
          <a:pPr algn="ctr"/>
          <a:r>
            <a:rPr lang="en-US" sz="1000">
              <a:latin typeface="Times New Roman" panose="02020603050405020304" pitchFamily="18" charset="0"/>
              <a:cs typeface="Times New Roman" panose="02020603050405020304" pitchFamily="18" charset="0"/>
            </a:rPr>
            <a:t>Xử lí đơn hàng</a:t>
          </a:r>
        </a:p>
      </dgm:t>
    </dgm:pt>
    <dgm:pt modelId="{ACF557FB-63C2-4515-9160-DBEC40BA3DA8}" type="parTrans" cxnId="{A2F1DA92-E6BE-454B-839B-8EF6534129AA}">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A8EF8327-AF8D-4526-871D-8449CF057583}" type="sibTrans" cxnId="{A2F1DA92-E6BE-454B-839B-8EF6534129AA}">
      <dgm:prSet custT="1"/>
      <dgm:spPr/>
      <dgm:t>
        <a:bodyPr/>
        <a:lstStyle/>
        <a:p>
          <a:pPr algn="ctr"/>
          <a:endParaRPr lang="en-US" sz="1000">
            <a:latin typeface="Times New Roman" panose="02020603050405020304" pitchFamily="18" charset="0"/>
            <a:cs typeface="Times New Roman" panose="02020603050405020304" pitchFamily="18" charset="0"/>
          </a:endParaRPr>
        </a:p>
      </dgm:t>
    </dgm:pt>
    <dgm:pt modelId="{02BD35B4-3129-46AD-A1C9-C035805AB462}">
      <dgm:prSet phldrT="[Text]" custT="1"/>
      <dgm:spPr/>
      <dgm:t>
        <a:bodyPr/>
        <a:lstStyle/>
        <a:p>
          <a:pPr algn="ctr"/>
          <a:r>
            <a:rPr lang="en-US" sz="1000">
              <a:latin typeface="Times New Roman" panose="02020603050405020304" pitchFamily="18" charset="0"/>
              <a:cs typeface="Times New Roman" panose="02020603050405020304" pitchFamily="18" charset="0"/>
            </a:rPr>
            <a:t>Thông báo hoàn tất</a:t>
          </a:r>
        </a:p>
      </dgm:t>
    </dgm:pt>
    <dgm:pt modelId="{FDF5F0D8-1641-4382-B726-1544246DB7CE}" type="parTrans" cxnId="{A8A76001-1B71-4251-9BCD-650CF21F2D9A}">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0E97E6A0-5F6E-4A31-88E3-09A63E47C423}" type="sibTrans" cxnId="{A8A76001-1B71-4251-9BCD-650CF21F2D9A}">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C6B632D1-CF17-4027-B5B1-B19008C80797}" type="pres">
      <dgm:prSet presAssocID="{332888F6-7149-45E7-AAF9-7716A479413B}" presName="Name0" presStyleCnt="0">
        <dgm:presLayoutVars>
          <dgm:dir/>
          <dgm:resizeHandles val="exact"/>
        </dgm:presLayoutVars>
      </dgm:prSet>
      <dgm:spPr/>
    </dgm:pt>
    <dgm:pt modelId="{BEB1513F-5B68-40F1-992F-BCD502A3CA76}" type="pres">
      <dgm:prSet presAssocID="{08385243-14A4-4E0A-9CA4-A36D8F4F529F}" presName="node" presStyleLbl="node1" presStyleIdx="0" presStyleCnt="4" custScaleX="38444" custScaleY="32943">
        <dgm:presLayoutVars>
          <dgm:bulletEnabled val="1"/>
        </dgm:presLayoutVars>
      </dgm:prSet>
      <dgm:spPr/>
    </dgm:pt>
    <dgm:pt modelId="{B59C586A-1C62-4BDA-B877-5C9B3AC67D7D}" type="pres">
      <dgm:prSet presAssocID="{44711014-2CFC-45B4-964D-86CEF23231F4}" presName="sibTrans" presStyleLbl="sibTrans1D1" presStyleIdx="0" presStyleCnt="3"/>
      <dgm:spPr/>
    </dgm:pt>
    <dgm:pt modelId="{6D874746-2A3C-4994-B66C-29902BA4BF19}" type="pres">
      <dgm:prSet presAssocID="{44711014-2CFC-45B4-964D-86CEF23231F4}" presName="connectorText" presStyleLbl="sibTrans1D1" presStyleIdx="0" presStyleCnt="3"/>
      <dgm:spPr/>
    </dgm:pt>
    <dgm:pt modelId="{5B10E306-0B50-4A86-BCCA-4F7EAEF8B580}" type="pres">
      <dgm:prSet presAssocID="{5D1D8052-E2F5-4214-8C9E-FE6DB60BBDA4}" presName="node" presStyleLbl="node1" presStyleIdx="1" presStyleCnt="4" custScaleX="38444" custScaleY="32943">
        <dgm:presLayoutVars>
          <dgm:bulletEnabled val="1"/>
        </dgm:presLayoutVars>
      </dgm:prSet>
      <dgm:spPr/>
    </dgm:pt>
    <dgm:pt modelId="{FB145294-D0B0-4FEC-8180-EBA24EB48DD6}" type="pres">
      <dgm:prSet presAssocID="{F50DE5B1-E012-4DF7-AADD-35EF59ED14F2}" presName="sibTrans" presStyleLbl="sibTrans1D1" presStyleIdx="1" presStyleCnt="3"/>
      <dgm:spPr/>
    </dgm:pt>
    <dgm:pt modelId="{7EAA2A8E-1D90-4473-8521-D80737C7D751}" type="pres">
      <dgm:prSet presAssocID="{F50DE5B1-E012-4DF7-AADD-35EF59ED14F2}" presName="connectorText" presStyleLbl="sibTrans1D1" presStyleIdx="1" presStyleCnt="3"/>
      <dgm:spPr/>
    </dgm:pt>
    <dgm:pt modelId="{73ACBD59-B477-4817-9A1E-EA1BE0F6CF05}" type="pres">
      <dgm:prSet presAssocID="{EBAE5846-7C01-4FC2-9A7A-F209C7621FEB}" presName="node" presStyleLbl="node1" presStyleIdx="2" presStyleCnt="4" custScaleX="38444" custScaleY="32943">
        <dgm:presLayoutVars>
          <dgm:bulletEnabled val="1"/>
        </dgm:presLayoutVars>
      </dgm:prSet>
      <dgm:spPr/>
    </dgm:pt>
    <dgm:pt modelId="{1B3EBE94-9E37-42B5-83D8-8E2952428819}" type="pres">
      <dgm:prSet presAssocID="{A8EF8327-AF8D-4526-871D-8449CF057583}" presName="sibTrans" presStyleLbl="sibTrans1D1" presStyleIdx="2" presStyleCnt="3"/>
      <dgm:spPr/>
    </dgm:pt>
    <dgm:pt modelId="{73E4138B-A325-4F0B-8E97-359A43F6F986}" type="pres">
      <dgm:prSet presAssocID="{A8EF8327-AF8D-4526-871D-8449CF057583}" presName="connectorText" presStyleLbl="sibTrans1D1" presStyleIdx="2" presStyleCnt="3"/>
      <dgm:spPr/>
    </dgm:pt>
    <dgm:pt modelId="{C5895CAD-6A02-48D6-9AD5-9BFA65782EE2}" type="pres">
      <dgm:prSet presAssocID="{02BD35B4-3129-46AD-A1C9-C035805AB462}" presName="node" presStyleLbl="node1" presStyleIdx="3" presStyleCnt="4" custScaleX="38444" custScaleY="32943">
        <dgm:presLayoutVars>
          <dgm:bulletEnabled val="1"/>
        </dgm:presLayoutVars>
      </dgm:prSet>
      <dgm:spPr/>
    </dgm:pt>
  </dgm:ptLst>
  <dgm:cxnLst>
    <dgm:cxn modelId="{A8A76001-1B71-4251-9BCD-650CF21F2D9A}" srcId="{332888F6-7149-45E7-AAF9-7716A479413B}" destId="{02BD35B4-3129-46AD-A1C9-C035805AB462}" srcOrd="3" destOrd="0" parTransId="{FDF5F0D8-1641-4382-B726-1544246DB7CE}" sibTransId="{0E97E6A0-5F6E-4A31-88E3-09A63E47C423}"/>
    <dgm:cxn modelId="{3443DF08-8D0E-4764-B82C-C8B1968D0526}" type="presOf" srcId="{5D1D8052-E2F5-4214-8C9E-FE6DB60BBDA4}" destId="{5B10E306-0B50-4A86-BCCA-4F7EAEF8B580}" srcOrd="0" destOrd="0" presId="urn:microsoft.com/office/officeart/2005/8/layout/bProcess3"/>
    <dgm:cxn modelId="{340C042F-A118-47BE-9ADC-A903762262AF}" type="presOf" srcId="{44711014-2CFC-45B4-964D-86CEF23231F4}" destId="{B59C586A-1C62-4BDA-B877-5C9B3AC67D7D}" srcOrd="0" destOrd="0" presId="urn:microsoft.com/office/officeart/2005/8/layout/bProcess3"/>
    <dgm:cxn modelId="{7B993A2F-068D-483C-A8DF-531239D70DA0}" type="presOf" srcId="{02BD35B4-3129-46AD-A1C9-C035805AB462}" destId="{C5895CAD-6A02-48D6-9AD5-9BFA65782EE2}" srcOrd="0" destOrd="0" presId="urn:microsoft.com/office/officeart/2005/8/layout/bProcess3"/>
    <dgm:cxn modelId="{2138E347-77B3-4AAE-B9AB-15DA9605CF10}" srcId="{332888F6-7149-45E7-AAF9-7716A479413B}" destId="{5D1D8052-E2F5-4214-8C9E-FE6DB60BBDA4}" srcOrd="1" destOrd="0" parTransId="{6ACFB915-BC55-4738-BCC9-A7ABEDC49E35}" sibTransId="{F50DE5B1-E012-4DF7-AADD-35EF59ED14F2}"/>
    <dgm:cxn modelId="{89057E4A-C4A6-4598-B706-8A157E6F3493}" type="presOf" srcId="{08385243-14A4-4E0A-9CA4-A36D8F4F529F}" destId="{BEB1513F-5B68-40F1-992F-BCD502A3CA76}" srcOrd="0" destOrd="0" presId="urn:microsoft.com/office/officeart/2005/8/layout/bProcess3"/>
    <dgm:cxn modelId="{77C9FD77-945E-4B96-B173-3967D86A35E5}" type="presOf" srcId="{F50DE5B1-E012-4DF7-AADD-35EF59ED14F2}" destId="{7EAA2A8E-1D90-4473-8521-D80737C7D751}" srcOrd="1" destOrd="0" presId="urn:microsoft.com/office/officeart/2005/8/layout/bProcess3"/>
    <dgm:cxn modelId="{9C6F3758-849C-4C06-9E4F-CA34901A4514}" type="presOf" srcId="{A8EF8327-AF8D-4526-871D-8449CF057583}" destId="{1B3EBE94-9E37-42B5-83D8-8E2952428819}" srcOrd="0" destOrd="0" presId="urn:microsoft.com/office/officeart/2005/8/layout/bProcess3"/>
    <dgm:cxn modelId="{0BF2C07E-5A44-4C47-A3AB-4DCBEF2AAB59}" srcId="{332888F6-7149-45E7-AAF9-7716A479413B}" destId="{08385243-14A4-4E0A-9CA4-A36D8F4F529F}" srcOrd="0" destOrd="0" parTransId="{5B8B6902-8174-4DEE-8FB4-8D21AB3B3E74}" sibTransId="{44711014-2CFC-45B4-964D-86CEF23231F4}"/>
    <dgm:cxn modelId="{80DFEF7F-5CB8-42C2-A645-1F6ABF893481}" type="presOf" srcId="{332888F6-7149-45E7-AAF9-7716A479413B}" destId="{C6B632D1-CF17-4027-B5B1-B19008C80797}" srcOrd="0" destOrd="0" presId="urn:microsoft.com/office/officeart/2005/8/layout/bProcess3"/>
    <dgm:cxn modelId="{E0E4DD90-1142-4A60-92C4-1F8924005376}" type="presOf" srcId="{F50DE5B1-E012-4DF7-AADD-35EF59ED14F2}" destId="{FB145294-D0B0-4FEC-8180-EBA24EB48DD6}" srcOrd="0" destOrd="0" presId="urn:microsoft.com/office/officeart/2005/8/layout/bProcess3"/>
    <dgm:cxn modelId="{A2F1DA92-E6BE-454B-839B-8EF6534129AA}" srcId="{332888F6-7149-45E7-AAF9-7716A479413B}" destId="{EBAE5846-7C01-4FC2-9A7A-F209C7621FEB}" srcOrd="2" destOrd="0" parTransId="{ACF557FB-63C2-4515-9160-DBEC40BA3DA8}" sibTransId="{A8EF8327-AF8D-4526-871D-8449CF057583}"/>
    <dgm:cxn modelId="{7839B69D-F767-442A-BBC4-DB9A80AD8DCC}" type="presOf" srcId="{A8EF8327-AF8D-4526-871D-8449CF057583}" destId="{73E4138B-A325-4F0B-8E97-359A43F6F986}" srcOrd="1" destOrd="0" presId="urn:microsoft.com/office/officeart/2005/8/layout/bProcess3"/>
    <dgm:cxn modelId="{11F201C2-A5BA-417A-9AC7-BAA1007B68BB}" type="presOf" srcId="{EBAE5846-7C01-4FC2-9A7A-F209C7621FEB}" destId="{73ACBD59-B477-4817-9A1E-EA1BE0F6CF05}" srcOrd="0" destOrd="0" presId="urn:microsoft.com/office/officeart/2005/8/layout/bProcess3"/>
    <dgm:cxn modelId="{521F06FA-1333-46C9-A804-D20683A6F7F4}" type="presOf" srcId="{44711014-2CFC-45B4-964D-86CEF23231F4}" destId="{6D874746-2A3C-4994-B66C-29902BA4BF19}" srcOrd="1" destOrd="0" presId="urn:microsoft.com/office/officeart/2005/8/layout/bProcess3"/>
    <dgm:cxn modelId="{A60633B9-64E7-4C72-8200-6ABF609E27AA}" type="presParOf" srcId="{C6B632D1-CF17-4027-B5B1-B19008C80797}" destId="{BEB1513F-5B68-40F1-992F-BCD502A3CA76}" srcOrd="0" destOrd="0" presId="urn:microsoft.com/office/officeart/2005/8/layout/bProcess3"/>
    <dgm:cxn modelId="{1220023A-C7F5-4893-B29A-F9219B970D82}" type="presParOf" srcId="{C6B632D1-CF17-4027-B5B1-B19008C80797}" destId="{B59C586A-1C62-4BDA-B877-5C9B3AC67D7D}" srcOrd="1" destOrd="0" presId="urn:microsoft.com/office/officeart/2005/8/layout/bProcess3"/>
    <dgm:cxn modelId="{978FFE40-2B49-4A83-8645-EC5629EB0710}" type="presParOf" srcId="{B59C586A-1C62-4BDA-B877-5C9B3AC67D7D}" destId="{6D874746-2A3C-4994-B66C-29902BA4BF19}" srcOrd="0" destOrd="0" presId="urn:microsoft.com/office/officeart/2005/8/layout/bProcess3"/>
    <dgm:cxn modelId="{80A1A6B5-EF44-410B-9FEC-C7B0448B1F92}" type="presParOf" srcId="{C6B632D1-CF17-4027-B5B1-B19008C80797}" destId="{5B10E306-0B50-4A86-BCCA-4F7EAEF8B580}" srcOrd="2" destOrd="0" presId="urn:microsoft.com/office/officeart/2005/8/layout/bProcess3"/>
    <dgm:cxn modelId="{1F305C83-096F-4AA3-893B-D24BF11BFACC}" type="presParOf" srcId="{C6B632D1-CF17-4027-B5B1-B19008C80797}" destId="{FB145294-D0B0-4FEC-8180-EBA24EB48DD6}" srcOrd="3" destOrd="0" presId="urn:microsoft.com/office/officeart/2005/8/layout/bProcess3"/>
    <dgm:cxn modelId="{FD0B7ED4-7B53-47FC-9766-5135488732D6}" type="presParOf" srcId="{FB145294-D0B0-4FEC-8180-EBA24EB48DD6}" destId="{7EAA2A8E-1D90-4473-8521-D80737C7D751}" srcOrd="0" destOrd="0" presId="urn:microsoft.com/office/officeart/2005/8/layout/bProcess3"/>
    <dgm:cxn modelId="{C9CDCC3E-B6EF-46DD-A00A-0D0DC0C119BE}" type="presParOf" srcId="{C6B632D1-CF17-4027-B5B1-B19008C80797}" destId="{73ACBD59-B477-4817-9A1E-EA1BE0F6CF05}" srcOrd="4" destOrd="0" presId="urn:microsoft.com/office/officeart/2005/8/layout/bProcess3"/>
    <dgm:cxn modelId="{87175722-03D2-4C94-B834-69C3C95BFA75}" type="presParOf" srcId="{C6B632D1-CF17-4027-B5B1-B19008C80797}" destId="{1B3EBE94-9E37-42B5-83D8-8E2952428819}" srcOrd="5" destOrd="0" presId="urn:microsoft.com/office/officeart/2005/8/layout/bProcess3"/>
    <dgm:cxn modelId="{CD679765-8073-4BB6-9A01-BF8EB2F18050}" type="presParOf" srcId="{1B3EBE94-9E37-42B5-83D8-8E2952428819}" destId="{73E4138B-A325-4F0B-8E97-359A43F6F986}" srcOrd="0" destOrd="0" presId="urn:microsoft.com/office/officeart/2005/8/layout/bProcess3"/>
    <dgm:cxn modelId="{191FFAA7-6924-4FAD-BBFC-8D51155DFC5D}" type="presParOf" srcId="{C6B632D1-CF17-4027-B5B1-B19008C80797}" destId="{C5895CAD-6A02-48D6-9AD5-9BFA65782EE2}" srcOrd="6" destOrd="0" presId="urn:microsoft.com/office/officeart/2005/8/layout/bProcess3"/>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D2639C4-6DA6-49FC-981C-8466A77BBBD0}" type="doc">
      <dgm:prSet loTypeId="urn:microsoft.com/office/officeart/2008/layout/HorizontalMultiLevelHierarchy" loCatId="hierarchy" qsTypeId="urn:microsoft.com/office/officeart/2005/8/quickstyle/simple1" qsCatId="simple" csTypeId="urn:microsoft.com/office/officeart/2005/8/colors/accent0_2" csCatId="mainScheme" phldr="1"/>
      <dgm:spPr/>
      <dgm:t>
        <a:bodyPr/>
        <a:lstStyle/>
        <a:p>
          <a:endParaRPr lang="en-US"/>
        </a:p>
      </dgm:t>
    </dgm:pt>
    <dgm:pt modelId="{A716D81E-C9B9-4A24-988B-5C37CF75B8D4}">
      <dgm:prSet phldrT="[Text]" custT="1"/>
      <dgm:spPr/>
      <dgm:t>
        <a:bodyPr/>
        <a:lstStyle/>
        <a:p>
          <a:pPr algn="ctr"/>
          <a:r>
            <a:rPr lang="en-US" sz="1300" b="1">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gm:t>
    </dgm:pt>
    <dgm:pt modelId="{DD6C018F-38FE-4878-A733-2CDFDA710B23}" type="parTrans" cxnId="{0D52EF5D-B1F4-4D6A-BFE4-9857A48EC236}">
      <dgm:prSet/>
      <dgm:spPr/>
      <dgm:t>
        <a:bodyPr/>
        <a:lstStyle/>
        <a:p>
          <a:endParaRPr lang="en-US"/>
        </a:p>
      </dgm:t>
    </dgm:pt>
    <dgm:pt modelId="{DAA19B58-A37E-4BD9-AD8A-E2BDA3ED91EF}" type="sibTrans" cxnId="{0D52EF5D-B1F4-4D6A-BFE4-9857A48EC236}">
      <dgm:prSet/>
      <dgm:spPr/>
      <dgm:t>
        <a:bodyPr/>
        <a:lstStyle/>
        <a:p>
          <a:endParaRPr lang="en-US"/>
        </a:p>
      </dgm:t>
    </dgm:pt>
    <dgm:pt modelId="{9C8FBAB3-9E42-44F0-BE6F-7A1394E3A1C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đơn hàng</a:t>
          </a:r>
        </a:p>
      </dgm:t>
    </dgm:pt>
    <dgm:pt modelId="{8A76DDAF-46B1-43F5-A4B2-FBA3AB82AAA1}" type="parTrans" cxnId="{41D32AA4-FB52-4215-8653-FD5A81CA4933}">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B0CB6D7D-944D-48AC-98C0-06E261F8B2B1}" type="sibTrans" cxnId="{41D32AA4-FB52-4215-8653-FD5A81CA4933}">
      <dgm:prSet/>
      <dgm:spPr/>
      <dgm:t>
        <a:bodyPr/>
        <a:lstStyle/>
        <a:p>
          <a:endParaRPr lang="en-US"/>
        </a:p>
      </dgm:t>
    </dgm:pt>
    <dgm:pt modelId="{08DAA755-EAC3-4482-B66A-25035F229FB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biên nhận</a:t>
          </a:r>
        </a:p>
      </dgm:t>
    </dgm:pt>
    <dgm:pt modelId="{D052C611-7FD9-48CC-9F1E-3C244EA2E970}" type="parTrans" cxnId="{599B4B7F-A5DB-44FB-AEA0-0CE0ED45AE96}">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72D31ED9-99EB-4EAE-A575-61317AE98C84}" type="sibTrans" cxnId="{599B4B7F-A5DB-44FB-AEA0-0CE0ED45AE96}">
      <dgm:prSet/>
      <dgm:spPr/>
      <dgm:t>
        <a:bodyPr/>
        <a:lstStyle/>
        <a:p>
          <a:endParaRPr lang="en-US"/>
        </a:p>
      </dgm:t>
    </dgm:pt>
    <dgm:pt modelId="{FD84E3B6-F391-44D5-915E-EB23C62FCA5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gm:t>
    </dgm:pt>
    <dgm:pt modelId="{4EC5CFD7-4524-4770-A175-18F63A48ED54}" type="parTrans" cxnId="{662CA7DE-B7AA-494C-9FD0-E0316BDB2D1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16F8A6C-692C-4A47-A774-8E2917976B0D}" type="sibTrans" cxnId="{662CA7DE-B7AA-494C-9FD0-E0316BDB2D14}">
      <dgm:prSet/>
      <dgm:spPr/>
      <dgm:t>
        <a:bodyPr/>
        <a:lstStyle/>
        <a:p>
          <a:endParaRPr lang="en-US"/>
        </a:p>
      </dgm:t>
    </dgm:pt>
    <dgm:pt modelId="{F6702887-5338-4162-ADC4-7F86B301546F}">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đơn hàng</a:t>
          </a:r>
        </a:p>
      </dgm:t>
    </dgm:pt>
    <dgm:pt modelId="{0C6DDE8D-B65B-476F-B91F-D6756DEC0D66}" type="parTrans" cxnId="{DA6CED2E-4139-4B01-B64A-BE5D13D51720}">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8C8CA73C-F2EF-42D8-B348-A952EC6469AA}" type="sibTrans" cxnId="{DA6CED2E-4139-4B01-B64A-BE5D13D51720}">
      <dgm:prSet/>
      <dgm:spPr/>
      <dgm:t>
        <a:bodyPr/>
        <a:lstStyle/>
        <a:p>
          <a:endParaRPr lang="en-US"/>
        </a:p>
      </dgm:t>
    </dgm:pt>
    <dgm:pt modelId="{657D0AA3-1B43-434F-878F-4B5EE85E594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đơn hàng</a:t>
          </a:r>
        </a:p>
      </dgm:t>
    </dgm:pt>
    <dgm:pt modelId="{AF8FE861-4B0F-402D-9378-5636827E6FD2}" type="parTrans" cxnId="{F149E684-3986-4EA3-A76F-9237E2FE2655}">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DC8582E7-363E-4134-8358-77A898FF73D3}" type="sibTrans" cxnId="{F149E684-3986-4EA3-A76F-9237E2FE2655}">
      <dgm:prSet/>
      <dgm:spPr/>
      <dgm:t>
        <a:bodyPr/>
        <a:lstStyle/>
        <a:p>
          <a:endParaRPr lang="en-US"/>
        </a:p>
      </dgm:t>
    </dgm:pt>
    <dgm:pt modelId="{3D16DD03-9366-4016-81E5-A1736E755C1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nhập hệ thống</a:t>
          </a:r>
        </a:p>
      </dgm:t>
    </dgm:pt>
    <dgm:pt modelId="{F560FCDA-2BBC-4D53-94F1-D863E014C2E3}" type="parTrans" cxnId="{E8ECDC17-2E05-4F3A-97BD-C1A6349C674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44181DE8-E17E-46AA-89FE-93A263D625EB}" type="sibTrans" cxnId="{E8ECDC17-2E05-4F3A-97BD-C1A6349C6744}">
      <dgm:prSet/>
      <dgm:spPr/>
      <dgm:t>
        <a:bodyPr/>
        <a:lstStyle/>
        <a:p>
          <a:endParaRPr lang="en-US"/>
        </a:p>
      </dgm:t>
    </dgm:pt>
    <dgm:pt modelId="{FCFBDF0E-4FDE-46F3-93D8-55814725623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xuất hệ thống</a:t>
          </a:r>
        </a:p>
      </dgm:t>
    </dgm:pt>
    <dgm:pt modelId="{03A475D0-705E-44FF-812E-4996F4B8E3CD}" type="parTrans" cxnId="{BF6C3A6F-604D-42D2-A5AE-280CFE4A4A1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04AE863-7AB4-4262-92BA-4F77D0A81434}" type="sibTrans" cxnId="{BF6C3A6F-604D-42D2-A5AE-280CFE4A4A1E}">
      <dgm:prSet/>
      <dgm:spPr/>
      <dgm:t>
        <a:bodyPr/>
        <a:lstStyle/>
        <a:p>
          <a:endParaRPr lang="en-US"/>
        </a:p>
      </dgm:t>
    </dgm:pt>
    <dgm:pt modelId="{555CAA9C-D4F4-4257-B4CF-E2ED86285D8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kí tài khoản khách hàng</a:t>
          </a:r>
        </a:p>
      </dgm:t>
    </dgm:pt>
    <dgm:pt modelId="{8F62047F-0174-4C6E-B020-93FB13E5DCAF}" type="parTrans" cxnId="{D3C208DF-90E4-439B-A674-9C2144F3893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14622F36-C47A-4B84-A5A2-D4B7C0B8128E}" type="sibTrans" cxnId="{D3C208DF-90E4-439B-A674-9C2144F3893E}">
      <dgm:prSet/>
      <dgm:spPr/>
      <dgm:t>
        <a:bodyPr/>
        <a:lstStyle/>
        <a:p>
          <a:endParaRPr lang="en-US"/>
        </a:p>
      </dgm:t>
    </dgm:pt>
    <dgm:pt modelId="{98F6262C-DB09-4693-8F4A-632CD20EB627}">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gm:t>
    </dgm:pt>
    <dgm:pt modelId="{B1942156-1B6C-4C39-9E3B-0AD66466D368}" type="parTrans" cxnId="{C3508188-5C67-4024-B7FC-819C89B75433}">
      <dgm:prSet/>
      <dgm:spPr/>
      <dgm:t>
        <a:bodyPr/>
        <a:lstStyle/>
        <a:p>
          <a:endParaRPr lang="en-US"/>
        </a:p>
      </dgm:t>
    </dgm:pt>
    <dgm:pt modelId="{4A73A2D8-BB7C-4F38-8F95-7A7EAFAA0968}" type="sibTrans" cxnId="{C3508188-5C67-4024-B7FC-819C89B75433}">
      <dgm:prSet/>
      <dgm:spPr/>
      <dgm:t>
        <a:bodyPr/>
        <a:lstStyle/>
        <a:p>
          <a:endParaRPr lang="en-US"/>
        </a:p>
      </dgm:t>
    </dgm:pt>
    <dgm:pt modelId="{673A8A5E-DED8-4FAD-8500-48DD66F49C7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đơn hàng</a:t>
          </a:r>
        </a:p>
      </dgm:t>
    </dgm:pt>
    <dgm:pt modelId="{509B0614-C4F5-4567-AF0E-A4F69C5A127F}" type="parTrans" cxnId="{989B113B-27A8-4B66-B041-98D292449212}">
      <dgm:prSet/>
      <dgm:spPr/>
      <dgm:t>
        <a:bodyPr/>
        <a:lstStyle/>
        <a:p>
          <a:endParaRPr lang="en-US"/>
        </a:p>
      </dgm:t>
    </dgm:pt>
    <dgm:pt modelId="{F1BA91DB-703B-48F1-A0CC-933D9E32120D}" type="sibTrans" cxnId="{989B113B-27A8-4B66-B041-98D292449212}">
      <dgm:prSet/>
      <dgm:spPr/>
      <dgm:t>
        <a:bodyPr/>
        <a:lstStyle/>
        <a:p>
          <a:endParaRPr lang="en-US"/>
        </a:p>
      </dgm:t>
    </dgm:pt>
    <dgm:pt modelId="{764A03A6-A408-4352-AC01-B8ED1BB25228}">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đơn hàng</a:t>
          </a:r>
        </a:p>
      </dgm:t>
    </dgm:pt>
    <dgm:pt modelId="{1509515D-63AD-4D3F-906D-643267258641}" type="parTrans" cxnId="{E2777BF9-98F1-49BD-A7DE-C074E768599F}">
      <dgm:prSet/>
      <dgm:spPr/>
      <dgm:t>
        <a:bodyPr/>
        <a:lstStyle/>
        <a:p>
          <a:endParaRPr lang="en-US"/>
        </a:p>
      </dgm:t>
    </dgm:pt>
    <dgm:pt modelId="{69EE7B7A-9840-4B5A-BEC2-B97E8D2B998F}" type="sibTrans" cxnId="{E2777BF9-98F1-49BD-A7DE-C074E768599F}">
      <dgm:prSet/>
      <dgm:spPr/>
      <dgm:t>
        <a:bodyPr/>
        <a:lstStyle/>
        <a:p>
          <a:endParaRPr lang="en-US"/>
        </a:p>
      </dgm:t>
    </dgm:pt>
    <dgm:pt modelId="{10CB6597-216D-43B2-AC41-857922CC1E73}">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gm:t>
    </dgm:pt>
    <dgm:pt modelId="{702D292E-70AB-4E26-AEE1-B2F6883D9258}" type="parTrans" cxnId="{5984EA02-51E2-4439-9E5B-760B1657CEC4}">
      <dgm:prSet/>
      <dgm:spPr/>
      <dgm:t>
        <a:bodyPr/>
        <a:lstStyle/>
        <a:p>
          <a:endParaRPr lang="en-US"/>
        </a:p>
      </dgm:t>
    </dgm:pt>
    <dgm:pt modelId="{AB267486-9BF0-4E11-BFD3-DC49137D6479}" type="sibTrans" cxnId="{5984EA02-51E2-4439-9E5B-760B1657CEC4}">
      <dgm:prSet/>
      <dgm:spPr/>
      <dgm:t>
        <a:bodyPr/>
        <a:lstStyle/>
        <a:p>
          <a:endParaRPr lang="en-US"/>
        </a:p>
      </dgm:t>
    </dgm:pt>
    <dgm:pt modelId="{EB5458A8-0E81-4F3E-B320-61FAA2BA63D2}">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biên nhận</a:t>
          </a:r>
        </a:p>
      </dgm:t>
    </dgm:pt>
    <dgm:pt modelId="{4E3028E6-CE58-4004-8033-A49C790B88B3}" type="parTrans" cxnId="{8AF176EA-090F-484E-A536-33C4C339E5EF}">
      <dgm:prSet/>
      <dgm:spPr/>
      <dgm:t>
        <a:bodyPr/>
        <a:lstStyle/>
        <a:p>
          <a:endParaRPr lang="en-US"/>
        </a:p>
      </dgm:t>
    </dgm:pt>
    <dgm:pt modelId="{E351BC71-BAA1-4F4B-81DD-BA4773E157D7}" type="sibTrans" cxnId="{8AF176EA-090F-484E-A536-33C4C339E5EF}">
      <dgm:prSet/>
      <dgm:spPr/>
      <dgm:t>
        <a:bodyPr/>
        <a:lstStyle/>
        <a:p>
          <a:endParaRPr lang="en-US"/>
        </a:p>
      </dgm:t>
    </dgm:pt>
    <dgm:pt modelId="{A2E11540-F537-45D6-B8CE-527BB27467E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Phân công đơn hàng</a:t>
          </a:r>
        </a:p>
      </dgm:t>
    </dgm:pt>
    <dgm:pt modelId="{229F98AE-3452-471A-AC38-B04D0C50E9E0}" type="parTrans" cxnId="{61773061-3A50-4DC2-9A61-4A09B2C24B45}">
      <dgm:prSet/>
      <dgm:spPr/>
      <dgm:t>
        <a:bodyPr/>
        <a:lstStyle/>
        <a:p>
          <a:endParaRPr lang="en-US"/>
        </a:p>
      </dgm:t>
    </dgm:pt>
    <dgm:pt modelId="{033A36AF-5BB6-4DB0-8338-2EC9FFF72CA3}" type="sibTrans" cxnId="{61773061-3A50-4DC2-9A61-4A09B2C24B45}">
      <dgm:prSet/>
      <dgm:spPr/>
      <dgm:t>
        <a:bodyPr/>
        <a:lstStyle/>
        <a:p>
          <a:endParaRPr lang="en-US"/>
        </a:p>
      </dgm:t>
    </dgm:pt>
    <dgm:pt modelId="{6D4729BB-15E1-43DE-A287-C7222707DEA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Theo dõi xử lí đơn hàng máy giặt</a:t>
          </a:r>
        </a:p>
      </dgm:t>
    </dgm:pt>
    <dgm:pt modelId="{AD73E697-B32A-4740-AF57-411BA2C202CB}" type="parTrans" cxnId="{E9958331-D1DA-4344-882A-5FE38BE74AE4}">
      <dgm:prSet/>
      <dgm:spPr/>
      <dgm:t>
        <a:bodyPr/>
        <a:lstStyle/>
        <a:p>
          <a:endParaRPr lang="en-US"/>
        </a:p>
      </dgm:t>
    </dgm:pt>
    <dgm:pt modelId="{77F32EA7-F0DA-40BE-94BE-B1B8BC1BB309}" type="sibTrans" cxnId="{E9958331-D1DA-4344-882A-5FE38BE74AE4}">
      <dgm:prSet/>
      <dgm:spPr/>
      <dgm:t>
        <a:bodyPr/>
        <a:lstStyle/>
        <a:p>
          <a:endParaRPr lang="en-US"/>
        </a:p>
      </dgm:t>
    </dgm:pt>
    <dgm:pt modelId="{C48B447F-F656-4B34-9AD4-68B135A7BCA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QR Code</a:t>
          </a:r>
        </a:p>
      </dgm:t>
    </dgm:pt>
    <dgm:pt modelId="{B8B502C4-B221-406A-A01C-0BF00E24C019}" type="parTrans" cxnId="{66910770-22F3-420A-8ADB-F0566C2F9837}">
      <dgm:prSet/>
      <dgm:spPr/>
      <dgm:t>
        <a:bodyPr/>
        <a:lstStyle/>
        <a:p>
          <a:endParaRPr lang="en-US"/>
        </a:p>
      </dgm:t>
    </dgm:pt>
    <dgm:pt modelId="{B5FF6A14-A610-4090-877E-C8743485341C}" type="sibTrans" cxnId="{66910770-22F3-420A-8ADB-F0566C2F9837}">
      <dgm:prSet/>
      <dgm:spPr/>
      <dgm:t>
        <a:bodyPr/>
        <a:lstStyle/>
        <a:p>
          <a:endParaRPr lang="en-US"/>
        </a:p>
      </dgm:t>
    </dgm:pt>
    <dgm:pt modelId="{F9DE5D39-2CA5-4885-A8CA-DBD8EFE7BF5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gm:t>
    </dgm:pt>
    <dgm:pt modelId="{A1E03C5B-A98A-4B2C-88A6-64BFE28BC132}" type="parTrans" cxnId="{A8392589-C911-41D4-82C3-5DB4A2B6A561}">
      <dgm:prSet/>
      <dgm:spPr/>
      <dgm:t>
        <a:bodyPr/>
        <a:lstStyle/>
        <a:p>
          <a:endParaRPr lang="en-US"/>
        </a:p>
      </dgm:t>
    </dgm:pt>
    <dgm:pt modelId="{FC2F0C1A-5AFF-4578-9F37-F6CB6A8CC42A}" type="sibTrans" cxnId="{A8392589-C911-41D4-82C3-5DB4A2B6A561}">
      <dgm:prSet/>
      <dgm:spPr/>
      <dgm:t>
        <a:bodyPr/>
        <a:lstStyle/>
        <a:p>
          <a:endParaRPr lang="en-US"/>
        </a:p>
      </dgm:t>
    </dgm:pt>
    <dgm:pt modelId="{828631E6-6CA2-4C05-82EC-D573F9A97055}">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hóa đơn đơn hàng</a:t>
          </a:r>
        </a:p>
      </dgm:t>
    </dgm:pt>
    <dgm:pt modelId="{92D6D765-6D9D-41AA-AD63-4A08A9EED3C9}" type="parTrans" cxnId="{4318B089-5BA6-43A7-9E30-BF58849E59C1}">
      <dgm:prSet/>
      <dgm:spPr/>
      <dgm:t>
        <a:bodyPr/>
        <a:lstStyle/>
        <a:p>
          <a:endParaRPr lang="en-US"/>
        </a:p>
      </dgm:t>
    </dgm:pt>
    <dgm:pt modelId="{F527FBFB-0D10-4B32-BD8F-E32F2A428677}" type="sibTrans" cxnId="{4318B089-5BA6-43A7-9E30-BF58849E59C1}">
      <dgm:prSet/>
      <dgm:spPr/>
      <dgm:t>
        <a:bodyPr/>
        <a:lstStyle/>
        <a:p>
          <a:endParaRPr lang="en-US"/>
        </a:p>
      </dgm:t>
    </dgm:pt>
    <dgm:pt modelId="{AF05F52A-80D3-4D50-9A80-6F17D471F5B0}">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biên nhận</a:t>
          </a:r>
        </a:p>
      </dgm:t>
    </dgm:pt>
    <dgm:pt modelId="{450AA779-E768-4D33-AD4D-ECA2E7E7F127}" type="parTrans" cxnId="{86F7EC62-0879-4A03-B72D-FBCF8FC85274}">
      <dgm:prSet/>
      <dgm:spPr/>
      <dgm:t>
        <a:bodyPr/>
        <a:lstStyle/>
        <a:p>
          <a:endParaRPr lang="en-US"/>
        </a:p>
      </dgm:t>
    </dgm:pt>
    <dgm:pt modelId="{5FD75048-2FB0-46E9-A6A0-957D735ECD36}" type="sibTrans" cxnId="{86F7EC62-0879-4A03-B72D-FBCF8FC85274}">
      <dgm:prSet/>
      <dgm:spPr/>
      <dgm:t>
        <a:bodyPr/>
        <a:lstStyle/>
        <a:p>
          <a:endParaRPr lang="en-US"/>
        </a:p>
      </dgm:t>
    </dgm:pt>
    <dgm:pt modelId="{7CE1A358-F7DB-46EE-91BA-5E743B235C9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thông tin biên nhận</a:t>
          </a:r>
        </a:p>
      </dgm:t>
    </dgm:pt>
    <dgm:pt modelId="{B7E56400-3DC6-4D02-BEF3-5475FF17FBE7}" type="parTrans" cxnId="{1AE86921-433A-4AA1-BDB4-54CE7A234D3C}">
      <dgm:prSet/>
      <dgm:spPr/>
      <dgm:t>
        <a:bodyPr/>
        <a:lstStyle/>
        <a:p>
          <a:endParaRPr lang="en-US"/>
        </a:p>
      </dgm:t>
    </dgm:pt>
    <dgm:pt modelId="{A0A121A7-4392-4D55-A2B1-C0631002B8BE}" type="sibTrans" cxnId="{1AE86921-433A-4AA1-BDB4-54CE7A234D3C}">
      <dgm:prSet/>
      <dgm:spPr/>
      <dgm:t>
        <a:bodyPr/>
        <a:lstStyle/>
        <a:p>
          <a:endParaRPr lang="en-US"/>
        </a:p>
      </dgm:t>
    </dgm:pt>
    <dgm:pt modelId="{23BBDACC-B4C8-4361-BCBC-897B4DFC65D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nhật thông tin hóa đơn</a:t>
          </a:r>
        </a:p>
      </dgm:t>
    </dgm:pt>
    <dgm:pt modelId="{CB4989F0-FC5E-4C6E-92ED-75599CA8EC62}" type="parTrans" cxnId="{A6BEFBBB-0EE3-4AC9-AD43-8EECF74E6903}">
      <dgm:prSet/>
      <dgm:spPr/>
      <dgm:t>
        <a:bodyPr/>
        <a:lstStyle/>
        <a:p>
          <a:endParaRPr lang="en-US"/>
        </a:p>
      </dgm:t>
    </dgm:pt>
    <dgm:pt modelId="{DB5F9346-AE69-4793-8DC7-850B3F9618F6}" type="sibTrans" cxnId="{A6BEFBBB-0EE3-4AC9-AD43-8EECF74E6903}">
      <dgm:prSet/>
      <dgm:spPr/>
      <dgm:t>
        <a:bodyPr/>
        <a:lstStyle/>
        <a:p>
          <a:endParaRPr lang="en-US"/>
        </a:p>
      </dgm:t>
    </dgm:pt>
    <dgm:pt modelId="{7C7A2B98-EE18-4A71-9845-F3A6C020FE6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In hóa đơn</a:t>
          </a:r>
        </a:p>
      </dgm:t>
    </dgm:pt>
    <dgm:pt modelId="{725E5C1E-4E60-4950-A6DF-C36867D26601}" type="parTrans" cxnId="{7E930A5D-C21A-42F0-B2AF-089FBAC18644}">
      <dgm:prSet/>
      <dgm:spPr/>
      <dgm:t>
        <a:bodyPr/>
        <a:lstStyle/>
        <a:p>
          <a:endParaRPr lang="en-US"/>
        </a:p>
      </dgm:t>
    </dgm:pt>
    <dgm:pt modelId="{EF7945D5-21F3-4363-A49E-3B27B0AA357D}" type="sibTrans" cxnId="{7E930A5D-C21A-42F0-B2AF-089FBAC18644}">
      <dgm:prSet/>
      <dgm:spPr/>
      <dgm:t>
        <a:bodyPr/>
        <a:lstStyle/>
        <a:p>
          <a:endParaRPr lang="en-US"/>
        </a:p>
      </dgm:t>
    </dgm:pt>
    <dgm:pt modelId="{DE9DD845-38D3-42AA-8F72-5DB9C815E4E4}" type="pres">
      <dgm:prSet presAssocID="{3D2639C4-6DA6-49FC-981C-8466A77BBBD0}" presName="Name0" presStyleCnt="0">
        <dgm:presLayoutVars>
          <dgm:chPref val="1"/>
          <dgm:dir/>
          <dgm:animOne val="branch"/>
          <dgm:animLvl val="lvl"/>
          <dgm:resizeHandles val="exact"/>
        </dgm:presLayoutVars>
      </dgm:prSet>
      <dgm:spPr/>
    </dgm:pt>
    <dgm:pt modelId="{DF7730C4-6946-47B1-9828-A1BDC70B4555}" type="pres">
      <dgm:prSet presAssocID="{A716D81E-C9B9-4A24-988B-5C37CF75B8D4}" presName="root1" presStyleCnt="0"/>
      <dgm:spPr/>
    </dgm:pt>
    <dgm:pt modelId="{57FB70EB-B9E1-4AA1-88AC-EB0B5AEF8A4B}" type="pres">
      <dgm:prSet presAssocID="{A716D81E-C9B9-4A24-988B-5C37CF75B8D4}" presName="LevelOneTextNode" presStyleLbl="node0" presStyleIdx="0" presStyleCnt="1" custScaleX="145563" custScaleY="307227">
        <dgm:presLayoutVars>
          <dgm:chPref val="3"/>
        </dgm:presLayoutVars>
      </dgm:prSet>
      <dgm:spPr/>
    </dgm:pt>
    <dgm:pt modelId="{2F0AAF59-0E3D-4A03-ABBE-CFB74554B557}" type="pres">
      <dgm:prSet presAssocID="{A716D81E-C9B9-4A24-988B-5C37CF75B8D4}" presName="level2hierChild" presStyleCnt="0"/>
      <dgm:spPr/>
    </dgm:pt>
    <dgm:pt modelId="{AED4EDE5-6945-4B7E-909B-5FD983E40139}" type="pres">
      <dgm:prSet presAssocID="{8A76DDAF-46B1-43F5-A4B2-FBA3AB82AAA1}" presName="conn2-1" presStyleLbl="parChTrans1D2" presStyleIdx="0" presStyleCnt="8"/>
      <dgm:spPr/>
    </dgm:pt>
    <dgm:pt modelId="{3F6E8520-28C1-4C64-A75C-8B2CEEE18741}" type="pres">
      <dgm:prSet presAssocID="{8A76DDAF-46B1-43F5-A4B2-FBA3AB82AAA1}" presName="connTx" presStyleLbl="parChTrans1D2" presStyleIdx="0" presStyleCnt="8"/>
      <dgm:spPr/>
    </dgm:pt>
    <dgm:pt modelId="{4643E6D7-F60A-4264-AC64-1F83B0880E47}" type="pres">
      <dgm:prSet presAssocID="{9C8FBAB3-9E42-44F0-BE6F-7A1394E3A1CE}" presName="root2" presStyleCnt="0"/>
      <dgm:spPr/>
    </dgm:pt>
    <dgm:pt modelId="{811CE55F-C1BF-4FC7-8313-7A696D3BA599}" type="pres">
      <dgm:prSet presAssocID="{9C8FBAB3-9E42-44F0-BE6F-7A1394E3A1CE}" presName="LevelTwoTextNode" presStyleLbl="node2" presStyleIdx="0" presStyleCnt="8" custScaleX="236383">
        <dgm:presLayoutVars>
          <dgm:chPref val="3"/>
        </dgm:presLayoutVars>
      </dgm:prSet>
      <dgm:spPr/>
    </dgm:pt>
    <dgm:pt modelId="{C3F55161-D23D-41E6-B4A4-E7136346407D}" type="pres">
      <dgm:prSet presAssocID="{9C8FBAB3-9E42-44F0-BE6F-7A1394E3A1CE}" presName="level3hierChild" presStyleCnt="0"/>
      <dgm:spPr/>
    </dgm:pt>
    <dgm:pt modelId="{C02353A3-67A9-442D-A2BF-E1094F4BE560}" type="pres">
      <dgm:prSet presAssocID="{B1942156-1B6C-4C39-9E3B-0AD66466D368}" presName="conn2-1" presStyleLbl="parChTrans1D3" presStyleIdx="0" presStyleCnt="14"/>
      <dgm:spPr/>
    </dgm:pt>
    <dgm:pt modelId="{0F255ABA-F279-4ED2-9E5D-4264BB3B8802}" type="pres">
      <dgm:prSet presAssocID="{B1942156-1B6C-4C39-9E3B-0AD66466D368}" presName="connTx" presStyleLbl="parChTrans1D3" presStyleIdx="0" presStyleCnt="14"/>
      <dgm:spPr/>
    </dgm:pt>
    <dgm:pt modelId="{A1F9A02A-2583-4019-9911-09A32381C685}" type="pres">
      <dgm:prSet presAssocID="{98F6262C-DB09-4693-8F4A-632CD20EB627}" presName="root2" presStyleCnt="0"/>
      <dgm:spPr/>
    </dgm:pt>
    <dgm:pt modelId="{AA6B4528-6E28-44FA-AEFB-23DAEB8BC605}" type="pres">
      <dgm:prSet presAssocID="{98F6262C-DB09-4693-8F4A-632CD20EB627}" presName="LevelTwoTextNode" presStyleLbl="node3" presStyleIdx="0" presStyleCnt="14" custScaleX="182829" custScaleY="141799">
        <dgm:presLayoutVars>
          <dgm:chPref val="3"/>
        </dgm:presLayoutVars>
      </dgm:prSet>
      <dgm:spPr/>
    </dgm:pt>
    <dgm:pt modelId="{A4E85111-6076-493A-9300-4681F6F0F842}" type="pres">
      <dgm:prSet presAssocID="{98F6262C-DB09-4693-8F4A-632CD20EB627}" presName="level3hierChild" presStyleCnt="0"/>
      <dgm:spPr/>
    </dgm:pt>
    <dgm:pt modelId="{183CDB11-4578-42E9-A27F-0D29E61F6ABD}" type="pres">
      <dgm:prSet presAssocID="{509B0614-C4F5-4567-AF0E-A4F69C5A127F}" presName="conn2-1" presStyleLbl="parChTrans1D3" presStyleIdx="1" presStyleCnt="14"/>
      <dgm:spPr/>
    </dgm:pt>
    <dgm:pt modelId="{436DBADA-7301-4367-8E8A-CEA1363A1417}" type="pres">
      <dgm:prSet presAssocID="{509B0614-C4F5-4567-AF0E-A4F69C5A127F}" presName="connTx" presStyleLbl="parChTrans1D3" presStyleIdx="1" presStyleCnt="14"/>
      <dgm:spPr/>
    </dgm:pt>
    <dgm:pt modelId="{846D96D6-8FD7-4247-8099-E3316A1F31BC}" type="pres">
      <dgm:prSet presAssocID="{673A8A5E-DED8-4FAD-8500-48DD66F49C76}" presName="root2" presStyleCnt="0"/>
      <dgm:spPr/>
    </dgm:pt>
    <dgm:pt modelId="{6A027104-CA89-4A42-8756-8266A82A0AE9}" type="pres">
      <dgm:prSet presAssocID="{673A8A5E-DED8-4FAD-8500-48DD66F49C76}" presName="LevelTwoTextNode" presStyleLbl="node3" presStyleIdx="1" presStyleCnt="14" custScaleX="182829">
        <dgm:presLayoutVars>
          <dgm:chPref val="3"/>
        </dgm:presLayoutVars>
      </dgm:prSet>
      <dgm:spPr/>
    </dgm:pt>
    <dgm:pt modelId="{BD6A0987-6AD6-4201-A03A-E1C40055C4E6}" type="pres">
      <dgm:prSet presAssocID="{673A8A5E-DED8-4FAD-8500-48DD66F49C76}" presName="level3hierChild" presStyleCnt="0"/>
      <dgm:spPr/>
    </dgm:pt>
    <dgm:pt modelId="{AD2BD15F-D0C2-483F-94EF-687E65AFFAEF}" type="pres">
      <dgm:prSet presAssocID="{1509515D-63AD-4D3F-906D-643267258641}" presName="conn2-1" presStyleLbl="parChTrans1D3" presStyleIdx="2" presStyleCnt="14"/>
      <dgm:spPr/>
    </dgm:pt>
    <dgm:pt modelId="{E502D3CF-4F13-44A1-BC37-74B9946E51FD}" type="pres">
      <dgm:prSet presAssocID="{1509515D-63AD-4D3F-906D-643267258641}" presName="connTx" presStyleLbl="parChTrans1D3" presStyleIdx="2" presStyleCnt="14"/>
      <dgm:spPr/>
    </dgm:pt>
    <dgm:pt modelId="{A49E6860-A1EA-46AC-A31B-A786A621ABB6}" type="pres">
      <dgm:prSet presAssocID="{764A03A6-A408-4352-AC01-B8ED1BB25228}" presName="root2" presStyleCnt="0"/>
      <dgm:spPr/>
    </dgm:pt>
    <dgm:pt modelId="{17573CF6-E091-4B8F-883C-B99CA7DD583E}" type="pres">
      <dgm:prSet presAssocID="{764A03A6-A408-4352-AC01-B8ED1BB25228}" presName="LevelTwoTextNode" presStyleLbl="node3" presStyleIdx="2" presStyleCnt="14" custScaleX="182829">
        <dgm:presLayoutVars>
          <dgm:chPref val="3"/>
        </dgm:presLayoutVars>
      </dgm:prSet>
      <dgm:spPr/>
    </dgm:pt>
    <dgm:pt modelId="{9A81AA36-B170-4F54-B303-72C53B27A8EB}" type="pres">
      <dgm:prSet presAssocID="{764A03A6-A408-4352-AC01-B8ED1BB25228}" presName="level3hierChild" presStyleCnt="0"/>
      <dgm:spPr/>
    </dgm:pt>
    <dgm:pt modelId="{F77B7BCB-5492-4169-BE3B-11C1C20E7A48}" type="pres">
      <dgm:prSet presAssocID="{92D6D765-6D9D-41AA-AD63-4A08A9EED3C9}" presName="conn2-1" presStyleLbl="parChTrans1D3" presStyleIdx="3" presStyleCnt="14"/>
      <dgm:spPr/>
    </dgm:pt>
    <dgm:pt modelId="{3B20C7B1-85D7-4D14-91EB-F48A364D004E}" type="pres">
      <dgm:prSet presAssocID="{92D6D765-6D9D-41AA-AD63-4A08A9EED3C9}" presName="connTx" presStyleLbl="parChTrans1D3" presStyleIdx="3" presStyleCnt="14"/>
      <dgm:spPr/>
    </dgm:pt>
    <dgm:pt modelId="{0F617B52-A693-4EB0-AD41-33E9E655457D}" type="pres">
      <dgm:prSet presAssocID="{828631E6-6CA2-4C05-82EC-D573F9A97055}" presName="root2" presStyleCnt="0"/>
      <dgm:spPr/>
    </dgm:pt>
    <dgm:pt modelId="{E18A8D04-A777-497B-8F34-9C50359FD069}" type="pres">
      <dgm:prSet presAssocID="{828631E6-6CA2-4C05-82EC-D573F9A97055}" presName="LevelTwoTextNode" presStyleLbl="node3" presStyleIdx="3" presStyleCnt="14" custScaleX="182829">
        <dgm:presLayoutVars>
          <dgm:chPref val="3"/>
        </dgm:presLayoutVars>
      </dgm:prSet>
      <dgm:spPr/>
    </dgm:pt>
    <dgm:pt modelId="{9044698F-9C7A-4BD3-A1EA-13AB9CD8134C}" type="pres">
      <dgm:prSet presAssocID="{828631E6-6CA2-4C05-82EC-D573F9A97055}" presName="level3hierChild" presStyleCnt="0"/>
      <dgm:spPr/>
    </dgm:pt>
    <dgm:pt modelId="{1538443A-4659-4CE9-95BF-94868D26F864}" type="pres">
      <dgm:prSet presAssocID="{CB4989F0-FC5E-4C6E-92ED-75599CA8EC62}" presName="conn2-1" presStyleLbl="parChTrans1D3" presStyleIdx="4" presStyleCnt="14"/>
      <dgm:spPr/>
    </dgm:pt>
    <dgm:pt modelId="{6F171F0F-1F08-4EC2-82AD-7476A880B0B2}" type="pres">
      <dgm:prSet presAssocID="{CB4989F0-FC5E-4C6E-92ED-75599CA8EC62}" presName="connTx" presStyleLbl="parChTrans1D3" presStyleIdx="4" presStyleCnt="14"/>
      <dgm:spPr/>
    </dgm:pt>
    <dgm:pt modelId="{4DE823D1-5C15-4E48-BFAC-686AE81FA61A}" type="pres">
      <dgm:prSet presAssocID="{23BBDACC-B4C8-4361-BCBC-897B4DFC65D6}" presName="root2" presStyleCnt="0"/>
      <dgm:spPr/>
    </dgm:pt>
    <dgm:pt modelId="{F08FFFC7-8ED4-44F9-BE36-97978827DA0A}" type="pres">
      <dgm:prSet presAssocID="{23BBDACC-B4C8-4361-BCBC-897B4DFC65D6}" presName="LevelTwoTextNode" presStyleLbl="node3" presStyleIdx="4" presStyleCnt="14" custScaleX="185957" custScaleY="124778">
        <dgm:presLayoutVars>
          <dgm:chPref val="3"/>
        </dgm:presLayoutVars>
      </dgm:prSet>
      <dgm:spPr/>
    </dgm:pt>
    <dgm:pt modelId="{664AEC45-8125-4833-909A-3666BC22519F}" type="pres">
      <dgm:prSet presAssocID="{23BBDACC-B4C8-4361-BCBC-897B4DFC65D6}" presName="level3hierChild" presStyleCnt="0"/>
      <dgm:spPr/>
    </dgm:pt>
    <dgm:pt modelId="{5BAC187A-E804-44F3-8C7B-09D9D268FA58}" type="pres">
      <dgm:prSet presAssocID="{725E5C1E-4E60-4950-A6DF-C36867D26601}" presName="conn2-1" presStyleLbl="parChTrans1D3" presStyleIdx="5" presStyleCnt="14"/>
      <dgm:spPr/>
    </dgm:pt>
    <dgm:pt modelId="{E8BE10DD-5E23-4D43-B288-CED663DD8CFD}" type="pres">
      <dgm:prSet presAssocID="{725E5C1E-4E60-4950-A6DF-C36867D26601}" presName="connTx" presStyleLbl="parChTrans1D3" presStyleIdx="5" presStyleCnt="14"/>
      <dgm:spPr/>
    </dgm:pt>
    <dgm:pt modelId="{694FB311-E79A-444D-952C-5DD281EABF03}" type="pres">
      <dgm:prSet presAssocID="{7C7A2B98-EE18-4A71-9845-F3A6C020FE66}" presName="root2" presStyleCnt="0"/>
      <dgm:spPr/>
    </dgm:pt>
    <dgm:pt modelId="{E9679EE0-0088-4942-B23A-BCBDDF2FBF54}" type="pres">
      <dgm:prSet presAssocID="{7C7A2B98-EE18-4A71-9845-F3A6C020FE66}" presName="LevelTwoTextNode" presStyleLbl="node3" presStyleIdx="5" presStyleCnt="14" custScaleX="178212" custScaleY="97039">
        <dgm:presLayoutVars>
          <dgm:chPref val="3"/>
        </dgm:presLayoutVars>
      </dgm:prSet>
      <dgm:spPr/>
    </dgm:pt>
    <dgm:pt modelId="{6B79B633-0553-4DFC-B019-25F787F49612}" type="pres">
      <dgm:prSet presAssocID="{7C7A2B98-EE18-4A71-9845-F3A6C020FE66}" presName="level3hierChild" presStyleCnt="0"/>
      <dgm:spPr/>
    </dgm:pt>
    <dgm:pt modelId="{1A2B1931-B9B6-4409-B73A-724C14426E47}" type="pres">
      <dgm:prSet presAssocID="{D052C611-7FD9-48CC-9F1E-3C244EA2E970}" presName="conn2-1" presStyleLbl="parChTrans1D2" presStyleIdx="1" presStyleCnt="8"/>
      <dgm:spPr/>
    </dgm:pt>
    <dgm:pt modelId="{E14EF85A-716E-4871-A27E-2E9A63088181}" type="pres">
      <dgm:prSet presAssocID="{D052C611-7FD9-48CC-9F1E-3C244EA2E970}" presName="connTx" presStyleLbl="parChTrans1D2" presStyleIdx="1" presStyleCnt="8"/>
      <dgm:spPr/>
    </dgm:pt>
    <dgm:pt modelId="{85ADD662-BB76-4DA1-8A8D-602E91DF9680}" type="pres">
      <dgm:prSet presAssocID="{08DAA755-EAC3-4482-B66A-25035F229FB1}" presName="root2" presStyleCnt="0"/>
      <dgm:spPr/>
    </dgm:pt>
    <dgm:pt modelId="{F411107A-C0D6-462C-8B4B-491346B08606}" type="pres">
      <dgm:prSet presAssocID="{08DAA755-EAC3-4482-B66A-25035F229FB1}" presName="LevelTwoTextNode" presStyleLbl="node2" presStyleIdx="1" presStyleCnt="8" custScaleX="236383">
        <dgm:presLayoutVars>
          <dgm:chPref val="3"/>
        </dgm:presLayoutVars>
      </dgm:prSet>
      <dgm:spPr/>
    </dgm:pt>
    <dgm:pt modelId="{3446BD51-C68B-4E79-A6CA-C4114B69ECF8}" type="pres">
      <dgm:prSet presAssocID="{08DAA755-EAC3-4482-B66A-25035F229FB1}" presName="level3hierChild" presStyleCnt="0"/>
      <dgm:spPr/>
    </dgm:pt>
    <dgm:pt modelId="{A979BF83-67A5-4361-85B8-F439C7B4D2AD}" type="pres">
      <dgm:prSet presAssocID="{702D292E-70AB-4E26-AEE1-B2F6883D9258}" presName="conn2-1" presStyleLbl="parChTrans1D3" presStyleIdx="6" presStyleCnt="14"/>
      <dgm:spPr/>
    </dgm:pt>
    <dgm:pt modelId="{0696A595-5278-4A3E-8E8C-9B7A3AA70A77}" type="pres">
      <dgm:prSet presAssocID="{702D292E-70AB-4E26-AEE1-B2F6883D9258}" presName="connTx" presStyleLbl="parChTrans1D3" presStyleIdx="6" presStyleCnt="14"/>
      <dgm:spPr/>
    </dgm:pt>
    <dgm:pt modelId="{3AEFBCB7-003F-457D-ABBD-2B0AEF188D26}" type="pres">
      <dgm:prSet presAssocID="{10CB6597-216D-43B2-AC41-857922CC1E73}" presName="root2" presStyleCnt="0"/>
      <dgm:spPr/>
    </dgm:pt>
    <dgm:pt modelId="{2BBC22D0-8E2A-40F8-90E0-5C02E05F1CFB}" type="pres">
      <dgm:prSet presAssocID="{10CB6597-216D-43B2-AC41-857922CC1E73}" presName="LevelTwoTextNode" presStyleLbl="node3" presStyleIdx="6" presStyleCnt="14" custScaleX="182829" custScaleY="148015">
        <dgm:presLayoutVars>
          <dgm:chPref val="3"/>
        </dgm:presLayoutVars>
      </dgm:prSet>
      <dgm:spPr/>
    </dgm:pt>
    <dgm:pt modelId="{2D1C9950-D7A4-40F4-A016-197DBEEA8FB6}" type="pres">
      <dgm:prSet presAssocID="{10CB6597-216D-43B2-AC41-857922CC1E73}" presName="level3hierChild" presStyleCnt="0"/>
      <dgm:spPr/>
    </dgm:pt>
    <dgm:pt modelId="{95E8D109-E592-4D60-A141-3697C59F0296}" type="pres">
      <dgm:prSet presAssocID="{450AA779-E768-4D33-AD4D-ECA2E7E7F127}" presName="conn2-1" presStyleLbl="parChTrans1D3" presStyleIdx="7" presStyleCnt="14"/>
      <dgm:spPr/>
    </dgm:pt>
    <dgm:pt modelId="{7F4E4926-01E7-49F2-9BC9-21A52C8F27D1}" type="pres">
      <dgm:prSet presAssocID="{450AA779-E768-4D33-AD4D-ECA2E7E7F127}" presName="connTx" presStyleLbl="parChTrans1D3" presStyleIdx="7" presStyleCnt="14"/>
      <dgm:spPr/>
    </dgm:pt>
    <dgm:pt modelId="{3891C0EA-58E1-4A5C-9EA5-E10D29314A67}" type="pres">
      <dgm:prSet presAssocID="{AF05F52A-80D3-4D50-9A80-6F17D471F5B0}" presName="root2" presStyleCnt="0"/>
      <dgm:spPr/>
    </dgm:pt>
    <dgm:pt modelId="{4C63AE4D-B3D1-4046-9071-4CD2FDE16713}" type="pres">
      <dgm:prSet presAssocID="{AF05F52A-80D3-4D50-9A80-6F17D471F5B0}" presName="LevelTwoTextNode" presStyleLbl="node3" presStyleIdx="7" presStyleCnt="14" custScaleX="182829">
        <dgm:presLayoutVars>
          <dgm:chPref val="3"/>
        </dgm:presLayoutVars>
      </dgm:prSet>
      <dgm:spPr/>
    </dgm:pt>
    <dgm:pt modelId="{DF7398F7-7D3B-412B-A42B-13B93D7099C6}" type="pres">
      <dgm:prSet presAssocID="{AF05F52A-80D3-4D50-9A80-6F17D471F5B0}" presName="level3hierChild" presStyleCnt="0"/>
      <dgm:spPr/>
    </dgm:pt>
    <dgm:pt modelId="{C82370FA-BBD2-4984-B9C1-4B5AB783D4A2}" type="pres">
      <dgm:prSet presAssocID="{4E3028E6-CE58-4004-8033-A49C790B88B3}" presName="conn2-1" presStyleLbl="parChTrans1D3" presStyleIdx="8" presStyleCnt="14"/>
      <dgm:spPr/>
    </dgm:pt>
    <dgm:pt modelId="{AC85F461-7BF8-49A6-9D2F-04E5397D4FC0}" type="pres">
      <dgm:prSet presAssocID="{4E3028E6-CE58-4004-8033-A49C790B88B3}" presName="connTx" presStyleLbl="parChTrans1D3" presStyleIdx="8" presStyleCnt="14"/>
      <dgm:spPr/>
    </dgm:pt>
    <dgm:pt modelId="{8B1EEE80-7929-4086-8018-21EBC223CA39}" type="pres">
      <dgm:prSet presAssocID="{EB5458A8-0E81-4F3E-B320-61FAA2BA63D2}" presName="root2" presStyleCnt="0"/>
      <dgm:spPr/>
    </dgm:pt>
    <dgm:pt modelId="{E250815C-C388-4164-9EB4-8D438C6708C1}" type="pres">
      <dgm:prSet presAssocID="{EB5458A8-0E81-4F3E-B320-61FAA2BA63D2}" presName="LevelTwoTextNode" presStyleLbl="node3" presStyleIdx="8" presStyleCnt="14" custScaleX="182829">
        <dgm:presLayoutVars>
          <dgm:chPref val="3"/>
        </dgm:presLayoutVars>
      </dgm:prSet>
      <dgm:spPr/>
    </dgm:pt>
    <dgm:pt modelId="{C6B06B4E-6E77-4B6C-960E-3BA739373452}" type="pres">
      <dgm:prSet presAssocID="{EB5458A8-0E81-4F3E-B320-61FAA2BA63D2}" presName="level3hierChild" presStyleCnt="0"/>
      <dgm:spPr/>
    </dgm:pt>
    <dgm:pt modelId="{ED9A0E02-BFCC-417A-9ABD-6F5E29FA2664}" type="pres">
      <dgm:prSet presAssocID="{B7E56400-3DC6-4D02-BEF3-5475FF17FBE7}" presName="conn2-1" presStyleLbl="parChTrans1D3" presStyleIdx="9" presStyleCnt="14"/>
      <dgm:spPr/>
    </dgm:pt>
    <dgm:pt modelId="{4C1BECAA-69AF-4187-9D01-BF9A3B547E42}" type="pres">
      <dgm:prSet presAssocID="{B7E56400-3DC6-4D02-BEF3-5475FF17FBE7}" presName="connTx" presStyleLbl="parChTrans1D3" presStyleIdx="9" presStyleCnt="14"/>
      <dgm:spPr/>
    </dgm:pt>
    <dgm:pt modelId="{9E18C20A-52D8-4B6C-B371-0E17F4395606}" type="pres">
      <dgm:prSet presAssocID="{7CE1A358-F7DB-46EE-91BA-5E743B235C9D}" presName="root2" presStyleCnt="0"/>
      <dgm:spPr/>
    </dgm:pt>
    <dgm:pt modelId="{F4F11EAD-BC04-484C-AE36-B35F57238A02}" type="pres">
      <dgm:prSet presAssocID="{7CE1A358-F7DB-46EE-91BA-5E743B235C9D}" presName="LevelTwoTextNode" presStyleLbl="node3" presStyleIdx="9" presStyleCnt="14" custScaleX="182829">
        <dgm:presLayoutVars>
          <dgm:chPref val="3"/>
        </dgm:presLayoutVars>
      </dgm:prSet>
      <dgm:spPr/>
    </dgm:pt>
    <dgm:pt modelId="{775B3BD2-6224-410B-816B-50A978BE4CF9}" type="pres">
      <dgm:prSet presAssocID="{7CE1A358-F7DB-46EE-91BA-5E743B235C9D}" presName="level3hierChild" presStyleCnt="0"/>
      <dgm:spPr/>
    </dgm:pt>
    <dgm:pt modelId="{08647824-7D60-4E17-958D-224267F2F4C5}" type="pres">
      <dgm:prSet presAssocID="{4EC5CFD7-4524-4770-A175-18F63A48ED54}" presName="conn2-1" presStyleLbl="parChTrans1D2" presStyleIdx="2" presStyleCnt="8"/>
      <dgm:spPr/>
    </dgm:pt>
    <dgm:pt modelId="{01C82567-430F-4EE0-B9C1-99771714B6CF}" type="pres">
      <dgm:prSet presAssocID="{4EC5CFD7-4524-4770-A175-18F63A48ED54}" presName="connTx" presStyleLbl="parChTrans1D2" presStyleIdx="2" presStyleCnt="8"/>
      <dgm:spPr/>
    </dgm:pt>
    <dgm:pt modelId="{BBA674F4-9906-43AC-91EE-17CFEAB256DE}" type="pres">
      <dgm:prSet presAssocID="{FD84E3B6-F391-44D5-915E-EB23C62FCA5D}" presName="root2" presStyleCnt="0"/>
      <dgm:spPr/>
    </dgm:pt>
    <dgm:pt modelId="{551AC803-22DF-4E8C-8D00-68ECF09A293A}" type="pres">
      <dgm:prSet presAssocID="{FD84E3B6-F391-44D5-915E-EB23C62FCA5D}" presName="LevelTwoTextNode" presStyleLbl="node2" presStyleIdx="2" presStyleCnt="8" custScaleX="236383">
        <dgm:presLayoutVars>
          <dgm:chPref val="3"/>
        </dgm:presLayoutVars>
      </dgm:prSet>
      <dgm:spPr/>
    </dgm:pt>
    <dgm:pt modelId="{15D1C588-A56A-4C02-A256-6D3087E6DAC0}" type="pres">
      <dgm:prSet presAssocID="{FD84E3B6-F391-44D5-915E-EB23C62FCA5D}" presName="level3hierChild" presStyleCnt="0"/>
      <dgm:spPr/>
    </dgm:pt>
    <dgm:pt modelId="{CA3BFC29-10A1-4120-9137-47BCBC4D354D}" type="pres">
      <dgm:prSet presAssocID="{229F98AE-3452-471A-AC38-B04D0C50E9E0}" presName="conn2-1" presStyleLbl="parChTrans1D3" presStyleIdx="10" presStyleCnt="14"/>
      <dgm:spPr/>
    </dgm:pt>
    <dgm:pt modelId="{781C95B5-65F2-421B-AA6C-9F3272AF1F90}" type="pres">
      <dgm:prSet presAssocID="{229F98AE-3452-471A-AC38-B04D0C50E9E0}" presName="connTx" presStyleLbl="parChTrans1D3" presStyleIdx="10" presStyleCnt="14"/>
      <dgm:spPr/>
    </dgm:pt>
    <dgm:pt modelId="{6F7308E3-71FB-49E0-96F5-18097D781E1D}" type="pres">
      <dgm:prSet presAssocID="{A2E11540-F537-45D6-B8CE-527BB27467EA}" presName="root2" presStyleCnt="0"/>
      <dgm:spPr/>
    </dgm:pt>
    <dgm:pt modelId="{81755D95-D922-4F29-A303-C8A7CE7E8ABF}" type="pres">
      <dgm:prSet presAssocID="{A2E11540-F537-45D6-B8CE-527BB27467EA}" presName="LevelTwoTextNode" presStyleLbl="node3" presStyleIdx="10" presStyleCnt="14" custScaleX="182829">
        <dgm:presLayoutVars>
          <dgm:chPref val="3"/>
        </dgm:presLayoutVars>
      </dgm:prSet>
      <dgm:spPr/>
    </dgm:pt>
    <dgm:pt modelId="{43F43120-D0D5-42F4-B8A9-21148A129DBA}" type="pres">
      <dgm:prSet presAssocID="{A2E11540-F537-45D6-B8CE-527BB27467EA}" presName="level3hierChild" presStyleCnt="0"/>
      <dgm:spPr/>
    </dgm:pt>
    <dgm:pt modelId="{92F017A8-2F44-4612-9606-DD2BB77C8E68}" type="pres">
      <dgm:prSet presAssocID="{AD73E697-B32A-4740-AF57-411BA2C202CB}" presName="conn2-1" presStyleLbl="parChTrans1D3" presStyleIdx="11" presStyleCnt="14"/>
      <dgm:spPr/>
    </dgm:pt>
    <dgm:pt modelId="{B7E2CDE5-1CEA-4778-8CF1-015139725DB3}" type="pres">
      <dgm:prSet presAssocID="{AD73E697-B32A-4740-AF57-411BA2C202CB}" presName="connTx" presStyleLbl="parChTrans1D3" presStyleIdx="11" presStyleCnt="14"/>
      <dgm:spPr/>
    </dgm:pt>
    <dgm:pt modelId="{04E1EDED-D5A4-4DB8-9F1B-DE62ED9B1AE6}" type="pres">
      <dgm:prSet presAssocID="{6D4729BB-15E1-43DE-A287-C7222707DEAB}" presName="root2" presStyleCnt="0"/>
      <dgm:spPr/>
    </dgm:pt>
    <dgm:pt modelId="{1E5B0938-6BC5-47B1-874D-CDFB32137A58}" type="pres">
      <dgm:prSet presAssocID="{6D4729BB-15E1-43DE-A287-C7222707DEAB}" presName="LevelTwoTextNode" presStyleLbl="node3" presStyleIdx="11" presStyleCnt="14" custScaleX="182829" custScaleY="121526">
        <dgm:presLayoutVars>
          <dgm:chPref val="3"/>
        </dgm:presLayoutVars>
      </dgm:prSet>
      <dgm:spPr/>
    </dgm:pt>
    <dgm:pt modelId="{1FA04BE9-3929-41DB-BF3E-C21F94911DA5}" type="pres">
      <dgm:prSet presAssocID="{6D4729BB-15E1-43DE-A287-C7222707DEAB}" presName="level3hierChild" presStyleCnt="0"/>
      <dgm:spPr/>
    </dgm:pt>
    <dgm:pt modelId="{D6B10375-97CE-4B06-A7F8-3E45F0A32E92}" type="pres">
      <dgm:prSet presAssocID="{0C6DDE8D-B65B-476F-B91F-D6756DEC0D66}" presName="conn2-1" presStyleLbl="parChTrans1D2" presStyleIdx="3" presStyleCnt="8"/>
      <dgm:spPr/>
    </dgm:pt>
    <dgm:pt modelId="{6049720E-844F-46EC-8A5C-27255EFF0010}" type="pres">
      <dgm:prSet presAssocID="{0C6DDE8D-B65B-476F-B91F-D6756DEC0D66}" presName="connTx" presStyleLbl="parChTrans1D2" presStyleIdx="3" presStyleCnt="8"/>
      <dgm:spPr/>
    </dgm:pt>
    <dgm:pt modelId="{173D18C3-8CD1-483D-9BC2-F344F6F5E55E}" type="pres">
      <dgm:prSet presAssocID="{F6702887-5338-4162-ADC4-7F86B301546F}" presName="root2" presStyleCnt="0"/>
      <dgm:spPr/>
    </dgm:pt>
    <dgm:pt modelId="{25D8F5CC-BE52-480F-94B9-3A8D9BA2D739}" type="pres">
      <dgm:prSet presAssocID="{F6702887-5338-4162-ADC4-7F86B301546F}" presName="LevelTwoTextNode" presStyleLbl="node2" presStyleIdx="3" presStyleCnt="8" custScaleX="236383">
        <dgm:presLayoutVars>
          <dgm:chPref val="3"/>
        </dgm:presLayoutVars>
      </dgm:prSet>
      <dgm:spPr/>
    </dgm:pt>
    <dgm:pt modelId="{7619CEE8-E633-4681-8D93-EA21143C6405}" type="pres">
      <dgm:prSet presAssocID="{F6702887-5338-4162-ADC4-7F86B301546F}" presName="level3hierChild" presStyleCnt="0"/>
      <dgm:spPr/>
    </dgm:pt>
    <dgm:pt modelId="{BBE59CF0-9407-4C93-8C87-00536C5E9DC6}" type="pres">
      <dgm:prSet presAssocID="{AF8FE861-4B0F-402D-9378-5636827E6FD2}" presName="conn2-1" presStyleLbl="parChTrans1D2" presStyleIdx="4" presStyleCnt="8"/>
      <dgm:spPr/>
    </dgm:pt>
    <dgm:pt modelId="{290A894F-0716-4DC2-A981-0D7CB1C9AE0E}" type="pres">
      <dgm:prSet presAssocID="{AF8FE861-4B0F-402D-9378-5636827E6FD2}" presName="connTx" presStyleLbl="parChTrans1D2" presStyleIdx="4" presStyleCnt="8"/>
      <dgm:spPr/>
    </dgm:pt>
    <dgm:pt modelId="{56BAA132-EED4-466B-AC13-AC7E0BB220C2}" type="pres">
      <dgm:prSet presAssocID="{657D0AA3-1B43-434F-878F-4B5EE85E594D}" presName="root2" presStyleCnt="0"/>
      <dgm:spPr/>
    </dgm:pt>
    <dgm:pt modelId="{8BAFD37D-742D-4652-92FF-8A0FFA23B2A8}" type="pres">
      <dgm:prSet presAssocID="{657D0AA3-1B43-434F-878F-4B5EE85E594D}" presName="LevelTwoTextNode" presStyleLbl="node2" presStyleIdx="4" presStyleCnt="8" custScaleX="236383">
        <dgm:presLayoutVars>
          <dgm:chPref val="3"/>
        </dgm:presLayoutVars>
      </dgm:prSet>
      <dgm:spPr/>
    </dgm:pt>
    <dgm:pt modelId="{0FD1A508-7320-4C00-A364-6026AC2355D0}" type="pres">
      <dgm:prSet presAssocID="{657D0AA3-1B43-434F-878F-4B5EE85E594D}" presName="level3hierChild" presStyleCnt="0"/>
      <dgm:spPr/>
    </dgm:pt>
    <dgm:pt modelId="{9237F333-31E4-4703-B65C-76D401BC6BE5}" type="pres">
      <dgm:prSet presAssocID="{B8B502C4-B221-406A-A01C-0BF00E24C019}" presName="conn2-1" presStyleLbl="parChTrans1D3" presStyleIdx="12" presStyleCnt="14"/>
      <dgm:spPr/>
    </dgm:pt>
    <dgm:pt modelId="{EA342631-8D77-4FE1-A2B3-6418760C44FA}" type="pres">
      <dgm:prSet presAssocID="{B8B502C4-B221-406A-A01C-0BF00E24C019}" presName="connTx" presStyleLbl="parChTrans1D3" presStyleIdx="12" presStyleCnt="14"/>
      <dgm:spPr/>
    </dgm:pt>
    <dgm:pt modelId="{54856174-6103-49F2-BC40-E78630C175E4}" type="pres">
      <dgm:prSet presAssocID="{C48B447F-F656-4B34-9AD4-68B135A7BCA6}" presName="root2" presStyleCnt="0"/>
      <dgm:spPr/>
    </dgm:pt>
    <dgm:pt modelId="{6AFCD169-EFCF-464D-ABB4-2C79634C7C4A}" type="pres">
      <dgm:prSet presAssocID="{C48B447F-F656-4B34-9AD4-68B135A7BCA6}" presName="LevelTwoTextNode" presStyleLbl="node3" presStyleIdx="12" presStyleCnt="14" custScaleX="182829">
        <dgm:presLayoutVars>
          <dgm:chPref val="3"/>
        </dgm:presLayoutVars>
      </dgm:prSet>
      <dgm:spPr/>
    </dgm:pt>
    <dgm:pt modelId="{C7831FBE-DC06-48E4-846D-DC597F5A84FC}" type="pres">
      <dgm:prSet presAssocID="{C48B447F-F656-4B34-9AD4-68B135A7BCA6}" presName="level3hierChild" presStyleCnt="0"/>
      <dgm:spPr/>
    </dgm:pt>
    <dgm:pt modelId="{C81547A1-DBC5-41BA-BA47-54761F8DB9E0}" type="pres">
      <dgm:prSet presAssocID="{A1E03C5B-A98A-4B2C-88A6-64BFE28BC132}" presName="conn2-1" presStyleLbl="parChTrans1D3" presStyleIdx="13" presStyleCnt="14"/>
      <dgm:spPr/>
    </dgm:pt>
    <dgm:pt modelId="{09169DBB-86E3-4EEC-9776-51D46723CDD0}" type="pres">
      <dgm:prSet presAssocID="{A1E03C5B-A98A-4B2C-88A6-64BFE28BC132}" presName="connTx" presStyleLbl="parChTrans1D3" presStyleIdx="13" presStyleCnt="14"/>
      <dgm:spPr/>
    </dgm:pt>
    <dgm:pt modelId="{BD29BEC9-CB45-44B0-97FF-900D0703064A}" type="pres">
      <dgm:prSet presAssocID="{F9DE5D39-2CA5-4885-A8CA-DBD8EFE7BF51}" presName="root2" presStyleCnt="0"/>
      <dgm:spPr/>
    </dgm:pt>
    <dgm:pt modelId="{9E092DA1-72A9-43D2-82C2-EBD6E86B4785}" type="pres">
      <dgm:prSet presAssocID="{F9DE5D39-2CA5-4885-A8CA-DBD8EFE7BF51}" presName="LevelTwoTextNode" presStyleLbl="node3" presStyleIdx="13" presStyleCnt="14" custScaleX="182829" custScaleY="135169">
        <dgm:presLayoutVars>
          <dgm:chPref val="3"/>
        </dgm:presLayoutVars>
      </dgm:prSet>
      <dgm:spPr/>
    </dgm:pt>
    <dgm:pt modelId="{86016E12-9BEB-484B-A2AA-2E8920B6F79A}" type="pres">
      <dgm:prSet presAssocID="{F9DE5D39-2CA5-4885-A8CA-DBD8EFE7BF51}" presName="level3hierChild" presStyleCnt="0"/>
      <dgm:spPr/>
    </dgm:pt>
    <dgm:pt modelId="{7DA2F1AE-E075-47CA-93EF-069764645891}" type="pres">
      <dgm:prSet presAssocID="{F560FCDA-2BBC-4D53-94F1-D863E014C2E3}" presName="conn2-1" presStyleLbl="parChTrans1D2" presStyleIdx="5" presStyleCnt="8"/>
      <dgm:spPr/>
    </dgm:pt>
    <dgm:pt modelId="{C1CDECCB-DA08-40B4-9EB1-49540C9F1AF1}" type="pres">
      <dgm:prSet presAssocID="{F560FCDA-2BBC-4D53-94F1-D863E014C2E3}" presName="connTx" presStyleLbl="parChTrans1D2" presStyleIdx="5" presStyleCnt="8"/>
      <dgm:spPr/>
    </dgm:pt>
    <dgm:pt modelId="{B16746BE-8972-4F38-8490-59AB1E9C3DA0}" type="pres">
      <dgm:prSet presAssocID="{3D16DD03-9366-4016-81E5-A1736E755C1B}" presName="root2" presStyleCnt="0"/>
      <dgm:spPr/>
    </dgm:pt>
    <dgm:pt modelId="{13A81EE6-1828-4DAD-B0BD-D49725F59F11}" type="pres">
      <dgm:prSet presAssocID="{3D16DD03-9366-4016-81E5-A1736E755C1B}" presName="LevelTwoTextNode" presStyleLbl="node2" presStyleIdx="5" presStyleCnt="8" custScaleX="236383">
        <dgm:presLayoutVars>
          <dgm:chPref val="3"/>
        </dgm:presLayoutVars>
      </dgm:prSet>
      <dgm:spPr/>
    </dgm:pt>
    <dgm:pt modelId="{789B428B-B9EC-4840-847F-C1255B397F8A}" type="pres">
      <dgm:prSet presAssocID="{3D16DD03-9366-4016-81E5-A1736E755C1B}" presName="level3hierChild" presStyleCnt="0"/>
      <dgm:spPr/>
    </dgm:pt>
    <dgm:pt modelId="{395C582D-E61C-4130-ADAE-A6754706B125}" type="pres">
      <dgm:prSet presAssocID="{03A475D0-705E-44FF-812E-4996F4B8E3CD}" presName="conn2-1" presStyleLbl="parChTrans1D2" presStyleIdx="6" presStyleCnt="8"/>
      <dgm:spPr/>
    </dgm:pt>
    <dgm:pt modelId="{0CB04CA1-019E-48C4-96F2-E66F77A99294}" type="pres">
      <dgm:prSet presAssocID="{03A475D0-705E-44FF-812E-4996F4B8E3CD}" presName="connTx" presStyleLbl="parChTrans1D2" presStyleIdx="6" presStyleCnt="8"/>
      <dgm:spPr/>
    </dgm:pt>
    <dgm:pt modelId="{9F69F06B-C072-4C46-A257-5F93F91DE774}" type="pres">
      <dgm:prSet presAssocID="{FCFBDF0E-4FDE-46F3-93D8-55814725623A}" presName="root2" presStyleCnt="0"/>
      <dgm:spPr/>
    </dgm:pt>
    <dgm:pt modelId="{BAB6F684-995A-46D7-93DB-D2A36D22FA84}" type="pres">
      <dgm:prSet presAssocID="{FCFBDF0E-4FDE-46F3-93D8-55814725623A}" presName="LevelTwoTextNode" presStyleLbl="node2" presStyleIdx="6" presStyleCnt="8" custScaleX="236383">
        <dgm:presLayoutVars>
          <dgm:chPref val="3"/>
        </dgm:presLayoutVars>
      </dgm:prSet>
      <dgm:spPr/>
    </dgm:pt>
    <dgm:pt modelId="{08B6523D-D2A3-428D-995F-73B938A6F929}" type="pres">
      <dgm:prSet presAssocID="{FCFBDF0E-4FDE-46F3-93D8-55814725623A}" presName="level3hierChild" presStyleCnt="0"/>
      <dgm:spPr/>
    </dgm:pt>
    <dgm:pt modelId="{9964AAE9-8F50-4B45-A890-94F0776CD889}" type="pres">
      <dgm:prSet presAssocID="{8F62047F-0174-4C6E-B020-93FB13E5DCAF}" presName="conn2-1" presStyleLbl="parChTrans1D2" presStyleIdx="7" presStyleCnt="8"/>
      <dgm:spPr/>
    </dgm:pt>
    <dgm:pt modelId="{268589F7-A6E2-4CB8-95F2-AA746BC9E702}" type="pres">
      <dgm:prSet presAssocID="{8F62047F-0174-4C6E-B020-93FB13E5DCAF}" presName="connTx" presStyleLbl="parChTrans1D2" presStyleIdx="7" presStyleCnt="8"/>
      <dgm:spPr/>
    </dgm:pt>
    <dgm:pt modelId="{5E9DF147-50A2-448C-8DDF-52B6818F63D6}" type="pres">
      <dgm:prSet presAssocID="{555CAA9C-D4F4-4257-B4CF-E2ED86285D8E}" presName="root2" presStyleCnt="0"/>
      <dgm:spPr/>
    </dgm:pt>
    <dgm:pt modelId="{87C748B1-8870-485E-AB5F-0A16A9DE458F}" type="pres">
      <dgm:prSet presAssocID="{555CAA9C-D4F4-4257-B4CF-E2ED86285D8E}" presName="LevelTwoTextNode" presStyleLbl="node2" presStyleIdx="7" presStyleCnt="8" custScaleX="236383">
        <dgm:presLayoutVars>
          <dgm:chPref val="3"/>
        </dgm:presLayoutVars>
      </dgm:prSet>
      <dgm:spPr/>
    </dgm:pt>
    <dgm:pt modelId="{DC490ABB-22C2-4AC2-84F4-E22961A523F2}" type="pres">
      <dgm:prSet presAssocID="{555CAA9C-D4F4-4257-B4CF-E2ED86285D8E}" presName="level3hierChild" presStyleCnt="0"/>
      <dgm:spPr/>
    </dgm:pt>
  </dgm:ptLst>
  <dgm:cxnLst>
    <dgm:cxn modelId="{5984EA02-51E2-4439-9E5B-760B1657CEC4}" srcId="{08DAA755-EAC3-4482-B66A-25035F229FB1}" destId="{10CB6597-216D-43B2-AC41-857922CC1E73}" srcOrd="0" destOrd="0" parTransId="{702D292E-70AB-4E26-AEE1-B2F6883D9258}" sibTransId="{AB267486-9BF0-4E11-BFD3-DC49137D6479}"/>
    <dgm:cxn modelId="{ABE5C704-D7B5-44C0-B9CB-F541A4587BFC}" type="presOf" srcId="{0C6DDE8D-B65B-476F-B91F-D6756DEC0D66}" destId="{D6B10375-97CE-4B06-A7F8-3E45F0A32E92}" srcOrd="0" destOrd="0" presId="urn:microsoft.com/office/officeart/2008/layout/HorizontalMultiLevelHierarchy"/>
    <dgm:cxn modelId="{046B140B-7B43-4DC3-9F74-C825A81804E1}" type="presOf" srcId="{03A475D0-705E-44FF-812E-4996F4B8E3CD}" destId="{395C582D-E61C-4130-ADAE-A6754706B125}" srcOrd="0" destOrd="0" presId="urn:microsoft.com/office/officeart/2008/layout/HorizontalMultiLevelHierarchy"/>
    <dgm:cxn modelId="{F4A38F0C-CD06-47C7-AAC7-387246F552B3}" type="presOf" srcId="{D052C611-7FD9-48CC-9F1E-3C244EA2E970}" destId="{E14EF85A-716E-4871-A27E-2E9A63088181}" srcOrd="1" destOrd="0" presId="urn:microsoft.com/office/officeart/2008/layout/HorizontalMultiLevelHierarchy"/>
    <dgm:cxn modelId="{CC6F040D-D733-41A5-B463-0D4262F18135}" type="presOf" srcId="{B7E56400-3DC6-4D02-BEF3-5475FF17FBE7}" destId="{4C1BECAA-69AF-4187-9D01-BF9A3B547E42}" srcOrd="1" destOrd="0" presId="urn:microsoft.com/office/officeart/2008/layout/HorizontalMultiLevelHierarchy"/>
    <dgm:cxn modelId="{A8BE3315-2B30-4151-94F8-176172A974D7}" type="presOf" srcId="{F560FCDA-2BBC-4D53-94F1-D863E014C2E3}" destId="{7DA2F1AE-E075-47CA-93EF-069764645891}" srcOrd="0" destOrd="0" presId="urn:microsoft.com/office/officeart/2008/layout/HorizontalMultiLevelHierarchy"/>
    <dgm:cxn modelId="{E8ECDC17-2E05-4F3A-97BD-C1A6349C6744}" srcId="{A716D81E-C9B9-4A24-988B-5C37CF75B8D4}" destId="{3D16DD03-9366-4016-81E5-A1736E755C1B}" srcOrd="5" destOrd="0" parTransId="{F560FCDA-2BBC-4D53-94F1-D863E014C2E3}" sibTransId="{44181DE8-E17E-46AA-89FE-93A263D625EB}"/>
    <dgm:cxn modelId="{F9DC9219-4706-4BEE-9A1E-B80692B59CAF}" type="presOf" srcId="{23BBDACC-B4C8-4361-BCBC-897B4DFC65D6}" destId="{F08FFFC7-8ED4-44F9-BE36-97978827DA0A}" srcOrd="0" destOrd="0" presId="urn:microsoft.com/office/officeart/2008/layout/HorizontalMultiLevelHierarchy"/>
    <dgm:cxn modelId="{30FA4B1A-6AEF-42B9-B32C-F923817EF19A}" type="presOf" srcId="{4EC5CFD7-4524-4770-A175-18F63A48ED54}" destId="{08647824-7D60-4E17-958D-224267F2F4C5}" srcOrd="0" destOrd="0" presId="urn:microsoft.com/office/officeart/2008/layout/HorizontalMultiLevelHierarchy"/>
    <dgm:cxn modelId="{1AE86921-433A-4AA1-BDB4-54CE7A234D3C}" srcId="{08DAA755-EAC3-4482-B66A-25035F229FB1}" destId="{7CE1A358-F7DB-46EE-91BA-5E743B235C9D}" srcOrd="3" destOrd="0" parTransId="{B7E56400-3DC6-4D02-BEF3-5475FF17FBE7}" sibTransId="{A0A121A7-4392-4D55-A2B1-C0631002B8BE}"/>
    <dgm:cxn modelId="{9C648023-4E14-48B2-95A9-BF013C02BCB5}" type="presOf" srcId="{CB4989F0-FC5E-4C6E-92ED-75599CA8EC62}" destId="{6F171F0F-1F08-4EC2-82AD-7476A880B0B2}" srcOrd="1" destOrd="0" presId="urn:microsoft.com/office/officeart/2008/layout/HorizontalMultiLevelHierarchy"/>
    <dgm:cxn modelId="{2D864A2B-9F11-44AF-AFCF-00D52B435E30}" type="presOf" srcId="{8F62047F-0174-4C6E-B020-93FB13E5DCAF}" destId="{9964AAE9-8F50-4B45-A890-94F0776CD889}" srcOrd="0" destOrd="0" presId="urn:microsoft.com/office/officeart/2008/layout/HorizontalMultiLevelHierarchy"/>
    <dgm:cxn modelId="{C9A8882E-BC35-4880-9F00-DCE62577BF23}" type="presOf" srcId="{673A8A5E-DED8-4FAD-8500-48DD66F49C76}" destId="{6A027104-CA89-4A42-8756-8266A82A0AE9}" srcOrd="0" destOrd="0" presId="urn:microsoft.com/office/officeart/2008/layout/HorizontalMultiLevelHierarchy"/>
    <dgm:cxn modelId="{DA6CED2E-4139-4B01-B64A-BE5D13D51720}" srcId="{A716D81E-C9B9-4A24-988B-5C37CF75B8D4}" destId="{F6702887-5338-4162-ADC4-7F86B301546F}" srcOrd="3" destOrd="0" parTransId="{0C6DDE8D-B65B-476F-B91F-D6756DEC0D66}" sibTransId="{8C8CA73C-F2EF-42D8-B348-A952EC6469AA}"/>
    <dgm:cxn modelId="{E9958331-D1DA-4344-882A-5FE38BE74AE4}" srcId="{FD84E3B6-F391-44D5-915E-EB23C62FCA5D}" destId="{6D4729BB-15E1-43DE-A287-C7222707DEAB}" srcOrd="1" destOrd="0" parTransId="{AD73E697-B32A-4740-AF57-411BA2C202CB}" sibTransId="{77F32EA7-F0DA-40BE-94BE-B1B8BC1BB309}"/>
    <dgm:cxn modelId="{81784635-FD7F-48B1-98EB-465FF3497F13}" type="presOf" srcId="{7C7A2B98-EE18-4A71-9845-F3A6C020FE66}" destId="{E9679EE0-0088-4942-B23A-BCBDDF2FBF54}" srcOrd="0" destOrd="0" presId="urn:microsoft.com/office/officeart/2008/layout/HorizontalMultiLevelHierarchy"/>
    <dgm:cxn modelId="{AC37D435-42FB-46A0-817F-2D4AC8ED431F}" type="presOf" srcId="{92D6D765-6D9D-41AA-AD63-4A08A9EED3C9}" destId="{F77B7BCB-5492-4169-BE3B-11C1C20E7A48}" srcOrd="0" destOrd="0" presId="urn:microsoft.com/office/officeart/2008/layout/HorizontalMultiLevelHierarchy"/>
    <dgm:cxn modelId="{697C433A-EFF8-475C-B7FC-E3AA4872F664}" type="presOf" srcId="{702D292E-70AB-4E26-AEE1-B2F6883D9258}" destId="{A979BF83-67A5-4361-85B8-F439C7B4D2AD}" srcOrd="0" destOrd="0" presId="urn:microsoft.com/office/officeart/2008/layout/HorizontalMultiLevelHierarchy"/>
    <dgm:cxn modelId="{989B113B-27A8-4B66-B041-98D292449212}" srcId="{9C8FBAB3-9E42-44F0-BE6F-7A1394E3A1CE}" destId="{673A8A5E-DED8-4FAD-8500-48DD66F49C76}" srcOrd="1" destOrd="0" parTransId="{509B0614-C4F5-4567-AF0E-A4F69C5A127F}" sibTransId="{F1BA91DB-703B-48F1-A0CC-933D9E32120D}"/>
    <dgm:cxn modelId="{1E67A63B-FA3C-43D3-A280-B1769DD8DF55}" type="presOf" srcId="{EB5458A8-0E81-4F3E-B320-61FAA2BA63D2}" destId="{E250815C-C388-4164-9EB4-8D438C6708C1}" srcOrd="0" destOrd="0" presId="urn:microsoft.com/office/officeart/2008/layout/HorizontalMultiLevelHierarchy"/>
    <dgm:cxn modelId="{7E930A5D-C21A-42F0-B2AF-089FBAC18644}" srcId="{9C8FBAB3-9E42-44F0-BE6F-7A1394E3A1CE}" destId="{7C7A2B98-EE18-4A71-9845-F3A6C020FE66}" srcOrd="5" destOrd="0" parTransId="{725E5C1E-4E60-4950-A6DF-C36867D26601}" sibTransId="{EF7945D5-21F3-4363-A49E-3B27B0AA357D}"/>
    <dgm:cxn modelId="{A62FD25D-C63F-4328-8BAC-7440CD76F163}" type="presOf" srcId="{A1E03C5B-A98A-4B2C-88A6-64BFE28BC132}" destId="{C81547A1-DBC5-41BA-BA47-54761F8DB9E0}" srcOrd="0" destOrd="0" presId="urn:microsoft.com/office/officeart/2008/layout/HorizontalMultiLevelHierarchy"/>
    <dgm:cxn modelId="{0D52EF5D-B1F4-4D6A-BFE4-9857A48EC236}" srcId="{3D2639C4-6DA6-49FC-981C-8466A77BBBD0}" destId="{A716D81E-C9B9-4A24-988B-5C37CF75B8D4}" srcOrd="0" destOrd="0" parTransId="{DD6C018F-38FE-4878-A733-2CDFDA710B23}" sibTransId="{DAA19B58-A37E-4BD9-AD8A-E2BDA3ED91EF}"/>
    <dgm:cxn modelId="{82AF505E-64E9-43C0-94C4-74ED900E1085}" type="presOf" srcId="{229F98AE-3452-471A-AC38-B04D0C50E9E0}" destId="{781C95B5-65F2-421B-AA6C-9F3272AF1F90}" srcOrd="1" destOrd="0" presId="urn:microsoft.com/office/officeart/2008/layout/HorizontalMultiLevelHierarchy"/>
    <dgm:cxn modelId="{61773061-3A50-4DC2-9A61-4A09B2C24B45}" srcId="{FD84E3B6-F391-44D5-915E-EB23C62FCA5D}" destId="{A2E11540-F537-45D6-B8CE-527BB27467EA}" srcOrd="0" destOrd="0" parTransId="{229F98AE-3452-471A-AC38-B04D0C50E9E0}" sibTransId="{033A36AF-5BB6-4DB0-8338-2EC9FFF72CA3}"/>
    <dgm:cxn modelId="{86F7EC62-0879-4A03-B72D-FBCF8FC85274}" srcId="{08DAA755-EAC3-4482-B66A-25035F229FB1}" destId="{AF05F52A-80D3-4D50-9A80-6F17D471F5B0}" srcOrd="1" destOrd="0" parTransId="{450AA779-E768-4D33-AD4D-ECA2E7E7F127}" sibTransId="{5FD75048-2FB0-46E9-A6A0-957D735ECD36}"/>
    <dgm:cxn modelId="{15F8F065-1C77-47EE-B062-26B0EA8C1916}" type="presOf" srcId="{7CE1A358-F7DB-46EE-91BA-5E743B235C9D}" destId="{F4F11EAD-BC04-484C-AE36-B35F57238A02}" srcOrd="0" destOrd="0" presId="urn:microsoft.com/office/officeart/2008/layout/HorizontalMultiLevelHierarchy"/>
    <dgm:cxn modelId="{3BF9CA68-E357-4D80-9C61-ECD0EF890D2A}" type="presOf" srcId="{4EC5CFD7-4524-4770-A175-18F63A48ED54}" destId="{01C82567-430F-4EE0-B9C1-99771714B6CF}" srcOrd="1" destOrd="0" presId="urn:microsoft.com/office/officeart/2008/layout/HorizontalMultiLevelHierarchy"/>
    <dgm:cxn modelId="{E4421C69-3850-4927-9908-3DB804536AE9}" type="presOf" srcId="{828631E6-6CA2-4C05-82EC-D573F9A97055}" destId="{E18A8D04-A777-497B-8F34-9C50359FD069}" srcOrd="0" destOrd="0" presId="urn:microsoft.com/office/officeart/2008/layout/HorizontalMultiLevelHierarchy"/>
    <dgm:cxn modelId="{A5921C6C-6F46-4F9D-9B26-12CEA61F5188}" type="presOf" srcId="{725E5C1E-4E60-4950-A6DF-C36867D26601}" destId="{E8BE10DD-5E23-4D43-B288-CED663DD8CFD}" srcOrd="1" destOrd="0" presId="urn:microsoft.com/office/officeart/2008/layout/HorizontalMultiLevelHierarchy"/>
    <dgm:cxn modelId="{50B54C4D-6DFD-4D81-B229-F2AD449161C3}" type="presOf" srcId="{702D292E-70AB-4E26-AEE1-B2F6883D9258}" destId="{0696A595-5278-4A3E-8E8C-9B7A3AA70A77}" srcOrd="1" destOrd="0" presId="urn:microsoft.com/office/officeart/2008/layout/HorizontalMultiLevelHierarchy"/>
    <dgm:cxn modelId="{3FD68D6D-9DF6-4098-A430-68BAA234A1DD}" type="presOf" srcId="{B7E56400-3DC6-4D02-BEF3-5475FF17FBE7}" destId="{ED9A0E02-BFCC-417A-9ABD-6F5E29FA2664}" srcOrd="0" destOrd="0" presId="urn:microsoft.com/office/officeart/2008/layout/HorizontalMultiLevelHierarchy"/>
    <dgm:cxn modelId="{C9D4E46E-FECE-4BFD-94F5-3915264D855A}" type="presOf" srcId="{FD84E3B6-F391-44D5-915E-EB23C62FCA5D}" destId="{551AC803-22DF-4E8C-8D00-68ECF09A293A}" srcOrd="0" destOrd="0" presId="urn:microsoft.com/office/officeart/2008/layout/HorizontalMultiLevelHierarchy"/>
    <dgm:cxn modelId="{BF6C3A6F-604D-42D2-A5AE-280CFE4A4A1E}" srcId="{A716D81E-C9B9-4A24-988B-5C37CF75B8D4}" destId="{FCFBDF0E-4FDE-46F3-93D8-55814725623A}" srcOrd="6" destOrd="0" parTransId="{03A475D0-705E-44FF-812E-4996F4B8E3CD}" sibTransId="{A04AE863-7AB4-4262-92BA-4F77D0A81434}"/>
    <dgm:cxn modelId="{66910770-22F3-420A-8ADB-F0566C2F9837}" srcId="{657D0AA3-1B43-434F-878F-4B5EE85E594D}" destId="{C48B447F-F656-4B34-9AD4-68B135A7BCA6}" srcOrd="0" destOrd="0" parTransId="{B8B502C4-B221-406A-A01C-0BF00E24C019}" sibTransId="{B5FF6A14-A610-4090-877E-C8743485341C}"/>
    <dgm:cxn modelId="{42569351-CAA0-4898-A4E7-B504121F82FF}" type="presOf" srcId="{3D16DD03-9366-4016-81E5-A1736E755C1B}" destId="{13A81EE6-1828-4DAD-B0BD-D49725F59F11}" srcOrd="0" destOrd="0" presId="urn:microsoft.com/office/officeart/2008/layout/HorizontalMultiLevelHierarchy"/>
    <dgm:cxn modelId="{A812B771-8AAE-4F3C-86D7-1D63B2DCB11A}" type="presOf" srcId="{FCFBDF0E-4FDE-46F3-93D8-55814725623A}" destId="{BAB6F684-995A-46D7-93DB-D2A36D22FA84}" srcOrd="0" destOrd="0" presId="urn:microsoft.com/office/officeart/2008/layout/HorizontalMultiLevelHierarchy"/>
    <dgm:cxn modelId="{DD98BF74-E864-426B-93CD-9BD29F541996}" type="presOf" srcId="{AF8FE861-4B0F-402D-9378-5636827E6FD2}" destId="{290A894F-0716-4DC2-A981-0D7CB1C9AE0E}" srcOrd="1" destOrd="0" presId="urn:microsoft.com/office/officeart/2008/layout/HorizontalMultiLevelHierarchy"/>
    <dgm:cxn modelId="{05F9E377-D160-4739-B0AF-CD2D1650F5C4}" type="presOf" srcId="{F560FCDA-2BBC-4D53-94F1-D863E014C2E3}" destId="{C1CDECCB-DA08-40B4-9EB1-49540C9F1AF1}" srcOrd="1" destOrd="0" presId="urn:microsoft.com/office/officeart/2008/layout/HorizontalMultiLevelHierarchy"/>
    <dgm:cxn modelId="{E4D5C97C-D2CB-4FCA-8CB5-40E45924A7A2}" type="presOf" srcId="{B8B502C4-B221-406A-A01C-0BF00E24C019}" destId="{EA342631-8D77-4FE1-A2B3-6418760C44FA}" srcOrd="1" destOrd="0" presId="urn:microsoft.com/office/officeart/2008/layout/HorizontalMultiLevelHierarchy"/>
    <dgm:cxn modelId="{8032D77D-A58E-4D56-BC3A-1C4BC48B2E36}" type="presOf" srcId="{C48B447F-F656-4B34-9AD4-68B135A7BCA6}" destId="{6AFCD169-EFCF-464D-ABB4-2C79634C7C4A}" srcOrd="0" destOrd="0" presId="urn:microsoft.com/office/officeart/2008/layout/HorizontalMultiLevelHierarchy"/>
    <dgm:cxn modelId="{599B4B7F-A5DB-44FB-AEA0-0CE0ED45AE96}" srcId="{A716D81E-C9B9-4A24-988B-5C37CF75B8D4}" destId="{08DAA755-EAC3-4482-B66A-25035F229FB1}" srcOrd="1" destOrd="0" parTransId="{D052C611-7FD9-48CC-9F1E-3C244EA2E970}" sibTransId="{72D31ED9-99EB-4EAE-A575-61317AE98C84}"/>
    <dgm:cxn modelId="{F6C34B81-2328-4E06-99E1-CD045337F946}" type="presOf" srcId="{1509515D-63AD-4D3F-906D-643267258641}" destId="{AD2BD15F-D0C2-483F-94EF-687E65AFFAEF}" srcOrd="0" destOrd="0" presId="urn:microsoft.com/office/officeart/2008/layout/HorizontalMultiLevelHierarchy"/>
    <dgm:cxn modelId="{04699781-A9F6-4B14-AB0D-86F893E7F49A}" type="presOf" srcId="{F9DE5D39-2CA5-4885-A8CA-DBD8EFE7BF51}" destId="{9E092DA1-72A9-43D2-82C2-EBD6E86B4785}" srcOrd="0" destOrd="0" presId="urn:microsoft.com/office/officeart/2008/layout/HorizontalMultiLevelHierarchy"/>
    <dgm:cxn modelId="{5BB8E081-B530-4FAE-906B-2C395BD9520F}" type="presOf" srcId="{764A03A6-A408-4352-AC01-B8ED1BB25228}" destId="{17573CF6-E091-4B8F-883C-B99CA7DD583E}" srcOrd="0" destOrd="0" presId="urn:microsoft.com/office/officeart/2008/layout/HorizontalMultiLevelHierarchy"/>
    <dgm:cxn modelId="{2D5A5F82-A6E8-4DEF-94D7-338C928277E5}" type="presOf" srcId="{A716D81E-C9B9-4A24-988B-5C37CF75B8D4}" destId="{57FB70EB-B9E1-4AA1-88AC-EB0B5AEF8A4B}" srcOrd="0" destOrd="0" presId="urn:microsoft.com/office/officeart/2008/layout/HorizontalMultiLevelHierarchy"/>
    <dgm:cxn modelId="{969D2483-B440-4613-AC52-08753EFA85E5}" type="presOf" srcId="{8A76DDAF-46B1-43F5-A4B2-FBA3AB82AAA1}" destId="{3F6E8520-28C1-4C64-A75C-8B2CEEE18741}" srcOrd="1" destOrd="0" presId="urn:microsoft.com/office/officeart/2008/layout/HorizontalMultiLevelHierarchy"/>
    <dgm:cxn modelId="{F149E684-3986-4EA3-A76F-9237E2FE2655}" srcId="{A716D81E-C9B9-4A24-988B-5C37CF75B8D4}" destId="{657D0AA3-1B43-434F-878F-4B5EE85E594D}" srcOrd="4" destOrd="0" parTransId="{AF8FE861-4B0F-402D-9378-5636827E6FD2}" sibTransId="{DC8582E7-363E-4134-8358-77A898FF73D3}"/>
    <dgm:cxn modelId="{27580787-87D4-4A55-8D4B-3D521D1BB75A}" type="presOf" srcId="{AF05F52A-80D3-4D50-9A80-6F17D471F5B0}" destId="{4C63AE4D-B3D1-4046-9071-4CD2FDE16713}" srcOrd="0" destOrd="0" presId="urn:microsoft.com/office/officeart/2008/layout/HorizontalMultiLevelHierarchy"/>
    <dgm:cxn modelId="{4B2F7787-5612-4F9D-A35C-4BFF7B71F5D4}" type="presOf" srcId="{D052C611-7FD9-48CC-9F1E-3C244EA2E970}" destId="{1A2B1931-B9B6-4409-B73A-724C14426E47}" srcOrd="0" destOrd="0" presId="urn:microsoft.com/office/officeart/2008/layout/HorizontalMultiLevelHierarchy"/>
    <dgm:cxn modelId="{C3508188-5C67-4024-B7FC-819C89B75433}" srcId="{9C8FBAB3-9E42-44F0-BE6F-7A1394E3A1CE}" destId="{98F6262C-DB09-4693-8F4A-632CD20EB627}" srcOrd="0" destOrd="0" parTransId="{B1942156-1B6C-4C39-9E3B-0AD66466D368}" sibTransId="{4A73A2D8-BB7C-4F38-8F95-7A7EAFAA0968}"/>
    <dgm:cxn modelId="{A8392589-C911-41D4-82C3-5DB4A2B6A561}" srcId="{657D0AA3-1B43-434F-878F-4B5EE85E594D}" destId="{F9DE5D39-2CA5-4885-A8CA-DBD8EFE7BF51}" srcOrd="1" destOrd="0" parTransId="{A1E03C5B-A98A-4B2C-88A6-64BFE28BC132}" sibTransId="{FC2F0C1A-5AFF-4578-9F37-F6CB6A8CC42A}"/>
    <dgm:cxn modelId="{4318B089-5BA6-43A7-9E30-BF58849E59C1}" srcId="{9C8FBAB3-9E42-44F0-BE6F-7A1394E3A1CE}" destId="{828631E6-6CA2-4C05-82EC-D573F9A97055}" srcOrd="3" destOrd="0" parTransId="{92D6D765-6D9D-41AA-AD63-4A08A9EED3C9}" sibTransId="{F527FBFB-0D10-4B32-BD8F-E32F2A428677}"/>
    <dgm:cxn modelId="{6845F08C-0C75-4DAC-A9A6-EFF391A1FB8F}" type="presOf" srcId="{92D6D765-6D9D-41AA-AD63-4A08A9EED3C9}" destId="{3B20C7B1-85D7-4D14-91EB-F48A364D004E}" srcOrd="1" destOrd="0" presId="urn:microsoft.com/office/officeart/2008/layout/HorizontalMultiLevelHierarchy"/>
    <dgm:cxn modelId="{2E2FCE8E-3935-4D91-BD6F-F69C5EED9D73}" type="presOf" srcId="{A2E11540-F537-45D6-B8CE-527BB27467EA}" destId="{81755D95-D922-4F29-A303-C8A7CE7E8ABF}" srcOrd="0" destOrd="0" presId="urn:microsoft.com/office/officeart/2008/layout/HorizontalMultiLevelHierarchy"/>
    <dgm:cxn modelId="{FD1D5E9A-10B8-453F-A374-3A7B498477BA}" type="presOf" srcId="{1509515D-63AD-4D3F-906D-643267258641}" destId="{E502D3CF-4F13-44A1-BC37-74B9946E51FD}" srcOrd="1" destOrd="0" presId="urn:microsoft.com/office/officeart/2008/layout/HorizontalMultiLevelHierarchy"/>
    <dgm:cxn modelId="{B6BA9B9C-A725-4F48-8207-4C2F8D1D6D5A}" type="presOf" srcId="{08DAA755-EAC3-4482-B66A-25035F229FB1}" destId="{F411107A-C0D6-462C-8B4B-491346B08606}" srcOrd="0" destOrd="0" presId="urn:microsoft.com/office/officeart/2008/layout/HorizontalMultiLevelHierarchy"/>
    <dgm:cxn modelId="{A950D29C-992E-4B19-8DA3-ED06C1B8507B}" type="presOf" srcId="{509B0614-C4F5-4567-AF0E-A4F69C5A127F}" destId="{183CDB11-4578-42E9-A27F-0D29E61F6ABD}" srcOrd="0" destOrd="0" presId="urn:microsoft.com/office/officeart/2008/layout/HorizontalMultiLevelHierarchy"/>
    <dgm:cxn modelId="{41D32AA4-FB52-4215-8653-FD5A81CA4933}" srcId="{A716D81E-C9B9-4A24-988B-5C37CF75B8D4}" destId="{9C8FBAB3-9E42-44F0-BE6F-7A1394E3A1CE}" srcOrd="0" destOrd="0" parTransId="{8A76DDAF-46B1-43F5-A4B2-FBA3AB82AAA1}" sibTransId="{B0CB6D7D-944D-48AC-98C0-06E261F8B2B1}"/>
    <dgm:cxn modelId="{870B87A5-5A25-4F6F-8F79-6CEECE49F130}" type="presOf" srcId="{3D2639C4-6DA6-49FC-981C-8466A77BBBD0}" destId="{DE9DD845-38D3-42AA-8F72-5DB9C815E4E4}" srcOrd="0" destOrd="0" presId="urn:microsoft.com/office/officeart/2008/layout/HorizontalMultiLevelHierarchy"/>
    <dgm:cxn modelId="{C90C03A7-E9CB-40FB-8BDC-E76EEE28DF9E}" type="presOf" srcId="{AD73E697-B32A-4740-AF57-411BA2C202CB}" destId="{B7E2CDE5-1CEA-4778-8CF1-015139725DB3}" srcOrd="1" destOrd="0" presId="urn:microsoft.com/office/officeart/2008/layout/HorizontalMultiLevelHierarchy"/>
    <dgm:cxn modelId="{B2CC23A8-0F8E-45F3-95CD-9B60D9307B17}" type="presOf" srcId="{229F98AE-3452-471A-AC38-B04D0C50E9E0}" destId="{CA3BFC29-10A1-4120-9137-47BCBC4D354D}" srcOrd="0" destOrd="0" presId="urn:microsoft.com/office/officeart/2008/layout/HorizontalMultiLevelHierarchy"/>
    <dgm:cxn modelId="{E6848DA8-718B-4D2E-A2D2-DD4B27124458}" type="presOf" srcId="{8A76DDAF-46B1-43F5-A4B2-FBA3AB82AAA1}" destId="{AED4EDE5-6945-4B7E-909B-5FD983E40139}" srcOrd="0" destOrd="0" presId="urn:microsoft.com/office/officeart/2008/layout/HorizontalMultiLevelHierarchy"/>
    <dgm:cxn modelId="{B56C47AD-685A-4AD8-92F2-615CAF9E6F86}" type="presOf" srcId="{AF8FE861-4B0F-402D-9378-5636827E6FD2}" destId="{BBE59CF0-9407-4C93-8C87-00536C5E9DC6}" srcOrd="0" destOrd="0" presId="urn:microsoft.com/office/officeart/2008/layout/HorizontalMultiLevelHierarchy"/>
    <dgm:cxn modelId="{55A4AAAE-4C32-42E0-B3A0-755BFC9C5FA0}" type="presOf" srcId="{F6702887-5338-4162-ADC4-7F86B301546F}" destId="{25D8F5CC-BE52-480F-94B9-3A8D9BA2D739}" srcOrd="0" destOrd="0" presId="urn:microsoft.com/office/officeart/2008/layout/HorizontalMultiLevelHierarchy"/>
    <dgm:cxn modelId="{5F4191AF-7582-43C9-B902-65D9AB49C7AA}" type="presOf" srcId="{98F6262C-DB09-4693-8F4A-632CD20EB627}" destId="{AA6B4528-6E28-44FA-AEFB-23DAEB8BC605}" srcOrd="0" destOrd="0" presId="urn:microsoft.com/office/officeart/2008/layout/HorizontalMultiLevelHierarchy"/>
    <dgm:cxn modelId="{5F659DB7-9A42-40B0-9A46-3EADDBFE4D1B}" type="presOf" srcId="{B1942156-1B6C-4C39-9E3B-0AD66466D368}" destId="{0F255ABA-F279-4ED2-9E5D-4264BB3B8802}" srcOrd="1" destOrd="0" presId="urn:microsoft.com/office/officeart/2008/layout/HorizontalMultiLevelHierarchy"/>
    <dgm:cxn modelId="{264EF6B8-C46D-467B-AD79-68D5BED8F04E}" type="presOf" srcId="{725E5C1E-4E60-4950-A6DF-C36867D26601}" destId="{5BAC187A-E804-44F3-8C7B-09D9D268FA58}" srcOrd="0" destOrd="0" presId="urn:microsoft.com/office/officeart/2008/layout/HorizontalMultiLevelHierarchy"/>
    <dgm:cxn modelId="{E46D1DBB-AB84-484B-AA12-23F6F1E033D3}" type="presOf" srcId="{B1942156-1B6C-4C39-9E3B-0AD66466D368}" destId="{C02353A3-67A9-442D-A2BF-E1094F4BE560}" srcOrd="0" destOrd="0" presId="urn:microsoft.com/office/officeart/2008/layout/HorizontalMultiLevelHierarchy"/>
    <dgm:cxn modelId="{A6BEFBBB-0EE3-4AC9-AD43-8EECF74E6903}" srcId="{9C8FBAB3-9E42-44F0-BE6F-7A1394E3A1CE}" destId="{23BBDACC-B4C8-4361-BCBC-897B4DFC65D6}" srcOrd="4" destOrd="0" parTransId="{CB4989F0-FC5E-4C6E-92ED-75599CA8EC62}" sibTransId="{DB5F9346-AE69-4793-8DC7-850B3F9618F6}"/>
    <dgm:cxn modelId="{6F3539BE-0872-44F7-BE5B-DBCBE15D6756}" type="presOf" srcId="{B8B502C4-B221-406A-A01C-0BF00E24C019}" destId="{9237F333-31E4-4703-B65C-76D401BC6BE5}" srcOrd="0" destOrd="0" presId="urn:microsoft.com/office/officeart/2008/layout/HorizontalMultiLevelHierarchy"/>
    <dgm:cxn modelId="{A0A053C5-7974-4FE7-BE73-659FBE69EF62}" type="presOf" srcId="{450AA779-E768-4D33-AD4D-ECA2E7E7F127}" destId="{95E8D109-E592-4D60-A141-3697C59F0296}" srcOrd="0" destOrd="0" presId="urn:microsoft.com/office/officeart/2008/layout/HorizontalMultiLevelHierarchy"/>
    <dgm:cxn modelId="{7C4D92CC-D015-4A07-ABDC-20F7D9558140}" type="presOf" srcId="{450AA779-E768-4D33-AD4D-ECA2E7E7F127}" destId="{7F4E4926-01E7-49F2-9BC9-21A52C8F27D1}" srcOrd="1" destOrd="0" presId="urn:microsoft.com/office/officeart/2008/layout/HorizontalMultiLevelHierarchy"/>
    <dgm:cxn modelId="{F9AE94CE-3275-4B7E-B25B-A89B1F7C181C}" type="presOf" srcId="{9C8FBAB3-9E42-44F0-BE6F-7A1394E3A1CE}" destId="{811CE55F-C1BF-4FC7-8313-7A696D3BA599}" srcOrd="0" destOrd="0" presId="urn:microsoft.com/office/officeart/2008/layout/HorizontalMultiLevelHierarchy"/>
    <dgm:cxn modelId="{B6ABBDCE-37D8-48DF-8983-019B42D30AA8}" type="presOf" srcId="{CB4989F0-FC5E-4C6E-92ED-75599CA8EC62}" destId="{1538443A-4659-4CE9-95BF-94868D26F864}" srcOrd="0" destOrd="0" presId="urn:microsoft.com/office/officeart/2008/layout/HorizontalMultiLevelHierarchy"/>
    <dgm:cxn modelId="{3E1C90D0-4711-434B-BE66-288C25F14E2A}" type="presOf" srcId="{10CB6597-216D-43B2-AC41-857922CC1E73}" destId="{2BBC22D0-8E2A-40F8-90E0-5C02E05F1CFB}" srcOrd="0" destOrd="0" presId="urn:microsoft.com/office/officeart/2008/layout/HorizontalMultiLevelHierarchy"/>
    <dgm:cxn modelId="{6A38CBD4-5492-49BA-9BE8-695FA9E2CFEB}" type="presOf" srcId="{A1E03C5B-A98A-4B2C-88A6-64BFE28BC132}" destId="{09169DBB-86E3-4EEC-9776-51D46723CDD0}" srcOrd="1" destOrd="0" presId="urn:microsoft.com/office/officeart/2008/layout/HorizontalMultiLevelHierarchy"/>
    <dgm:cxn modelId="{5BBB3BD6-BD2C-471B-AE15-E4C1672ADAE8}" type="presOf" srcId="{509B0614-C4F5-4567-AF0E-A4F69C5A127F}" destId="{436DBADA-7301-4367-8E8A-CEA1363A1417}" srcOrd="1" destOrd="0" presId="urn:microsoft.com/office/officeart/2008/layout/HorizontalMultiLevelHierarchy"/>
    <dgm:cxn modelId="{C8377AD8-1758-45CE-AAE7-845533005B4A}" type="presOf" srcId="{8F62047F-0174-4C6E-B020-93FB13E5DCAF}" destId="{268589F7-A6E2-4CB8-95F2-AA746BC9E702}" srcOrd="1" destOrd="0" presId="urn:microsoft.com/office/officeart/2008/layout/HorizontalMultiLevelHierarchy"/>
    <dgm:cxn modelId="{235D1DDA-1429-483D-B4AD-BE84CB2A35D4}" type="presOf" srcId="{4E3028E6-CE58-4004-8033-A49C790B88B3}" destId="{AC85F461-7BF8-49A6-9D2F-04E5397D4FC0}" srcOrd="1" destOrd="0" presId="urn:microsoft.com/office/officeart/2008/layout/HorizontalMultiLevelHierarchy"/>
    <dgm:cxn modelId="{662CA7DE-B7AA-494C-9FD0-E0316BDB2D14}" srcId="{A716D81E-C9B9-4A24-988B-5C37CF75B8D4}" destId="{FD84E3B6-F391-44D5-915E-EB23C62FCA5D}" srcOrd="2" destOrd="0" parTransId="{4EC5CFD7-4524-4770-A175-18F63A48ED54}" sibTransId="{A16F8A6C-692C-4A47-A774-8E2917976B0D}"/>
    <dgm:cxn modelId="{D3C208DF-90E4-439B-A674-9C2144F3893E}" srcId="{A716D81E-C9B9-4A24-988B-5C37CF75B8D4}" destId="{555CAA9C-D4F4-4257-B4CF-E2ED86285D8E}" srcOrd="7" destOrd="0" parTransId="{8F62047F-0174-4C6E-B020-93FB13E5DCAF}" sibTransId="{14622F36-C47A-4B84-A5A2-D4B7C0B8128E}"/>
    <dgm:cxn modelId="{B5908EDF-9D10-416E-BAF3-8D6028631488}" type="presOf" srcId="{0C6DDE8D-B65B-476F-B91F-D6756DEC0D66}" destId="{6049720E-844F-46EC-8A5C-27255EFF0010}" srcOrd="1" destOrd="0" presId="urn:microsoft.com/office/officeart/2008/layout/HorizontalMultiLevelHierarchy"/>
    <dgm:cxn modelId="{9CC169E1-FE21-4555-9829-9D80376C3514}" type="presOf" srcId="{AD73E697-B32A-4740-AF57-411BA2C202CB}" destId="{92F017A8-2F44-4612-9606-DD2BB77C8E68}" srcOrd="0" destOrd="0" presId="urn:microsoft.com/office/officeart/2008/layout/HorizontalMultiLevelHierarchy"/>
    <dgm:cxn modelId="{9C2677E1-105F-443D-B372-5617DE1B0F39}" type="presOf" srcId="{03A475D0-705E-44FF-812E-4996F4B8E3CD}" destId="{0CB04CA1-019E-48C4-96F2-E66F77A99294}" srcOrd="1" destOrd="0" presId="urn:microsoft.com/office/officeart/2008/layout/HorizontalMultiLevelHierarchy"/>
    <dgm:cxn modelId="{35F0C6E5-DFF1-484D-8308-624AAF8DE8A7}" type="presOf" srcId="{657D0AA3-1B43-434F-878F-4B5EE85E594D}" destId="{8BAFD37D-742D-4652-92FF-8A0FFA23B2A8}" srcOrd="0" destOrd="0" presId="urn:microsoft.com/office/officeart/2008/layout/HorizontalMultiLevelHierarchy"/>
    <dgm:cxn modelId="{8AF176EA-090F-484E-A536-33C4C339E5EF}" srcId="{08DAA755-EAC3-4482-B66A-25035F229FB1}" destId="{EB5458A8-0E81-4F3E-B320-61FAA2BA63D2}" srcOrd="2" destOrd="0" parTransId="{4E3028E6-CE58-4004-8033-A49C790B88B3}" sibTransId="{E351BC71-BAA1-4F4B-81DD-BA4773E157D7}"/>
    <dgm:cxn modelId="{F6CE41F8-957C-4F8B-8380-36691A763CCB}" type="presOf" srcId="{555CAA9C-D4F4-4257-B4CF-E2ED86285D8E}" destId="{87C748B1-8870-485E-AB5F-0A16A9DE458F}" srcOrd="0" destOrd="0" presId="urn:microsoft.com/office/officeart/2008/layout/HorizontalMultiLevelHierarchy"/>
    <dgm:cxn modelId="{E2777BF9-98F1-49BD-A7DE-C074E768599F}" srcId="{9C8FBAB3-9E42-44F0-BE6F-7A1394E3A1CE}" destId="{764A03A6-A408-4352-AC01-B8ED1BB25228}" srcOrd="2" destOrd="0" parTransId="{1509515D-63AD-4D3F-906D-643267258641}" sibTransId="{69EE7B7A-9840-4B5A-BEC2-B97E8D2B998F}"/>
    <dgm:cxn modelId="{9096E0FB-B6A0-47A0-875A-6153621E98F1}" type="presOf" srcId="{6D4729BB-15E1-43DE-A287-C7222707DEAB}" destId="{1E5B0938-6BC5-47B1-874D-CDFB32137A58}" srcOrd="0" destOrd="0" presId="urn:microsoft.com/office/officeart/2008/layout/HorizontalMultiLevelHierarchy"/>
    <dgm:cxn modelId="{39F6BBFE-2471-4B6B-B178-CF6D0163E330}" type="presOf" srcId="{4E3028E6-CE58-4004-8033-A49C790B88B3}" destId="{C82370FA-BBD2-4984-B9C1-4B5AB783D4A2}" srcOrd="0" destOrd="0" presId="urn:microsoft.com/office/officeart/2008/layout/HorizontalMultiLevelHierarchy"/>
    <dgm:cxn modelId="{C761DA19-1DA0-4550-B0C2-8B6C9BB3DAB8}" type="presParOf" srcId="{DE9DD845-38D3-42AA-8F72-5DB9C815E4E4}" destId="{DF7730C4-6946-47B1-9828-A1BDC70B4555}" srcOrd="0" destOrd="0" presId="urn:microsoft.com/office/officeart/2008/layout/HorizontalMultiLevelHierarchy"/>
    <dgm:cxn modelId="{CCAA8E62-4490-4D6B-A3CF-A798BBB62B4F}" type="presParOf" srcId="{DF7730C4-6946-47B1-9828-A1BDC70B4555}" destId="{57FB70EB-B9E1-4AA1-88AC-EB0B5AEF8A4B}" srcOrd="0" destOrd="0" presId="urn:microsoft.com/office/officeart/2008/layout/HorizontalMultiLevelHierarchy"/>
    <dgm:cxn modelId="{36D89926-5AD4-4266-B7A1-ADDF9E1937E0}" type="presParOf" srcId="{DF7730C4-6946-47B1-9828-A1BDC70B4555}" destId="{2F0AAF59-0E3D-4A03-ABBE-CFB74554B557}" srcOrd="1" destOrd="0" presId="urn:microsoft.com/office/officeart/2008/layout/HorizontalMultiLevelHierarchy"/>
    <dgm:cxn modelId="{79F72F45-FA8F-480C-8FFF-F7609A954C53}" type="presParOf" srcId="{2F0AAF59-0E3D-4A03-ABBE-CFB74554B557}" destId="{AED4EDE5-6945-4B7E-909B-5FD983E40139}" srcOrd="0" destOrd="0" presId="urn:microsoft.com/office/officeart/2008/layout/HorizontalMultiLevelHierarchy"/>
    <dgm:cxn modelId="{CBB18C17-4FB0-4716-A86E-8CFAA2009B7C}" type="presParOf" srcId="{AED4EDE5-6945-4B7E-909B-5FD983E40139}" destId="{3F6E8520-28C1-4C64-A75C-8B2CEEE18741}" srcOrd="0" destOrd="0" presId="urn:microsoft.com/office/officeart/2008/layout/HorizontalMultiLevelHierarchy"/>
    <dgm:cxn modelId="{B8A61C7A-2563-4DC8-8266-234049BD9EA6}" type="presParOf" srcId="{2F0AAF59-0E3D-4A03-ABBE-CFB74554B557}" destId="{4643E6D7-F60A-4264-AC64-1F83B0880E47}" srcOrd="1" destOrd="0" presId="urn:microsoft.com/office/officeart/2008/layout/HorizontalMultiLevelHierarchy"/>
    <dgm:cxn modelId="{8AF84C87-3F3C-4885-A3CF-27B36874CC7B}" type="presParOf" srcId="{4643E6D7-F60A-4264-AC64-1F83B0880E47}" destId="{811CE55F-C1BF-4FC7-8313-7A696D3BA599}" srcOrd="0" destOrd="0" presId="urn:microsoft.com/office/officeart/2008/layout/HorizontalMultiLevelHierarchy"/>
    <dgm:cxn modelId="{84516FFE-9E70-41E9-9469-FD9E15ABE6E4}" type="presParOf" srcId="{4643E6D7-F60A-4264-AC64-1F83B0880E47}" destId="{C3F55161-D23D-41E6-B4A4-E7136346407D}" srcOrd="1" destOrd="0" presId="urn:microsoft.com/office/officeart/2008/layout/HorizontalMultiLevelHierarchy"/>
    <dgm:cxn modelId="{ED1D52EB-3DFD-4558-A4D8-E6AFAB5F0A53}" type="presParOf" srcId="{C3F55161-D23D-41E6-B4A4-E7136346407D}" destId="{C02353A3-67A9-442D-A2BF-E1094F4BE560}" srcOrd="0" destOrd="0" presId="urn:microsoft.com/office/officeart/2008/layout/HorizontalMultiLevelHierarchy"/>
    <dgm:cxn modelId="{DD6A468E-289B-4584-904F-7E3657A14050}" type="presParOf" srcId="{C02353A3-67A9-442D-A2BF-E1094F4BE560}" destId="{0F255ABA-F279-4ED2-9E5D-4264BB3B8802}" srcOrd="0" destOrd="0" presId="urn:microsoft.com/office/officeart/2008/layout/HorizontalMultiLevelHierarchy"/>
    <dgm:cxn modelId="{2C5C1763-C119-4C2F-963C-BB6122DF6D8C}" type="presParOf" srcId="{C3F55161-D23D-41E6-B4A4-E7136346407D}" destId="{A1F9A02A-2583-4019-9911-09A32381C685}" srcOrd="1" destOrd="0" presId="urn:microsoft.com/office/officeart/2008/layout/HorizontalMultiLevelHierarchy"/>
    <dgm:cxn modelId="{0135EC12-ADC6-4340-98D9-D58ED2B2C5FA}" type="presParOf" srcId="{A1F9A02A-2583-4019-9911-09A32381C685}" destId="{AA6B4528-6E28-44FA-AEFB-23DAEB8BC605}" srcOrd="0" destOrd="0" presId="urn:microsoft.com/office/officeart/2008/layout/HorizontalMultiLevelHierarchy"/>
    <dgm:cxn modelId="{DFC518CE-1146-42B5-ABF0-33D2E014BB57}" type="presParOf" srcId="{A1F9A02A-2583-4019-9911-09A32381C685}" destId="{A4E85111-6076-493A-9300-4681F6F0F842}" srcOrd="1" destOrd="0" presId="urn:microsoft.com/office/officeart/2008/layout/HorizontalMultiLevelHierarchy"/>
    <dgm:cxn modelId="{957D9F02-64BD-41A5-98F6-01F75CE478A9}" type="presParOf" srcId="{C3F55161-D23D-41E6-B4A4-E7136346407D}" destId="{183CDB11-4578-42E9-A27F-0D29E61F6ABD}" srcOrd="2" destOrd="0" presId="urn:microsoft.com/office/officeart/2008/layout/HorizontalMultiLevelHierarchy"/>
    <dgm:cxn modelId="{D821B3DD-4F1D-46FC-92E1-3D1BBA2CDCBB}" type="presParOf" srcId="{183CDB11-4578-42E9-A27F-0D29E61F6ABD}" destId="{436DBADA-7301-4367-8E8A-CEA1363A1417}" srcOrd="0" destOrd="0" presId="urn:microsoft.com/office/officeart/2008/layout/HorizontalMultiLevelHierarchy"/>
    <dgm:cxn modelId="{5D1113D7-D691-452C-83BC-EC5566C60B42}" type="presParOf" srcId="{C3F55161-D23D-41E6-B4A4-E7136346407D}" destId="{846D96D6-8FD7-4247-8099-E3316A1F31BC}" srcOrd="3" destOrd="0" presId="urn:microsoft.com/office/officeart/2008/layout/HorizontalMultiLevelHierarchy"/>
    <dgm:cxn modelId="{EA0C2583-1394-4662-889B-CA76500D45B1}" type="presParOf" srcId="{846D96D6-8FD7-4247-8099-E3316A1F31BC}" destId="{6A027104-CA89-4A42-8756-8266A82A0AE9}" srcOrd="0" destOrd="0" presId="urn:microsoft.com/office/officeart/2008/layout/HorizontalMultiLevelHierarchy"/>
    <dgm:cxn modelId="{391E1631-90C5-408E-8DF0-2A076C20F93C}" type="presParOf" srcId="{846D96D6-8FD7-4247-8099-E3316A1F31BC}" destId="{BD6A0987-6AD6-4201-A03A-E1C40055C4E6}" srcOrd="1" destOrd="0" presId="urn:microsoft.com/office/officeart/2008/layout/HorizontalMultiLevelHierarchy"/>
    <dgm:cxn modelId="{688DBF96-1A01-48D1-9F9C-74D41BC0F443}" type="presParOf" srcId="{C3F55161-D23D-41E6-B4A4-E7136346407D}" destId="{AD2BD15F-D0C2-483F-94EF-687E65AFFAEF}" srcOrd="4" destOrd="0" presId="urn:microsoft.com/office/officeart/2008/layout/HorizontalMultiLevelHierarchy"/>
    <dgm:cxn modelId="{651AB6E6-F5E1-4FD6-8647-68B7DED917AC}" type="presParOf" srcId="{AD2BD15F-D0C2-483F-94EF-687E65AFFAEF}" destId="{E502D3CF-4F13-44A1-BC37-74B9946E51FD}" srcOrd="0" destOrd="0" presId="urn:microsoft.com/office/officeart/2008/layout/HorizontalMultiLevelHierarchy"/>
    <dgm:cxn modelId="{04309D11-8698-42C9-93AB-CC51BEE6FEF9}" type="presParOf" srcId="{C3F55161-D23D-41E6-B4A4-E7136346407D}" destId="{A49E6860-A1EA-46AC-A31B-A786A621ABB6}" srcOrd="5" destOrd="0" presId="urn:microsoft.com/office/officeart/2008/layout/HorizontalMultiLevelHierarchy"/>
    <dgm:cxn modelId="{417FCBE2-58C8-425C-84B7-C268514BFDC8}" type="presParOf" srcId="{A49E6860-A1EA-46AC-A31B-A786A621ABB6}" destId="{17573CF6-E091-4B8F-883C-B99CA7DD583E}" srcOrd="0" destOrd="0" presId="urn:microsoft.com/office/officeart/2008/layout/HorizontalMultiLevelHierarchy"/>
    <dgm:cxn modelId="{9F9981D5-CA73-45CB-87B2-5484748239C3}" type="presParOf" srcId="{A49E6860-A1EA-46AC-A31B-A786A621ABB6}" destId="{9A81AA36-B170-4F54-B303-72C53B27A8EB}" srcOrd="1" destOrd="0" presId="urn:microsoft.com/office/officeart/2008/layout/HorizontalMultiLevelHierarchy"/>
    <dgm:cxn modelId="{E861173F-C938-44A1-ABD3-0DA77738053F}" type="presParOf" srcId="{C3F55161-D23D-41E6-B4A4-E7136346407D}" destId="{F77B7BCB-5492-4169-BE3B-11C1C20E7A48}" srcOrd="6" destOrd="0" presId="urn:microsoft.com/office/officeart/2008/layout/HorizontalMultiLevelHierarchy"/>
    <dgm:cxn modelId="{5D6AFBC8-E376-4FFD-84D7-BD5B7E53BDCD}" type="presParOf" srcId="{F77B7BCB-5492-4169-BE3B-11C1C20E7A48}" destId="{3B20C7B1-85D7-4D14-91EB-F48A364D004E}" srcOrd="0" destOrd="0" presId="urn:microsoft.com/office/officeart/2008/layout/HorizontalMultiLevelHierarchy"/>
    <dgm:cxn modelId="{E609C5C9-A1CB-416B-8E34-0153F9AA2AF7}" type="presParOf" srcId="{C3F55161-D23D-41E6-B4A4-E7136346407D}" destId="{0F617B52-A693-4EB0-AD41-33E9E655457D}" srcOrd="7" destOrd="0" presId="urn:microsoft.com/office/officeart/2008/layout/HorizontalMultiLevelHierarchy"/>
    <dgm:cxn modelId="{593AA0FE-6CDE-4813-8DDE-D4E5BCB3ADB2}" type="presParOf" srcId="{0F617B52-A693-4EB0-AD41-33E9E655457D}" destId="{E18A8D04-A777-497B-8F34-9C50359FD069}" srcOrd="0" destOrd="0" presId="urn:microsoft.com/office/officeart/2008/layout/HorizontalMultiLevelHierarchy"/>
    <dgm:cxn modelId="{CF25C766-2653-46A3-A473-1D38E2244000}" type="presParOf" srcId="{0F617B52-A693-4EB0-AD41-33E9E655457D}" destId="{9044698F-9C7A-4BD3-A1EA-13AB9CD8134C}" srcOrd="1" destOrd="0" presId="urn:microsoft.com/office/officeart/2008/layout/HorizontalMultiLevelHierarchy"/>
    <dgm:cxn modelId="{9AEE16F8-0E56-41C6-937F-43A329A13D5A}" type="presParOf" srcId="{C3F55161-D23D-41E6-B4A4-E7136346407D}" destId="{1538443A-4659-4CE9-95BF-94868D26F864}" srcOrd="8" destOrd="0" presId="urn:microsoft.com/office/officeart/2008/layout/HorizontalMultiLevelHierarchy"/>
    <dgm:cxn modelId="{A6634FC0-8E49-4008-86F0-2F5F0BBC7A4C}" type="presParOf" srcId="{1538443A-4659-4CE9-95BF-94868D26F864}" destId="{6F171F0F-1F08-4EC2-82AD-7476A880B0B2}" srcOrd="0" destOrd="0" presId="urn:microsoft.com/office/officeart/2008/layout/HorizontalMultiLevelHierarchy"/>
    <dgm:cxn modelId="{81999B9F-B913-4DE6-9AC5-D3A22158A364}" type="presParOf" srcId="{C3F55161-D23D-41E6-B4A4-E7136346407D}" destId="{4DE823D1-5C15-4E48-BFAC-686AE81FA61A}" srcOrd="9" destOrd="0" presId="urn:microsoft.com/office/officeart/2008/layout/HorizontalMultiLevelHierarchy"/>
    <dgm:cxn modelId="{74A03E3A-C841-48E7-837B-D67CBA5DCA36}" type="presParOf" srcId="{4DE823D1-5C15-4E48-BFAC-686AE81FA61A}" destId="{F08FFFC7-8ED4-44F9-BE36-97978827DA0A}" srcOrd="0" destOrd="0" presId="urn:microsoft.com/office/officeart/2008/layout/HorizontalMultiLevelHierarchy"/>
    <dgm:cxn modelId="{6B1EA3D5-F1BD-4FAA-8E58-AABE20AEA453}" type="presParOf" srcId="{4DE823D1-5C15-4E48-BFAC-686AE81FA61A}" destId="{664AEC45-8125-4833-909A-3666BC22519F}" srcOrd="1" destOrd="0" presId="urn:microsoft.com/office/officeart/2008/layout/HorizontalMultiLevelHierarchy"/>
    <dgm:cxn modelId="{C7FFDBC1-A81A-43A5-A950-39F913B91553}" type="presParOf" srcId="{C3F55161-D23D-41E6-B4A4-E7136346407D}" destId="{5BAC187A-E804-44F3-8C7B-09D9D268FA58}" srcOrd="10" destOrd="0" presId="urn:microsoft.com/office/officeart/2008/layout/HorizontalMultiLevelHierarchy"/>
    <dgm:cxn modelId="{F616F246-80DE-40A9-8660-7B8E78BBAA8E}" type="presParOf" srcId="{5BAC187A-E804-44F3-8C7B-09D9D268FA58}" destId="{E8BE10DD-5E23-4D43-B288-CED663DD8CFD}" srcOrd="0" destOrd="0" presId="urn:microsoft.com/office/officeart/2008/layout/HorizontalMultiLevelHierarchy"/>
    <dgm:cxn modelId="{A2C57D36-B02F-4E60-9B07-288198849F5D}" type="presParOf" srcId="{C3F55161-D23D-41E6-B4A4-E7136346407D}" destId="{694FB311-E79A-444D-952C-5DD281EABF03}" srcOrd="11" destOrd="0" presId="urn:microsoft.com/office/officeart/2008/layout/HorizontalMultiLevelHierarchy"/>
    <dgm:cxn modelId="{C5BEF300-4FC7-4E33-9107-EBF6BDBA282C}" type="presParOf" srcId="{694FB311-E79A-444D-952C-5DD281EABF03}" destId="{E9679EE0-0088-4942-B23A-BCBDDF2FBF54}" srcOrd="0" destOrd="0" presId="urn:microsoft.com/office/officeart/2008/layout/HorizontalMultiLevelHierarchy"/>
    <dgm:cxn modelId="{CBAB56AF-E884-4367-BC09-01FCE5CD33DB}" type="presParOf" srcId="{694FB311-E79A-444D-952C-5DD281EABF03}" destId="{6B79B633-0553-4DFC-B019-25F787F49612}" srcOrd="1" destOrd="0" presId="urn:microsoft.com/office/officeart/2008/layout/HorizontalMultiLevelHierarchy"/>
    <dgm:cxn modelId="{C4E64AB3-908F-4D32-A0CF-949437CE54E6}" type="presParOf" srcId="{2F0AAF59-0E3D-4A03-ABBE-CFB74554B557}" destId="{1A2B1931-B9B6-4409-B73A-724C14426E47}" srcOrd="2" destOrd="0" presId="urn:microsoft.com/office/officeart/2008/layout/HorizontalMultiLevelHierarchy"/>
    <dgm:cxn modelId="{6A9B7509-9417-472F-A28E-54FFE3BAD324}" type="presParOf" srcId="{1A2B1931-B9B6-4409-B73A-724C14426E47}" destId="{E14EF85A-716E-4871-A27E-2E9A63088181}" srcOrd="0" destOrd="0" presId="urn:microsoft.com/office/officeart/2008/layout/HorizontalMultiLevelHierarchy"/>
    <dgm:cxn modelId="{B51C5F17-4042-4457-910D-8966B6982CF8}" type="presParOf" srcId="{2F0AAF59-0E3D-4A03-ABBE-CFB74554B557}" destId="{85ADD662-BB76-4DA1-8A8D-602E91DF9680}" srcOrd="3" destOrd="0" presId="urn:microsoft.com/office/officeart/2008/layout/HorizontalMultiLevelHierarchy"/>
    <dgm:cxn modelId="{00D1F436-5189-4A6E-88E8-2B8A2034DAD6}" type="presParOf" srcId="{85ADD662-BB76-4DA1-8A8D-602E91DF9680}" destId="{F411107A-C0D6-462C-8B4B-491346B08606}" srcOrd="0" destOrd="0" presId="urn:microsoft.com/office/officeart/2008/layout/HorizontalMultiLevelHierarchy"/>
    <dgm:cxn modelId="{BDA13661-FA89-412C-8982-51D435246539}" type="presParOf" srcId="{85ADD662-BB76-4DA1-8A8D-602E91DF9680}" destId="{3446BD51-C68B-4E79-A6CA-C4114B69ECF8}" srcOrd="1" destOrd="0" presId="urn:microsoft.com/office/officeart/2008/layout/HorizontalMultiLevelHierarchy"/>
    <dgm:cxn modelId="{3D0294C4-BD1D-4E97-994E-FDDAB1367C2B}" type="presParOf" srcId="{3446BD51-C68B-4E79-A6CA-C4114B69ECF8}" destId="{A979BF83-67A5-4361-85B8-F439C7B4D2AD}" srcOrd="0" destOrd="0" presId="urn:microsoft.com/office/officeart/2008/layout/HorizontalMultiLevelHierarchy"/>
    <dgm:cxn modelId="{9EE4B9A3-3994-4916-92A7-3485653992D9}" type="presParOf" srcId="{A979BF83-67A5-4361-85B8-F439C7B4D2AD}" destId="{0696A595-5278-4A3E-8E8C-9B7A3AA70A77}" srcOrd="0" destOrd="0" presId="urn:microsoft.com/office/officeart/2008/layout/HorizontalMultiLevelHierarchy"/>
    <dgm:cxn modelId="{2189B222-8C69-4B87-9825-19ECA9717C41}" type="presParOf" srcId="{3446BD51-C68B-4E79-A6CA-C4114B69ECF8}" destId="{3AEFBCB7-003F-457D-ABBD-2B0AEF188D26}" srcOrd="1" destOrd="0" presId="urn:microsoft.com/office/officeart/2008/layout/HorizontalMultiLevelHierarchy"/>
    <dgm:cxn modelId="{E24B4363-E3AD-4BD6-90A2-AF14B6EF697B}" type="presParOf" srcId="{3AEFBCB7-003F-457D-ABBD-2B0AEF188D26}" destId="{2BBC22D0-8E2A-40F8-90E0-5C02E05F1CFB}" srcOrd="0" destOrd="0" presId="urn:microsoft.com/office/officeart/2008/layout/HorizontalMultiLevelHierarchy"/>
    <dgm:cxn modelId="{8B674B89-73DB-4B90-85AF-62AAFC5C66F6}" type="presParOf" srcId="{3AEFBCB7-003F-457D-ABBD-2B0AEF188D26}" destId="{2D1C9950-D7A4-40F4-A016-197DBEEA8FB6}" srcOrd="1" destOrd="0" presId="urn:microsoft.com/office/officeart/2008/layout/HorizontalMultiLevelHierarchy"/>
    <dgm:cxn modelId="{9BFD7F41-0653-42CB-A208-E772D05AE321}" type="presParOf" srcId="{3446BD51-C68B-4E79-A6CA-C4114B69ECF8}" destId="{95E8D109-E592-4D60-A141-3697C59F0296}" srcOrd="2" destOrd="0" presId="urn:microsoft.com/office/officeart/2008/layout/HorizontalMultiLevelHierarchy"/>
    <dgm:cxn modelId="{D943352D-012B-4A9A-A2F6-C3A3DFD3DFF2}" type="presParOf" srcId="{95E8D109-E592-4D60-A141-3697C59F0296}" destId="{7F4E4926-01E7-49F2-9BC9-21A52C8F27D1}" srcOrd="0" destOrd="0" presId="urn:microsoft.com/office/officeart/2008/layout/HorizontalMultiLevelHierarchy"/>
    <dgm:cxn modelId="{ED91B2DC-95ED-4938-A24D-FD87709D12FC}" type="presParOf" srcId="{3446BD51-C68B-4E79-A6CA-C4114B69ECF8}" destId="{3891C0EA-58E1-4A5C-9EA5-E10D29314A67}" srcOrd="3" destOrd="0" presId="urn:microsoft.com/office/officeart/2008/layout/HorizontalMultiLevelHierarchy"/>
    <dgm:cxn modelId="{875C24A7-7DB1-4998-8B26-185E7C47AEF3}" type="presParOf" srcId="{3891C0EA-58E1-4A5C-9EA5-E10D29314A67}" destId="{4C63AE4D-B3D1-4046-9071-4CD2FDE16713}" srcOrd="0" destOrd="0" presId="urn:microsoft.com/office/officeart/2008/layout/HorizontalMultiLevelHierarchy"/>
    <dgm:cxn modelId="{260D27C5-2C6F-4DD6-8F9F-5C1C45FD8197}" type="presParOf" srcId="{3891C0EA-58E1-4A5C-9EA5-E10D29314A67}" destId="{DF7398F7-7D3B-412B-A42B-13B93D7099C6}" srcOrd="1" destOrd="0" presId="urn:microsoft.com/office/officeart/2008/layout/HorizontalMultiLevelHierarchy"/>
    <dgm:cxn modelId="{11FC41F8-FA30-46F8-BF9B-7B6B0F9C9667}" type="presParOf" srcId="{3446BD51-C68B-4E79-A6CA-C4114B69ECF8}" destId="{C82370FA-BBD2-4984-B9C1-4B5AB783D4A2}" srcOrd="4" destOrd="0" presId="urn:microsoft.com/office/officeart/2008/layout/HorizontalMultiLevelHierarchy"/>
    <dgm:cxn modelId="{B36574EC-6F68-4656-930B-DF1CDC5655D4}" type="presParOf" srcId="{C82370FA-BBD2-4984-B9C1-4B5AB783D4A2}" destId="{AC85F461-7BF8-49A6-9D2F-04E5397D4FC0}" srcOrd="0" destOrd="0" presId="urn:microsoft.com/office/officeart/2008/layout/HorizontalMultiLevelHierarchy"/>
    <dgm:cxn modelId="{0A9A11C6-8B12-4CD7-9F5C-E0616ADC0FDA}" type="presParOf" srcId="{3446BD51-C68B-4E79-A6CA-C4114B69ECF8}" destId="{8B1EEE80-7929-4086-8018-21EBC223CA39}" srcOrd="5" destOrd="0" presId="urn:microsoft.com/office/officeart/2008/layout/HorizontalMultiLevelHierarchy"/>
    <dgm:cxn modelId="{F57E7CCF-D891-409D-87FF-39C369E822E8}" type="presParOf" srcId="{8B1EEE80-7929-4086-8018-21EBC223CA39}" destId="{E250815C-C388-4164-9EB4-8D438C6708C1}" srcOrd="0" destOrd="0" presId="urn:microsoft.com/office/officeart/2008/layout/HorizontalMultiLevelHierarchy"/>
    <dgm:cxn modelId="{64C9D6C2-A8DE-467B-BC48-A80FB3F83CE3}" type="presParOf" srcId="{8B1EEE80-7929-4086-8018-21EBC223CA39}" destId="{C6B06B4E-6E77-4B6C-960E-3BA739373452}" srcOrd="1" destOrd="0" presId="urn:microsoft.com/office/officeart/2008/layout/HorizontalMultiLevelHierarchy"/>
    <dgm:cxn modelId="{7EB21A29-BAB1-4C2F-AACD-60263D86B4AE}" type="presParOf" srcId="{3446BD51-C68B-4E79-A6CA-C4114B69ECF8}" destId="{ED9A0E02-BFCC-417A-9ABD-6F5E29FA2664}" srcOrd="6" destOrd="0" presId="urn:microsoft.com/office/officeart/2008/layout/HorizontalMultiLevelHierarchy"/>
    <dgm:cxn modelId="{E19ED79C-2AEC-4950-A53C-1CCB87E1CD7B}" type="presParOf" srcId="{ED9A0E02-BFCC-417A-9ABD-6F5E29FA2664}" destId="{4C1BECAA-69AF-4187-9D01-BF9A3B547E42}" srcOrd="0" destOrd="0" presId="urn:microsoft.com/office/officeart/2008/layout/HorizontalMultiLevelHierarchy"/>
    <dgm:cxn modelId="{FD57A263-318A-4DBC-87A2-8833365D5A77}" type="presParOf" srcId="{3446BD51-C68B-4E79-A6CA-C4114B69ECF8}" destId="{9E18C20A-52D8-4B6C-B371-0E17F4395606}" srcOrd="7" destOrd="0" presId="urn:microsoft.com/office/officeart/2008/layout/HorizontalMultiLevelHierarchy"/>
    <dgm:cxn modelId="{8AF0287D-71E8-4C02-9DBE-C7F4290DADC4}" type="presParOf" srcId="{9E18C20A-52D8-4B6C-B371-0E17F4395606}" destId="{F4F11EAD-BC04-484C-AE36-B35F57238A02}" srcOrd="0" destOrd="0" presId="urn:microsoft.com/office/officeart/2008/layout/HorizontalMultiLevelHierarchy"/>
    <dgm:cxn modelId="{50009F5F-2CE4-40B0-AED6-B6FBE5A1B4C6}" type="presParOf" srcId="{9E18C20A-52D8-4B6C-B371-0E17F4395606}" destId="{775B3BD2-6224-410B-816B-50A978BE4CF9}" srcOrd="1" destOrd="0" presId="urn:microsoft.com/office/officeart/2008/layout/HorizontalMultiLevelHierarchy"/>
    <dgm:cxn modelId="{D7FF46FC-842A-4949-AFD6-91C3ACEAF0FF}" type="presParOf" srcId="{2F0AAF59-0E3D-4A03-ABBE-CFB74554B557}" destId="{08647824-7D60-4E17-958D-224267F2F4C5}" srcOrd="4" destOrd="0" presId="urn:microsoft.com/office/officeart/2008/layout/HorizontalMultiLevelHierarchy"/>
    <dgm:cxn modelId="{E96DCE84-B930-4D9D-98D9-34DDEAFD827B}" type="presParOf" srcId="{08647824-7D60-4E17-958D-224267F2F4C5}" destId="{01C82567-430F-4EE0-B9C1-99771714B6CF}" srcOrd="0" destOrd="0" presId="urn:microsoft.com/office/officeart/2008/layout/HorizontalMultiLevelHierarchy"/>
    <dgm:cxn modelId="{09275CC8-486C-4227-92F5-CB6E538C73E0}" type="presParOf" srcId="{2F0AAF59-0E3D-4A03-ABBE-CFB74554B557}" destId="{BBA674F4-9906-43AC-91EE-17CFEAB256DE}" srcOrd="5" destOrd="0" presId="urn:microsoft.com/office/officeart/2008/layout/HorizontalMultiLevelHierarchy"/>
    <dgm:cxn modelId="{3989DE4B-7FDD-4FD1-9221-6A48518F7166}" type="presParOf" srcId="{BBA674F4-9906-43AC-91EE-17CFEAB256DE}" destId="{551AC803-22DF-4E8C-8D00-68ECF09A293A}" srcOrd="0" destOrd="0" presId="urn:microsoft.com/office/officeart/2008/layout/HorizontalMultiLevelHierarchy"/>
    <dgm:cxn modelId="{EB34CDA2-382F-4C1A-AC56-49689208F47F}" type="presParOf" srcId="{BBA674F4-9906-43AC-91EE-17CFEAB256DE}" destId="{15D1C588-A56A-4C02-A256-6D3087E6DAC0}" srcOrd="1" destOrd="0" presId="urn:microsoft.com/office/officeart/2008/layout/HorizontalMultiLevelHierarchy"/>
    <dgm:cxn modelId="{343944E9-F5D3-4202-8D43-87139C9D4B37}" type="presParOf" srcId="{15D1C588-A56A-4C02-A256-6D3087E6DAC0}" destId="{CA3BFC29-10A1-4120-9137-47BCBC4D354D}" srcOrd="0" destOrd="0" presId="urn:microsoft.com/office/officeart/2008/layout/HorizontalMultiLevelHierarchy"/>
    <dgm:cxn modelId="{F6207409-1AE0-43ED-A8E3-D12954A63E19}" type="presParOf" srcId="{CA3BFC29-10A1-4120-9137-47BCBC4D354D}" destId="{781C95B5-65F2-421B-AA6C-9F3272AF1F90}" srcOrd="0" destOrd="0" presId="urn:microsoft.com/office/officeart/2008/layout/HorizontalMultiLevelHierarchy"/>
    <dgm:cxn modelId="{475730C1-66EF-4356-BFF3-035C432E3A81}" type="presParOf" srcId="{15D1C588-A56A-4C02-A256-6D3087E6DAC0}" destId="{6F7308E3-71FB-49E0-96F5-18097D781E1D}" srcOrd="1" destOrd="0" presId="urn:microsoft.com/office/officeart/2008/layout/HorizontalMultiLevelHierarchy"/>
    <dgm:cxn modelId="{F909B945-DEBF-4EF9-8231-535726A7BF95}" type="presParOf" srcId="{6F7308E3-71FB-49E0-96F5-18097D781E1D}" destId="{81755D95-D922-4F29-A303-C8A7CE7E8ABF}" srcOrd="0" destOrd="0" presId="urn:microsoft.com/office/officeart/2008/layout/HorizontalMultiLevelHierarchy"/>
    <dgm:cxn modelId="{49F48EB3-EFDF-4332-A06B-196F68C0475A}" type="presParOf" srcId="{6F7308E3-71FB-49E0-96F5-18097D781E1D}" destId="{43F43120-D0D5-42F4-B8A9-21148A129DBA}" srcOrd="1" destOrd="0" presId="urn:microsoft.com/office/officeart/2008/layout/HorizontalMultiLevelHierarchy"/>
    <dgm:cxn modelId="{1BAFF84A-6BE5-41AB-B89F-7B22313DFF89}" type="presParOf" srcId="{15D1C588-A56A-4C02-A256-6D3087E6DAC0}" destId="{92F017A8-2F44-4612-9606-DD2BB77C8E68}" srcOrd="2" destOrd="0" presId="urn:microsoft.com/office/officeart/2008/layout/HorizontalMultiLevelHierarchy"/>
    <dgm:cxn modelId="{EFF54A00-8A8D-44FC-A8F6-63AF394611A4}" type="presParOf" srcId="{92F017A8-2F44-4612-9606-DD2BB77C8E68}" destId="{B7E2CDE5-1CEA-4778-8CF1-015139725DB3}" srcOrd="0" destOrd="0" presId="urn:microsoft.com/office/officeart/2008/layout/HorizontalMultiLevelHierarchy"/>
    <dgm:cxn modelId="{E90BC0A5-DA01-4E42-8CCD-FF9A883DE59E}" type="presParOf" srcId="{15D1C588-A56A-4C02-A256-6D3087E6DAC0}" destId="{04E1EDED-D5A4-4DB8-9F1B-DE62ED9B1AE6}" srcOrd="3" destOrd="0" presId="urn:microsoft.com/office/officeart/2008/layout/HorizontalMultiLevelHierarchy"/>
    <dgm:cxn modelId="{B980A9BC-B4F4-41A8-9275-C24A897FDE09}" type="presParOf" srcId="{04E1EDED-D5A4-4DB8-9F1B-DE62ED9B1AE6}" destId="{1E5B0938-6BC5-47B1-874D-CDFB32137A58}" srcOrd="0" destOrd="0" presId="urn:microsoft.com/office/officeart/2008/layout/HorizontalMultiLevelHierarchy"/>
    <dgm:cxn modelId="{E04A3118-9094-45CC-8357-93E8B7373C88}" type="presParOf" srcId="{04E1EDED-D5A4-4DB8-9F1B-DE62ED9B1AE6}" destId="{1FA04BE9-3929-41DB-BF3E-C21F94911DA5}" srcOrd="1" destOrd="0" presId="urn:microsoft.com/office/officeart/2008/layout/HorizontalMultiLevelHierarchy"/>
    <dgm:cxn modelId="{6A06D2DB-9CAC-404F-8D3A-F628A65DAE86}" type="presParOf" srcId="{2F0AAF59-0E3D-4A03-ABBE-CFB74554B557}" destId="{D6B10375-97CE-4B06-A7F8-3E45F0A32E92}" srcOrd="6" destOrd="0" presId="urn:microsoft.com/office/officeart/2008/layout/HorizontalMultiLevelHierarchy"/>
    <dgm:cxn modelId="{917279B2-5C33-4029-954B-DE3C2A6B7B24}" type="presParOf" srcId="{D6B10375-97CE-4B06-A7F8-3E45F0A32E92}" destId="{6049720E-844F-46EC-8A5C-27255EFF0010}" srcOrd="0" destOrd="0" presId="urn:microsoft.com/office/officeart/2008/layout/HorizontalMultiLevelHierarchy"/>
    <dgm:cxn modelId="{7526D001-6AF0-4CCB-A01A-2E7BA1ACAE6C}" type="presParOf" srcId="{2F0AAF59-0E3D-4A03-ABBE-CFB74554B557}" destId="{173D18C3-8CD1-483D-9BC2-F344F6F5E55E}" srcOrd="7" destOrd="0" presId="urn:microsoft.com/office/officeart/2008/layout/HorizontalMultiLevelHierarchy"/>
    <dgm:cxn modelId="{8D6A0168-1C37-4B5B-A78D-3C305512614A}" type="presParOf" srcId="{173D18C3-8CD1-483D-9BC2-F344F6F5E55E}" destId="{25D8F5CC-BE52-480F-94B9-3A8D9BA2D739}" srcOrd="0" destOrd="0" presId="urn:microsoft.com/office/officeart/2008/layout/HorizontalMultiLevelHierarchy"/>
    <dgm:cxn modelId="{95B5A9C4-76F5-475D-9DFE-2DC84D3E89B9}" type="presParOf" srcId="{173D18C3-8CD1-483D-9BC2-F344F6F5E55E}" destId="{7619CEE8-E633-4681-8D93-EA21143C6405}" srcOrd="1" destOrd="0" presId="urn:microsoft.com/office/officeart/2008/layout/HorizontalMultiLevelHierarchy"/>
    <dgm:cxn modelId="{1B92E05E-D582-4D4E-9EB7-F05F17E27060}" type="presParOf" srcId="{2F0AAF59-0E3D-4A03-ABBE-CFB74554B557}" destId="{BBE59CF0-9407-4C93-8C87-00536C5E9DC6}" srcOrd="8" destOrd="0" presId="urn:microsoft.com/office/officeart/2008/layout/HorizontalMultiLevelHierarchy"/>
    <dgm:cxn modelId="{19B212D6-CA5F-4D12-A3F9-B99B54758205}" type="presParOf" srcId="{BBE59CF0-9407-4C93-8C87-00536C5E9DC6}" destId="{290A894F-0716-4DC2-A981-0D7CB1C9AE0E}" srcOrd="0" destOrd="0" presId="urn:microsoft.com/office/officeart/2008/layout/HorizontalMultiLevelHierarchy"/>
    <dgm:cxn modelId="{A0369873-E0EE-4BA6-B6FA-3829B667BE48}" type="presParOf" srcId="{2F0AAF59-0E3D-4A03-ABBE-CFB74554B557}" destId="{56BAA132-EED4-466B-AC13-AC7E0BB220C2}" srcOrd="9" destOrd="0" presId="urn:microsoft.com/office/officeart/2008/layout/HorizontalMultiLevelHierarchy"/>
    <dgm:cxn modelId="{71136995-B306-46EA-93D3-5231A594E8E6}" type="presParOf" srcId="{56BAA132-EED4-466B-AC13-AC7E0BB220C2}" destId="{8BAFD37D-742D-4652-92FF-8A0FFA23B2A8}" srcOrd="0" destOrd="0" presId="urn:microsoft.com/office/officeart/2008/layout/HorizontalMultiLevelHierarchy"/>
    <dgm:cxn modelId="{5A1E43E2-5E34-4AAD-8F8C-07C0F86D9F4F}" type="presParOf" srcId="{56BAA132-EED4-466B-AC13-AC7E0BB220C2}" destId="{0FD1A508-7320-4C00-A364-6026AC2355D0}" srcOrd="1" destOrd="0" presId="urn:microsoft.com/office/officeart/2008/layout/HorizontalMultiLevelHierarchy"/>
    <dgm:cxn modelId="{717199EC-5C0E-4992-A8F1-103EEBB10395}" type="presParOf" srcId="{0FD1A508-7320-4C00-A364-6026AC2355D0}" destId="{9237F333-31E4-4703-B65C-76D401BC6BE5}" srcOrd="0" destOrd="0" presId="urn:microsoft.com/office/officeart/2008/layout/HorizontalMultiLevelHierarchy"/>
    <dgm:cxn modelId="{D4D10179-49C2-4D57-85B4-29F8DC33ED99}" type="presParOf" srcId="{9237F333-31E4-4703-B65C-76D401BC6BE5}" destId="{EA342631-8D77-4FE1-A2B3-6418760C44FA}" srcOrd="0" destOrd="0" presId="urn:microsoft.com/office/officeart/2008/layout/HorizontalMultiLevelHierarchy"/>
    <dgm:cxn modelId="{77D11901-B1BB-492B-87F9-183729DE4E3F}" type="presParOf" srcId="{0FD1A508-7320-4C00-A364-6026AC2355D0}" destId="{54856174-6103-49F2-BC40-E78630C175E4}" srcOrd="1" destOrd="0" presId="urn:microsoft.com/office/officeart/2008/layout/HorizontalMultiLevelHierarchy"/>
    <dgm:cxn modelId="{ACA0A9CE-1338-4D2A-B0AE-FD1F107D0727}" type="presParOf" srcId="{54856174-6103-49F2-BC40-E78630C175E4}" destId="{6AFCD169-EFCF-464D-ABB4-2C79634C7C4A}" srcOrd="0" destOrd="0" presId="urn:microsoft.com/office/officeart/2008/layout/HorizontalMultiLevelHierarchy"/>
    <dgm:cxn modelId="{85165058-8845-4665-8F1D-A8DB474C3F2B}" type="presParOf" srcId="{54856174-6103-49F2-BC40-E78630C175E4}" destId="{C7831FBE-DC06-48E4-846D-DC597F5A84FC}" srcOrd="1" destOrd="0" presId="urn:microsoft.com/office/officeart/2008/layout/HorizontalMultiLevelHierarchy"/>
    <dgm:cxn modelId="{520A7035-6A4F-42DF-9368-7D246968515E}" type="presParOf" srcId="{0FD1A508-7320-4C00-A364-6026AC2355D0}" destId="{C81547A1-DBC5-41BA-BA47-54761F8DB9E0}" srcOrd="2" destOrd="0" presId="urn:microsoft.com/office/officeart/2008/layout/HorizontalMultiLevelHierarchy"/>
    <dgm:cxn modelId="{ACAA8D1B-6049-4002-BA9C-7DBE16C362A9}" type="presParOf" srcId="{C81547A1-DBC5-41BA-BA47-54761F8DB9E0}" destId="{09169DBB-86E3-4EEC-9776-51D46723CDD0}" srcOrd="0" destOrd="0" presId="urn:microsoft.com/office/officeart/2008/layout/HorizontalMultiLevelHierarchy"/>
    <dgm:cxn modelId="{9562E984-EDA5-43F5-9ABB-72058DCB5486}" type="presParOf" srcId="{0FD1A508-7320-4C00-A364-6026AC2355D0}" destId="{BD29BEC9-CB45-44B0-97FF-900D0703064A}" srcOrd="3" destOrd="0" presId="urn:microsoft.com/office/officeart/2008/layout/HorizontalMultiLevelHierarchy"/>
    <dgm:cxn modelId="{8E9E7650-08AD-43B0-A0E3-B5685711D21F}" type="presParOf" srcId="{BD29BEC9-CB45-44B0-97FF-900D0703064A}" destId="{9E092DA1-72A9-43D2-82C2-EBD6E86B4785}" srcOrd="0" destOrd="0" presId="urn:microsoft.com/office/officeart/2008/layout/HorizontalMultiLevelHierarchy"/>
    <dgm:cxn modelId="{48A6C2A7-D2F1-4B1B-B292-CE4F3C829551}" type="presParOf" srcId="{BD29BEC9-CB45-44B0-97FF-900D0703064A}" destId="{86016E12-9BEB-484B-A2AA-2E8920B6F79A}" srcOrd="1" destOrd="0" presId="urn:microsoft.com/office/officeart/2008/layout/HorizontalMultiLevelHierarchy"/>
    <dgm:cxn modelId="{C638349B-397A-4224-B154-A802FB19F671}" type="presParOf" srcId="{2F0AAF59-0E3D-4A03-ABBE-CFB74554B557}" destId="{7DA2F1AE-E075-47CA-93EF-069764645891}" srcOrd="10" destOrd="0" presId="urn:microsoft.com/office/officeart/2008/layout/HorizontalMultiLevelHierarchy"/>
    <dgm:cxn modelId="{624B86CE-FA31-4337-8408-BB2351BB160C}" type="presParOf" srcId="{7DA2F1AE-E075-47CA-93EF-069764645891}" destId="{C1CDECCB-DA08-40B4-9EB1-49540C9F1AF1}" srcOrd="0" destOrd="0" presId="urn:microsoft.com/office/officeart/2008/layout/HorizontalMultiLevelHierarchy"/>
    <dgm:cxn modelId="{45AA8CF7-C958-4B11-86F2-AFD27171BDA2}" type="presParOf" srcId="{2F0AAF59-0E3D-4A03-ABBE-CFB74554B557}" destId="{B16746BE-8972-4F38-8490-59AB1E9C3DA0}" srcOrd="11" destOrd="0" presId="urn:microsoft.com/office/officeart/2008/layout/HorizontalMultiLevelHierarchy"/>
    <dgm:cxn modelId="{D9927C48-AA2B-4928-ACE7-8ECAD76D370A}" type="presParOf" srcId="{B16746BE-8972-4F38-8490-59AB1E9C3DA0}" destId="{13A81EE6-1828-4DAD-B0BD-D49725F59F11}" srcOrd="0" destOrd="0" presId="urn:microsoft.com/office/officeart/2008/layout/HorizontalMultiLevelHierarchy"/>
    <dgm:cxn modelId="{13BCFBF4-0B2C-4FBD-8E90-7FF59382AA2D}" type="presParOf" srcId="{B16746BE-8972-4F38-8490-59AB1E9C3DA0}" destId="{789B428B-B9EC-4840-847F-C1255B397F8A}" srcOrd="1" destOrd="0" presId="urn:microsoft.com/office/officeart/2008/layout/HorizontalMultiLevelHierarchy"/>
    <dgm:cxn modelId="{E3883A64-617E-4882-88A4-1E5A62F30D87}" type="presParOf" srcId="{2F0AAF59-0E3D-4A03-ABBE-CFB74554B557}" destId="{395C582D-E61C-4130-ADAE-A6754706B125}" srcOrd="12" destOrd="0" presId="urn:microsoft.com/office/officeart/2008/layout/HorizontalMultiLevelHierarchy"/>
    <dgm:cxn modelId="{9E3FF936-6977-438B-893B-065ECBBCE0E2}" type="presParOf" srcId="{395C582D-E61C-4130-ADAE-A6754706B125}" destId="{0CB04CA1-019E-48C4-96F2-E66F77A99294}" srcOrd="0" destOrd="0" presId="urn:microsoft.com/office/officeart/2008/layout/HorizontalMultiLevelHierarchy"/>
    <dgm:cxn modelId="{C8F42530-5EAD-4EA1-BB93-4C4ADD2F70FA}" type="presParOf" srcId="{2F0AAF59-0E3D-4A03-ABBE-CFB74554B557}" destId="{9F69F06B-C072-4C46-A257-5F93F91DE774}" srcOrd="13" destOrd="0" presId="urn:microsoft.com/office/officeart/2008/layout/HorizontalMultiLevelHierarchy"/>
    <dgm:cxn modelId="{795B8632-E2D5-4CE7-8A80-0801233EE35C}" type="presParOf" srcId="{9F69F06B-C072-4C46-A257-5F93F91DE774}" destId="{BAB6F684-995A-46D7-93DB-D2A36D22FA84}" srcOrd="0" destOrd="0" presId="urn:microsoft.com/office/officeart/2008/layout/HorizontalMultiLevelHierarchy"/>
    <dgm:cxn modelId="{E31B486C-14E2-467F-93E8-F3EB076937A3}" type="presParOf" srcId="{9F69F06B-C072-4C46-A257-5F93F91DE774}" destId="{08B6523D-D2A3-428D-995F-73B938A6F929}" srcOrd="1" destOrd="0" presId="urn:microsoft.com/office/officeart/2008/layout/HorizontalMultiLevelHierarchy"/>
    <dgm:cxn modelId="{9E16F81C-2847-449F-A962-B75B3374C495}" type="presParOf" srcId="{2F0AAF59-0E3D-4A03-ABBE-CFB74554B557}" destId="{9964AAE9-8F50-4B45-A890-94F0776CD889}" srcOrd="14" destOrd="0" presId="urn:microsoft.com/office/officeart/2008/layout/HorizontalMultiLevelHierarchy"/>
    <dgm:cxn modelId="{65FD5358-8209-4D5A-B0E2-9D914FFB1FFB}" type="presParOf" srcId="{9964AAE9-8F50-4B45-A890-94F0776CD889}" destId="{268589F7-A6E2-4CB8-95F2-AA746BC9E702}" srcOrd="0" destOrd="0" presId="urn:microsoft.com/office/officeart/2008/layout/HorizontalMultiLevelHierarchy"/>
    <dgm:cxn modelId="{A2BC3BBA-890E-448F-AF94-644D540E43FD}" type="presParOf" srcId="{2F0AAF59-0E3D-4A03-ABBE-CFB74554B557}" destId="{5E9DF147-50A2-448C-8DDF-52B6818F63D6}" srcOrd="15" destOrd="0" presId="urn:microsoft.com/office/officeart/2008/layout/HorizontalMultiLevelHierarchy"/>
    <dgm:cxn modelId="{FED01B49-4900-48E6-85B5-2B8E21ECF37F}" type="presParOf" srcId="{5E9DF147-50A2-448C-8DDF-52B6818F63D6}" destId="{87C748B1-8870-485E-AB5F-0A16A9DE458F}" srcOrd="0" destOrd="0" presId="urn:microsoft.com/office/officeart/2008/layout/HorizontalMultiLevelHierarchy"/>
    <dgm:cxn modelId="{85F9EF11-512E-483D-8AAD-344376D8ED47}" type="presParOf" srcId="{5E9DF147-50A2-448C-8DDF-52B6818F63D6}" destId="{DC490ABB-22C2-4AC2-84F4-E22961A523F2}" srcOrd="1" destOrd="0" presId="urn:microsoft.com/office/officeart/2008/layout/HorizontalMultiLevelHierarchy"/>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30E303-853A-49D8-96C2-DF51086A796B}">
      <dsp:nvSpPr>
        <dsp:cNvPr id="0" name=""/>
        <dsp:cNvSpPr/>
      </dsp:nvSpPr>
      <dsp:spPr>
        <a:xfrm>
          <a:off x="967856"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1057784" y="473638"/>
        <a:ext cx="11076" cy="2217"/>
      </dsp:txXfrm>
    </dsp:sp>
    <dsp:sp modelId="{284453A0-BEF4-40F8-8148-BC2FFAC9B3EA}">
      <dsp:nvSpPr>
        <dsp:cNvPr id="0" name=""/>
        <dsp:cNvSpPr/>
      </dsp:nvSpPr>
      <dsp:spPr>
        <a:xfrm>
          <a:off x="6470"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Khách hàng tạo đơn hàng từ ứng dụng điện thoại và xác nhận đặt đơn</a:t>
          </a:r>
        </a:p>
      </dsp:txBody>
      <dsp:txXfrm>
        <a:off x="6470" y="63268"/>
        <a:ext cx="963185" cy="822957"/>
      </dsp:txXfrm>
    </dsp:sp>
    <dsp:sp modelId="{D61BD9EE-F4F0-4E38-9BDB-5C66C424760A}">
      <dsp:nvSpPr>
        <dsp:cNvPr id="0" name=""/>
        <dsp:cNvSpPr/>
      </dsp:nvSpPr>
      <dsp:spPr>
        <a:xfrm>
          <a:off x="2152574"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242502" y="473638"/>
        <a:ext cx="11076" cy="2217"/>
      </dsp:txXfrm>
    </dsp:sp>
    <dsp:sp modelId="{2452A93C-AA10-4BDF-B72B-30228440ACF7}">
      <dsp:nvSpPr>
        <dsp:cNvPr id="0" name=""/>
        <dsp:cNvSpPr/>
      </dsp:nvSpPr>
      <dsp:spPr>
        <a:xfrm>
          <a:off x="1191188"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Chờ xác nhận bên cửa hàng. Đơn hàng có thể được hủy hoặc thay đổi bởi khách hàng</a:t>
          </a:r>
        </a:p>
      </dsp:txBody>
      <dsp:txXfrm>
        <a:off x="1191188" y="63268"/>
        <a:ext cx="963185" cy="822957"/>
      </dsp:txXfrm>
    </dsp:sp>
    <dsp:sp modelId="{09611986-A15E-44D6-A975-9EA2A365B9CA}">
      <dsp:nvSpPr>
        <dsp:cNvPr id="0" name=""/>
        <dsp:cNvSpPr/>
      </dsp:nvSpPr>
      <dsp:spPr>
        <a:xfrm>
          <a:off x="3337292"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3427220" y="473638"/>
        <a:ext cx="11076" cy="2217"/>
      </dsp:txXfrm>
    </dsp:sp>
    <dsp:sp modelId="{E865BDBF-2001-419C-93B1-82FB174B6D4D}">
      <dsp:nvSpPr>
        <dsp:cNvPr id="0" name=""/>
        <dsp:cNvSpPr/>
      </dsp:nvSpPr>
      <dsp:spPr>
        <a:xfrm>
          <a:off x="2375907"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quản lí đơn hàng xác nhận đơn hàng</a:t>
          </a:r>
        </a:p>
      </dsp:txBody>
      <dsp:txXfrm>
        <a:off x="2375907" y="63268"/>
        <a:ext cx="963185" cy="822957"/>
      </dsp:txXfrm>
    </dsp:sp>
    <dsp:sp modelId="{C39BEE70-8B8D-4BC8-8EA3-33CDC3AA660D}">
      <dsp:nvSpPr>
        <dsp:cNvPr id="0" name=""/>
        <dsp:cNvSpPr/>
      </dsp:nvSpPr>
      <dsp:spPr>
        <a:xfrm>
          <a:off x="4522011"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4611939" y="473638"/>
        <a:ext cx="11076" cy="2217"/>
      </dsp:txXfrm>
    </dsp:sp>
    <dsp:sp modelId="{D69291BA-36FA-4DDF-B3B5-411030E219D5}">
      <dsp:nvSpPr>
        <dsp:cNvPr id="0" name=""/>
        <dsp:cNvSpPr/>
      </dsp:nvSpPr>
      <dsp:spPr>
        <a:xfrm>
          <a:off x="3560625"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Biên nhận được tạo ra theo đơn hàng</a:t>
          </a:r>
        </a:p>
      </dsp:txBody>
      <dsp:txXfrm>
        <a:off x="3560625" y="63268"/>
        <a:ext cx="963185" cy="822957"/>
      </dsp:txXfrm>
    </dsp:sp>
    <dsp:sp modelId="{19B4E9AB-004A-46D1-BE2D-167794CCDEB3}">
      <dsp:nvSpPr>
        <dsp:cNvPr id="0" name=""/>
        <dsp:cNvSpPr/>
      </dsp:nvSpPr>
      <dsp:spPr>
        <a:xfrm>
          <a:off x="488063" y="884426"/>
          <a:ext cx="4738873" cy="190932"/>
        </a:xfrm>
        <a:custGeom>
          <a:avLst/>
          <a:gdLst/>
          <a:ahLst/>
          <a:cxnLst/>
          <a:rect l="0" t="0" r="0" b="0"/>
          <a:pathLst>
            <a:path>
              <a:moveTo>
                <a:pt x="4738873" y="0"/>
              </a:moveTo>
              <a:lnTo>
                <a:pt x="4738873" y="112566"/>
              </a:lnTo>
              <a:lnTo>
                <a:pt x="0" y="112566"/>
              </a:lnTo>
              <a:lnTo>
                <a:pt x="0" y="190932"/>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738898" y="978783"/>
        <a:ext cx="237202" cy="2217"/>
      </dsp:txXfrm>
    </dsp:sp>
    <dsp:sp modelId="{B1AEAEB2-AC27-43CF-8669-6417D071362D}">
      <dsp:nvSpPr>
        <dsp:cNvPr id="0" name=""/>
        <dsp:cNvSpPr/>
      </dsp:nvSpPr>
      <dsp:spPr>
        <a:xfrm>
          <a:off x="4745343"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0" i="0" kern="1200">
              <a:latin typeface="Times New Roman" panose="02020603050405020304" pitchFamily="18" charset="0"/>
              <a:cs typeface="Times New Roman" panose="02020603050405020304" pitchFamily="18" charset="0"/>
            </a:rPr>
            <a:t>Nhân viên nhận và trả quần áo xác nhận lấy quần áo từ khách hàng</a:t>
          </a:r>
        </a:p>
      </dsp:txBody>
      <dsp:txXfrm>
        <a:off x="4745343" y="63268"/>
        <a:ext cx="963185" cy="822957"/>
      </dsp:txXfrm>
    </dsp:sp>
    <dsp:sp modelId="{21A06C4B-CAFE-40C7-8330-4695B9AE546B}">
      <dsp:nvSpPr>
        <dsp:cNvPr id="0" name=""/>
        <dsp:cNvSpPr/>
      </dsp:nvSpPr>
      <dsp:spPr>
        <a:xfrm>
          <a:off x="967856"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1057784" y="1518128"/>
        <a:ext cx="11076" cy="2217"/>
      </dsp:txXfrm>
    </dsp:sp>
    <dsp:sp modelId="{C2691540-7540-4368-869A-6D1B3884F2CB}">
      <dsp:nvSpPr>
        <dsp:cNvPr id="0" name=""/>
        <dsp:cNvSpPr/>
      </dsp:nvSpPr>
      <dsp:spPr>
        <a:xfrm>
          <a:off x="6470"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i="0" kern="1200">
              <a:latin typeface="Times New Roman" panose="02020603050405020304" pitchFamily="18" charset="0"/>
              <a:cs typeface="Times New Roman" panose="02020603050405020304" pitchFamily="18" charset="0"/>
            </a:rPr>
            <a:t>Nhân viên nhận và trả quần áo cập nhật biên nhận và thông báo đã lấy quần áo hoàn tất</a:t>
          </a:r>
        </a:p>
      </dsp:txBody>
      <dsp:txXfrm>
        <a:off x="6470" y="1107758"/>
        <a:ext cx="963185" cy="822957"/>
      </dsp:txXfrm>
    </dsp:sp>
    <dsp:sp modelId="{3AD6CB3C-416A-4F27-A8FC-4FEDBE12341A}">
      <dsp:nvSpPr>
        <dsp:cNvPr id="0" name=""/>
        <dsp:cNvSpPr/>
      </dsp:nvSpPr>
      <dsp:spPr>
        <a:xfrm>
          <a:off x="2152574"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242502" y="1518128"/>
        <a:ext cx="11076" cy="2217"/>
      </dsp:txXfrm>
    </dsp:sp>
    <dsp:sp modelId="{BA75E664-1CE6-4D79-A1AA-94CE09963ACB}">
      <dsp:nvSpPr>
        <dsp:cNvPr id="0" name=""/>
        <dsp:cNvSpPr/>
      </dsp:nvSpPr>
      <dsp:spPr>
        <a:xfrm>
          <a:off x="1191188"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Đơn hàng được phân loại quần áo dựa trên biên nhận</a:t>
          </a:r>
        </a:p>
      </dsp:txBody>
      <dsp:txXfrm>
        <a:off x="1191188" y="1107758"/>
        <a:ext cx="963185" cy="822957"/>
      </dsp:txXfrm>
    </dsp:sp>
    <dsp:sp modelId="{C312BD56-FF81-4DAD-8601-27632E133553}">
      <dsp:nvSpPr>
        <dsp:cNvPr id="0" name=""/>
        <dsp:cNvSpPr/>
      </dsp:nvSpPr>
      <dsp:spPr>
        <a:xfrm>
          <a:off x="3337292"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3427220" y="1518128"/>
        <a:ext cx="11076" cy="2217"/>
      </dsp:txXfrm>
    </dsp:sp>
    <dsp:sp modelId="{8E31EBEB-923C-4327-9BA5-5FD8F410B54D}">
      <dsp:nvSpPr>
        <dsp:cNvPr id="0" name=""/>
        <dsp:cNvSpPr/>
      </dsp:nvSpPr>
      <dsp:spPr>
        <a:xfrm>
          <a:off x="2375907"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Đơn hàng được sắp xếp xử lí tự động vào một máy giặt</a:t>
          </a:r>
        </a:p>
      </dsp:txBody>
      <dsp:txXfrm>
        <a:off x="2375907" y="1107758"/>
        <a:ext cx="963185" cy="822957"/>
      </dsp:txXfrm>
    </dsp:sp>
    <dsp:sp modelId="{38455DB2-21C4-43FE-85C0-F44F8B0D9F22}">
      <dsp:nvSpPr>
        <dsp:cNvPr id="0" name=""/>
        <dsp:cNvSpPr/>
      </dsp:nvSpPr>
      <dsp:spPr>
        <a:xfrm>
          <a:off x="4522011"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4611939" y="1518128"/>
        <a:ext cx="11076" cy="2217"/>
      </dsp:txXfrm>
    </dsp:sp>
    <dsp:sp modelId="{21B714D0-3A10-4AA7-A780-C148864FA9E7}">
      <dsp:nvSpPr>
        <dsp:cNvPr id="0" name=""/>
        <dsp:cNvSpPr/>
      </dsp:nvSpPr>
      <dsp:spPr>
        <a:xfrm>
          <a:off x="3560625"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xử lí đơn hàng xác nhận xử lí và thông báo khi hoàn tất xử lí đơn hàng</a:t>
          </a:r>
        </a:p>
      </dsp:txBody>
      <dsp:txXfrm>
        <a:off x="3560625" y="1107758"/>
        <a:ext cx="963185" cy="822957"/>
      </dsp:txXfrm>
    </dsp:sp>
    <dsp:sp modelId="{F1FD10C8-2F86-4BB9-8963-A904238EBFE0}">
      <dsp:nvSpPr>
        <dsp:cNvPr id="0" name=""/>
        <dsp:cNvSpPr/>
      </dsp:nvSpPr>
      <dsp:spPr>
        <a:xfrm>
          <a:off x="488063" y="1928916"/>
          <a:ext cx="4738873" cy="190932"/>
        </a:xfrm>
        <a:custGeom>
          <a:avLst/>
          <a:gdLst/>
          <a:ahLst/>
          <a:cxnLst/>
          <a:rect l="0" t="0" r="0" b="0"/>
          <a:pathLst>
            <a:path>
              <a:moveTo>
                <a:pt x="4738873" y="0"/>
              </a:moveTo>
              <a:lnTo>
                <a:pt x="4738873" y="112566"/>
              </a:lnTo>
              <a:lnTo>
                <a:pt x="0" y="112566"/>
              </a:lnTo>
              <a:lnTo>
                <a:pt x="0" y="190932"/>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738898" y="2023273"/>
        <a:ext cx="237202" cy="2217"/>
      </dsp:txXfrm>
    </dsp:sp>
    <dsp:sp modelId="{E7390B86-3689-42A8-9108-FC1EFF18EC54}">
      <dsp:nvSpPr>
        <dsp:cNvPr id="0" name=""/>
        <dsp:cNvSpPr/>
      </dsp:nvSpPr>
      <dsp:spPr>
        <a:xfrm>
          <a:off x="4745343"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quản lí đơn hàng tạo hóa đơn cho đơn hàng</a:t>
          </a:r>
        </a:p>
      </dsp:txBody>
      <dsp:txXfrm>
        <a:off x="4745343" y="1107758"/>
        <a:ext cx="963185" cy="822957"/>
      </dsp:txXfrm>
    </dsp:sp>
    <dsp:sp modelId="{170C2ACA-FE2C-4926-BE97-613C6A7933E4}">
      <dsp:nvSpPr>
        <dsp:cNvPr id="0" name=""/>
        <dsp:cNvSpPr/>
      </dsp:nvSpPr>
      <dsp:spPr>
        <a:xfrm>
          <a:off x="967856" y="251800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1057784" y="2562618"/>
        <a:ext cx="11076" cy="2217"/>
      </dsp:txXfrm>
    </dsp:sp>
    <dsp:sp modelId="{7BD8CC64-F23C-456B-A532-C4C87E77F3BE}">
      <dsp:nvSpPr>
        <dsp:cNvPr id="0" name=""/>
        <dsp:cNvSpPr/>
      </dsp:nvSpPr>
      <dsp:spPr>
        <a:xfrm>
          <a:off x="6470" y="215224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nhận và trả quần áo giao trả khách hàng</a:t>
          </a:r>
        </a:p>
      </dsp:txBody>
      <dsp:txXfrm>
        <a:off x="6470" y="2152248"/>
        <a:ext cx="963185" cy="822957"/>
      </dsp:txXfrm>
    </dsp:sp>
    <dsp:sp modelId="{89CA3B21-EDDD-4D5C-8E73-7B3E3FB0919B}">
      <dsp:nvSpPr>
        <dsp:cNvPr id="0" name=""/>
        <dsp:cNvSpPr/>
      </dsp:nvSpPr>
      <dsp:spPr>
        <a:xfrm>
          <a:off x="2152574" y="251800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242502" y="2562618"/>
        <a:ext cx="11076" cy="2217"/>
      </dsp:txXfrm>
    </dsp:sp>
    <dsp:sp modelId="{992F45D3-A3C6-459A-9D79-AF3FA0C0EC8C}">
      <dsp:nvSpPr>
        <dsp:cNvPr id="0" name=""/>
        <dsp:cNvSpPr/>
      </dsp:nvSpPr>
      <dsp:spPr>
        <a:xfrm>
          <a:off x="1191188" y="215224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nhận và trả quần áo cập nhật lại biên nhận và thông báo đã hoàn tất trả</a:t>
          </a:r>
        </a:p>
      </dsp:txBody>
      <dsp:txXfrm>
        <a:off x="1191188" y="2152248"/>
        <a:ext cx="963185" cy="822957"/>
      </dsp:txXfrm>
    </dsp:sp>
    <dsp:sp modelId="{6A45F5A8-6C85-4043-9764-D49BE5158557}">
      <dsp:nvSpPr>
        <dsp:cNvPr id="0" name=""/>
        <dsp:cNvSpPr/>
      </dsp:nvSpPr>
      <dsp:spPr>
        <a:xfrm>
          <a:off x="2375907" y="215224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Khách hàng xác nhận đã nhận quần áo</a:t>
          </a:r>
        </a:p>
      </dsp:txBody>
      <dsp:txXfrm>
        <a:off x="2375907" y="2152248"/>
        <a:ext cx="963185" cy="82295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9C586A-1C62-4BDA-B877-5C9B3AC67D7D}">
      <dsp:nvSpPr>
        <dsp:cNvPr id="0" name=""/>
        <dsp:cNvSpPr/>
      </dsp:nvSpPr>
      <dsp:spPr>
        <a:xfrm>
          <a:off x="965460" y="397192"/>
          <a:ext cx="545890" cy="91440"/>
        </a:xfrm>
        <a:custGeom>
          <a:avLst/>
          <a:gdLst/>
          <a:ahLst/>
          <a:cxnLst/>
          <a:rect l="0" t="0" r="0" b="0"/>
          <a:pathLst>
            <a:path>
              <a:moveTo>
                <a:pt x="0" y="45720"/>
              </a:moveTo>
              <a:lnTo>
                <a:pt x="545890"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1223993" y="440027"/>
        <a:ext cx="28824" cy="5770"/>
      </dsp:txXfrm>
    </dsp:sp>
    <dsp:sp modelId="{BEB1513F-5B68-40F1-992F-BCD502A3CA76}">
      <dsp:nvSpPr>
        <dsp:cNvPr id="0" name=""/>
        <dsp:cNvSpPr/>
      </dsp:nvSpPr>
      <dsp:spPr>
        <a:xfrm>
          <a:off x="3669"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Đơn hàng được phân loại quần áo tự động.</a:t>
          </a:r>
        </a:p>
      </dsp:txBody>
      <dsp:txXfrm>
        <a:off x="3669" y="195199"/>
        <a:ext cx="963591" cy="495425"/>
      </dsp:txXfrm>
    </dsp:sp>
    <dsp:sp modelId="{FB145294-D0B0-4FEC-8180-EBA24EB48DD6}">
      <dsp:nvSpPr>
        <dsp:cNvPr id="0" name=""/>
        <dsp:cNvSpPr/>
      </dsp:nvSpPr>
      <dsp:spPr>
        <a:xfrm>
          <a:off x="2505542" y="397192"/>
          <a:ext cx="545890" cy="91440"/>
        </a:xfrm>
        <a:custGeom>
          <a:avLst/>
          <a:gdLst/>
          <a:ahLst/>
          <a:cxnLst/>
          <a:rect l="0" t="0" r="0" b="0"/>
          <a:pathLst>
            <a:path>
              <a:moveTo>
                <a:pt x="0" y="45720"/>
              </a:moveTo>
              <a:lnTo>
                <a:pt x="545890"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764075" y="440027"/>
        <a:ext cx="28824" cy="5770"/>
      </dsp:txXfrm>
    </dsp:sp>
    <dsp:sp modelId="{5B10E306-0B50-4A86-BCCA-4F7EAEF8B580}">
      <dsp:nvSpPr>
        <dsp:cNvPr id="0" name=""/>
        <dsp:cNvSpPr/>
      </dsp:nvSpPr>
      <dsp:spPr>
        <a:xfrm>
          <a:off x="1543750"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Phân đơn hàng vào hàng đợi xử lí có thứ tự</a:t>
          </a:r>
        </a:p>
      </dsp:txBody>
      <dsp:txXfrm>
        <a:off x="1543750" y="195199"/>
        <a:ext cx="963591" cy="495425"/>
      </dsp:txXfrm>
    </dsp:sp>
    <dsp:sp modelId="{1B3EBE94-9E37-42B5-83D8-8E2952428819}">
      <dsp:nvSpPr>
        <dsp:cNvPr id="0" name=""/>
        <dsp:cNvSpPr/>
      </dsp:nvSpPr>
      <dsp:spPr>
        <a:xfrm>
          <a:off x="4045624" y="397192"/>
          <a:ext cx="545890" cy="91440"/>
        </a:xfrm>
        <a:custGeom>
          <a:avLst/>
          <a:gdLst/>
          <a:ahLst/>
          <a:cxnLst/>
          <a:rect l="0" t="0" r="0" b="0"/>
          <a:pathLst>
            <a:path>
              <a:moveTo>
                <a:pt x="0" y="45720"/>
              </a:moveTo>
              <a:lnTo>
                <a:pt x="545890"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4304157" y="440027"/>
        <a:ext cx="28824" cy="5770"/>
      </dsp:txXfrm>
    </dsp:sp>
    <dsp:sp modelId="{73ACBD59-B477-4817-9A1E-EA1BE0F6CF05}">
      <dsp:nvSpPr>
        <dsp:cNvPr id="0" name=""/>
        <dsp:cNvSpPr/>
      </dsp:nvSpPr>
      <dsp:spPr>
        <a:xfrm>
          <a:off x="3083832"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Xử lí đơn hàng</a:t>
          </a:r>
        </a:p>
      </dsp:txBody>
      <dsp:txXfrm>
        <a:off x="3083832" y="195199"/>
        <a:ext cx="963591" cy="495425"/>
      </dsp:txXfrm>
    </dsp:sp>
    <dsp:sp modelId="{C5895CAD-6A02-48D6-9AD5-9BFA65782EE2}">
      <dsp:nvSpPr>
        <dsp:cNvPr id="0" name=""/>
        <dsp:cNvSpPr/>
      </dsp:nvSpPr>
      <dsp:spPr>
        <a:xfrm>
          <a:off x="4623914"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Thông báo hoàn tất</a:t>
          </a:r>
        </a:p>
      </dsp:txBody>
      <dsp:txXfrm>
        <a:off x="4623914" y="195199"/>
        <a:ext cx="963591" cy="49542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64AAE9-8F50-4B45-A890-94F0776CD889}">
      <dsp:nvSpPr>
        <dsp:cNvPr id="0" name=""/>
        <dsp:cNvSpPr/>
      </dsp:nvSpPr>
      <dsp:spPr>
        <a:xfrm>
          <a:off x="931554" y="4096872"/>
          <a:ext cx="212029" cy="2818337"/>
        </a:xfrm>
        <a:custGeom>
          <a:avLst/>
          <a:gdLst/>
          <a:ahLst/>
          <a:cxnLst/>
          <a:rect l="0" t="0" r="0" b="0"/>
          <a:pathLst>
            <a:path>
              <a:moveTo>
                <a:pt x="0" y="0"/>
              </a:moveTo>
              <a:lnTo>
                <a:pt x="106014" y="0"/>
              </a:lnTo>
              <a:lnTo>
                <a:pt x="106014" y="2818337"/>
              </a:lnTo>
              <a:lnTo>
                <a:pt x="212029" y="281833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66912" y="5435383"/>
        <a:ext cx="141315" cy="141315"/>
      </dsp:txXfrm>
    </dsp:sp>
    <dsp:sp modelId="{395C582D-E61C-4130-ADAE-A6754706B125}">
      <dsp:nvSpPr>
        <dsp:cNvPr id="0" name=""/>
        <dsp:cNvSpPr/>
      </dsp:nvSpPr>
      <dsp:spPr>
        <a:xfrm>
          <a:off x="931554" y="4096872"/>
          <a:ext cx="212029" cy="2414317"/>
        </a:xfrm>
        <a:custGeom>
          <a:avLst/>
          <a:gdLst/>
          <a:ahLst/>
          <a:cxnLst/>
          <a:rect l="0" t="0" r="0" b="0"/>
          <a:pathLst>
            <a:path>
              <a:moveTo>
                <a:pt x="0" y="0"/>
              </a:moveTo>
              <a:lnTo>
                <a:pt x="106014" y="0"/>
              </a:lnTo>
              <a:lnTo>
                <a:pt x="106014" y="2414317"/>
              </a:lnTo>
              <a:lnTo>
                <a:pt x="212029" y="241431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76979" y="5243440"/>
        <a:ext cx="121180" cy="121180"/>
      </dsp:txXfrm>
    </dsp:sp>
    <dsp:sp modelId="{7DA2F1AE-E075-47CA-93EF-069764645891}">
      <dsp:nvSpPr>
        <dsp:cNvPr id="0" name=""/>
        <dsp:cNvSpPr/>
      </dsp:nvSpPr>
      <dsp:spPr>
        <a:xfrm>
          <a:off x="931554" y="4096872"/>
          <a:ext cx="212029" cy="2010297"/>
        </a:xfrm>
        <a:custGeom>
          <a:avLst/>
          <a:gdLst/>
          <a:ahLst/>
          <a:cxnLst/>
          <a:rect l="0" t="0" r="0" b="0"/>
          <a:pathLst>
            <a:path>
              <a:moveTo>
                <a:pt x="0" y="0"/>
              </a:moveTo>
              <a:lnTo>
                <a:pt x="106014" y="0"/>
              </a:lnTo>
              <a:lnTo>
                <a:pt x="106014" y="2010297"/>
              </a:lnTo>
              <a:lnTo>
                <a:pt x="212029" y="201029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87033" y="5051484"/>
        <a:ext cx="101072" cy="101072"/>
      </dsp:txXfrm>
    </dsp:sp>
    <dsp:sp modelId="{C81547A1-DBC5-41BA-BA47-54761F8DB9E0}">
      <dsp:nvSpPr>
        <dsp:cNvPr id="0" name=""/>
        <dsp:cNvSpPr/>
      </dsp:nvSpPr>
      <dsp:spPr>
        <a:xfrm>
          <a:off x="3649596" y="5703149"/>
          <a:ext cx="212029" cy="202010"/>
        </a:xfrm>
        <a:custGeom>
          <a:avLst/>
          <a:gdLst/>
          <a:ahLst/>
          <a:cxnLst/>
          <a:rect l="0" t="0" r="0" b="0"/>
          <a:pathLst>
            <a:path>
              <a:moveTo>
                <a:pt x="0" y="0"/>
              </a:moveTo>
              <a:lnTo>
                <a:pt x="106014" y="0"/>
              </a:lnTo>
              <a:lnTo>
                <a:pt x="106014" y="202010"/>
              </a:lnTo>
              <a:lnTo>
                <a:pt x="212029" y="20201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8290" y="5796832"/>
        <a:ext cx="14642" cy="14642"/>
      </dsp:txXfrm>
    </dsp:sp>
    <dsp:sp modelId="{9237F333-31E4-4703-B65C-76D401BC6BE5}">
      <dsp:nvSpPr>
        <dsp:cNvPr id="0" name=""/>
        <dsp:cNvSpPr/>
      </dsp:nvSpPr>
      <dsp:spPr>
        <a:xfrm>
          <a:off x="3649596" y="5444303"/>
          <a:ext cx="212029" cy="258846"/>
        </a:xfrm>
        <a:custGeom>
          <a:avLst/>
          <a:gdLst/>
          <a:ahLst/>
          <a:cxnLst/>
          <a:rect l="0" t="0" r="0" b="0"/>
          <a:pathLst>
            <a:path>
              <a:moveTo>
                <a:pt x="0" y="258846"/>
              </a:moveTo>
              <a:lnTo>
                <a:pt x="106014" y="258846"/>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7246" y="5565361"/>
        <a:ext cx="16730" cy="16730"/>
      </dsp:txXfrm>
    </dsp:sp>
    <dsp:sp modelId="{BBE59CF0-9407-4C93-8C87-00536C5E9DC6}">
      <dsp:nvSpPr>
        <dsp:cNvPr id="0" name=""/>
        <dsp:cNvSpPr/>
      </dsp:nvSpPr>
      <dsp:spPr>
        <a:xfrm>
          <a:off x="931554" y="4096872"/>
          <a:ext cx="212029" cy="1606276"/>
        </a:xfrm>
        <a:custGeom>
          <a:avLst/>
          <a:gdLst/>
          <a:ahLst/>
          <a:cxnLst/>
          <a:rect l="0" t="0" r="0" b="0"/>
          <a:pathLst>
            <a:path>
              <a:moveTo>
                <a:pt x="0" y="0"/>
              </a:moveTo>
              <a:lnTo>
                <a:pt x="106014" y="0"/>
              </a:lnTo>
              <a:lnTo>
                <a:pt x="106014" y="1606276"/>
              </a:lnTo>
              <a:lnTo>
                <a:pt x="212029" y="160627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97064" y="4859505"/>
        <a:ext cx="81010" cy="81010"/>
      </dsp:txXfrm>
    </dsp:sp>
    <dsp:sp modelId="{D6B10375-97CE-4B06-A7F8-3E45F0A32E92}">
      <dsp:nvSpPr>
        <dsp:cNvPr id="0" name=""/>
        <dsp:cNvSpPr/>
      </dsp:nvSpPr>
      <dsp:spPr>
        <a:xfrm>
          <a:off x="931554" y="4096872"/>
          <a:ext cx="212029" cy="1110633"/>
        </a:xfrm>
        <a:custGeom>
          <a:avLst/>
          <a:gdLst/>
          <a:ahLst/>
          <a:cxnLst/>
          <a:rect l="0" t="0" r="0" b="0"/>
          <a:pathLst>
            <a:path>
              <a:moveTo>
                <a:pt x="0" y="0"/>
              </a:moveTo>
              <a:lnTo>
                <a:pt x="106014" y="0"/>
              </a:lnTo>
              <a:lnTo>
                <a:pt x="106014" y="1110633"/>
              </a:lnTo>
              <a:lnTo>
                <a:pt x="212029" y="111063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009302" y="4623921"/>
        <a:ext cx="56534" cy="56534"/>
      </dsp:txXfrm>
    </dsp:sp>
    <dsp:sp modelId="{92F017A8-2F44-4612-9606-DD2BB77C8E68}">
      <dsp:nvSpPr>
        <dsp:cNvPr id="0" name=""/>
        <dsp:cNvSpPr/>
      </dsp:nvSpPr>
      <dsp:spPr>
        <a:xfrm>
          <a:off x="3649596" y="4803484"/>
          <a:ext cx="212029" cy="202010"/>
        </a:xfrm>
        <a:custGeom>
          <a:avLst/>
          <a:gdLst/>
          <a:ahLst/>
          <a:cxnLst/>
          <a:rect l="0" t="0" r="0" b="0"/>
          <a:pathLst>
            <a:path>
              <a:moveTo>
                <a:pt x="0" y="0"/>
              </a:moveTo>
              <a:lnTo>
                <a:pt x="106014" y="0"/>
              </a:lnTo>
              <a:lnTo>
                <a:pt x="106014" y="202010"/>
              </a:lnTo>
              <a:lnTo>
                <a:pt x="212029" y="20201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8290" y="4897168"/>
        <a:ext cx="14642" cy="14642"/>
      </dsp:txXfrm>
    </dsp:sp>
    <dsp:sp modelId="{CA3BFC29-10A1-4120-9137-47BCBC4D354D}">
      <dsp:nvSpPr>
        <dsp:cNvPr id="0" name=""/>
        <dsp:cNvSpPr/>
      </dsp:nvSpPr>
      <dsp:spPr>
        <a:xfrm>
          <a:off x="3649596" y="4566687"/>
          <a:ext cx="212029" cy="236797"/>
        </a:xfrm>
        <a:custGeom>
          <a:avLst/>
          <a:gdLst/>
          <a:ahLst/>
          <a:cxnLst/>
          <a:rect l="0" t="0" r="0" b="0"/>
          <a:pathLst>
            <a:path>
              <a:moveTo>
                <a:pt x="0" y="236797"/>
              </a:moveTo>
              <a:lnTo>
                <a:pt x="106014" y="236797"/>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7665" y="4677139"/>
        <a:ext cx="15892" cy="15892"/>
      </dsp:txXfrm>
    </dsp:sp>
    <dsp:sp modelId="{08647824-7D60-4E17-958D-224267F2F4C5}">
      <dsp:nvSpPr>
        <dsp:cNvPr id="0" name=""/>
        <dsp:cNvSpPr/>
      </dsp:nvSpPr>
      <dsp:spPr>
        <a:xfrm>
          <a:off x="931554" y="4096872"/>
          <a:ext cx="212029" cy="706612"/>
        </a:xfrm>
        <a:custGeom>
          <a:avLst/>
          <a:gdLst/>
          <a:ahLst/>
          <a:cxnLst/>
          <a:rect l="0" t="0" r="0" b="0"/>
          <a:pathLst>
            <a:path>
              <a:moveTo>
                <a:pt x="0" y="0"/>
              </a:moveTo>
              <a:lnTo>
                <a:pt x="106014" y="0"/>
              </a:lnTo>
              <a:lnTo>
                <a:pt x="106014" y="706612"/>
              </a:lnTo>
              <a:lnTo>
                <a:pt x="212029" y="70661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019126" y="4431735"/>
        <a:ext cx="36886" cy="36886"/>
      </dsp:txXfrm>
    </dsp:sp>
    <dsp:sp modelId="{ED9A0E02-BFCC-417A-9ABD-6F5E29FA2664}">
      <dsp:nvSpPr>
        <dsp:cNvPr id="0" name=""/>
        <dsp:cNvSpPr/>
      </dsp:nvSpPr>
      <dsp:spPr>
        <a:xfrm>
          <a:off x="3649596" y="3479040"/>
          <a:ext cx="212029" cy="683626"/>
        </a:xfrm>
        <a:custGeom>
          <a:avLst/>
          <a:gdLst/>
          <a:ahLst/>
          <a:cxnLst/>
          <a:rect l="0" t="0" r="0" b="0"/>
          <a:pathLst>
            <a:path>
              <a:moveTo>
                <a:pt x="0" y="0"/>
              </a:moveTo>
              <a:lnTo>
                <a:pt x="106014" y="0"/>
              </a:lnTo>
              <a:lnTo>
                <a:pt x="106014" y="683626"/>
              </a:lnTo>
              <a:lnTo>
                <a:pt x="212029" y="68362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37718" y="3802959"/>
        <a:ext cx="35787" cy="35787"/>
      </dsp:txXfrm>
    </dsp:sp>
    <dsp:sp modelId="{C82370FA-BBD2-4984-B9C1-4B5AB783D4A2}">
      <dsp:nvSpPr>
        <dsp:cNvPr id="0" name=""/>
        <dsp:cNvSpPr/>
      </dsp:nvSpPr>
      <dsp:spPr>
        <a:xfrm>
          <a:off x="3649596" y="3479040"/>
          <a:ext cx="212029" cy="279606"/>
        </a:xfrm>
        <a:custGeom>
          <a:avLst/>
          <a:gdLst/>
          <a:ahLst/>
          <a:cxnLst/>
          <a:rect l="0" t="0" r="0" b="0"/>
          <a:pathLst>
            <a:path>
              <a:moveTo>
                <a:pt x="0" y="0"/>
              </a:moveTo>
              <a:lnTo>
                <a:pt x="106014" y="0"/>
              </a:lnTo>
              <a:lnTo>
                <a:pt x="106014" y="279606"/>
              </a:lnTo>
              <a:lnTo>
                <a:pt x="212029" y="2796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6839" y="3610070"/>
        <a:ext cx="17545" cy="17545"/>
      </dsp:txXfrm>
    </dsp:sp>
    <dsp:sp modelId="{95E8D109-E592-4D60-A141-3697C59F0296}">
      <dsp:nvSpPr>
        <dsp:cNvPr id="0" name=""/>
        <dsp:cNvSpPr/>
      </dsp:nvSpPr>
      <dsp:spPr>
        <a:xfrm>
          <a:off x="3649596" y="3354626"/>
          <a:ext cx="212029" cy="124413"/>
        </a:xfrm>
        <a:custGeom>
          <a:avLst/>
          <a:gdLst/>
          <a:ahLst/>
          <a:cxnLst/>
          <a:rect l="0" t="0" r="0" b="0"/>
          <a:pathLst>
            <a:path>
              <a:moveTo>
                <a:pt x="0" y="124413"/>
              </a:moveTo>
              <a:lnTo>
                <a:pt x="106014" y="124413"/>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9465" y="3410687"/>
        <a:ext cx="12291" cy="12291"/>
      </dsp:txXfrm>
    </dsp:sp>
    <dsp:sp modelId="{A979BF83-67A5-4361-85B8-F439C7B4D2AD}">
      <dsp:nvSpPr>
        <dsp:cNvPr id="0" name=""/>
        <dsp:cNvSpPr/>
      </dsp:nvSpPr>
      <dsp:spPr>
        <a:xfrm>
          <a:off x="3649596" y="2873009"/>
          <a:ext cx="212029" cy="606030"/>
        </a:xfrm>
        <a:custGeom>
          <a:avLst/>
          <a:gdLst/>
          <a:ahLst/>
          <a:cxnLst/>
          <a:rect l="0" t="0" r="0" b="0"/>
          <a:pathLst>
            <a:path>
              <a:moveTo>
                <a:pt x="0" y="606030"/>
              </a:moveTo>
              <a:lnTo>
                <a:pt x="106014" y="606030"/>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39560" y="3159973"/>
        <a:ext cx="32102" cy="32102"/>
      </dsp:txXfrm>
    </dsp:sp>
    <dsp:sp modelId="{1A2B1931-B9B6-4409-B73A-724C14426E47}">
      <dsp:nvSpPr>
        <dsp:cNvPr id="0" name=""/>
        <dsp:cNvSpPr/>
      </dsp:nvSpPr>
      <dsp:spPr>
        <a:xfrm>
          <a:off x="931554" y="3479040"/>
          <a:ext cx="212029" cy="617831"/>
        </a:xfrm>
        <a:custGeom>
          <a:avLst/>
          <a:gdLst/>
          <a:ahLst/>
          <a:cxnLst/>
          <a:rect l="0" t="0" r="0" b="0"/>
          <a:pathLst>
            <a:path>
              <a:moveTo>
                <a:pt x="0" y="617831"/>
              </a:moveTo>
              <a:lnTo>
                <a:pt x="106014" y="617831"/>
              </a:lnTo>
              <a:lnTo>
                <a:pt x="106014" y="0"/>
              </a:lnTo>
              <a:lnTo>
                <a:pt x="212029"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021239" y="3771626"/>
        <a:ext cx="32660" cy="32660"/>
      </dsp:txXfrm>
    </dsp:sp>
    <dsp:sp modelId="{5BAC187A-E804-44F3-8C7B-09D9D268FA58}">
      <dsp:nvSpPr>
        <dsp:cNvPr id="0" name=""/>
        <dsp:cNvSpPr/>
      </dsp:nvSpPr>
      <dsp:spPr>
        <a:xfrm>
          <a:off x="3649596" y="1278534"/>
          <a:ext cx="212029" cy="1117644"/>
        </a:xfrm>
        <a:custGeom>
          <a:avLst/>
          <a:gdLst/>
          <a:ahLst/>
          <a:cxnLst/>
          <a:rect l="0" t="0" r="0" b="0"/>
          <a:pathLst>
            <a:path>
              <a:moveTo>
                <a:pt x="0" y="0"/>
              </a:moveTo>
              <a:lnTo>
                <a:pt x="106014" y="0"/>
              </a:lnTo>
              <a:lnTo>
                <a:pt x="106014" y="1117644"/>
              </a:lnTo>
              <a:lnTo>
                <a:pt x="212029" y="111764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27172" y="1808917"/>
        <a:ext cx="56878" cy="56878"/>
      </dsp:txXfrm>
    </dsp:sp>
    <dsp:sp modelId="{1538443A-4659-4CE9-95BF-94868D26F864}">
      <dsp:nvSpPr>
        <dsp:cNvPr id="0" name=""/>
        <dsp:cNvSpPr/>
      </dsp:nvSpPr>
      <dsp:spPr>
        <a:xfrm>
          <a:off x="3649596" y="1278534"/>
          <a:ext cx="212029" cy="678366"/>
        </a:xfrm>
        <a:custGeom>
          <a:avLst/>
          <a:gdLst/>
          <a:ahLst/>
          <a:cxnLst/>
          <a:rect l="0" t="0" r="0" b="0"/>
          <a:pathLst>
            <a:path>
              <a:moveTo>
                <a:pt x="0" y="0"/>
              </a:moveTo>
              <a:lnTo>
                <a:pt x="106014" y="0"/>
              </a:lnTo>
              <a:lnTo>
                <a:pt x="106014" y="678366"/>
              </a:lnTo>
              <a:lnTo>
                <a:pt x="212029" y="67836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37843" y="1599949"/>
        <a:ext cx="35536" cy="35536"/>
      </dsp:txXfrm>
    </dsp:sp>
    <dsp:sp modelId="{F77B7BCB-5492-4169-BE3B-11C1C20E7A48}">
      <dsp:nvSpPr>
        <dsp:cNvPr id="0" name=""/>
        <dsp:cNvSpPr/>
      </dsp:nvSpPr>
      <dsp:spPr>
        <a:xfrm>
          <a:off x="3649596" y="1278534"/>
          <a:ext cx="212029" cy="234302"/>
        </a:xfrm>
        <a:custGeom>
          <a:avLst/>
          <a:gdLst/>
          <a:ahLst/>
          <a:cxnLst/>
          <a:rect l="0" t="0" r="0" b="0"/>
          <a:pathLst>
            <a:path>
              <a:moveTo>
                <a:pt x="0" y="0"/>
              </a:moveTo>
              <a:lnTo>
                <a:pt x="106014" y="0"/>
              </a:lnTo>
              <a:lnTo>
                <a:pt x="106014" y="234302"/>
              </a:lnTo>
              <a:lnTo>
                <a:pt x="212029" y="23430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7711" y="1387785"/>
        <a:ext cx="15799" cy="15799"/>
      </dsp:txXfrm>
    </dsp:sp>
    <dsp:sp modelId="{AD2BD15F-D0C2-483F-94EF-687E65AFFAEF}">
      <dsp:nvSpPr>
        <dsp:cNvPr id="0" name=""/>
        <dsp:cNvSpPr/>
      </dsp:nvSpPr>
      <dsp:spPr>
        <a:xfrm>
          <a:off x="3649596" y="1108816"/>
          <a:ext cx="212029" cy="169717"/>
        </a:xfrm>
        <a:custGeom>
          <a:avLst/>
          <a:gdLst/>
          <a:ahLst/>
          <a:cxnLst/>
          <a:rect l="0" t="0" r="0" b="0"/>
          <a:pathLst>
            <a:path>
              <a:moveTo>
                <a:pt x="0" y="169717"/>
              </a:moveTo>
              <a:lnTo>
                <a:pt x="106014" y="169717"/>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8822" y="1186885"/>
        <a:ext cx="13579" cy="13579"/>
      </dsp:txXfrm>
    </dsp:sp>
    <dsp:sp modelId="{183CDB11-4578-42E9-A27F-0D29E61F6ABD}">
      <dsp:nvSpPr>
        <dsp:cNvPr id="0" name=""/>
        <dsp:cNvSpPr/>
      </dsp:nvSpPr>
      <dsp:spPr>
        <a:xfrm>
          <a:off x="3649596" y="704796"/>
          <a:ext cx="212029" cy="573737"/>
        </a:xfrm>
        <a:custGeom>
          <a:avLst/>
          <a:gdLst/>
          <a:ahLst/>
          <a:cxnLst/>
          <a:rect l="0" t="0" r="0" b="0"/>
          <a:pathLst>
            <a:path>
              <a:moveTo>
                <a:pt x="0" y="573737"/>
              </a:moveTo>
              <a:lnTo>
                <a:pt x="106014" y="573737"/>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0320" y="976373"/>
        <a:ext cx="30583" cy="30583"/>
      </dsp:txXfrm>
    </dsp:sp>
    <dsp:sp modelId="{C02353A3-67A9-442D-A2BF-E1094F4BE560}">
      <dsp:nvSpPr>
        <dsp:cNvPr id="0" name=""/>
        <dsp:cNvSpPr/>
      </dsp:nvSpPr>
      <dsp:spPr>
        <a:xfrm>
          <a:off x="3649596" y="233225"/>
          <a:ext cx="212029" cy="1045308"/>
        </a:xfrm>
        <a:custGeom>
          <a:avLst/>
          <a:gdLst/>
          <a:ahLst/>
          <a:cxnLst/>
          <a:rect l="0" t="0" r="0" b="0"/>
          <a:pathLst>
            <a:path>
              <a:moveTo>
                <a:pt x="0" y="1045308"/>
              </a:moveTo>
              <a:lnTo>
                <a:pt x="106014" y="1045308"/>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28946" y="729215"/>
        <a:ext cx="53329" cy="53329"/>
      </dsp:txXfrm>
    </dsp:sp>
    <dsp:sp modelId="{AED4EDE5-6945-4B7E-909B-5FD983E40139}">
      <dsp:nvSpPr>
        <dsp:cNvPr id="0" name=""/>
        <dsp:cNvSpPr/>
      </dsp:nvSpPr>
      <dsp:spPr>
        <a:xfrm>
          <a:off x="931554" y="1278534"/>
          <a:ext cx="212029" cy="2818337"/>
        </a:xfrm>
        <a:custGeom>
          <a:avLst/>
          <a:gdLst/>
          <a:ahLst/>
          <a:cxnLst/>
          <a:rect l="0" t="0" r="0" b="0"/>
          <a:pathLst>
            <a:path>
              <a:moveTo>
                <a:pt x="0" y="2818337"/>
              </a:moveTo>
              <a:lnTo>
                <a:pt x="106014" y="2818337"/>
              </a:lnTo>
              <a:lnTo>
                <a:pt x="106014" y="0"/>
              </a:lnTo>
              <a:lnTo>
                <a:pt x="212029"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66912" y="2617045"/>
        <a:ext cx="141315" cy="141315"/>
      </dsp:txXfrm>
    </dsp:sp>
    <dsp:sp modelId="{57FB70EB-B9E1-4AA1-88AC-EB0B5AEF8A4B}">
      <dsp:nvSpPr>
        <dsp:cNvPr id="0" name=""/>
        <dsp:cNvSpPr/>
      </dsp:nvSpPr>
      <dsp:spPr>
        <a:xfrm rot="16200000">
          <a:off x="-1916864" y="3861630"/>
          <a:ext cx="5226354" cy="47048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b="1" kern="1200">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sp:txBody>
      <dsp:txXfrm>
        <a:off x="-1916864" y="3861630"/>
        <a:ext cx="5226354" cy="470483"/>
      </dsp:txXfrm>
    </dsp:sp>
    <dsp:sp modelId="{811CE55F-C1BF-4FC7-8313-7A696D3BA599}">
      <dsp:nvSpPr>
        <dsp:cNvPr id="0" name=""/>
        <dsp:cNvSpPr/>
      </dsp:nvSpPr>
      <dsp:spPr>
        <a:xfrm>
          <a:off x="1143584" y="1116926"/>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đơn hàng</a:t>
          </a:r>
        </a:p>
      </dsp:txBody>
      <dsp:txXfrm>
        <a:off x="1143584" y="1116926"/>
        <a:ext cx="2506012" cy="323216"/>
      </dsp:txXfrm>
    </dsp:sp>
    <dsp:sp modelId="{AA6B4528-6E28-44FA-AEFB-23DAEB8BC605}">
      <dsp:nvSpPr>
        <dsp:cNvPr id="0" name=""/>
        <dsp:cNvSpPr/>
      </dsp:nvSpPr>
      <dsp:spPr>
        <a:xfrm>
          <a:off x="3861626" y="4067"/>
          <a:ext cx="1938259" cy="45831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sp:txBody>
      <dsp:txXfrm>
        <a:off x="3861626" y="4067"/>
        <a:ext cx="1938259" cy="458317"/>
      </dsp:txXfrm>
    </dsp:sp>
    <dsp:sp modelId="{6A027104-CA89-4A42-8756-8266A82A0AE9}">
      <dsp:nvSpPr>
        <dsp:cNvPr id="0" name=""/>
        <dsp:cNvSpPr/>
      </dsp:nvSpPr>
      <dsp:spPr>
        <a:xfrm>
          <a:off x="3861626" y="54318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chi tiết đơn hàng</a:t>
          </a:r>
        </a:p>
      </dsp:txBody>
      <dsp:txXfrm>
        <a:off x="3861626" y="543188"/>
        <a:ext cx="1938259" cy="323216"/>
      </dsp:txXfrm>
    </dsp:sp>
    <dsp:sp modelId="{17573CF6-E091-4B8F-883C-B99CA7DD583E}">
      <dsp:nvSpPr>
        <dsp:cNvPr id="0" name=""/>
        <dsp:cNvSpPr/>
      </dsp:nvSpPr>
      <dsp:spPr>
        <a:xfrm>
          <a:off x="3861626" y="94720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đơn hàng</a:t>
          </a:r>
        </a:p>
      </dsp:txBody>
      <dsp:txXfrm>
        <a:off x="3861626" y="947208"/>
        <a:ext cx="1938259" cy="323216"/>
      </dsp:txXfrm>
    </dsp:sp>
    <dsp:sp modelId="{E18A8D04-A777-497B-8F34-9C50359FD069}">
      <dsp:nvSpPr>
        <dsp:cNvPr id="0" name=""/>
        <dsp:cNvSpPr/>
      </dsp:nvSpPr>
      <dsp:spPr>
        <a:xfrm>
          <a:off x="3861626" y="135122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hóa đơn đơn hàng</a:t>
          </a:r>
        </a:p>
      </dsp:txBody>
      <dsp:txXfrm>
        <a:off x="3861626" y="1351228"/>
        <a:ext cx="1938259" cy="323216"/>
      </dsp:txXfrm>
    </dsp:sp>
    <dsp:sp modelId="{F08FFFC7-8ED4-44F9-BE36-97978827DA0A}">
      <dsp:nvSpPr>
        <dsp:cNvPr id="0" name=""/>
        <dsp:cNvSpPr/>
      </dsp:nvSpPr>
      <dsp:spPr>
        <a:xfrm>
          <a:off x="3861626" y="1755249"/>
          <a:ext cx="1971421" cy="40330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Cập nhật thông tin hóa đơn</a:t>
          </a:r>
        </a:p>
      </dsp:txBody>
      <dsp:txXfrm>
        <a:off x="3861626" y="1755249"/>
        <a:ext cx="1971421" cy="403302"/>
      </dsp:txXfrm>
    </dsp:sp>
    <dsp:sp modelId="{E9679EE0-0088-4942-B23A-BCBDDF2FBF54}">
      <dsp:nvSpPr>
        <dsp:cNvPr id="0" name=""/>
        <dsp:cNvSpPr/>
      </dsp:nvSpPr>
      <dsp:spPr>
        <a:xfrm>
          <a:off x="3861626" y="2239355"/>
          <a:ext cx="1889312" cy="3136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In hóa đơn</a:t>
          </a:r>
        </a:p>
      </dsp:txBody>
      <dsp:txXfrm>
        <a:off x="3861626" y="2239355"/>
        <a:ext cx="1889312" cy="313645"/>
      </dsp:txXfrm>
    </dsp:sp>
    <dsp:sp modelId="{F411107A-C0D6-462C-8B4B-491346B08606}">
      <dsp:nvSpPr>
        <dsp:cNvPr id="0" name=""/>
        <dsp:cNvSpPr/>
      </dsp:nvSpPr>
      <dsp:spPr>
        <a:xfrm>
          <a:off x="1143584" y="3317432"/>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biên nhận</a:t>
          </a:r>
        </a:p>
      </dsp:txBody>
      <dsp:txXfrm>
        <a:off x="1143584" y="3317432"/>
        <a:ext cx="2506012" cy="323216"/>
      </dsp:txXfrm>
    </dsp:sp>
    <dsp:sp modelId="{2BBC22D0-8E2A-40F8-90E0-5C02E05F1CFB}">
      <dsp:nvSpPr>
        <dsp:cNvPr id="0" name=""/>
        <dsp:cNvSpPr/>
      </dsp:nvSpPr>
      <dsp:spPr>
        <a:xfrm>
          <a:off x="3861626" y="2633805"/>
          <a:ext cx="1938259" cy="4784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sp:txBody>
      <dsp:txXfrm>
        <a:off x="3861626" y="2633805"/>
        <a:ext cx="1938259" cy="478408"/>
      </dsp:txXfrm>
    </dsp:sp>
    <dsp:sp modelId="{4C63AE4D-B3D1-4046-9071-4CD2FDE16713}">
      <dsp:nvSpPr>
        <dsp:cNvPr id="0" name=""/>
        <dsp:cNvSpPr/>
      </dsp:nvSpPr>
      <dsp:spPr>
        <a:xfrm>
          <a:off x="3861626" y="319301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chi tiết biên nhận</a:t>
          </a:r>
        </a:p>
      </dsp:txBody>
      <dsp:txXfrm>
        <a:off x="3861626" y="3193018"/>
        <a:ext cx="1938259" cy="323216"/>
      </dsp:txXfrm>
    </dsp:sp>
    <dsp:sp modelId="{E250815C-C388-4164-9EB4-8D438C6708C1}">
      <dsp:nvSpPr>
        <dsp:cNvPr id="0" name=""/>
        <dsp:cNvSpPr/>
      </dsp:nvSpPr>
      <dsp:spPr>
        <a:xfrm>
          <a:off x="3861626" y="359703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biên nhận</a:t>
          </a:r>
        </a:p>
      </dsp:txBody>
      <dsp:txXfrm>
        <a:off x="3861626" y="3597038"/>
        <a:ext cx="1938259" cy="323216"/>
      </dsp:txXfrm>
    </dsp:sp>
    <dsp:sp modelId="{F4F11EAD-BC04-484C-AE36-B35F57238A02}">
      <dsp:nvSpPr>
        <dsp:cNvPr id="0" name=""/>
        <dsp:cNvSpPr/>
      </dsp:nvSpPr>
      <dsp:spPr>
        <a:xfrm>
          <a:off x="3861626" y="400105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Cập thông tin biên nhận</a:t>
          </a:r>
        </a:p>
      </dsp:txBody>
      <dsp:txXfrm>
        <a:off x="3861626" y="4001058"/>
        <a:ext cx="1938259" cy="323216"/>
      </dsp:txXfrm>
    </dsp:sp>
    <dsp:sp modelId="{551AC803-22DF-4E8C-8D00-68ECF09A293A}">
      <dsp:nvSpPr>
        <dsp:cNvPr id="0" name=""/>
        <dsp:cNvSpPr/>
      </dsp:nvSpPr>
      <dsp:spPr>
        <a:xfrm>
          <a:off x="1143584" y="4641876"/>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sp:txBody>
      <dsp:txXfrm>
        <a:off x="1143584" y="4641876"/>
        <a:ext cx="2506012" cy="323216"/>
      </dsp:txXfrm>
    </dsp:sp>
    <dsp:sp modelId="{81755D95-D922-4F29-A303-C8A7CE7E8ABF}">
      <dsp:nvSpPr>
        <dsp:cNvPr id="0" name=""/>
        <dsp:cNvSpPr/>
      </dsp:nvSpPr>
      <dsp:spPr>
        <a:xfrm>
          <a:off x="3861626" y="440507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Phân công đơn hàng</a:t>
          </a:r>
        </a:p>
      </dsp:txBody>
      <dsp:txXfrm>
        <a:off x="3861626" y="4405078"/>
        <a:ext cx="1938259" cy="323216"/>
      </dsp:txXfrm>
    </dsp:sp>
    <dsp:sp modelId="{1E5B0938-6BC5-47B1-874D-CDFB32137A58}">
      <dsp:nvSpPr>
        <dsp:cNvPr id="0" name=""/>
        <dsp:cNvSpPr/>
      </dsp:nvSpPr>
      <dsp:spPr>
        <a:xfrm>
          <a:off x="3861626" y="4809099"/>
          <a:ext cx="1938259" cy="392791"/>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Theo dõi xử lí đơn hàng máy giặt</a:t>
          </a:r>
        </a:p>
      </dsp:txBody>
      <dsp:txXfrm>
        <a:off x="3861626" y="4809099"/>
        <a:ext cx="1938259" cy="392791"/>
      </dsp:txXfrm>
    </dsp:sp>
    <dsp:sp modelId="{25D8F5CC-BE52-480F-94B9-3A8D9BA2D739}">
      <dsp:nvSpPr>
        <dsp:cNvPr id="0" name=""/>
        <dsp:cNvSpPr/>
      </dsp:nvSpPr>
      <dsp:spPr>
        <a:xfrm>
          <a:off x="1143584" y="5045897"/>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đơn hàng</a:t>
          </a:r>
        </a:p>
      </dsp:txBody>
      <dsp:txXfrm>
        <a:off x="1143584" y="5045897"/>
        <a:ext cx="2506012" cy="323216"/>
      </dsp:txXfrm>
    </dsp:sp>
    <dsp:sp modelId="{8BAFD37D-742D-4652-92FF-8A0FFA23B2A8}">
      <dsp:nvSpPr>
        <dsp:cNvPr id="0" name=""/>
        <dsp:cNvSpPr/>
      </dsp:nvSpPr>
      <dsp:spPr>
        <a:xfrm>
          <a:off x="1143584" y="5541540"/>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đơn hàng</a:t>
          </a:r>
        </a:p>
      </dsp:txBody>
      <dsp:txXfrm>
        <a:off x="1143584" y="5541540"/>
        <a:ext cx="2506012" cy="323216"/>
      </dsp:txXfrm>
    </dsp:sp>
    <dsp:sp modelId="{6AFCD169-EFCF-464D-ABB4-2C79634C7C4A}">
      <dsp:nvSpPr>
        <dsp:cNvPr id="0" name=""/>
        <dsp:cNvSpPr/>
      </dsp:nvSpPr>
      <dsp:spPr>
        <a:xfrm>
          <a:off x="3861626" y="5282694"/>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QR Code</a:t>
          </a:r>
        </a:p>
      </dsp:txBody>
      <dsp:txXfrm>
        <a:off x="3861626" y="5282694"/>
        <a:ext cx="1938259" cy="323216"/>
      </dsp:txXfrm>
    </dsp:sp>
    <dsp:sp modelId="{9E092DA1-72A9-43D2-82C2-EBD6E86B4785}">
      <dsp:nvSpPr>
        <dsp:cNvPr id="0" name=""/>
        <dsp:cNvSpPr/>
      </dsp:nvSpPr>
      <dsp:spPr>
        <a:xfrm>
          <a:off x="3861626" y="5686715"/>
          <a:ext cx="1938259" cy="43688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sp:txBody>
      <dsp:txXfrm>
        <a:off x="3861626" y="5686715"/>
        <a:ext cx="1938259" cy="436888"/>
      </dsp:txXfrm>
    </dsp:sp>
    <dsp:sp modelId="{13A81EE6-1828-4DAD-B0BD-D49725F59F11}">
      <dsp:nvSpPr>
        <dsp:cNvPr id="0" name=""/>
        <dsp:cNvSpPr/>
      </dsp:nvSpPr>
      <dsp:spPr>
        <a:xfrm>
          <a:off x="1143584" y="5945561"/>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nhập hệ thống</a:t>
          </a:r>
        </a:p>
      </dsp:txBody>
      <dsp:txXfrm>
        <a:off x="1143584" y="5945561"/>
        <a:ext cx="2506012" cy="323216"/>
      </dsp:txXfrm>
    </dsp:sp>
    <dsp:sp modelId="{BAB6F684-995A-46D7-93DB-D2A36D22FA84}">
      <dsp:nvSpPr>
        <dsp:cNvPr id="0" name=""/>
        <dsp:cNvSpPr/>
      </dsp:nvSpPr>
      <dsp:spPr>
        <a:xfrm>
          <a:off x="1143584" y="6349581"/>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xuất hệ thống</a:t>
          </a:r>
        </a:p>
      </dsp:txBody>
      <dsp:txXfrm>
        <a:off x="1143584" y="6349581"/>
        <a:ext cx="2506012" cy="323216"/>
      </dsp:txXfrm>
    </dsp:sp>
    <dsp:sp modelId="{87C748B1-8870-485E-AB5F-0A16A9DE458F}">
      <dsp:nvSpPr>
        <dsp:cNvPr id="0" name=""/>
        <dsp:cNvSpPr/>
      </dsp:nvSpPr>
      <dsp:spPr>
        <a:xfrm>
          <a:off x="1143584" y="6753601"/>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kí tài khoản khách hàng</a:t>
          </a:r>
        </a:p>
      </dsp:txBody>
      <dsp:txXfrm>
        <a:off x="1143584" y="6753601"/>
        <a:ext cx="2506012" cy="323216"/>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C80F2-5A40-4FAD-9993-6FF57CBCF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9812</TotalTime>
  <Pages>107</Pages>
  <Words>16732</Words>
  <Characters>95377</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Phương B1401081 – Trần Hoàng Huân B1401047</dc:creator>
  <cp:keywords/>
  <dc:description/>
  <cp:lastModifiedBy>phuong vu</cp:lastModifiedBy>
  <cp:revision>111</cp:revision>
  <dcterms:created xsi:type="dcterms:W3CDTF">2017-06-06T18:20:00Z</dcterms:created>
  <dcterms:modified xsi:type="dcterms:W3CDTF">2018-11-23T08:24:00Z</dcterms:modified>
</cp:coreProperties>
</file>