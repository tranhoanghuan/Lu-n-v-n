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CD4140" w14:textId="77777777" w:rsidR="00CB27A4" w:rsidRPr="00B04AB8" w:rsidRDefault="00CB27A4" w:rsidP="009F370B">
      <w:pPr>
        <w:spacing w:line="360" w:lineRule="auto"/>
        <w:jc w:val="center"/>
      </w:pPr>
      <w:bookmarkStart w:id="0" w:name="_Toc484566597"/>
      <w:r w:rsidRPr="00B04AB8">
        <w:rPr>
          <w:b/>
        </w:rPr>
        <w:t>LỜI CAM ĐOAN</w:t>
      </w:r>
      <w:bookmarkEnd w:id="0"/>
    </w:p>
    <w:p w14:paraId="284D167C" w14:textId="77777777" w:rsidR="006806BE" w:rsidRPr="00B04AB8" w:rsidRDefault="006806BE" w:rsidP="006806BE">
      <w:pPr>
        <w:spacing w:line="360" w:lineRule="auto"/>
        <w:jc w:val="center"/>
      </w:pPr>
      <w:r w:rsidRPr="00B04AB8">
        <w:rPr>
          <w:lang w:val="en-US"/>
        </w:rPr>
        <w:sym w:font="Wingdings 2" w:char="F066"/>
      </w:r>
      <w:r w:rsidRPr="00B04AB8">
        <w:rPr>
          <w:lang w:val="en-US"/>
        </w:rPr>
        <w:sym w:font="Wingdings 2" w:char="F068"/>
      </w:r>
      <w:r w:rsidRPr="00B04AB8">
        <w:rPr>
          <w:rFonts w:ascii="Segoe UI Symbol" w:hAnsi="Segoe UI Symbol" w:cs="Segoe UI Symbol"/>
        </w:rPr>
        <w:t>⁂</w:t>
      </w:r>
      <w:r w:rsidRPr="00B04AB8">
        <w:rPr>
          <w:lang w:val="en-US"/>
        </w:rPr>
        <w:sym w:font="Wingdings 2" w:char="F067"/>
      </w:r>
      <w:r w:rsidRPr="00B04AB8">
        <w:rPr>
          <w:lang w:val="en-US"/>
        </w:rPr>
        <w:sym w:font="Wingdings 2" w:char="F065"/>
      </w:r>
    </w:p>
    <w:p w14:paraId="750890C2" w14:textId="77777777" w:rsidR="006806BE" w:rsidRPr="00B04AB8" w:rsidRDefault="006806BE" w:rsidP="006806BE">
      <w:pPr>
        <w:spacing w:line="360" w:lineRule="auto"/>
      </w:pPr>
    </w:p>
    <w:p w14:paraId="64A649CD" w14:textId="77777777" w:rsidR="006806BE" w:rsidRPr="00B04AB8" w:rsidRDefault="006806BE" w:rsidP="006806BE">
      <w:pPr>
        <w:spacing w:line="360" w:lineRule="auto"/>
      </w:pPr>
      <w:r w:rsidRPr="00B04AB8">
        <w:br/>
      </w:r>
    </w:p>
    <w:p w14:paraId="14722CF1" w14:textId="77777777" w:rsidR="0042719D" w:rsidRPr="00B04AB8" w:rsidRDefault="0042719D" w:rsidP="006806BE">
      <w:pPr>
        <w:spacing w:line="360" w:lineRule="auto"/>
      </w:pPr>
    </w:p>
    <w:p w14:paraId="7B32C455" w14:textId="77777777" w:rsidR="0042719D" w:rsidRPr="00B04AB8" w:rsidRDefault="0042719D" w:rsidP="006806BE">
      <w:pPr>
        <w:spacing w:line="360" w:lineRule="auto"/>
      </w:pPr>
    </w:p>
    <w:p w14:paraId="65A2E637" w14:textId="77777777" w:rsidR="0042719D" w:rsidRPr="00B04AB8" w:rsidRDefault="0042719D" w:rsidP="006806BE">
      <w:pPr>
        <w:spacing w:line="360" w:lineRule="auto"/>
      </w:pPr>
    </w:p>
    <w:p w14:paraId="3566B734" w14:textId="77777777" w:rsidR="0042719D" w:rsidRPr="00B04AB8" w:rsidRDefault="0042719D" w:rsidP="006806BE">
      <w:pPr>
        <w:spacing w:line="360" w:lineRule="auto"/>
      </w:pPr>
    </w:p>
    <w:p w14:paraId="408F1CF5" w14:textId="77777777" w:rsidR="0042719D" w:rsidRPr="00B04AB8" w:rsidRDefault="0042719D" w:rsidP="006806BE">
      <w:pPr>
        <w:spacing w:line="360" w:lineRule="auto"/>
      </w:pPr>
    </w:p>
    <w:p w14:paraId="4D56BF64" w14:textId="77777777" w:rsidR="0042719D" w:rsidRPr="00B04AB8" w:rsidRDefault="0042719D" w:rsidP="006806BE">
      <w:pPr>
        <w:spacing w:line="360" w:lineRule="auto"/>
      </w:pPr>
    </w:p>
    <w:p w14:paraId="13F937BF" w14:textId="77777777" w:rsidR="0042719D" w:rsidRPr="00B04AB8" w:rsidRDefault="0042719D" w:rsidP="006806BE">
      <w:pPr>
        <w:spacing w:line="360" w:lineRule="auto"/>
      </w:pPr>
    </w:p>
    <w:p w14:paraId="5A6A29E5" w14:textId="77777777" w:rsidR="006806BE" w:rsidRPr="00B04AB8" w:rsidRDefault="006806BE" w:rsidP="006806BE">
      <w:pPr>
        <w:spacing w:line="360" w:lineRule="auto"/>
        <w:jc w:val="right"/>
      </w:pPr>
      <w:r w:rsidRPr="00B04AB8">
        <w:t>Cần Thơ, Ngày…Tháng…Năm…</w:t>
      </w:r>
    </w:p>
    <w:p w14:paraId="35D609AA" w14:textId="77777777" w:rsidR="006806BE" w:rsidRPr="00B04AB8" w:rsidRDefault="006806BE" w:rsidP="006806BE">
      <w:pPr>
        <w:spacing w:line="360" w:lineRule="auto"/>
        <w:jc w:val="right"/>
        <w:rPr>
          <w:b/>
        </w:rPr>
      </w:pPr>
      <w:r w:rsidRPr="00B04AB8">
        <w:rPr>
          <w:b/>
        </w:rPr>
        <w:t>Sinh viên thực hiện</w:t>
      </w:r>
      <w:bookmarkStart w:id="1" w:name="_Toc484566598"/>
      <w:r w:rsidRPr="00B04AB8">
        <w:rPr>
          <w:b/>
        </w:rPr>
        <w:br w:type="page"/>
      </w:r>
    </w:p>
    <w:p w14:paraId="6F3D7F91" w14:textId="77777777" w:rsidR="00CB27A4" w:rsidRPr="00B04AB8" w:rsidRDefault="00CB27A4" w:rsidP="00774BA7">
      <w:pPr>
        <w:spacing w:line="360" w:lineRule="auto"/>
        <w:jc w:val="center"/>
        <w:rPr>
          <w:b/>
        </w:rPr>
      </w:pPr>
      <w:r w:rsidRPr="00B04AB8">
        <w:rPr>
          <w:b/>
        </w:rPr>
        <w:lastRenderedPageBreak/>
        <w:t>LỜI CẢM ƠN</w:t>
      </w:r>
      <w:bookmarkEnd w:id="1"/>
    </w:p>
    <w:p w14:paraId="5B214CA4" w14:textId="77777777" w:rsidR="006806BE" w:rsidRPr="00B04AB8" w:rsidRDefault="006806BE" w:rsidP="006806BE">
      <w:pPr>
        <w:spacing w:line="360" w:lineRule="auto"/>
        <w:ind w:firstLine="720"/>
        <w:jc w:val="right"/>
      </w:pPr>
    </w:p>
    <w:p w14:paraId="5B5AE898" w14:textId="77777777" w:rsidR="006806BE" w:rsidRPr="00B04AB8" w:rsidRDefault="006806BE">
      <w:pPr>
        <w:jc w:val="left"/>
        <w:rPr>
          <w:b/>
        </w:rPr>
      </w:pPr>
      <w:bookmarkStart w:id="2" w:name="_Toc484566599"/>
      <w:r w:rsidRPr="00B04AB8">
        <w:rPr>
          <w:b/>
        </w:rPr>
        <w:br w:type="page"/>
      </w:r>
    </w:p>
    <w:p w14:paraId="4999FC8A" w14:textId="77777777" w:rsidR="009F370B" w:rsidRPr="00B04AB8" w:rsidRDefault="00EB1083" w:rsidP="00774BA7">
      <w:pPr>
        <w:spacing w:line="360" w:lineRule="auto"/>
        <w:jc w:val="center"/>
        <w:rPr>
          <w:b/>
        </w:rPr>
      </w:pPr>
      <w:r w:rsidRPr="00B04AB8">
        <w:rPr>
          <w:b/>
        </w:rPr>
        <w:lastRenderedPageBreak/>
        <w:t>NHẬN XÉT CỦA GIÁO VIÊN HƯỚNG DẪN</w:t>
      </w:r>
    </w:p>
    <w:p w14:paraId="337A147F" w14:textId="77777777" w:rsidR="00EB1083" w:rsidRPr="00B04AB8" w:rsidRDefault="00B7386E" w:rsidP="00B7386E">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6D712839" w14:textId="77777777" w:rsidR="00B7386E" w:rsidRPr="00B04AB8" w:rsidRDefault="00EB1083" w:rsidP="00B7386E">
      <w:pPr>
        <w:spacing w:line="360" w:lineRule="auto"/>
        <w:jc w:val="center"/>
        <w:rPr>
          <w:b/>
        </w:rPr>
      </w:pPr>
      <w:r w:rsidRPr="00B04AB8">
        <w:rPr>
          <w:b/>
        </w:rPr>
        <w:lastRenderedPageBreak/>
        <w:t>NHẬN XÉT CỦA GIÁO VIÊN PHẢN BIỆN</w:t>
      </w:r>
    </w:p>
    <w:p w14:paraId="2920F59D" w14:textId="77777777" w:rsidR="00EB1083" w:rsidRPr="00B04AB8" w:rsidRDefault="00B7386E" w:rsidP="00B7386E">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707B58E1" w14:textId="77777777" w:rsidR="00B7386E" w:rsidRPr="00B04AB8" w:rsidRDefault="00EB1083" w:rsidP="00774BA7">
      <w:pPr>
        <w:spacing w:line="360" w:lineRule="auto"/>
        <w:jc w:val="center"/>
        <w:rPr>
          <w:b/>
        </w:rPr>
      </w:pPr>
      <w:r w:rsidRPr="00B04AB8">
        <w:rPr>
          <w:b/>
        </w:rPr>
        <w:lastRenderedPageBreak/>
        <w:t>NHẬN XÉT CỦA HỘI ĐỒNG CHẤM ĐIỂM LUẬN VĂN</w:t>
      </w:r>
      <w:bookmarkEnd w:id="2"/>
    </w:p>
    <w:p w14:paraId="470DAF91" w14:textId="77777777" w:rsidR="00B81776" w:rsidRPr="00B04AB8" w:rsidRDefault="00B26FC7" w:rsidP="00B26FC7">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B81776" w:rsidRPr="00B04AB8">
        <w:br w:type="page"/>
      </w:r>
    </w:p>
    <w:p w14:paraId="73152304" w14:textId="77777777" w:rsidR="00CB27A4" w:rsidRPr="00B04AB8" w:rsidRDefault="00CB27A4" w:rsidP="00774BA7">
      <w:pPr>
        <w:spacing w:line="360" w:lineRule="auto"/>
        <w:jc w:val="center"/>
        <w:rPr>
          <w:b/>
        </w:rPr>
      </w:pPr>
      <w:bookmarkStart w:id="3" w:name="_Toc484566600"/>
      <w:r w:rsidRPr="00B04AB8">
        <w:rPr>
          <w:b/>
        </w:rPr>
        <w:lastRenderedPageBreak/>
        <w:t>MỤC LỤC</w:t>
      </w:r>
      <w:bookmarkEnd w:id="3"/>
    </w:p>
    <w:p w14:paraId="0CED4C63" w14:textId="77777777" w:rsidR="00EB1083" w:rsidRPr="00B04AB8" w:rsidRDefault="00EB1083" w:rsidP="00DA561E">
      <w:pPr>
        <w:spacing w:line="360" w:lineRule="auto"/>
      </w:pPr>
    </w:p>
    <w:bookmarkStart w:id="4" w:name="_Toc484566601"/>
    <w:p w14:paraId="4CA3D3D3" w14:textId="2443B1EF" w:rsidR="006A2C8A" w:rsidRDefault="00EB1083">
      <w:pPr>
        <w:pStyle w:val="TOC1"/>
        <w:tabs>
          <w:tab w:val="right" w:leader="dot" w:pos="8777"/>
        </w:tabs>
        <w:rPr>
          <w:rFonts w:asciiTheme="minorHAnsi" w:eastAsiaTheme="minorEastAsia" w:hAnsiTheme="minorHAnsi" w:cstheme="minorBidi"/>
          <w:noProof/>
          <w:sz w:val="22"/>
          <w:szCs w:val="22"/>
          <w:lang w:val="en-US"/>
        </w:rPr>
      </w:pPr>
      <w:r w:rsidRPr="00B04AB8">
        <w:fldChar w:fldCharType="begin"/>
      </w:r>
      <w:r w:rsidRPr="00B04AB8">
        <w:instrText xml:space="preserve"> TOC \o "1-4" \u </w:instrText>
      </w:r>
      <w:r w:rsidRPr="00B04AB8">
        <w:fldChar w:fldCharType="separate"/>
      </w:r>
      <w:r w:rsidR="006A2C8A">
        <w:rPr>
          <w:noProof/>
        </w:rPr>
        <w:t>KÍ HIỆU VÀ VIẾT TẮT</w:t>
      </w:r>
      <w:r w:rsidR="006A2C8A">
        <w:rPr>
          <w:noProof/>
        </w:rPr>
        <w:tab/>
      </w:r>
      <w:r w:rsidR="006A2C8A">
        <w:rPr>
          <w:noProof/>
        </w:rPr>
        <w:fldChar w:fldCharType="begin"/>
      </w:r>
      <w:r w:rsidR="006A2C8A">
        <w:rPr>
          <w:noProof/>
        </w:rPr>
        <w:instrText xml:space="preserve"> PAGEREF _Toc529744383 \h </w:instrText>
      </w:r>
      <w:r w:rsidR="006A2C8A">
        <w:rPr>
          <w:noProof/>
        </w:rPr>
      </w:r>
      <w:r w:rsidR="006A2C8A">
        <w:rPr>
          <w:noProof/>
        </w:rPr>
        <w:fldChar w:fldCharType="separate"/>
      </w:r>
      <w:r w:rsidR="006A2C8A">
        <w:rPr>
          <w:noProof/>
        </w:rPr>
        <w:t>9</w:t>
      </w:r>
      <w:r w:rsidR="006A2C8A">
        <w:rPr>
          <w:noProof/>
        </w:rPr>
        <w:fldChar w:fldCharType="end"/>
      </w:r>
    </w:p>
    <w:p w14:paraId="44021EE4" w14:textId="78109F56"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DANH SÁCH HÌNH</w:t>
      </w:r>
      <w:r>
        <w:rPr>
          <w:noProof/>
        </w:rPr>
        <w:tab/>
      </w:r>
      <w:r>
        <w:rPr>
          <w:noProof/>
        </w:rPr>
        <w:fldChar w:fldCharType="begin"/>
      </w:r>
      <w:r>
        <w:rPr>
          <w:noProof/>
        </w:rPr>
        <w:instrText xml:space="preserve"> PAGEREF _Toc529744384 \h </w:instrText>
      </w:r>
      <w:r>
        <w:rPr>
          <w:noProof/>
        </w:rPr>
      </w:r>
      <w:r>
        <w:rPr>
          <w:noProof/>
        </w:rPr>
        <w:fldChar w:fldCharType="separate"/>
      </w:r>
      <w:r>
        <w:rPr>
          <w:noProof/>
        </w:rPr>
        <w:t>10</w:t>
      </w:r>
      <w:r>
        <w:rPr>
          <w:noProof/>
        </w:rPr>
        <w:fldChar w:fldCharType="end"/>
      </w:r>
    </w:p>
    <w:p w14:paraId="2067F77B" w14:textId="09742D58"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DANH MỤC BẢNG</w:t>
      </w:r>
      <w:r>
        <w:rPr>
          <w:noProof/>
        </w:rPr>
        <w:tab/>
      </w:r>
      <w:r>
        <w:rPr>
          <w:noProof/>
        </w:rPr>
        <w:fldChar w:fldCharType="begin"/>
      </w:r>
      <w:r>
        <w:rPr>
          <w:noProof/>
        </w:rPr>
        <w:instrText xml:space="preserve"> PAGEREF _Toc529744385 \h </w:instrText>
      </w:r>
      <w:r>
        <w:rPr>
          <w:noProof/>
        </w:rPr>
      </w:r>
      <w:r>
        <w:rPr>
          <w:noProof/>
        </w:rPr>
        <w:fldChar w:fldCharType="separate"/>
      </w:r>
      <w:r>
        <w:rPr>
          <w:noProof/>
        </w:rPr>
        <w:t>11</w:t>
      </w:r>
      <w:r>
        <w:rPr>
          <w:noProof/>
        </w:rPr>
        <w:fldChar w:fldCharType="end"/>
      </w:r>
    </w:p>
    <w:p w14:paraId="4F8DFDAD" w14:textId="438BFDE0"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TÓM TẮT</w:t>
      </w:r>
      <w:r>
        <w:rPr>
          <w:noProof/>
        </w:rPr>
        <w:tab/>
      </w:r>
      <w:r>
        <w:rPr>
          <w:noProof/>
        </w:rPr>
        <w:fldChar w:fldCharType="begin"/>
      </w:r>
      <w:r>
        <w:rPr>
          <w:noProof/>
        </w:rPr>
        <w:instrText xml:space="preserve"> PAGEREF _Toc529744386 \h </w:instrText>
      </w:r>
      <w:r>
        <w:rPr>
          <w:noProof/>
        </w:rPr>
      </w:r>
      <w:r>
        <w:rPr>
          <w:noProof/>
        </w:rPr>
        <w:fldChar w:fldCharType="separate"/>
      </w:r>
      <w:r>
        <w:rPr>
          <w:noProof/>
        </w:rPr>
        <w:t>12</w:t>
      </w:r>
      <w:r>
        <w:rPr>
          <w:noProof/>
        </w:rPr>
        <w:fldChar w:fldCharType="end"/>
      </w:r>
    </w:p>
    <w:p w14:paraId="1549C771" w14:textId="72D5D196"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ABSTRACT</w:t>
      </w:r>
      <w:r>
        <w:rPr>
          <w:noProof/>
        </w:rPr>
        <w:tab/>
      </w:r>
      <w:r>
        <w:rPr>
          <w:noProof/>
        </w:rPr>
        <w:fldChar w:fldCharType="begin"/>
      </w:r>
      <w:r>
        <w:rPr>
          <w:noProof/>
        </w:rPr>
        <w:instrText xml:space="preserve"> PAGEREF _Toc529744387 \h </w:instrText>
      </w:r>
      <w:r>
        <w:rPr>
          <w:noProof/>
        </w:rPr>
      </w:r>
      <w:r>
        <w:rPr>
          <w:noProof/>
        </w:rPr>
        <w:fldChar w:fldCharType="separate"/>
      </w:r>
      <w:r>
        <w:rPr>
          <w:noProof/>
        </w:rPr>
        <w:t>13</w:t>
      </w:r>
      <w:r>
        <w:rPr>
          <w:noProof/>
        </w:rPr>
        <w:fldChar w:fldCharType="end"/>
      </w:r>
    </w:p>
    <w:p w14:paraId="4A74FB9D" w14:textId="42916869"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TỪ KHÓA</w:t>
      </w:r>
      <w:r>
        <w:rPr>
          <w:noProof/>
        </w:rPr>
        <w:tab/>
      </w:r>
      <w:r>
        <w:rPr>
          <w:noProof/>
        </w:rPr>
        <w:fldChar w:fldCharType="begin"/>
      </w:r>
      <w:r>
        <w:rPr>
          <w:noProof/>
        </w:rPr>
        <w:instrText xml:space="preserve"> PAGEREF _Toc529744388 \h </w:instrText>
      </w:r>
      <w:r>
        <w:rPr>
          <w:noProof/>
        </w:rPr>
      </w:r>
      <w:r>
        <w:rPr>
          <w:noProof/>
        </w:rPr>
        <w:fldChar w:fldCharType="separate"/>
      </w:r>
      <w:r>
        <w:rPr>
          <w:noProof/>
        </w:rPr>
        <w:t>14</w:t>
      </w:r>
      <w:r>
        <w:rPr>
          <w:noProof/>
        </w:rPr>
        <w:fldChar w:fldCharType="end"/>
      </w:r>
    </w:p>
    <w:p w14:paraId="04E58D68" w14:textId="71C481F4" w:rsidR="006A2C8A" w:rsidRDefault="006A2C8A">
      <w:pPr>
        <w:pStyle w:val="TOC1"/>
        <w:tabs>
          <w:tab w:val="left" w:pos="1540"/>
          <w:tab w:val="right" w:leader="dot" w:pos="8777"/>
        </w:tabs>
        <w:rPr>
          <w:rFonts w:asciiTheme="minorHAnsi" w:eastAsiaTheme="minorEastAsia" w:hAnsiTheme="minorHAnsi" w:cstheme="minorBidi"/>
          <w:noProof/>
          <w:sz w:val="22"/>
          <w:szCs w:val="22"/>
          <w:lang w:val="en-US"/>
        </w:rPr>
      </w:pPr>
      <w:r>
        <w:rPr>
          <w:noProof/>
        </w:rPr>
        <w:t>CHƯƠNG 1 -</w:t>
      </w:r>
      <w:r>
        <w:rPr>
          <w:rFonts w:asciiTheme="minorHAnsi" w:eastAsiaTheme="minorEastAsia" w:hAnsiTheme="minorHAnsi" w:cstheme="minorBidi"/>
          <w:noProof/>
          <w:sz w:val="22"/>
          <w:szCs w:val="22"/>
          <w:lang w:val="en-US"/>
        </w:rPr>
        <w:tab/>
      </w:r>
      <w:r>
        <w:rPr>
          <w:noProof/>
        </w:rPr>
        <w:t>TỔNG QUAN</w:t>
      </w:r>
      <w:r>
        <w:rPr>
          <w:noProof/>
        </w:rPr>
        <w:tab/>
      </w:r>
      <w:r>
        <w:rPr>
          <w:noProof/>
        </w:rPr>
        <w:fldChar w:fldCharType="begin"/>
      </w:r>
      <w:r>
        <w:rPr>
          <w:noProof/>
        </w:rPr>
        <w:instrText xml:space="preserve"> PAGEREF _Toc529744389 \h </w:instrText>
      </w:r>
      <w:r>
        <w:rPr>
          <w:noProof/>
        </w:rPr>
      </w:r>
      <w:r>
        <w:rPr>
          <w:noProof/>
        </w:rPr>
        <w:fldChar w:fldCharType="separate"/>
      </w:r>
      <w:r>
        <w:rPr>
          <w:noProof/>
        </w:rPr>
        <w:t>15</w:t>
      </w:r>
      <w:r>
        <w:rPr>
          <w:noProof/>
        </w:rPr>
        <w:fldChar w:fldCharType="end"/>
      </w:r>
    </w:p>
    <w:p w14:paraId="756E7A50" w14:textId="314DB541"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1.1</w:t>
      </w:r>
      <w:r>
        <w:rPr>
          <w:rFonts w:asciiTheme="minorHAnsi" w:eastAsiaTheme="minorEastAsia" w:hAnsiTheme="minorHAnsi" w:cstheme="minorBidi"/>
          <w:noProof/>
          <w:sz w:val="22"/>
          <w:szCs w:val="22"/>
          <w:lang w:val="en-US"/>
        </w:rPr>
        <w:tab/>
      </w:r>
      <w:r w:rsidRPr="008F3391">
        <w:rPr>
          <w:noProof/>
          <w:lang w:val="en-US"/>
        </w:rPr>
        <w:t>Đặt vấn đề</w:t>
      </w:r>
      <w:r>
        <w:rPr>
          <w:noProof/>
        </w:rPr>
        <w:tab/>
      </w:r>
      <w:r>
        <w:rPr>
          <w:noProof/>
        </w:rPr>
        <w:fldChar w:fldCharType="begin"/>
      </w:r>
      <w:r>
        <w:rPr>
          <w:noProof/>
        </w:rPr>
        <w:instrText xml:space="preserve"> PAGEREF _Toc529744390 \h </w:instrText>
      </w:r>
      <w:r>
        <w:rPr>
          <w:noProof/>
        </w:rPr>
      </w:r>
      <w:r>
        <w:rPr>
          <w:noProof/>
        </w:rPr>
        <w:fldChar w:fldCharType="separate"/>
      </w:r>
      <w:r>
        <w:rPr>
          <w:noProof/>
        </w:rPr>
        <w:t>15</w:t>
      </w:r>
      <w:r>
        <w:rPr>
          <w:noProof/>
        </w:rPr>
        <w:fldChar w:fldCharType="end"/>
      </w:r>
    </w:p>
    <w:p w14:paraId="2A573D5C" w14:textId="78751CF4"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1.2</w:t>
      </w:r>
      <w:r>
        <w:rPr>
          <w:rFonts w:asciiTheme="minorHAnsi" w:eastAsiaTheme="minorEastAsia" w:hAnsiTheme="minorHAnsi" w:cstheme="minorBidi"/>
          <w:noProof/>
          <w:sz w:val="22"/>
          <w:szCs w:val="22"/>
          <w:lang w:val="en-US"/>
        </w:rPr>
        <w:tab/>
      </w:r>
      <w:r w:rsidRPr="008F3391">
        <w:rPr>
          <w:noProof/>
          <w:lang w:val="en-US"/>
        </w:rPr>
        <w:t>Lịch sử giải quyết vấn đề</w:t>
      </w:r>
      <w:r>
        <w:rPr>
          <w:noProof/>
        </w:rPr>
        <w:tab/>
      </w:r>
      <w:r>
        <w:rPr>
          <w:noProof/>
        </w:rPr>
        <w:fldChar w:fldCharType="begin"/>
      </w:r>
      <w:r>
        <w:rPr>
          <w:noProof/>
        </w:rPr>
        <w:instrText xml:space="preserve"> PAGEREF _Toc529744391 \h </w:instrText>
      </w:r>
      <w:r>
        <w:rPr>
          <w:noProof/>
        </w:rPr>
      </w:r>
      <w:r>
        <w:rPr>
          <w:noProof/>
        </w:rPr>
        <w:fldChar w:fldCharType="separate"/>
      </w:r>
      <w:r>
        <w:rPr>
          <w:noProof/>
        </w:rPr>
        <w:t>15</w:t>
      </w:r>
      <w:r>
        <w:rPr>
          <w:noProof/>
        </w:rPr>
        <w:fldChar w:fldCharType="end"/>
      </w:r>
    </w:p>
    <w:p w14:paraId="6FD9B448" w14:textId="71D80C2B"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1.3</w:t>
      </w:r>
      <w:r>
        <w:rPr>
          <w:rFonts w:asciiTheme="minorHAnsi" w:eastAsiaTheme="minorEastAsia" w:hAnsiTheme="minorHAnsi" w:cstheme="minorBidi"/>
          <w:noProof/>
          <w:sz w:val="22"/>
          <w:szCs w:val="22"/>
          <w:lang w:val="en-US"/>
        </w:rPr>
        <w:tab/>
      </w:r>
      <w:r>
        <w:rPr>
          <w:noProof/>
        </w:rPr>
        <w:t>Phạm</w:t>
      </w:r>
      <w:r w:rsidRPr="008F3391">
        <w:rPr>
          <w:noProof/>
          <w:lang w:val="en-US"/>
        </w:rPr>
        <w:t xml:space="preserve"> vi đề tài</w:t>
      </w:r>
      <w:r>
        <w:rPr>
          <w:noProof/>
        </w:rPr>
        <w:tab/>
      </w:r>
      <w:r>
        <w:rPr>
          <w:noProof/>
        </w:rPr>
        <w:fldChar w:fldCharType="begin"/>
      </w:r>
      <w:r>
        <w:rPr>
          <w:noProof/>
        </w:rPr>
        <w:instrText xml:space="preserve"> PAGEREF _Toc529744392 \h </w:instrText>
      </w:r>
      <w:r>
        <w:rPr>
          <w:noProof/>
        </w:rPr>
      </w:r>
      <w:r>
        <w:rPr>
          <w:noProof/>
        </w:rPr>
        <w:fldChar w:fldCharType="separate"/>
      </w:r>
      <w:r>
        <w:rPr>
          <w:noProof/>
        </w:rPr>
        <w:t>16</w:t>
      </w:r>
      <w:r>
        <w:rPr>
          <w:noProof/>
        </w:rPr>
        <w:fldChar w:fldCharType="end"/>
      </w:r>
    </w:p>
    <w:p w14:paraId="0DE62166" w14:textId="5E0AB295"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1.4</w:t>
      </w:r>
      <w:r>
        <w:rPr>
          <w:rFonts w:asciiTheme="minorHAnsi" w:eastAsiaTheme="minorEastAsia" w:hAnsiTheme="minorHAnsi" w:cstheme="minorBidi"/>
          <w:noProof/>
          <w:sz w:val="22"/>
          <w:szCs w:val="22"/>
          <w:lang w:val="en-US"/>
        </w:rPr>
        <w:tab/>
      </w:r>
      <w:r w:rsidRPr="008F3391">
        <w:rPr>
          <w:noProof/>
          <w:lang w:val="en-US"/>
        </w:rPr>
        <w:t>Phương pháp nghiên cứu</w:t>
      </w:r>
      <w:r>
        <w:rPr>
          <w:noProof/>
        </w:rPr>
        <w:tab/>
      </w:r>
      <w:r>
        <w:rPr>
          <w:noProof/>
        </w:rPr>
        <w:fldChar w:fldCharType="begin"/>
      </w:r>
      <w:r>
        <w:rPr>
          <w:noProof/>
        </w:rPr>
        <w:instrText xml:space="preserve"> PAGEREF _Toc529744393 \h </w:instrText>
      </w:r>
      <w:r>
        <w:rPr>
          <w:noProof/>
        </w:rPr>
      </w:r>
      <w:r>
        <w:rPr>
          <w:noProof/>
        </w:rPr>
        <w:fldChar w:fldCharType="separate"/>
      </w:r>
      <w:r>
        <w:rPr>
          <w:noProof/>
        </w:rPr>
        <w:t>16</w:t>
      </w:r>
      <w:r>
        <w:rPr>
          <w:noProof/>
        </w:rPr>
        <w:fldChar w:fldCharType="end"/>
      </w:r>
    </w:p>
    <w:p w14:paraId="509C079E" w14:textId="4F75B68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1.4.1</w:t>
      </w:r>
      <w:r>
        <w:rPr>
          <w:rFonts w:asciiTheme="minorHAnsi" w:eastAsiaTheme="minorEastAsia" w:hAnsiTheme="minorHAnsi" w:cstheme="minorBidi"/>
          <w:noProof/>
          <w:sz w:val="22"/>
          <w:szCs w:val="22"/>
          <w:lang w:val="en-US"/>
        </w:rPr>
        <w:tab/>
      </w:r>
      <w:r>
        <w:rPr>
          <w:noProof/>
        </w:rPr>
        <w:t>Mục tiêu nghiên cứu</w:t>
      </w:r>
      <w:r>
        <w:rPr>
          <w:noProof/>
        </w:rPr>
        <w:tab/>
      </w:r>
      <w:r>
        <w:rPr>
          <w:noProof/>
        </w:rPr>
        <w:fldChar w:fldCharType="begin"/>
      </w:r>
      <w:r>
        <w:rPr>
          <w:noProof/>
        </w:rPr>
        <w:instrText xml:space="preserve"> PAGEREF _Toc529744394 \h </w:instrText>
      </w:r>
      <w:r>
        <w:rPr>
          <w:noProof/>
        </w:rPr>
      </w:r>
      <w:r>
        <w:rPr>
          <w:noProof/>
        </w:rPr>
        <w:fldChar w:fldCharType="separate"/>
      </w:r>
      <w:r>
        <w:rPr>
          <w:noProof/>
        </w:rPr>
        <w:t>16</w:t>
      </w:r>
      <w:r>
        <w:rPr>
          <w:noProof/>
        </w:rPr>
        <w:fldChar w:fldCharType="end"/>
      </w:r>
    </w:p>
    <w:p w14:paraId="0CDD0FC5" w14:textId="36BD44CD"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1.4.2</w:t>
      </w:r>
      <w:r>
        <w:rPr>
          <w:rFonts w:asciiTheme="minorHAnsi" w:eastAsiaTheme="minorEastAsia" w:hAnsiTheme="minorHAnsi" w:cstheme="minorBidi"/>
          <w:noProof/>
          <w:sz w:val="22"/>
          <w:szCs w:val="22"/>
          <w:lang w:val="en-US"/>
        </w:rPr>
        <w:tab/>
      </w:r>
      <w:r>
        <w:rPr>
          <w:noProof/>
        </w:rPr>
        <w:t>Đối tượng nghiên cứu</w:t>
      </w:r>
      <w:r>
        <w:rPr>
          <w:noProof/>
        </w:rPr>
        <w:tab/>
      </w:r>
      <w:r>
        <w:rPr>
          <w:noProof/>
        </w:rPr>
        <w:fldChar w:fldCharType="begin"/>
      </w:r>
      <w:r>
        <w:rPr>
          <w:noProof/>
        </w:rPr>
        <w:instrText xml:space="preserve"> PAGEREF _Toc529744395 \h </w:instrText>
      </w:r>
      <w:r>
        <w:rPr>
          <w:noProof/>
        </w:rPr>
      </w:r>
      <w:r>
        <w:rPr>
          <w:noProof/>
        </w:rPr>
        <w:fldChar w:fldCharType="separate"/>
      </w:r>
      <w:r>
        <w:rPr>
          <w:noProof/>
        </w:rPr>
        <w:t>17</w:t>
      </w:r>
      <w:r>
        <w:rPr>
          <w:noProof/>
        </w:rPr>
        <w:fldChar w:fldCharType="end"/>
      </w:r>
    </w:p>
    <w:p w14:paraId="17B2A41A" w14:textId="072160E2"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1.4.3</w:t>
      </w:r>
      <w:r>
        <w:rPr>
          <w:rFonts w:asciiTheme="minorHAnsi" w:eastAsiaTheme="minorEastAsia" w:hAnsiTheme="minorHAnsi" w:cstheme="minorBidi"/>
          <w:noProof/>
          <w:sz w:val="22"/>
          <w:szCs w:val="22"/>
          <w:lang w:val="en-US"/>
        </w:rPr>
        <w:tab/>
      </w:r>
      <w:r>
        <w:rPr>
          <w:noProof/>
        </w:rPr>
        <w:t>Phạm vi nghiên cứu</w:t>
      </w:r>
      <w:r>
        <w:rPr>
          <w:noProof/>
        </w:rPr>
        <w:tab/>
      </w:r>
      <w:r>
        <w:rPr>
          <w:noProof/>
        </w:rPr>
        <w:fldChar w:fldCharType="begin"/>
      </w:r>
      <w:r>
        <w:rPr>
          <w:noProof/>
        </w:rPr>
        <w:instrText xml:space="preserve"> PAGEREF _Toc529744396 \h </w:instrText>
      </w:r>
      <w:r>
        <w:rPr>
          <w:noProof/>
        </w:rPr>
      </w:r>
      <w:r>
        <w:rPr>
          <w:noProof/>
        </w:rPr>
        <w:fldChar w:fldCharType="separate"/>
      </w:r>
      <w:r>
        <w:rPr>
          <w:noProof/>
        </w:rPr>
        <w:t>17</w:t>
      </w:r>
      <w:r>
        <w:rPr>
          <w:noProof/>
        </w:rPr>
        <w:fldChar w:fldCharType="end"/>
      </w:r>
    </w:p>
    <w:p w14:paraId="3B4E4161" w14:textId="3799050C" w:rsidR="006A2C8A" w:rsidRDefault="006A2C8A">
      <w:pPr>
        <w:pStyle w:val="TOC1"/>
        <w:tabs>
          <w:tab w:val="left" w:pos="1540"/>
          <w:tab w:val="right" w:leader="dot" w:pos="8777"/>
        </w:tabs>
        <w:rPr>
          <w:rFonts w:asciiTheme="minorHAnsi" w:eastAsiaTheme="minorEastAsia" w:hAnsiTheme="minorHAnsi" w:cstheme="minorBidi"/>
          <w:noProof/>
          <w:sz w:val="22"/>
          <w:szCs w:val="22"/>
          <w:lang w:val="en-US"/>
        </w:rPr>
      </w:pPr>
      <w:r>
        <w:rPr>
          <w:noProof/>
        </w:rPr>
        <w:t>CHƯƠNG 2 -</w:t>
      </w:r>
      <w:r>
        <w:rPr>
          <w:rFonts w:asciiTheme="minorHAnsi" w:eastAsiaTheme="minorEastAsia" w:hAnsiTheme="minorHAnsi" w:cstheme="minorBidi"/>
          <w:noProof/>
          <w:sz w:val="22"/>
          <w:szCs w:val="22"/>
          <w:lang w:val="en-US"/>
        </w:rPr>
        <w:tab/>
      </w:r>
      <w:r>
        <w:rPr>
          <w:noProof/>
        </w:rPr>
        <w:t>CƠ SỞ LÝ THUYẾT</w:t>
      </w:r>
      <w:r>
        <w:rPr>
          <w:noProof/>
        </w:rPr>
        <w:tab/>
      </w:r>
      <w:r>
        <w:rPr>
          <w:noProof/>
        </w:rPr>
        <w:fldChar w:fldCharType="begin"/>
      </w:r>
      <w:r>
        <w:rPr>
          <w:noProof/>
        </w:rPr>
        <w:instrText xml:space="preserve"> PAGEREF _Toc529744397 \h </w:instrText>
      </w:r>
      <w:r>
        <w:rPr>
          <w:noProof/>
        </w:rPr>
      </w:r>
      <w:r>
        <w:rPr>
          <w:noProof/>
        </w:rPr>
        <w:fldChar w:fldCharType="separate"/>
      </w:r>
      <w:r>
        <w:rPr>
          <w:noProof/>
        </w:rPr>
        <w:t>18</w:t>
      </w:r>
      <w:r>
        <w:rPr>
          <w:noProof/>
        </w:rPr>
        <w:fldChar w:fldCharType="end"/>
      </w:r>
    </w:p>
    <w:p w14:paraId="442EE81A" w14:textId="739BD0B7"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2.1</w:t>
      </w:r>
      <w:r>
        <w:rPr>
          <w:rFonts w:asciiTheme="minorHAnsi" w:eastAsiaTheme="minorEastAsia" w:hAnsiTheme="minorHAnsi" w:cstheme="minorBidi"/>
          <w:noProof/>
          <w:sz w:val="22"/>
          <w:szCs w:val="22"/>
          <w:lang w:val="en-US"/>
        </w:rPr>
        <w:tab/>
      </w:r>
      <w:r>
        <w:rPr>
          <w:noProof/>
        </w:rPr>
        <w:t>Tìm hiểu về nền tảng Android</w:t>
      </w:r>
      <w:r w:rsidRPr="008F3391">
        <w:rPr>
          <w:noProof/>
          <w:vertAlign w:val="superscript"/>
        </w:rPr>
        <w:t>[1]</w:t>
      </w:r>
      <w:r>
        <w:rPr>
          <w:noProof/>
        </w:rPr>
        <w:tab/>
      </w:r>
      <w:r>
        <w:rPr>
          <w:noProof/>
        </w:rPr>
        <w:fldChar w:fldCharType="begin"/>
      </w:r>
      <w:r>
        <w:rPr>
          <w:noProof/>
        </w:rPr>
        <w:instrText xml:space="preserve"> PAGEREF _Toc529744398 \h </w:instrText>
      </w:r>
      <w:r>
        <w:rPr>
          <w:noProof/>
        </w:rPr>
      </w:r>
      <w:r>
        <w:rPr>
          <w:noProof/>
        </w:rPr>
        <w:fldChar w:fldCharType="separate"/>
      </w:r>
      <w:r>
        <w:rPr>
          <w:noProof/>
        </w:rPr>
        <w:t>18</w:t>
      </w:r>
      <w:r>
        <w:rPr>
          <w:noProof/>
        </w:rPr>
        <w:fldChar w:fldCharType="end"/>
      </w:r>
    </w:p>
    <w:p w14:paraId="568AFA52" w14:textId="269D3D13"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2.2</w:t>
      </w:r>
      <w:r>
        <w:rPr>
          <w:rFonts w:asciiTheme="minorHAnsi" w:eastAsiaTheme="minorEastAsia" w:hAnsiTheme="minorHAnsi" w:cstheme="minorBidi"/>
          <w:noProof/>
          <w:sz w:val="22"/>
          <w:szCs w:val="22"/>
          <w:lang w:val="en-US"/>
        </w:rPr>
        <w:tab/>
      </w:r>
      <w:r>
        <w:rPr>
          <w:noProof/>
        </w:rPr>
        <w:t xml:space="preserve">Tìm hiểu về GraphQL </w:t>
      </w:r>
      <w:r w:rsidRPr="008F3391">
        <w:rPr>
          <w:noProof/>
          <w:vertAlign w:val="superscript"/>
        </w:rPr>
        <w:t>[2]</w:t>
      </w:r>
      <w:r>
        <w:rPr>
          <w:noProof/>
        </w:rPr>
        <w:tab/>
      </w:r>
      <w:r>
        <w:rPr>
          <w:noProof/>
        </w:rPr>
        <w:fldChar w:fldCharType="begin"/>
      </w:r>
      <w:r>
        <w:rPr>
          <w:noProof/>
        </w:rPr>
        <w:instrText xml:space="preserve"> PAGEREF _Toc529744399 \h </w:instrText>
      </w:r>
      <w:r>
        <w:rPr>
          <w:noProof/>
        </w:rPr>
      </w:r>
      <w:r>
        <w:rPr>
          <w:noProof/>
        </w:rPr>
        <w:fldChar w:fldCharType="separate"/>
      </w:r>
      <w:r>
        <w:rPr>
          <w:noProof/>
        </w:rPr>
        <w:t>19</w:t>
      </w:r>
      <w:r>
        <w:rPr>
          <w:noProof/>
        </w:rPr>
        <w:fldChar w:fldCharType="end"/>
      </w:r>
    </w:p>
    <w:p w14:paraId="2CB20391" w14:textId="414BC1A3"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da-DK"/>
        </w:rPr>
        <w:t>2.3</w:t>
      </w:r>
      <w:r>
        <w:rPr>
          <w:rFonts w:asciiTheme="minorHAnsi" w:eastAsiaTheme="minorEastAsia" w:hAnsiTheme="minorHAnsi" w:cstheme="minorBidi"/>
          <w:noProof/>
          <w:sz w:val="22"/>
          <w:szCs w:val="22"/>
          <w:lang w:val="en-US"/>
        </w:rPr>
        <w:tab/>
      </w:r>
      <w:r w:rsidRPr="008F3391">
        <w:rPr>
          <w:noProof/>
          <w:lang w:val="da-DK"/>
        </w:rPr>
        <w:t xml:space="preserve">Tìm hiểu về Postgraphile </w:t>
      </w:r>
      <w:r w:rsidRPr="008F3391">
        <w:rPr>
          <w:noProof/>
          <w:vertAlign w:val="superscript"/>
          <w:lang w:val="da-DK"/>
        </w:rPr>
        <w:t>[3][4]</w:t>
      </w:r>
      <w:r>
        <w:rPr>
          <w:noProof/>
        </w:rPr>
        <w:tab/>
      </w:r>
      <w:r>
        <w:rPr>
          <w:noProof/>
        </w:rPr>
        <w:fldChar w:fldCharType="begin"/>
      </w:r>
      <w:r>
        <w:rPr>
          <w:noProof/>
        </w:rPr>
        <w:instrText xml:space="preserve"> PAGEREF _Toc529744400 \h </w:instrText>
      </w:r>
      <w:r>
        <w:rPr>
          <w:noProof/>
        </w:rPr>
      </w:r>
      <w:r>
        <w:rPr>
          <w:noProof/>
        </w:rPr>
        <w:fldChar w:fldCharType="separate"/>
      </w:r>
      <w:r>
        <w:rPr>
          <w:noProof/>
        </w:rPr>
        <w:t>21</w:t>
      </w:r>
      <w:r>
        <w:rPr>
          <w:noProof/>
        </w:rPr>
        <w:fldChar w:fldCharType="end"/>
      </w:r>
    </w:p>
    <w:p w14:paraId="443F9B1B" w14:textId="17150CA9"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2.4</w:t>
      </w:r>
      <w:r>
        <w:rPr>
          <w:rFonts w:asciiTheme="minorHAnsi" w:eastAsiaTheme="minorEastAsia" w:hAnsiTheme="minorHAnsi" w:cstheme="minorBidi"/>
          <w:noProof/>
          <w:sz w:val="22"/>
          <w:szCs w:val="22"/>
          <w:lang w:val="en-US"/>
        </w:rPr>
        <w:tab/>
      </w:r>
      <w:r>
        <w:rPr>
          <w:noProof/>
        </w:rPr>
        <w:t xml:space="preserve">Tìm hiểu về PostgreSQL </w:t>
      </w:r>
      <w:r w:rsidRPr="008F3391">
        <w:rPr>
          <w:noProof/>
          <w:vertAlign w:val="superscript"/>
        </w:rPr>
        <w:t>[5]</w:t>
      </w:r>
      <w:r>
        <w:rPr>
          <w:noProof/>
        </w:rPr>
        <w:tab/>
      </w:r>
      <w:r>
        <w:rPr>
          <w:noProof/>
        </w:rPr>
        <w:fldChar w:fldCharType="begin"/>
      </w:r>
      <w:r>
        <w:rPr>
          <w:noProof/>
        </w:rPr>
        <w:instrText xml:space="preserve"> PAGEREF _Toc529744401 \h </w:instrText>
      </w:r>
      <w:r>
        <w:rPr>
          <w:noProof/>
        </w:rPr>
      </w:r>
      <w:r>
        <w:rPr>
          <w:noProof/>
        </w:rPr>
        <w:fldChar w:fldCharType="separate"/>
      </w:r>
      <w:r>
        <w:rPr>
          <w:noProof/>
        </w:rPr>
        <w:t>21</w:t>
      </w:r>
      <w:r>
        <w:rPr>
          <w:noProof/>
        </w:rPr>
        <w:fldChar w:fldCharType="end"/>
      </w:r>
    </w:p>
    <w:p w14:paraId="572E34F2" w14:textId="540A49E9"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2.5</w:t>
      </w:r>
      <w:r>
        <w:rPr>
          <w:rFonts w:asciiTheme="minorHAnsi" w:eastAsiaTheme="minorEastAsia" w:hAnsiTheme="minorHAnsi" w:cstheme="minorBidi"/>
          <w:noProof/>
          <w:sz w:val="22"/>
          <w:szCs w:val="22"/>
          <w:lang w:val="en-US"/>
        </w:rPr>
        <w:tab/>
      </w:r>
      <w:r>
        <w:rPr>
          <w:noProof/>
        </w:rPr>
        <w:t xml:space="preserve">Tìm hiểu về JSON Web Token </w:t>
      </w:r>
      <w:r w:rsidRPr="008F3391">
        <w:rPr>
          <w:noProof/>
          <w:vertAlign w:val="superscript"/>
        </w:rPr>
        <w:t>[6]</w:t>
      </w:r>
      <w:r>
        <w:rPr>
          <w:noProof/>
        </w:rPr>
        <w:tab/>
      </w:r>
      <w:r>
        <w:rPr>
          <w:noProof/>
        </w:rPr>
        <w:fldChar w:fldCharType="begin"/>
      </w:r>
      <w:r>
        <w:rPr>
          <w:noProof/>
        </w:rPr>
        <w:instrText xml:space="preserve"> PAGEREF _Toc529744402 \h </w:instrText>
      </w:r>
      <w:r>
        <w:rPr>
          <w:noProof/>
        </w:rPr>
      </w:r>
      <w:r>
        <w:rPr>
          <w:noProof/>
        </w:rPr>
        <w:fldChar w:fldCharType="separate"/>
      </w:r>
      <w:r>
        <w:rPr>
          <w:noProof/>
        </w:rPr>
        <w:t>22</w:t>
      </w:r>
      <w:r>
        <w:rPr>
          <w:noProof/>
        </w:rPr>
        <w:fldChar w:fldCharType="end"/>
      </w:r>
    </w:p>
    <w:p w14:paraId="22B21576" w14:textId="1F6E7AE3"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2.6</w:t>
      </w:r>
      <w:r>
        <w:rPr>
          <w:rFonts w:asciiTheme="minorHAnsi" w:eastAsiaTheme="minorEastAsia" w:hAnsiTheme="minorHAnsi" w:cstheme="minorBidi"/>
          <w:noProof/>
          <w:sz w:val="22"/>
          <w:szCs w:val="22"/>
          <w:lang w:val="en-US"/>
        </w:rPr>
        <w:tab/>
      </w:r>
      <w:r>
        <w:rPr>
          <w:noProof/>
        </w:rPr>
        <w:t xml:space="preserve">Tìm hiểu về ReactJS </w:t>
      </w:r>
      <w:r w:rsidRPr="008F3391">
        <w:rPr>
          <w:noProof/>
          <w:vertAlign w:val="superscript"/>
        </w:rPr>
        <w:t>[7]</w:t>
      </w:r>
      <w:r>
        <w:rPr>
          <w:noProof/>
        </w:rPr>
        <w:tab/>
      </w:r>
      <w:r>
        <w:rPr>
          <w:noProof/>
        </w:rPr>
        <w:fldChar w:fldCharType="begin"/>
      </w:r>
      <w:r>
        <w:rPr>
          <w:noProof/>
        </w:rPr>
        <w:instrText xml:space="preserve"> PAGEREF _Toc529744403 \h </w:instrText>
      </w:r>
      <w:r>
        <w:rPr>
          <w:noProof/>
        </w:rPr>
      </w:r>
      <w:r>
        <w:rPr>
          <w:noProof/>
        </w:rPr>
        <w:fldChar w:fldCharType="separate"/>
      </w:r>
      <w:r>
        <w:rPr>
          <w:noProof/>
        </w:rPr>
        <w:t>22</w:t>
      </w:r>
      <w:r>
        <w:rPr>
          <w:noProof/>
        </w:rPr>
        <w:fldChar w:fldCharType="end"/>
      </w:r>
    </w:p>
    <w:p w14:paraId="24EE18C6" w14:textId="4ABE0941"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2.7</w:t>
      </w:r>
      <w:r>
        <w:rPr>
          <w:rFonts w:asciiTheme="minorHAnsi" w:eastAsiaTheme="minorEastAsia" w:hAnsiTheme="minorHAnsi" w:cstheme="minorBidi"/>
          <w:noProof/>
          <w:sz w:val="22"/>
          <w:szCs w:val="22"/>
          <w:lang w:val="en-US"/>
        </w:rPr>
        <w:tab/>
      </w:r>
      <w:r>
        <w:rPr>
          <w:noProof/>
        </w:rPr>
        <w:t xml:space="preserve">Tìm hiểu về Apollo Client </w:t>
      </w:r>
      <w:r w:rsidRPr="008F3391">
        <w:rPr>
          <w:noProof/>
          <w:vertAlign w:val="superscript"/>
        </w:rPr>
        <w:t>[8]</w:t>
      </w:r>
      <w:r>
        <w:rPr>
          <w:noProof/>
        </w:rPr>
        <w:tab/>
      </w:r>
      <w:r>
        <w:rPr>
          <w:noProof/>
        </w:rPr>
        <w:fldChar w:fldCharType="begin"/>
      </w:r>
      <w:r>
        <w:rPr>
          <w:noProof/>
        </w:rPr>
        <w:instrText xml:space="preserve"> PAGEREF _Toc529744404 \h </w:instrText>
      </w:r>
      <w:r>
        <w:rPr>
          <w:noProof/>
        </w:rPr>
      </w:r>
      <w:r>
        <w:rPr>
          <w:noProof/>
        </w:rPr>
        <w:fldChar w:fldCharType="separate"/>
      </w:r>
      <w:r>
        <w:rPr>
          <w:noProof/>
        </w:rPr>
        <w:t>23</w:t>
      </w:r>
      <w:r>
        <w:rPr>
          <w:noProof/>
        </w:rPr>
        <w:fldChar w:fldCharType="end"/>
      </w:r>
    </w:p>
    <w:p w14:paraId="5D3933A7" w14:textId="1ECBF0C3" w:rsidR="006A2C8A" w:rsidRDefault="006A2C8A">
      <w:pPr>
        <w:pStyle w:val="TOC1"/>
        <w:tabs>
          <w:tab w:val="left" w:pos="1540"/>
          <w:tab w:val="right" w:leader="dot" w:pos="8777"/>
        </w:tabs>
        <w:rPr>
          <w:rFonts w:asciiTheme="minorHAnsi" w:eastAsiaTheme="minorEastAsia" w:hAnsiTheme="minorHAnsi" w:cstheme="minorBidi"/>
          <w:noProof/>
          <w:sz w:val="22"/>
          <w:szCs w:val="22"/>
          <w:lang w:val="en-US"/>
        </w:rPr>
      </w:pPr>
      <w:r>
        <w:rPr>
          <w:noProof/>
        </w:rPr>
        <w:t>CHƯƠNG 3 -</w:t>
      </w:r>
      <w:r>
        <w:rPr>
          <w:rFonts w:asciiTheme="minorHAnsi" w:eastAsiaTheme="minorEastAsia" w:hAnsiTheme="minorHAnsi" w:cstheme="minorBidi"/>
          <w:noProof/>
          <w:sz w:val="22"/>
          <w:szCs w:val="22"/>
          <w:lang w:val="en-US"/>
        </w:rPr>
        <w:tab/>
      </w:r>
      <w:r>
        <w:rPr>
          <w:noProof/>
        </w:rPr>
        <w:t>NỘI DUNG NGHIÊN CỨU</w:t>
      </w:r>
      <w:r>
        <w:rPr>
          <w:noProof/>
        </w:rPr>
        <w:tab/>
      </w:r>
      <w:r>
        <w:rPr>
          <w:noProof/>
        </w:rPr>
        <w:fldChar w:fldCharType="begin"/>
      </w:r>
      <w:r>
        <w:rPr>
          <w:noProof/>
        </w:rPr>
        <w:instrText xml:space="preserve"> PAGEREF _Toc529744405 \h </w:instrText>
      </w:r>
      <w:r>
        <w:rPr>
          <w:noProof/>
        </w:rPr>
      </w:r>
      <w:r>
        <w:rPr>
          <w:noProof/>
        </w:rPr>
        <w:fldChar w:fldCharType="separate"/>
      </w:r>
      <w:r>
        <w:rPr>
          <w:noProof/>
        </w:rPr>
        <w:t>25</w:t>
      </w:r>
      <w:r>
        <w:rPr>
          <w:noProof/>
        </w:rPr>
        <w:fldChar w:fldCharType="end"/>
      </w:r>
    </w:p>
    <w:p w14:paraId="767F71B2" w14:textId="2DCC6DD4"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3.1</w:t>
      </w:r>
      <w:r>
        <w:rPr>
          <w:rFonts w:asciiTheme="minorHAnsi" w:eastAsiaTheme="minorEastAsia" w:hAnsiTheme="minorHAnsi" w:cstheme="minorBidi"/>
          <w:noProof/>
          <w:sz w:val="22"/>
          <w:szCs w:val="22"/>
          <w:lang w:val="en-US"/>
        </w:rPr>
        <w:tab/>
      </w:r>
      <w:r w:rsidRPr="008F3391">
        <w:rPr>
          <w:noProof/>
          <w:lang w:val="en-US"/>
        </w:rPr>
        <w:t>Mô tả bài toán</w:t>
      </w:r>
      <w:r>
        <w:rPr>
          <w:noProof/>
        </w:rPr>
        <w:tab/>
      </w:r>
      <w:r>
        <w:rPr>
          <w:noProof/>
        </w:rPr>
        <w:fldChar w:fldCharType="begin"/>
      </w:r>
      <w:r>
        <w:rPr>
          <w:noProof/>
        </w:rPr>
        <w:instrText xml:space="preserve"> PAGEREF _Toc529744406 \h </w:instrText>
      </w:r>
      <w:r>
        <w:rPr>
          <w:noProof/>
        </w:rPr>
      </w:r>
      <w:r>
        <w:rPr>
          <w:noProof/>
        </w:rPr>
        <w:fldChar w:fldCharType="separate"/>
      </w:r>
      <w:r>
        <w:rPr>
          <w:noProof/>
        </w:rPr>
        <w:t>25</w:t>
      </w:r>
      <w:r>
        <w:rPr>
          <w:noProof/>
        </w:rPr>
        <w:fldChar w:fldCharType="end"/>
      </w:r>
    </w:p>
    <w:p w14:paraId="1239A650" w14:textId="13E8DB7F"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3.1.1</w:t>
      </w:r>
      <w:r>
        <w:rPr>
          <w:rFonts w:asciiTheme="minorHAnsi" w:eastAsiaTheme="minorEastAsia" w:hAnsiTheme="minorHAnsi" w:cstheme="minorBidi"/>
          <w:noProof/>
          <w:sz w:val="22"/>
          <w:szCs w:val="22"/>
          <w:lang w:val="en-US"/>
        </w:rPr>
        <w:tab/>
      </w:r>
      <w:r>
        <w:rPr>
          <w:noProof/>
        </w:rPr>
        <w:t>Bối cảnh hệ thống</w:t>
      </w:r>
      <w:r>
        <w:rPr>
          <w:noProof/>
        </w:rPr>
        <w:tab/>
      </w:r>
      <w:r>
        <w:rPr>
          <w:noProof/>
        </w:rPr>
        <w:fldChar w:fldCharType="begin"/>
      </w:r>
      <w:r>
        <w:rPr>
          <w:noProof/>
        </w:rPr>
        <w:instrText xml:space="preserve"> PAGEREF _Toc529744407 \h </w:instrText>
      </w:r>
      <w:r>
        <w:rPr>
          <w:noProof/>
        </w:rPr>
      </w:r>
      <w:r>
        <w:rPr>
          <w:noProof/>
        </w:rPr>
        <w:fldChar w:fldCharType="separate"/>
      </w:r>
      <w:r>
        <w:rPr>
          <w:noProof/>
        </w:rPr>
        <w:t>25</w:t>
      </w:r>
      <w:r>
        <w:rPr>
          <w:noProof/>
        </w:rPr>
        <w:fldChar w:fldCharType="end"/>
      </w:r>
    </w:p>
    <w:p w14:paraId="48AE0D39" w14:textId="50568D75"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3.1.2</w:t>
      </w:r>
      <w:r>
        <w:rPr>
          <w:rFonts w:asciiTheme="minorHAnsi" w:eastAsiaTheme="minorEastAsia" w:hAnsiTheme="minorHAnsi" w:cstheme="minorBidi"/>
          <w:noProof/>
          <w:sz w:val="22"/>
          <w:szCs w:val="22"/>
          <w:lang w:val="en-US"/>
        </w:rPr>
        <w:tab/>
      </w:r>
      <w:r>
        <w:rPr>
          <w:noProof/>
        </w:rPr>
        <w:t>Các chức năng hệ thống</w:t>
      </w:r>
      <w:r>
        <w:rPr>
          <w:noProof/>
        </w:rPr>
        <w:tab/>
      </w:r>
      <w:r>
        <w:rPr>
          <w:noProof/>
        </w:rPr>
        <w:fldChar w:fldCharType="begin"/>
      </w:r>
      <w:r>
        <w:rPr>
          <w:noProof/>
        </w:rPr>
        <w:instrText xml:space="preserve"> PAGEREF _Toc529744408 \h </w:instrText>
      </w:r>
      <w:r>
        <w:rPr>
          <w:noProof/>
        </w:rPr>
      </w:r>
      <w:r>
        <w:rPr>
          <w:noProof/>
        </w:rPr>
        <w:fldChar w:fldCharType="separate"/>
      </w:r>
      <w:r>
        <w:rPr>
          <w:noProof/>
        </w:rPr>
        <w:t>25</w:t>
      </w:r>
      <w:r>
        <w:rPr>
          <w:noProof/>
        </w:rPr>
        <w:fldChar w:fldCharType="end"/>
      </w:r>
    </w:p>
    <w:p w14:paraId="583E2C75" w14:textId="48ACEB7D"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3.1.3</w:t>
      </w:r>
      <w:r>
        <w:rPr>
          <w:rFonts w:asciiTheme="minorHAnsi" w:eastAsiaTheme="minorEastAsia" w:hAnsiTheme="minorHAnsi" w:cstheme="minorBidi"/>
          <w:noProof/>
          <w:sz w:val="22"/>
          <w:szCs w:val="22"/>
          <w:lang w:val="en-US"/>
        </w:rPr>
        <w:tab/>
      </w:r>
      <w:r>
        <w:rPr>
          <w:noProof/>
        </w:rPr>
        <w:t>Đặc điểm người dùng</w:t>
      </w:r>
      <w:r>
        <w:rPr>
          <w:noProof/>
        </w:rPr>
        <w:tab/>
      </w:r>
      <w:r>
        <w:rPr>
          <w:noProof/>
        </w:rPr>
        <w:fldChar w:fldCharType="begin"/>
      </w:r>
      <w:r>
        <w:rPr>
          <w:noProof/>
        </w:rPr>
        <w:instrText xml:space="preserve"> PAGEREF _Toc529744409 \h </w:instrText>
      </w:r>
      <w:r>
        <w:rPr>
          <w:noProof/>
        </w:rPr>
      </w:r>
      <w:r>
        <w:rPr>
          <w:noProof/>
        </w:rPr>
        <w:fldChar w:fldCharType="separate"/>
      </w:r>
      <w:r>
        <w:rPr>
          <w:noProof/>
        </w:rPr>
        <w:t>26</w:t>
      </w:r>
      <w:r>
        <w:rPr>
          <w:noProof/>
        </w:rPr>
        <w:fldChar w:fldCharType="end"/>
      </w:r>
    </w:p>
    <w:p w14:paraId="643C5BCB" w14:textId="167AD6A7"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3.1.4</w:t>
      </w:r>
      <w:r>
        <w:rPr>
          <w:rFonts w:asciiTheme="minorHAnsi" w:eastAsiaTheme="minorEastAsia" w:hAnsiTheme="minorHAnsi" w:cstheme="minorBidi"/>
          <w:noProof/>
          <w:sz w:val="22"/>
          <w:szCs w:val="22"/>
          <w:lang w:val="en-US"/>
        </w:rPr>
        <w:tab/>
      </w:r>
      <w:r>
        <w:rPr>
          <w:noProof/>
        </w:rPr>
        <w:t>Môi trường vận hành</w:t>
      </w:r>
      <w:r>
        <w:rPr>
          <w:noProof/>
        </w:rPr>
        <w:tab/>
      </w:r>
      <w:r>
        <w:rPr>
          <w:noProof/>
        </w:rPr>
        <w:fldChar w:fldCharType="begin"/>
      </w:r>
      <w:r>
        <w:rPr>
          <w:noProof/>
        </w:rPr>
        <w:instrText xml:space="preserve"> PAGEREF _Toc529744410 \h </w:instrText>
      </w:r>
      <w:r>
        <w:rPr>
          <w:noProof/>
        </w:rPr>
      </w:r>
      <w:r>
        <w:rPr>
          <w:noProof/>
        </w:rPr>
        <w:fldChar w:fldCharType="separate"/>
      </w:r>
      <w:r>
        <w:rPr>
          <w:noProof/>
        </w:rPr>
        <w:t>26</w:t>
      </w:r>
      <w:r>
        <w:rPr>
          <w:noProof/>
        </w:rPr>
        <w:fldChar w:fldCharType="end"/>
      </w:r>
    </w:p>
    <w:p w14:paraId="7A9A6C09" w14:textId="62CDF78A"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lastRenderedPageBreak/>
        <w:t>3.2</w:t>
      </w:r>
      <w:r>
        <w:rPr>
          <w:rFonts w:asciiTheme="minorHAnsi" w:eastAsiaTheme="minorEastAsia" w:hAnsiTheme="minorHAnsi" w:cstheme="minorBidi"/>
          <w:noProof/>
          <w:sz w:val="22"/>
          <w:szCs w:val="22"/>
          <w:lang w:val="en-US"/>
        </w:rPr>
        <w:tab/>
      </w:r>
      <w:r w:rsidRPr="008F3391">
        <w:rPr>
          <w:noProof/>
          <w:lang w:val="en-US"/>
        </w:rPr>
        <w:t>Đặc tả yêu cầu</w:t>
      </w:r>
      <w:r>
        <w:rPr>
          <w:noProof/>
        </w:rPr>
        <w:tab/>
      </w:r>
      <w:r>
        <w:rPr>
          <w:noProof/>
        </w:rPr>
        <w:fldChar w:fldCharType="begin"/>
      </w:r>
      <w:r>
        <w:rPr>
          <w:noProof/>
        </w:rPr>
        <w:instrText xml:space="preserve"> PAGEREF _Toc529744411 \h </w:instrText>
      </w:r>
      <w:r>
        <w:rPr>
          <w:noProof/>
        </w:rPr>
      </w:r>
      <w:r>
        <w:rPr>
          <w:noProof/>
        </w:rPr>
        <w:fldChar w:fldCharType="separate"/>
      </w:r>
      <w:r>
        <w:rPr>
          <w:noProof/>
        </w:rPr>
        <w:t>27</w:t>
      </w:r>
      <w:r>
        <w:rPr>
          <w:noProof/>
        </w:rPr>
        <w:fldChar w:fldCharType="end"/>
      </w:r>
    </w:p>
    <w:p w14:paraId="112F87B0" w14:textId="62BED788"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3.2.1</w:t>
      </w:r>
      <w:r>
        <w:rPr>
          <w:rFonts w:asciiTheme="minorHAnsi" w:eastAsiaTheme="minorEastAsia" w:hAnsiTheme="minorHAnsi" w:cstheme="minorBidi"/>
          <w:noProof/>
          <w:sz w:val="22"/>
          <w:szCs w:val="22"/>
          <w:lang w:val="en-US"/>
        </w:rPr>
        <w:tab/>
      </w:r>
      <w:r>
        <w:rPr>
          <w:noProof/>
        </w:rPr>
        <w:t>Yêu cầu chức năng</w:t>
      </w:r>
      <w:r>
        <w:rPr>
          <w:noProof/>
        </w:rPr>
        <w:tab/>
      </w:r>
      <w:r>
        <w:rPr>
          <w:noProof/>
        </w:rPr>
        <w:fldChar w:fldCharType="begin"/>
      </w:r>
      <w:r>
        <w:rPr>
          <w:noProof/>
        </w:rPr>
        <w:instrText xml:space="preserve"> PAGEREF _Toc529744412 \h </w:instrText>
      </w:r>
      <w:r>
        <w:rPr>
          <w:noProof/>
        </w:rPr>
      </w:r>
      <w:r>
        <w:rPr>
          <w:noProof/>
        </w:rPr>
        <w:fldChar w:fldCharType="separate"/>
      </w:r>
      <w:r>
        <w:rPr>
          <w:noProof/>
        </w:rPr>
        <w:t>27</w:t>
      </w:r>
      <w:r>
        <w:rPr>
          <w:noProof/>
        </w:rPr>
        <w:fldChar w:fldCharType="end"/>
      </w:r>
    </w:p>
    <w:p w14:paraId="67752C7F" w14:textId="60676E4E"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3.2.1.1</w:t>
      </w:r>
      <w:r>
        <w:rPr>
          <w:rFonts w:asciiTheme="minorHAnsi" w:eastAsiaTheme="minorEastAsia" w:hAnsiTheme="minorHAnsi" w:cstheme="minorBidi"/>
          <w:noProof/>
          <w:sz w:val="22"/>
          <w:szCs w:val="22"/>
          <w:lang w:val="en-US"/>
        </w:rPr>
        <w:tab/>
      </w:r>
      <w:r w:rsidR="00D43E01">
        <w:rPr>
          <w:noProof/>
        </w:rPr>
        <w:t>Quản lí đơn hàng</w:t>
      </w:r>
      <w:r>
        <w:rPr>
          <w:noProof/>
        </w:rPr>
        <w:tab/>
      </w:r>
      <w:r>
        <w:rPr>
          <w:noProof/>
        </w:rPr>
        <w:fldChar w:fldCharType="begin"/>
      </w:r>
      <w:r>
        <w:rPr>
          <w:noProof/>
        </w:rPr>
        <w:instrText xml:space="preserve"> PAGEREF _Toc529744413 \h </w:instrText>
      </w:r>
      <w:r>
        <w:rPr>
          <w:noProof/>
        </w:rPr>
      </w:r>
      <w:r>
        <w:rPr>
          <w:noProof/>
        </w:rPr>
        <w:fldChar w:fldCharType="separate"/>
      </w:r>
      <w:r>
        <w:rPr>
          <w:noProof/>
        </w:rPr>
        <w:t>27</w:t>
      </w:r>
      <w:r>
        <w:rPr>
          <w:noProof/>
        </w:rPr>
        <w:fldChar w:fldCharType="end"/>
      </w:r>
    </w:p>
    <w:p w14:paraId="153901DF" w14:textId="34BCEC20"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3.2.1.2</w:t>
      </w:r>
      <w:r>
        <w:rPr>
          <w:rFonts w:asciiTheme="minorHAnsi" w:eastAsiaTheme="minorEastAsia" w:hAnsiTheme="minorHAnsi" w:cstheme="minorBidi"/>
          <w:noProof/>
          <w:sz w:val="22"/>
          <w:szCs w:val="22"/>
          <w:lang w:val="en-US"/>
        </w:rPr>
        <w:tab/>
      </w:r>
      <w:r w:rsidR="00FC2466">
        <w:rPr>
          <w:noProof/>
        </w:rPr>
        <w:t>Quản lí biên nhận</w:t>
      </w:r>
      <w:r>
        <w:rPr>
          <w:noProof/>
        </w:rPr>
        <w:tab/>
      </w:r>
      <w:r>
        <w:rPr>
          <w:noProof/>
        </w:rPr>
        <w:fldChar w:fldCharType="begin"/>
      </w:r>
      <w:r>
        <w:rPr>
          <w:noProof/>
        </w:rPr>
        <w:instrText xml:space="preserve"> PAGEREF _Toc529744414 \h </w:instrText>
      </w:r>
      <w:r>
        <w:rPr>
          <w:noProof/>
        </w:rPr>
      </w:r>
      <w:r>
        <w:rPr>
          <w:noProof/>
        </w:rPr>
        <w:fldChar w:fldCharType="separate"/>
      </w:r>
      <w:r>
        <w:rPr>
          <w:noProof/>
        </w:rPr>
        <w:t>28</w:t>
      </w:r>
      <w:r>
        <w:rPr>
          <w:noProof/>
        </w:rPr>
        <w:fldChar w:fldCharType="end"/>
      </w:r>
    </w:p>
    <w:p w14:paraId="4709738C" w14:textId="438263A7"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3.2.1.3</w:t>
      </w:r>
      <w:r>
        <w:rPr>
          <w:rFonts w:asciiTheme="minorHAnsi" w:eastAsiaTheme="minorEastAsia" w:hAnsiTheme="minorHAnsi" w:cstheme="minorBidi"/>
          <w:noProof/>
          <w:sz w:val="22"/>
          <w:szCs w:val="22"/>
          <w:lang w:val="en-US"/>
        </w:rPr>
        <w:tab/>
      </w:r>
      <w:r>
        <w:rPr>
          <w:noProof/>
        </w:rPr>
        <w:t>Quản lí phân công xử lí đơn hàng</w:t>
      </w:r>
      <w:r>
        <w:rPr>
          <w:noProof/>
        </w:rPr>
        <w:tab/>
      </w:r>
      <w:r>
        <w:rPr>
          <w:noProof/>
        </w:rPr>
        <w:fldChar w:fldCharType="begin"/>
      </w:r>
      <w:r>
        <w:rPr>
          <w:noProof/>
        </w:rPr>
        <w:instrText xml:space="preserve"> PAGEREF _Toc529744415 \h </w:instrText>
      </w:r>
      <w:r>
        <w:rPr>
          <w:noProof/>
        </w:rPr>
      </w:r>
      <w:r>
        <w:rPr>
          <w:noProof/>
        </w:rPr>
        <w:fldChar w:fldCharType="separate"/>
      </w:r>
      <w:r>
        <w:rPr>
          <w:noProof/>
        </w:rPr>
        <w:t>29</w:t>
      </w:r>
      <w:r>
        <w:rPr>
          <w:noProof/>
        </w:rPr>
        <w:fldChar w:fldCharType="end"/>
      </w:r>
    </w:p>
    <w:p w14:paraId="50A289CA" w14:textId="4A9B719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3.2.1.4</w:t>
      </w:r>
      <w:r>
        <w:rPr>
          <w:rFonts w:asciiTheme="minorHAnsi" w:eastAsiaTheme="minorEastAsia" w:hAnsiTheme="minorHAnsi" w:cstheme="minorBidi"/>
          <w:noProof/>
          <w:sz w:val="22"/>
          <w:szCs w:val="22"/>
          <w:lang w:val="en-US"/>
        </w:rPr>
        <w:tab/>
      </w:r>
      <w:r>
        <w:rPr>
          <w:noProof/>
        </w:rPr>
        <w:t>Tạo đơn hàng</w:t>
      </w:r>
      <w:r>
        <w:rPr>
          <w:noProof/>
        </w:rPr>
        <w:tab/>
      </w:r>
      <w:r>
        <w:rPr>
          <w:noProof/>
        </w:rPr>
        <w:fldChar w:fldCharType="begin"/>
      </w:r>
      <w:r>
        <w:rPr>
          <w:noProof/>
        </w:rPr>
        <w:instrText xml:space="preserve"> PAGEREF _Toc529744416 \h </w:instrText>
      </w:r>
      <w:r>
        <w:rPr>
          <w:noProof/>
        </w:rPr>
      </w:r>
      <w:r>
        <w:rPr>
          <w:noProof/>
        </w:rPr>
        <w:fldChar w:fldCharType="separate"/>
      </w:r>
      <w:r>
        <w:rPr>
          <w:noProof/>
        </w:rPr>
        <w:t>30</w:t>
      </w:r>
      <w:r>
        <w:rPr>
          <w:noProof/>
        </w:rPr>
        <w:fldChar w:fldCharType="end"/>
      </w:r>
    </w:p>
    <w:p w14:paraId="068CF29D" w14:textId="0EC5A7C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3.2.1.5</w:t>
      </w:r>
      <w:r>
        <w:rPr>
          <w:rFonts w:asciiTheme="minorHAnsi" w:eastAsiaTheme="minorEastAsia" w:hAnsiTheme="minorHAnsi" w:cstheme="minorBidi"/>
          <w:noProof/>
          <w:sz w:val="22"/>
          <w:szCs w:val="22"/>
          <w:lang w:val="en-US"/>
        </w:rPr>
        <w:tab/>
      </w:r>
      <w:r>
        <w:rPr>
          <w:noProof/>
        </w:rPr>
        <w:t>Tìm kiếm chi nhánh gần nhất, có đủ các dịch vụ theo yêu cầu</w:t>
      </w:r>
      <w:r>
        <w:rPr>
          <w:noProof/>
        </w:rPr>
        <w:tab/>
      </w:r>
      <w:r>
        <w:rPr>
          <w:noProof/>
        </w:rPr>
        <w:fldChar w:fldCharType="begin"/>
      </w:r>
      <w:r>
        <w:rPr>
          <w:noProof/>
        </w:rPr>
        <w:instrText xml:space="preserve"> PAGEREF _Toc529744417 \h </w:instrText>
      </w:r>
      <w:r>
        <w:rPr>
          <w:noProof/>
        </w:rPr>
      </w:r>
      <w:r>
        <w:rPr>
          <w:noProof/>
        </w:rPr>
        <w:fldChar w:fldCharType="separate"/>
      </w:r>
      <w:r>
        <w:rPr>
          <w:noProof/>
        </w:rPr>
        <w:t>31</w:t>
      </w:r>
      <w:r>
        <w:rPr>
          <w:noProof/>
        </w:rPr>
        <w:fldChar w:fldCharType="end"/>
      </w:r>
    </w:p>
    <w:p w14:paraId="6844178C" w14:textId="3CEEAA15"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3.2.1.6</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_Toc529744418 \h </w:instrText>
      </w:r>
      <w:r>
        <w:rPr>
          <w:noProof/>
        </w:rPr>
      </w:r>
      <w:r>
        <w:rPr>
          <w:noProof/>
        </w:rPr>
        <w:fldChar w:fldCharType="separate"/>
      </w:r>
      <w:r>
        <w:rPr>
          <w:noProof/>
        </w:rPr>
        <w:t>32</w:t>
      </w:r>
      <w:r>
        <w:rPr>
          <w:noProof/>
        </w:rPr>
        <w:fldChar w:fldCharType="end"/>
      </w:r>
    </w:p>
    <w:p w14:paraId="17483DA3" w14:textId="42420070"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3.2.1.7</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_Toc529744419 \h </w:instrText>
      </w:r>
      <w:r>
        <w:rPr>
          <w:noProof/>
        </w:rPr>
      </w:r>
      <w:r>
        <w:rPr>
          <w:noProof/>
        </w:rPr>
        <w:fldChar w:fldCharType="separate"/>
      </w:r>
      <w:r>
        <w:rPr>
          <w:noProof/>
        </w:rPr>
        <w:t>33</w:t>
      </w:r>
      <w:r>
        <w:rPr>
          <w:noProof/>
        </w:rPr>
        <w:fldChar w:fldCharType="end"/>
      </w:r>
    </w:p>
    <w:p w14:paraId="49715FA5" w14:textId="41BC7CA0"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3.2.1.8</w:t>
      </w:r>
      <w:r>
        <w:rPr>
          <w:rFonts w:asciiTheme="minorHAnsi" w:eastAsiaTheme="minorEastAsia" w:hAnsiTheme="minorHAnsi" w:cstheme="minorBidi"/>
          <w:noProof/>
          <w:sz w:val="22"/>
          <w:szCs w:val="22"/>
          <w:lang w:val="en-US"/>
        </w:rPr>
        <w:tab/>
      </w:r>
      <w:r>
        <w:rPr>
          <w:noProof/>
        </w:rPr>
        <w:t>Đăng nhập</w:t>
      </w:r>
      <w:r w:rsidRPr="008F3391">
        <w:rPr>
          <w:noProof/>
          <w:lang w:val="en-US"/>
        </w:rPr>
        <w:t xml:space="preserve"> hệ thống</w:t>
      </w:r>
      <w:r>
        <w:rPr>
          <w:noProof/>
        </w:rPr>
        <w:tab/>
      </w:r>
      <w:r>
        <w:rPr>
          <w:noProof/>
        </w:rPr>
        <w:fldChar w:fldCharType="begin"/>
      </w:r>
      <w:r>
        <w:rPr>
          <w:noProof/>
        </w:rPr>
        <w:instrText xml:space="preserve"> PAGEREF _Toc529744420 \h </w:instrText>
      </w:r>
      <w:r>
        <w:rPr>
          <w:noProof/>
        </w:rPr>
      </w:r>
      <w:r>
        <w:rPr>
          <w:noProof/>
        </w:rPr>
        <w:fldChar w:fldCharType="separate"/>
      </w:r>
      <w:r>
        <w:rPr>
          <w:noProof/>
        </w:rPr>
        <w:t>33</w:t>
      </w:r>
      <w:r>
        <w:rPr>
          <w:noProof/>
        </w:rPr>
        <w:fldChar w:fldCharType="end"/>
      </w:r>
    </w:p>
    <w:p w14:paraId="1D6F1715" w14:textId="3B8BD705"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3.2.1.9</w:t>
      </w:r>
      <w:r>
        <w:rPr>
          <w:rFonts w:asciiTheme="minorHAnsi" w:eastAsiaTheme="minorEastAsia" w:hAnsiTheme="minorHAnsi" w:cstheme="minorBidi"/>
          <w:noProof/>
          <w:sz w:val="22"/>
          <w:szCs w:val="22"/>
          <w:lang w:val="en-US"/>
        </w:rPr>
        <w:tab/>
      </w:r>
      <w:r w:rsidRPr="008F3391">
        <w:rPr>
          <w:noProof/>
          <w:lang w:val="en-US"/>
        </w:rPr>
        <w:t>Đ</w:t>
      </w:r>
      <w:r>
        <w:rPr>
          <w:noProof/>
        </w:rPr>
        <w:t>ăng xuất hệ thống</w:t>
      </w:r>
      <w:r>
        <w:rPr>
          <w:noProof/>
        </w:rPr>
        <w:tab/>
      </w:r>
      <w:r>
        <w:rPr>
          <w:noProof/>
        </w:rPr>
        <w:fldChar w:fldCharType="begin"/>
      </w:r>
      <w:r>
        <w:rPr>
          <w:noProof/>
        </w:rPr>
        <w:instrText xml:space="preserve"> PAGEREF _Toc529744421 \h </w:instrText>
      </w:r>
      <w:r>
        <w:rPr>
          <w:noProof/>
        </w:rPr>
      </w:r>
      <w:r>
        <w:rPr>
          <w:noProof/>
        </w:rPr>
        <w:fldChar w:fldCharType="separate"/>
      </w:r>
      <w:r>
        <w:rPr>
          <w:noProof/>
        </w:rPr>
        <w:t>34</w:t>
      </w:r>
      <w:r>
        <w:rPr>
          <w:noProof/>
        </w:rPr>
        <w:fldChar w:fldCharType="end"/>
      </w:r>
    </w:p>
    <w:p w14:paraId="49D547CF" w14:textId="6E1CFE55"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3.2.1.10</w:t>
      </w:r>
      <w:r>
        <w:rPr>
          <w:rFonts w:asciiTheme="minorHAnsi" w:eastAsiaTheme="minorEastAsia" w:hAnsiTheme="minorHAnsi" w:cstheme="minorBidi"/>
          <w:noProof/>
          <w:sz w:val="22"/>
          <w:szCs w:val="22"/>
          <w:lang w:val="en-US"/>
        </w:rPr>
        <w:tab/>
      </w:r>
      <w:r w:rsidRPr="008F3391">
        <w:rPr>
          <w:noProof/>
          <w:lang w:val="en-US"/>
        </w:rPr>
        <w:t>Đăng kí tài khoản khách hàng</w:t>
      </w:r>
      <w:r>
        <w:rPr>
          <w:noProof/>
        </w:rPr>
        <w:tab/>
      </w:r>
      <w:r>
        <w:rPr>
          <w:noProof/>
        </w:rPr>
        <w:fldChar w:fldCharType="begin"/>
      </w:r>
      <w:r>
        <w:rPr>
          <w:noProof/>
        </w:rPr>
        <w:instrText xml:space="preserve"> PAGEREF _Toc529744422 \h </w:instrText>
      </w:r>
      <w:r>
        <w:rPr>
          <w:noProof/>
        </w:rPr>
      </w:r>
      <w:r>
        <w:rPr>
          <w:noProof/>
        </w:rPr>
        <w:fldChar w:fldCharType="separate"/>
      </w:r>
      <w:r>
        <w:rPr>
          <w:noProof/>
        </w:rPr>
        <w:t>34</w:t>
      </w:r>
      <w:r>
        <w:rPr>
          <w:noProof/>
        </w:rPr>
        <w:fldChar w:fldCharType="end"/>
      </w:r>
    </w:p>
    <w:p w14:paraId="1630BF78" w14:textId="71AD738F"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3.2.2</w:t>
      </w:r>
      <w:r>
        <w:rPr>
          <w:rFonts w:asciiTheme="minorHAnsi" w:eastAsiaTheme="minorEastAsia" w:hAnsiTheme="minorHAnsi" w:cstheme="minorBidi"/>
          <w:noProof/>
          <w:sz w:val="22"/>
          <w:szCs w:val="22"/>
          <w:lang w:val="en-US"/>
        </w:rPr>
        <w:tab/>
      </w:r>
      <w:r>
        <w:rPr>
          <w:noProof/>
        </w:rPr>
        <w:t>Yêu cầu phi chức năng</w:t>
      </w:r>
      <w:r>
        <w:rPr>
          <w:noProof/>
        </w:rPr>
        <w:tab/>
      </w:r>
      <w:r>
        <w:rPr>
          <w:noProof/>
        </w:rPr>
        <w:fldChar w:fldCharType="begin"/>
      </w:r>
      <w:r>
        <w:rPr>
          <w:noProof/>
        </w:rPr>
        <w:instrText xml:space="preserve"> PAGEREF _Toc529744423 \h </w:instrText>
      </w:r>
      <w:r>
        <w:rPr>
          <w:noProof/>
        </w:rPr>
      </w:r>
      <w:r>
        <w:rPr>
          <w:noProof/>
        </w:rPr>
        <w:fldChar w:fldCharType="separate"/>
      </w:r>
      <w:r>
        <w:rPr>
          <w:noProof/>
        </w:rPr>
        <w:t>36</w:t>
      </w:r>
      <w:r>
        <w:rPr>
          <w:noProof/>
        </w:rPr>
        <w:fldChar w:fldCharType="end"/>
      </w:r>
    </w:p>
    <w:p w14:paraId="672E2E51" w14:textId="43938155"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3.2.3</w:t>
      </w:r>
      <w:r>
        <w:rPr>
          <w:rFonts w:asciiTheme="minorHAnsi" w:eastAsiaTheme="minorEastAsia" w:hAnsiTheme="minorHAnsi" w:cstheme="minorBidi"/>
          <w:noProof/>
          <w:sz w:val="22"/>
          <w:szCs w:val="22"/>
          <w:lang w:val="en-US"/>
        </w:rPr>
        <w:tab/>
      </w:r>
      <w:r>
        <w:rPr>
          <w:noProof/>
        </w:rPr>
        <w:t>Yêu cầu thực thi</w:t>
      </w:r>
      <w:r>
        <w:rPr>
          <w:noProof/>
        </w:rPr>
        <w:tab/>
      </w:r>
      <w:r>
        <w:rPr>
          <w:noProof/>
        </w:rPr>
        <w:fldChar w:fldCharType="begin"/>
      </w:r>
      <w:r>
        <w:rPr>
          <w:noProof/>
        </w:rPr>
        <w:instrText xml:space="preserve"> PAGEREF _Toc529744424 \h </w:instrText>
      </w:r>
      <w:r>
        <w:rPr>
          <w:noProof/>
        </w:rPr>
      </w:r>
      <w:r>
        <w:rPr>
          <w:noProof/>
        </w:rPr>
        <w:fldChar w:fldCharType="separate"/>
      </w:r>
      <w:r>
        <w:rPr>
          <w:noProof/>
        </w:rPr>
        <w:t>36</w:t>
      </w:r>
      <w:r>
        <w:rPr>
          <w:noProof/>
        </w:rPr>
        <w:fldChar w:fldCharType="end"/>
      </w:r>
    </w:p>
    <w:p w14:paraId="71B3BD74" w14:textId="4072F12A"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3.2.4</w:t>
      </w:r>
      <w:r>
        <w:rPr>
          <w:rFonts w:asciiTheme="minorHAnsi" w:eastAsiaTheme="minorEastAsia" w:hAnsiTheme="minorHAnsi" w:cstheme="minorBidi"/>
          <w:noProof/>
          <w:sz w:val="22"/>
          <w:szCs w:val="22"/>
          <w:lang w:val="en-US"/>
        </w:rPr>
        <w:tab/>
      </w:r>
      <w:r>
        <w:rPr>
          <w:noProof/>
        </w:rPr>
        <w:t>Yêu cầu chất lượng phần mềm</w:t>
      </w:r>
      <w:r>
        <w:rPr>
          <w:noProof/>
        </w:rPr>
        <w:tab/>
      </w:r>
      <w:r>
        <w:rPr>
          <w:noProof/>
        </w:rPr>
        <w:fldChar w:fldCharType="begin"/>
      </w:r>
      <w:r>
        <w:rPr>
          <w:noProof/>
        </w:rPr>
        <w:instrText xml:space="preserve"> PAGEREF _Toc529744425 \h </w:instrText>
      </w:r>
      <w:r>
        <w:rPr>
          <w:noProof/>
        </w:rPr>
      </w:r>
      <w:r>
        <w:rPr>
          <w:noProof/>
        </w:rPr>
        <w:fldChar w:fldCharType="separate"/>
      </w:r>
      <w:r>
        <w:rPr>
          <w:noProof/>
        </w:rPr>
        <w:t>36</w:t>
      </w:r>
      <w:r>
        <w:rPr>
          <w:noProof/>
        </w:rPr>
        <w:fldChar w:fldCharType="end"/>
      </w:r>
    </w:p>
    <w:p w14:paraId="1777F7CA" w14:textId="41F90868"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3.2.4.1</w:t>
      </w:r>
      <w:r>
        <w:rPr>
          <w:rFonts w:asciiTheme="minorHAnsi" w:eastAsiaTheme="minorEastAsia" w:hAnsiTheme="minorHAnsi" w:cstheme="minorBidi"/>
          <w:noProof/>
          <w:sz w:val="22"/>
          <w:szCs w:val="22"/>
          <w:lang w:val="en-US"/>
        </w:rPr>
        <w:tab/>
      </w:r>
      <w:r>
        <w:rPr>
          <w:noProof/>
        </w:rPr>
        <w:t>Các quy tắc nghiệp vụ</w:t>
      </w:r>
      <w:r>
        <w:rPr>
          <w:noProof/>
        </w:rPr>
        <w:tab/>
      </w:r>
      <w:r>
        <w:rPr>
          <w:noProof/>
        </w:rPr>
        <w:fldChar w:fldCharType="begin"/>
      </w:r>
      <w:r>
        <w:rPr>
          <w:noProof/>
        </w:rPr>
        <w:instrText xml:space="preserve"> PAGEREF _Toc529744426 \h </w:instrText>
      </w:r>
      <w:r>
        <w:rPr>
          <w:noProof/>
        </w:rPr>
      </w:r>
      <w:r>
        <w:rPr>
          <w:noProof/>
        </w:rPr>
        <w:fldChar w:fldCharType="separate"/>
      </w:r>
      <w:r>
        <w:rPr>
          <w:noProof/>
        </w:rPr>
        <w:t>36</w:t>
      </w:r>
      <w:r>
        <w:rPr>
          <w:noProof/>
        </w:rPr>
        <w:fldChar w:fldCharType="end"/>
      </w:r>
    </w:p>
    <w:p w14:paraId="7069C28B" w14:textId="12385B31"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3.3</w:t>
      </w:r>
      <w:r>
        <w:rPr>
          <w:rFonts w:asciiTheme="minorHAnsi" w:eastAsiaTheme="minorEastAsia" w:hAnsiTheme="minorHAnsi" w:cstheme="minorBidi"/>
          <w:noProof/>
          <w:sz w:val="22"/>
          <w:szCs w:val="22"/>
          <w:lang w:val="en-US"/>
        </w:rPr>
        <w:tab/>
      </w:r>
      <w:r w:rsidRPr="008F3391">
        <w:rPr>
          <w:noProof/>
          <w:lang w:val="en-US"/>
        </w:rPr>
        <w:t>Thiết kế và cài đặt</w:t>
      </w:r>
      <w:r>
        <w:rPr>
          <w:noProof/>
        </w:rPr>
        <w:tab/>
      </w:r>
      <w:r>
        <w:rPr>
          <w:noProof/>
        </w:rPr>
        <w:fldChar w:fldCharType="begin"/>
      </w:r>
      <w:r>
        <w:rPr>
          <w:noProof/>
        </w:rPr>
        <w:instrText xml:space="preserve"> PAGEREF _Toc529744427 \h </w:instrText>
      </w:r>
      <w:r>
        <w:rPr>
          <w:noProof/>
        </w:rPr>
      </w:r>
      <w:r>
        <w:rPr>
          <w:noProof/>
        </w:rPr>
        <w:fldChar w:fldCharType="separate"/>
      </w:r>
      <w:r>
        <w:rPr>
          <w:noProof/>
        </w:rPr>
        <w:t>36</w:t>
      </w:r>
      <w:r>
        <w:rPr>
          <w:noProof/>
        </w:rPr>
        <w:fldChar w:fldCharType="end"/>
      </w:r>
    </w:p>
    <w:p w14:paraId="2459373F" w14:textId="2078F201"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3.3.1</w:t>
      </w:r>
      <w:r>
        <w:rPr>
          <w:rFonts w:asciiTheme="minorHAnsi" w:eastAsiaTheme="minorEastAsia" w:hAnsiTheme="minorHAnsi" w:cstheme="minorBidi"/>
          <w:noProof/>
          <w:sz w:val="22"/>
          <w:szCs w:val="22"/>
          <w:lang w:val="en-US"/>
        </w:rPr>
        <w:tab/>
      </w:r>
      <w:r>
        <w:rPr>
          <w:noProof/>
        </w:rPr>
        <w:t>Kiến trúc hệ thống</w:t>
      </w:r>
      <w:r>
        <w:rPr>
          <w:noProof/>
        </w:rPr>
        <w:tab/>
      </w:r>
      <w:r>
        <w:rPr>
          <w:noProof/>
        </w:rPr>
        <w:fldChar w:fldCharType="begin"/>
      </w:r>
      <w:r>
        <w:rPr>
          <w:noProof/>
        </w:rPr>
        <w:instrText xml:space="preserve"> PAGEREF _Toc529744428 \h </w:instrText>
      </w:r>
      <w:r>
        <w:rPr>
          <w:noProof/>
        </w:rPr>
      </w:r>
      <w:r>
        <w:rPr>
          <w:noProof/>
        </w:rPr>
        <w:fldChar w:fldCharType="separate"/>
      </w:r>
      <w:r>
        <w:rPr>
          <w:noProof/>
        </w:rPr>
        <w:t>36</w:t>
      </w:r>
      <w:r>
        <w:rPr>
          <w:noProof/>
        </w:rPr>
        <w:fldChar w:fldCharType="end"/>
      </w:r>
    </w:p>
    <w:p w14:paraId="0DA94355" w14:textId="472DE087"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3.3.2</w:t>
      </w:r>
      <w:r>
        <w:rPr>
          <w:rFonts w:asciiTheme="minorHAnsi" w:eastAsiaTheme="minorEastAsia" w:hAnsiTheme="minorHAnsi" w:cstheme="minorBidi"/>
          <w:noProof/>
          <w:sz w:val="22"/>
          <w:szCs w:val="22"/>
          <w:lang w:val="en-US"/>
        </w:rPr>
        <w:tab/>
      </w:r>
      <w:r>
        <w:rPr>
          <w:noProof/>
        </w:rPr>
        <w:t>Sơ đồ USE CASE</w:t>
      </w:r>
      <w:r>
        <w:rPr>
          <w:noProof/>
        </w:rPr>
        <w:tab/>
      </w:r>
      <w:r>
        <w:rPr>
          <w:noProof/>
        </w:rPr>
        <w:fldChar w:fldCharType="begin"/>
      </w:r>
      <w:r>
        <w:rPr>
          <w:noProof/>
        </w:rPr>
        <w:instrText xml:space="preserve"> PAGEREF _Toc529744429 \h </w:instrText>
      </w:r>
      <w:r>
        <w:rPr>
          <w:noProof/>
        </w:rPr>
      </w:r>
      <w:r>
        <w:rPr>
          <w:noProof/>
        </w:rPr>
        <w:fldChar w:fldCharType="separate"/>
      </w:r>
      <w:r>
        <w:rPr>
          <w:noProof/>
        </w:rPr>
        <w:t>37</w:t>
      </w:r>
      <w:r>
        <w:rPr>
          <w:noProof/>
        </w:rPr>
        <w:fldChar w:fldCharType="end"/>
      </w:r>
    </w:p>
    <w:p w14:paraId="3188C662" w14:textId="76C71768"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3.3.3</w:t>
      </w:r>
      <w:r>
        <w:rPr>
          <w:rFonts w:asciiTheme="minorHAnsi" w:eastAsiaTheme="minorEastAsia" w:hAnsiTheme="minorHAnsi" w:cstheme="minorBidi"/>
          <w:noProof/>
          <w:sz w:val="22"/>
          <w:szCs w:val="22"/>
          <w:lang w:val="en-US"/>
        </w:rPr>
        <w:tab/>
      </w:r>
      <w:r>
        <w:rPr>
          <w:noProof/>
        </w:rPr>
        <w:t>Sơ đồ phân rã USE CASE</w:t>
      </w:r>
      <w:r>
        <w:rPr>
          <w:noProof/>
        </w:rPr>
        <w:tab/>
      </w:r>
      <w:r>
        <w:rPr>
          <w:noProof/>
        </w:rPr>
        <w:fldChar w:fldCharType="begin"/>
      </w:r>
      <w:r>
        <w:rPr>
          <w:noProof/>
        </w:rPr>
        <w:instrText xml:space="preserve"> PAGEREF _Toc529744430 \h </w:instrText>
      </w:r>
      <w:r>
        <w:rPr>
          <w:noProof/>
        </w:rPr>
      </w:r>
      <w:r>
        <w:rPr>
          <w:noProof/>
        </w:rPr>
        <w:fldChar w:fldCharType="separate"/>
      </w:r>
      <w:r>
        <w:rPr>
          <w:noProof/>
        </w:rPr>
        <w:t>38</w:t>
      </w:r>
      <w:r>
        <w:rPr>
          <w:noProof/>
        </w:rPr>
        <w:fldChar w:fldCharType="end"/>
      </w:r>
    </w:p>
    <w:p w14:paraId="672F6169" w14:textId="6C4ED0E2"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3.3.4</w:t>
      </w:r>
      <w:r>
        <w:rPr>
          <w:rFonts w:asciiTheme="minorHAnsi" w:eastAsiaTheme="minorEastAsia" w:hAnsiTheme="minorHAnsi" w:cstheme="minorBidi"/>
          <w:noProof/>
          <w:sz w:val="22"/>
          <w:szCs w:val="22"/>
          <w:lang w:val="en-US"/>
        </w:rPr>
        <w:tab/>
      </w:r>
      <w:r>
        <w:rPr>
          <w:noProof/>
        </w:rPr>
        <w:t>Sơ đồ CDM</w:t>
      </w:r>
      <w:r>
        <w:rPr>
          <w:noProof/>
        </w:rPr>
        <w:tab/>
      </w:r>
      <w:r>
        <w:rPr>
          <w:noProof/>
        </w:rPr>
        <w:fldChar w:fldCharType="begin"/>
      </w:r>
      <w:r>
        <w:rPr>
          <w:noProof/>
        </w:rPr>
        <w:instrText xml:space="preserve"> PAGEREF _Toc529744431 \h </w:instrText>
      </w:r>
      <w:r>
        <w:rPr>
          <w:noProof/>
        </w:rPr>
      </w:r>
      <w:r>
        <w:rPr>
          <w:noProof/>
        </w:rPr>
        <w:fldChar w:fldCharType="separate"/>
      </w:r>
      <w:r>
        <w:rPr>
          <w:noProof/>
        </w:rPr>
        <w:t>38</w:t>
      </w:r>
      <w:r>
        <w:rPr>
          <w:noProof/>
        </w:rPr>
        <w:fldChar w:fldCharType="end"/>
      </w:r>
    </w:p>
    <w:p w14:paraId="1FB8E1BF" w14:textId="11A0A512"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3.3.5</w:t>
      </w:r>
      <w:r>
        <w:rPr>
          <w:rFonts w:asciiTheme="minorHAnsi" w:eastAsiaTheme="minorEastAsia" w:hAnsiTheme="minorHAnsi" w:cstheme="minorBidi"/>
          <w:noProof/>
          <w:sz w:val="22"/>
          <w:szCs w:val="22"/>
          <w:lang w:val="en-US"/>
        </w:rPr>
        <w:tab/>
      </w:r>
      <w:r>
        <w:rPr>
          <w:noProof/>
        </w:rPr>
        <w:t>Sơ đồ LDM</w:t>
      </w:r>
      <w:r>
        <w:rPr>
          <w:noProof/>
        </w:rPr>
        <w:tab/>
      </w:r>
      <w:r>
        <w:rPr>
          <w:noProof/>
        </w:rPr>
        <w:fldChar w:fldCharType="begin"/>
      </w:r>
      <w:r>
        <w:rPr>
          <w:noProof/>
        </w:rPr>
        <w:instrText xml:space="preserve"> PAGEREF _Toc529744432 \h </w:instrText>
      </w:r>
      <w:r>
        <w:rPr>
          <w:noProof/>
        </w:rPr>
      </w:r>
      <w:r>
        <w:rPr>
          <w:noProof/>
        </w:rPr>
        <w:fldChar w:fldCharType="separate"/>
      </w:r>
      <w:r>
        <w:rPr>
          <w:noProof/>
        </w:rPr>
        <w:t>38</w:t>
      </w:r>
      <w:r>
        <w:rPr>
          <w:noProof/>
        </w:rPr>
        <w:fldChar w:fldCharType="end"/>
      </w:r>
    </w:p>
    <w:p w14:paraId="12B925BF" w14:textId="1FF5397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3.3.6</w:t>
      </w:r>
      <w:r>
        <w:rPr>
          <w:rFonts w:asciiTheme="minorHAnsi" w:eastAsiaTheme="minorEastAsia" w:hAnsiTheme="minorHAnsi" w:cstheme="minorBidi"/>
          <w:noProof/>
          <w:sz w:val="22"/>
          <w:szCs w:val="22"/>
          <w:lang w:val="en-US"/>
        </w:rPr>
        <w:tab/>
      </w:r>
      <w:r>
        <w:rPr>
          <w:noProof/>
        </w:rPr>
        <w:t>Sơ đồ PDM</w:t>
      </w:r>
      <w:r>
        <w:rPr>
          <w:noProof/>
        </w:rPr>
        <w:tab/>
      </w:r>
      <w:r>
        <w:rPr>
          <w:noProof/>
        </w:rPr>
        <w:fldChar w:fldCharType="begin"/>
      </w:r>
      <w:r>
        <w:rPr>
          <w:noProof/>
        </w:rPr>
        <w:instrText xml:space="preserve"> PAGEREF _Toc529744433 \h </w:instrText>
      </w:r>
      <w:r>
        <w:rPr>
          <w:noProof/>
        </w:rPr>
      </w:r>
      <w:r>
        <w:rPr>
          <w:noProof/>
        </w:rPr>
        <w:fldChar w:fldCharType="separate"/>
      </w:r>
      <w:r>
        <w:rPr>
          <w:noProof/>
        </w:rPr>
        <w:t>38</w:t>
      </w:r>
      <w:r>
        <w:rPr>
          <w:noProof/>
        </w:rPr>
        <w:fldChar w:fldCharType="end"/>
      </w:r>
    </w:p>
    <w:p w14:paraId="63E9BD31" w14:textId="3745F40F"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3.3.7</w:t>
      </w:r>
      <w:r>
        <w:rPr>
          <w:rFonts w:asciiTheme="minorHAnsi" w:eastAsiaTheme="minorEastAsia" w:hAnsiTheme="minorHAnsi" w:cstheme="minorBidi"/>
          <w:noProof/>
          <w:sz w:val="22"/>
          <w:szCs w:val="22"/>
          <w:lang w:val="en-US"/>
        </w:rPr>
        <w:tab/>
      </w:r>
      <w:r>
        <w:rPr>
          <w:noProof/>
        </w:rPr>
        <w:t>Thiết kế dữ liệu</w:t>
      </w:r>
      <w:r>
        <w:rPr>
          <w:noProof/>
        </w:rPr>
        <w:tab/>
      </w:r>
      <w:r>
        <w:rPr>
          <w:noProof/>
        </w:rPr>
        <w:fldChar w:fldCharType="begin"/>
      </w:r>
      <w:r>
        <w:rPr>
          <w:noProof/>
        </w:rPr>
        <w:instrText xml:space="preserve"> PAGEREF _Toc529744434 \h </w:instrText>
      </w:r>
      <w:r>
        <w:rPr>
          <w:noProof/>
        </w:rPr>
      </w:r>
      <w:r>
        <w:rPr>
          <w:noProof/>
        </w:rPr>
        <w:fldChar w:fldCharType="separate"/>
      </w:r>
      <w:r>
        <w:rPr>
          <w:noProof/>
        </w:rPr>
        <w:t>38</w:t>
      </w:r>
      <w:r>
        <w:rPr>
          <w:noProof/>
        </w:rPr>
        <w:fldChar w:fldCharType="end"/>
      </w:r>
    </w:p>
    <w:p w14:paraId="190BF278" w14:textId="28B360A1"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3.3.8</w:t>
      </w:r>
      <w:r>
        <w:rPr>
          <w:rFonts w:asciiTheme="minorHAnsi" w:eastAsiaTheme="minorEastAsia" w:hAnsiTheme="minorHAnsi" w:cstheme="minorBidi"/>
          <w:noProof/>
          <w:sz w:val="22"/>
          <w:szCs w:val="22"/>
          <w:lang w:val="en-US"/>
        </w:rPr>
        <w:tab/>
      </w:r>
      <w:r>
        <w:rPr>
          <w:noProof/>
        </w:rPr>
        <w:t>Thiết kế theo chức năng</w:t>
      </w:r>
      <w:r>
        <w:rPr>
          <w:noProof/>
        </w:rPr>
        <w:tab/>
      </w:r>
      <w:r>
        <w:rPr>
          <w:noProof/>
        </w:rPr>
        <w:fldChar w:fldCharType="begin"/>
      </w:r>
      <w:r>
        <w:rPr>
          <w:noProof/>
        </w:rPr>
        <w:instrText xml:space="preserve"> PAGEREF _Toc529744435 \h </w:instrText>
      </w:r>
      <w:r>
        <w:rPr>
          <w:noProof/>
        </w:rPr>
      </w:r>
      <w:r>
        <w:rPr>
          <w:noProof/>
        </w:rPr>
        <w:fldChar w:fldCharType="separate"/>
      </w:r>
      <w:r>
        <w:rPr>
          <w:noProof/>
        </w:rPr>
        <w:t>38</w:t>
      </w:r>
      <w:r>
        <w:rPr>
          <w:noProof/>
        </w:rPr>
        <w:fldChar w:fldCharType="end"/>
      </w:r>
    </w:p>
    <w:p w14:paraId="7A61AE1F" w14:textId="0166E813"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3.3.8.1</w:t>
      </w:r>
      <w:r>
        <w:rPr>
          <w:rFonts w:asciiTheme="minorHAnsi" w:eastAsiaTheme="minorEastAsia" w:hAnsiTheme="minorHAnsi" w:cstheme="minorBidi"/>
          <w:noProof/>
          <w:sz w:val="22"/>
          <w:szCs w:val="22"/>
          <w:lang w:val="en-US"/>
        </w:rPr>
        <w:tab/>
      </w:r>
      <w:r w:rsidR="00D43E01">
        <w:rPr>
          <w:noProof/>
          <w:lang w:val="en-US"/>
        </w:rPr>
        <w:t>Quản lí đơn hàng</w:t>
      </w:r>
      <w:r>
        <w:rPr>
          <w:noProof/>
        </w:rPr>
        <w:tab/>
      </w:r>
      <w:r>
        <w:rPr>
          <w:noProof/>
        </w:rPr>
        <w:fldChar w:fldCharType="begin"/>
      </w:r>
      <w:r>
        <w:rPr>
          <w:noProof/>
        </w:rPr>
        <w:instrText xml:space="preserve"> PAGEREF _Toc529744436 \h </w:instrText>
      </w:r>
      <w:r>
        <w:rPr>
          <w:noProof/>
        </w:rPr>
      </w:r>
      <w:r>
        <w:rPr>
          <w:noProof/>
        </w:rPr>
        <w:fldChar w:fldCharType="separate"/>
      </w:r>
      <w:r>
        <w:rPr>
          <w:noProof/>
        </w:rPr>
        <w:t>38</w:t>
      </w:r>
      <w:r>
        <w:rPr>
          <w:noProof/>
        </w:rPr>
        <w:fldChar w:fldCharType="end"/>
      </w:r>
    </w:p>
    <w:p w14:paraId="1061D4E0" w14:textId="1A03F853"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3.3.8.2</w:t>
      </w:r>
      <w:r>
        <w:rPr>
          <w:rFonts w:asciiTheme="minorHAnsi" w:eastAsiaTheme="minorEastAsia" w:hAnsiTheme="minorHAnsi" w:cstheme="minorBidi"/>
          <w:noProof/>
          <w:sz w:val="22"/>
          <w:szCs w:val="22"/>
          <w:lang w:val="en-US"/>
        </w:rPr>
        <w:tab/>
      </w:r>
      <w:r w:rsidR="00FC2466">
        <w:rPr>
          <w:noProof/>
          <w:lang w:val="en-US"/>
        </w:rPr>
        <w:t>Quản lí biên nhận</w:t>
      </w:r>
      <w:r>
        <w:rPr>
          <w:noProof/>
        </w:rPr>
        <w:tab/>
      </w:r>
      <w:r>
        <w:rPr>
          <w:noProof/>
        </w:rPr>
        <w:fldChar w:fldCharType="begin"/>
      </w:r>
      <w:r>
        <w:rPr>
          <w:noProof/>
        </w:rPr>
        <w:instrText xml:space="preserve"> PAGEREF _Toc529744437 \h </w:instrText>
      </w:r>
      <w:r>
        <w:rPr>
          <w:noProof/>
        </w:rPr>
      </w:r>
      <w:r>
        <w:rPr>
          <w:noProof/>
        </w:rPr>
        <w:fldChar w:fldCharType="separate"/>
      </w:r>
      <w:r>
        <w:rPr>
          <w:noProof/>
        </w:rPr>
        <w:t>38</w:t>
      </w:r>
      <w:r>
        <w:rPr>
          <w:noProof/>
        </w:rPr>
        <w:fldChar w:fldCharType="end"/>
      </w:r>
    </w:p>
    <w:p w14:paraId="1430415C" w14:textId="1DB7FC8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3.3.8.3</w:t>
      </w:r>
      <w:r>
        <w:rPr>
          <w:rFonts w:asciiTheme="minorHAnsi" w:eastAsiaTheme="minorEastAsia" w:hAnsiTheme="minorHAnsi" w:cstheme="minorBidi"/>
          <w:noProof/>
          <w:sz w:val="22"/>
          <w:szCs w:val="22"/>
          <w:lang w:val="en-US"/>
        </w:rPr>
        <w:tab/>
      </w:r>
      <w:r w:rsidRPr="008F3391">
        <w:rPr>
          <w:noProof/>
          <w:lang w:val="en-US"/>
        </w:rPr>
        <w:t>Tạo đơn hàng</w:t>
      </w:r>
      <w:r>
        <w:rPr>
          <w:noProof/>
        </w:rPr>
        <w:tab/>
      </w:r>
      <w:r>
        <w:rPr>
          <w:noProof/>
        </w:rPr>
        <w:fldChar w:fldCharType="begin"/>
      </w:r>
      <w:r>
        <w:rPr>
          <w:noProof/>
        </w:rPr>
        <w:instrText xml:space="preserve"> PAGEREF _Toc529744438 \h </w:instrText>
      </w:r>
      <w:r>
        <w:rPr>
          <w:noProof/>
        </w:rPr>
      </w:r>
      <w:r>
        <w:rPr>
          <w:noProof/>
        </w:rPr>
        <w:fldChar w:fldCharType="separate"/>
      </w:r>
      <w:r>
        <w:rPr>
          <w:noProof/>
        </w:rPr>
        <w:t>38</w:t>
      </w:r>
      <w:r>
        <w:rPr>
          <w:noProof/>
        </w:rPr>
        <w:fldChar w:fldCharType="end"/>
      </w:r>
    </w:p>
    <w:p w14:paraId="1A4831CD" w14:textId="1030B131"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3.3.8.4</w:t>
      </w:r>
      <w:r>
        <w:rPr>
          <w:rFonts w:asciiTheme="minorHAnsi" w:eastAsiaTheme="minorEastAsia" w:hAnsiTheme="minorHAnsi" w:cstheme="minorBidi"/>
          <w:noProof/>
          <w:sz w:val="22"/>
          <w:szCs w:val="22"/>
          <w:lang w:val="en-US"/>
        </w:rPr>
        <w:tab/>
      </w:r>
      <w:r>
        <w:rPr>
          <w:noProof/>
        </w:rPr>
        <w:t>Tìm kiếm chi nhánh gần nhất, có đủ các dịch vụ theo yêu cầu</w:t>
      </w:r>
      <w:r>
        <w:rPr>
          <w:noProof/>
        </w:rPr>
        <w:tab/>
      </w:r>
      <w:r>
        <w:rPr>
          <w:noProof/>
        </w:rPr>
        <w:fldChar w:fldCharType="begin"/>
      </w:r>
      <w:r>
        <w:rPr>
          <w:noProof/>
        </w:rPr>
        <w:instrText xml:space="preserve"> PAGEREF _Toc529744439 \h </w:instrText>
      </w:r>
      <w:r>
        <w:rPr>
          <w:noProof/>
        </w:rPr>
      </w:r>
      <w:r>
        <w:rPr>
          <w:noProof/>
        </w:rPr>
        <w:fldChar w:fldCharType="separate"/>
      </w:r>
      <w:r>
        <w:rPr>
          <w:noProof/>
        </w:rPr>
        <w:t>38</w:t>
      </w:r>
      <w:r>
        <w:rPr>
          <w:noProof/>
        </w:rPr>
        <w:fldChar w:fldCharType="end"/>
      </w:r>
    </w:p>
    <w:p w14:paraId="5EAB54F8" w14:textId="4EEA56C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3.3.8.5</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_Toc529744441 \h </w:instrText>
      </w:r>
      <w:r>
        <w:rPr>
          <w:noProof/>
        </w:rPr>
      </w:r>
      <w:r>
        <w:rPr>
          <w:noProof/>
        </w:rPr>
        <w:fldChar w:fldCharType="separate"/>
      </w:r>
      <w:r>
        <w:rPr>
          <w:noProof/>
        </w:rPr>
        <w:t>38</w:t>
      </w:r>
      <w:r>
        <w:rPr>
          <w:noProof/>
        </w:rPr>
        <w:fldChar w:fldCharType="end"/>
      </w:r>
    </w:p>
    <w:p w14:paraId="6DE7A394" w14:textId="0B4ECA6D"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3.3.8.6</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_Toc529744442 \h </w:instrText>
      </w:r>
      <w:r>
        <w:rPr>
          <w:noProof/>
        </w:rPr>
      </w:r>
      <w:r>
        <w:rPr>
          <w:noProof/>
        </w:rPr>
        <w:fldChar w:fldCharType="separate"/>
      </w:r>
      <w:r>
        <w:rPr>
          <w:noProof/>
        </w:rPr>
        <w:t>38</w:t>
      </w:r>
      <w:r>
        <w:rPr>
          <w:noProof/>
        </w:rPr>
        <w:fldChar w:fldCharType="end"/>
      </w:r>
    </w:p>
    <w:p w14:paraId="6A7B5DC6" w14:textId="0D04ACB6"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lastRenderedPageBreak/>
        <w:t>3.3.8.7</w:t>
      </w:r>
      <w:r>
        <w:rPr>
          <w:rFonts w:asciiTheme="minorHAnsi" w:eastAsiaTheme="minorEastAsia" w:hAnsiTheme="minorHAnsi" w:cstheme="minorBidi"/>
          <w:noProof/>
          <w:sz w:val="22"/>
          <w:szCs w:val="22"/>
          <w:lang w:val="en-US"/>
        </w:rPr>
        <w:tab/>
      </w:r>
      <w:r>
        <w:rPr>
          <w:noProof/>
        </w:rPr>
        <w:t>Đăng nhập</w:t>
      </w:r>
      <w:r w:rsidRPr="008F3391">
        <w:rPr>
          <w:noProof/>
          <w:lang w:val="en-US"/>
        </w:rPr>
        <w:t xml:space="preserve"> hệ thống</w:t>
      </w:r>
      <w:r>
        <w:rPr>
          <w:noProof/>
        </w:rPr>
        <w:tab/>
      </w:r>
      <w:r>
        <w:rPr>
          <w:noProof/>
        </w:rPr>
        <w:fldChar w:fldCharType="begin"/>
      </w:r>
      <w:r>
        <w:rPr>
          <w:noProof/>
        </w:rPr>
        <w:instrText xml:space="preserve"> PAGEREF _Toc529744443 \h </w:instrText>
      </w:r>
      <w:r>
        <w:rPr>
          <w:noProof/>
        </w:rPr>
      </w:r>
      <w:r>
        <w:rPr>
          <w:noProof/>
        </w:rPr>
        <w:fldChar w:fldCharType="separate"/>
      </w:r>
      <w:r>
        <w:rPr>
          <w:noProof/>
        </w:rPr>
        <w:t>38</w:t>
      </w:r>
      <w:r>
        <w:rPr>
          <w:noProof/>
        </w:rPr>
        <w:fldChar w:fldCharType="end"/>
      </w:r>
    </w:p>
    <w:p w14:paraId="19C95C42" w14:textId="12E48EB6"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3.3.8.8</w:t>
      </w:r>
      <w:r>
        <w:rPr>
          <w:rFonts w:asciiTheme="minorHAnsi" w:eastAsiaTheme="minorEastAsia" w:hAnsiTheme="minorHAnsi" w:cstheme="minorBidi"/>
          <w:noProof/>
          <w:sz w:val="22"/>
          <w:szCs w:val="22"/>
          <w:lang w:val="en-US"/>
        </w:rPr>
        <w:tab/>
      </w:r>
      <w:r w:rsidRPr="008F3391">
        <w:rPr>
          <w:noProof/>
          <w:lang w:val="en-US"/>
        </w:rPr>
        <w:t>Đ</w:t>
      </w:r>
      <w:r>
        <w:rPr>
          <w:noProof/>
        </w:rPr>
        <w:t>ăng xuất hệ thống</w:t>
      </w:r>
      <w:r>
        <w:rPr>
          <w:noProof/>
        </w:rPr>
        <w:tab/>
      </w:r>
      <w:r>
        <w:rPr>
          <w:noProof/>
        </w:rPr>
        <w:fldChar w:fldCharType="begin"/>
      </w:r>
      <w:r>
        <w:rPr>
          <w:noProof/>
        </w:rPr>
        <w:instrText xml:space="preserve"> PAGEREF _Toc529744444 \h </w:instrText>
      </w:r>
      <w:r>
        <w:rPr>
          <w:noProof/>
        </w:rPr>
      </w:r>
      <w:r>
        <w:rPr>
          <w:noProof/>
        </w:rPr>
        <w:fldChar w:fldCharType="separate"/>
      </w:r>
      <w:r>
        <w:rPr>
          <w:noProof/>
        </w:rPr>
        <w:t>41</w:t>
      </w:r>
      <w:r>
        <w:rPr>
          <w:noProof/>
        </w:rPr>
        <w:fldChar w:fldCharType="end"/>
      </w:r>
    </w:p>
    <w:p w14:paraId="5CE515F5" w14:textId="3B7FE99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3.3.8.9</w:t>
      </w:r>
      <w:r>
        <w:rPr>
          <w:rFonts w:asciiTheme="minorHAnsi" w:eastAsiaTheme="minorEastAsia" w:hAnsiTheme="minorHAnsi" w:cstheme="minorBidi"/>
          <w:noProof/>
          <w:sz w:val="22"/>
          <w:szCs w:val="22"/>
          <w:lang w:val="en-US"/>
        </w:rPr>
        <w:tab/>
      </w:r>
      <w:r w:rsidRPr="008F3391">
        <w:rPr>
          <w:noProof/>
          <w:lang w:val="en-US"/>
        </w:rPr>
        <w:t>Đăng kí tài khoản khách hàng</w:t>
      </w:r>
      <w:r>
        <w:rPr>
          <w:noProof/>
        </w:rPr>
        <w:tab/>
      </w:r>
      <w:r>
        <w:rPr>
          <w:noProof/>
        </w:rPr>
        <w:fldChar w:fldCharType="begin"/>
      </w:r>
      <w:r>
        <w:rPr>
          <w:noProof/>
        </w:rPr>
        <w:instrText xml:space="preserve"> PAGEREF _Toc529744445 \h </w:instrText>
      </w:r>
      <w:r>
        <w:rPr>
          <w:noProof/>
        </w:rPr>
      </w:r>
      <w:r>
        <w:rPr>
          <w:noProof/>
        </w:rPr>
        <w:fldChar w:fldCharType="separate"/>
      </w:r>
      <w:r>
        <w:rPr>
          <w:noProof/>
        </w:rPr>
        <w:t>41</w:t>
      </w:r>
      <w:r>
        <w:rPr>
          <w:noProof/>
        </w:rPr>
        <w:fldChar w:fldCharType="end"/>
      </w:r>
    </w:p>
    <w:p w14:paraId="5B884ADE" w14:textId="3D18EE62"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3.4</w:t>
      </w:r>
      <w:r>
        <w:rPr>
          <w:rFonts w:asciiTheme="minorHAnsi" w:eastAsiaTheme="minorEastAsia" w:hAnsiTheme="minorHAnsi" w:cstheme="minorBidi"/>
          <w:noProof/>
          <w:sz w:val="22"/>
          <w:szCs w:val="22"/>
          <w:lang w:val="en-US"/>
        </w:rPr>
        <w:tab/>
      </w:r>
      <w:r w:rsidRPr="008F3391">
        <w:rPr>
          <w:noProof/>
          <w:lang w:val="en-US"/>
        </w:rPr>
        <w:t>Kiểm thử</w:t>
      </w:r>
      <w:r>
        <w:rPr>
          <w:noProof/>
        </w:rPr>
        <w:tab/>
      </w:r>
      <w:r>
        <w:rPr>
          <w:noProof/>
        </w:rPr>
        <w:fldChar w:fldCharType="begin"/>
      </w:r>
      <w:r>
        <w:rPr>
          <w:noProof/>
        </w:rPr>
        <w:instrText xml:space="preserve"> PAGEREF _Toc529744446 \h </w:instrText>
      </w:r>
      <w:r>
        <w:rPr>
          <w:noProof/>
        </w:rPr>
      </w:r>
      <w:r>
        <w:rPr>
          <w:noProof/>
        </w:rPr>
        <w:fldChar w:fldCharType="separate"/>
      </w:r>
      <w:r>
        <w:rPr>
          <w:noProof/>
        </w:rPr>
        <w:t>41</w:t>
      </w:r>
      <w:r>
        <w:rPr>
          <w:noProof/>
        </w:rPr>
        <w:fldChar w:fldCharType="end"/>
      </w:r>
    </w:p>
    <w:p w14:paraId="16AD11F3" w14:textId="1ADD942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3.4.1</w:t>
      </w:r>
      <w:r>
        <w:rPr>
          <w:rFonts w:asciiTheme="minorHAnsi" w:eastAsiaTheme="minorEastAsia" w:hAnsiTheme="minorHAnsi" w:cstheme="minorBidi"/>
          <w:noProof/>
          <w:sz w:val="22"/>
          <w:szCs w:val="22"/>
          <w:lang w:val="en-US"/>
        </w:rPr>
        <w:tab/>
      </w:r>
      <w:r>
        <w:rPr>
          <w:noProof/>
        </w:rPr>
        <w:t>Giới thiệu</w:t>
      </w:r>
      <w:r>
        <w:rPr>
          <w:noProof/>
        </w:rPr>
        <w:tab/>
      </w:r>
      <w:r>
        <w:rPr>
          <w:noProof/>
        </w:rPr>
        <w:fldChar w:fldCharType="begin"/>
      </w:r>
      <w:r>
        <w:rPr>
          <w:noProof/>
        </w:rPr>
        <w:instrText xml:space="preserve"> PAGEREF _Toc529744447 \h </w:instrText>
      </w:r>
      <w:r>
        <w:rPr>
          <w:noProof/>
        </w:rPr>
      </w:r>
      <w:r>
        <w:rPr>
          <w:noProof/>
        </w:rPr>
        <w:fldChar w:fldCharType="separate"/>
      </w:r>
      <w:r>
        <w:rPr>
          <w:noProof/>
        </w:rPr>
        <w:t>41</w:t>
      </w:r>
      <w:r>
        <w:rPr>
          <w:noProof/>
        </w:rPr>
        <w:fldChar w:fldCharType="end"/>
      </w:r>
    </w:p>
    <w:p w14:paraId="08964EF4" w14:textId="2F7FE93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3.4.2</w:t>
      </w:r>
      <w:r>
        <w:rPr>
          <w:rFonts w:asciiTheme="minorHAnsi" w:eastAsiaTheme="minorEastAsia" w:hAnsiTheme="minorHAnsi" w:cstheme="minorBidi"/>
          <w:noProof/>
          <w:sz w:val="22"/>
          <w:szCs w:val="22"/>
          <w:lang w:val="en-US"/>
        </w:rPr>
        <w:tab/>
      </w:r>
      <w:r>
        <w:rPr>
          <w:noProof/>
        </w:rPr>
        <w:t>Chi tiết kế hoạch kiểm thử</w:t>
      </w:r>
      <w:r>
        <w:rPr>
          <w:noProof/>
        </w:rPr>
        <w:tab/>
      </w:r>
      <w:r>
        <w:rPr>
          <w:noProof/>
        </w:rPr>
        <w:fldChar w:fldCharType="begin"/>
      </w:r>
      <w:r>
        <w:rPr>
          <w:noProof/>
        </w:rPr>
        <w:instrText xml:space="preserve"> PAGEREF _Toc529744448 \h </w:instrText>
      </w:r>
      <w:r>
        <w:rPr>
          <w:noProof/>
        </w:rPr>
      </w:r>
      <w:r>
        <w:rPr>
          <w:noProof/>
        </w:rPr>
        <w:fldChar w:fldCharType="separate"/>
      </w:r>
      <w:r>
        <w:rPr>
          <w:noProof/>
        </w:rPr>
        <w:t>41</w:t>
      </w:r>
      <w:r>
        <w:rPr>
          <w:noProof/>
        </w:rPr>
        <w:fldChar w:fldCharType="end"/>
      </w:r>
    </w:p>
    <w:p w14:paraId="095F988C" w14:textId="40E6B8D9"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3.4.3</w:t>
      </w:r>
      <w:r>
        <w:rPr>
          <w:rFonts w:asciiTheme="minorHAnsi" w:eastAsiaTheme="minorEastAsia" w:hAnsiTheme="minorHAnsi" w:cstheme="minorBidi"/>
          <w:noProof/>
          <w:sz w:val="22"/>
          <w:szCs w:val="22"/>
          <w:lang w:val="en-US"/>
        </w:rPr>
        <w:tab/>
      </w:r>
      <w:r>
        <w:rPr>
          <w:noProof/>
        </w:rPr>
        <w:t>Quản lí kiểm thử</w:t>
      </w:r>
      <w:r>
        <w:rPr>
          <w:noProof/>
        </w:rPr>
        <w:tab/>
      </w:r>
      <w:r>
        <w:rPr>
          <w:noProof/>
        </w:rPr>
        <w:fldChar w:fldCharType="begin"/>
      </w:r>
      <w:r>
        <w:rPr>
          <w:noProof/>
        </w:rPr>
        <w:instrText xml:space="preserve"> PAGEREF _Toc529744449 \h </w:instrText>
      </w:r>
      <w:r>
        <w:rPr>
          <w:noProof/>
        </w:rPr>
      </w:r>
      <w:r>
        <w:rPr>
          <w:noProof/>
        </w:rPr>
        <w:fldChar w:fldCharType="separate"/>
      </w:r>
      <w:r>
        <w:rPr>
          <w:noProof/>
        </w:rPr>
        <w:t>41</w:t>
      </w:r>
      <w:r>
        <w:rPr>
          <w:noProof/>
        </w:rPr>
        <w:fldChar w:fldCharType="end"/>
      </w:r>
    </w:p>
    <w:p w14:paraId="336BE54A" w14:textId="283E26E5"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3.4.4</w:t>
      </w:r>
      <w:r>
        <w:rPr>
          <w:rFonts w:asciiTheme="minorHAnsi" w:eastAsiaTheme="minorEastAsia" w:hAnsiTheme="minorHAnsi" w:cstheme="minorBidi"/>
          <w:noProof/>
          <w:sz w:val="22"/>
          <w:szCs w:val="22"/>
          <w:lang w:val="en-US"/>
        </w:rPr>
        <w:tab/>
      </w:r>
      <w:r>
        <w:rPr>
          <w:noProof/>
        </w:rPr>
        <w:t>Các trường hợp kiểm thử</w:t>
      </w:r>
      <w:r>
        <w:rPr>
          <w:noProof/>
        </w:rPr>
        <w:tab/>
      </w:r>
      <w:r>
        <w:rPr>
          <w:noProof/>
        </w:rPr>
        <w:fldChar w:fldCharType="begin"/>
      </w:r>
      <w:r>
        <w:rPr>
          <w:noProof/>
        </w:rPr>
        <w:instrText xml:space="preserve"> PAGEREF _Toc529744450 \h </w:instrText>
      </w:r>
      <w:r>
        <w:rPr>
          <w:noProof/>
        </w:rPr>
      </w:r>
      <w:r>
        <w:rPr>
          <w:noProof/>
        </w:rPr>
        <w:fldChar w:fldCharType="separate"/>
      </w:r>
      <w:r>
        <w:rPr>
          <w:noProof/>
        </w:rPr>
        <w:t>41</w:t>
      </w:r>
      <w:r>
        <w:rPr>
          <w:noProof/>
        </w:rPr>
        <w:fldChar w:fldCharType="end"/>
      </w:r>
    </w:p>
    <w:p w14:paraId="4D4804B9" w14:textId="3C1AEAE3"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KẾT QUẢ, THẢO LUẬN VÀ HƯỚNG PHÁT TRIỂN</w:t>
      </w:r>
      <w:r>
        <w:rPr>
          <w:noProof/>
        </w:rPr>
        <w:tab/>
      </w:r>
      <w:r>
        <w:rPr>
          <w:noProof/>
        </w:rPr>
        <w:fldChar w:fldCharType="begin"/>
      </w:r>
      <w:r>
        <w:rPr>
          <w:noProof/>
        </w:rPr>
        <w:instrText xml:space="preserve"> PAGEREF _Toc529744451 \h </w:instrText>
      </w:r>
      <w:r>
        <w:rPr>
          <w:noProof/>
        </w:rPr>
      </w:r>
      <w:r>
        <w:rPr>
          <w:noProof/>
        </w:rPr>
        <w:fldChar w:fldCharType="separate"/>
      </w:r>
      <w:r>
        <w:rPr>
          <w:noProof/>
        </w:rPr>
        <w:t>42</w:t>
      </w:r>
      <w:r>
        <w:rPr>
          <w:noProof/>
        </w:rPr>
        <w:fldChar w:fldCharType="end"/>
      </w:r>
    </w:p>
    <w:p w14:paraId="5EEA19ED" w14:textId="478C6453"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TÀI LIỆU THAM KHẢO</w:t>
      </w:r>
      <w:r>
        <w:rPr>
          <w:noProof/>
        </w:rPr>
        <w:tab/>
      </w:r>
      <w:r>
        <w:rPr>
          <w:noProof/>
        </w:rPr>
        <w:fldChar w:fldCharType="begin"/>
      </w:r>
      <w:r>
        <w:rPr>
          <w:noProof/>
        </w:rPr>
        <w:instrText xml:space="preserve"> PAGEREF _Toc529744452 \h </w:instrText>
      </w:r>
      <w:r>
        <w:rPr>
          <w:noProof/>
        </w:rPr>
      </w:r>
      <w:r>
        <w:rPr>
          <w:noProof/>
        </w:rPr>
        <w:fldChar w:fldCharType="separate"/>
      </w:r>
      <w:r>
        <w:rPr>
          <w:noProof/>
        </w:rPr>
        <w:t>43</w:t>
      </w:r>
      <w:r>
        <w:rPr>
          <w:noProof/>
        </w:rPr>
        <w:fldChar w:fldCharType="end"/>
      </w:r>
    </w:p>
    <w:p w14:paraId="06D7A2ED" w14:textId="006142DF" w:rsidR="00E913F0" w:rsidRDefault="00EB1083" w:rsidP="009F370B">
      <w:pPr>
        <w:spacing w:line="360" w:lineRule="auto"/>
      </w:pPr>
      <w:r w:rsidRPr="00B04AB8">
        <w:fldChar w:fldCharType="end"/>
      </w:r>
      <w:r w:rsidR="009F370B" w:rsidRPr="00B04AB8">
        <w:t xml:space="preserve"> </w:t>
      </w:r>
    </w:p>
    <w:p w14:paraId="61E98DC7" w14:textId="5C7889F1" w:rsidR="00E913F0" w:rsidRDefault="00E913F0" w:rsidP="007C127C">
      <w:pPr>
        <w:pStyle w:val="Heading1"/>
        <w:numPr>
          <w:ilvl w:val="0"/>
          <w:numId w:val="0"/>
        </w:numPr>
      </w:pPr>
      <w:r>
        <w:br w:type="page"/>
      </w:r>
      <w:bookmarkStart w:id="5" w:name="_Toc529744383"/>
      <w:r>
        <w:lastRenderedPageBreak/>
        <w:t>KÍ HIỆU VÀ VIẾT TẮT</w:t>
      </w:r>
      <w:bookmarkEnd w:id="5"/>
    </w:p>
    <w:p w14:paraId="1750D665" w14:textId="77777777" w:rsidR="00E913F0" w:rsidRDefault="00E913F0">
      <w:pPr>
        <w:jc w:val="left"/>
        <w:rPr>
          <w:rFonts w:eastAsiaTheme="majorEastAsia" w:cstheme="majorBidi"/>
          <w:b/>
          <w:lang w:val="en-US"/>
        </w:rPr>
      </w:pPr>
      <w:r>
        <w:rPr>
          <w:lang w:val="en-US"/>
        </w:rPr>
        <w:br w:type="page"/>
      </w:r>
    </w:p>
    <w:p w14:paraId="70DB239B" w14:textId="72F60966" w:rsidR="00370B8C" w:rsidRDefault="00370B8C" w:rsidP="007C127C">
      <w:pPr>
        <w:pStyle w:val="Heading1"/>
        <w:numPr>
          <w:ilvl w:val="0"/>
          <w:numId w:val="0"/>
        </w:numPr>
        <w:ind w:left="432"/>
      </w:pPr>
      <w:bookmarkStart w:id="6" w:name="_Toc529744384"/>
      <w:r>
        <w:lastRenderedPageBreak/>
        <w:t>DANH SÁCH HÌNH</w:t>
      </w:r>
      <w:bookmarkEnd w:id="6"/>
    </w:p>
    <w:p w14:paraId="0FD4A936" w14:textId="71BE7EC2" w:rsidR="006A2C8A" w:rsidRDefault="00B243D7">
      <w:pPr>
        <w:pStyle w:val="TableofFigures"/>
        <w:tabs>
          <w:tab w:val="right" w:leader="dot" w:pos="8777"/>
        </w:tabs>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\h \z \c "Hình" </w:instrText>
      </w:r>
      <w:r>
        <w:rPr>
          <w:lang w:val="en-US"/>
        </w:rPr>
        <w:fldChar w:fldCharType="separate"/>
      </w:r>
      <w:hyperlink w:anchor="_Toc529744453" w:history="1">
        <w:r w:rsidR="006A2C8A" w:rsidRPr="0099693A">
          <w:rPr>
            <w:rStyle w:val="Hyperlink"/>
            <w:noProof/>
          </w:rPr>
          <w:t>Hình 2.1</w:t>
        </w:r>
        <w:r w:rsidR="006A2C8A" w:rsidRPr="0099693A">
          <w:rPr>
            <w:rStyle w:val="Hyperlink"/>
            <w:noProof/>
            <w:lang w:val="en-US"/>
          </w:rPr>
          <w:t xml:space="preserve"> </w:t>
        </w:r>
        <w:r w:rsidR="006A2C8A" w:rsidRPr="0099693A">
          <w:rPr>
            <w:rStyle w:val="Hyperlink"/>
            <w:noProof/>
          </w:rPr>
          <w:t>Giao diện Android 7.0 Nougat</w:t>
        </w:r>
        <w:r w:rsidR="006A2C8A">
          <w:rPr>
            <w:noProof/>
            <w:webHidden/>
          </w:rPr>
          <w:tab/>
        </w:r>
        <w:r w:rsidR="006A2C8A">
          <w:rPr>
            <w:noProof/>
            <w:webHidden/>
          </w:rPr>
          <w:fldChar w:fldCharType="begin"/>
        </w:r>
        <w:r w:rsidR="006A2C8A">
          <w:rPr>
            <w:noProof/>
            <w:webHidden/>
          </w:rPr>
          <w:instrText xml:space="preserve"> PAGEREF _Toc529744453 \h </w:instrText>
        </w:r>
        <w:r w:rsidR="006A2C8A">
          <w:rPr>
            <w:noProof/>
            <w:webHidden/>
          </w:rPr>
        </w:r>
        <w:r w:rsidR="006A2C8A">
          <w:rPr>
            <w:noProof/>
            <w:webHidden/>
          </w:rPr>
          <w:fldChar w:fldCharType="separate"/>
        </w:r>
        <w:r w:rsidR="006A2C8A">
          <w:rPr>
            <w:noProof/>
            <w:webHidden/>
          </w:rPr>
          <w:t>21</w:t>
        </w:r>
        <w:r w:rsidR="006A2C8A">
          <w:rPr>
            <w:noProof/>
            <w:webHidden/>
          </w:rPr>
          <w:fldChar w:fldCharType="end"/>
        </w:r>
      </w:hyperlink>
    </w:p>
    <w:p w14:paraId="6C6C32A3" w14:textId="7049287D"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4" w:history="1">
        <w:r w:rsidR="006A2C8A" w:rsidRPr="0099693A">
          <w:rPr>
            <w:rStyle w:val="Hyperlink"/>
            <w:noProof/>
          </w:rPr>
          <w:t>Hình 2.2</w:t>
        </w:r>
        <w:r w:rsidR="006A2C8A" w:rsidRPr="0099693A">
          <w:rPr>
            <w:rStyle w:val="Hyperlink"/>
            <w:noProof/>
            <w:lang w:val="en-US"/>
          </w:rPr>
          <w:t xml:space="preserve"> Ví dụ về truy vấn dữ liệu</w:t>
        </w:r>
        <w:r w:rsidR="006A2C8A">
          <w:rPr>
            <w:noProof/>
            <w:webHidden/>
          </w:rPr>
          <w:tab/>
        </w:r>
        <w:r w:rsidR="006A2C8A">
          <w:rPr>
            <w:noProof/>
            <w:webHidden/>
          </w:rPr>
          <w:fldChar w:fldCharType="begin"/>
        </w:r>
        <w:r w:rsidR="006A2C8A">
          <w:rPr>
            <w:noProof/>
            <w:webHidden/>
          </w:rPr>
          <w:instrText xml:space="preserve"> PAGEREF _Toc529744454 \h </w:instrText>
        </w:r>
        <w:r w:rsidR="006A2C8A">
          <w:rPr>
            <w:noProof/>
            <w:webHidden/>
          </w:rPr>
        </w:r>
        <w:r w:rsidR="006A2C8A">
          <w:rPr>
            <w:noProof/>
            <w:webHidden/>
          </w:rPr>
          <w:fldChar w:fldCharType="separate"/>
        </w:r>
        <w:r w:rsidR="006A2C8A">
          <w:rPr>
            <w:noProof/>
            <w:webHidden/>
          </w:rPr>
          <w:t>22</w:t>
        </w:r>
        <w:r w:rsidR="006A2C8A">
          <w:rPr>
            <w:noProof/>
            <w:webHidden/>
          </w:rPr>
          <w:fldChar w:fldCharType="end"/>
        </w:r>
      </w:hyperlink>
    </w:p>
    <w:p w14:paraId="0DDF95FF" w14:textId="03532DF0"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5" w:history="1">
        <w:r w:rsidR="006A2C8A" w:rsidRPr="0099693A">
          <w:rPr>
            <w:rStyle w:val="Hyperlink"/>
            <w:noProof/>
          </w:rPr>
          <w:t>Hình 2.3</w:t>
        </w:r>
        <w:r w:rsidR="006A2C8A" w:rsidRPr="0099693A">
          <w:rPr>
            <w:rStyle w:val="Hyperlink"/>
            <w:noProof/>
            <w:lang w:val="en-US"/>
          </w:rPr>
          <w:t xml:space="preserve"> Ví dụ về gọi một mutation</w:t>
        </w:r>
        <w:r w:rsidR="006A2C8A">
          <w:rPr>
            <w:noProof/>
            <w:webHidden/>
          </w:rPr>
          <w:tab/>
        </w:r>
        <w:r w:rsidR="006A2C8A">
          <w:rPr>
            <w:noProof/>
            <w:webHidden/>
          </w:rPr>
          <w:fldChar w:fldCharType="begin"/>
        </w:r>
        <w:r w:rsidR="006A2C8A">
          <w:rPr>
            <w:noProof/>
            <w:webHidden/>
          </w:rPr>
          <w:instrText xml:space="preserve"> PAGEREF _Toc529744455 \h </w:instrText>
        </w:r>
        <w:r w:rsidR="006A2C8A">
          <w:rPr>
            <w:noProof/>
            <w:webHidden/>
          </w:rPr>
        </w:r>
        <w:r w:rsidR="006A2C8A">
          <w:rPr>
            <w:noProof/>
            <w:webHidden/>
          </w:rPr>
          <w:fldChar w:fldCharType="separate"/>
        </w:r>
        <w:r w:rsidR="006A2C8A">
          <w:rPr>
            <w:noProof/>
            <w:webHidden/>
          </w:rPr>
          <w:t>22</w:t>
        </w:r>
        <w:r w:rsidR="006A2C8A">
          <w:rPr>
            <w:noProof/>
            <w:webHidden/>
          </w:rPr>
          <w:fldChar w:fldCharType="end"/>
        </w:r>
      </w:hyperlink>
    </w:p>
    <w:p w14:paraId="558A1800" w14:textId="70E39DF9"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6" w:history="1">
        <w:r w:rsidR="006A2C8A" w:rsidRPr="0099693A">
          <w:rPr>
            <w:rStyle w:val="Hyperlink"/>
            <w:noProof/>
          </w:rPr>
          <w:t>Hình 3.1</w:t>
        </w:r>
        <w:r w:rsidR="006A2C8A" w:rsidRPr="0099693A">
          <w:rPr>
            <w:rStyle w:val="Hyperlink"/>
            <w:noProof/>
            <w:lang w:val="en-US"/>
          </w:rPr>
          <w:t>: Mô hình kiến trúc hệ thống</w:t>
        </w:r>
        <w:r w:rsidR="006A2C8A">
          <w:rPr>
            <w:noProof/>
            <w:webHidden/>
          </w:rPr>
          <w:tab/>
        </w:r>
        <w:r w:rsidR="006A2C8A">
          <w:rPr>
            <w:noProof/>
            <w:webHidden/>
          </w:rPr>
          <w:fldChar w:fldCharType="begin"/>
        </w:r>
        <w:r w:rsidR="006A2C8A">
          <w:rPr>
            <w:noProof/>
            <w:webHidden/>
          </w:rPr>
          <w:instrText xml:space="preserve"> PAGEREF _Toc529744456 \h </w:instrText>
        </w:r>
        <w:r w:rsidR="006A2C8A">
          <w:rPr>
            <w:noProof/>
            <w:webHidden/>
          </w:rPr>
        </w:r>
        <w:r w:rsidR="006A2C8A">
          <w:rPr>
            <w:noProof/>
            <w:webHidden/>
          </w:rPr>
          <w:fldChar w:fldCharType="separate"/>
        </w:r>
        <w:r w:rsidR="006A2C8A">
          <w:rPr>
            <w:noProof/>
            <w:webHidden/>
          </w:rPr>
          <w:t>38</w:t>
        </w:r>
        <w:r w:rsidR="006A2C8A">
          <w:rPr>
            <w:noProof/>
            <w:webHidden/>
          </w:rPr>
          <w:fldChar w:fldCharType="end"/>
        </w:r>
      </w:hyperlink>
    </w:p>
    <w:p w14:paraId="2DC792F7" w14:textId="71D52A9B"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7" w:history="1">
        <w:r w:rsidR="006A2C8A" w:rsidRPr="0099693A">
          <w:rPr>
            <w:rStyle w:val="Hyperlink"/>
            <w:noProof/>
          </w:rPr>
          <w:t>Hình 3.2</w:t>
        </w:r>
        <w:r w:rsidR="006A2C8A" w:rsidRPr="0099693A">
          <w:rPr>
            <w:rStyle w:val="Hyperlink"/>
            <w:noProof/>
            <w:lang w:val="en-US"/>
          </w:rPr>
          <w:t xml:space="preserve"> Sơ đồ USE CASE</w:t>
        </w:r>
        <w:r w:rsidR="006A2C8A">
          <w:rPr>
            <w:noProof/>
            <w:webHidden/>
          </w:rPr>
          <w:tab/>
        </w:r>
        <w:r w:rsidR="006A2C8A">
          <w:rPr>
            <w:noProof/>
            <w:webHidden/>
          </w:rPr>
          <w:fldChar w:fldCharType="begin"/>
        </w:r>
        <w:r w:rsidR="006A2C8A">
          <w:rPr>
            <w:noProof/>
            <w:webHidden/>
          </w:rPr>
          <w:instrText xml:space="preserve"> PAGEREF _Toc529744457 \h </w:instrText>
        </w:r>
        <w:r w:rsidR="006A2C8A">
          <w:rPr>
            <w:noProof/>
            <w:webHidden/>
          </w:rPr>
        </w:r>
        <w:r w:rsidR="006A2C8A">
          <w:rPr>
            <w:noProof/>
            <w:webHidden/>
          </w:rPr>
          <w:fldChar w:fldCharType="separate"/>
        </w:r>
        <w:r w:rsidR="006A2C8A">
          <w:rPr>
            <w:noProof/>
            <w:webHidden/>
          </w:rPr>
          <w:t>39</w:t>
        </w:r>
        <w:r w:rsidR="006A2C8A">
          <w:rPr>
            <w:noProof/>
            <w:webHidden/>
          </w:rPr>
          <w:fldChar w:fldCharType="end"/>
        </w:r>
      </w:hyperlink>
    </w:p>
    <w:p w14:paraId="5C5DD4D6" w14:textId="34BB09D2"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r:id="rId8" w:anchor="_Toc529744458" w:history="1">
        <w:r w:rsidR="006A2C8A" w:rsidRPr="0099693A">
          <w:rPr>
            <w:rStyle w:val="Hyperlink"/>
            <w:noProof/>
          </w:rPr>
          <w:t>Hình 3.3</w:t>
        </w:r>
        <w:r w:rsidR="006A2C8A" w:rsidRPr="0099693A">
          <w:rPr>
            <w:rStyle w:val="Hyperlink"/>
            <w:noProof/>
            <w:lang w:val="en-US"/>
          </w:rPr>
          <w:t>Giao diện đăng nhập trên điện thoại và trên web</w:t>
        </w:r>
        <w:r w:rsidR="006A2C8A">
          <w:rPr>
            <w:noProof/>
            <w:webHidden/>
          </w:rPr>
          <w:tab/>
        </w:r>
        <w:r w:rsidR="006A2C8A">
          <w:rPr>
            <w:noProof/>
            <w:webHidden/>
          </w:rPr>
          <w:fldChar w:fldCharType="begin"/>
        </w:r>
        <w:r w:rsidR="006A2C8A">
          <w:rPr>
            <w:noProof/>
            <w:webHidden/>
          </w:rPr>
          <w:instrText xml:space="preserve"> PAGEREF _Toc529744458 \h </w:instrText>
        </w:r>
        <w:r w:rsidR="006A2C8A">
          <w:rPr>
            <w:noProof/>
            <w:webHidden/>
          </w:rPr>
        </w:r>
        <w:r w:rsidR="006A2C8A">
          <w:rPr>
            <w:noProof/>
            <w:webHidden/>
          </w:rPr>
          <w:fldChar w:fldCharType="separate"/>
        </w:r>
        <w:r w:rsidR="006A2C8A">
          <w:rPr>
            <w:noProof/>
            <w:webHidden/>
          </w:rPr>
          <w:t>41</w:t>
        </w:r>
        <w:r w:rsidR="006A2C8A">
          <w:rPr>
            <w:noProof/>
            <w:webHidden/>
          </w:rPr>
          <w:fldChar w:fldCharType="end"/>
        </w:r>
      </w:hyperlink>
    </w:p>
    <w:p w14:paraId="16BAFE0C" w14:textId="2078D282"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9" w:history="1">
        <w:r w:rsidR="006A2C8A" w:rsidRPr="0099693A">
          <w:rPr>
            <w:rStyle w:val="Hyperlink"/>
            <w:noProof/>
          </w:rPr>
          <w:t>Hình 3.4</w:t>
        </w:r>
        <w:r w:rsidR="006A2C8A" w:rsidRPr="0099693A">
          <w:rPr>
            <w:rStyle w:val="Hyperlink"/>
            <w:noProof/>
            <w:lang w:val="en-US"/>
          </w:rPr>
          <w:t xml:space="preserve"> Sơ đồ xử lí đăng nhập</w:t>
        </w:r>
        <w:r w:rsidR="006A2C8A">
          <w:rPr>
            <w:noProof/>
            <w:webHidden/>
          </w:rPr>
          <w:tab/>
        </w:r>
        <w:r w:rsidR="006A2C8A">
          <w:rPr>
            <w:noProof/>
            <w:webHidden/>
          </w:rPr>
          <w:fldChar w:fldCharType="begin"/>
        </w:r>
        <w:r w:rsidR="006A2C8A">
          <w:rPr>
            <w:noProof/>
            <w:webHidden/>
          </w:rPr>
          <w:instrText xml:space="preserve"> PAGEREF _Toc529744459 \h </w:instrText>
        </w:r>
        <w:r w:rsidR="006A2C8A">
          <w:rPr>
            <w:noProof/>
            <w:webHidden/>
          </w:rPr>
        </w:r>
        <w:r w:rsidR="006A2C8A">
          <w:rPr>
            <w:noProof/>
            <w:webHidden/>
          </w:rPr>
          <w:fldChar w:fldCharType="separate"/>
        </w:r>
        <w:r w:rsidR="006A2C8A">
          <w:rPr>
            <w:noProof/>
            <w:webHidden/>
          </w:rPr>
          <w:t>42</w:t>
        </w:r>
        <w:r w:rsidR="006A2C8A">
          <w:rPr>
            <w:noProof/>
            <w:webHidden/>
          </w:rPr>
          <w:fldChar w:fldCharType="end"/>
        </w:r>
      </w:hyperlink>
    </w:p>
    <w:p w14:paraId="03B96CBC" w14:textId="19D4DDAA" w:rsidR="00370B8C" w:rsidRDefault="00B243D7">
      <w:pPr>
        <w:jc w:val="left"/>
        <w:rPr>
          <w:lang w:val="en-US"/>
        </w:rPr>
      </w:pPr>
      <w:r>
        <w:rPr>
          <w:lang w:val="en-US"/>
        </w:rPr>
        <w:fldChar w:fldCharType="end"/>
      </w:r>
      <w:r w:rsidR="00370B8C">
        <w:rPr>
          <w:lang w:val="en-US"/>
        </w:rPr>
        <w:br w:type="page"/>
      </w:r>
    </w:p>
    <w:p w14:paraId="0136848E" w14:textId="7074379C" w:rsidR="009F370B" w:rsidRDefault="00370B8C" w:rsidP="00742FDD">
      <w:pPr>
        <w:pStyle w:val="Heading1"/>
        <w:numPr>
          <w:ilvl w:val="0"/>
          <w:numId w:val="0"/>
        </w:numPr>
        <w:ind w:left="432"/>
      </w:pPr>
      <w:bookmarkStart w:id="7" w:name="_Toc529744385"/>
      <w:r>
        <w:lastRenderedPageBreak/>
        <w:t>DANH MỤC BẢNG</w:t>
      </w:r>
      <w:bookmarkEnd w:id="7"/>
    </w:p>
    <w:p w14:paraId="35865E46" w14:textId="18ADCC76" w:rsidR="00B243D7" w:rsidRPr="007C127C" w:rsidRDefault="006A2C8A" w:rsidP="007C127C">
      <w:pPr>
        <w:rPr>
          <w:lang w:val="en-US"/>
        </w:rPr>
      </w:pPr>
      <w:r>
        <w:rPr>
          <w:lang w:val="en-US"/>
        </w:rPr>
        <w:fldChar w:fldCharType="begin"/>
      </w:r>
      <w:r>
        <w:rPr>
          <w:lang w:val="en-US"/>
        </w:rPr>
        <w:instrText xml:space="preserve"> TOC \h \z \c "Bảng" </w:instrText>
      </w:r>
      <w:r>
        <w:rPr>
          <w:lang w:val="en-US"/>
        </w:rPr>
        <w:fldChar w:fldCharType="separate"/>
      </w:r>
      <w:r>
        <w:rPr>
          <w:b/>
          <w:bCs/>
          <w:noProof/>
          <w:lang w:val="en-US"/>
        </w:rPr>
        <w:t>No table of figures entries found.</w:t>
      </w:r>
      <w:r>
        <w:rPr>
          <w:lang w:val="en-US"/>
        </w:rPr>
        <w:fldChar w:fldCharType="end"/>
      </w:r>
    </w:p>
    <w:p w14:paraId="2E2DAA0B" w14:textId="77777777" w:rsidR="000848CF" w:rsidRDefault="000848CF" w:rsidP="000848CF">
      <w:pPr>
        <w:rPr>
          <w:lang w:val="en-US"/>
        </w:rPr>
      </w:pPr>
    </w:p>
    <w:p w14:paraId="6B917812" w14:textId="52581A4B" w:rsidR="000848CF" w:rsidRDefault="000848CF">
      <w:pPr>
        <w:jc w:val="left"/>
        <w:rPr>
          <w:rFonts w:eastAsiaTheme="majorEastAsia" w:cstheme="majorBidi"/>
          <w:b/>
          <w:lang w:val="en-US"/>
        </w:rPr>
      </w:pPr>
      <w:r>
        <w:rPr>
          <w:lang w:val="en-US"/>
        </w:rPr>
        <w:br w:type="page"/>
      </w:r>
    </w:p>
    <w:p w14:paraId="19920118" w14:textId="64F03DD5" w:rsidR="00E913F0" w:rsidRDefault="00E913F0" w:rsidP="007C127C">
      <w:pPr>
        <w:pStyle w:val="Heading1"/>
        <w:numPr>
          <w:ilvl w:val="0"/>
          <w:numId w:val="0"/>
        </w:numPr>
        <w:ind w:left="540"/>
      </w:pPr>
      <w:bookmarkStart w:id="8" w:name="_Toc529744386"/>
      <w:bookmarkEnd w:id="4"/>
      <w:r>
        <w:lastRenderedPageBreak/>
        <w:t>TÓM TẮT</w:t>
      </w:r>
      <w:bookmarkEnd w:id="8"/>
    </w:p>
    <w:p w14:paraId="6F8101EC" w14:textId="77777777" w:rsidR="00E913F0" w:rsidRDefault="00E913F0">
      <w:pPr>
        <w:jc w:val="left"/>
        <w:rPr>
          <w:rFonts w:eastAsiaTheme="majorEastAsia" w:cstheme="majorBidi"/>
          <w:b/>
          <w:lang w:val="en-US"/>
        </w:rPr>
      </w:pPr>
      <w:r>
        <w:rPr>
          <w:lang w:val="en-US"/>
        </w:rPr>
        <w:br w:type="page"/>
      </w:r>
    </w:p>
    <w:p w14:paraId="5921135A" w14:textId="1E59C01B" w:rsidR="00E913F0" w:rsidRDefault="00E913F0" w:rsidP="007C127C">
      <w:pPr>
        <w:pStyle w:val="Heading1"/>
        <w:numPr>
          <w:ilvl w:val="0"/>
          <w:numId w:val="0"/>
        </w:numPr>
        <w:ind w:left="432"/>
      </w:pPr>
      <w:bookmarkStart w:id="9" w:name="_Toc529744387"/>
      <w:r>
        <w:lastRenderedPageBreak/>
        <w:t>ABSTRACT</w:t>
      </w:r>
      <w:bookmarkEnd w:id="9"/>
    </w:p>
    <w:p w14:paraId="742B8B1F" w14:textId="77777777" w:rsidR="00E913F0" w:rsidRDefault="00E913F0">
      <w:pPr>
        <w:jc w:val="left"/>
        <w:rPr>
          <w:rFonts w:eastAsiaTheme="majorEastAsia" w:cstheme="majorBidi"/>
          <w:b/>
          <w:lang w:val="en-US"/>
        </w:rPr>
      </w:pPr>
      <w:r>
        <w:rPr>
          <w:lang w:val="en-US"/>
        </w:rPr>
        <w:br w:type="page"/>
      </w:r>
    </w:p>
    <w:p w14:paraId="52017E5E" w14:textId="54550CDB" w:rsidR="00CB27A4" w:rsidRPr="00E913F0" w:rsidRDefault="00E913F0" w:rsidP="007C127C">
      <w:pPr>
        <w:pStyle w:val="Heading1"/>
        <w:numPr>
          <w:ilvl w:val="0"/>
          <w:numId w:val="0"/>
        </w:numPr>
        <w:ind w:left="432"/>
      </w:pPr>
      <w:bookmarkStart w:id="10" w:name="_Toc529744388"/>
      <w:r>
        <w:lastRenderedPageBreak/>
        <w:t>TỪ KHÓA</w:t>
      </w:r>
      <w:bookmarkEnd w:id="10"/>
    </w:p>
    <w:p w14:paraId="1140A287" w14:textId="77777777" w:rsidR="00B81776" w:rsidRPr="00B04AB8" w:rsidRDefault="00B81776" w:rsidP="00DA561E">
      <w:pPr>
        <w:spacing w:line="360" w:lineRule="auto"/>
      </w:pPr>
    </w:p>
    <w:p w14:paraId="47A5CA46" w14:textId="7F4202B7" w:rsidR="00A31690" w:rsidRDefault="00A31690">
      <w:pPr>
        <w:jc w:val="left"/>
      </w:pPr>
      <w:bookmarkStart w:id="11" w:name="_Toc484566602"/>
      <w:r>
        <w:br w:type="page"/>
      </w:r>
    </w:p>
    <w:p w14:paraId="226F23FD" w14:textId="77777777" w:rsidR="00AA15A1" w:rsidRPr="00B04AB8" w:rsidRDefault="00AA15A1" w:rsidP="00DA561E">
      <w:pPr>
        <w:spacing w:line="360" w:lineRule="auto"/>
        <w:ind w:firstLine="720"/>
        <w:rPr>
          <w:rFonts w:eastAsiaTheme="majorEastAsia" w:cstheme="majorBidi"/>
          <w:b/>
        </w:rPr>
      </w:pPr>
    </w:p>
    <w:p w14:paraId="3E4DAE8E" w14:textId="4F16B379" w:rsidR="00F20C89" w:rsidRDefault="00CB27A4" w:rsidP="007C127C">
      <w:pPr>
        <w:pStyle w:val="Heading1"/>
      </w:pPr>
      <w:bookmarkStart w:id="12" w:name="_Toc529744389"/>
      <w:r w:rsidRPr="00B04AB8">
        <w:t>TỔNG QUAN</w:t>
      </w:r>
      <w:bookmarkEnd w:id="11"/>
      <w:bookmarkEnd w:id="12"/>
    </w:p>
    <w:p w14:paraId="68E56884" w14:textId="34EFF709" w:rsidR="00370B8C" w:rsidRDefault="00370B8C" w:rsidP="00370B8C">
      <w:pPr>
        <w:pStyle w:val="Heading2"/>
        <w:rPr>
          <w:lang w:val="en-US"/>
        </w:rPr>
      </w:pPr>
      <w:bookmarkStart w:id="13" w:name="_Toc529744390"/>
      <w:r w:rsidRPr="00370B8C">
        <w:rPr>
          <w:lang w:val="en-US"/>
        </w:rPr>
        <w:t>Đặt vấn đề</w:t>
      </w:r>
      <w:bookmarkEnd w:id="13"/>
    </w:p>
    <w:p w14:paraId="3E60C175" w14:textId="53DAEED2" w:rsidR="00016B3B" w:rsidRDefault="00CA57A3" w:rsidP="00CA57A3">
      <w:pPr>
        <w:rPr>
          <w:lang w:val="en-US"/>
        </w:rPr>
      </w:pPr>
      <w:r>
        <w:rPr>
          <w:lang w:val="en-US"/>
        </w:rPr>
        <w:tab/>
        <w:t>Trong thời kì xã hội phát triển mạnh mẽ, con người nghĩ đến bản thân mình và yêu công việc nhiều hơn. Chúng ta dành thời gian nhiều hơn cho công việc, bỏ qua công việc dọn dẹp trong nhà, đặc biệt lầ chuyện giặt giũ.</w:t>
      </w:r>
      <w:r w:rsidR="00D82BBB">
        <w:rPr>
          <w:lang w:val="en-US"/>
        </w:rPr>
        <w:t xml:space="preserve"> Đó là một vấn đề thật mệt mỏi với những người có công việc bận rộn hay cảm thấy nhàm chán với nó. Mỗi lúc như vậy, ta liền tìm ngay đến những cửa hàng dịch vụ giặt giũ. Nhưng vấn đề bất cập ở đây là trong trường hợp ta đang bận không thể đem quần áo đến tận nơi để gửi giặt là </w:t>
      </w:r>
      <w:r w:rsidR="00924D6A">
        <w:rPr>
          <w:lang w:val="en-US"/>
        </w:rPr>
        <w:t>thứ nhất</w:t>
      </w:r>
      <w:r w:rsidR="00D82BBB">
        <w:rPr>
          <w:lang w:val="en-US"/>
        </w:rPr>
        <w:t xml:space="preserve">, thứ hai nếu chúng ta có nhiều loại quần áo và mong muốn giặt giũ với những hình thức khác nhau nhưng lại không biết cửa hàng nào có đầy đủ các hình thức mình </w:t>
      </w:r>
      <w:r w:rsidR="00924D6A">
        <w:rPr>
          <w:lang w:val="en-US"/>
        </w:rPr>
        <w:t>đang cần</w:t>
      </w:r>
      <w:r w:rsidR="00D82BBB">
        <w:rPr>
          <w:lang w:val="en-US"/>
        </w:rPr>
        <w:t>.</w:t>
      </w:r>
      <w:r w:rsidR="00924D6A">
        <w:rPr>
          <w:lang w:val="en-US"/>
        </w:rPr>
        <w:t xml:space="preserve"> Bên cạnh đó, ta không chủ động được thời gian lấy quần áo nếu không được chủ của hàng cho một lịch hẹn sau khi </w:t>
      </w:r>
      <w:r w:rsidR="00016B3B">
        <w:rPr>
          <w:lang w:val="en-US"/>
        </w:rPr>
        <w:t>nhận đồ giặt,</w:t>
      </w:r>
      <w:r w:rsidR="00237164">
        <w:rPr>
          <w:lang w:val="en-US"/>
        </w:rPr>
        <w:t xml:space="preserve"> quần áo của mình cũng mong muốn được chi tiết về các đặc điểm quần áo tránh trường hợp thất lạc trong quá trình sử dụng dịch vụ, </w:t>
      </w:r>
      <w:r w:rsidR="00016B3B">
        <w:rPr>
          <w:lang w:val="en-US"/>
        </w:rPr>
        <w:t xml:space="preserve">cũng như chi phí bỏ ra cho một lần sử dụng dịch vụ không được minh bạch ban đầu. </w:t>
      </w:r>
    </w:p>
    <w:p w14:paraId="2EF5850F" w14:textId="74E4D215" w:rsidR="00016B3B" w:rsidRDefault="00016B3B" w:rsidP="007C127C">
      <w:pPr>
        <w:ind w:firstLine="720"/>
        <w:rPr>
          <w:lang w:val="en-US"/>
        </w:rPr>
      </w:pPr>
      <w:r>
        <w:rPr>
          <w:lang w:val="en-US"/>
        </w:rPr>
        <w:t>Đó là vấn đề của người sử dụng dịch vụ, còn đối chủ cửa hàng một phải đối mặt với vấn đề sắp xếp các đơn hàng như thế nào để hoàn tất việc xử lí các đơn hàng một cách nhanh nhất và tiết kiệm nhất có thể. Việc xử lí bằng cách sổ sách ghi chép, hay theo thứ tự đơn hàng nào trước xử lí trước dẫn đến vấn đề những đơn hàng cần xử lí trước hạn giao trả cho khách lại phải trong tình trạng chờ đợi những đơn hàng chưa đến hạn giao trả.</w:t>
      </w:r>
      <w:r w:rsidR="00C8482A">
        <w:rPr>
          <w:lang w:val="en-US"/>
        </w:rPr>
        <w:t xml:space="preserve"> Cũng như việc phân loại đồ theo cách thủ công tốn thời gian.</w:t>
      </w:r>
    </w:p>
    <w:p w14:paraId="6DFFE8BF" w14:textId="084F0FA9" w:rsidR="00370B8C" w:rsidRPr="00370B8C" w:rsidRDefault="00016B3B" w:rsidP="00370B8C">
      <w:pPr>
        <w:rPr>
          <w:lang w:val="en-US"/>
        </w:rPr>
      </w:pPr>
      <w:r>
        <w:rPr>
          <w:lang w:val="en-US"/>
        </w:rPr>
        <w:tab/>
        <w:t>Để giải quyết những vấn đề được nêu trên, ta cần một hệ thống mà hỗ trợ người sử dụng dịch vụ có thể chọn lựa theo yêu cầu của mình cần thiết. Và hỗ tr</w:t>
      </w:r>
      <w:r w:rsidR="00DE0F89">
        <w:rPr>
          <w:lang w:val="en-US"/>
        </w:rPr>
        <w:t>ợ đưa ra gợi ý sắp xếp lịch xử lí đơn hàng cho các máy cho chủ cửa hàng kèm với cho họ chủ động sắp xếp từng đơn hàng riêng biệt một cách thủ công. Đó là những điều mà hệ thống này mong muốn mang lại.</w:t>
      </w:r>
    </w:p>
    <w:p w14:paraId="338EDF31" w14:textId="095C6A37" w:rsidR="00370B8C" w:rsidRDefault="00370B8C" w:rsidP="00370B8C">
      <w:pPr>
        <w:pStyle w:val="Heading2"/>
        <w:rPr>
          <w:lang w:val="en-US"/>
        </w:rPr>
      </w:pPr>
      <w:bookmarkStart w:id="14" w:name="_Toc529744391"/>
      <w:r>
        <w:rPr>
          <w:lang w:val="en-US"/>
        </w:rPr>
        <w:t>Lịch sử giải quyết vấn đề</w:t>
      </w:r>
      <w:bookmarkEnd w:id="14"/>
    </w:p>
    <w:p w14:paraId="7BB3C2EC" w14:textId="18CA52FA" w:rsidR="00C8482A" w:rsidRDefault="00237164" w:rsidP="00370B8C">
      <w:pPr>
        <w:rPr>
          <w:lang w:val="en-US"/>
        </w:rPr>
      </w:pPr>
      <w:r>
        <w:rPr>
          <w:lang w:val="en-US"/>
        </w:rPr>
        <w:tab/>
        <w:t xml:space="preserve">Có nhiều giải pháp đã được đặt ra để giải quyết vấn đề: Dịch vụ giặt ủi giao nhận đồ tận nơi, dịch vụ tự giặt ủi, …. Các giải pháp này đặt ra giúp cửa hàng giải quyết các vấn đề cơ bản như: Hỗ trợ khách hàng nhận đồ tận nơi nhưng quần áo của khách hàng không ghi rõ chi tiết để tránh thất lạc đồ khách, cũng như </w:t>
      </w:r>
      <w:r w:rsidR="00C8482A">
        <w:rPr>
          <w:lang w:val="en-US"/>
        </w:rPr>
        <w:t xml:space="preserve">quá trình giao nhận không có biên nhận cho khách hàng kiểm tra đồ của mình. Và quần áo đã nhận về cửa hàng luôn được phân loại theo cách thủ công. </w:t>
      </w:r>
    </w:p>
    <w:p w14:paraId="235A84E5" w14:textId="6D8D538D" w:rsidR="00370B8C" w:rsidRDefault="00C8482A" w:rsidP="007C127C">
      <w:pPr>
        <w:pStyle w:val="Heading2"/>
        <w:rPr>
          <w:lang w:val="en-US"/>
        </w:rPr>
      </w:pPr>
      <w:r>
        <w:rPr>
          <w:lang w:val="en-US"/>
        </w:rPr>
        <w:br w:type="page"/>
      </w:r>
      <w:bookmarkStart w:id="15" w:name="_Toc529231110"/>
      <w:bookmarkStart w:id="16" w:name="_Toc529231497"/>
      <w:bookmarkStart w:id="17" w:name="_Toc529744392"/>
      <w:bookmarkEnd w:id="15"/>
      <w:bookmarkEnd w:id="16"/>
      <w:r w:rsidR="00370B8C" w:rsidRPr="007C127C">
        <w:lastRenderedPageBreak/>
        <w:t>Phạm</w:t>
      </w:r>
      <w:r w:rsidR="00370B8C">
        <w:rPr>
          <w:lang w:val="en-US"/>
        </w:rPr>
        <w:t xml:space="preserve"> vi đề tài</w:t>
      </w:r>
      <w:bookmarkEnd w:id="17"/>
    </w:p>
    <w:p w14:paraId="7C74B52E" w14:textId="65076AFD" w:rsidR="00C8482A" w:rsidRDefault="00C8482A" w:rsidP="00C8482A">
      <w:pPr>
        <w:rPr>
          <w:lang w:val="en-US"/>
        </w:rPr>
      </w:pPr>
      <w:r>
        <w:rPr>
          <w:lang w:val="en-US"/>
        </w:rPr>
        <w:tab/>
        <w:t>Đề tài được đặt ra với mong muốn giải quyết được vấn đề trong việc tạo đơn hàng cho khách hàng thông qua việc đặt đơn hàng thông qua ứng dụng di động. Ứng dụng hỗ trợ khách hàng chọn dịch vụ mình cần thiết và tìm kiếm những chi nhánh của hàng có hỗ trợ đầy đủ dịch vụ khách hàng đã chọn lựa.</w:t>
      </w:r>
    </w:p>
    <w:p w14:paraId="57F1AC7C" w14:textId="61CB35EA" w:rsidR="00370B8C" w:rsidRPr="00370B8C" w:rsidRDefault="00C8482A" w:rsidP="00370B8C">
      <w:pPr>
        <w:rPr>
          <w:lang w:val="en-US"/>
        </w:rPr>
      </w:pPr>
      <w:r>
        <w:rPr>
          <w:lang w:val="en-US"/>
        </w:rPr>
        <w:tab/>
        <w:t>Xây dựng một trang web quản lí thông qua đó cửa hàng có thể quản lí các đơn hàng, biên nhận bằng cách kiểm soát trạng thái của chúng</w:t>
      </w:r>
      <w:r w:rsidR="0044671F">
        <w:rPr>
          <w:lang w:val="en-US"/>
        </w:rPr>
        <w:t>. Hỗ trợ đưa ra gợi ý sắp lịch xử lí đơn hàng cho cửa hàng và phân loại tự động giúp tiết kiệm thời gian nhất có thể.</w:t>
      </w:r>
    </w:p>
    <w:p w14:paraId="452E503B" w14:textId="4BE04F36" w:rsidR="00B81776" w:rsidRDefault="00370B8C" w:rsidP="007C127C">
      <w:pPr>
        <w:pStyle w:val="Heading2"/>
        <w:rPr>
          <w:lang w:val="en-US"/>
        </w:rPr>
      </w:pPr>
      <w:bookmarkStart w:id="18" w:name="_Toc529744393"/>
      <w:r>
        <w:rPr>
          <w:lang w:val="en-US"/>
        </w:rPr>
        <w:t>Phương pháp nghiên cứu</w:t>
      </w:r>
      <w:bookmarkEnd w:id="18"/>
    </w:p>
    <w:p w14:paraId="32972197" w14:textId="774BB876" w:rsidR="00C557CE" w:rsidRPr="00C557CE" w:rsidRDefault="00C557CE" w:rsidP="007C127C">
      <w:pPr>
        <w:pStyle w:val="Heading3"/>
      </w:pPr>
      <w:bookmarkStart w:id="19" w:name="_Toc529744394"/>
      <w:r>
        <w:t>Mục tiêu nghiên cứu</w:t>
      </w:r>
      <w:bookmarkEnd w:id="19"/>
    </w:p>
    <w:p w14:paraId="7CE5FF4B" w14:textId="3D01BBCE" w:rsidR="003C43C4" w:rsidRDefault="003C43C4" w:rsidP="003C43C4">
      <w:pPr>
        <w:ind w:left="720"/>
        <w:rPr>
          <w:lang w:val="en-US"/>
        </w:rPr>
      </w:pPr>
      <w:r>
        <w:rPr>
          <w:lang w:val="en-US"/>
        </w:rPr>
        <w:t>Phát triển một mô hình hệ thống giặt ủi dựa trên các công nghệ phổ biến hiện nay gồm:</w:t>
      </w:r>
    </w:p>
    <w:p w14:paraId="068EA7C1" w14:textId="10097A0A" w:rsidR="009219F1" w:rsidRDefault="009219F1" w:rsidP="003C43C4">
      <w:pPr>
        <w:ind w:left="720"/>
        <w:rPr>
          <w:lang w:val="en-US"/>
        </w:rPr>
      </w:pPr>
      <w:r>
        <w:rPr>
          <w:lang w:val="en-US"/>
        </w:rPr>
        <w:t>- Xây dựng một ứng dụng Android hỗ trợ khách hàng tạo đơn hàng và tìm được những chi nhánh giặt ủi của cửa hàng gần nhất trong phạm vi được quy định trước.</w:t>
      </w:r>
    </w:p>
    <w:p w14:paraId="569B78E5" w14:textId="00065C5C" w:rsidR="009219F1" w:rsidRDefault="009219F1" w:rsidP="003C43C4">
      <w:pPr>
        <w:ind w:left="720"/>
        <w:rPr>
          <w:lang w:val="en-US"/>
        </w:rPr>
      </w:pPr>
      <w:r>
        <w:rPr>
          <w:lang w:val="en-US"/>
        </w:rPr>
        <w:t>- Xây dựng một trong Web quản lí các đơn hàng của khách hàng sau khi họ chấp nhận xây dựng đơn hàng từ ứng dụng Android. Trang Web hỗ trợ nhận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t>
      </w:r>
    </w:p>
    <w:p w14:paraId="0F11ED9F" w14:textId="5CE0E0C4" w:rsidR="009219F1" w:rsidRDefault="009219F1" w:rsidP="003C43C4">
      <w:pPr>
        <w:ind w:left="720"/>
        <w:rPr>
          <w:lang w:val="en-US"/>
        </w:rPr>
      </w:pPr>
      <w:r>
        <w:rPr>
          <w:lang w:val="en-US"/>
        </w:rPr>
        <w:t xml:space="preserve">- Để ứng dụng điện thoại và trang web liên kết với nhau thông qua một Server API </w:t>
      </w:r>
      <w:r w:rsidR="00990D37">
        <w:rPr>
          <w:lang w:val="en-US"/>
        </w:rPr>
        <w:t>trung gian làm nhiệm vụ truy xuất dữ liệu từ cơ sở dữ liệu và trả về cho Client (ứng dụng Android, trang Web).</w:t>
      </w:r>
    </w:p>
    <w:p w14:paraId="1ED929C6" w14:textId="2AC084AE" w:rsidR="00370B8C" w:rsidRDefault="00990D37" w:rsidP="00990D37">
      <w:pPr>
        <w:ind w:left="720"/>
        <w:rPr>
          <w:lang w:val="en-US"/>
        </w:rPr>
      </w:pPr>
      <w:r>
        <w:rPr>
          <w:lang w:val="en-US"/>
        </w:rPr>
        <w:t>- Áp dụng giải thuật để giải quyết được bài toán phân chia các đơn hàng vào các máy giặt sao cho thời gian xử lí các đơn hàng là nhanh nhất có thể và đúng thời gian giao trả đồ cho khách hàng.</w:t>
      </w:r>
    </w:p>
    <w:p w14:paraId="15424793" w14:textId="6D4D2948" w:rsidR="00990D37" w:rsidRDefault="00370B8C" w:rsidP="00370B8C">
      <w:pPr>
        <w:jc w:val="left"/>
        <w:rPr>
          <w:lang w:val="en-US"/>
        </w:rPr>
      </w:pPr>
      <w:r>
        <w:rPr>
          <w:lang w:val="en-US"/>
        </w:rPr>
        <w:br w:type="page"/>
      </w:r>
    </w:p>
    <w:p w14:paraId="4C7465A5" w14:textId="585E7E9E" w:rsidR="00676357" w:rsidRDefault="00676357" w:rsidP="00CA57A3">
      <w:pPr>
        <w:pStyle w:val="Heading3"/>
      </w:pPr>
      <w:bookmarkStart w:id="20" w:name="_Toc484566608"/>
      <w:bookmarkStart w:id="21" w:name="_Toc529744395"/>
      <w:r w:rsidRPr="00B04AB8">
        <w:lastRenderedPageBreak/>
        <w:t>Đối tượng nghiên cứu</w:t>
      </w:r>
      <w:bookmarkEnd w:id="20"/>
      <w:bookmarkEnd w:id="21"/>
    </w:p>
    <w:p w14:paraId="4B043230" w14:textId="267D4927" w:rsidR="005E5E84" w:rsidRDefault="00754F1B" w:rsidP="005E5E84">
      <w:pPr>
        <w:rPr>
          <w:lang w:val="en-US"/>
        </w:rPr>
      </w:pPr>
      <w:r>
        <w:rPr>
          <w:lang w:val="en-US"/>
        </w:rPr>
        <w:tab/>
        <w:t>Nghiên cứu về lập trình Android nói riêng và lập trình di động nói chung. Cách liên kết ứng dụng với hệ thống API thông qua Apollo Client.</w:t>
      </w:r>
      <w:r w:rsidR="00A77377">
        <w:rPr>
          <w:lang w:val="en-US"/>
        </w:rPr>
        <w:t xml:space="preserve"> Cùng kết hợp với sử dụng ReactJS để tạo nên một trang web quản lí đơn hàng.</w:t>
      </w:r>
    </w:p>
    <w:p w14:paraId="1A2FBCBC" w14:textId="2F5E5431" w:rsidR="00754F1B" w:rsidRPr="00754F1B" w:rsidRDefault="00754F1B" w:rsidP="005E5E84">
      <w:pPr>
        <w:rPr>
          <w:lang w:val="en-US"/>
        </w:rPr>
      </w:pPr>
      <w:r>
        <w:rPr>
          <w:lang w:val="en-US"/>
        </w:rPr>
        <w:tab/>
        <w:t>Tìm hiểu và áp dụng GraphQL, Postgraphile vào xây dựng hệ thống API kiểu mới (một end point).</w:t>
      </w:r>
    </w:p>
    <w:p w14:paraId="5CD3DB9C" w14:textId="0D67AEA2" w:rsidR="00997C30" w:rsidRDefault="004863AF" w:rsidP="00CA57A3">
      <w:pPr>
        <w:pStyle w:val="Heading3"/>
      </w:pPr>
      <w:bookmarkStart w:id="22" w:name="_Toc484566609"/>
      <w:bookmarkStart w:id="23" w:name="_Toc529744396"/>
      <w:r w:rsidRPr="00B04AB8">
        <w:t>Phạm vi</w:t>
      </w:r>
      <w:r w:rsidR="00997C30" w:rsidRPr="00B04AB8">
        <w:t xml:space="preserve"> nghiên cứu</w:t>
      </w:r>
      <w:bookmarkEnd w:id="22"/>
      <w:bookmarkEnd w:id="23"/>
    </w:p>
    <w:p w14:paraId="715190F5" w14:textId="6F7EC3F8" w:rsidR="00754F1B" w:rsidRDefault="00754F1B" w:rsidP="00754F1B">
      <w:pPr>
        <w:rPr>
          <w:lang w:val="en-US"/>
        </w:rPr>
      </w:pPr>
      <w:r>
        <w:tab/>
      </w:r>
      <w:r>
        <w:rPr>
          <w:lang w:val="en-US"/>
        </w:rPr>
        <w:t xml:space="preserve">Nghiên cứu các phương pháp </w:t>
      </w:r>
      <w:r w:rsidR="00F269B7">
        <w:rPr>
          <w:lang w:val="en-US"/>
        </w:rPr>
        <w:t>về lập trình Android hiệu quả. Áp dụng các thư viện bổ trợ cho việc tạo ứng dụng nhanh chóng.</w:t>
      </w:r>
      <w:r w:rsidR="00C72A3D">
        <w:rPr>
          <w:lang w:val="en-US"/>
        </w:rPr>
        <w:t xml:space="preserve"> Đối với tạo trang web bằng ReactJS, việc tạo dựng nên trang web một cách đơn giản phù hợp cho người mới bắt đầu tìm hiểu.</w:t>
      </w:r>
    </w:p>
    <w:p w14:paraId="087DF806" w14:textId="63B1826C" w:rsidR="00C557CE" w:rsidRDefault="00F269B7" w:rsidP="00754F1B">
      <w:pPr>
        <w:rPr>
          <w:lang w:val="en-US"/>
        </w:rPr>
      </w:pPr>
      <w:r>
        <w:rPr>
          <w:lang w:val="en-US"/>
        </w:rPr>
        <w:tab/>
        <w:t xml:space="preserve">Nghiên cứu tạo Server GraphQL cho người mới bắt đầu kết hợp với Postgrahile, cũng như cách sử dụng cơ sở dữ liệu </w:t>
      </w:r>
      <w:r w:rsidR="00653696">
        <w:rPr>
          <w:lang w:val="en-US"/>
        </w:rPr>
        <w:t>PostgreSQL</w:t>
      </w:r>
      <w:r>
        <w:rPr>
          <w:lang w:val="en-US"/>
        </w:rPr>
        <w:t>.</w:t>
      </w:r>
      <w:r w:rsidR="00C86C51">
        <w:rPr>
          <w:lang w:val="en-US"/>
        </w:rPr>
        <w:t xml:space="preserve"> </w:t>
      </w:r>
      <w:r w:rsidR="00C72A3D">
        <w:rPr>
          <w:lang w:val="en-US"/>
        </w:rPr>
        <w:t>Việc sử dụng Postgrahile phù hợp cho người bắt đầu nghiên cứu, từng bước hiểu được cách xây dựng và viết các Mutation và Query.</w:t>
      </w:r>
    </w:p>
    <w:p w14:paraId="7D7A9BA2" w14:textId="16703463" w:rsidR="00F269B7" w:rsidRDefault="00C557CE" w:rsidP="00CA57A3">
      <w:pPr>
        <w:jc w:val="left"/>
        <w:rPr>
          <w:lang w:val="en-US"/>
        </w:rPr>
      </w:pPr>
      <w:r>
        <w:rPr>
          <w:lang w:val="en-US"/>
        </w:rPr>
        <w:br w:type="page"/>
      </w:r>
    </w:p>
    <w:p w14:paraId="0C2167C5" w14:textId="5DA3398B" w:rsidR="00676357" w:rsidRPr="00B04AB8" w:rsidRDefault="00C557CE" w:rsidP="007C127C">
      <w:pPr>
        <w:pStyle w:val="Heading1"/>
      </w:pPr>
      <w:bookmarkStart w:id="24" w:name="_Toc484566610"/>
      <w:bookmarkStart w:id="25" w:name="_Toc529744397"/>
      <w:r w:rsidRPr="00B04AB8">
        <w:rPr>
          <w:rStyle w:val="Heading2Char"/>
          <w:b/>
        </w:rPr>
        <w:lastRenderedPageBreak/>
        <w:t>CƠ SỞ LÝ THUYẾT</w:t>
      </w:r>
      <w:bookmarkEnd w:id="24"/>
      <w:bookmarkEnd w:id="25"/>
    </w:p>
    <w:p w14:paraId="789698BA" w14:textId="0305562F" w:rsidR="00997C30" w:rsidRPr="00530384" w:rsidRDefault="00997C30" w:rsidP="007C127C">
      <w:pPr>
        <w:pStyle w:val="Heading2"/>
        <w:rPr>
          <w:vertAlign w:val="superscript"/>
        </w:rPr>
      </w:pPr>
      <w:bookmarkStart w:id="26" w:name="_Toc484566611"/>
      <w:bookmarkStart w:id="27" w:name="_Toc529744398"/>
      <w:r w:rsidRPr="00B04AB8">
        <w:t>Tìm hiểu về nền tảng Android</w:t>
      </w:r>
      <w:bookmarkEnd w:id="26"/>
      <w:r w:rsidR="00530384">
        <w:rPr>
          <w:vertAlign w:val="superscript"/>
        </w:rPr>
        <w:t>[1]</w:t>
      </w:r>
      <w:bookmarkEnd w:id="27"/>
    </w:p>
    <w:p w14:paraId="446DFF32" w14:textId="77777777" w:rsidR="004863AF" w:rsidRPr="00B04AB8" w:rsidRDefault="004863AF" w:rsidP="00DA561E">
      <w:pPr>
        <w:spacing w:line="360" w:lineRule="auto"/>
        <w:ind w:firstLine="720"/>
        <w:rPr>
          <w:b/>
        </w:rPr>
      </w:pPr>
      <w:r w:rsidRPr="00B04AB8">
        <w:rPr>
          <w:b/>
        </w:rPr>
        <w:t xml:space="preserve">Giới thiệu: </w:t>
      </w:r>
    </w:p>
    <w:p w14:paraId="4AE40318" w14:textId="77777777" w:rsidR="004863AF" w:rsidRPr="00B04AB8" w:rsidRDefault="004863AF" w:rsidP="00DA561E">
      <w:pPr>
        <w:spacing w:line="360" w:lineRule="auto"/>
        <w:ind w:firstLine="720"/>
      </w:pPr>
      <w:r w:rsidRPr="00B04AB8">
        <w:t>Android là một hệ điều hành được thiết kế dành cho các thiết bị di động có màn hình cảm ứng như điện thoại thông minh và máy tính bảng, phát triển bởi Google dựa trên nền tảng Linux. Trước đây, Android được phát triển bởi công ty liên hợp Android ( sau đó được Google mua lại vào năm 2005). Android ra mắt vào ngày 5 tháng 11 năm 2007 cùng với tuyên bố thành lập Liên minh thiết bị cầm tay mở (Open Handset Alliance) bao gồm 78 công ty phần cứng, phần mềm và viễn thông với mục tiêu đẩy mạnh các tiêu chuẩn mở cho các thiết bị di động. Chiếc điện thoại đầu tiên chạy Android được bán vào tháng 10 năm 2008. Các nhà phát triển viết ứng dụng cho Android dựa trên ngôn ngữ Java.</w:t>
      </w:r>
    </w:p>
    <w:p w14:paraId="28579912" w14:textId="77777777" w:rsidR="004863AF" w:rsidRPr="00B04AB8" w:rsidRDefault="004863AF" w:rsidP="00DA561E">
      <w:pPr>
        <w:spacing w:line="360" w:lineRule="auto"/>
        <w:ind w:firstLine="720"/>
      </w:pPr>
      <w:r w:rsidRPr="00B04AB8">
        <w:t>Được xây dựng trên nền tảng mở, thư viện đa năng, mạnh mẽ, Android đã nhanh chóng được cộng đồng lập trình viên hưởng ứng mạnh mẽ. Do đó, Android có cộng đồng lập trình viên đông đảo chuyên viết các ứng dụng để mở rộng chức năng của thiết bị. Vào tháng 10 năm 2012, có khoảng 700.000 ứng dụng trên Android, và số lượt tải ứng dụng từ Google Play, cửa hàng ứng dụng chính của Android, ước tính khoảng 25 tỷ lượt. Android chiếm 75% thị phần điện thoại thông minh trên toàn thế giới (quý 3 năm 2012),với tổng cộng 500 triệu thiết bị đã được kích hoạt và 1,3 triệu lượt kích hoạt mỗi ngày.</w:t>
      </w:r>
    </w:p>
    <w:p w14:paraId="2C4C2129" w14:textId="77777777" w:rsidR="00B243D7" w:rsidRDefault="004863AF" w:rsidP="007C127C">
      <w:pPr>
        <w:keepNext/>
        <w:spacing w:line="360" w:lineRule="auto"/>
        <w:ind w:firstLine="720"/>
        <w:jc w:val="center"/>
      </w:pPr>
      <w:r w:rsidRPr="00B04AB8">
        <w:rPr>
          <w:noProof/>
          <w:lang w:eastAsia="vi-VN"/>
        </w:rPr>
        <w:lastRenderedPageBreak/>
        <w:drawing>
          <wp:inline distT="0" distB="0" distL="0" distR="0" wp14:anchorId="6ED4CA09" wp14:editId="7457BEB1">
            <wp:extent cx="1905000"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_7.0-en.png"/>
                    <pic:cNvPicPr/>
                  </pic:nvPicPr>
                  <pic:blipFill>
                    <a:blip r:embed="rId9">
                      <a:extLst>
                        <a:ext uri="{28A0092B-C50C-407E-A947-70E740481C1C}">
                          <a14:useLocalDpi xmlns:a14="http://schemas.microsoft.com/office/drawing/2010/main" val="0"/>
                        </a:ext>
                      </a:extLst>
                    </a:blip>
                    <a:stretch>
                      <a:fillRect/>
                    </a:stretch>
                  </pic:blipFill>
                  <pic:spPr>
                    <a:xfrm>
                      <a:off x="0" y="0"/>
                      <a:ext cx="1905000" cy="3390900"/>
                    </a:xfrm>
                    <a:prstGeom prst="rect">
                      <a:avLst/>
                    </a:prstGeom>
                  </pic:spPr>
                </pic:pic>
              </a:graphicData>
            </a:graphic>
          </wp:inline>
        </w:drawing>
      </w:r>
    </w:p>
    <w:p w14:paraId="439809DA" w14:textId="7DF1BE56" w:rsidR="004863AF" w:rsidRPr="007C127C" w:rsidRDefault="00B243D7" w:rsidP="007C127C">
      <w:pPr>
        <w:pStyle w:val="Caption"/>
        <w:jc w:val="center"/>
        <w:rPr>
          <w:color w:val="auto"/>
          <w:sz w:val="26"/>
          <w:szCs w:val="26"/>
          <w:lang w:val="en-US"/>
        </w:rPr>
      </w:pPr>
      <w:bookmarkStart w:id="28" w:name="_Toc529744453"/>
      <w:r w:rsidRPr="007C127C">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2</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w:t>
      </w:r>
      <w:r w:rsidR="006C103E">
        <w:rPr>
          <w:color w:val="auto"/>
          <w:sz w:val="26"/>
          <w:szCs w:val="26"/>
        </w:rPr>
        <w:fldChar w:fldCharType="end"/>
      </w:r>
      <w:r w:rsidRPr="007C127C">
        <w:rPr>
          <w:color w:val="auto"/>
          <w:sz w:val="26"/>
          <w:szCs w:val="26"/>
          <w:lang w:val="en-US"/>
        </w:rPr>
        <w:t xml:space="preserve"> </w:t>
      </w:r>
      <w:r w:rsidRPr="007C127C">
        <w:rPr>
          <w:color w:val="auto"/>
          <w:sz w:val="26"/>
          <w:szCs w:val="26"/>
        </w:rPr>
        <w:t>Giao diện Android 7.0 Nougat</w:t>
      </w:r>
      <w:bookmarkEnd w:id="28"/>
    </w:p>
    <w:p w14:paraId="7FFDBF81" w14:textId="129A0F6A" w:rsidR="00997C30" w:rsidRPr="00530384" w:rsidRDefault="00997C30" w:rsidP="007C127C">
      <w:pPr>
        <w:pStyle w:val="Heading2"/>
        <w:rPr>
          <w:vertAlign w:val="superscript"/>
        </w:rPr>
      </w:pPr>
      <w:bookmarkStart w:id="29" w:name="_Toc529231505"/>
      <w:bookmarkStart w:id="30" w:name="_Toc484566612"/>
      <w:bookmarkStart w:id="31" w:name="_Toc529744399"/>
      <w:bookmarkEnd w:id="29"/>
      <w:r w:rsidRPr="00B04AB8">
        <w:t xml:space="preserve">Tìm hiểu về </w:t>
      </w:r>
      <w:bookmarkEnd w:id="30"/>
      <w:r w:rsidR="001D00CB">
        <w:t>GraphQL</w:t>
      </w:r>
      <w:r w:rsidR="00653696">
        <w:t xml:space="preserve"> </w:t>
      </w:r>
      <w:r w:rsidR="00530384">
        <w:rPr>
          <w:vertAlign w:val="superscript"/>
        </w:rPr>
        <w:t>[2]</w:t>
      </w:r>
      <w:bookmarkEnd w:id="31"/>
    </w:p>
    <w:p w14:paraId="44A8BDE9" w14:textId="390718EA" w:rsidR="006B44B5" w:rsidRDefault="006B44B5" w:rsidP="00DA561E">
      <w:pPr>
        <w:spacing w:line="360" w:lineRule="auto"/>
        <w:ind w:firstLine="720"/>
        <w:rPr>
          <w:b/>
          <w:lang w:val="en-US"/>
        </w:rPr>
      </w:pPr>
      <w:r w:rsidRPr="00B04AB8">
        <w:rPr>
          <w:b/>
          <w:lang w:val="en-US"/>
        </w:rPr>
        <w:t>Giới thiệu:</w:t>
      </w:r>
    </w:p>
    <w:p w14:paraId="6ECFF5A3" w14:textId="294CAA9F" w:rsidR="006B44B5" w:rsidRPr="00B04AB8" w:rsidRDefault="001D00CB" w:rsidP="001D00CB">
      <w:pPr>
        <w:ind w:firstLine="720"/>
        <w:rPr>
          <w:lang w:val="en-US"/>
        </w:rPr>
      </w:pPr>
      <w:r w:rsidRPr="001D00CB">
        <w:rPr>
          <w:lang w:val="en-US"/>
        </w:rPr>
        <w:t>GraphQL là một Graph Query Language được dành cho API. Nó được phát triển bởi Facebook và hiện tại nó được duy trì bởi rất nhiều công ty lớn, và mọi cá nhân trên khắp thế giới. GraphQL từ khi ra đời đã gần như thay thế hoàn toàn REST bởi sự hiệu quả, mạnh mẽ và linh hoạt hơn rất nhiều.</w:t>
      </w:r>
    </w:p>
    <w:p w14:paraId="571212F7" w14:textId="7D3A6DE0" w:rsidR="006B44B5" w:rsidRDefault="006B44B5" w:rsidP="00DA561E">
      <w:pPr>
        <w:spacing w:line="360" w:lineRule="auto"/>
        <w:ind w:firstLine="720"/>
        <w:rPr>
          <w:b/>
          <w:lang w:val="da-DK"/>
        </w:rPr>
      </w:pPr>
      <w:r w:rsidRPr="00B04AB8">
        <w:rPr>
          <w:b/>
          <w:lang w:val="da-DK"/>
        </w:rPr>
        <w:t>Đặc điểm:</w:t>
      </w:r>
    </w:p>
    <w:p w14:paraId="45961B97" w14:textId="4A356120" w:rsidR="001D00CB" w:rsidRDefault="001D00CB" w:rsidP="001D00CB">
      <w:pPr>
        <w:ind w:firstLine="720"/>
        <w:rPr>
          <w:lang w:val="da-DK"/>
        </w:rPr>
      </w:pPr>
      <w:r w:rsidRPr="001D00CB">
        <w:rPr>
          <w:lang w:val="da-DK"/>
        </w:rPr>
        <w:t>-</w:t>
      </w:r>
      <w:r>
        <w:rPr>
          <w:lang w:val="da-DK"/>
        </w:rPr>
        <w:t xml:space="preserve"> </w:t>
      </w:r>
      <w:r w:rsidRPr="001D00CB">
        <w:rPr>
          <w:i/>
          <w:lang w:val="da-DK"/>
        </w:rPr>
        <w:t>Thay thế cho REST:</w:t>
      </w:r>
      <w:r w:rsidRPr="001D00CB">
        <w:rPr>
          <w:lang w:val="da-DK"/>
        </w:rPr>
        <w:t xml:space="preserve"> Vấn đề mà REST đang gặp phải là nó việc phản hồi dữ liệu của REST trả về quá nhiều hoặc là quá ít. Trong cả 2 trường hợp thì hiệu suất của ứng dụng đều bị ảnh hưởng khá nhiều. Giải pháp mà GraphQL đưa ra là cho phép khai báo dữ liệu nơi mà một client có thể xác định chính xác dữ liệu mà mình cần từ một API. Đảm bảo dữ liệu đủ dùng mà không dư thừa, tăng tốc xử lí.</w:t>
      </w:r>
    </w:p>
    <w:p w14:paraId="68E13872" w14:textId="1EDCB909" w:rsidR="001D00CB" w:rsidRPr="001D00CB" w:rsidRDefault="001D00CB" w:rsidP="001D00CB">
      <w:pPr>
        <w:ind w:firstLine="720"/>
        <w:rPr>
          <w:lang w:val="da-DK"/>
        </w:rPr>
      </w:pPr>
      <w:r>
        <w:rPr>
          <w:lang w:val="da-DK"/>
        </w:rPr>
        <w:t xml:space="preserve">- </w:t>
      </w:r>
      <w:r w:rsidR="007643F4">
        <w:rPr>
          <w:i/>
          <w:lang w:val="da-DK"/>
        </w:rPr>
        <w:t>Định nghĩa cơ sở dữ liệu và kiểu dữ liệu</w:t>
      </w:r>
      <w:r w:rsidRPr="001D00CB">
        <w:rPr>
          <w:i/>
          <w:lang w:val="da-DK"/>
        </w:rPr>
        <w:t>:</w:t>
      </w:r>
    </w:p>
    <w:p w14:paraId="4F88E42B" w14:textId="3B49370B" w:rsidR="001D00CB" w:rsidRPr="001D00CB" w:rsidRDefault="001D00CB" w:rsidP="001D00CB">
      <w:pPr>
        <w:ind w:left="720" w:firstLine="720"/>
        <w:rPr>
          <w:lang w:val="da-DK"/>
        </w:rPr>
      </w:pPr>
      <w:r>
        <w:rPr>
          <w:lang w:val="da-DK"/>
        </w:rPr>
        <w:t xml:space="preserve">+ </w:t>
      </w:r>
      <w:r w:rsidRPr="001D00CB">
        <w:rPr>
          <w:lang w:val="da-DK"/>
        </w:rPr>
        <w:t>GraphQL có 1 hệ thống riêng dành cho nó được sử dụng để xác định schema của một api. Tất cả type được liệt kê trong một API thì được viết trong schema thì sử dụng GraphQL Schema Definition Language (SDL).</w:t>
      </w:r>
    </w:p>
    <w:p w14:paraId="7CDBE8C1" w14:textId="3D3A1858" w:rsidR="001D00CB" w:rsidRDefault="001D00CB" w:rsidP="001D00CB">
      <w:pPr>
        <w:ind w:left="720" w:firstLine="720"/>
        <w:rPr>
          <w:lang w:val="da-DK"/>
        </w:rPr>
      </w:pPr>
      <w:r>
        <w:rPr>
          <w:lang w:val="da-DK"/>
        </w:rPr>
        <w:t xml:space="preserve">+ </w:t>
      </w:r>
      <w:r w:rsidRPr="001D00CB">
        <w:rPr>
          <w:lang w:val="da-DK"/>
        </w:rPr>
        <w:t>Schema này được dùng như là một bản giao dịch giữa client và server để xác định client có thể truy cập dữ liệu như thế nào.</w:t>
      </w:r>
    </w:p>
    <w:p w14:paraId="4AB994C4" w14:textId="7774D03C" w:rsidR="007643F4" w:rsidRDefault="001D00CB" w:rsidP="001D00CB">
      <w:pPr>
        <w:rPr>
          <w:lang w:val="da-DK"/>
        </w:rPr>
      </w:pPr>
      <w:r>
        <w:rPr>
          <w:lang w:val="da-DK"/>
        </w:rPr>
        <w:lastRenderedPageBreak/>
        <w:tab/>
      </w:r>
      <w:r w:rsidR="007643F4">
        <w:rPr>
          <w:i/>
          <w:lang w:val="da-DK"/>
        </w:rPr>
        <w:t xml:space="preserve">- Truy vấn dữ liệu (Query): </w:t>
      </w:r>
      <w:r w:rsidR="007643F4" w:rsidRPr="007643F4">
        <w:rPr>
          <w:lang w:val="da-DK"/>
        </w:rPr>
        <w:t>GraphQL sử dụng việc nạp dữ liệu khác với REST. Nó chí có duy nhất 1 single endpont và hoàn toàn phụ thuộc vào client để xác định những dữ liệu cần thiết. Vì thế client phải chỉ ra các trường cần thiết</w:t>
      </w:r>
      <w:r w:rsidR="007643F4">
        <w:rPr>
          <w:lang w:val="da-DK"/>
        </w:rPr>
        <w:t>.</w:t>
      </w:r>
    </w:p>
    <w:p w14:paraId="5D0F35EC" w14:textId="77777777" w:rsidR="00B243D7" w:rsidRDefault="007643F4" w:rsidP="007C127C">
      <w:pPr>
        <w:keepNext/>
      </w:pPr>
      <w:r>
        <w:rPr>
          <w:noProof/>
        </w:rPr>
        <w:drawing>
          <wp:inline distT="0" distB="0" distL="0" distR="0" wp14:anchorId="7DAB4CC2" wp14:editId="73F46B32">
            <wp:extent cx="5579745" cy="9798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745" cy="979805"/>
                    </a:xfrm>
                    <a:prstGeom prst="rect">
                      <a:avLst/>
                    </a:prstGeom>
                  </pic:spPr>
                </pic:pic>
              </a:graphicData>
            </a:graphic>
          </wp:inline>
        </w:drawing>
      </w:r>
    </w:p>
    <w:p w14:paraId="42CBB7B4" w14:textId="4F1D564E" w:rsidR="007643F4" w:rsidRPr="007C127C" w:rsidRDefault="00B243D7" w:rsidP="007C127C">
      <w:pPr>
        <w:pStyle w:val="Caption"/>
        <w:jc w:val="center"/>
        <w:rPr>
          <w:color w:val="auto"/>
          <w:sz w:val="26"/>
          <w:szCs w:val="26"/>
        </w:rPr>
      </w:pPr>
      <w:bookmarkStart w:id="32" w:name="_Toc529744454"/>
      <w:r w:rsidRPr="007C127C">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2</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w:t>
      </w:r>
      <w:r w:rsidR="006C103E">
        <w:rPr>
          <w:color w:val="auto"/>
          <w:sz w:val="26"/>
          <w:szCs w:val="26"/>
        </w:rPr>
        <w:fldChar w:fldCharType="end"/>
      </w:r>
      <w:r w:rsidRPr="007C127C">
        <w:rPr>
          <w:color w:val="auto"/>
          <w:sz w:val="26"/>
          <w:szCs w:val="26"/>
          <w:lang w:val="en-US"/>
        </w:rPr>
        <w:t xml:space="preserve"> Ví dụ về truy vấn dữ liệu</w:t>
      </w:r>
      <w:bookmarkEnd w:id="32"/>
    </w:p>
    <w:p w14:paraId="57659471" w14:textId="3D2B6100" w:rsidR="007643F4" w:rsidRPr="007643F4" w:rsidRDefault="007643F4" w:rsidP="007643F4">
      <w:pPr>
        <w:jc w:val="center"/>
        <w:rPr>
          <w:i/>
          <w:lang w:val="da-DK"/>
        </w:rPr>
      </w:pPr>
    </w:p>
    <w:p w14:paraId="70E44A36" w14:textId="0E6104D9" w:rsidR="007643F4" w:rsidRDefault="007643F4" w:rsidP="001D00CB">
      <w:pPr>
        <w:rPr>
          <w:lang w:val="da-DK"/>
        </w:rPr>
      </w:pPr>
      <w:r>
        <w:rPr>
          <w:lang w:val="da-DK"/>
        </w:rPr>
        <w:tab/>
        <w:t xml:space="preserve">- </w:t>
      </w:r>
      <w:r>
        <w:rPr>
          <w:i/>
          <w:lang w:val="da-DK"/>
        </w:rPr>
        <w:t xml:space="preserve">Thay đổi dữ liệu (Mutations): </w:t>
      </w:r>
      <w:r w:rsidRPr="007643F4">
        <w:rPr>
          <w:lang w:val="da-DK"/>
        </w:rPr>
        <w:t xml:space="preserve">Trong GraphQL viêc gửi các queries được gọi là mutations. Các mutation này có 3 loại là CREATE, UPDATE và DELETE. Mutation cũng có cú pháp giống như </w:t>
      </w:r>
      <w:r>
        <w:rPr>
          <w:lang w:val="da-DK"/>
        </w:rPr>
        <w:t xml:space="preserve">try vấn dữ liệu </w:t>
      </w:r>
      <w:r w:rsidRPr="007643F4">
        <w:rPr>
          <w:lang w:val="da-DK"/>
        </w:rPr>
        <w:t>(Query).</w:t>
      </w:r>
    </w:p>
    <w:p w14:paraId="674C1C62" w14:textId="44350575" w:rsidR="00B243D7" w:rsidRDefault="007643F4" w:rsidP="007C127C">
      <w:pPr>
        <w:keepNext/>
      </w:pPr>
      <w:r>
        <w:rPr>
          <w:noProof/>
        </w:rPr>
        <w:drawing>
          <wp:inline distT="0" distB="0" distL="0" distR="0" wp14:anchorId="03193D42" wp14:editId="2BECE4AA">
            <wp:extent cx="5579745" cy="264668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2646680"/>
                    </a:xfrm>
                    <a:prstGeom prst="rect">
                      <a:avLst/>
                    </a:prstGeom>
                  </pic:spPr>
                </pic:pic>
              </a:graphicData>
            </a:graphic>
          </wp:inline>
        </w:drawing>
      </w:r>
    </w:p>
    <w:p w14:paraId="33B7A50E" w14:textId="6406093F" w:rsidR="007643F4" w:rsidRPr="007C127C" w:rsidRDefault="00B243D7" w:rsidP="007C127C">
      <w:pPr>
        <w:pStyle w:val="Caption"/>
        <w:jc w:val="center"/>
        <w:rPr>
          <w:sz w:val="26"/>
          <w:szCs w:val="26"/>
        </w:rPr>
      </w:pPr>
      <w:bookmarkStart w:id="33" w:name="_Toc529744455"/>
      <w:r w:rsidRPr="007C127C">
        <w:rPr>
          <w:sz w:val="26"/>
          <w:szCs w:val="26"/>
        </w:rPr>
        <w:t xml:space="preserve">Hình </w:t>
      </w:r>
      <w:r w:rsidR="006C103E">
        <w:rPr>
          <w:sz w:val="26"/>
          <w:szCs w:val="26"/>
        </w:rPr>
        <w:fldChar w:fldCharType="begin"/>
      </w:r>
      <w:r w:rsidR="006C103E">
        <w:rPr>
          <w:sz w:val="26"/>
          <w:szCs w:val="26"/>
        </w:rPr>
        <w:instrText xml:space="preserve"> STYLEREF 1 \s </w:instrText>
      </w:r>
      <w:r w:rsidR="006C103E">
        <w:rPr>
          <w:sz w:val="26"/>
          <w:szCs w:val="26"/>
        </w:rPr>
        <w:fldChar w:fldCharType="separate"/>
      </w:r>
      <w:r w:rsidR="006C103E">
        <w:rPr>
          <w:noProof/>
          <w:sz w:val="26"/>
          <w:szCs w:val="26"/>
        </w:rPr>
        <w:t>2</w:t>
      </w:r>
      <w:r w:rsidR="006C103E">
        <w:rPr>
          <w:sz w:val="26"/>
          <w:szCs w:val="26"/>
        </w:rPr>
        <w:fldChar w:fldCharType="end"/>
      </w:r>
      <w:r w:rsidR="006C103E">
        <w:rPr>
          <w:sz w:val="26"/>
          <w:szCs w:val="26"/>
        </w:rPr>
        <w:t>.</w:t>
      </w:r>
      <w:r w:rsidR="006C103E">
        <w:rPr>
          <w:sz w:val="26"/>
          <w:szCs w:val="26"/>
        </w:rPr>
        <w:fldChar w:fldCharType="begin"/>
      </w:r>
      <w:r w:rsidR="006C103E">
        <w:rPr>
          <w:sz w:val="26"/>
          <w:szCs w:val="26"/>
        </w:rPr>
        <w:instrText xml:space="preserve"> SEQ Hình \* ARABIC \s 1 </w:instrText>
      </w:r>
      <w:r w:rsidR="006C103E">
        <w:rPr>
          <w:sz w:val="26"/>
          <w:szCs w:val="26"/>
        </w:rPr>
        <w:fldChar w:fldCharType="separate"/>
      </w:r>
      <w:r w:rsidR="006C103E">
        <w:rPr>
          <w:noProof/>
          <w:sz w:val="26"/>
          <w:szCs w:val="26"/>
        </w:rPr>
        <w:t>3</w:t>
      </w:r>
      <w:r w:rsidR="006C103E">
        <w:rPr>
          <w:sz w:val="26"/>
          <w:szCs w:val="26"/>
        </w:rPr>
        <w:fldChar w:fldCharType="end"/>
      </w:r>
      <w:r w:rsidRPr="007C127C">
        <w:rPr>
          <w:sz w:val="26"/>
          <w:szCs w:val="26"/>
          <w:lang w:val="en-US"/>
        </w:rPr>
        <w:t xml:space="preserve"> Ví dụ về gọi một mutation</w:t>
      </w:r>
      <w:bookmarkEnd w:id="33"/>
    </w:p>
    <w:p w14:paraId="0E4406B2" w14:textId="0D347FD2" w:rsidR="007643F4" w:rsidRDefault="007643F4" w:rsidP="001D00CB">
      <w:pPr>
        <w:rPr>
          <w:i/>
          <w:lang w:val="da-DK"/>
        </w:rPr>
      </w:pPr>
    </w:p>
    <w:p w14:paraId="62E7CFC3" w14:textId="79230583" w:rsidR="0036271B" w:rsidRDefault="0036271B" w:rsidP="0036271B">
      <w:pPr>
        <w:ind w:firstLine="720"/>
        <w:rPr>
          <w:lang w:val="da-DK"/>
        </w:rPr>
      </w:pPr>
      <w:r>
        <w:rPr>
          <w:i/>
          <w:lang w:val="da-DK"/>
        </w:rPr>
        <w:t xml:space="preserve">- </w:t>
      </w:r>
      <w:r w:rsidRPr="0036271B">
        <w:rPr>
          <w:i/>
          <w:lang w:val="da-DK"/>
        </w:rPr>
        <w:t>Subscription and Realtime Updates</w:t>
      </w:r>
      <w:r>
        <w:rPr>
          <w:i/>
          <w:lang w:val="da-DK"/>
        </w:rPr>
        <w:t xml:space="preserve">: </w:t>
      </w:r>
      <w:r w:rsidRPr="0036271B">
        <w:rPr>
          <w:lang w:val="da-DK"/>
        </w:rPr>
        <w:t>Một yêu cầu quan trọng khác đối với nhiều ứng dụng đó chính là realtime, để có thể kết nối đến máy chủ để có được thông tin về các event ngay lập tức. Trong trường hợp này, GraphQL cung cấp các khái niệm gọi là subscriptions. Khi 1 client subscriptions một event, nó cũng bắt đầu và giữ các kết nối đến server. Bất cứ khi nào sự kiện đó xảy ra, server sẽ đẩy dữ liệu tương ứng đến client. Không giống như Query và Mutation, nó đi theo kiểu như “request-response-cycle”, nó sẽ subscriptions đại diện của luồng dữ liệu được gửi đến client. Subscriptions được viết bằng cách sử dụng cú pháp như Query và Mutation.</w:t>
      </w:r>
    </w:p>
    <w:p w14:paraId="4F976B99" w14:textId="77777777" w:rsidR="0036271B" w:rsidRPr="0036271B" w:rsidRDefault="0036271B" w:rsidP="0036271B">
      <w:pPr>
        <w:ind w:firstLine="720"/>
        <w:rPr>
          <w:lang w:val="da-DK"/>
        </w:rPr>
      </w:pPr>
    </w:p>
    <w:p w14:paraId="6AA92B70" w14:textId="2E25578D" w:rsidR="00997C30" w:rsidRDefault="00997C30" w:rsidP="007C127C">
      <w:pPr>
        <w:pStyle w:val="Heading2"/>
        <w:rPr>
          <w:vertAlign w:val="superscript"/>
          <w:lang w:val="da-DK"/>
        </w:rPr>
      </w:pPr>
      <w:bookmarkStart w:id="34" w:name="_Toc484566613"/>
      <w:bookmarkStart w:id="35" w:name="_Toc529744400"/>
      <w:r w:rsidRPr="00B04AB8">
        <w:rPr>
          <w:lang w:val="da-DK"/>
        </w:rPr>
        <w:t xml:space="preserve">Tìm hiểu về </w:t>
      </w:r>
      <w:bookmarkEnd w:id="34"/>
      <w:r w:rsidR="0036271B">
        <w:rPr>
          <w:lang w:val="da-DK"/>
        </w:rPr>
        <w:t>Postgraphile</w:t>
      </w:r>
      <w:r w:rsidR="00653696">
        <w:rPr>
          <w:lang w:val="da-DK"/>
        </w:rPr>
        <w:t xml:space="preserve"> </w:t>
      </w:r>
      <w:r w:rsidR="0036271B">
        <w:rPr>
          <w:vertAlign w:val="superscript"/>
          <w:lang w:val="da-DK"/>
        </w:rPr>
        <w:t>[</w:t>
      </w:r>
      <w:r w:rsidR="00530384">
        <w:rPr>
          <w:vertAlign w:val="superscript"/>
          <w:lang w:val="da-DK"/>
        </w:rPr>
        <w:t>3</w:t>
      </w:r>
      <w:r w:rsidR="0036271B">
        <w:rPr>
          <w:vertAlign w:val="superscript"/>
          <w:lang w:val="da-DK"/>
        </w:rPr>
        <w:t>]</w:t>
      </w:r>
      <w:r w:rsidR="00653696">
        <w:rPr>
          <w:vertAlign w:val="superscript"/>
          <w:lang w:val="da-DK"/>
        </w:rPr>
        <w:t>[4]</w:t>
      </w:r>
      <w:bookmarkEnd w:id="35"/>
    </w:p>
    <w:p w14:paraId="31833E15" w14:textId="5EB45191" w:rsidR="00DE5517" w:rsidRPr="00DE5517" w:rsidRDefault="00DE5517" w:rsidP="00DE5517">
      <w:pPr>
        <w:spacing w:line="360" w:lineRule="auto"/>
        <w:ind w:firstLine="720"/>
        <w:rPr>
          <w:b/>
          <w:lang w:val="en-US"/>
        </w:rPr>
      </w:pPr>
      <w:r w:rsidRPr="00B04AB8">
        <w:rPr>
          <w:b/>
          <w:lang w:val="en-US"/>
        </w:rPr>
        <w:t>Giới thiệu:</w:t>
      </w:r>
    </w:p>
    <w:p w14:paraId="122184EB" w14:textId="373AD19A" w:rsidR="0036271B" w:rsidRDefault="00530384" w:rsidP="0036271B">
      <w:pPr>
        <w:rPr>
          <w:lang w:val="da-DK"/>
        </w:rPr>
      </w:pPr>
      <w:r>
        <w:rPr>
          <w:lang w:val="da-DK"/>
        </w:rPr>
        <w:tab/>
        <w:t xml:space="preserve">Postgraphile được xem như thành phần để kết nối giữa GraphQL và </w:t>
      </w:r>
      <w:r w:rsidR="00653696">
        <w:rPr>
          <w:lang w:val="da-DK"/>
        </w:rPr>
        <w:t>PostgreSQL</w:t>
      </w:r>
      <w:r>
        <w:rPr>
          <w:lang w:val="da-DK"/>
        </w:rPr>
        <w:t xml:space="preserve"> lại với nhau. Postgraphile phân tích và trả chó GraphQL những thông tin về cơ sở dữ liệu. Trong quá trinh phát triển, Postgraphile hỗ trợ kiểm tra cở sở dữ liệu thay đổi và cập nhật như thế nào sau mỗi lần gọi API bằng GraphQL.</w:t>
      </w:r>
    </w:p>
    <w:p w14:paraId="2E756C1F" w14:textId="69C1B6C1" w:rsidR="00DE5517" w:rsidRDefault="00DE5517" w:rsidP="00DE5517">
      <w:pPr>
        <w:spacing w:line="360" w:lineRule="auto"/>
        <w:ind w:firstLine="720"/>
        <w:rPr>
          <w:b/>
          <w:lang w:val="da-DK"/>
        </w:rPr>
      </w:pPr>
      <w:r w:rsidRPr="00B04AB8">
        <w:rPr>
          <w:b/>
          <w:lang w:val="da-DK"/>
        </w:rPr>
        <w:t>Đặc điểm:</w:t>
      </w:r>
    </w:p>
    <w:p w14:paraId="7EB52DAD" w14:textId="49D08985" w:rsidR="00B76C47" w:rsidRDefault="00DE5517" w:rsidP="0036271B">
      <w:pPr>
        <w:rPr>
          <w:lang w:val="en-US"/>
        </w:rPr>
      </w:pPr>
      <w:r>
        <w:rPr>
          <w:lang w:val="da-DK"/>
        </w:rPr>
        <w:tab/>
        <w:t xml:space="preserve">- </w:t>
      </w:r>
      <w:r w:rsidRPr="00DE5517">
        <w:rPr>
          <w:i/>
          <w:lang w:val="da-DK"/>
        </w:rPr>
        <w:t>User and Session Management</w:t>
      </w:r>
      <w:r>
        <w:rPr>
          <w:i/>
          <w:lang w:val="da-DK"/>
        </w:rPr>
        <w:t xml:space="preserve">: </w:t>
      </w:r>
      <w:r w:rsidR="00982AE8">
        <w:rPr>
          <w:lang w:val="en-US"/>
        </w:rPr>
        <w:t xml:space="preserve">Postgrahile cung cấp một phương pháp quản lí Session một cách linh hoạt là JWT (JSON Web Tokens). Postgraphile chỉ cần một Sercet Key (mã bí mật) và một kiểu dữ liệu trả về, Postgrahile sẽ mã hóa nội dụng như một JWT token và đánh dấu nó. </w:t>
      </w:r>
    </w:p>
    <w:p w14:paraId="3301E596" w14:textId="43CA24F5" w:rsidR="00DE28CF" w:rsidRDefault="00DE28CF" w:rsidP="0036271B">
      <w:pPr>
        <w:rPr>
          <w:lang w:val="en-US"/>
        </w:rPr>
      </w:pPr>
      <w:r>
        <w:rPr>
          <w:lang w:val="en-US"/>
        </w:rPr>
        <w:tab/>
        <w:t>-</w:t>
      </w:r>
      <w:r w:rsidR="000A2D29">
        <w:rPr>
          <w:lang w:val="en-US"/>
        </w:rPr>
        <w:t xml:space="preserve"> </w:t>
      </w:r>
      <w:r w:rsidR="000A2D29">
        <w:rPr>
          <w:i/>
          <w:lang w:val="en-US"/>
        </w:rPr>
        <w:t xml:space="preserve">Hiệu năng, kết nối hiệu quả: </w:t>
      </w:r>
      <w:r w:rsidR="000A2D29">
        <w:rPr>
          <w:lang w:val="en-US"/>
        </w:rPr>
        <w:t xml:space="preserve">Postgraphile cung cấp một hiệu năng truy xuất nhanh chóng, không gặp tình trạng N+1 query. Bên cạnh đó, nó còn hỗ trợ người sử dụng </w:t>
      </w:r>
    </w:p>
    <w:p w14:paraId="3CF8A093" w14:textId="1C5F6C1A" w:rsidR="000A2D29" w:rsidRDefault="000A2D29" w:rsidP="0036271B">
      <w:pPr>
        <w:rPr>
          <w:lang w:val="en-US"/>
        </w:rPr>
      </w:pPr>
      <w:r>
        <w:rPr>
          <w:lang w:val="en-US"/>
        </w:rPr>
        <w:tab/>
        <w:t xml:space="preserve">- </w:t>
      </w:r>
      <w:r>
        <w:rPr>
          <w:i/>
          <w:lang w:val="en-US"/>
        </w:rPr>
        <w:t xml:space="preserve">Tự động tìm và tạo các quan hệ dựa trên cơ sở dữ liệu: </w:t>
      </w:r>
      <w:r w:rsidR="003C5421">
        <w:rPr>
          <w:lang w:val="en-US"/>
        </w:rPr>
        <w:t>Postgraphile dựa trên các khóa ngoại tồn tại trong cở sở dữ liệu để sinh các liên kết khi truy xuất dữ liệu.</w:t>
      </w:r>
    </w:p>
    <w:p w14:paraId="13C2D958" w14:textId="53FD6758" w:rsidR="003C5421" w:rsidRPr="003C5421" w:rsidRDefault="003C5421" w:rsidP="0036271B">
      <w:pPr>
        <w:rPr>
          <w:lang w:val="en-US"/>
        </w:rPr>
      </w:pPr>
      <w:r>
        <w:rPr>
          <w:i/>
          <w:lang w:val="en-US"/>
        </w:rPr>
        <w:tab/>
        <w:t>- Tạo các tùy biến Query và Mutations:</w:t>
      </w:r>
      <w:r>
        <w:rPr>
          <w:lang w:val="en-US"/>
        </w:rPr>
        <w:t xml:space="preserve"> Ta có dễ dàng tạo các query cũng như mutation thông qua việc tạo các function hay procedure trong cơ sở dữ liệu</w:t>
      </w:r>
      <w:r w:rsidR="00653696">
        <w:rPr>
          <w:lang w:val="en-US"/>
        </w:rPr>
        <w:t>.</w:t>
      </w:r>
    </w:p>
    <w:p w14:paraId="00E80F02" w14:textId="36C59A87" w:rsidR="00997C30" w:rsidRPr="00653696" w:rsidRDefault="00653696" w:rsidP="007C127C">
      <w:pPr>
        <w:pStyle w:val="Heading2"/>
        <w:rPr>
          <w:vertAlign w:val="superscript"/>
        </w:rPr>
      </w:pPr>
      <w:bookmarkStart w:id="36" w:name="_Toc529744401"/>
      <w:r>
        <w:t xml:space="preserve">Tìm hiểu về PostgreSQL </w:t>
      </w:r>
      <w:r>
        <w:rPr>
          <w:vertAlign w:val="superscript"/>
        </w:rPr>
        <w:t>[5]</w:t>
      </w:r>
      <w:bookmarkEnd w:id="36"/>
    </w:p>
    <w:p w14:paraId="701FFFC7" w14:textId="428C0DE8" w:rsidR="00653696" w:rsidRDefault="00653696" w:rsidP="00653696">
      <w:pPr>
        <w:spacing w:line="360" w:lineRule="auto"/>
        <w:ind w:firstLine="720"/>
        <w:rPr>
          <w:b/>
          <w:lang w:val="en-US"/>
        </w:rPr>
      </w:pPr>
      <w:bookmarkStart w:id="37" w:name="_Toc484566616"/>
      <w:r w:rsidRPr="00B04AB8">
        <w:rPr>
          <w:b/>
          <w:lang w:val="en-US"/>
        </w:rPr>
        <w:t>Giới thiệu:</w:t>
      </w:r>
    </w:p>
    <w:p w14:paraId="3775149B" w14:textId="6BD89EE1" w:rsidR="00653696" w:rsidRPr="00653696" w:rsidRDefault="00653696" w:rsidP="00653696">
      <w:pPr>
        <w:ind w:firstLine="720"/>
        <w:rPr>
          <w:shd w:val="clear" w:color="auto" w:fill="FFFFFF"/>
        </w:rPr>
      </w:pPr>
      <w:r>
        <w:t>PostgreS</w:t>
      </w:r>
      <w:r w:rsidRPr="00653696">
        <w:t>QL</w:t>
      </w:r>
      <w:r>
        <w:rPr>
          <w:shd w:val="clear" w:color="auto" w:fill="FFFFFF"/>
        </w:rPr>
        <w:t> là một hệ thống quản trị cơ sở dữ liệu quan hệ-đối tượng (object-relational database management system) có mục đích chung, hệ thống cơ sở dữ liệu mã nguồn mở tiên tiến nhất hiện nay.</w:t>
      </w:r>
      <w:r w:rsidRPr="00653696">
        <w:t xml:space="preserve"> </w:t>
      </w:r>
      <w:r w:rsidRPr="00653696">
        <w:rPr>
          <w:shd w:val="clear" w:color="auto" w:fill="FFFFFF"/>
        </w:rPr>
        <w:t>PostgreSQL là một phần mềm mã nguồn mở miễn phí. Mã nguồn của phần mềm khả dụng theo license của PostgreSQL, một license nguồn mở tự do.</w:t>
      </w:r>
    </w:p>
    <w:p w14:paraId="2B9CE3BE" w14:textId="73C89D6E" w:rsidR="00653696" w:rsidRDefault="00653696" w:rsidP="00653696">
      <w:pPr>
        <w:spacing w:line="360" w:lineRule="auto"/>
        <w:ind w:firstLine="720"/>
        <w:rPr>
          <w:b/>
          <w:lang w:val="da-DK"/>
        </w:rPr>
      </w:pPr>
      <w:r w:rsidRPr="00B04AB8">
        <w:rPr>
          <w:b/>
          <w:lang w:val="da-DK"/>
        </w:rPr>
        <w:t>Đặc điểm:</w:t>
      </w:r>
    </w:p>
    <w:p w14:paraId="724C762D" w14:textId="274C1447" w:rsidR="00A5343B" w:rsidRDefault="00A5343B" w:rsidP="00A5343B">
      <w:pPr>
        <w:ind w:left="720"/>
        <w:rPr>
          <w:lang w:val="da-DK"/>
        </w:rPr>
      </w:pPr>
      <w:r w:rsidRPr="00A5343B">
        <w:rPr>
          <w:lang w:val="da-DK"/>
        </w:rPr>
        <w:t>-</w:t>
      </w:r>
      <w:r>
        <w:rPr>
          <w:lang w:val="da-DK"/>
        </w:rPr>
        <w:t xml:space="preserve"> </w:t>
      </w:r>
      <w:r>
        <w:rPr>
          <w:i/>
          <w:lang w:val="da-DK"/>
        </w:rPr>
        <w:t xml:space="preserve">Cung cấp đầy đủ các tính năng cần có và hỗ trợ mở rộng dễ dàng: </w:t>
      </w:r>
      <w:r w:rsidRPr="00A5343B">
        <w:rPr>
          <w:lang w:val="da-DK"/>
        </w:rPr>
        <w:t xml:space="preserve">PostgreSQL sở hữu các bộ tính năng mạnh mẽ bao gồm kiểm soát truy cập đồng thời nhiều phiên bản (MVCC), phục hồi điểm thời gian, điều khiển truy cập hạt, không gian bảng, sao chép không đồng bộ, các giao dịch lồng nhau, sao lưu trực tuyến / nóng, một kế hoạch truy vấn / tối ưu hóa. Nó hỗ trợ bộ ký tự quốc tế, mã hóa nhiều byte, Unicode, và nó dễ dàng nhận dạng địa phương trong việc sắp xếp tìm kiếm. PostgreSQL có khả năng mở rộng cao cả về số </w:t>
      </w:r>
      <w:r w:rsidRPr="00A5343B">
        <w:rPr>
          <w:lang w:val="da-DK"/>
        </w:rPr>
        <w:lastRenderedPageBreak/>
        <w:t>lượng dữ liệu mà nó có thể quản lý và số lượng người dùng đồng thời có thể đáp ứng.</w:t>
      </w:r>
    </w:p>
    <w:p w14:paraId="2CB29D85" w14:textId="7DEBB307" w:rsidR="00A5343B" w:rsidRDefault="00A5343B" w:rsidP="00536771">
      <w:pPr>
        <w:ind w:left="720"/>
        <w:rPr>
          <w:lang w:val="en-US"/>
        </w:rPr>
      </w:pPr>
      <w:r>
        <w:rPr>
          <w:lang w:val="en-US"/>
        </w:rPr>
        <w:t xml:space="preserve">- </w:t>
      </w:r>
      <w:r>
        <w:rPr>
          <w:i/>
          <w:lang w:val="en-US"/>
        </w:rPr>
        <w:t xml:space="preserve">Có độ tin cậy cao </w:t>
      </w:r>
      <w:r w:rsidR="00536771">
        <w:rPr>
          <w:i/>
          <w:lang w:val="en-US"/>
        </w:rPr>
        <w:t>và tuân thủ đủ tiêu chuẩn</w:t>
      </w:r>
      <w:r w:rsidR="00536771" w:rsidRPr="00536771">
        <w:t xml:space="preserve">: </w:t>
      </w:r>
      <w:r w:rsidR="00536771" w:rsidRPr="00536771">
        <w:rPr>
          <w:lang w:val="en-US"/>
        </w:rPr>
        <w:t>PostgreSQL là một cơ sở dữ liệu với khả năng chịu lỗi cao. Cơ sở đóng góp mã nguồn mở của nó cho phép nó xây dựng mạng hỗ trợ cộng đồng. PostgreSQL tuân thủ ACID và hỗ trợ đầy đủ các khoá ngoại, tham gia, chế độ xem, trình kích hoạt và thủ tục lưu trữ bằng nhiều ngôn ngữ khác nhau</w:t>
      </w:r>
      <w:r w:rsidR="00536771">
        <w:rPr>
          <w:lang w:val="en-US"/>
        </w:rPr>
        <w:t>.</w:t>
      </w:r>
    </w:p>
    <w:p w14:paraId="71DB085F" w14:textId="0F9180EB" w:rsidR="00536771" w:rsidRDefault="00536771" w:rsidP="00536771">
      <w:pPr>
        <w:ind w:left="720"/>
        <w:rPr>
          <w:lang w:val="en-US"/>
        </w:rPr>
      </w:pPr>
      <w:r>
        <w:rPr>
          <w:lang w:val="en-US"/>
        </w:rPr>
        <w:t xml:space="preserve">- </w:t>
      </w:r>
      <w:r w:rsidRPr="00536771">
        <w:rPr>
          <w:i/>
          <w:lang w:val="en-US"/>
        </w:rPr>
        <w:t>Mã nguồn mở:</w:t>
      </w:r>
      <w:r>
        <w:rPr>
          <w:lang w:val="en-US"/>
        </w:rPr>
        <w:t xml:space="preserve"> </w:t>
      </w:r>
      <w:r w:rsidRPr="00536771">
        <w:rPr>
          <w:lang w:val="en-US"/>
        </w:rPr>
        <w:t xml:space="preserve">Mã nguồn PostgreSQL có sẵn dưới giấy phép mã nguồn mở, cho phép bạn tự do sử dụng, sửa đổi và thực hiện nó như bạn thấy phù hợp, miễn phí. PostgreSQL không có chi phí bản quyền, giúp loại bỏ rủi ro cho việc triển khai quá mức. </w:t>
      </w:r>
    </w:p>
    <w:p w14:paraId="7D7F41E7" w14:textId="55C60DB3" w:rsidR="00536771" w:rsidRPr="006F12F5" w:rsidRDefault="00536771" w:rsidP="007C127C">
      <w:pPr>
        <w:pStyle w:val="Heading2"/>
        <w:rPr>
          <w:vertAlign w:val="superscript"/>
        </w:rPr>
      </w:pPr>
      <w:bookmarkStart w:id="38" w:name="_Toc529744402"/>
      <w:r>
        <w:t>Tìm hiểu về JSON Web Token</w:t>
      </w:r>
      <w:r w:rsidR="006F12F5">
        <w:t xml:space="preserve"> </w:t>
      </w:r>
      <w:r w:rsidR="006F12F5">
        <w:rPr>
          <w:vertAlign w:val="superscript"/>
        </w:rPr>
        <w:t>[6]</w:t>
      </w:r>
      <w:bookmarkEnd w:id="38"/>
    </w:p>
    <w:p w14:paraId="3F856DDD" w14:textId="4ADE7E01" w:rsidR="00536771" w:rsidRDefault="00536771" w:rsidP="00536771">
      <w:pPr>
        <w:spacing w:line="360" w:lineRule="auto"/>
        <w:ind w:firstLine="720"/>
        <w:rPr>
          <w:b/>
          <w:lang w:val="en-US"/>
        </w:rPr>
      </w:pPr>
      <w:r w:rsidRPr="00B04AB8">
        <w:rPr>
          <w:b/>
          <w:lang w:val="en-US"/>
        </w:rPr>
        <w:t>Giới thiệu:</w:t>
      </w:r>
    </w:p>
    <w:p w14:paraId="5494BC63" w14:textId="5AC7A37B" w:rsidR="006F12F5" w:rsidRDefault="006F12F5" w:rsidP="006F12F5">
      <w:pPr>
        <w:ind w:firstLine="720"/>
        <w:rPr>
          <w:lang w:val="en-US"/>
        </w:rPr>
      </w:pPr>
      <w:r w:rsidRPr="006F12F5">
        <w:rPr>
          <w:lang w:val="en-US"/>
        </w:rPr>
        <w:t>JWT là một phương tiện đại diện cho các yêu cầu chuyển giao giữa hai bên Client – Server, các thông tin trong chuỗi JWT được định dạng bằng JSON</w:t>
      </w:r>
      <w:r>
        <w:rPr>
          <w:lang w:val="en-US"/>
        </w:rPr>
        <w:t>.</w:t>
      </w:r>
      <w:r w:rsidRPr="006F12F5">
        <w:rPr>
          <w:lang w:val="en-US"/>
        </w:rPr>
        <w:t xml:space="preserve"> Trong đó chuỗi Token phải có 3 phần là header, phần payload và phần signature được ngăn bằng dấu “.”</w:t>
      </w:r>
      <w:r w:rsidR="00275AF6">
        <w:rPr>
          <w:lang w:val="en-US"/>
        </w:rPr>
        <w:t>.</w:t>
      </w:r>
    </w:p>
    <w:p w14:paraId="3380F75A" w14:textId="6BFFCEE0" w:rsidR="006F12F5" w:rsidRDefault="006F12F5" w:rsidP="006F12F5">
      <w:pPr>
        <w:spacing w:line="360" w:lineRule="auto"/>
        <w:ind w:firstLine="720"/>
        <w:rPr>
          <w:b/>
          <w:lang w:val="da-DK"/>
        </w:rPr>
      </w:pPr>
      <w:r w:rsidRPr="00B04AB8">
        <w:rPr>
          <w:b/>
          <w:lang w:val="da-DK"/>
        </w:rPr>
        <w:t>Đặc điểm:</w:t>
      </w:r>
    </w:p>
    <w:p w14:paraId="4FB057EB" w14:textId="5FCEDFFD" w:rsidR="00A77377" w:rsidRDefault="00A77377" w:rsidP="00A77377">
      <w:pPr>
        <w:ind w:firstLine="720"/>
        <w:rPr>
          <w:lang w:val="da-DK"/>
        </w:rPr>
      </w:pPr>
      <w:r w:rsidRPr="00A77377">
        <w:rPr>
          <w:lang w:val="da-DK"/>
        </w:rPr>
        <w:t>JWT có ưu điểm là mã hóa được nhiều thông tin. JWT gửi cho client mà không cần lưu phía server, nên không như một số giải pháp cũ là lưu session phía server và dùng 1 key gửi client, sau đó nhận key và kiểm tra session để xác thực và quyền.</w:t>
      </w:r>
    </w:p>
    <w:p w14:paraId="2863B326" w14:textId="67DA915F" w:rsidR="006F12F5" w:rsidRDefault="00A77377" w:rsidP="00A77377">
      <w:pPr>
        <w:ind w:firstLine="720"/>
        <w:rPr>
          <w:lang w:val="da-DK"/>
        </w:rPr>
      </w:pPr>
      <w:r>
        <w:rPr>
          <w:lang w:val="da-DK"/>
        </w:rPr>
        <w:t>Kịch khi sử dụng JWT thường diễn ra theo các trường hợp:</w:t>
      </w:r>
    </w:p>
    <w:p w14:paraId="7B233092" w14:textId="0C74501B" w:rsidR="00A77377" w:rsidRPr="00A77377" w:rsidRDefault="00A77377" w:rsidP="00A77377">
      <w:pPr>
        <w:ind w:left="360"/>
        <w:rPr>
          <w:lang w:val="da-DK"/>
        </w:rPr>
      </w:pPr>
      <w:r w:rsidRPr="00A77377">
        <w:rPr>
          <w:lang w:val="da-DK"/>
        </w:rPr>
        <w:tab/>
      </w:r>
      <w:r>
        <w:rPr>
          <w:lang w:val="da-DK"/>
        </w:rPr>
        <w:t xml:space="preserve">- </w:t>
      </w:r>
      <w:r w:rsidRPr="00A77377">
        <w:rPr>
          <w:lang w:val="da-DK"/>
        </w:rPr>
        <w:t>Truy cập không xác thực sẽ báo lỗi</w:t>
      </w:r>
      <w:r>
        <w:rPr>
          <w:lang w:val="da-DK"/>
        </w:rPr>
        <w:t xml:space="preserve">. </w:t>
      </w:r>
      <w:r w:rsidRPr="00A77377">
        <w:rPr>
          <w:lang w:val="da-DK"/>
        </w:rPr>
        <w:t>Yêu cầu xác thực server sẽ xác thực và mã hóa thông tin cần thiết cho lần giải mã sau, rồi trả về token (ở đây là JSON Web Token)</w:t>
      </w:r>
      <w:r>
        <w:rPr>
          <w:lang w:val="da-DK"/>
        </w:rPr>
        <w:t>.</w:t>
      </w:r>
    </w:p>
    <w:p w14:paraId="6E378FE4" w14:textId="6B16CFD9" w:rsidR="00C72A3D" w:rsidRDefault="00A77377" w:rsidP="00C72A3D">
      <w:pPr>
        <w:ind w:left="360" w:firstLine="360"/>
        <w:rPr>
          <w:lang w:val="da-DK"/>
        </w:rPr>
      </w:pPr>
      <w:r>
        <w:rPr>
          <w:lang w:val="da-DK"/>
        </w:rPr>
        <w:t xml:space="preserve">- </w:t>
      </w:r>
      <w:r w:rsidRPr="00A77377">
        <w:rPr>
          <w:lang w:val="da-DK"/>
        </w:rPr>
        <w:t>Truy cập xác thực sẽ luôn kèm token trong header, hoặc phương thức POST, hoặc trên URL. Phía server sẽ giải mã JWT token nhận được và kiểm tra những yêu cầu như user, role, permission (tùy trường hợp) có trong payload của JWT.</w:t>
      </w:r>
    </w:p>
    <w:p w14:paraId="6530A3BA" w14:textId="2A087202" w:rsidR="00C72A3D" w:rsidRPr="00C72A3D" w:rsidRDefault="00C72A3D" w:rsidP="007C127C">
      <w:pPr>
        <w:pStyle w:val="Heading2"/>
        <w:rPr>
          <w:vertAlign w:val="superscript"/>
        </w:rPr>
      </w:pPr>
      <w:bookmarkStart w:id="39" w:name="_Toc529744403"/>
      <w:r>
        <w:t xml:space="preserve">Tìm hiểu về ReactJS </w:t>
      </w:r>
      <w:r>
        <w:rPr>
          <w:vertAlign w:val="superscript"/>
        </w:rPr>
        <w:t>[7]</w:t>
      </w:r>
      <w:bookmarkEnd w:id="39"/>
    </w:p>
    <w:p w14:paraId="2CDC40DD" w14:textId="77777777" w:rsidR="00C72A3D" w:rsidRDefault="00C72A3D" w:rsidP="00C72A3D">
      <w:pPr>
        <w:spacing w:line="360" w:lineRule="auto"/>
        <w:ind w:firstLine="720"/>
        <w:rPr>
          <w:b/>
          <w:lang w:val="en-US"/>
        </w:rPr>
      </w:pPr>
      <w:r w:rsidRPr="00B04AB8">
        <w:rPr>
          <w:b/>
          <w:lang w:val="en-US"/>
        </w:rPr>
        <w:t>Giới thiệu:</w:t>
      </w:r>
    </w:p>
    <w:p w14:paraId="69FB969D" w14:textId="7D07241C" w:rsidR="00A77377" w:rsidRDefault="00C72A3D" w:rsidP="00C72A3D">
      <w:pPr>
        <w:ind w:firstLine="720"/>
        <w:rPr>
          <w:lang w:val="da-DK"/>
        </w:rPr>
      </w:pPr>
      <w:r w:rsidRPr="00C72A3D">
        <w:rPr>
          <w:lang w:val="da-DK"/>
        </w:rPr>
        <w:t xml:space="preserve">React là một thư viện UI phát triển tại Facebook để hỗ trợ việc xây dựng những thành phần (components) UI có tính tương tác cao, có trạng thái và có thể sử dụng lại được. </w:t>
      </w:r>
      <w:r w:rsidR="00AB661F" w:rsidRPr="00AB661F">
        <w:rPr>
          <w:lang w:val="da-DK"/>
        </w:rPr>
        <w:t xml:space="preserve">Một trong những điểm hấp dẫn của React là thư viện này không chỉ hoạt động trên phía client, mà còn được render trên server và có thể kết nối với nhau. React so </w:t>
      </w:r>
      <w:r w:rsidR="00AB661F" w:rsidRPr="00AB661F">
        <w:rPr>
          <w:lang w:val="da-DK"/>
        </w:rPr>
        <w:lastRenderedPageBreak/>
        <w:t>sánh sự thay đổi giữa các giá trị của lần render này với lần render trước và cập nhật ít thay đổi nhất trên DOM.</w:t>
      </w:r>
    </w:p>
    <w:p w14:paraId="64ADF050" w14:textId="7FAA3075" w:rsidR="00CD33E1" w:rsidRDefault="00CD33E1" w:rsidP="00CD33E1">
      <w:pPr>
        <w:spacing w:line="360" w:lineRule="auto"/>
        <w:ind w:firstLine="720"/>
        <w:rPr>
          <w:b/>
          <w:lang w:val="da-DK"/>
        </w:rPr>
      </w:pPr>
      <w:r w:rsidRPr="00B04AB8">
        <w:rPr>
          <w:b/>
          <w:lang w:val="da-DK"/>
        </w:rPr>
        <w:t>Đặc điểm:</w:t>
      </w:r>
    </w:p>
    <w:p w14:paraId="3F11F795" w14:textId="5B8BA163" w:rsidR="00753680" w:rsidRDefault="00753680" w:rsidP="00753680">
      <w:pPr>
        <w:ind w:firstLine="720"/>
        <w:rPr>
          <w:lang w:val="da-DK"/>
        </w:rPr>
      </w:pPr>
      <w:r w:rsidRPr="00753680">
        <w:rPr>
          <w:lang w:val="da-DK"/>
        </w:rPr>
        <w:t>-</w:t>
      </w:r>
      <w:r>
        <w:rPr>
          <w:lang w:val="da-DK"/>
        </w:rPr>
        <w:t xml:space="preserve"> </w:t>
      </w:r>
      <w:r>
        <w:rPr>
          <w:i/>
          <w:lang w:val="da-DK"/>
        </w:rPr>
        <w:t>ReactJS</w:t>
      </w:r>
      <w:r w:rsidRPr="00753680">
        <w:rPr>
          <w:i/>
          <w:lang w:val="da-DK"/>
        </w:rPr>
        <w:t xml:space="preserve"> cực kì hiệu quả</w:t>
      </w:r>
      <w:r w:rsidRPr="00753680">
        <w:rPr>
          <w:lang w:val="da-DK"/>
        </w:rPr>
        <w:t xml:space="preserve">: </w:t>
      </w:r>
      <w:r>
        <w:rPr>
          <w:lang w:val="da-DK"/>
        </w:rPr>
        <w:t>ReactJS</w:t>
      </w:r>
      <w:r w:rsidRPr="00753680">
        <w:rPr>
          <w:lang w:val="da-DK"/>
        </w:rPr>
        <w:t xml:space="preserve"> tạo ra cho chính nó DOM ảo – nơi mà các component thực sự tồn tại trên đó. Điều này sẽ giúp cải thiện hiệu suất rất nhiều. </w:t>
      </w:r>
      <w:r>
        <w:rPr>
          <w:lang w:val="da-DK"/>
        </w:rPr>
        <w:t>ReactJS</w:t>
      </w:r>
      <w:r w:rsidRPr="00753680">
        <w:rPr>
          <w:lang w:val="da-DK"/>
        </w:rPr>
        <w:t xml:space="preserve"> cũng tính toán những thay đổi nào cần cập nhật len DOM và chỉ thực hiện chúng. Điều này giúp </w:t>
      </w:r>
      <w:r>
        <w:rPr>
          <w:lang w:val="da-DK"/>
        </w:rPr>
        <w:t>ReactJS</w:t>
      </w:r>
      <w:r w:rsidRPr="00753680">
        <w:rPr>
          <w:lang w:val="da-DK"/>
        </w:rPr>
        <w:t xml:space="preserve"> tránh những thao tác cần trên DOM mà nhiều chi phí.</w:t>
      </w:r>
    </w:p>
    <w:p w14:paraId="16BB31E7" w14:textId="0F813608" w:rsidR="00753680" w:rsidRDefault="00753680" w:rsidP="00753680">
      <w:pPr>
        <w:ind w:firstLine="720"/>
        <w:rPr>
          <w:lang w:val="da-DK"/>
        </w:rPr>
      </w:pPr>
      <w:r w:rsidRPr="00753680">
        <w:rPr>
          <w:i/>
          <w:lang w:val="da-DK"/>
        </w:rPr>
        <w:t xml:space="preserve">- </w:t>
      </w:r>
      <w:r w:rsidR="00823126">
        <w:rPr>
          <w:i/>
          <w:lang w:val="da-DK"/>
        </w:rPr>
        <w:t>ReactJS</w:t>
      </w:r>
      <w:r w:rsidRPr="00753680">
        <w:rPr>
          <w:i/>
          <w:lang w:val="da-DK"/>
        </w:rPr>
        <w:t xml:space="preserve"> giúp việc viết các đoạn code JS dễ dàng hơn: </w:t>
      </w:r>
      <w:r w:rsidRPr="00753680">
        <w:rPr>
          <w:lang w:val="da-DK"/>
        </w:rPr>
        <w:t>Nó d</w:t>
      </w:r>
      <w:r>
        <w:rPr>
          <w:lang w:val="da-DK"/>
        </w:rPr>
        <w:t>ù</w:t>
      </w:r>
      <w:r w:rsidRPr="00753680">
        <w:rPr>
          <w:lang w:val="da-DK"/>
        </w:rPr>
        <w:t xml:space="preserve">ng cú pháp đặc biệt là JSX (Javascript mở rộng) cho phép ta trộn giữa code HTML và Javascript. Ta có thể </w:t>
      </w:r>
      <w:r>
        <w:rPr>
          <w:lang w:val="da-DK"/>
        </w:rPr>
        <w:t>thêm</w:t>
      </w:r>
      <w:r w:rsidRPr="00753680">
        <w:rPr>
          <w:lang w:val="da-DK"/>
        </w:rPr>
        <w:t xml:space="preserve"> vào các đoạn HTML vào trong hàm render mà không cần phải nối chuỗi. Đây là đặc tính thú vị của </w:t>
      </w:r>
      <w:r w:rsidR="00823126">
        <w:rPr>
          <w:lang w:val="da-DK"/>
        </w:rPr>
        <w:t>ReactJS</w:t>
      </w:r>
      <w:r w:rsidRPr="00753680">
        <w:rPr>
          <w:lang w:val="da-DK"/>
        </w:rPr>
        <w:t>. Nó sẽ chuyển đổi các đoạn HTML thành các hàm khởi tạo đối tượng HTML bằng bộ biến đổi JSX.</w:t>
      </w:r>
    </w:p>
    <w:p w14:paraId="4F555215" w14:textId="1D13BD5B" w:rsidR="00753680" w:rsidRDefault="00753680" w:rsidP="00753680">
      <w:pPr>
        <w:ind w:firstLine="720"/>
        <w:rPr>
          <w:lang w:val="da-DK"/>
        </w:rPr>
      </w:pPr>
      <w:r>
        <w:rPr>
          <w:lang w:val="da-DK"/>
        </w:rPr>
        <w:t xml:space="preserve">- </w:t>
      </w:r>
      <w:r w:rsidRPr="00753680">
        <w:rPr>
          <w:i/>
          <w:lang w:val="da-DK"/>
        </w:rPr>
        <w:t>Nó có nhiều công cụ phát triển:</w:t>
      </w:r>
      <w:r w:rsidRPr="00753680">
        <w:rPr>
          <w:lang w:val="da-DK"/>
        </w:rPr>
        <w:t xml:space="preserve"> Khi bắt đầu </w:t>
      </w:r>
      <w:r w:rsidR="00823126">
        <w:rPr>
          <w:lang w:val="da-DK"/>
        </w:rPr>
        <w:t>sử dụng ReactJS</w:t>
      </w:r>
      <w:r w:rsidRPr="00753680">
        <w:rPr>
          <w:lang w:val="da-DK"/>
        </w:rPr>
        <w:t xml:space="preserve">, đừng quên cài đặt ứng dụng mở rộng của Chrome dành cho </w:t>
      </w:r>
      <w:r w:rsidR="00823126">
        <w:rPr>
          <w:lang w:val="da-DK"/>
        </w:rPr>
        <w:t>ReactJS</w:t>
      </w:r>
      <w:r w:rsidRPr="00753680">
        <w:rPr>
          <w:lang w:val="da-DK"/>
        </w:rPr>
        <w:t xml:space="preserve">. Nó giúp </w:t>
      </w:r>
      <w:r w:rsidR="00823126">
        <w:rPr>
          <w:lang w:val="da-DK"/>
        </w:rPr>
        <w:t>ta</w:t>
      </w:r>
      <w:r w:rsidRPr="00753680">
        <w:rPr>
          <w:lang w:val="da-DK"/>
        </w:rPr>
        <w:t xml:space="preserve"> </w:t>
      </w:r>
      <w:r w:rsidR="00823126">
        <w:rPr>
          <w:lang w:val="da-DK"/>
        </w:rPr>
        <w:t>bắt lỗi</w:t>
      </w:r>
      <w:r w:rsidRPr="00753680">
        <w:rPr>
          <w:lang w:val="da-DK"/>
        </w:rPr>
        <w:t xml:space="preserve"> code dễ dàng hơn. Sau khi </w:t>
      </w:r>
      <w:r w:rsidR="00823126">
        <w:rPr>
          <w:lang w:val="da-DK"/>
        </w:rPr>
        <w:t>ta</w:t>
      </w:r>
      <w:r w:rsidRPr="00753680">
        <w:rPr>
          <w:lang w:val="da-DK"/>
        </w:rPr>
        <w:t xml:space="preserve"> cài đặt ứng dụng này, </w:t>
      </w:r>
      <w:r w:rsidR="00823126">
        <w:rPr>
          <w:lang w:val="da-DK"/>
        </w:rPr>
        <w:t>ta</w:t>
      </w:r>
      <w:r w:rsidRPr="00753680">
        <w:rPr>
          <w:lang w:val="da-DK"/>
        </w:rPr>
        <w:t xml:space="preserve"> sẽ có cái nhìn trực tiếp vào virtual DOM như thể </w:t>
      </w:r>
      <w:r w:rsidR="00823126">
        <w:rPr>
          <w:lang w:val="da-DK"/>
        </w:rPr>
        <w:t>ta</w:t>
      </w:r>
      <w:r w:rsidRPr="00753680">
        <w:rPr>
          <w:lang w:val="da-DK"/>
        </w:rPr>
        <w:t xml:space="preserve"> đang xem cây DOM thông thường.</w:t>
      </w:r>
    </w:p>
    <w:p w14:paraId="195404DB" w14:textId="0DC384E1" w:rsidR="00823126" w:rsidRDefault="00823126" w:rsidP="00753680">
      <w:pPr>
        <w:ind w:firstLine="720"/>
        <w:rPr>
          <w:lang w:val="da-DK"/>
        </w:rPr>
      </w:pPr>
      <w:r>
        <w:rPr>
          <w:lang w:val="da-DK"/>
        </w:rPr>
        <w:t xml:space="preserve">- </w:t>
      </w:r>
      <w:r w:rsidRPr="00823126">
        <w:rPr>
          <w:i/>
          <w:lang w:val="da-DK"/>
        </w:rPr>
        <w:t>Render tầng server:</w:t>
      </w:r>
      <w:r w:rsidRPr="00823126">
        <w:rPr>
          <w:lang w:val="da-DK"/>
        </w:rPr>
        <w:t xml:space="preserve"> Một trong những vấn đề với các ứng dụng đơn trang là tối ưu SEO và thời gian tải trang. Nếu tất cả việc xây dựng và hiển thị trang đều thực hiện ở client, thì người d</w:t>
      </w:r>
      <w:r>
        <w:rPr>
          <w:lang w:val="da-DK"/>
        </w:rPr>
        <w:t>ù</w:t>
      </w:r>
      <w:r w:rsidRPr="00823126">
        <w:rPr>
          <w:lang w:val="da-DK"/>
        </w:rPr>
        <w:t xml:space="preserve">ng sẽ phải chờ cho trang được khởi tạo và hiển thị lên. Điều này thực tế là chậm. Hoặc nếu giả sử người </w:t>
      </w:r>
      <w:r>
        <w:rPr>
          <w:lang w:val="da-DK"/>
        </w:rPr>
        <w:t>dùng</w:t>
      </w:r>
      <w:r w:rsidRPr="00823126">
        <w:rPr>
          <w:lang w:val="da-DK"/>
        </w:rPr>
        <w:t xml:space="preserve"> vô hiệu hóa Javascript thì sao? Reactjs là một thư viện component, nó có thể vừa render ở ngoài trình duyệt sử dụng DOM và cũng có thể render bằng các chuỗi HTML mà server trả về</w:t>
      </w:r>
      <w:r>
        <w:rPr>
          <w:lang w:val="da-DK"/>
        </w:rPr>
        <w:t>.</w:t>
      </w:r>
    </w:p>
    <w:p w14:paraId="2B35D189" w14:textId="1D221DA7" w:rsidR="00823126" w:rsidRPr="00753680" w:rsidRDefault="00823126" w:rsidP="003B05E0">
      <w:pPr>
        <w:ind w:firstLine="720"/>
        <w:rPr>
          <w:lang w:val="da-DK"/>
        </w:rPr>
      </w:pPr>
      <w:r>
        <w:rPr>
          <w:i/>
          <w:lang w:val="da-DK"/>
        </w:rPr>
        <w:t xml:space="preserve">- </w:t>
      </w:r>
      <w:r w:rsidRPr="00823126">
        <w:rPr>
          <w:i/>
          <w:lang w:val="da-DK"/>
        </w:rPr>
        <w:t>Làm việc với vấn đề test giao diện</w:t>
      </w:r>
      <w:r w:rsidRPr="00823126">
        <w:rPr>
          <w:lang w:val="da-DK"/>
        </w:rPr>
        <w:t>: Nó cực kì dễ để viết các test case giao diện vì virtual DOM được cài đặt hoàn toàn bằng JS.</w:t>
      </w:r>
      <w:r>
        <w:rPr>
          <w:lang w:val="da-DK"/>
        </w:rPr>
        <w:t xml:space="preserve"> </w:t>
      </w:r>
      <w:r w:rsidRPr="00823126">
        <w:rPr>
          <w:lang w:val="da-DK"/>
        </w:rPr>
        <w:t>Hiệu năng cao đối với các ứng dụng có dữ liệu thay đổi liên tục, dễ dàng cho bảo trì và sửa lỗi.</w:t>
      </w:r>
    </w:p>
    <w:p w14:paraId="671A6556" w14:textId="023F3FB8" w:rsidR="00536771" w:rsidRDefault="00536771" w:rsidP="00536771">
      <w:pPr>
        <w:rPr>
          <w:lang w:val="da-DK"/>
        </w:rPr>
      </w:pPr>
    </w:p>
    <w:p w14:paraId="4F7C33CF" w14:textId="210A725F" w:rsidR="001B2876" w:rsidRPr="007A626B" w:rsidRDefault="001B2876" w:rsidP="007C127C">
      <w:pPr>
        <w:pStyle w:val="Heading2"/>
        <w:rPr>
          <w:vertAlign w:val="superscript"/>
        </w:rPr>
      </w:pPr>
      <w:bookmarkStart w:id="40" w:name="_Toc529744404"/>
      <w:r>
        <w:t>Tìm hiểu về Apollo Client</w:t>
      </w:r>
      <w:r w:rsidR="007A626B">
        <w:t xml:space="preserve"> </w:t>
      </w:r>
      <w:r w:rsidR="007A626B">
        <w:rPr>
          <w:vertAlign w:val="superscript"/>
        </w:rPr>
        <w:t>[8]</w:t>
      </w:r>
      <w:bookmarkEnd w:id="40"/>
    </w:p>
    <w:p w14:paraId="71413191" w14:textId="77777777" w:rsidR="007A626B" w:rsidRDefault="007A626B" w:rsidP="007A626B">
      <w:pPr>
        <w:spacing w:line="360" w:lineRule="auto"/>
        <w:ind w:firstLine="720"/>
        <w:rPr>
          <w:b/>
          <w:lang w:val="en-US"/>
        </w:rPr>
      </w:pPr>
      <w:r w:rsidRPr="00B04AB8">
        <w:rPr>
          <w:b/>
          <w:lang w:val="en-US"/>
        </w:rPr>
        <w:t>Giới thiệu:</w:t>
      </w:r>
    </w:p>
    <w:p w14:paraId="4A7FA2FC" w14:textId="72B170E0" w:rsidR="001B2876" w:rsidRDefault="007A626B" w:rsidP="001B2876">
      <w:pPr>
        <w:rPr>
          <w:lang w:val="en-US"/>
        </w:rPr>
      </w:pPr>
      <w:r>
        <w:rPr>
          <w:lang w:val="en-US"/>
        </w:rPr>
        <w:tab/>
        <w:t>Apollo Client là một cách thức nhanh chóng khi muốn sử dụng GraphQL để tạo nên một ứng dụng người dùng. Nó giúp ta định nghĩa được những dữ liệu cần thiết và đủ để dựng nên một giao diện cho người dùng nhanh nhất có thể. Apollo Client hỗ trợ cho rất nhiều frontend platform như React, Vue.js, Angular, Android, Swift,</w:t>
      </w:r>
      <w:r w:rsidR="00D27251">
        <w:rPr>
          <w:lang w:val="en-US"/>
        </w:rPr>
        <w:t xml:space="preserve"> </w:t>
      </w:r>
      <w:r>
        <w:rPr>
          <w:lang w:val="en-US"/>
        </w:rPr>
        <w:t>….</w:t>
      </w:r>
    </w:p>
    <w:p w14:paraId="62BB7B77" w14:textId="77777777" w:rsidR="00D27251" w:rsidRDefault="00D27251" w:rsidP="00D27251">
      <w:pPr>
        <w:spacing w:line="360" w:lineRule="auto"/>
        <w:ind w:firstLine="720"/>
        <w:rPr>
          <w:b/>
          <w:lang w:val="da-DK"/>
        </w:rPr>
      </w:pPr>
      <w:r w:rsidRPr="00B04AB8">
        <w:rPr>
          <w:b/>
          <w:lang w:val="da-DK"/>
        </w:rPr>
        <w:t>Đặc điểm:</w:t>
      </w:r>
    </w:p>
    <w:p w14:paraId="24D418C0" w14:textId="415FB376" w:rsidR="00D27251" w:rsidRDefault="00D27251" w:rsidP="00D27251">
      <w:pPr>
        <w:rPr>
          <w:lang w:val="en-US"/>
        </w:rPr>
      </w:pPr>
      <w:r>
        <w:rPr>
          <w:lang w:val="en-US"/>
        </w:rPr>
        <w:lastRenderedPageBreak/>
        <w:tab/>
        <w:t xml:space="preserve">- </w:t>
      </w:r>
      <w:r>
        <w:rPr>
          <w:i/>
          <w:lang w:val="en-US"/>
        </w:rPr>
        <w:t xml:space="preserve">Dễ dàng tích hợp với các frontend platform: </w:t>
      </w:r>
      <w:r>
        <w:rPr>
          <w:lang w:val="en-US"/>
        </w:rPr>
        <w:t>Nhờ việc hỗ trợ nhiều loại platform phổ biến hiện nay nên việc áp dụng Apollo Client vào việc hỗ trợ ứng dụng truy xuất dữ liệu từ API một cách dễ dàng. Ta không cần tốn quá nhiều thời gian để tìm hiểu, tích hợp, sử dụng</w:t>
      </w:r>
      <w:r w:rsidR="002A795B">
        <w:rPr>
          <w:lang w:val="en-US"/>
        </w:rPr>
        <w:t>.</w:t>
      </w:r>
    </w:p>
    <w:p w14:paraId="5431789B" w14:textId="2D7EC1A3" w:rsidR="00997C30" w:rsidRDefault="002A795B" w:rsidP="00CD6A10">
      <w:pPr>
        <w:rPr>
          <w:lang w:val="en-US"/>
        </w:rPr>
      </w:pPr>
      <w:r>
        <w:rPr>
          <w:lang w:val="en-US"/>
        </w:rPr>
        <w:tab/>
        <w:t xml:space="preserve">- </w:t>
      </w:r>
      <w:r>
        <w:rPr>
          <w:i/>
          <w:lang w:val="en-US"/>
        </w:rPr>
        <w:t xml:space="preserve">Giúp kiểm soát và hiểu được cách ứng dụng hoạt động: </w:t>
      </w:r>
      <w:r>
        <w:rPr>
          <w:lang w:val="en-US"/>
        </w:rPr>
        <w:t>Bằng cách sử dụng cú pháp truy vấn của GraphQL nên việc sử dụng đơn giản. Nhờ đó, ta nắm bắt được lượng dữ liệu cần thiết cho mỗi bước hoạt động của ứng dụng và hiểu chính xác mỗi bước nó cần những gì tránh việc bị dư thừa dữ liệu không cần thiết. Bên cạnh đó Apollo Client được xây dựng nên bởi cộng đồng nên phù hợp đa dạng các trường hợp mà ta cần sử dụng.</w:t>
      </w:r>
      <w:bookmarkEnd w:id="37"/>
    </w:p>
    <w:p w14:paraId="72D74FE5" w14:textId="4921018C" w:rsidR="00C557CE" w:rsidRDefault="00C557CE">
      <w:pPr>
        <w:jc w:val="left"/>
        <w:rPr>
          <w:lang w:val="en-US"/>
        </w:rPr>
      </w:pPr>
      <w:r>
        <w:rPr>
          <w:lang w:val="en-US"/>
        </w:rPr>
        <w:br w:type="page"/>
      </w:r>
    </w:p>
    <w:p w14:paraId="12452D5B" w14:textId="28D27078" w:rsidR="00C557CE" w:rsidRPr="00CD6A10" w:rsidRDefault="00C557CE" w:rsidP="007C127C">
      <w:pPr>
        <w:pStyle w:val="Heading1"/>
        <w:jc w:val="both"/>
      </w:pPr>
      <w:r>
        <w:lastRenderedPageBreak/>
        <w:t xml:space="preserve"> </w:t>
      </w:r>
      <w:bookmarkStart w:id="41" w:name="_Toc529744405"/>
      <w:r>
        <w:t>NỘI DUNG NGHIÊN CỨU</w:t>
      </w:r>
      <w:bookmarkEnd w:id="41"/>
    </w:p>
    <w:p w14:paraId="2C7F4CB1" w14:textId="2C3169C9" w:rsidR="00FB646D" w:rsidRDefault="00C557CE" w:rsidP="00C557CE">
      <w:pPr>
        <w:pStyle w:val="Heading2"/>
        <w:rPr>
          <w:lang w:val="en-US"/>
        </w:rPr>
      </w:pPr>
      <w:bookmarkStart w:id="42" w:name="_Toc529744406"/>
      <w:r>
        <w:rPr>
          <w:lang w:val="en-US"/>
        </w:rPr>
        <w:t>Mô tả bài toán</w:t>
      </w:r>
      <w:bookmarkEnd w:id="42"/>
    </w:p>
    <w:p w14:paraId="31BFAC6A" w14:textId="7EB414B7" w:rsidR="00184C7F" w:rsidRDefault="00184C7F" w:rsidP="00184C7F">
      <w:pPr>
        <w:pStyle w:val="Heading3"/>
      </w:pPr>
      <w:bookmarkStart w:id="43" w:name="_Toc529744407"/>
      <w:r>
        <w:t>Bối cảnh hệ thống</w:t>
      </w:r>
      <w:bookmarkEnd w:id="43"/>
    </w:p>
    <w:p w14:paraId="656DD567" w14:textId="673C9152" w:rsidR="00532496" w:rsidRDefault="00532496" w:rsidP="00CA57A3">
      <w:pPr>
        <w:rPr>
          <w:lang w:val="en-US"/>
        </w:rPr>
      </w:pPr>
      <w:r>
        <w:rPr>
          <w:lang w:val="en-US"/>
        </w:rPr>
        <w:tab/>
        <w:t xml:space="preserve">Các hệ thống API được viết thông qua GraphQL ngày càng nhiều hơn so với RESTful API bởi sự tiện lợi. Cũng như, ta dễ dàng truy xuất thông tin mong muốn mà không phải cấu hình quá nhiều, tránh được vấn đề dư thừa dữ liệu không cần thiết khi truy xuất dữ liệu. </w:t>
      </w:r>
    </w:p>
    <w:p w14:paraId="199FEC6E" w14:textId="22B58406" w:rsidR="00532496" w:rsidRDefault="00532496" w:rsidP="00CA57A3">
      <w:pPr>
        <w:rPr>
          <w:lang w:val="en-US"/>
        </w:rPr>
      </w:pPr>
      <w:r>
        <w:rPr>
          <w:lang w:val="en-US"/>
        </w:rPr>
        <w:tab/>
        <w:t>Người dùng hiện nay sử dụng điện thoại thường trực và Android là hiện điều hành mà có lượng người dùng đông đảo vì giá cả cũng như dễ dàng tạo và phát triển ứng dụng. Những điều đó hỗ trợ cho việc triển khai ứng dụng cho mọi người dễ dàng hơn.</w:t>
      </w:r>
    </w:p>
    <w:p w14:paraId="2DB10661" w14:textId="66E8A7CB" w:rsidR="00CA57A3" w:rsidRPr="007C127C" w:rsidRDefault="00532496" w:rsidP="007C127C">
      <w:pPr>
        <w:rPr>
          <w:lang w:val="en-US"/>
        </w:rPr>
      </w:pPr>
      <w:r>
        <w:rPr>
          <w:lang w:val="en-US"/>
        </w:rPr>
        <w:tab/>
        <w:t xml:space="preserve">ReactJS là một thư viện được Facebook hỗ trợ mạnh mẽ. Đó là một điểm mạnh giúp ta xây dựng một trang web nhanh chóng hơn, sử dụng ngay không cần quá hiểu rõ </w:t>
      </w:r>
      <w:r w:rsidR="00E44686">
        <w:rPr>
          <w:lang w:val="en-US"/>
        </w:rPr>
        <w:t xml:space="preserve">việc xây dựng một trang web theo nhưng Framework chuẩn. </w:t>
      </w:r>
    </w:p>
    <w:p w14:paraId="1E97AFDF" w14:textId="5D8BA25F" w:rsidR="00184C7F" w:rsidRDefault="00184C7F" w:rsidP="00184C7F">
      <w:pPr>
        <w:pStyle w:val="Heading3"/>
      </w:pPr>
      <w:bookmarkStart w:id="44" w:name="_Toc529744408"/>
      <w:r>
        <w:t>Các chức năng hệ thống</w:t>
      </w:r>
      <w:bookmarkEnd w:id="44"/>
    </w:p>
    <w:p w14:paraId="10AA89AC" w14:textId="6CFE3538" w:rsidR="00E44686" w:rsidRDefault="007705D0" w:rsidP="00E44686">
      <w:pPr>
        <w:rPr>
          <w:lang w:val="en-US"/>
        </w:rPr>
      </w:pPr>
      <w:r>
        <w:rPr>
          <w:lang w:val="en-US"/>
        </w:rPr>
        <w:tab/>
        <w:t>Các chức năng hệ thống cần đạt được trong đề tài đặt ra bao gồm:</w:t>
      </w:r>
    </w:p>
    <w:p w14:paraId="6F4C8420" w14:textId="5024EF7F" w:rsidR="007705D0" w:rsidRDefault="007705D0" w:rsidP="00E44686">
      <w:pPr>
        <w:rPr>
          <w:lang w:val="en-US"/>
        </w:rPr>
      </w:pPr>
      <w:r>
        <w:rPr>
          <w:lang w:val="en-US"/>
        </w:rPr>
        <w:tab/>
      </w:r>
      <w:r>
        <w:rPr>
          <w:lang w:val="en-US"/>
        </w:rPr>
        <w:tab/>
        <w:t xml:space="preserve">- </w:t>
      </w:r>
      <w:r w:rsidR="00D43E01">
        <w:rPr>
          <w:lang w:val="en-US"/>
        </w:rPr>
        <w:t>Quản lí đơn hàng</w:t>
      </w:r>
      <w:r>
        <w:rPr>
          <w:lang w:val="en-US"/>
        </w:rPr>
        <w:t>.</w:t>
      </w:r>
    </w:p>
    <w:p w14:paraId="3D92F9FE" w14:textId="3D39291A" w:rsidR="007705D0" w:rsidRDefault="007705D0" w:rsidP="00E44686">
      <w:pPr>
        <w:rPr>
          <w:lang w:val="en-US"/>
        </w:rPr>
      </w:pPr>
      <w:r>
        <w:rPr>
          <w:lang w:val="en-US"/>
        </w:rPr>
        <w:tab/>
      </w:r>
      <w:r>
        <w:rPr>
          <w:lang w:val="en-US"/>
        </w:rPr>
        <w:tab/>
        <w:t xml:space="preserve">- </w:t>
      </w:r>
      <w:r w:rsidR="00FC2466">
        <w:rPr>
          <w:lang w:val="en-US"/>
        </w:rPr>
        <w:t>Quản lí biên nhận</w:t>
      </w:r>
      <w:r>
        <w:rPr>
          <w:lang w:val="en-US"/>
        </w:rPr>
        <w:t>.</w:t>
      </w:r>
    </w:p>
    <w:p w14:paraId="345BF2EB" w14:textId="3D649E01" w:rsidR="007705D0" w:rsidRDefault="007705D0" w:rsidP="00E44686">
      <w:pPr>
        <w:rPr>
          <w:lang w:val="en-US"/>
        </w:rPr>
      </w:pPr>
      <w:r>
        <w:rPr>
          <w:lang w:val="en-US"/>
        </w:rPr>
        <w:tab/>
      </w:r>
      <w:r>
        <w:rPr>
          <w:lang w:val="en-US"/>
        </w:rPr>
        <w:tab/>
        <w:t>- Quản lí phân công xử lí đơn hàng.</w:t>
      </w:r>
    </w:p>
    <w:p w14:paraId="580E5844" w14:textId="0812AF0B" w:rsidR="007705D0" w:rsidRDefault="007705D0" w:rsidP="00E44686">
      <w:pPr>
        <w:rPr>
          <w:lang w:val="en-US"/>
        </w:rPr>
      </w:pPr>
      <w:r>
        <w:rPr>
          <w:lang w:val="en-US"/>
        </w:rPr>
        <w:tab/>
      </w:r>
      <w:r>
        <w:rPr>
          <w:lang w:val="en-US"/>
        </w:rPr>
        <w:tab/>
        <w:t>- Tạo đơn hàng.</w:t>
      </w:r>
    </w:p>
    <w:p w14:paraId="4FD1F8E9" w14:textId="3A1AEC14" w:rsidR="00F41082" w:rsidRDefault="00F41082" w:rsidP="00E44686">
      <w:pPr>
        <w:rPr>
          <w:lang w:val="en-US"/>
        </w:rPr>
      </w:pPr>
      <w:r>
        <w:rPr>
          <w:lang w:val="en-US"/>
        </w:rPr>
        <w:tab/>
      </w:r>
      <w:r>
        <w:rPr>
          <w:lang w:val="en-US"/>
        </w:rPr>
        <w:tab/>
        <w:t>- Tìm kiếm chi nhánh gần nhất, có đủ các dịch vụ theo yêu cầu.</w:t>
      </w:r>
    </w:p>
    <w:p w14:paraId="35DF933B" w14:textId="12177F4A" w:rsidR="00F41082" w:rsidRDefault="00F41082" w:rsidP="00E44686">
      <w:pPr>
        <w:rPr>
          <w:lang w:val="en-US"/>
        </w:rPr>
      </w:pPr>
      <w:r>
        <w:rPr>
          <w:lang w:val="en-US"/>
        </w:rPr>
        <w:tab/>
      </w:r>
      <w:r>
        <w:rPr>
          <w:lang w:val="en-US"/>
        </w:rPr>
        <w:tab/>
        <w:t>- Tìm kiếm và lọc quần áo theo loại có sẵn.</w:t>
      </w:r>
    </w:p>
    <w:p w14:paraId="6E5613BE" w14:textId="622FBADF" w:rsidR="007705D0" w:rsidRDefault="007705D0" w:rsidP="00E44686">
      <w:pPr>
        <w:rPr>
          <w:lang w:val="en-US"/>
        </w:rPr>
      </w:pPr>
      <w:r>
        <w:rPr>
          <w:lang w:val="en-US"/>
        </w:rPr>
        <w:tab/>
      </w:r>
      <w:r>
        <w:rPr>
          <w:lang w:val="en-US"/>
        </w:rPr>
        <w:tab/>
        <w:t>- Tìm kiếm đơn hàng.</w:t>
      </w:r>
    </w:p>
    <w:p w14:paraId="5C20DA25" w14:textId="2CC40CC5" w:rsidR="007705D0" w:rsidRDefault="007705D0" w:rsidP="00E44686">
      <w:pPr>
        <w:rPr>
          <w:lang w:val="en-US"/>
        </w:rPr>
      </w:pPr>
      <w:r>
        <w:rPr>
          <w:lang w:val="en-US"/>
        </w:rPr>
        <w:tab/>
      </w:r>
      <w:r>
        <w:rPr>
          <w:lang w:val="en-US"/>
        </w:rPr>
        <w:tab/>
        <w:t>- Đăng nhập, đăng xuất hệ thống.</w:t>
      </w:r>
    </w:p>
    <w:p w14:paraId="782AA692" w14:textId="649FEB4C" w:rsidR="008751C8" w:rsidRDefault="008751C8" w:rsidP="00E44686">
      <w:pPr>
        <w:rPr>
          <w:lang w:val="en-US"/>
        </w:rPr>
      </w:pPr>
      <w:r>
        <w:rPr>
          <w:lang w:val="en-US"/>
        </w:rPr>
        <w:tab/>
      </w:r>
      <w:r>
        <w:rPr>
          <w:lang w:val="en-US"/>
        </w:rPr>
        <w:tab/>
        <w:t>- Đăng kí tài khoản khách hàng.</w:t>
      </w:r>
    </w:p>
    <w:tbl>
      <w:tblPr>
        <w:tblStyle w:val="TableGrid"/>
        <w:tblW w:w="0" w:type="auto"/>
        <w:tblInd w:w="85" w:type="dxa"/>
        <w:tblLook w:val="04A0" w:firstRow="1" w:lastRow="0" w:firstColumn="1" w:lastColumn="0" w:noHBand="0" w:noVBand="1"/>
      </w:tblPr>
      <w:tblGrid>
        <w:gridCol w:w="708"/>
        <w:gridCol w:w="1481"/>
        <w:gridCol w:w="6490"/>
      </w:tblGrid>
      <w:tr w:rsidR="00DF3BEE" w14:paraId="111143DF" w14:textId="77777777" w:rsidTr="007C127C">
        <w:tc>
          <w:tcPr>
            <w:tcW w:w="679" w:type="dxa"/>
            <w:vAlign w:val="center"/>
          </w:tcPr>
          <w:p w14:paraId="02B4146C" w14:textId="77777777" w:rsidR="00DF3BEE" w:rsidRPr="007C127C" w:rsidRDefault="00DF3BEE" w:rsidP="00A65AD7">
            <w:pPr>
              <w:pStyle w:val="ListParagraph"/>
              <w:ind w:left="0"/>
              <w:jc w:val="center"/>
              <w:rPr>
                <w:b/>
              </w:rPr>
            </w:pPr>
            <w:r w:rsidRPr="007C127C">
              <w:rPr>
                <w:b/>
              </w:rPr>
              <w:t>STT</w:t>
            </w:r>
          </w:p>
        </w:tc>
        <w:tc>
          <w:tcPr>
            <w:tcW w:w="1481" w:type="dxa"/>
            <w:vAlign w:val="center"/>
          </w:tcPr>
          <w:p w14:paraId="518025F6" w14:textId="77777777" w:rsidR="00DF3BEE" w:rsidRPr="007C127C" w:rsidRDefault="00DF3BEE" w:rsidP="00A65AD7">
            <w:pPr>
              <w:pStyle w:val="ListParagraph"/>
              <w:ind w:left="0"/>
              <w:jc w:val="center"/>
              <w:rPr>
                <w:b/>
              </w:rPr>
            </w:pPr>
            <w:r w:rsidRPr="007C127C">
              <w:rPr>
                <w:b/>
              </w:rPr>
              <w:t>Mã chức năng</w:t>
            </w:r>
          </w:p>
        </w:tc>
        <w:tc>
          <w:tcPr>
            <w:tcW w:w="6490" w:type="dxa"/>
            <w:vAlign w:val="center"/>
          </w:tcPr>
          <w:p w14:paraId="3C3D2716" w14:textId="77777777" w:rsidR="00DF3BEE" w:rsidRPr="007C127C" w:rsidRDefault="00DF3BEE" w:rsidP="00A65AD7">
            <w:pPr>
              <w:pStyle w:val="ListParagraph"/>
              <w:ind w:left="0"/>
              <w:jc w:val="center"/>
              <w:rPr>
                <w:b/>
              </w:rPr>
            </w:pPr>
            <w:r w:rsidRPr="007C127C">
              <w:rPr>
                <w:b/>
              </w:rPr>
              <w:t>Tên chức năng</w:t>
            </w:r>
          </w:p>
        </w:tc>
      </w:tr>
      <w:tr w:rsidR="00DF3BEE" w14:paraId="096B74D6" w14:textId="77777777" w:rsidTr="007C127C">
        <w:tc>
          <w:tcPr>
            <w:tcW w:w="679" w:type="dxa"/>
          </w:tcPr>
          <w:p w14:paraId="5E65836C" w14:textId="77777777" w:rsidR="00DF3BEE" w:rsidRDefault="00DF3BEE" w:rsidP="007C127C">
            <w:pPr>
              <w:pStyle w:val="ListParagraph"/>
              <w:spacing w:line="360" w:lineRule="auto"/>
              <w:ind w:left="0"/>
              <w:jc w:val="center"/>
            </w:pPr>
            <w:r>
              <w:t>1</w:t>
            </w:r>
          </w:p>
        </w:tc>
        <w:tc>
          <w:tcPr>
            <w:tcW w:w="1481" w:type="dxa"/>
          </w:tcPr>
          <w:p w14:paraId="776FB606" w14:textId="60FE5AB1" w:rsidR="00DF3BEE" w:rsidRPr="007C127C" w:rsidRDefault="00DF3BEE" w:rsidP="007C127C">
            <w:pPr>
              <w:pStyle w:val="ListParagraph"/>
              <w:spacing w:line="360" w:lineRule="auto"/>
              <w:ind w:left="0"/>
              <w:rPr>
                <w:lang w:val="en-US"/>
              </w:rPr>
            </w:pPr>
            <w:r>
              <w:rPr>
                <w:lang w:val="en-US"/>
              </w:rPr>
              <w:t>GU_01</w:t>
            </w:r>
          </w:p>
        </w:tc>
        <w:tc>
          <w:tcPr>
            <w:tcW w:w="6490" w:type="dxa"/>
          </w:tcPr>
          <w:p w14:paraId="13A704AF" w14:textId="2724A829" w:rsidR="00DF3BEE" w:rsidRPr="007C127C" w:rsidRDefault="00D43E01" w:rsidP="007C127C">
            <w:pPr>
              <w:pStyle w:val="ListParagraph"/>
              <w:spacing w:line="360" w:lineRule="auto"/>
              <w:ind w:left="0"/>
              <w:rPr>
                <w:lang w:val="en-US"/>
              </w:rPr>
            </w:pPr>
            <w:r>
              <w:rPr>
                <w:lang w:val="en-US"/>
              </w:rPr>
              <w:t>Quản lí đơn hàng</w:t>
            </w:r>
          </w:p>
        </w:tc>
      </w:tr>
      <w:tr w:rsidR="00DF3BEE" w14:paraId="3B0BBE99" w14:textId="77777777" w:rsidTr="007C127C">
        <w:tc>
          <w:tcPr>
            <w:tcW w:w="679" w:type="dxa"/>
          </w:tcPr>
          <w:p w14:paraId="7A6DDF40" w14:textId="77777777" w:rsidR="00DF3BEE" w:rsidRDefault="00DF3BEE" w:rsidP="007C127C">
            <w:pPr>
              <w:pStyle w:val="ListParagraph"/>
              <w:spacing w:line="360" w:lineRule="auto"/>
              <w:ind w:left="0"/>
              <w:jc w:val="center"/>
            </w:pPr>
            <w:r>
              <w:t>2</w:t>
            </w:r>
          </w:p>
        </w:tc>
        <w:tc>
          <w:tcPr>
            <w:tcW w:w="1481" w:type="dxa"/>
          </w:tcPr>
          <w:p w14:paraId="641A8C37" w14:textId="18EA271F" w:rsidR="00DF3BEE" w:rsidRPr="007C127C" w:rsidRDefault="00DF3BEE" w:rsidP="007C127C">
            <w:pPr>
              <w:pStyle w:val="ListParagraph"/>
              <w:spacing w:line="360" w:lineRule="auto"/>
              <w:ind w:left="0"/>
              <w:rPr>
                <w:lang w:val="en-US"/>
              </w:rPr>
            </w:pPr>
            <w:r>
              <w:rPr>
                <w:lang w:val="en-US"/>
              </w:rPr>
              <w:t>GU_02</w:t>
            </w:r>
          </w:p>
        </w:tc>
        <w:tc>
          <w:tcPr>
            <w:tcW w:w="6490" w:type="dxa"/>
          </w:tcPr>
          <w:p w14:paraId="6981FE75" w14:textId="1971AF38" w:rsidR="00DF3BEE" w:rsidRDefault="00FC2466" w:rsidP="007C127C">
            <w:pPr>
              <w:pStyle w:val="ListParagraph"/>
              <w:spacing w:line="360" w:lineRule="auto"/>
              <w:ind w:left="0"/>
            </w:pPr>
            <w:r>
              <w:rPr>
                <w:lang w:val="en-US"/>
              </w:rPr>
              <w:t>Quản lí biên nhận</w:t>
            </w:r>
          </w:p>
        </w:tc>
      </w:tr>
      <w:tr w:rsidR="00DF3BEE" w14:paraId="2D2E0322" w14:textId="77777777" w:rsidTr="007C127C">
        <w:tc>
          <w:tcPr>
            <w:tcW w:w="679" w:type="dxa"/>
          </w:tcPr>
          <w:p w14:paraId="4C9BC33B" w14:textId="77777777" w:rsidR="00DF3BEE" w:rsidRDefault="00DF3BEE" w:rsidP="007C127C">
            <w:pPr>
              <w:pStyle w:val="ListParagraph"/>
              <w:spacing w:line="360" w:lineRule="auto"/>
              <w:ind w:left="0"/>
              <w:jc w:val="center"/>
            </w:pPr>
            <w:r>
              <w:t>3</w:t>
            </w:r>
          </w:p>
        </w:tc>
        <w:tc>
          <w:tcPr>
            <w:tcW w:w="1481" w:type="dxa"/>
          </w:tcPr>
          <w:p w14:paraId="0E9D8B7F" w14:textId="69EB9C89" w:rsidR="00DF3BEE" w:rsidRPr="007C127C" w:rsidRDefault="00DF3BEE" w:rsidP="007C127C">
            <w:pPr>
              <w:pStyle w:val="ListParagraph"/>
              <w:spacing w:line="360" w:lineRule="auto"/>
              <w:ind w:left="0"/>
              <w:rPr>
                <w:lang w:val="en-US"/>
              </w:rPr>
            </w:pPr>
            <w:r>
              <w:rPr>
                <w:lang w:val="en-US"/>
              </w:rPr>
              <w:t>GU_03</w:t>
            </w:r>
          </w:p>
        </w:tc>
        <w:tc>
          <w:tcPr>
            <w:tcW w:w="6490" w:type="dxa"/>
          </w:tcPr>
          <w:p w14:paraId="4CFD518A" w14:textId="30FD62A1" w:rsidR="00DF3BEE" w:rsidRDefault="0061684B" w:rsidP="007C127C">
            <w:pPr>
              <w:pStyle w:val="ListParagraph"/>
              <w:spacing w:line="360" w:lineRule="auto"/>
              <w:ind w:left="0"/>
            </w:pPr>
            <w:r>
              <w:rPr>
                <w:lang w:val="en-US"/>
              </w:rPr>
              <w:t>Quản lí phân công xử lí đơn hàng</w:t>
            </w:r>
          </w:p>
        </w:tc>
      </w:tr>
      <w:tr w:rsidR="00DF3BEE" w14:paraId="58C87DB9" w14:textId="77777777" w:rsidTr="007C127C">
        <w:tc>
          <w:tcPr>
            <w:tcW w:w="679" w:type="dxa"/>
          </w:tcPr>
          <w:p w14:paraId="593B0DAF" w14:textId="77777777" w:rsidR="00DF3BEE" w:rsidRDefault="00DF3BEE" w:rsidP="007C127C">
            <w:pPr>
              <w:pStyle w:val="ListParagraph"/>
              <w:spacing w:line="360" w:lineRule="auto"/>
              <w:ind w:left="0"/>
              <w:jc w:val="center"/>
            </w:pPr>
            <w:r>
              <w:t>4</w:t>
            </w:r>
          </w:p>
        </w:tc>
        <w:tc>
          <w:tcPr>
            <w:tcW w:w="1481" w:type="dxa"/>
          </w:tcPr>
          <w:p w14:paraId="4988E6B6" w14:textId="0EE13087" w:rsidR="00DF3BEE" w:rsidRPr="007C127C" w:rsidRDefault="00DF3BEE" w:rsidP="007C127C">
            <w:pPr>
              <w:pStyle w:val="ListParagraph"/>
              <w:spacing w:line="360" w:lineRule="auto"/>
              <w:ind w:left="0"/>
              <w:rPr>
                <w:lang w:val="en-US"/>
              </w:rPr>
            </w:pPr>
            <w:r>
              <w:rPr>
                <w:lang w:val="en-US"/>
              </w:rPr>
              <w:t>GU_04</w:t>
            </w:r>
          </w:p>
        </w:tc>
        <w:tc>
          <w:tcPr>
            <w:tcW w:w="6490" w:type="dxa"/>
          </w:tcPr>
          <w:p w14:paraId="2407C2CA" w14:textId="0C1251F4" w:rsidR="00DF3BEE" w:rsidRDefault="0061684B" w:rsidP="007C127C">
            <w:pPr>
              <w:pStyle w:val="ListParagraph"/>
              <w:spacing w:line="360" w:lineRule="auto"/>
              <w:ind w:left="0"/>
            </w:pPr>
            <w:r>
              <w:rPr>
                <w:lang w:val="en-US"/>
              </w:rPr>
              <w:t>Tạo đơn hàng</w:t>
            </w:r>
          </w:p>
        </w:tc>
      </w:tr>
      <w:tr w:rsidR="00DF3BEE" w14:paraId="6CCA94E2" w14:textId="77777777" w:rsidTr="007C127C">
        <w:tc>
          <w:tcPr>
            <w:tcW w:w="679" w:type="dxa"/>
          </w:tcPr>
          <w:p w14:paraId="1E8C00D8" w14:textId="77777777" w:rsidR="00DF3BEE" w:rsidRDefault="00DF3BEE" w:rsidP="007C127C">
            <w:pPr>
              <w:pStyle w:val="ListParagraph"/>
              <w:spacing w:line="360" w:lineRule="auto"/>
              <w:ind w:left="0"/>
              <w:jc w:val="center"/>
            </w:pPr>
            <w:r>
              <w:t>5</w:t>
            </w:r>
          </w:p>
        </w:tc>
        <w:tc>
          <w:tcPr>
            <w:tcW w:w="1481" w:type="dxa"/>
          </w:tcPr>
          <w:p w14:paraId="7C0921C0" w14:textId="700F6F13" w:rsidR="00DF3BEE" w:rsidRPr="007C127C" w:rsidRDefault="00DF3BEE" w:rsidP="007C127C">
            <w:pPr>
              <w:pStyle w:val="ListParagraph"/>
              <w:spacing w:line="360" w:lineRule="auto"/>
              <w:ind w:left="0"/>
              <w:rPr>
                <w:lang w:val="en-US"/>
              </w:rPr>
            </w:pPr>
            <w:r>
              <w:rPr>
                <w:lang w:val="en-US"/>
              </w:rPr>
              <w:t>GU_05</w:t>
            </w:r>
          </w:p>
        </w:tc>
        <w:tc>
          <w:tcPr>
            <w:tcW w:w="6490" w:type="dxa"/>
          </w:tcPr>
          <w:p w14:paraId="0560C74D" w14:textId="7B45A488" w:rsidR="00DF3BEE" w:rsidRPr="00CE6BE8" w:rsidRDefault="0061684B" w:rsidP="007C127C">
            <w:pPr>
              <w:pStyle w:val="ListParagraph"/>
              <w:spacing w:line="360" w:lineRule="auto"/>
              <w:ind w:left="0"/>
              <w:rPr>
                <w:b/>
              </w:rPr>
            </w:pPr>
            <w:r>
              <w:rPr>
                <w:lang w:val="en-US"/>
              </w:rPr>
              <w:t>Tìm kiếm chi nhánh gần nhất, có đủ các dịch vụ theo yêu cầu</w:t>
            </w:r>
          </w:p>
        </w:tc>
      </w:tr>
      <w:tr w:rsidR="00DF3BEE" w14:paraId="4ABFA0D6" w14:textId="77777777" w:rsidTr="007C127C">
        <w:tc>
          <w:tcPr>
            <w:tcW w:w="679" w:type="dxa"/>
          </w:tcPr>
          <w:p w14:paraId="32BE9FFB" w14:textId="77777777" w:rsidR="00DF3BEE" w:rsidRDefault="00DF3BEE" w:rsidP="007C127C">
            <w:pPr>
              <w:pStyle w:val="ListParagraph"/>
              <w:spacing w:line="360" w:lineRule="auto"/>
              <w:ind w:left="0"/>
              <w:jc w:val="center"/>
            </w:pPr>
            <w:r>
              <w:lastRenderedPageBreak/>
              <w:t>6</w:t>
            </w:r>
          </w:p>
        </w:tc>
        <w:tc>
          <w:tcPr>
            <w:tcW w:w="1481" w:type="dxa"/>
          </w:tcPr>
          <w:p w14:paraId="560C4004" w14:textId="1B252969" w:rsidR="00DF3BEE" w:rsidRPr="007C127C" w:rsidRDefault="00DF3BEE" w:rsidP="007C127C">
            <w:pPr>
              <w:pStyle w:val="ListParagraph"/>
              <w:spacing w:line="360" w:lineRule="auto"/>
              <w:ind w:left="0"/>
              <w:rPr>
                <w:lang w:val="en-US"/>
              </w:rPr>
            </w:pPr>
            <w:r>
              <w:rPr>
                <w:lang w:val="en-US"/>
              </w:rPr>
              <w:t>GU_06</w:t>
            </w:r>
          </w:p>
        </w:tc>
        <w:tc>
          <w:tcPr>
            <w:tcW w:w="6490" w:type="dxa"/>
          </w:tcPr>
          <w:p w14:paraId="2F00BF82" w14:textId="1AE2E2D8" w:rsidR="00DF3BEE" w:rsidRDefault="0061684B" w:rsidP="007C127C">
            <w:pPr>
              <w:pStyle w:val="ListParagraph"/>
              <w:spacing w:line="360" w:lineRule="auto"/>
              <w:ind w:left="0"/>
            </w:pPr>
            <w:r>
              <w:rPr>
                <w:lang w:val="en-US"/>
              </w:rPr>
              <w:t>Tìm kiếm và lọc quần áo theo loại có sẵn</w:t>
            </w:r>
          </w:p>
        </w:tc>
      </w:tr>
      <w:tr w:rsidR="00DF3BEE" w14:paraId="65C39F30" w14:textId="77777777" w:rsidTr="007C127C">
        <w:tc>
          <w:tcPr>
            <w:tcW w:w="679" w:type="dxa"/>
          </w:tcPr>
          <w:p w14:paraId="348A1DF1" w14:textId="77777777" w:rsidR="00DF3BEE" w:rsidRDefault="00DF3BEE" w:rsidP="007C127C">
            <w:pPr>
              <w:pStyle w:val="ListParagraph"/>
              <w:spacing w:line="360" w:lineRule="auto"/>
              <w:ind w:left="0"/>
              <w:jc w:val="center"/>
            </w:pPr>
            <w:r>
              <w:t>7</w:t>
            </w:r>
          </w:p>
        </w:tc>
        <w:tc>
          <w:tcPr>
            <w:tcW w:w="1481" w:type="dxa"/>
          </w:tcPr>
          <w:p w14:paraId="31AB651E" w14:textId="7BB25E35" w:rsidR="00DF3BEE" w:rsidRPr="007C127C" w:rsidRDefault="00DF3BEE" w:rsidP="007C127C">
            <w:pPr>
              <w:pStyle w:val="ListParagraph"/>
              <w:spacing w:line="360" w:lineRule="auto"/>
              <w:ind w:left="0"/>
              <w:rPr>
                <w:lang w:val="en-US"/>
              </w:rPr>
            </w:pPr>
            <w:r>
              <w:rPr>
                <w:lang w:val="en-US"/>
              </w:rPr>
              <w:t>GU_07</w:t>
            </w:r>
          </w:p>
        </w:tc>
        <w:tc>
          <w:tcPr>
            <w:tcW w:w="6490" w:type="dxa"/>
          </w:tcPr>
          <w:p w14:paraId="1752FD14" w14:textId="5F789D60" w:rsidR="00DF3BEE" w:rsidRDefault="0061684B" w:rsidP="007C127C">
            <w:pPr>
              <w:pStyle w:val="ListParagraph"/>
              <w:spacing w:line="360" w:lineRule="auto"/>
              <w:ind w:left="0"/>
            </w:pPr>
            <w:r>
              <w:rPr>
                <w:lang w:val="en-US"/>
              </w:rPr>
              <w:t>Tìm kiếm đơn hàng</w:t>
            </w:r>
          </w:p>
        </w:tc>
      </w:tr>
      <w:tr w:rsidR="00DF3BEE" w14:paraId="54A8FDE8" w14:textId="77777777" w:rsidTr="007C127C">
        <w:tc>
          <w:tcPr>
            <w:tcW w:w="679" w:type="dxa"/>
          </w:tcPr>
          <w:p w14:paraId="47F82B63" w14:textId="2D492A86" w:rsidR="00DF3BEE" w:rsidRPr="007C127C" w:rsidRDefault="00DF3BEE" w:rsidP="007C127C">
            <w:pPr>
              <w:pStyle w:val="ListParagraph"/>
              <w:spacing w:line="360" w:lineRule="auto"/>
              <w:ind w:left="0"/>
              <w:jc w:val="center"/>
              <w:rPr>
                <w:lang w:val="en-US"/>
              </w:rPr>
            </w:pPr>
            <w:r>
              <w:rPr>
                <w:lang w:val="en-US"/>
              </w:rPr>
              <w:t>8</w:t>
            </w:r>
          </w:p>
        </w:tc>
        <w:tc>
          <w:tcPr>
            <w:tcW w:w="1481" w:type="dxa"/>
          </w:tcPr>
          <w:p w14:paraId="16A55FBE" w14:textId="04D518E2" w:rsidR="00DF3BEE" w:rsidRPr="007C127C" w:rsidRDefault="00DF3BEE" w:rsidP="007C127C">
            <w:pPr>
              <w:pStyle w:val="ListParagraph"/>
              <w:spacing w:line="360" w:lineRule="auto"/>
              <w:ind w:left="0"/>
              <w:rPr>
                <w:lang w:val="en-US"/>
              </w:rPr>
            </w:pPr>
            <w:r>
              <w:rPr>
                <w:lang w:val="en-US"/>
              </w:rPr>
              <w:t>GU_08</w:t>
            </w:r>
          </w:p>
        </w:tc>
        <w:tc>
          <w:tcPr>
            <w:tcW w:w="6490" w:type="dxa"/>
          </w:tcPr>
          <w:p w14:paraId="6156A947" w14:textId="77777777" w:rsidR="00DF3BEE" w:rsidRDefault="00DF3BEE" w:rsidP="007C127C">
            <w:pPr>
              <w:pStyle w:val="ListParagraph"/>
              <w:spacing w:line="360" w:lineRule="auto"/>
              <w:ind w:left="0"/>
            </w:pPr>
            <w:r>
              <w:t>Đăng nhập</w:t>
            </w:r>
          </w:p>
        </w:tc>
      </w:tr>
      <w:tr w:rsidR="00DF3BEE" w14:paraId="73599D23" w14:textId="77777777" w:rsidTr="007C127C">
        <w:tc>
          <w:tcPr>
            <w:tcW w:w="679" w:type="dxa"/>
          </w:tcPr>
          <w:p w14:paraId="72218372" w14:textId="244DEFE5" w:rsidR="00DF3BEE" w:rsidRPr="007C127C" w:rsidRDefault="00DF3BEE" w:rsidP="007C127C">
            <w:pPr>
              <w:pStyle w:val="ListParagraph"/>
              <w:spacing w:line="360" w:lineRule="auto"/>
              <w:ind w:left="0"/>
              <w:jc w:val="center"/>
              <w:rPr>
                <w:lang w:val="en-US"/>
              </w:rPr>
            </w:pPr>
            <w:r>
              <w:rPr>
                <w:lang w:val="en-US"/>
              </w:rPr>
              <w:t>9</w:t>
            </w:r>
          </w:p>
        </w:tc>
        <w:tc>
          <w:tcPr>
            <w:tcW w:w="1481" w:type="dxa"/>
          </w:tcPr>
          <w:p w14:paraId="0ABCA846" w14:textId="7E2852DD" w:rsidR="00DF3BEE" w:rsidRPr="007C127C" w:rsidRDefault="00DF3BEE" w:rsidP="007C127C">
            <w:pPr>
              <w:pStyle w:val="ListParagraph"/>
              <w:spacing w:line="360" w:lineRule="auto"/>
              <w:ind w:left="0"/>
              <w:rPr>
                <w:lang w:val="en-US"/>
              </w:rPr>
            </w:pPr>
            <w:r>
              <w:rPr>
                <w:lang w:val="en-US"/>
              </w:rPr>
              <w:t>GU_09</w:t>
            </w:r>
          </w:p>
        </w:tc>
        <w:tc>
          <w:tcPr>
            <w:tcW w:w="6490" w:type="dxa"/>
          </w:tcPr>
          <w:p w14:paraId="029042A6" w14:textId="77777777" w:rsidR="00DF3BEE" w:rsidRDefault="00DF3BEE" w:rsidP="007C127C">
            <w:pPr>
              <w:pStyle w:val="ListParagraph"/>
              <w:keepNext/>
              <w:spacing w:line="360" w:lineRule="auto"/>
              <w:ind w:left="0"/>
            </w:pPr>
            <w:r>
              <w:t>Đăng xuất</w:t>
            </w:r>
          </w:p>
        </w:tc>
      </w:tr>
      <w:tr w:rsidR="008751C8" w14:paraId="2C54224F" w14:textId="77777777" w:rsidTr="00730F28">
        <w:tc>
          <w:tcPr>
            <w:tcW w:w="679" w:type="dxa"/>
          </w:tcPr>
          <w:p w14:paraId="64FC987F" w14:textId="617FBA0F" w:rsidR="008751C8" w:rsidRDefault="008751C8" w:rsidP="00DF3BEE">
            <w:pPr>
              <w:pStyle w:val="ListParagraph"/>
              <w:spacing w:line="360" w:lineRule="auto"/>
              <w:ind w:left="0"/>
              <w:jc w:val="center"/>
              <w:rPr>
                <w:lang w:val="en-US"/>
              </w:rPr>
            </w:pPr>
            <w:r>
              <w:rPr>
                <w:lang w:val="en-US"/>
              </w:rPr>
              <w:t>10</w:t>
            </w:r>
          </w:p>
        </w:tc>
        <w:tc>
          <w:tcPr>
            <w:tcW w:w="1481" w:type="dxa"/>
          </w:tcPr>
          <w:p w14:paraId="49733C25" w14:textId="6BFFF466" w:rsidR="008751C8" w:rsidRDefault="008751C8" w:rsidP="00DF3BEE">
            <w:pPr>
              <w:pStyle w:val="ListParagraph"/>
              <w:spacing w:line="360" w:lineRule="auto"/>
              <w:ind w:left="0"/>
              <w:rPr>
                <w:lang w:val="en-US"/>
              </w:rPr>
            </w:pPr>
            <w:r>
              <w:rPr>
                <w:lang w:val="en-US"/>
              </w:rPr>
              <w:t>GU_10</w:t>
            </w:r>
          </w:p>
        </w:tc>
        <w:tc>
          <w:tcPr>
            <w:tcW w:w="6490" w:type="dxa"/>
          </w:tcPr>
          <w:p w14:paraId="64D72285" w14:textId="67EB3D7B" w:rsidR="008751C8" w:rsidRPr="007C127C" w:rsidRDefault="008751C8" w:rsidP="00DF3BEE">
            <w:pPr>
              <w:pStyle w:val="ListParagraph"/>
              <w:keepNext/>
              <w:spacing w:line="360" w:lineRule="auto"/>
              <w:ind w:left="0"/>
              <w:rPr>
                <w:lang w:val="en-US"/>
              </w:rPr>
            </w:pPr>
            <w:r>
              <w:rPr>
                <w:lang w:val="en-US"/>
              </w:rPr>
              <w:t>Đăng kí tài khoản khách hàng</w:t>
            </w:r>
          </w:p>
        </w:tc>
      </w:tr>
    </w:tbl>
    <w:p w14:paraId="720495BC" w14:textId="103C3A29" w:rsidR="005F1A0B" w:rsidRPr="007C127C" w:rsidRDefault="00DF3BEE" w:rsidP="007C127C">
      <w:pPr>
        <w:pStyle w:val="Caption"/>
        <w:jc w:val="center"/>
        <w:rPr>
          <w:color w:val="auto"/>
          <w:sz w:val="26"/>
          <w:szCs w:val="26"/>
          <w:lang w:val="en-US"/>
        </w:rPr>
      </w:pPr>
      <w:r w:rsidRPr="007C127C">
        <w:rPr>
          <w:color w:val="auto"/>
          <w:sz w:val="26"/>
          <w:szCs w:val="26"/>
        </w:rPr>
        <w:t>Bảng</w:t>
      </w:r>
      <w:r w:rsidR="00152290">
        <w:rPr>
          <w:color w:val="auto"/>
          <w:sz w:val="26"/>
          <w:szCs w:val="26"/>
          <w:lang w:val="en-US"/>
        </w:rPr>
        <w:t xml:space="preserve"> 3</w:t>
      </w:r>
      <w:r w:rsidRPr="007C127C">
        <w:rPr>
          <w:color w:val="auto"/>
          <w:sz w:val="26"/>
          <w:szCs w:val="26"/>
          <w:lang w:val="en-US"/>
        </w:rPr>
        <w:t>.1 Các chức năng hệ thống</w:t>
      </w:r>
    </w:p>
    <w:p w14:paraId="31562104" w14:textId="50E0F3F2" w:rsidR="00EC1917" w:rsidRDefault="00EC1917" w:rsidP="006F2BC8">
      <w:pPr>
        <w:pStyle w:val="Heading3"/>
      </w:pPr>
      <w:bookmarkStart w:id="45" w:name="_Toc529744409"/>
      <w:r>
        <w:t>Đặc điểm người dùng</w:t>
      </w:r>
      <w:bookmarkEnd w:id="45"/>
    </w:p>
    <w:p w14:paraId="4B41CE88" w14:textId="09E33534" w:rsidR="003547FD" w:rsidRDefault="003547FD" w:rsidP="003547FD">
      <w:pPr>
        <w:rPr>
          <w:lang w:val="en-US"/>
        </w:rPr>
      </w:pPr>
      <w:r>
        <w:rPr>
          <w:lang w:val="en-US"/>
        </w:rPr>
        <w:tab/>
        <w:t>Hệ thống bao gồm 2 nhóm người dùng chính: Nhân viên cửa hàng và khách hàng:</w:t>
      </w:r>
    </w:p>
    <w:p w14:paraId="6C7CCA74" w14:textId="1F6F3BBA" w:rsidR="003547FD" w:rsidRDefault="003547FD" w:rsidP="003547FD">
      <w:pPr>
        <w:rPr>
          <w:lang w:val="en-US"/>
        </w:rPr>
      </w:pPr>
      <w:r>
        <w:rPr>
          <w:lang w:val="en-US"/>
        </w:rPr>
        <w:tab/>
        <w:t xml:space="preserve">- </w:t>
      </w:r>
      <w:r>
        <w:rPr>
          <w:i/>
          <w:lang w:val="en-US"/>
        </w:rPr>
        <w:t xml:space="preserve">Nhân viên cửa hàng: </w:t>
      </w:r>
      <w:r>
        <w:rPr>
          <w:lang w:val="en-US"/>
        </w:rPr>
        <w:t>Để đáp ứng các khâu trong việc xử lí đơn hàng, nhận viên cửa hàng được chia làm ba loại nhận viên chính:</w:t>
      </w:r>
    </w:p>
    <w:p w14:paraId="095301E6" w14:textId="22C44AF2" w:rsidR="003547FD" w:rsidRDefault="003547FD" w:rsidP="003547FD">
      <w:pPr>
        <w:rPr>
          <w:lang w:val="en-US"/>
        </w:rPr>
      </w:pPr>
      <w:r>
        <w:rPr>
          <w:lang w:val="en-US"/>
        </w:rPr>
        <w:tab/>
      </w:r>
      <w:r>
        <w:rPr>
          <w:lang w:val="en-US"/>
        </w:rPr>
        <w:tab/>
        <w:t xml:space="preserve">+ </w:t>
      </w:r>
      <w:r>
        <w:rPr>
          <w:i/>
          <w:lang w:val="en-US"/>
        </w:rPr>
        <w:t xml:space="preserve">Nhân viên quản lí đơn hàng: </w:t>
      </w:r>
      <w:r>
        <w:rPr>
          <w:lang w:val="en-US"/>
        </w:rPr>
        <w:t xml:space="preserve">Là người dùng hiện tại có nhiều quyền </w:t>
      </w:r>
      <w:r>
        <w:rPr>
          <w:lang w:val="en-US"/>
        </w:rPr>
        <w:tab/>
        <w:t xml:space="preserve">nhất trong việc quyết định xử lí đơn </w:t>
      </w:r>
      <w:r w:rsidR="00540AD2">
        <w:rPr>
          <w:lang w:val="en-US"/>
        </w:rPr>
        <w:t>hang với mã là STAFF_01.</w:t>
      </w:r>
    </w:p>
    <w:p w14:paraId="7CBD1CF7" w14:textId="0030E1C8" w:rsidR="003547FD" w:rsidRDefault="003547FD" w:rsidP="00E4365A">
      <w:pPr>
        <w:ind w:left="720"/>
        <w:rPr>
          <w:lang w:val="en-US"/>
        </w:rPr>
      </w:pPr>
      <w:r>
        <w:rPr>
          <w:lang w:val="en-US"/>
        </w:rPr>
        <w:tab/>
        <w:t xml:space="preserve">+ </w:t>
      </w:r>
      <w:r>
        <w:rPr>
          <w:i/>
          <w:lang w:val="en-US"/>
        </w:rPr>
        <w:t xml:space="preserve">Nhân viên xử lí đơn hàng: </w:t>
      </w:r>
      <w:r>
        <w:rPr>
          <w:lang w:val="en-US"/>
        </w:rPr>
        <w:t xml:space="preserve">Là người có nhiệm vụ cập nhật trạng thái đơn hàng khi bắt đầu xử lí đơn hàng cũng như sau khi hoàn tất đơn </w:t>
      </w:r>
      <w:r w:rsidR="00540AD2">
        <w:rPr>
          <w:lang w:val="en-US"/>
        </w:rPr>
        <w:t>hàng với mã là STAFF_02</w:t>
      </w:r>
      <w:r>
        <w:rPr>
          <w:lang w:val="en-US"/>
        </w:rPr>
        <w:t>.</w:t>
      </w:r>
    </w:p>
    <w:p w14:paraId="625BA7AF" w14:textId="6E525353" w:rsidR="003547FD" w:rsidRDefault="003547FD" w:rsidP="00132D92">
      <w:pPr>
        <w:ind w:left="720"/>
        <w:rPr>
          <w:lang w:val="en-US"/>
        </w:rPr>
      </w:pPr>
      <w:r>
        <w:rPr>
          <w:lang w:val="en-US"/>
        </w:rPr>
        <w:tab/>
        <w:t xml:space="preserve">+ </w:t>
      </w:r>
      <w:r>
        <w:rPr>
          <w:i/>
          <w:lang w:val="en-US"/>
        </w:rPr>
        <w:t xml:space="preserve">Nhân viên </w:t>
      </w:r>
      <w:r w:rsidR="00132D92">
        <w:rPr>
          <w:i/>
          <w:lang w:val="en-US"/>
        </w:rPr>
        <w:t>nhận</w:t>
      </w:r>
      <w:r>
        <w:rPr>
          <w:i/>
          <w:lang w:val="en-US"/>
        </w:rPr>
        <w:t xml:space="preserve"> và trả quần áo:</w:t>
      </w:r>
      <w:r w:rsidR="00132D92">
        <w:rPr>
          <w:lang w:val="en-US"/>
        </w:rPr>
        <w:t xml:space="preserve"> Là người có nhiệm vụ cập nhật là thông tin quần áo đã nhận (bao gồm số lượng, thời gian nhận và ngày nhận, …) và cập nhật trạng thái đơn hàng đã nhận cũng như giao trả quần áo cho khách </w:t>
      </w:r>
      <w:r w:rsidR="00540AD2">
        <w:rPr>
          <w:lang w:val="en-US"/>
        </w:rPr>
        <w:t>hang với mã là STAFF_03</w:t>
      </w:r>
      <w:r w:rsidR="00132D92">
        <w:rPr>
          <w:lang w:val="en-US"/>
        </w:rPr>
        <w:t>.</w:t>
      </w:r>
    </w:p>
    <w:p w14:paraId="1567962B" w14:textId="60FB7828" w:rsidR="00132D92" w:rsidRPr="007C127C" w:rsidRDefault="00132D92" w:rsidP="00E4365A">
      <w:pPr>
        <w:ind w:firstLine="720"/>
        <w:rPr>
          <w:lang w:val="en-US"/>
        </w:rPr>
      </w:pPr>
      <w:r>
        <w:rPr>
          <w:lang w:val="en-US"/>
        </w:rPr>
        <w:t>-</w:t>
      </w:r>
      <w:r>
        <w:rPr>
          <w:i/>
          <w:lang w:val="en-US"/>
        </w:rPr>
        <w:t xml:space="preserve"> Khách hàng: </w:t>
      </w:r>
      <w:r>
        <w:rPr>
          <w:lang w:val="en-US"/>
        </w:rPr>
        <w:t xml:space="preserve">Là người dùng có thể đặt đơn hàng từ ứng dụng điện thoại hoặc trực tiếp từ cửa hàng. </w:t>
      </w:r>
    </w:p>
    <w:p w14:paraId="3A44DAA6" w14:textId="2A3D904B" w:rsidR="00EC1917" w:rsidRDefault="00EC1917" w:rsidP="00132D92">
      <w:pPr>
        <w:pStyle w:val="Heading3"/>
      </w:pPr>
      <w:bookmarkStart w:id="46" w:name="_Toc529744410"/>
      <w:r>
        <w:t>Môi trường vận hành</w:t>
      </w:r>
      <w:bookmarkEnd w:id="46"/>
    </w:p>
    <w:p w14:paraId="408A9B10" w14:textId="6A41D722" w:rsidR="00132D92" w:rsidRPr="007C127C" w:rsidRDefault="00132D92" w:rsidP="00132D92">
      <w:r>
        <w:rPr>
          <w:lang w:val="en-US"/>
        </w:rPr>
        <w:tab/>
        <w:t>Đối với ứng dụng đặt đơn hàng chỉ hỗ trợ trên nền tảng Android với phiên bản từ 5.0 trở lên</w:t>
      </w:r>
      <w:r w:rsidR="00083440">
        <w:rPr>
          <w:lang w:val="en-US"/>
        </w:rPr>
        <w:t xml:space="preserve">, được sử dụng bởi người dùng là </w:t>
      </w:r>
      <w:r w:rsidR="00083440">
        <w:rPr>
          <w:i/>
          <w:lang w:val="en-US"/>
        </w:rPr>
        <w:t>Khách hàng.</w:t>
      </w:r>
    </w:p>
    <w:p w14:paraId="1D780579" w14:textId="1A2C890E" w:rsidR="00132D92" w:rsidRDefault="00132D92" w:rsidP="00132D92">
      <w:pPr>
        <w:rPr>
          <w:lang w:val="en-US"/>
        </w:rPr>
      </w:pPr>
      <w:r>
        <w:rPr>
          <w:lang w:val="en-US"/>
        </w:rPr>
        <w:tab/>
        <w:t xml:space="preserve">Đối với trang web quản lí dành cho người dùng là </w:t>
      </w:r>
      <w:r>
        <w:rPr>
          <w:i/>
          <w:lang w:val="en-US"/>
        </w:rPr>
        <w:t xml:space="preserve">Nhân viên cửa hàng </w:t>
      </w:r>
      <w:r w:rsidR="00083440">
        <w:rPr>
          <w:lang w:val="en-US"/>
        </w:rPr>
        <w: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t>
      </w:r>
    </w:p>
    <w:p w14:paraId="39929B01" w14:textId="0015E019" w:rsidR="00083440" w:rsidRDefault="00083440" w:rsidP="00132D92">
      <w:pPr>
        <w:rPr>
          <w:lang w:val="en-US"/>
        </w:rPr>
      </w:pPr>
      <w:r>
        <w:rPr>
          <w:lang w:val="en-US"/>
        </w:rPr>
        <w:tab/>
        <w:t>Server API được viết bằng ngôn ngữ NodeJS và cơ sở dữ liệu là Postgres nên dễ dàng triển khai trên nhiều nền tảng khác nhau. Hiện tại, server được chạy toàn bộ dưới máy tính cá nhân.</w:t>
      </w:r>
    </w:p>
    <w:p w14:paraId="3E42A9E3" w14:textId="77777777" w:rsidR="00083440" w:rsidRPr="007C127C" w:rsidRDefault="00083440" w:rsidP="007C127C">
      <w:pPr>
        <w:rPr>
          <w:lang w:val="en-US"/>
        </w:rPr>
      </w:pPr>
    </w:p>
    <w:p w14:paraId="51EABEB8" w14:textId="16D54718" w:rsidR="00C557CE" w:rsidRDefault="00C557CE" w:rsidP="00C557CE">
      <w:pPr>
        <w:pStyle w:val="Heading2"/>
        <w:rPr>
          <w:lang w:val="en-US"/>
        </w:rPr>
      </w:pPr>
      <w:bookmarkStart w:id="47" w:name="_Toc529744411"/>
      <w:r>
        <w:rPr>
          <w:lang w:val="en-US"/>
        </w:rPr>
        <w:lastRenderedPageBreak/>
        <w:t>Đặc tả yêu cầu</w:t>
      </w:r>
      <w:bookmarkEnd w:id="47"/>
    </w:p>
    <w:p w14:paraId="02888FC4" w14:textId="0F151FE4" w:rsidR="00EC1917" w:rsidRDefault="00EC1917" w:rsidP="00EC1917">
      <w:pPr>
        <w:pStyle w:val="Heading3"/>
      </w:pPr>
      <w:bookmarkStart w:id="48" w:name="_Toc529744412"/>
      <w:r>
        <w:t>Yêu cầu chức năng</w:t>
      </w:r>
      <w:bookmarkEnd w:id="48"/>
    </w:p>
    <w:p w14:paraId="4A0331E9" w14:textId="2EA1E4AB" w:rsidR="00730F28" w:rsidRDefault="00D43E01" w:rsidP="00730F28">
      <w:pPr>
        <w:pStyle w:val="Heading4"/>
      </w:pPr>
      <w:r>
        <w:t>Quản lí đơn hàng</w:t>
      </w:r>
    </w:p>
    <w:tbl>
      <w:tblPr>
        <w:tblStyle w:val="TableGrid"/>
        <w:tblW w:w="0" w:type="auto"/>
        <w:tblLook w:val="04A0" w:firstRow="1" w:lastRow="0" w:firstColumn="1" w:lastColumn="0" w:noHBand="0" w:noVBand="1"/>
      </w:tblPr>
      <w:tblGrid>
        <w:gridCol w:w="2346"/>
        <w:gridCol w:w="6431"/>
      </w:tblGrid>
      <w:tr w:rsidR="005D16EE" w14:paraId="0ED8CB60" w14:textId="77777777" w:rsidTr="007C127C">
        <w:tc>
          <w:tcPr>
            <w:tcW w:w="2425" w:type="dxa"/>
          </w:tcPr>
          <w:p w14:paraId="2559F5A5" w14:textId="77777777" w:rsidR="00730F28" w:rsidRPr="00B808BD" w:rsidRDefault="00730F28" w:rsidP="007C127C">
            <w:pPr>
              <w:spacing w:line="276" w:lineRule="auto"/>
              <w:rPr>
                <w:b/>
              </w:rPr>
            </w:pPr>
            <w:r w:rsidRPr="00B808BD">
              <w:rPr>
                <w:b/>
              </w:rPr>
              <w:t>Mã yêu cầu</w:t>
            </w:r>
          </w:p>
        </w:tc>
        <w:tc>
          <w:tcPr>
            <w:tcW w:w="6686" w:type="dxa"/>
          </w:tcPr>
          <w:p w14:paraId="0731716B" w14:textId="6D242ECF" w:rsidR="00730F28" w:rsidRPr="007C127C" w:rsidRDefault="00730F28" w:rsidP="007C127C">
            <w:pPr>
              <w:spacing w:line="276" w:lineRule="auto"/>
              <w:rPr>
                <w:lang w:val="en-US"/>
              </w:rPr>
            </w:pPr>
            <w:r>
              <w:rPr>
                <w:lang w:val="en-US"/>
              </w:rPr>
              <w:t>GU_01</w:t>
            </w:r>
          </w:p>
        </w:tc>
      </w:tr>
      <w:tr w:rsidR="005D16EE" w14:paraId="771E27CF" w14:textId="77777777" w:rsidTr="007C127C">
        <w:tc>
          <w:tcPr>
            <w:tcW w:w="2425" w:type="dxa"/>
          </w:tcPr>
          <w:p w14:paraId="2DFEC983" w14:textId="77777777" w:rsidR="00730F28" w:rsidRPr="00B808BD" w:rsidRDefault="00730F28" w:rsidP="007C127C">
            <w:pPr>
              <w:spacing w:line="276" w:lineRule="auto"/>
              <w:rPr>
                <w:b/>
              </w:rPr>
            </w:pPr>
            <w:r w:rsidRPr="00B808BD">
              <w:rPr>
                <w:b/>
              </w:rPr>
              <w:t>Tên chức năng</w:t>
            </w:r>
          </w:p>
        </w:tc>
        <w:tc>
          <w:tcPr>
            <w:tcW w:w="6686" w:type="dxa"/>
          </w:tcPr>
          <w:p w14:paraId="228583CE" w14:textId="0F3EDBF8" w:rsidR="00730F28" w:rsidRDefault="00D43E01" w:rsidP="007C127C">
            <w:pPr>
              <w:spacing w:line="276" w:lineRule="auto"/>
            </w:pPr>
            <w:r>
              <w:t>Quản lí đơn hàng</w:t>
            </w:r>
          </w:p>
        </w:tc>
      </w:tr>
      <w:tr w:rsidR="005D16EE" w14:paraId="450A05D9" w14:textId="77777777" w:rsidTr="007C127C">
        <w:tc>
          <w:tcPr>
            <w:tcW w:w="2425" w:type="dxa"/>
          </w:tcPr>
          <w:p w14:paraId="5AEA3652" w14:textId="77777777" w:rsidR="00730F28" w:rsidRPr="00B808BD" w:rsidRDefault="00730F28" w:rsidP="007C127C">
            <w:pPr>
              <w:spacing w:line="276" w:lineRule="auto"/>
              <w:rPr>
                <w:b/>
              </w:rPr>
            </w:pPr>
            <w:r w:rsidRPr="00B808BD">
              <w:rPr>
                <w:b/>
              </w:rPr>
              <w:t>Đối tượng sử dụng</w:t>
            </w:r>
          </w:p>
        </w:tc>
        <w:tc>
          <w:tcPr>
            <w:tcW w:w="6686" w:type="dxa"/>
          </w:tcPr>
          <w:p w14:paraId="6632C705" w14:textId="51080A39" w:rsidR="00730F28" w:rsidRPr="007C127C" w:rsidRDefault="00730F28" w:rsidP="007C127C">
            <w:pPr>
              <w:spacing w:line="276" w:lineRule="auto"/>
              <w:rPr>
                <w:lang w:val="en-US"/>
              </w:rPr>
            </w:pPr>
            <w:r w:rsidRPr="00730F28">
              <w:rPr>
                <w:lang w:val="en-US"/>
              </w:rPr>
              <w:t>Nhân viên cửa hàng</w:t>
            </w:r>
            <w:r>
              <w:rPr>
                <w:lang w:val="en-US"/>
              </w:rPr>
              <w:t xml:space="preserve"> (</w:t>
            </w:r>
            <w:r w:rsidRPr="00730F28">
              <w:rPr>
                <w:lang w:val="en-US"/>
              </w:rPr>
              <w:t>Nhân viên quản lí đơn hàng</w:t>
            </w:r>
            <w:r>
              <w:rPr>
                <w:lang w:val="en-US"/>
              </w:rPr>
              <w:t xml:space="preserve">, </w:t>
            </w:r>
            <w:r w:rsidRPr="00730F28">
              <w:rPr>
                <w:lang w:val="en-US"/>
              </w:rPr>
              <w:t>Nhân viên xử lí đơn hàng</w:t>
            </w:r>
            <w:r>
              <w:rPr>
                <w:lang w:val="en-US"/>
              </w:rPr>
              <w:t>)</w:t>
            </w:r>
          </w:p>
        </w:tc>
      </w:tr>
      <w:tr w:rsidR="005D16EE" w14:paraId="7588BCB4" w14:textId="77777777" w:rsidTr="007C127C">
        <w:tc>
          <w:tcPr>
            <w:tcW w:w="2425" w:type="dxa"/>
          </w:tcPr>
          <w:p w14:paraId="2C8F396A" w14:textId="77777777" w:rsidR="00730F28" w:rsidRPr="00B808BD" w:rsidRDefault="00730F28" w:rsidP="007C127C">
            <w:pPr>
              <w:spacing w:line="276" w:lineRule="auto"/>
              <w:rPr>
                <w:b/>
              </w:rPr>
            </w:pPr>
            <w:r w:rsidRPr="00B808BD">
              <w:rPr>
                <w:b/>
              </w:rPr>
              <w:t>Tiền điều kiện</w:t>
            </w:r>
          </w:p>
        </w:tc>
        <w:tc>
          <w:tcPr>
            <w:tcW w:w="6686" w:type="dxa"/>
          </w:tcPr>
          <w:p w14:paraId="0D9A5A59" w14:textId="402E9662" w:rsidR="00730F28" w:rsidRPr="007C127C" w:rsidRDefault="003752F8" w:rsidP="007C127C">
            <w:pPr>
              <w:spacing w:line="276" w:lineRule="auto"/>
              <w:rPr>
                <w:lang w:val="en-US"/>
              </w:rPr>
            </w:pPr>
            <w:r>
              <w:rPr>
                <w:lang w:val="en-US"/>
              </w:rPr>
              <w:t xml:space="preserve">Truy cập được trang web quản lí và </w:t>
            </w:r>
            <w:r w:rsidR="005E4157">
              <w:rPr>
                <w:lang w:val="en-US"/>
              </w:rPr>
              <w:t>đăng nhập</w:t>
            </w:r>
            <w:r>
              <w:rPr>
                <w:lang w:val="en-US"/>
              </w:rPr>
              <w:t xml:space="preserve"> thành công vào hệ thống.</w:t>
            </w:r>
          </w:p>
        </w:tc>
      </w:tr>
      <w:tr w:rsidR="005D16EE" w14:paraId="2DFACF7E" w14:textId="77777777" w:rsidTr="007C127C">
        <w:tc>
          <w:tcPr>
            <w:tcW w:w="2425" w:type="dxa"/>
          </w:tcPr>
          <w:p w14:paraId="19BC4452" w14:textId="77777777" w:rsidR="00730F28" w:rsidRPr="00B808BD" w:rsidRDefault="00730F28" w:rsidP="007C127C">
            <w:pPr>
              <w:spacing w:line="276" w:lineRule="auto"/>
              <w:rPr>
                <w:b/>
              </w:rPr>
            </w:pPr>
            <w:r w:rsidRPr="00B808BD">
              <w:rPr>
                <w:b/>
              </w:rPr>
              <w:t>Cách xử lí</w:t>
            </w:r>
          </w:p>
        </w:tc>
        <w:tc>
          <w:tcPr>
            <w:tcW w:w="6686" w:type="dxa"/>
          </w:tcPr>
          <w:p w14:paraId="7918F2FB" w14:textId="4B645E93" w:rsidR="00730F28" w:rsidRDefault="003752F8" w:rsidP="007C127C">
            <w:pPr>
              <w:spacing w:line="276" w:lineRule="auto"/>
              <w:rPr>
                <w:lang w:val="en-US"/>
              </w:rPr>
            </w:pPr>
            <w:r>
              <w:rPr>
                <w:lang w:val="en-US"/>
              </w:rPr>
              <w:t>Bước 1: Click “</w:t>
            </w:r>
            <w:r w:rsidRPr="007C127C">
              <w:rPr>
                <w:i/>
                <w:lang w:val="en-US"/>
              </w:rPr>
              <w:t>Quản lí đơn hàng</w:t>
            </w:r>
            <w:r>
              <w:rPr>
                <w:lang w:val="en-US"/>
              </w:rPr>
              <w:t xml:space="preserve">” ở bên thanh menu cạnh trái và chọn </w:t>
            </w:r>
            <w:r w:rsidR="00F22FF3">
              <w:rPr>
                <w:lang w:val="en-US"/>
              </w:rPr>
              <w:t>trạng thái của đơn hàng. Danh mục co</w:t>
            </w:r>
            <w:r w:rsidR="005D16EE">
              <w:rPr>
                <w:lang w:val="en-US"/>
              </w:rPr>
              <w:t>n của quản lí</w:t>
            </w:r>
            <w:r w:rsidR="00F22FF3">
              <w:rPr>
                <w:lang w:val="en-US"/>
              </w:rPr>
              <w:t xml:space="preserve"> đơn hàng được hiển thị như sau:</w:t>
            </w:r>
          </w:p>
          <w:p w14:paraId="6088B676" w14:textId="5A932EE9" w:rsidR="00F22FF3" w:rsidRDefault="00F22FF3" w:rsidP="007C127C">
            <w:pPr>
              <w:pStyle w:val="ListParagraph"/>
              <w:numPr>
                <w:ilvl w:val="0"/>
                <w:numId w:val="29"/>
              </w:numPr>
              <w:spacing w:line="276" w:lineRule="auto"/>
              <w:rPr>
                <w:lang w:val="en-US"/>
              </w:rPr>
            </w:pPr>
            <w:r w:rsidRPr="007C127C">
              <w:rPr>
                <w:i/>
                <w:lang w:val="en-US"/>
              </w:rPr>
              <w:t>Nhân viên quản lí đơn hàng</w:t>
            </w:r>
            <w:r>
              <w:rPr>
                <w:lang w:val="en-US"/>
              </w:rPr>
              <w:t xml:space="preserve">: Đang chờ, </w:t>
            </w:r>
            <w:r w:rsidR="00A65AD7">
              <w:rPr>
                <w:lang w:val="en-US"/>
              </w:rPr>
              <w:t xml:space="preserve">đang chờ xử lí, </w:t>
            </w:r>
            <w:r>
              <w:rPr>
                <w:lang w:val="en-US"/>
              </w:rPr>
              <w:t xml:space="preserve">đang xử lí, đã xử lí hoàn tất, </w:t>
            </w:r>
            <w:r w:rsidR="00FF18BA">
              <w:rPr>
                <w:lang w:val="en-US"/>
              </w:rPr>
              <w:t xml:space="preserve">thành công, </w:t>
            </w:r>
            <w:r>
              <w:rPr>
                <w:lang w:val="en-US"/>
              </w:rPr>
              <w:t>đơn hàng bị hủy</w:t>
            </w:r>
          </w:p>
          <w:p w14:paraId="08851568" w14:textId="77777777" w:rsidR="00F22FF3" w:rsidRPr="007C127C" w:rsidRDefault="00F22FF3" w:rsidP="007C127C">
            <w:pPr>
              <w:pStyle w:val="ListParagraph"/>
              <w:numPr>
                <w:ilvl w:val="0"/>
                <w:numId w:val="29"/>
              </w:numPr>
              <w:spacing w:line="276" w:lineRule="auto"/>
              <w:rPr>
                <w:i/>
                <w:lang w:val="en-US"/>
              </w:rPr>
            </w:pPr>
            <w:r w:rsidRPr="007C127C">
              <w:rPr>
                <w:i/>
                <w:lang w:val="en-US"/>
              </w:rPr>
              <w:t>Nhân viên xử lí đơn hàng</w:t>
            </w:r>
            <w:r>
              <w:rPr>
                <w:i/>
                <w:lang w:val="en-US"/>
              </w:rPr>
              <w:t>:</w:t>
            </w:r>
            <w:r>
              <w:rPr>
                <w:lang w:val="en-US"/>
              </w:rPr>
              <w:t xml:space="preserve"> Đang xử lí, đã xử lí hoàn tất.</w:t>
            </w:r>
          </w:p>
          <w:p w14:paraId="77E05192" w14:textId="77777777" w:rsidR="00F22FF3" w:rsidRDefault="00F22FF3" w:rsidP="007C127C">
            <w:pPr>
              <w:spacing w:line="276" w:lineRule="auto"/>
              <w:rPr>
                <w:lang w:val="en-US"/>
              </w:rPr>
            </w:pPr>
            <w:r>
              <w:rPr>
                <w:lang w:val="en-US"/>
              </w:rPr>
              <w:t>Bước 2: Danh sách đơn hàng được hiển thị theo dạng bảng. Ở đây người dùng có thể tìm kiếm đơn hàng dựa trên các tiêu chí là các cột của bảng.</w:t>
            </w:r>
          </w:p>
          <w:p w14:paraId="2FACF2B8" w14:textId="2A4831B4" w:rsidR="00F22FF3" w:rsidRDefault="00F22FF3" w:rsidP="007C127C">
            <w:pPr>
              <w:spacing w:line="276" w:lineRule="auto"/>
              <w:rPr>
                <w:lang w:val="en-US"/>
              </w:rPr>
            </w:pPr>
            <w:r>
              <w:rPr>
                <w:lang w:val="en-US"/>
              </w:rPr>
              <w:t xml:space="preserve">Bước 3: Khi người dùng </w:t>
            </w:r>
            <w:r w:rsidR="00A06DD8">
              <w:rPr>
                <w:lang w:val="en-US"/>
              </w:rPr>
              <w:t>nhấn</w:t>
            </w:r>
            <w:r>
              <w:rPr>
                <w:lang w:val="en-US"/>
              </w:rPr>
              <w:t xml:space="preserve">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t>
            </w:r>
          </w:p>
          <w:p w14:paraId="02D2DBDA" w14:textId="0AD955F9" w:rsidR="00F22FF3" w:rsidRDefault="00F22FF3" w:rsidP="007C127C">
            <w:pPr>
              <w:pStyle w:val="ListParagraph"/>
              <w:numPr>
                <w:ilvl w:val="0"/>
                <w:numId w:val="30"/>
              </w:numPr>
              <w:spacing w:line="276" w:lineRule="auto"/>
              <w:rPr>
                <w:lang w:val="en-US"/>
              </w:rPr>
            </w:pPr>
            <w:r>
              <w:rPr>
                <w:lang w:val="en-US"/>
              </w:rPr>
              <w:t>Trạng thái “</w:t>
            </w:r>
            <w:r w:rsidRPr="007C127C">
              <w:rPr>
                <w:i/>
                <w:lang w:val="en-US"/>
              </w:rPr>
              <w:t>đang chờ</w:t>
            </w:r>
            <w:r>
              <w:rPr>
                <w:lang w:val="en-US"/>
              </w:rPr>
              <w:t xml:space="preserve">”: </w:t>
            </w:r>
            <w:r w:rsidRPr="00730F28">
              <w:rPr>
                <w:lang w:val="en-US"/>
              </w:rPr>
              <w:t>Nhân viên quản lí đơn hàng</w:t>
            </w:r>
            <w:r>
              <w:rPr>
                <w:lang w:val="en-US"/>
              </w:rPr>
              <w:t xml:space="preserve"> thực hiện chức năng chấp nhận, hủy đơn hàng. Nếu người dùng </w:t>
            </w:r>
            <w:r w:rsidR="00A06DD8">
              <w:rPr>
                <w:lang w:val="en-US"/>
              </w:rPr>
              <w:t>nhấn</w:t>
            </w:r>
            <w:r>
              <w:rPr>
                <w:lang w:val="en-US"/>
              </w:rPr>
              <w:t xml:space="preserve"> “</w:t>
            </w:r>
            <w:r w:rsidRPr="007C127C">
              <w:rPr>
                <w:i/>
                <w:lang w:val="en-US"/>
              </w:rPr>
              <w:t>chấp nhận</w:t>
            </w:r>
            <w:r>
              <w:rPr>
                <w:lang w:val="en-US"/>
              </w:rPr>
              <w:t>” trạng thái đơn s</w:t>
            </w:r>
            <w:r w:rsidR="005D16EE">
              <w:rPr>
                <w:lang w:val="en-US"/>
              </w:rPr>
              <w:t>ẽ chuyển thành “</w:t>
            </w:r>
            <w:r w:rsidR="005D16EE" w:rsidRPr="007C127C">
              <w:rPr>
                <w:i/>
                <w:lang w:val="en-US"/>
              </w:rPr>
              <w:t>đã chấp nhận</w:t>
            </w:r>
            <w:r w:rsidR="005D16EE">
              <w:rPr>
                <w:lang w:val="en-US"/>
              </w:rPr>
              <w:t>” và tự động sinh ra một biên nhận tương ứng với đơn hàng ở trạng thái “</w:t>
            </w:r>
            <w:r w:rsidR="005D16EE" w:rsidRPr="007C127C">
              <w:rPr>
                <w:i/>
                <w:lang w:val="en-US"/>
              </w:rPr>
              <w:t xml:space="preserve">đang chờ </w:t>
            </w:r>
            <w:r w:rsidR="00C23007">
              <w:rPr>
                <w:i/>
                <w:lang w:val="en-US"/>
              </w:rPr>
              <w:t>nhận</w:t>
            </w:r>
            <w:r w:rsidR="005D16EE" w:rsidRPr="007C127C">
              <w:rPr>
                <w:i/>
                <w:lang w:val="en-US"/>
              </w:rPr>
              <w:t xml:space="preserve"> đồ</w:t>
            </w:r>
            <w:r w:rsidR="005D16EE">
              <w:rPr>
                <w:lang w:val="en-US"/>
              </w:rPr>
              <w:t xml:space="preserve">”. Nếu người dùng </w:t>
            </w:r>
            <w:r w:rsidR="00A06DD8">
              <w:rPr>
                <w:lang w:val="en-US"/>
              </w:rPr>
              <w:t>nhấn</w:t>
            </w:r>
            <w:r w:rsidR="005D16EE">
              <w:rPr>
                <w:lang w:val="en-US"/>
              </w:rPr>
              <w:t xml:space="preserve"> “</w:t>
            </w:r>
            <w:r w:rsidR="005D16EE">
              <w:rPr>
                <w:i/>
                <w:lang w:val="en-US"/>
              </w:rPr>
              <w:t>hủy đơn</w:t>
            </w:r>
            <w:r w:rsidR="005D16EE">
              <w:rPr>
                <w:lang w:val="en-US"/>
              </w:rPr>
              <w:t>”, đơn hàng sẽ chuyển trạng thái thành “</w:t>
            </w:r>
            <w:r w:rsidR="005D16EE" w:rsidRPr="007C127C">
              <w:rPr>
                <w:i/>
                <w:lang w:val="en-US"/>
              </w:rPr>
              <w:t>đã hủy</w:t>
            </w:r>
            <w:r w:rsidR="005D16EE">
              <w:rPr>
                <w:lang w:val="en-US"/>
              </w:rPr>
              <w:t>”.</w:t>
            </w:r>
          </w:p>
          <w:p w14:paraId="202AA9EF" w14:textId="4DC20485" w:rsidR="005D16EE" w:rsidRDefault="009F6598" w:rsidP="007C127C">
            <w:pPr>
              <w:pStyle w:val="ListParagraph"/>
              <w:numPr>
                <w:ilvl w:val="0"/>
                <w:numId w:val="30"/>
              </w:numPr>
              <w:spacing w:line="276" w:lineRule="auto"/>
              <w:rPr>
                <w:lang w:val="en-US"/>
              </w:rPr>
            </w:pPr>
            <w:r>
              <w:rPr>
                <w:lang w:val="en-US"/>
              </w:rPr>
              <w:t>Trạng thái “</w:t>
            </w:r>
            <w:r w:rsidR="00A65AD7" w:rsidRPr="007C127C">
              <w:rPr>
                <w:i/>
                <w:lang w:val="en-US"/>
              </w:rPr>
              <w:t>đang chờ xử lí</w:t>
            </w:r>
            <w:r>
              <w:rPr>
                <w:lang w:val="en-US"/>
              </w:rPr>
              <w:t>”</w:t>
            </w:r>
            <w:r w:rsidR="00A65AD7">
              <w:rPr>
                <w:lang w:val="en-US"/>
              </w:rPr>
              <w:t xml:space="preserve">: Khi nhân viên xử lí đơn hàng </w:t>
            </w:r>
            <w:r w:rsidR="00A06DD8">
              <w:rPr>
                <w:lang w:val="en-US"/>
              </w:rPr>
              <w:t>nhấn</w:t>
            </w:r>
            <w:r w:rsidR="00A65AD7">
              <w:rPr>
                <w:lang w:val="en-US"/>
              </w:rPr>
              <w:t xml:space="preserve"> lên nút xử lí. Trạng thái đơn hàng chuyển thành </w:t>
            </w:r>
            <w:r w:rsidR="00A65AD7" w:rsidRPr="007C127C">
              <w:rPr>
                <w:i/>
                <w:lang w:val="en-US"/>
              </w:rPr>
              <w:t>“đang xử lí</w:t>
            </w:r>
            <w:r w:rsidR="00A65AD7">
              <w:rPr>
                <w:lang w:val="en-US"/>
              </w:rPr>
              <w:t>” và người dùng được gán thành người thực hiện đơn hàng đó.</w:t>
            </w:r>
          </w:p>
          <w:p w14:paraId="043505DE" w14:textId="1A47F875" w:rsidR="005B249F" w:rsidRPr="007C127C" w:rsidRDefault="00A65AD7" w:rsidP="007C127C">
            <w:pPr>
              <w:pStyle w:val="ListParagraph"/>
              <w:numPr>
                <w:ilvl w:val="0"/>
                <w:numId w:val="30"/>
              </w:numPr>
              <w:spacing w:line="276" w:lineRule="auto"/>
              <w:rPr>
                <w:lang w:val="en-US"/>
              </w:rPr>
            </w:pPr>
            <w:r>
              <w:rPr>
                <w:lang w:val="en-US"/>
              </w:rPr>
              <w:t xml:space="preserve">Trạng thái </w:t>
            </w:r>
            <w:r>
              <w:rPr>
                <w:i/>
                <w:lang w:val="en-US"/>
              </w:rPr>
              <w:t xml:space="preserve">“đang xử lí”: </w:t>
            </w:r>
            <w:r>
              <w:rPr>
                <w:lang w:val="en-US"/>
              </w:rPr>
              <w:t xml:space="preserve">Khi nhân viên xử lí đơn hàng </w:t>
            </w:r>
            <w:r w:rsidR="00A06DD8">
              <w:rPr>
                <w:lang w:val="en-US"/>
              </w:rPr>
              <w:t>nhấn</w:t>
            </w:r>
            <w:r>
              <w:rPr>
                <w:lang w:val="en-US"/>
              </w:rPr>
              <w:t xml:space="preserve"> lên nút hoàn tất. Trạng thái đơn hàng </w:t>
            </w:r>
            <w:r>
              <w:rPr>
                <w:lang w:val="en-US"/>
              </w:rPr>
              <w:lastRenderedPageBreak/>
              <w:t xml:space="preserve">chuyển thành </w:t>
            </w:r>
            <w:r>
              <w:rPr>
                <w:i/>
                <w:lang w:val="en-US"/>
              </w:rPr>
              <w:t>“đã xử lí hoàn tất”.</w:t>
            </w:r>
            <w:r w:rsidR="005B249F">
              <w:rPr>
                <w:i/>
                <w:lang w:val="en-US"/>
              </w:rPr>
              <w:t xml:space="preserve"> </w:t>
            </w:r>
            <w:r w:rsidR="005B249F">
              <w:rPr>
                <w:lang w:val="en-US"/>
              </w:rPr>
              <w:t xml:space="preserve"> Và chỉ nhân viên thực hiện đơn hàng đó mới thấy được nút hoàn tất. Biên nhận của đơn hàng chuyển trạng thái thành </w:t>
            </w:r>
            <w:r w:rsidR="005B249F">
              <w:rPr>
                <w:i/>
                <w:lang w:val="en-US"/>
              </w:rPr>
              <w:t xml:space="preserve">“đang chờ trả đồ”. </w:t>
            </w:r>
          </w:p>
          <w:p w14:paraId="54251747" w14:textId="3F65E90E" w:rsidR="005B249F" w:rsidRPr="007C127C" w:rsidRDefault="005B249F" w:rsidP="007C127C">
            <w:pPr>
              <w:pStyle w:val="ListParagraph"/>
              <w:numPr>
                <w:ilvl w:val="0"/>
                <w:numId w:val="30"/>
              </w:numPr>
              <w:spacing w:line="276" w:lineRule="auto"/>
              <w:rPr>
                <w:lang w:val="en-US"/>
              </w:rPr>
            </w:pPr>
            <w:r>
              <w:rPr>
                <w:lang w:val="en-US"/>
              </w:rPr>
              <w:t xml:space="preserve">Trạng thái </w:t>
            </w:r>
            <w:r>
              <w:rPr>
                <w:i/>
                <w:lang w:val="en-US"/>
              </w:rPr>
              <w:t xml:space="preserve">“đã xử lí hoàn tất”: </w:t>
            </w:r>
            <w:r>
              <w:rPr>
                <w:lang w:val="en-US"/>
              </w:rPr>
              <w:t xml:space="preserve">Nhân viên quản lí đơn hàng có thể </w:t>
            </w:r>
            <w:r w:rsidR="00A06DD8">
              <w:rPr>
                <w:lang w:val="en-US"/>
              </w:rPr>
              <w:t>nhấn</w:t>
            </w:r>
            <w:r>
              <w:rPr>
                <w:lang w:val="en-US"/>
              </w:rPr>
              <w:t xml:space="preserve"> lên nút tạo hóa đơn để sinh hóa đơn dựa trên biên nhận.</w:t>
            </w:r>
          </w:p>
        </w:tc>
      </w:tr>
      <w:tr w:rsidR="005D16EE" w14:paraId="4879CE07" w14:textId="77777777" w:rsidTr="007C127C">
        <w:tc>
          <w:tcPr>
            <w:tcW w:w="2425" w:type="dxa"/>
          </w:tcPr>
          <w:p w14:paraId="09F6E04E" w14:textId="77777777" w:rsidR="00730F28" w:rsidRPr="00B808BD" w:rsidRDefault="00730F28" w:rsidP="007C127C">
            <w:pPr>
              <w:spacing w:line="276" w:lineRule="auto"/>
              <w:rPr>
                <w:b/>
              </w:rPr>
            </w:pPr>
            <w:r w:rsidRPr="00B808BD">
              <w:rPr>
                <w:b/>
              </w:rPr>
              <w:lastRenderedPageBreak/>
              <w:t>Kết quả</w:t>
            </w:r>
          </w:p>
        </w:tc>
        <w:tc>
          <w:tcPr>
            <w:tcW w:w="6686" w:type="dxa"/>
          </w:tcPr>
          <w:p w14:paraId="1C92C4EF" w14:textId="77777777" w:rsidR="00730F28" w:rsidRDefault="003752F8" w:rsidP="007C127C">
            <w:pPr>
              <w:spacing w:line="276" w:lineRule="auto"/>
              <w:jc w:val="left"/>
              <w:rPr>
                <w:lang w:val="en-US"/>
              </w:rPr>
            </w:pPr>
            <w:r>
              <w:rPr>
                <w:lang w:val="en-US"/>
              </w:rPr>
              <w:t>Hiển thị thông tin tất cả đơn hàng dưới dạng bảng.</w:t>
            </w:r>
          </w:p>
          <w:p w14:paraId="5F07C768" w14:textId="02EF2CA3" w:rsidR="003752F8" w:rsidRPr="007C127C" w:rsidRDefault="003752F8" w:rsidP="007C127C">
            <w:pPr>
              <w:spacing w:line="276" w:lineRule="auto"/>
              <w:jc w:val="left"/>
              <w:rPr>
                <w:lang w:val="en-US"/>
              </w:rPr>
            </w:pPr>
            <w:r>
              <w:rPr>
                <w:lang w:val="en-US"/>
              </w:rPr>
              <w:t xml:space="preserve">Khi </w:t>
            </w:r>
            <w:r w:rsidR="00A06DD8">
              <w:rPr>
                <w:lang w:val="en-US"/>
              </w:rPr>
              <w:t>nhấn</w:t>
            </w:r>
            <w:r>
              <w:rPr>
                <w:lang w:val="en-US"/>
              </w:rPr>
              <w:t xml:space="preserve"> vào tên khách hàng hiển thị chi tiết đơn hàng.</w:t>
            </w:r>
          </w:p>
        </w:tc>
      </w:tr>
      <w:tr w:rsidR="005D16EE" w14:paraId="759C3D38" w14:textId="77777777" w:rsidTr="007C127C">
        <w:tc>
          <w:tcPr>
            <w:tcW w:w="2425" w:type="dxa"/>
          </w:tcPr>
          <w:p w14:paraId="03E1B5F1" w14:textId="77777777" w:rsidR="00730F28" w:rsidRPr="00B808BD" w:rsidRDefault="00730F28" w:rsidP="007C127C">
            <w:pPr>
              <w:spacing w:line="276" w:lineRule="auto"/>
              <w:rPr>
                <w:b/>
              </w:rPr>
            </w:pPr>
            <w:r w:rsidRPr="00B808BD">
              <w:rPr>
                <w:b/>
              </w:rPr>
              <w:t>Ghi chú</w:t>
            </w:r>
          </w:p>
        </w:tc>
        <w:tc>
          <w:tcPr>
            <w:tcW w:w="6686" w:type="dxa"/>
          </w:tcPr>
          <w:p w14:paraId="050D9866" w14:textId="5EB973FA" w:rsidR="00730F28" w:rsidRDefault="00730F28" w:rsidP="007C127C">
            <w:pPr>
              <w:keepNext/>
              <w:spacing w:line="276" w:lineRule="auto"/>
            </w:pPr>
          </w:p>
        </w:tc>
      </w:tr>
    </w:tbl>
    <w:p w14:paraId="4A61CF49" w14:textId="77777777" w:rsidR="00730F28" w:rsidRPr="00A06DD8" w:rsidRDefault="00730F28" w:rsidP="00A06DD8"/>
    <w:p w14:paraId="779E8A83" w14:textId="6B7B6A65" w:rsidR="00730F28" w:rsidRDefault="00730F28" w:rsidP="00730F28">
      <w:pPr>
        <w:pStyle w:val="Heading4"/>
      </w:pPr>
      <w:r>
        <w:rPr>
          <w:lang w:val="en-US"/>
        </w:rPr>
        <w:t xml:space="preserve"> </w:t>
      </w:r>
      <w:r w:rsidR="00FC2466">
        <w:t>Quản lí biên nhận</w:t>
      </w:r>
    </w:p>
    <w:tbl>
      <w:tblPr>
        <w:tblStyle w:val="TableGrid"/>
        <w:tblW w:w="0" w:type="auto"/>
        <w:tblLook w:val="04A0" w:firstRow="1" w:lastRow="0" w:firstColumn="1" w:lastColumn="0" w:noHBand="0" w:noVBand="1"/>
      </w:tblPr>
      <w:tblGrid>
        <w:gridCol w:w="2346"/>
        <w:gridCol w:w="6431"/>
      </w:tblGrid>
      <w:tr w:rsidR="00FF18BA" w14:paraId="6FC5B3E1" w14:textId="77777777" w:rsidTr="00A06DD8">
        <w:tc>
          <w:tcPr>
            <w:tcW w:w="2425" w:type="dxa"/>
          </w:tcPr>
          <w:p w14:paraId="46ECC2AC" w14:textId="77777777" w:rsidR="00F5523F" w:rsidRPr="00B808BD" w:rsidRDefault="00F5523F" w:rsidP="00A06DD8">
            <w:pPr>
              <w:spacing w:line="276" w:lineRule="auto"/>
              <w:rPr>
                <w:b/>
              </w:rPr>
            </w:pPr>
            <w:r w:rsidRPr="00B808BD">
              <w:rPr>
                <w:b/>
              </w:rPr>
              <w:t>Mã yêu cầu</w:t>
            </w:r>
          </w:p>
        </w:tc>
        <w:tc>
          <w:tcPr>
            <w:tcW w:w="6686" w:type="dxa"/>
          </w:tcPr>
          <w:p w14:paraId="03F52CD6" w14:textId="4F2DE15D" w:rsidR="00F5523F" w:rsidRPr="002947C2" w:rsidRDefault="00F5523F" w:rsidP="00A06DD8">
            <w:pPr>
              <w:spacing w:line="276" w:lineRule="auto"/>
              <w:rPr>
                <w:lang w:val="en-US"/>
              </w:rPr>
            </w:pPr>
            <w:r>
              <w:rPr>
                <w:lang w:val="en-US"/>
              </w:rPr>
              <w:t>GU_02</w:t>
            </w:r>
          </w:p>
        </w:tc>
      </w:tr>
      <w:tr w:rsidR="00FF18BA" w14:paraId="1A15FD9B" w14:textId="77777777" w:rsidTr="00A06DD8">
        <w:tc>
          <w:tcPr>
            <w:tcW w:w="2425" w:type="dxa"/>
          </w:tcPr>
          <w:p w14:paraId="0E92AA0A" w14:textId="77777777" w:rsidR="00F5523F" w:rsidRPr="00B808BD" w:rsidRDefault="00F5523F" w:rsidP="00A06DD8">
            <w:pPr>
              <w:spacing w:line="276" w:lineRule="auto"/>
              <w:rPr>
                <w:b/>
              </w:rPr>
            </w:pPr>
            <w:r w:rsidRPr="00B808BD">
              <w:rPr>
                <w:b/>
              </w:rPr>
              <w:t>Tên chức năng</w:t>
            </w:r>
          </w:p>
        </w:tc>
        <w:tc>
          <w:tcPr>
            <w:tcW w:w="6686" w:type="dxa"/>
          </w:tcPr>
          <w:p w14:paraId="2B91F94E" w14:textId="0F8DCFFF" w:rsidR="00F5523F" w:rsidRPr="007C127C" w:rsidRDefault="00FC2466" w:rsidP="00A06DD8">
            <w:pPr>
              <w:spacing w:line="276" w:lineRule="auto"/>
              <w:rPr>
                <w:lang w:val="en-US"/>
              </w:rPr>
            </w:pPr>
            <w:r>
              <w:t>Quản lí biên nhận</w:t>
            </w:r>
          </w:p>
        </w:tc>
      </w:tr>
      <w:tr w:rsidR="00FF18BA" w14:paraId="30CACB39" w14:textId="77777777" w:rsidTr="00A06DD8">
        <w:tc>
          <w:tcPr>
            <w:tcW w:w="2425" w:type="dxa"/>
          </w:tcPr>
          <w:p w14:paraId="58AED5BC" w14:textId="77777777" w:rsidR="00F5523F" w:rsidRPr="00B808BD" w:rsidRDefault="00F5523F" w:rsidP="00A06DD8">
            <w:pPr>
              <w:spacing w:line="276" w:lineRule="auto"/>
              <w:rPr>
                <w:b/>
              </w:rPr>
            </w:pPr>
            <w:r w:rsidRPr="00B808BD">
              <w:rPr>
                <w:b/>
              </w:rPr>
              <w:t>Đối tượng sử dụng</w:t>
            </w:r>
          </w:p>
        </w:tc>
        <w:tc>
          <w:tcPr>
            <w:tcW w:w="6686" w:type="dxa"/>
          </w:tcPr>
          <w:p w14:paraId="464A7080" w14:textId="296F470D" w:rsidR="00F5523F" w:rsidRPr="002947C2" w:rsidRDefault="00F5523F" w:rsidP="00A06DD8">
            <w:pPr>
              <w:spacing w:line="276" w:lineRule="auto"/>
              <w:rPr>
                <w:lang w:val="en-US"/>
              </w:rPr>
            </w:pPr>
            <w:r w:rsidRPr="00730F28">
              <w:rPr>
                <w:lang w:val="en-US"/>
              </w:rPr>
              <w:t>Nhân viên cửa hàng</w:t>
            </w:r>
            <w:r>
              <w:rPr>
                <w:lang w:val="en-US"/>
              </w:rPr>
              <w:t xml:space="preserve"> (</w:t>
            </w:r>
            <w:r w:rsidRPr="00730F28">
              <w:rPr>
                <w:lang w:val="en-US"/>
              </w:rPr>
              <w:t>Nhân viên quản lí đơn hàng</w:t>
            </w:r>
            <w:r>
              <w:rPr>
                <w:lang w:val="en-US"/>
              </w:rPr>
              <w:t xml:space="preserve">, </w:t>
            </w:r>
            <w:r w:rsidRPr="007C127C">
              <w:rPr>
                <w:lang w:val="en-US"/>
              </w:rPr>
              <w:t>Nhân viên nhận và trả quần áo</w:t>
            </w:r>
            <w:r>
              <w:rPr>
                <w:lang w:val="en-US"/>
              </w:rPr>
              <w:t>)</w:t>
            </w:r>
          </w:p>
        </w:tc>
      </w:tr>
      <w:tr w:rsidR="00FF18BA" w14:paraId="6CFAC078" w14:textId="77777777" w:rsidTr="00A06DD8">
        <w:tc>
          <w:tcPr>
            <w:tcW w:w="2425" w:type="dxa"/>
          </w:tcPr>
          <w:p w14:paraId="6EE312AF" w14:textId="77777777" w:rsidR="00F5523F" w:rsidRPr="00B808BD" w:rsidRDefault="00F5523F" w:rsidP="00A06DD8">
            <w:pPr>
              <w:spacing w:line="276" w:lineRule="auto"/>
              <w:rPr>
                <w:b/>
              </w:rPr>
            </w:pPr>
            <w:r w:rsidRPr="00B808BD">
              <w:rPr>
                <w:b/>
              </w:rPr>
              <w:t>Tiền điều kiện</w:t>
            </w:r>
          </w:p>
        </w:tc>
        <w:tc>
          <w:tcPr>
            <w:tcW w:w="6686" w:type="dxa"/>
          </w:tcPr>
          <w:p w14:paraId="1850C0A2" w14:textId="11D934EC" w:rsidR="00F5523F" w:rsidRPr="002947C2" w:rsidRDefault="00F5523F" w:rsidP="00A06DD8">
            <w:pPr>
              <w:spacing w:line="276" w:lineRule="auto"/>
              <w:rPr>
                <w:lang w:val="en-US"/>
              </w:rPr>
            </w:pPr>
            <w:r>
              <w:rPr>
                <w:lang w:val="en-US"/>
              </w:rPr>
              <w:t xml:space="preserve">Truy cập được trang web quản lí và </w:t>
            </w:r>
            <w:r w:rsidR="005E4157">
              <w:rPr>
                <w:lang w:val="en-US"/>
              </w:rPr>
              <w:t>đăng nhập</w:t>
            </w:r>
            <w:r>
              <w:rPr>
                <w:lang w:val="en-US"/>
              </w:rPr>
              <w:t xml:space="preserve"> thành công vào hệ thống.</w:t>
            </w:r>
          </w:p>
        </w:tc>
      </w:tr>
      <w:tr w:rsidR="00FF18BA" w14:paraId="1C33292B" w14:textId="77777777" w:rsidTr="00A06DD8">
        <w:tc>
          <w:tcPr>
            <w:tcW w:w="2425" w:type="dxa"/>
          </w:tcPr>
          <w:p w14:paraId="6AB6AF95" w14:textId="77777777" w:rsidR="00F5523F" w:rsidRPr="00B808BD" w:rsidRDefault="00F5523F" w:rsidP="00A06DD8">
            <w:pPr>
              <w:spacing w:line="276" w:lineRule="auto"/>
              <w:rPr>
                <w:b/>
              </w:rPr>
            </w:pPr>
            <w:r w:rsidRPr="00B808BD">
              <w:rPr>
                <w:b/>
              </w:rPr>
              <w:t>Cách xử lí</w:t>
            </w:r>
          </w:p>
        </w:tc>
        <w:tc>
          <w:tcPr>
            <w:tcW w:w="6686" w:type="dxa"/>
          </w:tcPr>
          <w:p w14:paraId="7D7AC7DC" w14:textId="330B1F63" w:rsidR="00F5523F" w:rsidRDefault="00F5523F" w:rsidP="007C127C">
            <w:pPr>
              <w:spacing w:line="276" w:lineRule="auto"/>
              <w:rPr>
                <w:lang w:val="en-US"/>
              </w:rPr>
            </w:pPr>
            <w:r>
              <w:rPr>
                <w:lang w:val="en-US"/>
              </w:rPr>
              <w:t>Bước 1: Click “</w:t>
            </w:r>
            <w:r w:rsidRPr="002947C2">
              <w:rPr>
                <w:i/>
                <w:lang w:val="en-US"/>
              </w:rPr>
              <w:t xml:space="preserve">Quản lí </w:t>
            </w:r>
            <w:r>
              <w:rPr>
                <w:i/>
                <w:lang w:val="en-US"/>
              </w:rPr>
              <w:t>biên nhận</w:t>
            </w:r>
            <w:r>
              <w:rPr>
                <w:lang w:val="en-US"/>
              </w:rPr>
              <w:t>” ở bên thanh menu cạnh trái và chọn trạng thái của biên nhận. Danh mục con của quản lí biên nhận được hiển thị như sau:</w:t>
            </w:r>
          </w:p>
          <w:p w14:paraId="6A522FDE" w14:textId="79999F81" w:rsidR="00F5523F" w:rsidRDefault="00F5523F" w:rsidP="007C127C">
            <w:pPr>
              <w:pStyle w:val="ListParagraph"/>
              <w:numPr>
                <w:ilvl w:val="0"/>
                <w:numId w:val="29"/>
              </w:numPr>
              <w:spacing w:line="276" w:lineRule="auto"/>
              <w:rPr>
                <w:lang w:val="en-US"/>
              </w:rPr>
            </w:pPr>
            <w:r w:rsidRPr="002947C2">
              <w:rPr>
                <w:i/>
                <w:lang w:val="en-US"/>
              </w:rPr>
              <w:t>Nhân viên quản lí đơn hàng</w:t>
            </w:r>
            <w:r>
              <w:rPr>
                <w:lang w:val="en-US"/>
              </w:rPr>
              <w:t xml:space="preserve">: </w:t>
            </w:r>
            <w:r w:rsidR="00C23007">
              <w:rPr>
                <w:lang w:val="en-US"/>
              </w:rPr>
              <w:t>Đang chờ nhận đồ, đã nhận đồ, đang chờ giao đồ, đã giao đồ.</w:t>
            </w:r>
          </w:p>
          <w:p w14:paraId="455C2DB8" w14:textId="1CA4E0CA" w:rsidR="00C23007" w:rsidRPr="00A06DD8" w:rsidRDefault="00C23007" w:rsidP="007C127C">
            <w:pPr>
              <w:pStyle w:val="ListParagraph"/>
              <w:numPr>
                <w:ilvl w:val="0"/>
                <w:numId w:val="29"/>
              </w:numPr>
              <w:spacing w:line="276" w:lineRule="auto"/>
              <w:rPr>
                <w:lang w:val="en-US"/>
              </w:rPr>
            </w:pPr>
            <w:r w:rsidRPr="007C127C">
              <w:rPr>
                <w:i/>
                <w:lang w:val="en-US"/>
              </w:rPr>
              <w:t>Nhân viên nhận và trả quần áo</w:t>
            </w:r>
            <w:r w:rsidR="00F5523F" w:rsidRPr="00A06DD8">
              <w:rPr>
                <w:i/>
                <w:lang w:val="en-US"/>
              </w:rPr>
              <w:t>:</w:t>
            </w:r>
            <w:r w:rsidR="00F5523F" w:rsidRPr="00A06DD8">
              <w:rPr>
                <w:lang w:val="en-US"/>
              </w:rPr>
              <w:t xml:space="preserve"> </w:t>
            </w:r>
            <w:r w:rsidRPr="00A06DD8">
              <w:rPr>
                <w:lang w:val="en-US"/>
              </w:rPr>
              <w:t>Đang ch</w:t>
            </w:r>
            <w:r w:rsidRPr="007C127C">
              <w:rPr>
                <w:lang w:val="en-US"/>
              </w:rPr>
              <w:t>ờ nhận đồ, đã nhận đồ, đang chờ giao đồ, đã giao đồ</w:t>
            </w:r>
            <w:r>
              <w:rPr>
                <w:lang w:val="en-US"/>
              </w:rPr>
              <w:t>.</w:t>
            </w:r>
            <w:r w:rsidRPr="00A06DD8">
              <w:rPr>
                <w:lang w:val="en-US"/>
              </w:rPr>
              <w:t xml:space="preserve"> </w:t>
            </w:r>
          </w:p>
          <w:p w14:paraId="0C2F52D8" w14:textId="36A7E119" w:rsidR="00F5523F" w:rsidRDefault="00F5523F" w:rsidP="007C127C">
            <w:pPr>
              <w:spacing w:line="276" w:lineRule="auto"/>
              <w:rPr>
                <w:lang w:val="en-US"/>
              </w:rPr>
            </w:pPr>
            <w:r>
              <w:rPr>
                <w:lang w:val="en-US"/>
              </w:rPr>
              <w:t xml:space="preserve">Bước 2: Danh sách </w:t>
            </w:r>
            <w:r w:rsidR="00C23007">
              <w:rPr>
                <w:lang w:val="en-US"/>
              </w:rPr>
              <w:t>biên nhận</w:t>
            </w:r>
            <w:r>
              <w:rPr>
                <w:lang w:val="en-US"/>
              </w:rPr>
              <w:t xml:space="preserve"> được hiển thị theo dạng bảng. Ở đây người dùng có thể tìm kiếm </w:t>
            </w:r>
            <w:r w:rsidR="00C23007">
              <w:rPr>
                <w:lang w:val="en-US"/>
              </w:rPr>
              <w:t>biên nhận</w:t>
            </w:r>
            <w:r>
              <w:rPr>
                <w:lang w:val="en-US"/>
              </w:rPr>
              <w:t xml:space="preserve"> dựa trên các tiêu chí là các cột của bảng.</w:t>
            </w:r>
          </w:p>
          <w:p w14:paraId="0E89DB0C" w14:textId="2D1461B9" w:rsidR="00F5523F" w:rsidRDefault="00F5523F" w:rsidP="007C127C">
            <w:pPr>
              <w:spacing w:line="276" w:lineRule="auto"/>
              <w:rPr>
                <w:lang w:val="en-US"/>
              </w:rPr>
            </w:pPr>
            <w:r>
              <w:rPr>
                <w:lang w:val="en-US"/>
              </w:rPr>
              <w:t xml:space="preserve">Bước 3: Khi người dùng </w:t>
            </w:r>
            <w:r w:rsidR="00A06DD8">
              <w:rPr>
                <w:lang w:val="en-US"/>
              </w:rPr>
              <w:t>nhấn</w:t>
            </w:r>
            <w:r>
              <w:rPr>
                <w:lang w:val="en-US"/>
              </w:rPr>
              <w:t xml:space="preserve"> vào tên khách hàng để truy cập vào chi tiết </w:t>
            </w:r>
            <w:r w:rsidR="00C23007">
              <w:rPr>
                <w:lang w:val="en-US"/>
              </w:rPr>
              <w:t>biên nhận</w:t>
            </w:r>
            <w:r>
              <w:rPr>
                <w:lang w:val="en-US"/>
              </w:rPr>
              <w:t xml:space="preserve">. Ở đây, người dùng có thể xem thông tin chi tiết </w:t>
            </w:r>
            <w:r w:rsidR="00C23007">
              <w:rPr>
                <w:lang w:val="en-US"/>
              </w:rPr>
              <w:t xml:space="preserve">biên nhận. </w:t>
            </w:r>
            <w:r>
              <w:rPr>
                <w:lang w:val="en-US"/>
              </w:rPr>
              <w:t>Các chức năng có thể tại trang chi tiết</w:t>
            </w:r>
            <w:r w:rsidR="00C23007">
              <w:rPr>
                <w:lang w:val="en-US"/>
              </w:rPr>
              <w:t xml:space="preserve"> biên nhận </w:t>
            </w:r>
            <w:r>
              <w:rPr>
                <w:lang w:val="en-US"/>
              </w:rPr>
              <w:t>theo loại nhân viên và trạng thái đơn hàng:</w:t>
            </w:r>
          </w:p>
          <w:p w14:paraId="3CCC9CCD" w14:textId="4A2D7CB8" w:rsidR="00F5523F" w:rsidRPr="007C127C" w:rsidRDefault="00F5523F" w:rsidP="007C127C">
            <w:pPr>
              <w:pStyle w:val="ListParagraph"/>
              <w:numPr>
                <w:ilvl w:val="0"/>
                <w:numId w:val="30"/>
              </w:numPr>
              <w:spacing w:line="276" w:lineRule="auto"/>
              <w:rPr>
                <w:lang w:val="en-US"/>
              </w:rPr>
            </w:pPr>
            <w:r>
              <w:rPr>
                <w:lang w:val="en-US"/>
              </w:rPr>
              <w:t>Trạng thái “</w:t>
            </w:r>
            <w:r w:rsidRPr="002947C2">
              <w:rPr>
                <w:i/>
                <w:lang w:val="en-US"/>
              </w:rPr>
              <w:t>đang chờ</w:t>
            </w:r>
            <w:r w:rsidR="00C23007">
              <w:rPr>
                <w:i/>
                <w:lang w:val="en-US"/>
              </w:rPr>
              <w:t xml:space="preserve"> nhận đồ</w:t>
            </w:r>
            <w:r>
              <w:rPr>
                <w:lang w:val="en-US"/>
              </w:rPr>
              <w:t xml:space="preserve">”: </w:t>
            </w:r>
            <w:r w:rsidR="00C23007" w:rsidRPr="002947C2">
              <w:rPr>
                <w:lang w:val="en-US"/>
              </w:rPr>
              <w:t xml:space="preserve">Nhân viên nhận và trả quần </w:t>
            </w:r>
            <w:r w:rsidR="00C23007">
              <w:rPr>
                <w:lang w:val="en-US"/>
              </w:rPr>
              <w:t xml:space="preserve">áo </w:t>
            </w:r>
            <w:r w:rsidR="00A06DD8">
              <w:rPr>
                <w:lang w:val="en-US"/>
              </w:rPr>
              <w:t>nhấn</w:t>
            </w:r>
            <w:r>
              <w:rPr>
                <w:lang w:val="en-US"/>
              </w:rPr>
              <w:t xml:space="preserve"> “</w:t>
            </w:r>
            <w:r w:rsidRPr="002947C2">
              <w:rPr>
                <w:i/>
                <w:lang w:val="en-US"/>
              </w:rPr>
              <w:t>chấp nhận</w:t>
            </w:r>
            <w:r>
              <w:rPr>
                <w:lang w:val="en-US"/>
              </w:rPr>
              <w:t>”</w:t>
            </w:r>
            <w:r w:rsidR="003C2A70">
              <w:rPr>
                <w:lang w:val="en-US"/>
              </w:rPr>
              <w:t xml:space="preserve">, người dùng sẽ được gán thành người đi nhận đơn hàng đó và có nhiệm vụ cập nhật thông tin biên nhận (bao gồm số lượng đồ nhận, ngày nhận và thời gian nhận). Sau khi nhận đồ hoàn tất buộc nhấn nút </w:t>
            </w:r>
            <w:r w:rsidR="003C2A70" w:rsidRPr="007C127C">
              <w:rPr>
                <w:i/>
                <w:lang w:val="en-US"/>
              </w:rPr>
              <w:t>“đã nhận</w:t>
            </w:r>
            <w:r w:rsidR="003C2A70">
              <w:rPr>
                <w:i/>
                <w:lang w:val="en-US"/>
              </w:rPr>
              <w:t>”</w:t>
            </w:r>
            <w:r w:rsidR="003C2A70">
              <w:rPr>
                <w:lang w:val="en-US"/>
              </w:rPr>
              <w:t xml:space="preserve"> để thay đổi trạng </w:t>
            </w:r>
            <w:r w:rsidR="003C2A70">
              <w:rPr>
                <w:lang w:val="en-US"/>
              </w:rPr>
              <w:lastRenderedPageBreak/>
              <w:t xml:space="preserve">thái biên nhận thành </w:t>
            </w:r>
            <w:r w:rsidR="003C2A70">
              <w:rPr>
                <w:i/>
                <w:lang w:val="en-US"/>
              </w:rPr>
              <w:t xml:space="preserve">“đã nhận đồ” </w:t>
            </w:r>
            <w:r w:rsidR="003C2A70">
              <w:rPr>
                <w:lang w:val="en-US"/>
              </w:rPr>
              <w:t xml:space="preserve">và đơn hàng ứng với biên nhận chuyển từ </w:t>
            </w:r>
            <w:r w:rsidR="003C2A70">
              <w:rPr>
                <w:i/>
                <w:lang w:val="en-US"/>
              </w:rPr>
              <w:t xml:space="preserve">“đã nhận” </w:t>
            </w:r>
            <w:r w:rsidR="003C2A70">
              <w:rPr>
                <w:lang w:val="en-US"/>
              </w:rPr>
              <w:t xml:space="preserve">thành </w:t>
            </w:r>
            <w:r w:rsidR="003C2A70">
              <w:rPr>
                <w:i/>
                <w:lang w:val="en-US"/>
              </w:rPr>
              <w:t xml:space="preserve">“đang chờ xử lí”. </w:t>
            </w:r>
          </w:p>
          <w:p w14:paraId="4E1524D7" w14:textId="4DCAA9A3" w:rsidR="003C2A70" w:rsidRPr="002947C2" w:rsidRDefault="003C2A70" w:rsidP="007C127C">
            <w:pPr>
              <w:pStyle w:val="ListParagraph"/>
              <w:numPr>
                <w:ilvl w:val="0"/>
                <w:numId w:val="30"/>
              </w:numPr>
              <w:spacing w:line="276" w:lineRule="auto"/>
              <w:rPr>
                <w:lang w:val="en-US"/>
              </w:rPr>
            </w:pPr>
            <w:r>
              <w:rPr>
                <w:lang w:val="en-US"/>
              </w:rPr>
              <w:t xml:space="preserve">Trạng thái </w:t>
            </w:r>
            <w:r>
              <w:rPr>
                <w:i/>
                <w:lang w:val="en-US"/>
              </w:rPr>
              <w:t xml:space="preserve">“đang chờ giao đồ”: </w:t>
            </w:r>
            <w:r>
              <w:rPr>
                <w:lang w:val="en-US"/>
              </w:rPr>
              <w:t xml:space="preserve">Nhân viên nhận và trả quần ảo </w:t>
            </w:r>
            <w:r w:rsidR="00A06DD8">
              <w:rPr>
                <w:lang w:val="en-US"/>
              </w:rPr>
              <w:t>nhấn</w:t>
            </w:r>
            <w:r>
              <w:rPr>
                <w:lang w:val="en-US"/>
              </w:rPr>
              <w:t xml:space="preserve"> vào nút </w:t>
            </w:r>
            <w:r>
              <w:rPr>
                <w:i/>
                <w:lang w:val="en-US"/>
              </w:rPr>
              <w:t xml:space="preserve">“giao đồ”, </w:t>
            </w:r>
            <w:r>
              <w:rPr>
                <w:lang w:val="en-US"/>
              </w:rPr>
              <w:t>người dùng sẽ được gán thành người đi giao đơn hàng đó và có nhiệm vụ câp nhật thông tin biên nhận (bao gồm thời gian, ngày giao đơn hàng). Sau khi giao hoàn tất buộc nhấn nút “</w:t>
            </w:r>
            <w:r w:rsidRPr="007C127C">
              <w:rPr>
                <w:i/>
                <w:lang w:val="en-US"/>
              </w:rPr>
              <w:t>đã giao</w:t>
            </w:r>
            <w:r>
              <w:rPr>
                <w:lang w:val="en-US"/>
              </w:rPr>
              <w:t>”</w:t>
            </w:r>
            <w:r w:rsidR="00FF18BA">
              <w:rPr>
                <w:lang w:val="en-US"/>
              </w:rPr>
              <w:t xml:space="preserve"> và đơn hàng ứng với biên nhận chuyển từ “</w:t>
            </w:r>
            <w:r w:rsidR="00FF18BA" w:rsidRPr="007C127C">
              <w:rPr>
                <w:i/>
                <w:lang w:val="en-US"/>
              </w:rPr>
              <w:t>đã xử lí hoàn tất</w:t>
            </w:r>
            <w:r w:rsidR="00FF18BA">
              <w:rPr>
                <w:lang w:val="en-US"/>
              </w:rPr>
              <w:t xml:space="preserve">” thành </w:t>
            </w:r>
            <w:r w:rsidR="00FF18BA">
              <w:rPr>
                <w:i/>
                <w:lang w:val="en-US"/>
              </w:rPr>
              <w:t>“thành công”.</w:t>
            </w:r>
          </w:p>
        </w:tc>
      </w:tr>
      <w:tr w:rsidR="00FF18BA" w14:paraId="3E9ED423" w14:textId="77777777" w:rsidTr="00A06DD8">
        <w:tc>
          <w:tcPr>
            <w:tcW w:w="2425" w:type="dxa"/>
          </w:tcPr>
          <w:p w14:paraId="71BF2106" w14:textId="77777777" w:rsidR="00F5523F" w:rsidRPr="00B808BD" w:rsidRDefault="00F5523F" w:rsidP="00A06DD8">
            <w:pPr>
              <w:spacing w:line="276" w:lineRule="auto"/>
              <w:rPr>
                <w:b/>
              </w:rPr>
            </w:pPr>
            <w:r w:rsidRPr="00B808BD">
              <w:rPr>
                <w:b/>
              </w:rPr>
              <w:lastRenderedPageBreak/>
              <w:t>Kết quả</w:t>
            </w:r>
          </w:p>
        </w:tc>
        <w:tc>
          <w:tcPr>
            <w:tcW w:w="6686" w:type="dxa"/>
          </w:tcPr>
          <w:p w14:paraId="4C62CB2E" w14:textId="71A235B2" w:rsidR="00F5523F" w:rsidRDefault="00F5523F" w:rsidP="00A06DD8">
            <w:pPr>
              <w:spacing w:line="276" w:lineRule="auto"/>
              <w:rPr>
                <w:lang w:val="en-US"/>
              </w:rPr>
            </w:pPr>
            <w:r>
              <w:rPr>
                <w:lang w:val="en-US"/>
              </w:rPr>
              <w:t xml:space="preserve">Hiển thị thông tin tất cả </w:t>
            </w:r>
            <w:r w:rsidR="00FF18BA">
              <w:rPr>
                <w:lang w:val="en-US"/>
              </w:rPr>
              <w:t xml:space="preserve">biên nhận </w:t>
            </w:r>
            <w:r>
              <w:rPr>
                <w:lang w:val="en-US"/>
              </w:rPr>
              <w:t>dưới dạng bảng.</w:t>
            </w:r>
          </w:p>
          <w:p w14:paraId="0519820D" w14:textId="4D1B0352" w:rsidR="00F5523F" w:rsidRPr="002947C2" w:rsidRDefault="00F5523F" w:rsidP="007C127C">
            <w:pPr>
              <w:spacing w:line="276" w:lineRule="auto"/>
              <w:rPr>
                <w:lang w:val="en-US"/>
              </w:rPr>
            </w:pPr>
            <w:r>
              <w:rPr>
                <w:lang w:val="en-US"/>
              </w:rPr>
              <w:t xml:space="preserve">Khi </w:t>
            </w:r>
            <w:r w:rsidR="00A06DD8">
              <w:rPr>
                <w:lang w:val="en-US"/>
              </w:rPr>
              <w:t>nhấn</w:t>
            </w:r>
            <w:r>
              <w:rPr>
                <w:lang w:val="en-US"/>
              </w:rPr>
              <w:t xml:space="preserve"> vào tên khách hàng hiển thị chi tiết </w:t>
            </w:r>
            <w:r w:rsidR="00FF18BA">
              <w:rPr>
                <w:lang w:val="en-US"/>
              </w:rPr>
              <w:t>biên nhận</w:t>
            </w:r>
            <w:r>
              <w:rPr>
                <w:lang w:val="en-US"/>
              </w:rPr>
              <w:t>.</w:t>
            </w:r>
          </w:p>
        </w:tc>
      </w:tr>
      <w:tr w:rsidR="00FF18BA" w14:paraId="497A03F3" w14:textId="77777777" w:rsidTr="00A06DD8">
        <w:tc>
          <w:tcPr>
            <w:tcW w:w="2425" w:type="dxa"/>
          </w:tcPr>
          <w:p w14:paraId="6E3D0B05" w14:textId="77777777" w:rsidR="00F5523F" w:rsidRPr="00B808BD" w:rsidRDefault="00F5523F" w:rsidP="00A06DD8">
            <w:pPr>
              <w:spacing w:line="276" w:lineRule="auto"/>
              <w:rPr>
                <w:b/>
              </w:rPr>
            </w:pPr>
            <w:r w:rsidRPr="00B808BD">
              <w:rPr>
                <w:b/>
              </w:rPr>
              <w:t>Ghi chú</w:t>
            </w:r>
          </w:p>
        </w:tc>
        <w:tc>
          <w:tcPr>
            <w:tcW w:w="6686" w:type="dxa"/>
          </w:tcPr>
          <w:p w14:paraId="36DCA385" w14:textId="61C4E7AA" w:rsidR="00F5523F" w:rsidRDefault="00F5523F" w:rsidP="00A06DD8">
            <w:pPr>
              <w:keepNext/>
              <w:spacing w:line="276" w:lineRule="auto"/>
            </w:pPr>
          </w:p>
        </w:tc>
      </w:tr>
    </w:tbl>
    <w:p w14:paraId="61D1C12D" w14:textId="77777777" w:rsidR="00F5523F" w:rsidRPr="00A06DD8" w:rsidRDefault="00F5523F" w:rsidP="00A06DD8"/>
    <w:p w14:paraId="1834BFC0" w14:textId="4A7B1824" w:rsidR="00730F28" w:rsidRDefault="00730F28" w:rsidP="00730F28">
      <w:pPr>
        <w:pStyle w:val="Heading4"/>
      </w:pPr>
      <w:r>
        <w:rPr>
          <w:lang w:val="en-US"/>
        </w:rPr>
        <w:t xml:space="preserve"> </w:t>
      </w:r>
      <w:bookmarkStart w:id="49" w:name="_Toc529744415"/>
      <w:r>
        <w:t>Quản lí phân công xử lí đơn hàng</w:t>
      </w:r>
      <w:bookmarkEnd w:id="49"/>
    </w:p>
    <w:tbl>
      <w:tblPr>
        <w:tblStyle w:val="TableGrid"/>
        <w:tblW w:w="0" w:type="auto"/>
        <w:tblLook w:val="04A0" w:firstRow="1" w:lastRow="0" w:firstColumn="1" w:lastColumn="0" w:noHBand="0" w:noVBand="1"/>
      </w:tblPr>
      <w:tblGrid>
        <w:gridCol w:w="2338"/>
        <w:gridCol w:w="6439"/>
      </w:tblGrid>
      <w:tr w:rsidR="009B0E96" w14:paraId="42FD3F12" w14:textId="77777777" w:rsidTr="00225404">
        <w:tc>
          <w:tcPr>
            <w:tcW w:w="2425" w:type="dxa"/>
          </w:tcPr>
          <w:p w14:paraId="4C6AE9A3" w14:textId="77777777" w:rsidR="009B0E96" w:rsidRPr="00B808BD" w:rsidRDefault="009B0E96" w:rsidP="00225404">
            <w:pPr>
              <w:spacing w:line="276" w:lineRule="auto"/>
              <w:rPr>
                <w:b/>
              </w:rPr>
            </w:pPr>
            <w:r w:rsidRPr="00B808BD">
              <w:rPr>
                <w:b/>
              </w:rPr>
              <w:t>Mã yêu cầu</w:t>
            </w:r>
          </w:p>
        </w:tc>
        <w:tc>
          <w:tcPr>
            <w:tcW w:w="6686" w:type="dxa"/>
          </w:tcPr>
          <w:p w14:paraId="3C91DDF8" w14:textId="77777777" w:rsidR="009B0E96" w:rsidRPr="002947C2" w:rsidRDefault="009B0E96" w:rsidP="00225404">
            <w:pPr>
              <w:spacing w:line="276" w:lineRule="auto"/>
              <w:rPr>
                <w:lang w:val="en-US"/>
              </w:rPr>
            </w:pPr>
            <w:r>
              <w:rPr>
                <w:lang w:val="en-US"/>
              </w:rPr>
              <w:t>GU_04</w:t>
            </w:r>
          </w:p>
        </w:tc>
      </w:tr>
      <w:tr w:rsidR="009B0E96" w14:paraId="44117EC2" w14:textId="77777777" w:rsidTr="00225404">
        <w:tc>
          <w:tcPr>
            <w:tcW w:w="2425" w:type="dxa"/>
          </w:tcPr>
          <w:p w14:paraId="0869766D" w14:textId="77777777" w:rsidR="009B0E96" w:rsidRPr="00B808BD" w:rsidRDefault="009B0E96" w:rsidP="00225404">
            <w:pPr>
              <w:spacing w:line="276" w:lineRule="auto"/>
              <w:rPr>
                <w:b/>
              </w:rPr>
            </w:pPr>
            <w:r w:rsidRPr="00B808BD">
              <w:rPr>
                <w:b/>
              </w:rPr>
              <w:t>Tên chức năng</w:t>
            </w:r>
          </w:p>
        </w:tc>
        <w:tc>
          <w:tcPr>
            <w:tcW w:w="6686" w:type="dxa"/>
          </w:tcPr>
          <w:p w14:paraId="50F0E1C1" w14:textId="2C64155B" w:rsidR="009B0E96" w:rsidRPr="00A06DD8" w:rsidRDefault="009B0E96" w:rsidP="00225404">
            <w:pPr>
              <w:spacing w:line="276" w:lineRule="auto"/>
              <w:rPr>
                <w:lang w:val="en-US"/>
              </w:rPr>
            </w:pPr>
            <w:r>
              <w:t>Quản lí phân công xử lí đơn hàng</w:t>
            </w:r>
          </w:p>
        </w:tc>
      </w:tr>
      <w:tr w:rsidR="009B0E96" w14:paraId="7F3DDF15" w14:textId="77777777" w:rsidTr="00225404">
        <w:tc>
          <w:tcPr>
            <w:tcW w:w="2425" w:type="dxa"/>
          </w:tcPr>
          <w:p w14:paraId="6E38A38D" w14:textId="77777777" w:rsidR="009B0E96" w:rsidRPr="00B808BD" w:rsidRDefault="009B0E96" w:rsidP="00225404">
            <w:pPr>
              <w:spacing w:line="276" w:lineRule="auto"/>
              <w:rPr>
                <w:b/>
              </w:rPr>
            </w:pPr>
            <w:r w:rsidRPr="00B808BD">
              <w:rPr>
                <w:b/>
              </w:rPr>
              <w:t>Đối tượng sử dụng</w:t>
            </w:r>
          </w:p>
        </w:tc>
        <w:tc>
          <w:tcPr>
            <w:tcW w:w="6686" w:type="dxa"/>
          </w:tcPr>
          <w:p w14:paraId="0DE75894" w14:textId="0DFE138E" w:rsidR="009B0E96" w:rsidRPr="002947C2" w:rsidRDefault="009B0E96" w:rsidP="00225404">
            <w:pPr>
              <w:spacing w:line="276" w:lineRule="auto"/>
              <w:rPr>
                <w:lang w:val="en-US"/>
              </w:rPr>
            </w:pPr>
            <w:r w:rsidRPr="009B0E96">
              <w:rPr>
                <w:lang w:val="en-US"/>
              </w:rPr>
              <w:t>Nhân viên cửa hàng</w:t>
            </w:r>
            <w:r>
              <w:rPr>
                <w:lang w:val="en-US"/>
              </w:rPr>
              <w:t xml:space="preserve"> (Nhân viên quản lí cửa hàng)</w:t>
            </w:r>
          </w:p>
        </w:tc>
      </w:tr>
      <w:tr w:rsidR="009B0E96" w14:paraId="1B7559A1" w14:textId="77777777" w:rsidTr="00225404">
        <w:tc>
          <w:tcPr>
            <w:tcW w:w="2425" w:type="dxa"/>
          </w:tcPr>
          <w:p w14:paraId="03A4271D" w14:textId="77777777" w:rsidR="009B0E96" w:rsidRPr="00B808BD" w:rsidRDefault="009B0E96" w:rsidP="00225404">
            <w:pPr>
              <w:spacing w:line="276" w:lineRule="auto"/>
              <w:rPr>
                <w:b/>
              </w:rPr>
            </w:pPr>
            <w:r w:rsidRPr="00B808BD">
              <w:rPr>
                <w:b/>
              </w:rPr>
              <w:t>Tiền điều kiện</w:t>
            </w:r>
          </w:p>
        </w:tc>
        <w:tc>
          <w:tcPr>
            <w:tcW w:w="6686" w:type="dxa"/>
          </w:tcPr>
          <w:p w14:paraId="4B7D2806" w14:textId="124FE0D2" w:rsidR="009B0E96" w:rsidRPr="002947C2" w:rsidRDefault="009B0E96" w:rsidP="00225404">
            <w:pPr>
              <w:spacing w:line="276" w:lineRule="auto"/>
              <w:rPr>
                <w:lang w:val="en-US"/>
              </w:rPr>
            </w:pPr>
            <w:r>
              <w:rPr>
                <w:lang w:val="en-US"/>
              </w:rPr>
              <w:t>Truy cập được trang web quản lí đối với nhân viên cửa hàng và đăng nhập thành công.</w:t>
            </w:r>
          </w:p>
        </w:tc>
      </w:tr>
      <w:tr w:rsidR="009B0E96" w14:paraId="1EE82B5A" w14:textId="77777777" w:rsidTr="00225404">
        <w:tc>
          <w:tcPr>
            <w:tcW w:w="2425" w:type="dxa"/>
          </w:tcPr>
          <w:p w14:paraId="7FFC3B18" w14:textId="77777777" w:rsidR="009B0E96" w:rsidRPr="00B808BD" w:rsidRDefault="009B0E96" w:rsidP="00225404">
            <w:pPr>
              <w:spacing w:line="276" w:lineRule="auto"/>
              <w:rPr>
                <w:b/>
              </w:rPr>
            </w:pPr>
            <w:r w:rsidRPr="00B808BD">
              <w:rPr>
                <w:b/>
              </w:rPr>
              <w:t>Cách xử lí</w:t>
            </w:r>
          </w:p>
        </w:tc>
        <w:tc>
          <w:tcPr>
            <w:tcW w:w="6686" w:type="dxa"/>
          </w:tcPr>
          <w:p w14:paraId="748DF11F" w14:textId="49E2024B" w:rsidR="009B0E96" w:rsidRDefault="00B43068" w:rsidP="00225404">
            <w:pPr>
              <w:spacing w:line="276" w:lineRule="auto"/>
              <w:rPr>
                <w:lang w:val="en-US"/>
              </w:rPr>
            </w:pPr>
            <w:r>
              <w:rPr>
                <w:lang w:val="en-US"/>
              </w:rPr>
              <w:t xml:space="preserve">Phân công loại một: </w:t>
            </w:r>
          </w:p>
          <w:p w14:paraId="25FE8799" w14:textId="4D491DD4" w:rsidR="00B43068" w:rsidRDefault="00B43068" w:rsidP="00B43068">
            <w:pPr>
              <w:spacing w:line="276" w:lineRule="auto"/>
              <w:ind w:left="720"/>
              <w:rPr>
                <w:lang w:val="en-US"/>
              </w:rPr>
            </w:pPr>
            <w:r>
              <w:rPr>
                <w:lang w:val="en-US"/>
              </w:rPr>
              <w:t>Bước 1: Phân loại đơn h</w:t>
            </w:r>
            <w:r w:rsidR="00DF1465">
              <w:rPr>
                <w:lang w:val="en-US"/>
              </w:rPr>
              <w:t>à</w:t>
            </w:r>
            <w:r>
              <w:rPr>
                <w:lang w:val="en-US"/>
              </w:rPr>
              <w:t>ng theo thứ tự loại dịch vụ trước và nhóm màu sau cùng. Sau đó, lưu thành từng túi giặt trong cơ sở dữ liệu.</w:t>
            </w:r>
          </w:p>
          <w:p w14:paraId="28902F9C" w14:textId="3E7F4558" w:rsidR="00B43068" w:rsidRDefault="00B43068" w:rsidP="00B43068">
            <w:pPr>
              <w:spacing w:line="276" w:lineRule="auto"/>
              <w:ind w:left="720"/>
              <w:rPr>
                <w:lang w:val="en-US"/>
              </w:rPr>
            </w:pPr>
            <w:r>
              <w:rPr>
                <w:lang w:val="en-US"/>
              </w:rPr>
              <w:t>Bước 2: Phân công mỗi đơn hàng được xử lí trên một máy</w:t>
            </w:r>
            <w:r w:rsidR="00DF1465">
              <w:rPr>
                <w:lang w:val="en-US"/>
              </w:rPr>
              <w:t xml:space="preserve"> (tương ứng tất cả túi giặt của đơn hàng sẽ cùng có một mã máy giặt). </w:t>
            </w:r>
          </w:p>
          <w:p w14:paraId="59D5A4B6" w14:textId="77777777" w:rsidR="00DF1465" w:rsidRDefault="00DF1465" w:rsidP="00DF1465">
            <w:pPr>
              <w:pStyle w:val="ListParagraph"/>
              <w:numPr>
                <w:ilvl w:val="0"/>
                <w:numId w:val="37"/>
              </w:numPr>
              <w:spacing w:line="276" w:lineRule="auto"/>
              <w:rPr>
                <w:lang w:val="en-US"/>
              </w:rPr>
            </w:pPr>
            <w:r>
              <w:rPr>
                <w:lang w:val="en-US"/>
              </w:rPr>
              <w:t>Ưu tiên các máy có số đơn hàng đang đợi là ít nhất.</w:t>
            </w:r>
          </w:p>
          <w:p w14:paraId="26A43FBA" w14:textId="77777777" w:rsidR="00DF1465" w:rsidRDefault="00DF1465" w:rsidP="00DF1465">
            <w:pPr>
              <w:pStyle w:val="ListParagraph"/>
              <w:numPr>
                <w:ilvl w:val="0"/>
                <w:numId w:val="37"/>
              </w:numPr>
              <w:spacing w:line="276" w:lineRule="auto"/>
              <w:rPr>
                <w:lang w:val="en-US"/>
              </w:rPr>
            </w:pPr>
            <w:r>
              <w:rPr>
                <w:lang w:val="en-US"/>
              </w:rPr>
              <w:t>Các đơn hàng được sắp xếp theo thứ tự tang dần dựa trên ngày và khung giờ trả đồ cho khách hàng.</w:t>
            </w:r>
          </w:p>
          <w:p w14:paraId="38DF3443" w14:textId="77777777" w:rsidR="00DF1465" w:rsidRDefault="00DF1465" w:rsidP="00DF1465">
            <w:pPr>
              <w:pStyle w:val="ListParagraph"/>
              <w:numPr>
                <w:ilvl w:val="0"/>
                <w:numId w:val="37"/>
              </w:numPr>
              <w:spacing w:line="276" w:lineRule="auto"/>
              <w:rPr>
                <w:lang w:val="en-US"/>
              </w:rPr>
            </w:pPr>
            <w:r>
              <w:rPr>
                <w:lang w:val="en-US"/>
              </w:rPr>
              <w:t>Các đơn hàng cùng xử lí trên một máy sẽ được gán thứ tự xử lí.</w:t>
            </w:r>
          </w:p>
          <w:p w14:paraId="69AE0287" w14:textId="77777777" w:rsidR="00DF1465" w:rsidRDefault="00DF1465" w:rsidP="00DF1465">
            <w:pPr>
              <w:spacing w:line="276" w:lineRule="auto"/>
              <w:ind w:left="720"/>
              <w:rPr>
                <w:lang w:val="en-US"/>
              </w:rPr>
            </w:pPr>
            <w:r>
              <w:rPr>
                <w:lang w:val="en-US"/>
              </w:rPr>
              <w:t>Bước 3: Lưu kết quả vào cơ sở dữ liệu.</w:t>
            </w:r>
          </w:p>
          <w:p w14:paraId="714E47C4" w14:textId="77777777" w:rsidR="00DF1465" w:rsidRDefault="00DF1465" w:rsidP="00DF1465">
            <w:pPr>
              <w:spacing w:line="276" w:lineRule="auto"/>
              <w:rPr>
                <w:lang w:val="en-US"/>
              </w:rPr>
            </w:pPr>
            <w:r>
              <w:rPr>
                <w:lang w:val="en-US"/>
              </w:rPr>
              <w:t>Phân công loại hai:</w:t>
            </w:r>
          </w:p>
          <w:p w14:paraId="7F4FA206" w14:textId="77777777" w:rsidR="00DF1465" w:rsidRDefault="00DF1465" w:rsidP="00DF1465">
            <w:pPr>
              <w:spacing w:line="276" w:lineRule="auto"/>
              <w:ind w:left="720"/>
              <w:rPr>
                <w:lang w:val="en-US"/>
              </w:rPr>
            </w:pPr>
            <w:r>
              <w:rPr>
                <w:lang w:val="en-US"/>
              </w:rPr>
              <w:t>Bước 1: Tương tự bước 1 của phân công loại một.</w:t>
            </w:r>
          </w:p>
          <w:p w14:paraId="0A73FE1C" w14:textId="2C0FE08D" w:rsidR="00DF1465" w:rsidRPr="00DF1465" w:rsidRDefault="00DF1465" w:rsidP="00E4365A">
            <w:pPr>
              <w:spacing w:line="276" w:lineRule="auto"/>
              <w:ind w:left="720"/>
              <w:rPr>
                <w:lang w:val="en-US"/>
              </w:rPr>
            </w:pPr>
            <w:r>
              <w:rPr>
                <w:lang w:val="en-US"/>
              </w:rPr>
              <w:t xml:space="preserve">Bước 2: </w:t>
            </w:r>
          </w:p>
        </w:tc>
      </w:tr>
      <w:tr w:rsidR="009B0E96" w14:paraId="07708509" w14:textId="77777777" w:rsidTr="00225404">
        <w:tc>
          <w:tcPr>
            <w:tcW w:w="2425" w:type="dxa"/>
          </w:tcPr>
          <w:p w14:paraId="4BD3D17E" w14:textId="77777777" w:rsidR="009B0E96" w:rsidRPr="00B808BD" w:rsidRDefault="009B0E96" w:rsidP="00225404">
            <w:pPr>
              <w:spacing w:line="276" w:lineRule="auto"/>
              <w:rPr>
                <w:b/>
              </w:rPr>
            </w:pPr>
            <w:r w:rsidRPr="00B808BD">
              <w:rPr>
                <w:b/>
              </w:rPr>
              <w:lastRenderedPageBreak/>
              <w:t>Kết quả</w:t>
            </w:r>
          </w:p>
        </w:tc>
        <w:tc>
          <w:tcPr>
            <w:tcW w:w="6686" w:type="dxa"/>
          </w:tcPr>
          <w:p w14:paraId="1818B8A6" w14:textId="5E6C3A38" w:rsidR="009B0E96" w:rsidRPr="002947C2" w:rsidRDefault="00DF1465" w:rsidP="00225404">
            <w:pPr>
              <w:spacing w:line="276" w:lineRule="auto"/>
              <w:rPr>
                <w:lang w:val="en-US"/>
              </w:rPr>
            </w:pPr>
            <w:r>
              <w:rPr>
                <w:lang w:val="en-US"/>
              </w:rPr>
              <w:t>Hiển thị được bảng phân công bao gồm các thông tin: mã máy giặt + số thứ tự xử lí, tên khách hàng + mã số đơn hàng, mã biên nhận, trạng thái đơn hàng.</w:t>
            </w:r>
          </w:p>
        </w:tc>
      </w:tr>
      <w:tr w:rsidR="009B0E96" w14:paraId="5CE12AD7" w14:textId="77777777" w:rsidTr="00225404">
        <w:tc>
          <w:tcPr>
            <w:tcW w:w="2425" w:type="dxa"/>
          </w:tcPr>
          <w:p w14:paraId="02AC5DC0" w14:textId="77777777" w:rsidR="009B0E96" w:rsidRPr="00B808BD" w:rsidRDefault="009B0E96" w:rsidP="00225404">
            <w:pPr>
              <w:spacing w:line="276" w:lineRule="auto"/>
              <w:rPr>
                <w:b/>
              </w:rPr>
            </w:pPr>
            <w:r w:rsidRPr="00B808BD">
              <w:rPr>
                <w:b/>
              </w:rPr>
              <w:t>Ghi chú</w:t>
            </w:r>
          </w:p>
        </w:tc>
        <w:tc>
          <w:tcPr>
            <w:tcW w:w="6686" w:type="dxa"/>
          </w:tcPr>
          <w:p w14:paraId="29953A0F" w14:textId="06B39F33" w:rsidR="009B0E96" w:rsidRPr="00E4365A" w:rsidRDefault="00B43068" w:rsidP="00225404">
            <w:pPr>
              <w:keepNext/>
              <w:spacing w:line="276" w:lineRule="auto"/>
              <w:rPr>
                <w:lang w:val="en-US"/>
              </w:rPr>
            </w:pPr>
            <w:r>
              <w:rPr>
                <w:lang w:val="en-US"/>
              </w:rPr>
              <w:t>Một đơn hàng có thể có một hoặc nhiều túi giặt khác nhau dựa trên phân loại.</w:t>
            </w:r>
          </w:p>
        </w:tc>
      </w:tr>
    </w:tbl>
    <w:p w14:paraId="1F02E07D" w14:textId="77777777" w:rsidR="009B0E96" w:rsidRPr="007C127C" w:rsidRDefault="009B0E96" w:rsidP="007C127C"/>
    <w:p w14:paraId="3AACDB7A" w14:textId="112BAF08" w:rsidR="00730F28" w:rsidRDefault="00730F28" w:rsidP="00730F28">
      <w:pPr>
        <w:pStyle w:val="Heading4"/>
      </w:pPr>
      <w:bookmarkStart w:id="50" w:name="_Toc529744416"/>
      <w:r>
        <w:t>Tạo đơn hàng</w:t>
      </w:r>
      <w:bookmarkEnd w:id="50"/>
    </w:p>
    <w:tbl>
      <w:tblPr>
        <w:tblStyle w:val="TableGrid"/>
        <w:tblW w:w="0" w:type="auto"/>
        <w:tblLook w:val="04A0" w:firstRow="1" w:lastRow="0" w:firstColumn="1" w:lastColumn="0" w:noHBand="0" w:noVBand="1"/>
      </w:tblPr>
      <w:tblGrid>
        <w:gridCol w:w="2342"/>
        <w:gridCol w:w="6435"/>
      </w:tblGrid>
      <w:tr w:rsidR="00225404" w14:paraId="1EFDCBF7" w14:textId="77777777" w:rsidTr="00225404">
        <w:tc>
          <w:tcPr>
            <w:tcW w:w="2425" w:type="dxa"/>
          </w:tcPr>
          <w:p w14:paraId="6F46BA12" w14:textId="77777777" w:rsidR="009B0E96" w:rsidRPr="00B808BD" w:rsidRDefault="009B0E96" w:rsidP="00225404">
            <w:pPr>
              <w:spacing w:line="276" w:lineRule="auto"/>
              <w:rPr>
                <w:b/>
              </w:rPr>
            </w:pPr>
            <w:r w:rsidRPr="00B808BD">
              <w:rPr>
                <w:b/>
              </w:rPr>
              <w:t>Mã yêu cầu</w:t>
            </w:r>
          </w:p>
        </w:tc>
        <w:tc>
          <w:tcPr>
            <w:tcW w:w="6686" w:type="dxa"/>
          </w:tcPr>
          <w:p w14:paraId="075D3D1A" w14:textId="4102E928" w:rsidR="009B0E96" w:rsidRPr="002947C2" w:rsidRDefault="009B0E96" w:rsidP="00225404">
            <w:pPr>
              <w:spacing w:line="276" w:lineRule="auto"/>
              <w:rPr>
                <w:lang w:val="en-US"/>
              </w:rPr>
            </w:pPr>
            <w:r>
              <w:rPr>
                <w:lang w:val="en-US"/>
              </w:rPr>
              <w:t>GU_04</w:t>
            </w:r>
          </w:p>
        </w:tc>
      </w:tr>
      <w:tr w:rsidR="00225404" w14:paraId="50186061" w14:textId="77777777" w:rsidTr="00225404">
        <w:tc>
          <w:tcPr>
            <w:tcW w:w="2425" w:type="dxa"/>
          </w:tcPr>
          <w:p w14:paraId="09867B15" w14:textId="77777777" w:rsidR="009B0E96" w:rsidRPr="00B808BD" w:rsidRDefault="009B0E96" w:rsidP="00225404">
            <w:pPr>
              <w:spacing w:line="276" w:lineRule="auto"/>
              <w:rPr>
                <w:b/>
              </w:rPr>
            </w:pPr>
            <w:r w:rsidRPr="00B808BD">
              <w:rPr>
                <w:b/>
              </w:rPr>
              <w:t>Tên chức năng</w:t>
            </w:r>
          </w:p>
        </w:tc>
        <w:tc>
          <w:tcPr>
            <w:tcW w:w="6686" w:type="dxa"/>
          </w:tcPr>
          <w:p w14:paraId="072C7886" w14:textId="74773132" w:rsidR="009B0E96" w:rsidRPr="00A06DD8" w:rsidRDefault="009B0E96" w:rsidP="00225404">
            <w:pPr>
              <w:spacing w:line="276" w:lineRule="auto"/>
              <w:rPr>
                <w:lang w:val="en-US"/>
              </w:rPr>
            </w:pPr>
            <w:r>
              <w:t>Tạo đơn hàng</w:t>
            </w:r>
          </w:p>
        </w:tc>
      </w:tr>
      <w:tr w:rsidR="00225404" w14:paraId="1CA34CFE" w14:textId="77777777" w:rsidTr="00225404">
        <w:tc>
          <w:tcPr>
            <w:tcW w:w="2425" w:type="dxa"/>
          </w:tcPr>
          <w:p w14:paraId="52364FD0" w14:textId="77777777" w:rsidR="009B0E96" w:rsidRPr="00B808BD" w:rsidRDefault="009B0E96" w:rsidP="00225404">
            <w:pPr>
              <w:spacing w:line="276" w:lineRule="auto"/>
              <w:rPr>
                <w:b/>
              </w:rPr>
            </w:pPr>
            <w:r w:rsidRPr="00B808BD">
              <w:rPr>
                <w:b/>
              </w:rPr>
              <w:t>Đối tượng sử dụng</w:t>
            </w:r>
          </w:p>
        </w:tc>
        <w:tc>
          <w:tcPr>
            <w:tcW w:w="6686" w:type="dxa"/>
          </w:tcPr>
          <w:p w14:paraId="08A0D1F5" w14:textId="1DA1E270" w:rsidR="009B0E96" w:rsidRPr="002947C2" w:rsidRDefault="009B0E96" w:rsidP="00225404">
            <w:pPr>
              <w:spacing w:line="276" w:lineRule="auto"/>
              <w:rPr>
                <w:lang w:val="en-US"/>
              </w:rPr>
            </w:pPr>
            <w:r w:rsidRPr="009B0E96">
              <w:rPr>
                <w:lang w:val="en-US"/>
              </w:rPr>
              <w:t>Nhân viên cửa hàng</w:t>
            </w:r>
            <w:r>
              <w:rPr>
                <w:lang w:val="en-US"/>
              </w:rPr>
              <w:t xml:space="preserve"> (Nhân viên quản lí cửa hàng), khách hàng</w:t>
            </w:r>
          </w:p>
        </w:tc>
      </w:tr>
      <w:tr w:rsidR="00225404" w14:paraId="125B2C9E" w14:textId="77777777" w:rsidTr="00225404">
        <w:tc>
          <w:tcPr>
            <w:tcW w:w="2425" w:type="dxa"/>
          </w:tcPr>
          <w:p w14:paraId="3FCD6D76" w14:textId="77777777" w:rsidR="009B0E96" w:rsidRPr="00B808BD" w:rsidRDefault="009B0E96" w:rsidP="00225404">
            <w:pPr>
              <w:spacing w:line="276" w:lineRule="auto"/>
              <w:rPr>
                <w:b/>
              </w:rPr>
            </w:pPr>
            <w:r w:rsidRPr="00B808BD">
              <w:rPr>
                <w:b/>
              </w:rPr>
              <w:t>Tiền điều kiện</w:t>
            </w:r>
          </w:p>
        </w:tc>
        <w:tc>
          <w:tcPr>
            <w:tcW w:w="6686" w:type="dxa"/>
          </w:tcPr>
          <w:p w14:paraId="46ED22C1" w14:textId="734CB35B" w:rsidR="009B0E96" w:rsidRPr="002947C2" w:rsidRDefault="009B0E96" w:rsidP="00225404">
            <w:pPr>
              <w:spacing w:line="276" w:lineRule="auto"/>
              <w:rPr>
                <w:lang w:val="en-US"/>
              </w:rPr>
            </w:pPr>
            <w:r>
              <w:rPr>
                <w:lang w:val="en-US"/>
              </w:rPr>
              <w:t>Truy cập được trang web quản lí đối với nhân viên cửa hàng và ứng dụng điện thoại đối với khách hàng và đăng nhập thành công.</w:t>
            </w:r>
          </w:p>
        </w:tc>
      </w:tr>
      <w:tr w:rsidR="00225404" w14:paraId="56686DA2" w14:textId="77777777" w:rsidTr="00225404">
        <w:tc>
          <w:tcPr>
            <w:tcW w:w="2425" w:type="dxa"/>
          </w:tcPr>
          <w:p w14:paraId="4ECB6F75" w14:textId="77777777" w:rsidR="009B0E96" w:rsidRPr="00B808BD" w:rsidRDefault="009B0E96" w:rsidP="00225404">
            <w:pPr>
              <w:spacing w:line="276" w:lineRule="auto"/>
              <w:rPr>
                <w:b/>
              </w:rPr>
            </w:pPr>
            <w:r w:rsidRPr="00B808BD">
              <w:rPr>
                <w:b/>
              </w:rPr>
              <w:t>Cách xử lí</w:t>
            </w:r>
          </w:p>
        </w:tc>
        <w:tc>
          <w:tcPr>
            <w:tcW w:w="6686" w:type="dxa"/>
          </w:tcPr>
          <w:p w14:paraId="248C92A1" w14:textId="0979A58A" w:rsidR="009B0E96" w:rsidRDefault="00225404" w:rsidP="00225404">
            <w:pPr>
              <w:spacing w:line="276" w:lineRule="auto"/>
              <w:rPr>
                <w:lang w:val="en-US"/>
              </w:rPr>
            </w:pPr>
            <w:r>
              <w:rPr>
                <w:lang w:val="en-US"/>
              </w:rPr>
              <w:t xml:space="preserve">Đối với </w:t>
            </w:r>
            <w:r w:rsidR="00261DD6">
              <w:rPr>
                <w:lang w:val="en-US"/>
              </w:rPr>
              <w:t>đặt đơn hàng từ trang quản lí</w:t>
            </w:r>
            <w:r w:rsidR="004F2566">
              <w:rPr>
                <w:lang w:val="en-US"/>
              </w:rPr>
              <w:t xml:space="preserve"> (Nhân viên quản lí cửa hàng)</w:t>
            </w:r>
            <w:r w:rsidR="00261DD6">
              <w:rPr>
                <w:lang w:val="en-US"/>
              </w:rPr>
              <w:t>:</w:t>
            </w:r>
          </w:p>
          <w:p w14:paraId="4EAF689E" w14:textId="77777777" w:rsidR="00225404" w:rsidRDefault="00225404" w:rsidP="00225404">
            <w:pPr>
              <w:spacing w:line="276" w:lineRule="auto"/>
              <w:ind w:left="498"/>
              <w:rPr>
                <w:lang w:val="en-US"/>
              </w:rPr>
            </w:pPr>
            <w:r>
              <w:rPr>
                <w:lang w:val="en-US"/>
              </w:rPr>
              <w:t xml:space="preserve">Bước 1: Nhấn vào </w:t>
            </w:r>
            <w:r>
              <w:rPr>
                <w:i/>
                <w:lang w:val="en-US"/>
              </w:rPr>
              <w:t>“tạo đơn hàng”</w:t>
            </w:r>
            <w:r>
              <w:rPr>
                <w:lang w:val="en-US"/>
              </w:rPr>
              <w:t xml:space="preserve"> ở thanh danh mục</w:t>
            </w:r>
          </w:p>
          <w:p w14:paraId="02B56390" w14:textId="6D82B853" w:rsidR="00225404" w:rsidRDefault="00225404" w:rsidP="00225404">
            <w:pPr>
              <w:spacing w:line="276" w:lineRule="auto"/>
              <w:ind w:left="499"/>
              <w:rPr>
                <w:lang w:val="en-US"/>
              </w:rPr>
            </w:pPr>
            <w:r>
              <w:rPr>
                <w:lang w:val="en-US"/>
              </w:rPr>
              <w:t xml:space="preserve">bên trái màn hình. </w:t>
            </w:r>
          </w:p>
          <w:p w14:paraId="4AE63DCA" w14:textId="4A21C5B8" w:rsidR="00225404" w:rsidRDefault="00225404" w:rsidP="00225404">
            <w:pPr>
              <w:spacing w:line="276" w:lineRule="auto"/>
              <w:ind w:left="499"/>
              <w:rPr>
                <w:lang w:val="en-US"/>
              </w:rPr>
            </w:pPr>
            <w:r>
              <w:rPr>
                <w:lang w:val="en-US"/>
              </w:rPr>
              <w:t>Bước 2: Những thông tin được mặc định sẵn: Thông tin chi nhánh, danh sách loại dịch vụ theo chi nhánh.</w:t>
            </w:r>
          </w:p>
          <w:p w14:paraId="0CAB0434" w14:textId="207D355F" w:rsidR="00225404" w:rsidRDefault="00225404" w:rsidP="00225404">
            <w:pPr>
              <w:spacing w:line="276" w:lineRule="auto"/>
              <w:ind w:left="499"/>
              <w:rPr>
                <w:lang w:val="en-US"/>
              </w:rPr>
            </w:pPr>
            <w:r>
              <w:rPr>
                <w:lang w:val="en-US"/>
              </w:rPr>
              <w:t>Bước 3: Người dùng nhập các thông tin khách hàng,</w:t>
            </w:r>
            <w:r w:rsidR="00261DD6">
              <w:rPr>
                <w:lang w:val="en-US"/>
              </w:rPr>
              <w:t xml:space="preserve"> địa chỉ lấy và trả đồ,</w:t>
            </w:r>
            <w:r>
              <w:rPr>
                <w:lang w:val="en-US"/>
              </w:rPr>
              <w:t xml:space="preserve"> ngày lấy và trả đồ cho khách, chọn khung giờ lấy và trả đồ. Nếu ngày lấy và trả đồ cùng một ngày, thì khung giờ lấy và trả đồ cách ít nhất là 1 khung giờ.</w:t>
            </w:r>
            <w:r w:rsidR="00261DD6">
              <w:rPr>
                <w:lang w:val="en-US"/>
              </w:rPr>
              <w:t xml:space="preserve"> </w:t>
            </w:r>
          </w:p>
          <w:p w14:paraId="769CFD04" w14:textId="7390A09C" w:rsidR="00261DD6" w:rsidRDefault="00261DD6" w:rsidP="00261DD6">
            <w:pPr>
              <w:spacing w:line="276" w:lineRule="auto"/>
              <w:ind w:left="499"/>
              <w:rPr>
                <w:lang w:val="en-US"/>
              </w:rPr>
            </w:pPr>
            <w:r>
              <w:rPr>
                <w:lang w:val="en-US"/>
              </w:rPr>
              <w:t>Bước 4: Nhập thông tin từng quần áo bao gồm: loại dịch vụ, loại quần áo, đơn vị tính, số lượng, màu sắc, …. Ít nhất phải tồn tại một quần áo trong đơn hàng. Nếu rỗng báo lỗi.</w:t>
            </w:r>
          </w:p>
          <w:p w14:paraId="45386B67" w14:textId="7DA4DB7E" w:rsidR="00261DD6" w:rsidRDefault="00261DD6" w:rsidP="00261DD6">
            <w:pPr>
              <w:spacing w:line="276" w:lineRule="auto"/>
              <w:ind w:left="499"/>
              <w:rPr>
                <w:lang w:val="en-US"/>
              </w:rPr>
            </w:pPr>
            <w:r>
              <w:rPr>
                <w:lang w:val="en-US"/>
              </w:rPr>
              <w:t xml:space="preserve">Bước 5: Nhấn nút </w:t>
            </w:r>
            <w:r>
              <w:rPr>
                <w:i/>
                <w:lang w:val="en-US"/>
              </w:rPr>
              <w:t>“đặt hàng”.</w:t>
            </w:r>
            <w:r>
              <w:rPr>
                <w:lang w:val="en-US"/>
              </w:rPr>
              <w:t xml:space="preserve"> Đơn hàng được lưu vào cơ sở dữ liệu với trạng thái là </w:t>
            </w:r>
            <w:r>
              <w:rPr>
                <w:i/>
                <w:lang w:val="en-US"/>
              </w:rPr>
              <w:t xml:space="preserve">“nháp”. </w:t>
            </w:r>
            <w:r>
              <w:rPr>
                <w:lang w:val="en-US"/>
              </w:rPr>
              <w:t>Và chuyển sang trang xác nhận đơn hàng với thông tin chi tiết và tổng giá tiền đối với đơn hàng.</w:t>
            </w:r>
          </w:p>
          <w:p w14:paraId="5CBFFDC8" w14:textId="55EF4244" w:rsidR="00225404" w:rsidRPr="007C127C" w:rsidRDefault="00261DD6" w:rsidP="007C127C">
            <w:pPr>
              <w:spacing w:line="276" w:lineRule="auto"/>
              <w:ind w:left="499"/>
            </w:pPr>
            <w:r>
              <w:rPr>
                <w:lang w:val="en-US"/>
              </w:rPr>
              <w:t>Bước 6: Nhấn nút “</w:t>
            </w:r>
            <w:r w:rsidRPr="007C127C">
              <w:rPr>
                <w:i/>
                <w:lang w:val="en-US"/>
              </w:rPr>
              <w:t>đặt hàng</w:t>
            </w:r>
            <w:r>
              <w:rPr>
                <w:lang w:val="en-US"/>
              </w:rPr>
              <w:t xml:space="preserve">” một lần nữa để xác nhận đơn hàng. Đơn hàng được cập nhật với trạng thái </w:t>
            </w:r>
            <w:r>
              <w:rPr>
                <w:i/>
                <w:lang w:val="en-US"/>
              </w:rPr>
              <w:t>“đang chờ”.</w:t>
            </w:r>
          </w:p>
          <w:p w14:paraId="7A79ACA5" w14:textId="6B60EA99" w:rsidR="00225404" w:rsidRDefault="00261DD6" w:rsidP="00261DD6">
            <w:pPr>
              <w:spacing w:line="276" w:lineRule="auto"/>
              <w:rPr>
                <w:lang w:val="en-US"/>
              </w:rPr>
            </w:pPr>
            <w:r>
              <w:rPr>
                <w:lang w:val="en-US"/>
              </w:rPr>
              <w:t>Đối với đặt đơn hàng tử ứng dụng điện thoại</w:t>
            </w:r>
            <w:r w:rsidR="004F2566">
              <w:rPr>
                <w:lang w:val="en-US"/>
              </w:rPr>
              <w:t xml:space="preserve"> (khách hàng)</w:t>
            </w:r>
            <w:r>
              <w:rPr>
                <w:lang w:val="en-US"/>
              </w:rPr>
              <w:t>:</w:t>
            </w:r>
          </w:p>
          <w:p w14:paraId="728A849F" w14:textId="77777777" w:rsidR="00261DD6" w:rsidRDefault="00261DD6" w:rsidP="00261DD6">
            <w:pPr>
              <w:spacing w:line="276" w:lineRule="auto"/>
              <w:ind w:left="516"/>
              <w:rPr>
                <w:lang w:val="en-US"/>
              </w:rPr>
            </w:pPr>
            <w:r>
              <w:rPr>
                <w:lang w:val="en-US"/>
              </w:rPr>
              <w:lastRenderedPageBreak/>
              <w:t>Bước 1: Người dùng chọn loại dịch vụ mong muốn. Kế tiếp chọn đơn vị tính là cái hay kilogram.</w:t>
            </w:r>
          </w:p>
          <w:p w14:paraId="4491EAF6" w14:textId="055BF978" w:rsidR="004F2566" w:rsidRDefault="00261DD6" w:rsidP="004F2566">
            <w:pPr>
              <w:spacing w:line="276" w:lineRule="auto"/>
              <w:ind w:left="516"/>
              <w:rPr>
                <w:lang w:val="en-US"/>
              </w:rPr>
            </w:pPr>
            <w:r>
              <w:rPr>
                <w:lang w:val="en-US"/>
              </w:rPr>
              <w:t>Bước 2: Người dùng chọn những quần áo dành cho loại dịch vụ này. Ở đây người dùng có thể dùng chức năng “</w:t>
            </w:r>
            <w:r>
              <w:rPr>
                <w:i/>
                <w:lang w:val="en-US"/>
              </w:rPr>
              <w:t>GU_06</w:t>
            </w:r>
            <w:r>
              <w:rPr>
                <w:lang w:val="en-US"/>
              </w:rPr>
              <w:t xml:space="preserve">” để giúp thêm quần áo nhanh chóng. </w:t>
            </w:r>
            <w:r w:rsidR="004F2566">
              <w:rPr>
                <w:lang w:val="en-US"/>
              </w:rPr>
              <w:t>Khi người dùng chọn một quần áo, thông tin về số lượng là bắt buộc. Mọi thông tin đơn hàng được giữ tạm thời vào trong giỏ hàng.</w:t>
            </w:r>
          </w:p>
          <w:p w14:paraId="501B26AC" w14:textId="77777777" w:rsidR="004F2566" w:rsidRDefault="004F2566" w:rsidP="004F2566">
            <w:pPr>
              <w:spacing w:line="276" w:lineRule="auto"/>
              <w:ind w:left="516"/>
              <w:rPr>
                <w:lang w:val="en-US"/>
              </w:rPr>
            </w:pPr>
            <w:r>
              <w:rPr>
                <w:lang w:val="en-US"/>
              </w:rPr>
              <w:t xml:space="preserve">Bước 3: Nếu người dùng có nhu cầu đặt thêm dịch vụ, quay lại trang chọn dịch vụ và thực lại tuần tự các bước 1, 2. </w:t>
            </w:r>
          </w:p>
          <w:p w14:paraId="0BFEB936" w14:textId="77777777" w:rsidR="004F2566" w:rsidRDefault="004F2566" w:rsidP="004F2566">
            <w:pPr>
              <w:spacing w:line="276" w:lineRule="auto"/>
              <w:ind w:left="516"/>
              <w:rPr>
                <w:lang w:val="en-US"/>
              </w:rPr>
            </w:pPr>
            <w:r>
              <w:rPr>
                <w:lang w:val="en-US"/>
              </w:rPr>
              <w:t>Bước 4: Người dùng truy cập vào màn hình giỏ hàng và xác nhận đặt đơn hàng. Sau đó chuyển sang màn hình thực hiện chức “</w:t>
            </w:r>
            <w:r>
              <w:rPr>
                <w:i/>
                <w:lang w:val="en-US"/>
              </w:rPr>
              <w:t>GU_05</w:t>
            </w:r>
            <w:r>
              <w:rPr>
                <w:lang w:val="en-US"/>
              </w:rPr>
              <w:t xml:space="preserve">”. Người dùng chọn chi nhánh mong muốn. </w:t>
            </w:r>
          </w:p>
          <w:p w14:paraId="45A52B4F" w14:textId="77777777" w:rsidR="004F2566" w:rsidRDefault="004F2566" w:rsidP="004F2566">
            <w:pPr>
              <w:spacing w:line="276" w:lineRule="auto"/>
              <w:ind w:left="516"/>
              <w:rPr>
                <w:lang w:val="en-US"/>
              </w:rPr>
            </w:pPr>
            <w:r>
              <w:rPr>
                <w:lang w:val="en-US"/>
              </w:rPr>
              <w:t>Bước 5: Chuyển sang màn hình xác nhận đặt hàng, người dùng xem được thông tin đơn hàng của mình và phí phải trả cho đơn hàng này. Người dùng nhập ngày lấy và trả đồ cho khách, chọn khung giờ lấy và trả đồ. Nếu ngày lấy và trả đồ cùng một ngày, thì khung giờ lấy và trả đồ cách ít nhất là 1 khung giờ.</w:t>
            </w:r>
          </w:p>
          <w:p w14:paraId="479A1632" w14:textId="77777777" w:rsidR="004F2566" w:rsidRDefault="004F2566" w:rsidP="004F2566">
            <w:pPr>
              <w:spacing w:line="276" w:lineRule="auto"/>
              <w:ind w:left="516"/>
              <w:rPr>
                <w:i/>
                <w:lang w:val="en-US"/>
              </w:rPr>
            </w:pPr>
            <w:r>
              <w:rPr>
                <w:lang w:val="en-US"/>
              </w:rPr>
              <w:t xml:space="preserve">Bước 6: Người dùng nhấn </w:t>
            </w:r>
            <w:r>
              <w:rPr>
                <w:i/>
                <w:lang w:val="en-US"/>
              </w:rPr>
              <w:t xml:space="preserve">“xác nhận” </w:t>
            </w:r>
            <w:r>
              <w:rPr>
                <w:lang w:val="en-US"/>
              </w:rPr>
              <w:t xml:space="preserve">lần cuối. Đơn hàng được gửi lên server và lưu lại vào cơ sở dữ liệu với trạng thái </w:t>
            </w:r>
            <w:r>
              <w:rPr>
                <w:i/>
                <w:lang w:val="en-US"/>
              </w:rPr>
              <w:t>“đang chờ”.</w:t>
            </w:r>
            <w:r>
              <w:rPr>
                <w:lang w:val="en-US"/>
              </w:rPr>
              <w:t xml:space="preserve"> Không lưu trạng thái là </w:t>
            </w:r>
            <w:r>
              <w:rPr>
                <w:i/>
                <w:lang w:val="en-US"/>
              </w:rPr>
              <w:t>“nháp”.</w:t>
            </w:r>
          </w:p>
          <w:p w14:paraId="6D7FAEF9" w14:textId="57ADE5BC" w:rsidR="001A372D" w:rsidRPr="007C127C" w:rsidRDefault="004F2566" w:rsidP="007C127C">
            <w:pPr>
              <w:spacing w:line="276" w:lineRule="auto"/>
              <w:ind w:left="516"/>
              <w:rPr>
                <w:lang w:val="en-US"/>
              </w:rPr>
            </w:pPr>
            <w:r>
              <w:rPr>
                <w:lang w:val="en-US"/>
              </w:rPr>
              <w:t>Bước 7: Người dùng sẽ được chuyển sang màn hình cảm ơn cùng với mã QR Code ứng với đơn hàng</w:t>
            </w:r>
            <w:r w:rsidR="001A372D">
              <w:rPr>
                <w:lang w:val="en-US"/>
              </w:rPr>
              <w:t>.</w:t>
            </w:r>
          </w:p>
        </w:tc>
      </w:tr>
      <w:tr w:rsidR="00225404" w14:paraId="396CAB11" w14:textId="77777777" w:rsidTr="00225404">
        <w:tc>
          <w:tcPr>
            <w:tcW w:w="2425" w:type="dxa"/>
          </w:tcPr>
          <w:p w14:paraId="7F42BE55" w14:textId="77777777" w:rsidR="009B0E96" w:rsidRPr="00B808BD" w:rsidRDefault="009B0E96" w:rsidP="00225404">
            <w:pPr>
              <w:spacing w:line="276" w:lineRule="auto"/>
              <w:rPr>
                <w:b/>
              </w:rPr>
            </w:pPr>
            <w:r w:rsidRPr="00B808BD">
              <w:rPr>
                <w:b/>
              </w:rPr>
              <w:lastRenderedPageBreak/>
              <w:t>Kết quả</w:t>
            </w:r>
          </w:p>
        </w:tc>
        <w:tc>
          <w:tcPr>
            <w:tcW w:w="6686" w:type="dxa"/>
          </w:tcPr>
          <w:p w14:paraId="3E8CC4F4" w14:textId="7E6B14F5" w:rsidR="009B0E96" w:rsidRPr="007C127C" w:rsidRDefault="006D4DBC" w:rsidP="00225404">
            <w:pPr>
              <w:spacing w:line="276" w:lineRule="auto"/>
              <w:rPr>
                <w:i/>
                <w:lang w:val="en-US"/>
              </w:rPr>
            </w:pPr>
            <w:r>
              <w:rPr>
                <w:lang w:val="en-US"/>
              </w:rPr>
              <w:t xml:space="preserve">Lưu đơn hàng </w:t>
            </w:r>
            <w:r w:rsidR="006327EB">
              <w:rPr>
                <w:lang w:val="en-US"/>
              </w:rPr>
              <w:t xml:space="preserve">vào cơ sở dữ liệu với trạng thái </w:t>
            </w:r>
            <w:r w:rsidR="006327EB">
              <w:rPr>
                <w:i/>
                <w:lang w:val="en-US"/>
              </w:rPr>
              <w:t>“đang chờ”.</w:t>
            </w:r>
          </w:p>
        </w:tc>
      </w:tr>
      <w:tr w:rsidR="00225404" w14:paraId="5E920E11" w14:textId="77777777" w:rsidTr="00225404">
        <w:tc>
          <w:tcPr>
            <w:tcW w:w="2425" w:type="dxa"/>
          </w:tcPr>
          <w:p w14:paraId="18EB90A2" w14:textId="77777777" w:rsidR="009B0E96" w:rsidRPr="00B808BD" w:rsidRDefault="009B0E96" w:rsidP="00225404">
            <w:pPr>
              <w:spacing w:line="276" w:lineRule="auto"/>
              <w:rPr>
                <w:b/>
              </w:rPr>
            </w:pPr>
            <w:r w:rsidRPr="00B808BD">
              <w:rPr>
                <w:b/>
              </w:rPr>
              <w:t>Ghi chú</w:t>
            </w:r>
          </w:p>
        </w:tc>
        <w:tc>
          <w:tcPr>
            <w:tcW w:w="6686" w:type="dxa"/>
          </w:tcPr>
          <w:p w14:paraId="7C1A2E18" w14:textId="77777777" w:rsidR="009B0E96" w:rsidRDefault="006327EB" w:rsidP="00225404">
            <w:pPr>
              <w:keepNext/>
              <w:spacing w:line="276" w:lineRule="auto"/>
              <w:rPr>
                <w:lang w:val="en-US"/>
              </w:rPr>
            </w:pPr>
            <w:r>
              <w:rPr>
                <w:lang w:val="en-US"/>
              </w:rPr>
              <w:t>Toàn bộ thông tin ở chức năng tạo đơn hàng là bắt buộc. Nếu không được nhập sẽ báo lỗi.</w:t>
            </w:r>
          </w:p>
          <w:p w14:paraId="7FCB8DBB" w14:textId="77777777" w:rsidR="004F2566" w:rsidRDefault="004F2566" w:rsidP="00225404">
            <w:pPr>
              <w:keepNext/>
              <w:spacing w:line="276" w:lineRule="auto"/>
              <w:rPr>
                <w:lang w:val="en-US"/>
              </w:rPr>
            </w:pPr>
            <w:r>
              <w:rPr>
                <w:lang w:val="en-US"/>
              </w:rPr>
              <w:t>Thông tin đơn hàng sẽ được lưu lại trong SharePreferences của ứng dụng khi chưa được người dùng đặt đơn hàng</w:t>
            </w:r>
            <w:r w:rsidR="001A372D">
              <w:rPr>
                <w:lang w:val="en-US"/>
              </w:rPr>
              <w:t>.</w:t>
            </w:r>
          </w:p>
          <w:p w14:paraId="20184815" w14:textId="51E5FCE2" w:rsidR="001A372D" w:rsidRPr="007C127C" w:rsidRDefault="001A372D" w:rsidP="00225404">
            <w:pPr>
              <w:keepNext/>
              <w:spacing w:line="276" w:lineRule="auto"/>
              <w:rPr>
                <w:lang w:val="en-US"/>
              </w:rPr>
            </w:pPr>
            <w:r>
              <w:rPr>
                <w:lang w:val="en-US"/>
              </w:rPr>
              <w:t>Mã QR Code được tạo ra bởi ID đơn hàng + ngày đặt đơn hàng</w:t>
            </w:r>
            <w:r w:rsidR="00A00487">
              <w:rPr>
                <w:lang w:val="en-US"/>
              </w:rPr>
              <w:t xml:space="preserve"> </w:t>
            </w:r>
            <w:r>
              <w:rPr>
                <w:lang w:val="en-US"/>
              </w:rPr>
              <w:t>+ tên khách hàng.</w:t>
            </w:r>
          </w:p>
        </w:tc>
      </w:tr>
    </w:tbl>
    <w:p w14:paraId="10D8FBF6" w14:textId="77777777" w:rsidR="009B0E96" w:rsidRPr="007C127C" w:rsidRDefault="009B0E96" w:rsidP="007C127C"/>
    <w:p w14:paraId="146CB00A" w14:textId="53E69208" w:rsidR="00730F28" w:rsidRDefault="00730F28" w:rsidP="00730F28">
      <w:pPr>
        <w:pStyle w:val="Heading4"/>
      </w:pPr>
      <w:bookmarkStart w:id="51" w:name="_Toc529744417"/>
      <w:r>
        <w:t>Tìm kiếm chi nhánh gần nhất, có đủ các dịch vụ theo yêu cầu</w:t>
      </w:r>
      <w:bookmarkEnd w:id="51"/>
    </w:p>
    <w:tbl>
      <w:tblPr>
        <w:tblStyle w:val="TableGrid"/>
        <w:tblW w:w="0" w:type="auto"/>
        <w:tblLook w:val="04A0" w:firstRow="1" w:lastRow="0" w:firstColumn="1" w:lastColumn="0" w:noHBand="0" w:noVBand="1"/>
      </w:tblPr>
      <w:tblGrid>
        <w:gridCol w:w="2354"/>
        <w:gridCol w:w="6423"/>
      </w:tblGrid>
      <w:tr w:rsidR="009B0E96" w14:paraId="70F9B51C" w14:textId="77777777" w:rsidTr="00225404">
        <w:tc>
          <w:tcPr>
            <w:tcW w:w="2425" w:type="dxa"/>
          </w:tcPr>
          <w:p w14:paraId="3B051247" w14:textId="77777777" w:rsidR="009B0E96" w:rsidRPr="00B808BD" w:rsidRDefault="009B0E96" w:rsidP="00225404">
            <w:pPr>
              <w:spacing w:line="276" w:lineRule="auto"/>
              <w:rPr>
                <w:b/>
              </w:rPr>
            </w:pPr>
            <w:r w:rsidRPr="00B808BD">
              <w:rPr>
                <w:b/>
              </w:rPr>
              <w:t>Mã yêu cầu</w:t>
            </w:r>
          </w:p>
        </w:tc>
        <w:tc>
          <w:tcPr>
            <w:tcW w:w="6686" w:type="dxa"/>
          </w:tcPr>
          <w:p w14:paraId="4C9AFD71" w14:textId="38099B5B" w:rsidR="009B0E96" w:rsidRPr="002947C2" w:rsidRDefault="009B0E96" w:rsidP="00225404">
            <w:pPr>
              <w:spacing w:line="276" w:lineRule="auto"/>
              <w:rPr>
                <w:lang w:val="en-US"/>
              </w:rPr>
            </w:pPr>
            <w:r>
              <w:rPr>
                <w:lang w:val="en-US"/>
              </w:rPr>
              <w:t>GU_05</w:t>
            </w:r>
          </w:p>
        </w:tc>
      </w:tr>
      <w:tr w:rsidR="009B0E96" w14:paraId="7AC82DA4" w14:textId="77777777" w:rsidTr="00225404">
        <w:tc>
          <w:tcPr>
            <w:tcW w:w="2425" w:type="dxa"/>
          </w:tcPr>
          <w:p w14:paraId="36A5E3F1" w14:textId="77777777" w:rsidR="009B0E96" w:rsidRPr="00B808BD" w:rsidRDefault="009B0E96" w:rsidP="00225404">
            <w:pPr>
              <w:spacing w:line="276" w:lineRule="auto"/>
              <w:rPr>
                <w:b/>
              </w:rPr>
            </w:pPr>
            <w:r w:rsidRPr="00B808BD">
              <w:rPr>
                <w:b/>
              </w:rPr>
              <w:lastRenderedPageBreak/>
              <w:t>Tên chức năng</w:t>
            </w:r>
          </w:p>
        </w:tc>
        <w:tc>
          <w:tcPr>
            <w:tcW w:w="6686" w:type="dxa"/>
          </w:tcPr>
          <w:p w14:paraId="15265644" w14:textId="7E1672E9" w:rsidR="009B0E96" w:rsidRPr="00A06DD8" w:rsidRDefault="009B0E96" w:rsidP="00225404">
            <w:pPr>
              <w:spacing w:line="276" w:lineRule="auto"/>
              <w:rPr>
                <w:lang w:val="en-US"/>
              </w:rPr>
            </w:pPr>
            <w:r>
              <w:t>Tìm kiếm chi nhánh gần nhất, có đủ các dịch vụ theo yêu cầu</w:t>
            </w:r>
          </w:p>
        </w:tc>
      </w:tr>
      <w:tr w:rsidR="009B0E96" w14:paraId="6352A577" w14:textId="77777777" w:rsidTr="00225404">
        <w:tc>
          <w:tcPr>
            <w:tcW w:w="2425" w:type="dxa"/>
          </w:tcPr>
          <w:p w14:paraId="6C8BDC98" w14:textId="77777777" w:rsidR="009B0E96" w:rsidRPr="00B808BD" w:rsidRDefault="009B0E96" w:rsidP="00225404">
            <w:pPr>
              <w:spacing w:line="276" w:lineRule="auto"/>
              <w:rPr>
                <w:b/>
              </w:rPr>
            </w:pPr>
            <w:r w:rsidRPr="00B808BD">
              <w:rPr>
                <w:b/>
              </w:rPr>
              <w:t>Đối tượng sử dụng</w:t>
            </w:r>
          </w:p>
        </w:tc>
        <w:tc>
          <w:tcPr>
            <w:tcW w:w="6686" w:type="dxa"/>
          </w:tcPr>
          <w:p w14:paraId="4C9AA256" w14:textId="77777777" w:rsidR="009B0E96" w:rsidRPr="002947C2" w:rsidRDefault="009B0E96" w:rsidP="00225404">
            <w:pPr>
              <w:spacing w:line="276" w:lineRule="auto"/>
              <w:rPr>
                <w:lang w:val="en-US"/>
              </w:rPr>
            </w:pPr>
            <w:r>
              <w:rPr>
                <w:lang w:val="en-US"/>
              </w:rPr>
              <w:t>Khách hàng</w:t>
            </w:r>
          </w:p>
        </w:tc>
      </w:tr>
      <w:tr w:rsidR="009B0E96" w14:paraId="485DBE04" w14:textId="77777777" w:rsidTr="00225404">
        <w:tc>
          <w:tcPr>
            <w:tcW w:w="2425" w:type="dxa"/>
          </w:tcPr>
          <w:p w14:paraId="74A2B978" w14:textId="77777777" w:rsidR="009B0E96" w:rsidRPr="00B808BD" w:rsidRDefault="009B0E96" w:rsidP="00225404">
            <w:pPr>
              <w:spacing w:line="276" w:lineRule="auto"/>
              <w:rPr>
                <w:b/>
              </w:rPr>
            </w:pPr>
            <w:r w:rsidRPr="00B808BD">
              <w:rPr>
                <w:b/>
              </w:rPr>
              <w:t>Tiền điều kiện</w:t>
            </w:r>
          </w:p>
        </w:tc>
        <w:tc>
          <w:tcPr>
            <w:tcW w:w="6686" w:type="dxa"/>
          </w:tcPr>
          <w:p w14:paraId="21B2185F" w14:textId="654C36F3" w:rsidR="009B0E96" w:rsidRPr="002947C2" w:rsidRDefault="009B0E96" w:rsidP="00225404">
            <w:pPr>
              <w:spacing w:line="276" w:lineRule="auto"/>
              <w:rPr>
                <w:lang w:val="en-US"/>
              </w:rPr>
            </w:pPr>
            <w:r>
              <w:rPr>
                <w:lang w:val="en-US"/>
              </w:rPr>
              <w:t>Truy cập được ứng dụng điện thoại và đăng nhập thành công vào hệ thống.</w:t>
            </w:r>
            <w:r w:rsidR="00211CD4">
              <w:rPr>
                <w:lang w:val="en-US"/>
              </w:rPr>
              <w:t xml:space="preserve"> Người dùng đang ở bước</w:t>
            </w:r>
            <w:r w:rsidR="00EC36EE">
              <w:rPr>
                <w:lang w:val="en-US"/>
              </w:rPr>
              <w:t xml:space="preserve"> nhập thông tin địa chỉ nơi lấy, trả đồ và chọn chi nhánh để đặt đơn hàng.</w:t>
            </w:r>
          </w:p>
        </w:tc>
      </w:tr>
      <w:tr w:rsidR="009B0E96" w14:paraId="066A4729" w14:textId="77777777" w:rsidTr="00225404">
        <w:tc>
          <w:tcPr>
            <w:tcW w:w="2425" w:type="dxa"/>
          </w:tcPr>
          <w:p w14:paraId="4F4F808F" w14:textId="77777777" w:rsidR="009B0E96" w:rsidRPr="00B808BD" w:rsidRDefault="009B0E96" w:rsidP="00225404">
            <w:pPr>
              <w:spacing w:line="276" w:lineRule="auto"/>
              <w:rPr>
                <w:b/>
              </w:rPr>
            </w:pPr>
            <w:r w:rsidRPr="00B808BD">
              <w:rPr>
                <w:b/>
              </w:rPr>
              <w:t>Cách xử lí</w:t>
            </w:r>
          </w:p>
        </w:tc>
        <w:tc>
          <w:tcPr>
            <w:tcW w:w="6686" w:type="dxa"/>
          </w:tcPr>
          <w:p w14:paraId="7BDB200E" w14:textId="77777777" w:rsidR="009B0E96" w:rsidRDefault="00EC36EE" w:rsidP="00225404">
            <w:pPr>
              <w:spacing w:line="276" w:lineRule="auto"/>
              <w:rPr>
                <w:lang w:val="en-US"/>
              </w:rPr>
            </w:pPr>
            <w:r>
              <w:rPr>
                <w:lang w:val="en-US"/>
              </w:rPr>
              <w:t xml:space="preserve">Bước 1: </w:t>
            </w:r>
            <w:r w:rsidR="00DF5931">
              <w:rPr>
                <w:lang w:val="en-US"/>
              </w:rPr>
              <w:t>Dựa trên vị trí người dùng ứng dụng sẽ trả về các chi nhánh gần người dùng nhất trong phạm vi mặc định trước.</w:t>
            </w:r>
          </w:p>
          <w:p w14:paraId="19B90582" w14:textId="77777777" w:rsidR="00DF5931" w:rsidRDefault="00DF5931" w:rsidP="00225404">
            <w:pPr>
              <w:spacing w:line="276" w:lineRule="auto"/>
              <w:rPr>
                <w:lang w:val="en-US"/>
              </w:rPr>
            </w:pPr>
            <w:r>
              <w:rPr>
                <w:lang w:val="en-US"/>
              </w:rPr>
              <w:t>Bước 2: Kiểm tra các chi nhánh có hỗ trợ đầy đủ các dịch vụ người dùng yêu cầu hay không? Nếu có sẽ hiển thị lên màn hình.</w:t>
            </w:r>
          </w:p>
          <w:p w14:paraId="3803D760" w14:textId="7CF5BB10" w:rsidR="00DF5931" w:rsidRPr="002947C2" w:rsidRDefault="00DF5931" w:rsidP="00225404">
            <w:pPr>
              <w:spacing w:line="276" w:lineRule="auto"/>
              <w:rPr>
                <w:lang w:val="en-US"/>
              </w:rPr>
            </w:pPr>
            <w:r>
              <w:rPr>
                <w:lang w:val="en-US"/>
              </w:rPr>
              <w:t>Bước 3: Sử dụng vị trí người dùng làm vị lấy và trả đồ cho khách hàng nếu người dùng không thay đổi.</w:t>
            </w:r>
          </w:p>
        </w:tc>
      </w:tr>
      <w:tr w:rsidR="009B0E96" w14:paraId="11BBAD5E" w14:textId="77777777" w:rsidTr="00225404">
        <w:tc>
          <w:tcPr>
            <w:tcW w:w="2425" w:type="dxa"/>
          </w:tcPr>
          <w:p w14:paraId="363895BC" w14:textId="77777777" w:rsidR="009B0E96" w:rsidRPr="00B808BD" w:rsidRDefault="009B0E96" w:rsidP="00225404">
            <w:pPr>
              <w:spacing w:line="276" w:lineRule="auto"/>
              <w:rPr>
                <w:b/>
              </w:rPr>
            </w:pPr>
            <w:r w:rsidRPr="00B808BD">
              <w:rPr>
                <w:b/>
              </w:rPr>
              <w:t>Kết quả</w:t>
            </w:r>
          </w:p>
        </w:tc>
        <w:tc>
          <w:tcPr>
            <w:tcW w:w="6686" w:type="dxa"/>
          </w:tcPr>
          <w:p w14:paraId="33D51CB9" w14:textId="640048A2" w:rsidR="009B0E96" w:rsidRPr="002947C2" w:rsidRDefault="00DF5931" w:rsidP="00225404">
            <w:pPr>
              <w:spacing w:line="276" w:lineRule="auto"/>
              <w:rPr>
                <w:lang w:val="en-US"/>
              </w:rPr>
            </w:pPr>
            <w:r>
              <w:rPr>
                <w:lang w:val="en-US"/>
              </w:rPr>
              <w:t>Hiển thị tất cả các chi nhánh trong phạm vi cho trước mà có hỗ trợ đầy đủ các dịch vụ người dùng đã chọn lên màn hình.</w:t>
            </w:r>
          </w:p>
        </w:tc>
      </w:tr>
      <w:tr w:rsidR="009B0E96" w14:paraId="58A366FB" w14:textId="77777777" w:rsidTr="00225404">
        <w:tc>
          <w:tcPr>
            <w:tcW w:w="2425" w:type="dxa"/>
          </w:tcPr>
          <w:p w14:paraId="67F69F8D" w14:textId="77777777" w:rsidR="009B0E96" w:rsidRPr="00B808BD" w:rsidRDefault="009B0E96" w:rsidP="00225404">
            <w:pPr>
              <w:spacing w:line="276" w:lineRule="auto"/>
              <w:rPr>
                <w:b/>
              </w:rPr>
            </w:pPr>
            <w:r w:rsidRPr="00B808BD">
              <w:rPr>
                <w:b/>
              </w:rPr>
              <w:t>Ghi chú</w:t>
            </w:r>
          </w:p>
        </w:tc>
        <w:tc>
          <w:tcPr>
            <w:tcW w:w="6686" w:type="dxa"/>
          </w:tcPr>
          <w:p w14:paraId="6C6E4CFE" w14:textId="77777777" w:rsidR="009B0E96" w:rsidRDefault="00EC36EE" w:rsidP="00225404">
            <w:pPr>
              <w:keepNext/>
              <w:spacing w:line="276" w:lineRule="auto"/>
              <w:rPr>
                <w:lang w:val="en-US"/>
              </w:rPr>
            </w:pPr>
            <w:r>
              <w:rPr>
                <w:lang w:val="en-US"/>
              </w:rPr>
              <w:t>Yêu cầu người dùng phải bật GPS và cho phép truy cập vị trí người dùng.</w:t>
            </w:r>
          </w:p>
          <w:p w14:paraId="7B53CB19" w14:textId="068DBBE9" w:rsidR="00DF5931" w:rsidRPr="007C127C" w:rsidRDefault="00DF5931" w:rsidP="00225404">
            <w:pPr>
              <w:keepNext/>
              <w:spacing w:line="276" w:lineRule="auto"/>
              <w:rPr>
                <w:lang w:val="en-US"/>
              </w:rPr>
            </w:pPr>
            <w:r>
              <w:rPr>
                <w:lang w:val="en-US"/>
              </w:rPr>
              <w:t>Khi có vị trí người dùng, hiển thị vị trí người dùng ở trung tâm màn hình.</w:t>
            </w:r>
          </w:p>
        </w:tc>
      </w:tr>
    </w:tbl>
    <w:p w14:paraId="08653020" w14:textId="4F7D2BB9" w:rsidR="00730F28" w:rsidRDefault="00730F28" w:rsidP="00730F28">
      <w:pPr>
        <w:pStyle w:val="Heading4"/>
      </w:pPr>
      <w:bookmarkStart w:id="52" w:name="_Toc529744418"/>
      <w:r>
        <w:t>Tìm kiếm và lọc quần áo theo loại có sẵn</w:t>
      </w:r>
      <w:bookmarkEnd w:id="52"/>
    </w:p>
    <w:tbl>
      <w:tblPr>
        <w:tblStyle w:val="TableGrid"/>
        <w:tblW w:w="0" w:type="auto"/>
        <w:tblLook w:val="04A0" w:firstRow="1" w:lastRow="0" w:firstColumn="1" w:lastColumn="0" w:noHBand="0" w:noVBand="1"/>
      </w:tblPr>
      <w:tblGrid>
        <w:gridCol w:w="2354"/>
        <w:gridCol w:w="6423"/>
      </w:tblGrid>
      <w:tr w:rsidR="009B0E96" w14:paraId="12D443F6" w14:textId="77777777" w:rsidTr="00225404">
        <w:tc>
          <w:tcPr>
            <w:tcW w:w="2425" w:type="dxa"/>
          </w:tcPr>
          <w:p w14:paraId="057ECCCE" w14:textId="77777777" w:rsidR="009B0E96" w:rsidRPr="00B808BD" w:rsidRDefault="009B0E96" w:rsidP="00225404">
            <w:pPr>
              <w:spacing w:line="276" w:lineRule="auto"/>
              <w:rPr>
                <w:b/>
              </w:rPr>
            </w:pPr>
            <w:r w:rsidRPr="00B808BD">
              <w:rPr>
                <w:b/>
              </w:rPr>
              <w:t>Mã yêu cầu</w:t>
            </w:r>
          </w:p>
        </w:tc>
        <w:tc>
          <w:tcPr>
            <w:tcW w:w="6686" w:type="dxa"/>
          </w:tcPr>
          <w:p w14:paraId="6C83AEC2" w14:textId="13DB67FF" w:rsidR="009B0E96" w:rsidRPr="002947C2" w:rsidRDefault="009B0E96" w:rsidP="00225404">
            <w:pPr>
              <w:spacing w:line="276" w:lineRule="auto"/>
              <w:rPr>
                <w:lang w:val="en-US"/>
              </w:rPr>
            </w:pPr>
            <w:r>
              <w:rPr>
                <w:lang w:val="en-US"/>
              </w:rPr>
              <w:t>GU_06</w:t>
            </w:r>
          </w:p>
        </w:tc>
      </w:tr>
      <w:tr w:rsidR="009B0E96" w14:paraId="4CBCDA60" w14:textId="77777777" w:rsidTr="00225404">
        <w:tc>
          <w:tcPr>
            <w:tcW w:w="2425" w:type="dxa"/>
          </w:tcPr>
          <w:p w14:paraId="743FF507" w14:textId="77777777" w:rsidR="009B0E96" w:rsidRPr="00B808BD" w:rsidRDefault="009B0E96" w:rsidP="00225404">
            <w:pPr>
              <w:spacing w:line="276" w:lineRule="auto"/>
              <w:rPr>
                <w:b/>
              </w:rPr>
            </w:pPr>
            <w:r w:rsidRPr="00B808BD">
              <w:rPr>
                <w:b/>
              </w:rPr>
              <w:t>Tên chức năng</w:t>
            </w:r>
          </w:p>
        </w:tc>
        <w:tc>
          <w:tcPr>
            <w:tcW w:w="6686" w:type="dxa"/>
          </w:tcPr>
          <w:p w14:paraId="54A80461" w14:textId="7EBB7BE0" w:rsidR="009B0E96" w:rsidRPr="00A06DD8" w:rsidRDefault="009B0E96" w:rsidP="00225404">
            <w:pPr>
              <w:spacing w:line="276" w:lineRule="auto"/>
              <w:rPr>
                <w:lang w:val="en-US"/>
              </w:rPr>
            </w:pPr>
            <w:r>
              <w:t>Tìm kiếm và lọc quần áo theo loại có sẵn</w:t>
            </w:r>
          </w:p>
        </w:tc>
      </w:tr>
      <w:tr w:rsidR="009B0E96" w14:paraId="247ED7EA" w14:textId="77777777" w:rsidTr="00225404">
        <w:tc>
          <w:tcPr>
            <w:tcW w:w="2425" w:type="dxa"/>
          </w:tcPr>
          <w:p w14:paraId="04126640" w14:textId="77777777" w:rsidR="009B0E96" w:rsidRPr="00B808BD" w:rsidRDefault="009B0E96" w:rsidP="00225404">
            <w:pPr>
              <w:spacing w:line="276" w:lineRule="auto"/>
              <w:rPr>
                <w:b/>
              </w:rPr>
            </w:pPr>
            <w:r w:rsidRPr="00B808BD">
              <w:rPr>
                <w:b/>
              </w:rPr>
              <w:t>Đối tượng sử dụng</w:t>
            </w:r>
          </w:p>
        </w:tc>
        <w:tc>
          <w:tcPr>
            <w:tcW w:w="6686" w:type="dxa"/>
          </w:tcPr>
          <w:p w14:paraId="50E962C4" w14:textId="344F946D" w:rsidR="009B0E96" w:rsidRPr="002947C2" w:rsidRDefault="009B0E96" w:rsidP="00225404">
            <w:pPr>
              <w:spacing w:line="276" w:lineRule="auto"/>
              <w:rPr>
                <w:lang w:val="en-US"/>
              </w:rPr>
            </w:pPr>
            <w:r>
              <w:rPr>
                <w:lang w:val="en-US"/>
              </w:rPr>
              <w:t>Khách hàng</w:t>
            </w:r>
          </w:p>
        </w:tc>
      </w:tr>
      <w:tr w:rsidR="009B0E96" w14:paraId="6DF94FFE" w14:textId="77777777" w:rsidTr="00225404">
        <w:tc>
          <w:tcPr>
            <w:tcW w:w="2425" w:type="dxa"/>
          </w:tcPr>
          <w:p w14:paraId="312DF643" w14:textId="77777777" w:rsidR="009B0E96" w:rsidRPr="00B808BD" w:rsidRDefault="009B0E96" w:rsidP="00225404">
            <w:pPr>
              <w:spacing w:line="276" w:lineRule="auto"/>
              <w:rPr>
                <w:b/>
              </w:rPr>
            </w:pPr>
            <w:r w:rsidRPr="00B808BD">
              <w:rPr>
                <w:b/>
              </w:rPr>
              <w:t>Tiền điều kiện</w:t>
            </w:r>
          </w:p>
        </w:tc>
        <w:tc>
          <w:tcPr>
            <w:tcW w:w="6686" w:type="dxa"/>
          </w:tcPr>
          <w:p w14:paraId="4B4D4267" w14:textId="3991CB2A" w:rsidR="009B0E96" w:rsidRPr="002947C2" w:rsidRDefault="009B0E96" w:rsidP="00225404">
            <w:pPr>
              <w:spacing w:line="276" w:lineRule="auto"/>
              <w:rPr>
                <w:lang w:val="en-US"/>
              </w:rPr>
            </w:pPr>
            <w:r>
              <w:rPr>
                <w:lang w:val="en-US"/>
              </w:rPr>
              <w:t>Truy cập được ứng dụng điện thoại và đăng nhập thành công vào hệ thống</w:t>
            </w:r>
            <w:r w:rsidR="007D4551">
              <w:rPr>
                <w:lang w:val="en-US"/>
              </w:rPr>
              <w:t>. Đang ở bước chọn quần áo thêm vào giỏ.</w:t>
            </w:r>
          </w:p>
        </w:tc>
      </w:tr>
      <w:tr w:rsidR="009B0E96" w14:paraId="47481F47" w14:textId="77777777" w:rsidTr="00225404">
        <w:tc>
          <w:tcPr>
            <w:tcW w:w="2425" w:type="dxa"/>
          </w:tcPr>
          <w:p w14:paraId="107EB6AB" w14:textId="77777777" w:rsidR="009B0E96" w:rsidRPr="00B808BD" w:rsidRDefault="009B0E96" w:rsidP="00225404">
            <w:pPr>
              <w:spacing w:line="276" w:lineRule="auto"/>
              <w:rPr>
                <w:b/>
              </w:rPr>
            </w:pPr>
            <w:r w:rsidRPr="00B808BD">
              <w:rPr>
                <w:b/>
              </w:rPr>
              <w:t>Cách xử lí</w:t>
            </w:r>
          </w:p>
        </w:tc>
        <w:tc>
          <w:tcPr>
            <w:tcW w:w="6686" w:type="dxa"/>
          </w:tcPr>
          <w:p w14:paraId="7CEA31D5" w14:textId="0F228968" w:rsidR="007D4551" w:rsidRDefault="007D4551" w:rsidP="00225404">
            <w:pPr>
              <w:spacing w:line="276" w:lineRule="auto"/>
              <w:rPr>
                <w:lang w:val="en-US"/>
              </w:rPr>
            </w:pPr>
            <w:r>
              <w:rPr>
                <w:lang w:val="en-US"/>
              </w:rPr>
              <w:t>Bước 1: Người dùng nhấn vào</w:t>
            </w:r>
            <w:r>
              <w:rPr>
                <w:i/>
                <w:lang w:val="en-US"/>
              </w:rPr>
              <w:t xml:space="preserve"> “loại quần áo”. </w:t>
            </w:r>
            <w:r>
              <w:rPr>
                <w:lang w:val="en-US"/>
              </w:rPr>
              <w:t>Và chọn một loại quần áo muốn lọc. Hoặc nhấn vào biểu tượng tìm kiếm và nhập tên quần áo tìm kiếm.</w:t>
            </w:r>
          </w:p>
          <w:p w14:paraId="52F2CA4F" w14:textId="77BC5555" w:rsidR="007D4551" w:rsidRPr="007C127C" w:rsidRDefault="007D4551" w:rsidP="00225404">
            <w:pPr>
              <w:spacing w:line="276" w:lineRule="auto"/>
              <w:rPr>
                <w:lang w:val="en-US"/>
              </w:rPr>
            </w:pPr>
            <w:r>
              <w:rPr>
                <w:lang w:val="en-US"/>
              </w:rPr>
              <w:t>Bước 2: Ứng dụng dựa trên thông tin người dùng chọn hoặc nhập vào để lọc các quần áo và hiển thị lại cho người dùng chọn.</w:t>
            </w:r>
          </w:p>
        </w:tc>
      </w:tr>
      <w:tr w:rsidR="009B0E96" w14:paraId="1641878C" w14:textId="77777777" w:rsidTr="00225404">
        <w:tc>
          <w:tcPr>
            <w:tcW w:w="2425" w:type="dxa"/>
          </w:tcPr>
          <w:p w14:paraId="34E4B3D2" w14:textId="77777777" w:rsidR="009B0E96" w:rsidRPr="00B808BD" w:rsidRDefault="009B0E96" w:rsidP="00225404">
            <w:pPr>
              <w:spacing w:line="276" w:lineRule="auto"/>
              <w:rPr>
                <w:b/>
              </w:rPr>
            </w:pPr>
            <w:r w:rsidRPr="00B808BD">
              <w:rPr>
                <w:b/>
              </w:rPr>
              <w:t>Kết quả</w:t>
            </w:r>
          </w:p>
        </w:tc>
        <w:tc>
          <w:tcPr>
            <w:tcW w:w="6686" w:type="dxa"/>
          </w:tcPr>
          <w:p w14:paraId="140D58A9" w14:textId="77777777" w:rsidR="009B0E96" w:rsidRDefault="007D4551" w:rsidP="009B0E96">
            <w:pPr>
              <w:spacing w:line="276" w:lineRule="auto"/>
              <w:rPr>
                <w:lang w:val="en-US"/>
              </w:rPr>
            </w:pPr>
            <w:r>
              <w:rPr>
                <w:lang w:val="en-US"/>
              </w:rPr>
              <w:t>Nếu tồn tại có kết quả sẽ hiển thị theo dạng danh sách cho người dùng.</w:t>
            </w:r>
          </w:p>
          <w:p w14:paraId="066971DB" w14:textId="6733C3C6" w:rsidR="007D4551" w:rsidRPr="007C127C" w:rsidRDefault="007D4551" w:rsidP="007C127C">
            <w:pPr>
              <w:spacing w:line="276" w:lineRule="auto"/>
              <w:rPr>
                <w:lang w:val="en-US"/>
              </w:rPr>
            </w:pPr>
            <w:r>
              <w:rPr>
                <w:lang w:val="en-US"/>
              </w:rPr>
              <w:t>Nếu không có kết quả sẽ hiển thị rỗng.</w:t>
            </w:r>
          </w:p>
        </w:tc>
      </w:tr>
      <w:tr w:rsidR="009B0E96" w14:paraId="65034098" w14:textId="77777777" w:rsidTr="00225404">
        <w:tc>
          <w:tcPr>
            <w:tcW w:w="2425" w:type="dxa"/>
          </w:tcPr>
          <w:p w14:paraId="6AF9D56B" w14:textId="77777777" w:rsidR="009B0E96" w:rsidRPr="00B808BD" w:rsidRDefault="009B0E96" w:rsidP="00225404">
            <w:pPr>
              <w:spacing w:line="276" w:lineRule="auto"/>
              <w:rPr>
                <w:b/>
              </w:rPr>
            </w:pPr>
            <w:r w:rsidRPr="00B808BD">
              <w:rPr>
                <w:b/>
              </w:rPr>
              <w:t>Ghi chú</w:t>
            </w:r>
          </w:p>
        </w:tc>
        <w:tc>
          <w:tcPr>
            <w:tcW w:w="6686" w:type="dxa"/>
          </w:tcPr>
          <w:p w14:paraId="1B5D4A97" w14:textId="2D3BCCBD" w:rsidR="007D4551" w:rsidRPr="007C127C" w:rsidRDefault="007D4551" w:rsidP="00225404">
            <w:pPr>
              <w:keepNext/>
              <w:spacing w:line="276" w:lineRule="auto"/>
              <w:rPr>
                <w:lang w:val="en-US"/>
              </w:rPr>
            </w:pPr>
            <w:r>
              <w:rPr>
                <w:lang w:val="en-US"/>
              </w:rPr>
              <w:t>Để tìm kiếm hay lọc, người dùng bắt buộc phải chọn hoặc nhập thông tin tìm kiếm.</w:t>
            </w:r>
          </w:p>
        </w:tc>
      </w:tr>
    </w:tbl>
    <w:p w14:paraId="55D91EC8" w14:textId="77777777" w:rsidR="009B0E96" w:rsidRPr="007C127C" w:rsidRDefault="009B0E96" w:rsidP="007C127C"/>
    <w:p w14:paraId="226DB6B5" w14:textId="10034ADA" w:rsidR="00730F28" w:rsidRDefault="00730F28" w:rsidP="00730F28">
      <w:pPr>
        <w:pStyle w:val="Heading4"/>
      </w:pPr>
      <w:bookmarkStart w:id="53" w:name="_Toc529744419"/>
      <w:r>
        <w:lastRenderedPageBreak/>
        <w:t>Tìm kiếm đơn hàng</w:t>
      </w:r>
      <w:bookmarkEnd w:id="53"/>
    </w:p>
    <w:tbl>
      <w:tblPr>
        <w:tblStyle w:val="TableGrid"/>
        <w:tblW w:w="0" w:type="auto"/>
        <w:tblLook w:val="04A0" w:firstRow="1" w:lastRow="0" w:firstColumn="1" w:lastColumn="0" w:noHBand="0" w:noVBand="1"/>
      </w:tblPr>
      <w:tblGrid>
        <w:gridCol w:w="2347"/>
        <w:gridCol w:w="6430"/>
      </w:tblGrid>
      <w:tr w:rsidR="007554F4" w14:paraId="1EB27E69" w14:textId="77777777" w:rsidTr="00225404">
        <w:tc>
          <w:tcPr>
            <w:tcW w:w="2425" w:type="dxa"/>
          </w:tcPr>
          <w:p w14:paraId="1E97EF23" w14:textId="77777777" w:rsidR="007554F4" w:rsidRPr="00B808BD" w:rsidRDefault="007554F4" w:rsidP="00225404">
            <w:pPr>
              <w:spacing w:line="276" w:lineRule="auto"/>
              <w:rPr>
                <w:b/>
              </w:rPr>
            </w:pPr>
            <w:r w:rsidRPr="00B808BD">
              <w:rPr>
                <w:b/>
              </w:rPr>
              <w:t>Mã yêu cầu</w:t>
            </w:r>
          </w:p>
        </w:tc>
        <w:tc>
          <w:tcPr>
            <w:tcW w:w="6686" w:type="dxa"/>
          </w:tcPr>
          <w:p w14:paraId="45BDD573" w14:textId="3B84B25D" w:rsidR="007554F4" w:rsidRPr="002947C2" w:rsidRDefault="007554F4" w:rsidP="00225404">
            <w:pPr>
              <w:spacing w:line="276" w:lineRule="auto"/>
              <w:rPr>
                <w:lang w:val="en-US"/>
              </w:rPr>
            </w:pPr>
            <w:r>
              <w:rPr>
                <w:lang w:val="en-US"/>
              </w:rPr>
              <w:t>GU_07</w:t>
            </w:r>
          </w:p>
        </w:tc>
      </w:tr>
      <w:tr w:rsidR="007554F4" w14:paraId="5F8F91C6" w14:textId="77777777" w:rsidTr="00225404">
        <w:tc>
          <w:tcPr>
            <w:tcW w:w="2425" w:type="dxa"/>
          </w:tcPr>
          <w:p w14:paraId="40A84F9F" w14:textId="77777777" w:rsidR="007554F4" w:rsidRPr="00B808BD" w:rsidRDefault="007554F4" w:rsidP="00225404">
            <w:pPr>
              <w:spacing w:line="276" w:lineRule="auto"/>
              <w:rPr>
                <w:b/>
              </w:rPr>
            </w:pPr>
            <w:r w:rsidRPr="00B808BD">
              <w:rPr>
                <w:b/>
              </w:rPr>
              <w:t>Tên chức năng</w:t>
            </w:r>
          </w:p>
        </w:tc>
        <w:tc>
          <w:tcPr>
            <w:tcW w:w="6686" w:type="dxa"/>
          </w:tcPr>
          <w:p w14:paraId="1403598F" w14:textId="471A1575" w:rsidR="007554F4" w:rsidRPr="00A06DD8" w:rsidRDefault="007554F4" w:rsidP="00225404">
            <w:pPr>
              <w:spacing w:line="276" w:lineRule="auto"/>
              <w:rPr>
                <w:lang w:val="en-US"/>
              </w:rPr>
            </w:pPr>
            <w:r>
              <w:t>Tìm kiếm đơn hàng</w:t>
            </w:r>
          </w:p>
        </w:tc>
      </w:tr>
      <w:tr w:rsidR="007554F4" w14:paraId="34250DBD" w14:textId="77777777" w:rsidTr="00225404">
        <w:tc>
          <w:tcPr>
            <w:tcW w:w="2425" w:type="dxa"/>
          </w:tcPr>
          <w:p w14:paraId="21D83611" w14:textId="77777777" w:rsidR="007554F4" w:rsidRPr="00B808BD" w:rsidRDefault="007554F4" w:rsidP="00225404">
            <w:pPr>
              <w:spacing w:line="276" w:lineRule="auto"/>
              <w:rPr>
                <w:b/>
              </w:rPr>
            </w:pPr>
            <w:r w:rsidRPr="00B808BD">
              <w:rPr>
                <w:b/>
              </w:rPr>
              <w:t>Đối tượng sử dụng</w:t>
            </w:r>
          </w:p>
        </w:tc>
        <w:tc>
          <w:tcPr>
            <w:tcW w:w="6686" w:type="dxa"/>
          </w:tcPr>
          <w:p w14:paraId="7E9EFB8B" w14:textId="52D4DCFE" w:rsidR="007554F4" w:rsidRPr="002947C2" w:rsidRDefault="007554F4" w:rsidP="00225404">
            <w:pPr>
              <w:spacing w:line="276" w:lineRule="auto"/>
              <w:rPr>
                <w:lang w:val="en-US"/>
              </w:rPr>
            </w:pPr>
            <w:r w:rsidRPr="00730F28">
              <w:rPr>
                <w:lang w:val="en-US"/>
              </w:rPr>
              <w:t>Nhân viên cửa hàng</w:t>
            </w:r>
          </w:p>
        </w:tc>
      </w:tr>
      <w:tr w:rsidR="007554F4" w14:paraId="5E8B8B28" w14:textId="77777777" w:rsidTr="00225404">
        <w:tc>
          <w:tcPr>
            <w:tcW w:w="2425" w:type="dxa"/>
          </w:tcPr>
          <w:p w14:paraId="0C8CEA73" w14:textId="77777777" w:rsidR="007554F4" w:rsidRPr="00B808BD" w:rsidRDefault="007554F4" w:rsidP="00225404">
            <w:pPr>
              <w:spacing w:line="276" w:lineRule="auto"/>
              <w:rPr>
                <w:b/>
              </w:rPr>
            </w:pPr>
            <w:r w:rsidRPr="00B808BD">
              <w:rPr>
                <w:b/>
              </w:rPr>
              <w:t>Tiền điều kiện</w:t>
            </w:r>
          </w:p>
        </w:tc>
        <w:tc>
          <w:tcPr>
            <w:tcW w:w="6686" w:type="dxa"/>
          </w:tcPr>
          <w:p w14:paraId="150AE8A4" w14:textId="583B5A87" w:rsidR="007554F4" w:rsidRPr="002947C2" w:rsidRDefault="007554F4" w:rsidP="00225404">
            <w:pPr>
              <w:spacing w:line="276" w:lineRule="auto"/>
              <w:rPr>
                <w:lang w:val="en-US"/>
              </w:rPr>
            </w:pPr>
            <w:r>
              <w:rPr>
                <w:lang w:val="en-US"/>
              </w:rPr>
              <w:t>Truy cập được trang web quản lí và đăng nhập thành công vào hệ thống.</w:t>
            </w:r>
          </w:p>
        </w:tc>
      </w:tr>
      <w:tr w:rsidR="007554F4" w14:paraId="765C15D4" w14:textId="77777777" w:rsidTr="00225404">
        <w:tc>
          <w:tcPr>
            <w:tcW w:w="2425" w:type="dxa"/>
          </w:tcPr>
          <w:p w14:paraId="2A66647C" w14:textId="77777777" w:rsidR="007554F4" w:rsidRPr="00B808BD" w:rsidRDefault="007554F4" w:rsidP="00225404">
            <w:pPr>
              <w:spacing w:line="276" w:lineRule="auto"/>
              <w:rPr>
                <w:b/>
              </w:rPr>
            </w:pPr>
            <w:r w:rsidRPr="00B808BD">
              <w:rPr>
                <w:b/>
              </w:rPr>
              <w:t>Cách xử lí</w:t>
            </w:r>
          </w:p>
        </w:tc>
        <w:tc>
          <w:tcPr>
            <w:tcW w:w="6686" w:type="dxa"/>
          </w:tcPr>
          <w:p w14:paraId="3529B28D" w14:textId="69939D83" w:rsidR="007554F4" w:rsidRDefault="007554F4" w:rsidP="00225404">
            <w:pPr>
              <w:spacing w:line="276" w:lineRule="auto"/>
              <w:rPr>
                <w:lang w:val="en-US"/>
              </w:rPr>
            </w:pPr>
            <w:r>
              <w:rPr>
                <w:lang w:val="en-US"/>
              </w:rPr>
              <w:t xml:space="preserve">Bước 1: Chọn một trong ba hình thức để tìm kiếm: Quét mã QR – Code, tên khách hàng hoặc mã đơn hàng. </w:t>
            </w:r>
          </w:p>
          <w:p w14:paraId="6A7BEBCB" w14:textId="77777777" w:rsidR="007554F4" w:rsidRDefault="007554F4" w:rsidP="00225404">
            <w:pPr>
              <w:spacing w:line="276" w:lineRule="auto"/>
              <w:rPr>
                <w:lang w:val="en-US"/>
              </w:rPr>
            </w:pPr>
            <w:r>
              <w:rPr>
                <w:lang w:val="en-US"/>
              </w:rPr>
              <w:t>Bước 2: Nhập các thông tin yêu cầu.</w:t>
            </w:r>
          </w:p>
          <w:p w14:paraId="56E6FBF0" w14:textId="07686E96" w:rsidR="007554F4" w:rsidRPr="007C127C" w:rsidRDefault="007554F4" w:rsidP="00225404">
            <w:pPr>
              <w:spacing w:line="276" w:lineRule="auto"/>
              <w:rPr>
                <w:lang w:val="en-US"/>
              </w:rPr>
            </w:pPr>
            <w:r>
              <w:rPr>
                <w:lang w:val="en-US"/>
              </w:rPr>
              <w:t xml:space="preserve">Bước 3: Nhấn nút </w:t>
            </w:r>
            <w:r>
              <w:rPr>
                <w:i/>
                <w:lang w:val="en-US"/>
              </w:rPr>
              <w:t>“tìm kiếm”.</w:t>
            </w:r>
          </w:p>
        </w:tc>
      </w:tr>
      <w:tr w:rsidR="007554F4" w14:paraId="1F85BE9D" w14:textId="77777777" w:rsidTr="00225404">
        <w:tc>
          <w:tcPr>
            <w:tcW w:w="2425" w:type="dxa"/>
          </w:tcPr>
          <w:p w14:paraId="45BE5895" w14:textId="77777777" w:rsidR="007554F4" w:rsidRPr="00B808BD" w:rsidRDefault="007554F4" w:rsidP="00225404">
            <w:pPr>
              <w:spacing w:line="276" w:lineRule="auto"/>
              <w:rPr>
                <w:b/>
              </w:rPr>
            </w:pPr>
            <w:r w:rsidRPr="00B808BD">
              <w:rPr>
                <w:b/>
              </w:rPr>
              <w:t>Kết quả</w:t>
            </w:r>
          </w:p>
        </w:tc>
        <w:tc>
          <w:tcPr>
            <w:tcW w:w="6686" w:type="dxa"/>
          </w:tcPr>
          <w:p w14:paraId="0B41E976" w14:textId="77777777" w:rsidR="007554F4" w:rsidRDefault="007554F4" w:rsidP="00225404">
            <w:pPr>
              <w:spacing w:line="276" w:lineRule="auto"/>
              <w:rPr>
                <w:lang w:val="en-US"/>
              </w:rPr>
            </w:pPr>
            <w:r>
              <w:rPr>
                <w:lang w:val="en-US"/>
              </w:rPr>
              <w:t>Hiển thị kết quả mởi khung kế bên khung tìm kiếm.</w:t>
            </w:r>
          </w:p>
          <w:p w14:paraId="621ED5D3" w14:textId="77777777" w:rsidR="007554F4" w:rsidRDefault="007554F4" w:rsidP="00225404">
            <w:pPr>
              <w:spacing w:line="276" w:lineRule="auto"/>
              <w:rPr>
                <w:lang w:val="en-US"/>
              </w:rPr>
            </w:pPr>
            <w:r>
              <w:rPr>
                <w:lang w:val="en-US"/>
              </w:rPr>
              <w:t>Kết quả tìm kiếm bao gồm:</w:t>
            </w:r>
          </w:p>
          <w:p w14:paraId="4AC4E43F" w14:textId="3B80AFA9" w:rsidR="007554F4" w:rsidRDefault="007554F4" w:rsidP="007554F4">
            <w:pPr>
              <w:pStyle w:val="ListParagraph"/>
              <w:numPr>
                <w:ilvl w:val="0"/>
                <w:numId w:val="31"/>
              </w:numPr>
              <w:spacing w:line="276" w:lineRule="auto"/>
              <w:rPr>
                <w:lang w:val="en-US"/>
              </w:rPr>
            </w:pPr>
            <w:r>
              <w:rPr>
                <w:lang w:val="en-US"/>
              </w:rPr>
              <w:t>Tên khách hàng</w:t>
            </w:r>
            <w:r w:rsidR="009B0E96">
              <w:rPr>
                <w:lang w:val="en-US"/>
              </w:rPr>
              <w:t xml:space="preserve"> (liên kết với trang xem thông tin chi tiết đơn hàng).</w:t>
            </w:r>
          </w:p>
          <w:p w14:paraId="5B9AE780" w14:textId="77777777" w:rsidR="007554F4" w:rsidRDefault="007554F4" w:rsidP="007554F4">
            <w:pPr>
              <w:pStyle w:val="ListParagraph"/>
              <w:numPr>
                <w:ilvl w:val="0"/>
                <w:numId w:val="31"/>
              </w:numPr>
              <w:spacing w:line="276" w:lineRule="auto"/>
              <w:rPr>
                <w:lang w:val="en-US"/>
              </w:rPr>
            </w:pPr>
            <w:r>
              <w:rPr>
                <w:lang w:val="en-US"/>
              </w:rPr>
              <w:t>Số điện thoại, email</w:t>
            </w:r>
          </w:p>
          <w:p w14:paraId="32591BA1" w14:textId="15E69FEE" w:rsidR="007554F4" w:rsidRPr="007C127C" w:rsidRDefault="007554F4" w:rsidP="007C127C">
            <w:pPr>
              <w:pStyle w:val="ListParagraph"/>
              <w:numPr>
                <w:ilvl w:val="0"/>
                <w:numId w:val="31"/>
              </w:numPr>
              <w:spacing w:line="276" w:lineRule="auto"/>
              <w:rPr>
                <w:lang w:val="en-US"/>
              </w:rPr>
            </w:pPr>
            <w:r>
              <w:rPr>
                <w:lang w:val="en-US"/>
              </w:rPr>
              <w:t>Trạng thái đơn hàng</w:t>
            </w:r>
          </w:p>
        </w:tc>
      </w:tr>
      <w:tr w:rsidR="007554F4" w14:paraId="31362A83" w14:textId="77777777" w:rsidTr="00225404">
        <w:tc>
          <w:tcPr>
            <w:tcW w:w="2425" w:type="dxa"/>
          </w:tcPr>
          <w:p w14:paraId="68EE5FAE" w14:textId="77777777" w:rsidR="007554F4" w:rsidRPr="00B808BD" w:rsidRDefault="007554F4" w:rsidP="00225404">
            <w:pPr>
              <w:spacing w:line="276" w:lineRule="auto"/>
              <w:rPr>
                <w:b/>
              </w:rPr>
            </w:pPr>
            <w:r w:rsidRPr="00B808BD">
              <w:rPr>
                <w:b/>
              </w:rPr>
              <w:t>Ghi chú</w:t>
            </w:r>
          </w:p>
        </w:tc>
        <w:tc>
          <w:tcPr>
            <w:tcW w:w="6686" w:type="dxa"/>
          </w:tcPr>
          <w:p w14:paraId="3FD86AEE" w14:textId="447019F4" w:rsidR="007554F4" w:rsidRDefault="007554F4" w:rsidP="00225404">
            <w:pPr>
              <w:keepNext/>
              <w:spacing w:line="276" w:lineRule="auto"/>
              <w:rPr>
                <w:lang w:val="en-US"/>
              </w:rPr>
            </w:pPr>
            <w:r>
              <w:rPr>
                <w:lang w:val="en-US"/>
              </w:rPr>
              <w:t>Nếu không có thông tin nào nhập, Khi người dùng nhấn tìm kiếm, kết quả sẽ hiển thị tất cả.</w:t>
            </w:r>
          </w:p>
          <w:p w14:paraId="01AEFD40" w14:textId="0E3A7EC6" w:rsidR="007554F4" w:rsidRPr="007C127C" w:rsidRDefault="007554F4" w:rsidP="00225404">
            <w:pPr>
              <w:keepNext/>
              <w:spacing w:line="276" w:lineRule="auto"/>
              <w:rPr>
                <w:i/>
                <w:lang w:val="en-US"/>
              </w:rPr>
            </w:pPr>
            <w:r>
              <w:rPr>
                <w:lang w:val="en-US"/>
              </w:rPr>
              <w:t xml:space="preserve">Mặc định và nếu không có kết quả sẽ hiển thị </w:t>
            </w:r>
            <w:r>
              <w:rPr>
                <w:i/>
                <w:lang w:val="en-US"/>
              </w:rPr>
              <w:t>“không có kết quả nào”.</w:t>
            </w:r>
          </w:p>
        </w:tc>
      </w:tr>
    </w:tbl>
    <w:p w14:paraId="44D0F01A" w14:textId="77777777" w:rsidR="007554F4" w:rsidRPr="007C127C" w:rsidRDefault="007554F4" w:rsidP="007C127C"/>
    <w:p w14:paraId="67313BEA" w14:textId="09B75D40" w:rsidR="00730F28" w:rsidRDefault="00730F28" w:rsidP="00730F28">
      <w:pPr>
        <w:pStyle w:val="Heading4"/>
        <w:rPr>
          <w:lang w:val="en-US"/>
        </w:rPr>
      </w:pPr>
      <w:bookmarkStart w:id="54" w:name="_Toc529744420"/>
      <w:r>
        <w:t>Đăng nhập</w:t>
      </w:r>
      <w:r>
        <w:rPr>
          <w:lang w:val="en-US"/>
        </w:rPr>
        <w:t xml:space="preserve"> hệ thống</w:t>
      </w:r>
      <w:bookmarkEnd w:id="54"/>
    </w:p>
    <w:tbl>
      <w:tblPr>
        <w:tblStyle w:val="TableGrid"/>
        <w:tblW w:w="0" w:type="auto"/>
        <w:tblLook w:val="04A0" w:firstRow="1" w:lastRow="0" w:firstColumn="1" w:lastColumn="0" w:noHBand="0" w:noVBand="1"/>
      </w:tblPr>
      <w:tblGrid>
        <w:gridCol w:w="2342"/>
        <w:gridCol w:w="6435"/>
      </w:tblGrid>
      <w:tr w:rsidR="00366807" w14:paraId="4586475D" w14:textId="77777777" w:rsidTr="00A06DD8">
        <w:tc>
          <w:tcPr>
            <w:tcW w:w="2425" w:type="dxa"/>
          </w:tcPr>
          <w:p w14:paraId="76F328FC" w14:textId="77777777" w:rsidR="005E4157" w:rsidRPr="00B808BD" w:rsidRDefault="005E4157" w:rsidP="00A06DD8">
            <w:pPr>
              <w:spacing w:line="276" w:lineRule="auto"/>
              <w:rPr>
                <w:b/>
              </w:rPr>
            </w:pPr>
            <w:r w:rsidRPr="00B808BD">
              <w:rPr>
                <w:b/>
              </w:rPr>
              <w:t>Mã yêu cầu</w:t>
            </w:r>
          </w:p>
        </w:tc>
        <w:tc>
          <w:tcPr>
            <w:tcW w:w="6686" w:type="dxa"/>
          </w:tcPr>
          <w:p w14:paraId="697841EE" w14:textId="6D7E771B" w:rsidR="005E4157" w:rsidRPr="002947C2" w:rsidRDefault="005E4157" w:rsidP="00A06DD8">
            <w:pPr>
              <w:spacing w:line="276" w:lineRule="auto"/>
              <w:rPr>
                <w:lang w:val="en-US"/>
              </w:rPr>
            </w:pPr>
            <w:r>
              <w:rPr>
                <w:lang w:val="en-US"/>
              </w:rPr>
              <w:t>GU_08</w:t>
            </w:r>
          </w:p>
        </w:tc>
      </w:tr>
      <w:tr w:rsidR="00366807" w14:paraId="15B6311D" w14:textId="77777777" w:rsidTr="00A06DD8">
        <w:tc>
          <w:tcPr>
            <w:tcW w:w="2425" w:type="dxa"/>
          </w:tcPr>
          <w:p w14:paraId="4B6C96F2" w14:textId="77777777" w:rsidR="005E4157" w:rsidRPr="00B808BD" w:rsidRDefault="005E4157" w:rsidP="00A06DD8">
            <w:pPr>
              <w:spacing w:line="276" w:lineRule="auto"/>
              <w:rPr>
                <w:b/>
              </w:rPr>
            </w:pPr>
            <w:r w:rsidRPr="00B808BD">
              <w:rPr>
                <w:b/>
              </w:rPr>
              <w:t>Tên chức năng</w:t>
            </w:r>
          </w:p>
        </w:tc>
        <w:tc>
          <w:tcPr>
            <w:tcW w:w="6686" w:type="dxa"/>
          </w:tcPr>
          <w:p w14:paraId="1FE7ABCA" w14:textId="735FE078" w:rsidR="005E4157" w:rsidRPr="00A06DD8" w:rsidRDefault="005E4157" w:rsidP="00A06DD8">
            <w:pPr>
              <w:spacing w:line="276" w:lineRule="auto"/>
              <w:rPr>
                <w:lang w:val="en-US"/>
              </w:rPr>
            </w:pPr>
            <w:r>
              <w:rPr>
                <w:lang w:val="en-US"/>
              </w:rPr>
              <w:t>Đăng nhập hệ thống</w:t>
            </w:r>
          </w:p>
        </w:tc>
      </w:tr>
      <w:tr w:rsidR="00366807" w14:paraId="5729273A" w14:textId="77777777" w:rsidTr="00A06DD8">
        <w:tc>
          <w:tcPr>
            <w:tcW w:w="2425" w:type="dxa"/>
          </w:tcPr>
          <w:p w14:paraId="0986D904" w14:textId="77777777" w:rsidR="005E4157" w:rsidRPr="00B808BD" w:rsidRDefault="005E4157" w:rsidP="00A06DD8">
            <w:pPr>
              <w:spacing w:line="276" w:lineRule="auto"/>
              <w:rPr>
                <w:b/>
              </w:rPr>
            </w:pPr>
            <w:r w:rsidRPr="00B808BD">
              <w:rPr>
                <w:b/>
              </w:rPr>
              <w:t>Đối tượng sử dụng</w:t>
            </w:r>
          </w:p>
        </w:tc>
        <w:tc>
          <w:tcPr>
            <w:tcW w:w="6686" w:type="dxa"/>
          </w:tcPr>
          <w:p w14:paraId="154019C4" w14:textId="7480F20F" w:rsidR="005E4157" w:rsidRPr="002947C2" w:rsidRDefault="005E4157" w:rsidP="00A06DD8">
            <w:pPr>
              <w:spacing w:line="276" w:lineRule="auto"/>
              <w:rPr>
                <w:lang w:val="en-US"/>
              </w:rPr>
            </w:pPr>
            <w:r w:rsidRPr="00730F28">
              <w:rPr>
                <w:lang w:val="en-US"/>
              </w:rPr>
              <w:t>Nhân viên cửa hàng</w:t>
            </w:r>
            <w:r>
              <w:rPr>
                <w:lang w:val="en-US"/>
              </w:rPr>
              <w:t>, khách hàng</w:t>
            </w:r>
          </w:p>
        </w:tc>
      </w:tr>
      <w:tr w:rsidR="00366807" w14:paraId="799B10C7" w14:textId="77777777" w:rsidTr="00A06DD8">
        <w:tc>
          <w:tcPr>
            <w:tcW w:w="2425" w:type="dxa"/>
          </w:tcPr>
          <w:p w14:paraId="60D2D0A8" w14:textId="77777777" w:rsidR="005E4157" w:rsidRPr="00B808BD" w:rsidRDefault="005E4157" w:rsidP="00A06DD8">
            <w:pPr>
              <w:spacing w:line="276" w:lineRule="auto"/>
              <w:rPr>
                <w:b/>
              </w:rPr>
            </w:pPr>
            <w:r w:rsidRPr="00B808BD">
              <w:rPr>
                <w:b/>
              </w:rPr>
              <w:t>Tiền điều kiện</w:t>
            </w:r>
          </w:p>
        </w:tc>
        <w:tc>
          <w:tcPr>
            <w:tcW w:w="6686" w:type="dxa"/>
          </w:tcPr>
          <w:p w14:paraId="129BAF26" w14:textId="7D00D3C6" w:rsidR="005E4157" w:rsidRPr="002947C2" w:rsidRDefault="005E4157" w:rsidP="00A06DD8">
            <w:pPr>
              <w:spacing w:line="276" w:lineRule="auto"/>
              <w:rPr>
                <w:lang w:val="en-US"/>
              </w:rPr>
            </w:pPr>
            <w:r>
              <w:rPr>
                <w:lang w:val="en-US"/>
              </w:rPr>
              <w:t>Truy cập được trang web quản lí đối với nhân viên cửa hàng và ứng dụng điện thoại đối với khách hàng.</w:t>
            </w:r>
          </w:p>
        </w:tc>
      </w:tr>
      <w:tr w:rsidR="00366807" w14:paraId="08A25A9E" w14:textId="77777777" w:rsidTr="00A06DD8">
        <w:tc>
          <w:tcPr>
            <w:tcW w:w="2425" w:type="dxa"/>
          </w:tcPr>
          <w:p w14:paraId="4CDFA98A" w14:textId="77777777" w:rsidR="005E4157" w:rsidRPr="00B808BD" w:rsidRDefault="005E4157" w:rsidP="00A06DD8">
            <w:pPr>
              <w:spacing w:line="276" w:lineRule="auto"/>
              <w:rPr>
                <w:b/>
              </w:rPr>
            </w:pPr>
            <w:r w:rsidRPr="00B808BD">
              <w:rPr>
                <w:b/>
              </w:rPr>
              <w:t>Cách xử lí</w:t>
            </w:r>
          </w:p>
        </w:tc>
        <w:tc>
          <w:tcPr>
            <w:tcW w:w="6686" w:type="dxa"/>
          </w:tcPr>
          <w:p w14:paraId="5CFAEAF4" w14:textId="77777777" w:rsidR="005E4157" w:rsidRDefault="005E4157" w:rsidP="007C127C">
            <w:pPr>
              <w:spacing w:line="276" w:lineRule="auto"/>
              <w:rPr>
                <w:lang w:val="en-US"/>
              </w:rPr>
            </w:pPr>
            <w:r>
              <w:rPr>
                <w:lang w:val="en-US"/>
              </w:rPr>
              <w:t>Bước 1: Người dùng cần nhập email và mật khẩu.</w:t>
            </w:r>
          </w:p>
          <w:p w14:paraId="372AEA4F" w14:textId="77777777" w:rsidR="005E4157" w:rsidRDefault="005E4157" w:rsidP="007C127C">
            <w:pPr>
              <w:spacing w:line="276" w:lineRule="auto"/>
              <w:rPr>
                <w:i/>
                <w:lang w:val="en-US"/>
              </w:rPr>
            </w:pPr>
            <w:r>
              <w:rPr>
                <w:lang w:val="en-US"/>
              </w:rPr>
              <w:t xml:space="preserve">Bước 2: Nhấn nút </w:t>
            </w:r>
            <w:r>
              <w:rPr>
                <w:i/>
                <w:lang w:val="en-US"/>
              </w:rPr>
              <w:t>“Đăng nhập”</w:t>
            </w:r>
            <w:r w:rsidR="00BF764C">
              <w:rPr>
                <w:i/>
                <w:lang w:val="en-US"/>
              </w:rPr>
              <w:t>.</w:t>
            </w:r>
          </w:p>
          <w:p w14:paraId="0B34EE30" w14:textId="4A14D474" w:rsidR="00CE6578" w:rsidRPr="00A06DD8" w:rsidRDefault="00BF764C" w:rsidP="007C127C">
            <w:pPr>
              <w:spacing w:line="276" w:lineRule="auto"/>
              <w:rPr>
                <w:lang w:val="en-US"/>
              </w:rPr>
            </w:pPr>
            <w:r>
              <w:rPr>
                <w:lang w:val="en-US"/>
              </w:rPr>
              <w:t xml:space="preserve">Bước 3: Hệ thống </w:t>
            </w:r>
            <w:r w:rsidR="00CE6578">
              <w:rPr>
                <w:lang w:val="en-US"/>
              </w:rPr>
              <w:t xml:space="preserve">server </w:t>
            </w:r>
            <w:r>
              <w:rPr>
                <w:lang w:val="en-US"/>
              </w:rPr>
              <w:t>API kiểm trả tài khoản vừa nhập đúng hay sai. Nếu đúng trả về một chuỗi token để người dùng gửi kèm mỗi khi muốn truy xuất dữ liệu</w:t>
            </w:r>
            <w:r w:rsidR="00366807">
              <w:rPr>
                <w:lang w:val="en-US"/>
              </w:rPr>
              <w:t xml:space="preserve"> và được lưu lại tạm thời trên ứng dụng điện thoại thông qua SharePreferences và Local Storage đối với trang web</w:t>
            </w:r>
            <w:r>
              <w:rPr>
                <w:lang w:val="en-US"/>
              </w:rPr>
              <w:t>. Ngược lại, thông báo lỗi.</w:t>
            </w:r>
          </w:p>
        </w:tc>
      </w:tr>
      <w:tr w:rsidR="00366807" w14:paraId="27315043" w14:textId="77777777" w:rsidTr="00A06DD8">
        <w:tc>
          <w:tcPr>
            <w:tcW w:w="2425" w:type="dxa"/>
          </w:tcPr>
          <w:p w14:paraId="577B1532" w14:textId="77777777" w:rsidR="005E4157" w:rsidRPr="00B808BD" w:rsidRDefault="005E4157" w:rsidP="00A06DD8">
            <w:pPr>
              <w:spacing w:line="276" w:lineRule="auto"/>
              <w:rPr>
                <w:b/>
              </w:rPr>
            </w:pPr>
            <w:r w:rsidRPr="00B808BD">
              <w:rPr>
                <w:b/>
              </w:rPr>
              <w:lastRenderedPageBreak/>
              <w:t>Kết quả</w:t>
            </w:r>
          </w:p>
        </w:tc>
        <w:tc>
          <w:tcPr>
            <w:tcW w:w="6686" w:type="dxa"/>
          </w:tcPr>
          <w:p w14:paraId="320C915C" w14:textId="360E4343" w:rsidR="00CE6578" w:rsidRPr="002947C2" w:rsidRDefault="00CE6578" w:rsidP="00A06DD8">
            <w:pPr>
              <w:spacing w:line="276" w:lineRule="auto"/>
              <w:rPr>
                <w:lang w:val="en-US"/>
              </w:rPr>
            </w:pPr>
            <w:r>
              <w:rPr>
                <w:lang w:val="en-US"/>
              </w:rPr>
              <w:t>Người dùng sẽ chuyển vào trang chính đối với người dùng là nhân viên cửa hàng. Đối với người dùng khách hàng chuyển vào màn hình chính của ứng dụng điện thoại.</w:t>
            </w:r>
          </w:p>
        </w:tc>
      </w:tr>
      <w:tr w:rsidR="00366807" w14:paraId="6C1124E8" w14:textId="77777777" w:rsidTr="00A06DD8">
        <w:tc>
          <w:tcPr>
            <w:tcW w:w="2425" w:type="dxa"/>
          </w:tcPr>
          <w:p w14:paraId="29E0EC03" w14:textId="77777777" w:rsidR="005E4157" w:rsidRPr="00B808BD" w:rsidRDefault="005E4157" w:rsidP="00A06DD8">
            <w:pPr>
              <w:spacing w:line="276" w:lineRule="auto"/>
              <w:rPr>
                <w:b/>
              </w:rPr>
            </w:pPr>
            <w:r w:rsidRPr="00B808BD">
              <w:rPr>
                <w:b/>
              </w:rPr>
              <w:t>Ghi chú</w:t>
            </w:r>
          </w:p>
        </w:tc>
        <w:tc>
          <w:tcPr>
            <w:tcW w:w="6686" w:type="dxa"/>
          </w:tcPr>
          <w:p w14:paraId="53F3333C" w14:textId="77777777" w:rsidR="005E4157" w:rsidRDefault="00CE6578" w:rsidP="00A06DD8">
            <w:pPr>
              <w:keepNext/>
              <w:spacing w:line="276" w:lineRule="auto"/>
              <w:rPr>
                <w:lang w:val="en-US"/>
              </w:rPr>
            </w:pPr>
            <w:r>
              <w:rPr>
                <w:lang w:val="en-US"/>
              </w:rPr>
              <w:t>Các thông tin email và mật khẩu là yêu cầu bắt buộc.</w:t>
            </w:r>
          </w:p>
          <w:p w14:paraId="34CB087B" w14:textId="05E92008" w:rsidR="00CE6578" w:rsidRPr="007C127C" w:rsidRDefault="00CE6578" w:rsidP="00A06DD8">
            <w:pPr>
              <w:keepNext/>
              <w:spacing w:line="276" w:lineRule="auto"/>
              <w:rPr>
                <w:lang w:val="en-US"/>
              </w:rPr>
            </w:pPr>
            <w:r>
              <w:rPr>
                <w:lang w:val="en-US"/>
              </w:rPr>
              <w:t xml:space="preserve">Nếu đường truyền mạng lỗi, thì thông báo lỗi cho người dùng. </w:t>
            </w:r>
          </w:p>
        </w:tc>
      </w:tr>
    </w:tbl>
    <w:p w14:paraId="2288D8D5" w14:textId="77777777" w:rsidR="005E4157" w:rsidRPr="007C127C" w:rsidRDefault="005E4157" w:rsidP="007C127C">
      <w:pPr>
        <w:rPr>
          <w:lang w:val="en-US"/>
        </w:rPr>
      </w:pPr>
    </w:p>
    <w:p w14:paraId="6607065C" w14:textId="5A81105A" w:rsidR="00730F28" w:rsidRDefault="00730F28" w:rsidP="00730F28">
      <w:pPr>
        <w:pStyle w:val="Heading4"/>
      </w:pPr>
      <w:bookmarkStart w:id="55" w:name="_Toc529744421"/>
      <w:r>
        <w:rPr>
          <w:lang w:val="en-US"/>
        </w:rPr>
        <w:t>Đ</w:t>
      </w:r>
      <w:r>
        <w:t>ăng xuất hệ thống</w:t>
      </w:r>
      <w:bookmarkEnd w:id="55"/>
    </w:p>
    <w:tbl>
      <w:tblPr>
        <w:tblStyle w:val="TableGrid"/>
        <w:tblW w:w="0" w:type="auto"/>
        <w:tblLook w:val="04A0" w:firstRow="1" w:lastRow="0" w:firstColumn="1" w:lastColumn="0" w:noHBand="0" w:noVBand="1"/>
      </w:tblPr>
      <w:tblGrid>
        <w:gridCol w:w="2341"/>
        <w:gridCol w:w="6436"/>
      </w:tblGrid>
      <w:tr w:rsidR="00366807" w14:paraId="16538079" w14:textId="77777777" w:rsidTr="00A06DD8">
        <w:tc>
          <w:tcPr>
            <w:tcW w:w="2425" w:type="dxa"/>
          </w:tcPr>
          <w:p w14:paraId="48AAB748" w14:textId="77777777" w:rsidR="00366807" w:rsidRPr="00B808BD" w:rsidRDefault="00366807" w:rsidP="00A06DD8">
            <w:pPr>
              <w:spacing w:line="276" w:lineRule="auto"/>
              <w:rPr>
                <w:b/>
              </w:rPr>
            </w:pPr>
            <w:r w:rsidRPr="00B808BD">
              <w:rPr>
                <w:b/>
              </w:rPr>
              <w:t>Mã yêu cầu</w:t>
            </w:r>
          </w:p>
        </w:tc>
        <w:tc>
          <w:tcPr>
            <w:tcW w:w="6686" w:type="dxa"/>
          </w:tcPr>
          <w:p w14:paraId="58462703" w14:textId="7B87B051" w:rsidR="00366807" w:rsidRPr="002947C2" w:rsidRDefault="00366807" w:rsidP="00A06DD8">
            <w:pPr>
              <w:spacing w:line="276" w:lineRule="auto"/>
              <w:rPr>
                <w:lang w:val="en-US"/>
              </w:rPr>
            </w:pPr>
            <w:r>
              <w:rPr>
                <w:lang w:val="en-US"/>
              </w:rPr>
              <w:t>GU_09</w:t>
            </w:r>
          </w:p>
        </w:tc>
      </w:tr>
      <w:tr w:rsidR="00366807" w14:paraId="74A63A5C" w14:textId="77777777" w:rsidTr="00A06DD8">
        <w:tc>
          <w:tcPr>
            <w:tcW w:w="2425" w:type="dxa"/>
          </w:tcPr>
          <w:p w14:paraId="1C746864" w14:textId="77777777" w:rsidR="00366807" w:rsidRPr="00B808BD" w:rsidRDefault="00366807" w:rsidP="00A06DD8">
            <w:pPr>
              <w:spacing w:line="276" w:lineRule="auto"/>
              <w:rPr>
                <w:b/>
              </w:rPr>
            </w:pPr>
            <w:r w:rsidRPr="00B808BD">
              <w:rPr>
                <w:b/>
              </w:rPr>
              <w:t>Tên chức năng</w:t>
            </w:r>
          </w:p>
        </w:tc>
        <w:tc>
          <w:tcPr>
            <w:tcW w:w="6686" w:type="dxa"/>
          </w:tcPr>
          <w:p w14:paraId="38D59447" w14:textId="7B18FD24" w:rsidR="00366807" w:rsidRPr="002947C2" w:rsidRDefault="00366807" w:rsidP="00A06DD8">
            <w:pPr>
              <w:spacing w:line="276" w:lineRule="auto"/>
              <w:rPr>
                <w:lang w:val="en-US"/>
              </w:rPr>
            </w:pPr>
            <w:r>
              <w:rPr>
                <w:lang w:val="en-US"/>
              </w:rPr>
              <w:t>Đăng xuất hệ thống</w:t>
            </w:r>
          </w:p>
        </w:tc>
      </w:tr>
      <w:tr w:rsidR="00366807" w14:paraId="71518FF7" w14:textId="77777777" w:rsidTr="00A06DD8">
        <w:tc>
          <w:tcPr>
            <w:tcW w:w="2425" w:type="dxa"/>
          </w:tcPr>
          <w:p w14:paraId="2819E212" w14:textId="77777777" w:rsidR="00366807" w:rsidRPr="00B808BD" w:rsidRDefault="00366807" w:rsidP="00A06DD8">
            <w:pPr>
              <w:spacing w:line="276" w:lineRule="auto"/>
              <w:rPr>
                <w:b/>
              </w:rPr>
            </w:pPr>
            <w:r w:rsidRPr="00B808BD">
              <w:rPr>
                <w:b/>
              </w:rPr>
              <w:t>Đối tượng sử dụng</w:t>
            </w:r>
          </w:p>
        </w:tc>
        <w:tc>
          <w:tcPr>
            <w:tcW w:w="6686" w:type="dxa"/>
          </w:tcPr>
          <w:p w14:paraId="04028FC1" w14:textId="77777777" w:rsidR="00366807" w:rsidRPr="002947C2" w:rsidRDefault="00366807" w:rsidP="00A06DD8">
            <w:pPr>
              <w:spacing w:line="276" w:lineRule="auto"/>
              <w:rPr>
                <w:lang w:val="en-US"/>
              </w:rPr>
            </w:pPr>
            <w:r w:rsidRPr="00730F28">
              <w:rPr>
                <w:lang w:val="en-US"/>
              </w:rPr>
              <w:t>Nhân viên cửa hàng</w:t>
            </w:r>
            <w:r>
              <w:rPr>
                <w:lang w:val="en-US"/>
              </w:rPr>
              <w:t>, khách hàng</w:t>
            </w:r>
          </w:p>
        </w:tc>
      </w:tr>
      <w:tr w:rsidR="00366807" w14:paraId="3A53F953" w14:textId="77777777" w:rsidTr="00A06DD8">
        <w:tc>
          <w:tcPr>
            <w:tcW w:w="2425" w:type="dxa"/>
          </w:tcPr>
          <w:p w14:paraId="610CE10D" w14:textId="77777777" w:rsidR="00366807" w:rsidRPr="00B808BD" w:rsidRDefault="00366807" w:rsidP="00A06DD8">
            <w:pPr>
              <w:spacing w:line="276" w:lineRule="auto"/>
              <w:rPr>
                <w:b/>
              </w:rPr>
            </w:pPr>
            <w:r w:rsidRPr="00B808BD">
              <w:rPr>
                <w:b/>
              </w:rPr>
              <w:t>Tiền điều kiện</w:t>
            </w:r>
          </w:p>
        </w:tc>
        <w:tc>
          <w:tcPr>
            <w:tcW w:w="6686" w:type="dxa"/>
          </w:tcPr>
          <w:p w14:paraId="4622A656" w14:textId="4FAA4092" w:rsidR="00366807" w:rsidRPr="002947C2" w:rsidRDefault="00366807" w:rsidP="00A06DD8">
            <w:pPr>
              <w:spacing w:line="276" w:lineRule="auto"/>
              <w:rPr>
                <w:lang w:val="en-US"/>
              </w:rPr>
            </w:pPr>
            <w:r>
              <w:rPr>
                <w:lang w:val="en-US"/>
              </w:rPr>
              <w:t xml:space="preserve">Truy cập được trang web quản lí đối với nhân viên cửa hàng và ứng dụng điện thoại đối với khách hàng và </w:t>
            </w:r>
            <w:r w:rsidR="009B0E96">
              <w:rPr>
                <w:lang w:val="en-US"/>
              </w:rPr>
              <w:t>đăng nhập</w:t>
            </w:r>
            <w:r>
              <w:rPr>
                <w:lang w:val="en-US"/>
              </w:rPr>
              <w:t xml:space="preserve"> thành công</w:t>
            </w:r>
          </w:p>
        </w:tc>
      </w:tr>
      <w:tr w:rsidR="00366807" w14:paraId="6BE7B29E" w14:textId="77777777" w:rsidTr="00A06DD8">
        <w:tc>
          <w:tcPr>
            <w:tcW w:w="2425" w:type="dxa"/>
          </w:tcPr>
          <w:p w14:paraId="4290B4F3" w14:textId="77777777" w:rsidR="00366807" w:rsidRPr="00B808BD" w:rsidRDefault="00366807" w:rsidP="00A06DD8">
            <w:pPr>
              <w:spacing w:line="276" w:lineRule="auto"/>
              <w:rPr>
                <w:b/>
              </w:rPr>
            </w:pPr>
            <w:r w:rsidRPr="00B808BD">
              <w:rPr>
                <w:b/>
              </w:rPr>
              <w:t>Cách xử lí</w:t>
            </w:r>
          </w:p>
        </w:tc>
        <w:tc>
          <w:tcPr>
            <w:tcW w:w="6686" w:type="dxa"/>
          </w:tcPr>
          <w:p w14:paraId="447AB946" w14:textId="1125BCE2" w:rsidR="00366807" w:rsidRDefault="00366807" w:rsidP="007C127C">
            <w:pPr>
              <w:spacing w:line="276" w:lineRule="auto"/>
              <w:rPr>
                <w:lang w:val="en-US"/>
              </w:rPr>
            </w:pPr>
            <w:r>
              <w:rPr>
                <w:lang w:val="en-US"/>
              </w:rPr>
              <w:t>Bước 1: Click vào Đăng xuất ở góc phải trên đối với trang web và Tài khoản -&gt; Đăng xuất đối với ứng dụng điện thoại</w:t>
            </w:r>
          </w:p>
          <w:p w14:paraId="4178C9BC" w14:textId="610E0E6F" w:rsidR="00D04C7C" w:rsidRPr="007C127C" w:rsidRDefault="00366807" w:rsidP="007C127C">
            <w:pPr>
              <w:spacing w:line="276" w:lineRule="auto"/>
              <w:rPr>
                <w:lang w:val="en-US"/>
              </w:rPr>
            </w:pPr>
            <w:r>
              <w:rPr>
                <w:lang w:val="en-US"/>
              </w:rPr>
              <w:t xml:space="preserve">Bước 2: Ứng dụng cũng như trang web sẽ xóa toàn bộ thông tin để </w:t>
            </w:r>
            <w:r w:rsidR="009B0E96">
              <w:rPr>
                <w:lang w:val="en-US"/>
              </w:rPr>
              <w:t>đăng nhập</w:t>
            </w:r>
            <w:r>
              <w:rPr>
                <w:lang w:val="en-US"/>
              </w:rPr>
              <w:t xml:space="preserve"> và thông tin lưu tạm thời ra khỏi SharePreferences</w:t>
            </w:r>
            <w:r w:rsidR="00D04C7C">
              <w:rPr>
                <w:lang w:val="en-US"/>
              </w:rPr>
              <w:t>, Local Storage.</w:t>
            </w:r>
          </w:p>
          <w:p w14:paraId="519F6B64" w14:textId="077B912D" w:rsidR="00366807" w:rsidRPr="002947C2" w:rsidRDefault="00366807" w:rsidP="007C127C">
            <w:pPr>
              <w:spacing w:line="276" w:lineRule="auto"/>
              <w:rPr>
                <w:lang w:val="en-US"/>
              </w:rPr>
            </w:pPr>
            <w:r>
              <w:rPr>
                <w:lang w:val="en-US"/>
              </w:rPr>
              <w:t>Bước 3:</w:t>
            </w:r>
            <w:r w:rsidR="00D04C7C">
              <w:rPr>
                <w:lang w:val="en-US"/>
              </w:rPr>
              <w:t xml:space="preserve"> Tự động chuyển về trang đăng nhập</w:t>
            </w:r>
            <w:r>
              <w:rPr>
                <w:lang w:val="en-US"/>
              </w:rPr>
              <w:t>.</w:t>
            </w:r>
          </w:p>
        </w:tc>
      </w:tr>
      <w:tr w:rsidR="00366807" w14:paraId="5D8BB68B" w14:textId="77777777" w:rsidTr="00A06DD8">
        <w:tc>
          <w:tcPr>
            <w:tcW w:w="2425" w:type="dxa"/>
          </w:tcPr>
          <w:p w14:paraId="32BC48B1" w14:textId="77777777" w:rsidR="00366807" w:rsidRPr="00B808BD" w:rsidRDefault="00366807" w:rsidP="00A06DD8">
            <w:pPr>
              <w:spacing w:line="276" w:lineRule="auto"/>
              <w:rPr>
                <w:b/>
              </w:rPr>
            </w:pPr>
            <w:r w:rsidRPr="00B808BD">
              <w:rPr>
                <w:b/>
              </w:rPr>
              <w:t>Kết quả</w:t>
            </w:r>
          </w:p>
        </w:tc>
        <w:tc>
          <w:tcPr>
            <w:tcW w:w="6686" w:type="dxa"/>
          </w:tcPr>
          <w:p w14:paraId="7C3D7A5A" w14:textId="0D9A6679" w:rsidR="00366807" w:rsidRPr="002947C2" w:rsidRDefault="00D04C7C" w:rsidP="00A06DD8">
            <w:pPr>
              <w:spacing w:line="276" w:lineRule="auto"/>
              <w:rPr>
                <w:lang w:val="en-US"/>
              </w:rPr>
            </w:pPr>
            <w:r>
              <w:rPr>
                <w:lang w:val="en-US"/>
              </w:rPr>
              <w:t>Người dùng quay lại trang đ</w:t>
            </w:r>
            <w:r w:rsidR="00155CEA">
              <w:rPr>
                <w:lang w:val="en-US"/>
              </w:rPr>
              <w:t>ă</w:t>
            </w:r>
            <w:r>
              <w:rPr>
                <w:lang w:val="en-US"/>
              </w:rPr>
              <w:t>ng nhập</w:t>
            </w:r>
          </w:p>
        </w:tc>
      </w:tr>
      <w:tr w:rsidR="00366807" w14:paraId="3BDDF7F4" w14:textId="77777777" w:rsidTr="00A06DD8">
        <w:tc>
          <w:tcPr>
            <w:tcW w:w="2425" w:type="dxa"/>
          </w:tcPr>
          <w:p w14:paraId="53E6E968" w14:textId="77777777" w:rsidR="00366807" w:rsidRPr="00B808BD" w:rsidRDefault="00366807" w:rsidP="00A06DD8">
            <w:pPr>
              <w:spacing w:line="276" w:lineRule="auto"/>
              <w:rPr>
                <w:b/>
              </w:rPr>
            </w:pPr>
            <w:r w:rsidRPr="00B808BD">
              <w:rPr>
                <w:b/>
              </w:rPr>
              <w:t>Ghi chú</w:t>
            </w:r>
          </w:p>
        </w:tc>
        <w:tc>
          <w:tcPr>
            <w:tcW w:w="6686" w:type="dxa"/>
          </w:tcPr>
          <w:p w14:paraId="5FC8F7F9" w14:textId="1B351256" w:rsidR="00366807" w:rsidRPr="002947C2" w:rsidRDefault="00D04C7C" w:rsidP="00A06DD8">
            <w:pPr>
              <w:keepNext/>
              <w:spacing w:line="276" w:lineRule="auto"/>
              <w:rPr>
                <w:lang w:val="en-US"/>
              </w:rPr>
            </w:pPr>
            <w:r>
              <w:rPr>
                <w:lang w:val="en-US"/>
              </w:rPr>
              <w:t>Bắt buộc mọi thông tin, dữ liệu lưu tạm thời phải được xóa sạch.</w:t>
            </w:r>
            <w:r w:rsidR="00366807">
              <w:rPr>
                <w:lang w:val="en-US"/>
              </w:rPr>
              <w:t xml:space="preserve"> </w:t>
            </w:r>
          </w:p>
        </w:tc>
      </w:tr>
    </w:tbl>
    <w:p w14:paraId="5EF3C3C8" w14:textId="77777777" w:rsidR="00366807" w:rsidRPr="00A06DD8" w:rsidRDefault="00366807" w:rsidP="007C127C"/>
    <w:p w14:paraId="461925F9" w14:textId="49B74AD9" w:rsidR="00F5523F" w:rsidRPr="007C127C" w:rsidRDefault="008D1D84" w:rsidP="007C127C">
      <w:pPr>
        <w:pStyle w:val="Heading4"/>
        <w:rPr>
          <w:lang w:val="en-US"/>
        </w:rPr>
      </w:pPr>
      <w:r>
        <w:rPr>
          <w:lang w:val="en-US"/>
        </w:rPr>
        <w:t xml:space="preserve"> </w:t>
      </w:r>
      <w:bookmarkStart w:id="56" w:name="_Toc529744422"/>
      <w:r w:rsidR="00F5523F">
        <w:rPr>
          <w:lang w:val="en-US"/>
        </w:rPr>
        <w:t>Đăng kí tài khoản khách hàng</w:t>
      </w:r>
      <w:bookmarkEnd w:id="56"/>
    </w:p>
    <w:tbl>
      <w:tblPr>
        <w:tblStyle w:val="TableGrid"/>
        <w:tblW w:w="0" w:type="auto"/>
        <w:tblLook w:val="04A0" w:firstRow="1" w:lastRow="0" w:firstColumn="1" w:lastColumn="0" w:noHBand="0" w:noVBand="1"/>
      </w:tblPr>
      <w:tblGrid>
        <w:gridCol w:w="2351"/>
        <w:gridCol w:w="6426"/>
      </w:tblGrid>
      <w:tr w:rsidR="00A06DD8" w14:paraId="337EEFB9" w14:textId="77777777" w:rsidTr="00A06DD8">
        <w:tc>
          <w:tcPr>
            <w:tcW w:w="2425" w:type="dxa"/>
          </w:tcPr>
          <w:p w14:paraId="3E6AE330" w14:textId="77777777" w:rsidR="00D04C7C" w:rsidRPr="00B808BD" w:rsidRDefault="00D04C7C" w:rsidP="00A06DD8">
            <w:pPr>
              <w:spacing w:line="276" w:lineRule="auto"/>
              <w:rPr>
                <w:b/>
              </w:rPr>
            </w:pPr>
            <w:r w:rsidRPr="00B808BD">
              <w:rPr>
                <w:b/>
              </w:rPr>
              <w:t>Mã yêu cầu</w:t>
            </w:r>
          </w:p>
        </w:tc>
        <w:tc>
          <w:tcPr>
            <w:tcW w:w="6686" w:type="dxa"/>
          </w:tcPr>
          <w:p w14:paraId="259A8221" w14:textId="652CC126" w:rsidR="00D04C7C" w:rsidRPr="002947C2" w:rsidRDefault="00D04C7C" w:rsidP="00A06DD8">
            <w:pPr>
              <w:spacing w:line="276" w:lineRule="auto"/>
              <w:rPr>
                <w:lang w:val="en-US"/>
              </w:rPr>
            </w:pPr>
            <w:r>
              <w:rPr>
                <w:lang w:val="en-US"/>
              </w:rPr>
              <w:t>GU_10</w:t>
            </w:r>
          </w:p>
        </w:tc>
      </w:tr>
      <w:tr w:rsidR="00A06DD8" w14:paraId="05018CEE" w14:textId="77777777" w:rsidTr="00A06DD8">
        <w:tc>
          <w:tcPr>
            <w:tcW w:w="2425" w:type="dxa"/>
          </w:tcPr>
          <w:p w14:paraId="27BF6DD7" w14:textId="77777777" w:rsidR="00D04C7C" w:rsidRPr="00B808BD" w:rsidRDefault="00D04C7C" w:rsidP="00A06DD8">
            <w:pPr>
              <w:spacing w:line="276" w:lineRule="auto"/>
              <w:rPr>
                <w:b/>
              </w:rPr>
            </w:pPr>
            <w:r w:rsidRPr="00B808BD">
              <w:rPr>
                <w:b/>
              </w:rPr>
              <w:t>Tên chức năng</w:t>
            </w:r>
          </w:p>
        </w:tc>
        <w:tc>
          <w:tcPr>
            <w:tcW w:w="6686" w:type="dxa"/>
          </w:tcPr>
          <w:p w14:paraId="75E59E94" w14:textId="428833C7" w:rsidR="00D04C7C" w:rsidRPr="002947C2" w:rsidRDefault="00D04C7C" w:rsidP="00A06DD8">
            <w:pPr>
              <w:spacing w:line="276" w:lineRule="auto"/>
              <w:rPr>
                <w:lang w:val="en-US"/>
              </w:rPr>
            </w:pPr>
            <w:r>
              <w:rPr>
                <w:lang w:val="en-US"/>
              </w:rPr>
              <w:t>Đăng kí tài khoản khách hàng</w:t>
            </w:r>
          </w:p>
        </w:tc>
      </w:tr>
      <w:tr w:rsidR="00A06DD8" w14:paraId="7877D645" w14:textId="77777777" w:rsidTr="00A06DD8">
        <w:tc>
          <w:tcPr>
            <w:tcW w:w="2425" w:type="dxa"/>
          </w:tcPr>
          <w:p w14:paraId="27882F00" w14:textId="77777777" w:rsidR="00D04C7C" w:rsidRPr="00B808BD" w:rsidRDefault="00D04C7C" w:rsidP="00A06DD8">
            <w:pPr>
              <w:spacing w:line="276" w:lineRule="auto"/>
              <w:rPr>
                <w:b/>
              </w:rPr>
            </w:pPr>
            <w:r w:rsidRPr="00B808BD">
              <w:rPr>
                <w:b/>
              </w:rPr>
              <w:t>Đối tượng sử dụng</w:t>
            </w:r>
          </w:p>
        </w:tc>
        <w:tc>
          <w:tcPr>
            <w:tcW w:w="6686" w:type="dxa"/>
          </w:tcPr>
          <w:p w14:paraId="2E7FD0BE" w14:textId="12A43E41" w:rsidR="00D04C7C" w:rsidRPr="002947C2" w:rsidRDefault="00D04C7C" w:rsidP="00A06DD8">
            <w:pPr>
              <w:spacing w:line="276" w:lineRule="auto"/>
              <w:rPr>
                <w:lang w:val="en-US"/>
              </w:rPr>
            </w:pPr>
            <w:r>
              <w:rPr>
                <w:lang w:val="en-US"/>
              </w:rPr>
              <w:t>Khách hàng</w:t>
            </w:r>
          </w:p>
        </w:tc>
      </w:tr>
      <w:tr w:rsidR="00A06DD8" w14:paraId="07D96F99" w14:textId="77777777" w:rsidTr="00A06DD8">
        <w:tc>
          <w:tcPr>
            <w:tcW w:w="2425" w:type="dxa"/>
          </w:tcPr>
          <w:p w14:paraId="28641FAF" w14:textId="77777777" w:rsidR="00D04C7C" w:rsidRPr="00B808BD" w:rsidRDefault="00D04C7C" w:rsidP="00A06DD8">
            <w:pPr>
              <w:spacing w:line="276" w:lineRule="auto"/>
              <w:rPr>
                <w:b/>
              </w:rPr>
            </w:pPr>
            <w:r w:rsidRPr="00B808BD">
              <w:rPr>
                <w:b/>
              </w:rPr>
              <w:t>Tiền điều kiện</w:t>
            </w:r>
          </w:p>
        </w:tc>
        <w:tc>
          <w:tcPr>
            <w:tcW w:w="6686" w:type="dxa"/>
          </w:tcPr>
          <w:p w14:paraId="242057EA" w14:textId="669DBDD8" w:rsidR="00D04C7C" w:rsidRPr="002947C2" w:rsidRDefault="00D04C7C" w:rsidP="00A06DD8">
            <w:pPr>
              <w:spacing w:line="276" w:lineRule="auto"/>
              <w:rPr>
                <w:lang w:val="en-US"/>
              </w:rPr>
            </w:pPr>
            <w:r>
              <w:rPr>
                <w:lang w:val="en-US"/>
              </w:rPr>
              <w:t>Truy cập ứng dụng điện thoại đối với khách hàng</w:t>
            </w:r>
            <w:r w:rsidR="00A06DD8">
              <w:rPr>
                <w:lang w:val="en-US"/>
              </w:rPr>
              <w:t>.</w:t>
            </w:r>
          </w:p>
        </w:tc>
      </w:tr>
      <w:tr w:rsidR="00A06DD8" w14:paraId="73E29BAF" w14:textId="77777777" w:rsidTr="00A06DD8">
        <w:tc>
          <w:tcPr>
            <w:tcW w:w="2425" w:type="dxa"/>
          </w:tcPr>
          <w:p w14:paraId="3B9AEDEA" w14:textId="77777777" w:rsidR="00D04C7C" w:rsidRPr="00B808BD" w:rsidRDefault="00D04C7C" w:rsidP="00A06DD8">
            <w:pPr>
              <w:spacing w:line="276" w:lineRule="auto"/>
              <w:rPr>
                <w:b/>
              </w:rPr>
            </w:pPr>
            <w:r w:rsidRPr="00B808BD">
              <w:rPr>
                <w:b/>
              </w:rPr>
              <w:t>Cách xử lí</w:t>
            </w:r>
          </w:p>
        </w:tc>
        <w:tc>
          <w:tcPr>
            <w:tcW w:w="6686" w:type="dxa"/>
          </w:tcPr>
          <w:p w14:paraId="7422CF83" w14:textId="6A155F6E" w:rsidR="00D04C7C" w:rsidRDefault="00D04C7C" w:rsidP="00A06DD8">
            <w:pPr>
              <w:spacing w:line="276" w:lineRule="auto"/>
              <w:rPr>
                <w:i/>
                <w:lang w:val="en-US"/>
              </w:rPr>
            </w:pPr>
            <w:r>
              <w:rPr>
                <w:lang w:val="en-US"/>
              </w:rPr>
              <w:t xml:space="preserve">Bước 1: </w:t>
            </w:r>
            <w:r w:rsidR="00A06DD8">
              <w:rPr>
                <w:lang w:val="en-US"/>
              </w:rPr>
              <w:t xml:space="preserve">Tại màn hình đăng nhập, nhấn vào </w:t>
            </w:r>
            <w:r w:rsidR="00A06DD8">
              <w:rPr>
                <w:i/>
                <w:lang w:val="en-US"/>
              </w:rPr>
              <w:t>“Tạo tài khoản mới”.</w:t>
            </w:r>
          </w:p>
          <w:p w14:paraId="6FA75551" w14:textId="3E9CFA62" w:rsidR="00A06DD8" w:rsidRDefault="00A06DD8" w:rsidP="00A06DD8">
            <w:pPr>
              <w:spacing w:line="276" w:lineRule="auto"/>
              <w:rPr>
                <w:lang w:val="en-US"/>
              </w:rPr>
            </w:pPr>
            <w:r>
              <w:rPr>
                <w:lang w:val="en-US"/>
              </w:rPr>
              <w:t>Bước 2: Nhập các thông tin bắt buộc bao gồm: Họ và tên, email và mật khẩu mong muốn. Sau đó, nhấn vào nút “Đăng kí”.</w:t>
            </w:r>
          </w:p>
          <w:p w14:paraId="485AFE69" w14:textId="52E1E28A" w:rsidR="00A06DD8" w:rsidRDefault="00A06DD8" w:rsidP="00A06DD8">
            <w:pPr>
              <w:spacing w:line="276" w:lineRule="auto"/>
              <w:rPr>
                <w:lang w:val="en-US"/>
              </w:rPr>
            </w:pPr>
            <w:r>
              <w:rPr>
                <w:lang w:val="en-US"/>
              </w:rPr>
              <w:t xml:space="preserve">Bước 3: Hệ thống sẽ dựa trên email người dùng đã </w:t>
            </w:r>
            <w:r w:rsidR="00155CEA">
              <w:rPr>
                <w:lang w:val="en-US"/>
              </w:rPr>
              <w:t xml:space="preserve">nhập kiểm tra email đã tồn tại trong hệ thống chưa? Nếu đã tồn </w:t>
            </w:r>
            <w:r w:rsidR="00155CEA">
              <w:rPr>
                <w:lang w:val="en-US"/>
              </w:rPr>
              <w:lastRenderedPageBreak/>
              <w:t>tại, thông báo lỗi tài khoản đã tồn tại. Nếu không, hệ thống tạo tài khoản mới cho người dùng.</w:t>
            </w:r>
          </w:p>
          <w:p w14:paraId="50889C40" w14:textId="77777777" w:rsidR="00155CEA" w:rsidRDefault="00155CEA" w:rsidP="00A06DD8">
            <w:pPr>
              <w:spacing w:line="276" w:lineRule="auto"/>
              <w:rPr>
                <w:lang w:val="en-US"/>
              </w:rPr>
            </w:pPr>
            <w:r>
              <w:rPr>
                <w:lang w:val="en-US"/>
              </w:rPr>
              <w:t xml:space="preserve">Bước 4: Chuyển về trang đăng nhập. Với email và password đã được điền trước. Nếu người dùng mới nhấn </w:t>
            </w:r>
            <w:r>
              <w:rPr>
                <w:i/>
                <w:lang w:val="en-US"/>
              </w:rPr>
              <w:t xml:space="preserve">“đăng nhập”, </w:t>
            </w:r>
            <w:r>
              <w:rPr>
                <w:lang w:val="en-US"/>
              </w:rPr>
              <w:t>hệ thống thực hiên đăng nhập theo “</w:t>
            </w:r>
            <w:r w:rsidRPr="007C127C">
              <w:rPr>
                <w:i/>
                <w:lang w:val="en-US"/>
              </w:rPr>
              <w:t>GU_08</w:t>
            </w:r>
            <w:r>
              <w:rPr>
                <w:lang w:val="en-US"/>
              </w:rPr>
              <w:t>” và chuyển vào màn hình “</w:t>
            </w:r>
            <w:r>
              <w:rPr>
                <w:i/>
                <w:lang w:val="en-US"/>
              </w:rPr>
              <w:t>cập nhật thông tin</w:t>
            </w:r>
            <w:r>
              <w:rPr>
                <w:lang w:val="en-US"/>
              </w:rPr>
              <w:t>”.</w:t>
            </w:r>
          </w:p>
          <w:p w14:paraId="5CCB0744" w14:textId="33192AF0" w:rsidR="00155CEA" w:rsidRPr="007C127C" w:rsidRDefault="00155CEA" w:rsidP="007C127C">
            <w:pPr>
              <w:spacing w:line="276" w:lineRule="auto"/>
              <w:rPr>
                <w:lang w:val="en-US"/>
              </w:rPr>
            </w:pPr>
            <w:r>
              <w:rPr>
                <w:lang w:val="en-US"/>
              </w:rPr>
              <w:t>Bước 5: Tại màn hình “</w:t>
            </w:r>
            <w:r>
              <w:rPr>
                <w:i/>
                <w:lang w:val="en-US"/>
              </w:rPr>
              <w:t>cập nhật thông tin</w:t>
            </w:r>
            <w:r>
              <w:rPr>
                <w:lang w:val="en-US"/>
              </w:rPr>
              <w:t xml:space="preserve">”, người dùng mới phải nhập đầy đủ các thông tin yêu cầu. Sau đó nhấn </w:t>
            </w:r>
            <w:r>
              <w:rPr>
                <w:i/>
                <w:lang w:val="en-US"/>
              </w:rPr>
              <w:t>“cập nhật”.</w:t>
            </w:r>
            <w:r>
              <w:rPr>
                <w:lang w:val="en-US"/>
              </w:rPr>
              <w:t xml:space="preserve"> Người dùng mới được chuyển sang màn hình chính.</w:t>
            </w:r>
          </w:p>
        </w:tc>
      </w:tr>
      <w:tr w:rsidR="00A06DD8" w14:paraId="72716FF0" w14:textId="77777777" w:rsidTr="00A06DD8">
        <w:tc>
          <w:tcPr>
            <w:tcW w:w="2425" w:type="dxa"/>
          </w:tcPr>
          <w:p w14:paraId="577B7C90" w14:textId="77777777" w:rsidR="00D04C7C" w:rsidRPr="00B808BD" w:rsidRDefault="00D04C7C" w:rsidP="00A06DD8">
            <w:pPr>
              <w:spacing w:line="276" w:lineRule="auto"/>
              <w:rPr>
                <w:b/>
              </w:rPr>
            </w:pPr>
            <w:r w:rsidRPr="00B808BD">
              <w:rPr>
                <w:b/>
              </w:rPr>
              <w:lastRenderedPageBreak/>
              <w:t>Kết quả</w:t>
            </w:r>
          </w:p>
        </w:tc>
        <w:tc>
          <w:tcPr>
            <w:tcW w:w="6686" w:type="dxa"/>
          </w:tcPr>
          <w:p w14:paraId="3766810C" w14:textId="08CCF009" w:rsidR="00155CEA" w:rsidRPr="002947C2" w:rsidRDefault="00D04C7C" w:rsidP="00A06DD8">
            <w:pPr>
              <w:spacing w:line="276" w:lineRule="auto"/>
              <w:rPr>
                <w:lang w:val="en-US"/>
              </w:rPr>
            </w:pPr>
            <w:r>
              <w:rPr>
                <w:lang w:val="en-US"/>
              </w:rPr>
              <w:t xml:space="preserve">Người dùng </w:t>
            </w:r>
            <w:r w:rsidR="00155CEA">
              <w:rPr>
                <w:lang w:val="en-US"/>
              </w:rPr>
              <w:t>truy cập vào màn hình chính và có đủ các chức năng của người dùng khách hàng</w:t>
            </w:r>
          </w:p>
        </w:tc>
      </w:tr>
      <w:tr w:rsidR="00A06DD8" w14:paraId="7853FF5A" w14:textId="77777777" w:rsidTr="00A06DD8">
        <w:tc>
          <w:tcPr>
            <w:tcW w:w="2425" w:type="dxa"/>
          </w:tcPr>
          <w:p w14:paraId="04E04E71" w14:textId="77777777" w:rsidR="00D04C7C" w:rsidRPr="00B808BD" w:rsidRDefault="00D04C7C" w:rsidP="00A06DD8">
            <w:pPr>
              <w:spacing w:line="276" w:lineRule="auto"/>
              <w:rPr>
                <w:b/>
              </w:rPr>
            </w:pPr>
            <w:r w:rsidRPr="00B808BD">
              <w:rPr>
                <w:b/>
              </w:rPr>
              <w:t>Ghi chú</w:t>
            </w:r>
          </w:p>
        </w:tc>
        <w:tc>
          <w:tcPr>
            <w:tcW w:w="6686" w:type="dxa"/>
          </w:tcPr>
          <w:p w14:paraId="2C2DE918" w14:textId="39214836" w:rsidR="00155CEA" w:rsidRPr="002947C2" w:rsidRDefault="00155CEA" w:rsidP="00A06DD8">
            <w:pPr>
              <w:keepNext/>
              <w:spacing w:line="276" w:lineRule="auto"/>
              <w:rPr>
                <w:lang w:val="en-US"/>
              </w:rPr>
            </w:pPr>
            <w:r>
              <w:rPr>
                <w:lang w:val="en-US"/>
              </w:rPr>
              <w:t>Mọi thông tin yêu cầu nhập đều là bắt buộc. Nếu chưa nhập vào sẽ thông báo lỗi yêu cầu nhập.</w:t>
            </w:r>
          </w:p>
        </w:tc>
      </w:tr>
    </w:tbl>
    <w:p w14:paraId="0C3AE22B" w14:textId="7C1E642A" w:rsidR="00B22780" w:rsidRDefault="00B22780" w:rsidP="00730F28">
      <w:pPr>
        <w:rPr>
          <w:lang w:val="en-US"/>
        </w:rPr>
      </w:pPr>
    </w:p>
    <w:p w14:paraId="34F5A561" w14:textId="77777777" w:rsidR="00B22780" w:rsidRDefault="00B22780">
      <w:pPr>
        <w:jc w:val="left"/>
        <w:rPr>
          <w:lang w:val="en-US"/>
        </w:rPr>
      </w:pPr>
      <w:r>
        <w:rPr>
          <w:lang w:val="en-US"/>
        </w:rPr>
        <w:br w:type="page"/>
      </w:r>
    </w:p>
    <w:p w14:paraId="2023766E" w14:textId="5C6D9F70" w:rsidR="00EC1917" w:rsidRDefault="00EC1917" w:rsidP="00EC1917">
      <w:pPr>
        <w:pStyle w:val="Heading3"/>
      </w:pPr>
      <w:bookmarkStart w:id="57" w:name="_Toc529231143"/>
      <w:bookmarkStart w:id="58" w:name="_Toc529231530"/>
      <w:bookmarkStart w:id="59" w:name="_Toc529744423"/>
      <w:bookmarkEnd w:id="57"/>
      <w:bookmarkEnd w:id="58"/>
      <w:r>
        <w:lastRenderedPageBreak/>
        <w:t>Yêu cầu phi chức năng</w:t>
      </w:r>
      <w:bookmarkEnd w:id="59"/>
    </w:p>
    <w:p w14:paraId="55534234" w14:textId="7CE15827" w:rsidR="00EC1917" w:rsidRDefault="00EC1917" w:rsidP="00EC1917">
      <w:pPr>
        <w:pStyle w:val="Heading3"/>
      </w:pPr>
      <w:bookmarkStart w:id="60" w:name="_Toc529744424"/>
      <w:r>
        <w:t>Yêu cầu thực thi</w:t>
      </w:r>
      <w:bookmarkEnd w:id="60"/>
    </w:p>
    <w:p w14:paraId="21BFCD60" w14:textId="333A2BD4" w:rsidR="00B22780" w:rsidRPr="007C127C" w:rsidRDefault="00B22780" w:rsidP="007C127C">
      <w:pPr>
        <w:rPr>
          <w:lang w:val="en-US"/>
        </w:rPr>
      </w:pPr>
      <w:r>
        <w:rPr>
          <w:lang w:val="en-US"/>
        </w:rPr>
        <w:tab/>
        <w:t>Giao diện đồng nhất đối với cả ứng dụng điện thoại và trang web. Sử dụng tông màu đơn giản hài hòa tạo thiện cảm khi sử dụng.</w:t>
      </w:r>
    </w:p>
    <w:p w14:paraId="6E74B1FD" w14:textId="0C725BB7" w:rsidR="00B22780" w:rsidRPr="007C127C" w:rsidRDefault="00B22780" w:rsidP="007C127C">
      <w:pPr>
        <w:rPr>
          <w:lang w:val="en-US"/>
        </w:rPr>
      </w:pPr>
      <w:r>
        <w:tab/>
      </w:r>
      <w:r>
        <w:rPr>
          <w:lang w:val="en-US"/>
        </w:rPr>
        <w:t>Đối với ứng dụng điện thoại, mọi dữ liệu điều được truy xuất lại từ server mỗi lần sử dụng ứng dụng.</w:t>
      </w:r>
    </w:p>
    <w:p w14:paraId="7A1434A4" w14:textId="4C4C07E7" w:rsidR="00EC1917" w:rsidRDefault="00EC1917" w:rsidP="00EC1917">
      <w:pPr>
        <w:pStyle w:val="Heading3"/>
      </w:pPr>
      <w:bookmarkStart w:id="61" w:name="_Toc529744425"/>
      <w:r>
        <w:t>Yêu cầu chất lượng phần mềm</w:t>
      </w:r>
      <w:bookmarkEnd w:id="61"/>
    </w:p>
    <w:p w14:paraId="407C4F30" w14:textId="190CBEA5" w:rsidR="00B22780" w:rsidRPr="007C127C" w:rsidRDefault="00B22780" w:rsidP="007C127C">
      <w:pPr>
        <w:ind w:firstLine="720"/>
        <w:rPr>
          <w:lang w:val="en-US"/>
        </w:rPr>
      </w:pPr>
      <w:r w:rsidRPr="007C127C">
        <w:rPr>
          <w:lang w:val="en-US"/>
        </w:rPr>
        <w:t xml:space="preserve">Tính đúng đắn: các chức năng của hệ thống hoạt động đúng theo yêu cầu. </w:t>
      </w:r>
    </w:p>
    <w:p w14:paraId="7BF6C936" w14:textId="02112438" w:rsidR="00B22780" w:rsidRPr="007C127C" w:rsidRDefault="00B22780" w:rsidP="007C127C">
      <w:pPr>
        <w:ind w:firstLine="720"/>
        <w:rPr>
          <w:lang w:val="en-US"/>
        </w:rPr>
      </w:pPr>
      <w:r w:rsidRPr="007C127C">
        <w:rPr>
          <w:lang w:val="en-US"/>
        </w:rPr>
        <w:t xml:space="preserve">Tính khả chuyển: ứng dụng dễ dàng cài đặt và chạy tốt trên </w:t>
      </w:r>
      <w:r w:rsidR="002F05BD">
        <w:rPr>
          <w:lang w:val="en-US"/>
        </w:rPr>
        <w:t xml:space="preserve">mọi </w:t>
      </w:r>
      <w:r w:rsidRPr="007C127C">
        <w:rPr>
          <w:lang w:val="en-US"/>
        </w:rPr>
        <w:t>phiên bản</w:t>
      </w:r>
      <w:r w:rsidR="002F05BD">
        <w:rPr>
          <w:lang w:val="en-US"/>
        </w:rPr>
        <w:t xml:space="preserve"> từ 5.0 trở lên và nhiều</w:t>
      </w:r>
      <w:r w:rsidRPr="007C127C">
        <w:rPr>
          <w:lang w:val="en-US"/>
        </w:rPr>
        <w:t xml:space="preserve"> loại thiết bị Android</w:t>
      </w:r>
      <w:r w:rsidR="002F05BD">
        <w:rPr>
          <w:lang w:val="en-US"/>
        </w:rPr>
        <w:t xml:space="preserve"> khác nhau</w:t>
      </w:r>
      <w:r w:rsidRPr="007C127C">
        <w:rPr>
          <w:lang w:val="en-US"/>
        </w:rPr>
        <w:t>.</w:t>
      </w:r>
    </w:p>
    <w:p w14:paraId="45922895" w14:textId="7B684F32" w:rsidR="00B22780" w:rsidRPr="007C127C" w:rsidRDefault="00B22780" w:rsidP="007C127C">
      <w:pPr>
        <w:ind w:firstLine="720"/>
        <w:rPr>
          <w:lang w:val="en-US"/>
        </w:rPr>
      </w:pPr>
      <w:r w:rsidRPr="007C127C">
        <w:rPr>
          <w:lang w:val="en-US"/>
        </w:rPr>
        <w:t>Tính có thể bảo trì: mã nguồn được viết rõ ràng, dễ đọc, dễ bảo trì</w:t>
      </w:r>
      <w:r w:rsidR="002F05BD">
        <w:rPr>
          <w:lang w:val="en-US"/>
        </w:rPr>
        <w:t>, cung cấp tài liệu cài đặt phần mềm.</w:t>
      </w:r>
    </w:p>
    <w:p w14:paraId="2B19C28A" w14:textId="6DE8E6FF" w:rsidR="002F05BD" w:rsidRPr="007C127C" w:rsidRDefault="00B22780" w:rsidP="007C127C">
      <w:pPr>
        <w:ind w:firstLine="720"/>
        <w:rPr>
          <w:lang w:val="en-US"/>
        </w:rPr>
      </w:pPr>
      <w:r w:rsidRPr="007C127C">
        <w:rPr>
          <w:lang w:val="en-US"/>
        </w:rPr>
        <w:t>Khả năng chịu lỗi: ứng dụng có khả năng xử lý lỗi khi gặp sự cố, đưa ra thông báo khi gặp lỗi.</w:t>
      </w:r>
    </w:p>
    <w:p w14:paraId="311ED7B4" w14:textId="3603C853" w:rsidR="002F05BD" w:rsidRDefault="002F05BD" w:rsidP="002F05BD">
      <w:pPr>
        <w:pStyle w:val="Heading4"/>
        <w:spacing w:line="360" w:lineRule="auto"/>
      </w:pPr>
      <w:bookmarkStart w:id="62" w:name="_Toc529744426"/>
      <w:r>
        <w:t>Các quy tắc nghiệp vụ</w:t>
      </w:r>
      <w:bookmarkEnd w:id="62"/>
    </w:p>
    <w:p w14:paraId="0745E206" w14:textId="77777777" w:rsidR="002F05BD" w:rsidRDefault="002F05BD" w:rsidP="007C127C">
      <w:pPr>
        <w:ind w:firstLine="720"/>
      </w:pPr>
      <w:r>
        <w:t>Trong quá trình phát triển ứng dụng, không sử dụng các phần mềm lậu để phân tích, đặc tả, thiết kế, cài đặt, kiểm thử và triển khai.</w:t>
      </w:r>
    </w:p>
    <w:p w14:paraId="52F5A647" w14:textId="1A352A9D" w:rsidR="002F05BD" w:rsidRPr="007C127C" w:rsidRDefault="002F05BD" w:rsidP="007C127C">
      <w:pPr>
        <w:ind w:firstLine="720"/>
      </w:pPr>
      <w:r>
        <w:t>Ứng dụng không chứa các thông tin sai lệch, không vi phạm các quy định của pháp luật.</w:t>
      </w:r>
    </w:p>
    <w:p w14:paraId="568271F3" w14:textId="4CA50C8D" w:rsidR="00F05D3D" w:rsidRPr="00A14218" w:rsidRDefault="00C557CE">
      <w:pPr>
        <w:pStyle w:val="Heading2"/>
        <w:rPr>
          <w:lang w:val="en-US"/>
        </w:rPr>
      </w:pPr>
      <w:bookmarkStart w:id="63" w:name="_Toc529744427"/>
      <w:r>
        <w:rPr>
          <w:lang w:val="en-US"/>
        </w:rPr>
        <w:t>Thiết kế và cài đặt</w:t>
      </w:r>
      <w:bookmarkEnd w:id="63"/>
    </w:p>
    <w:p w14:paraId="11721B01" w14:textId="4C802CAA" w:rsidR="00EC1917" w:rsidRDefault="00EC1917" w:rsidP="00EC1917">
      <w:pPr>
        <w:pStyle w:val="Heading3"/>
      </w:pPr>
      <w:bookmarkStart w:id="64" w:name="_Toc529744428"/>
      <w:r>
        <w:t>Kiến tr</w:t>
      </w:r>
      <w:r w:rsidR="006327EB">
        <w:t>ú</w:t>
      </w:r>
      <w:r>
        <w:t>c hệ thống</w:t>
      </w:r>
      <w:bookmarkEnd w:id="64"/>
    </w:p>
    <w:p w14:paraId="6C3E4ED8" w14:textId="77777777" w:rsidR="00E23E74" w:rsidRPr="006A2C8A" w:rsidRDefault="00E23E74" w:rsidP="00E4365A"/>
    <w:p w14:paraId="3FF87DEF" w14:textId="77777777" w:rsidR="00E23E74" w:rsidRDefault="00E23E74" w:rsidP="00E4365A">
      <w:pPr>
        <w:keepNext/>
      </w:pPr>
      <w:r>
        <w:rPr>
          <w:noProof/>
        </w:rPr>
        <w:drawing>
          <wp:inline distT="0" distB="0" distL="0" distR="0" wp14:anchorId="1818B09C" wp14:editId="208E7473">
            <wp:extent cx="5579745" cy="210502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2105025"/>
                    </a:xfrm>
                    <a:prstGeom prst="rect">
                      <a:avLst/>
                    </a:prstGeom>
                    <a:noFill/>
                    <a:ln>
                      <a:noFill/>
                    </a:ln>
                  </pic:spPr>
                </pic:pic>
              </a:graphicData>
            </a:graphic>
          </wp:inline>
        </w:drawing>
      </w:r>
    </w:p>
    <w:p w14:paraId="7B94E412" w14:textId="3E53081A" w:rsidR="00A14218" w:rsidRDefault="00E23E74" w:rsidP="00E23E74">
      <w:pPr>
        <w:pStyle w:val="Caption"/>
        <w:jc w:val="center"/>
        <w:rPr>
          <w:color w:val="auto"/>
          <w:sz w:val="26"/>
          <w:szCs w:val="26"/>
          <w:lang w:val="en-US"/>
        </w:rPr>
      </w:pPr>
      <w:bookmarkStart w:id="65" w:name="_Toc529744456"/>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w:t>
      </w:r>
      <w:r w:rsidR="006C103E">
        <w:rPr>
          <w:color w:val="auto"/>
          <w:sz w:val="26"/>
          <w:szCs w:val="26"/>
        </w:rPr>
        <w:fldChar w:fldCharType="end"/>
      </w:r>
      <w:r w:rsidRPr="00E4365A">
        <w:rPr>
          <w:color w:val="auto"/>
          <w:sz w:val="26"/>
          <w:szCs w:val="26"/>
          <w:lang w:val="en-US"/>
        </w:rPr>
        <w:t>: Mô hình kiến trúc hệ thống</w:t>
      </w:r>
      <w:bookmarkEnd w:id="65"/>
    </w:p>
    <w:p w14:paraId="64EBDE18" w14:textId="47B42F90" w:rsidR="00E23E74" w:rsidRDefault="00E23E74" w:rsidP="00E23E74">
      <w:pPr>
        <w:rPr>
          <w:lang w:val="en-US"/>
        </w:rPr>
      </w:pPr>
    </w:p>
    <w:p w14:paraId="343AF6FD" w14:textId="742039A4" w:rsidR="00AD52C9" w:rsidRPr="006A2C8A" w:rsidRDefault="003B08E2" w:rsidP="00E4365A">
      <w:r>
        <w:rPr>
          <w:noProof/>
        </w:rPr>
        <w:lastRenderedPageBreak/>
        <mc:AlternateContent>
          <mc:Choice Requires="wps">
            <w:drawing>
              <wp:anchor distT="0" distB="0" distL="114300" distR="114300" simplePos="0" relativeHeight="251673600" behindDoc="0" locked="0" layoutInCell="1" allowOverlap="1" wp14:anchorId="6F89E235" wp14:editId="436D1C9A">
                <wp:simplePos x="0" y="0"/>
                <wp:positionH relativeFrom="column">
                  <wp:posOffset>-356870</wp:posOffset>
                </wp:positionH>
                <wp:positionV relativeFrom="paragraph">
                  <wp:posOffset>8046085</wp:posOffset>
                </wp:positionV>
                <wp:extent cx="629412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45C2493C" w14:textId="450CE7DF" w:rsidR="00A72A60" w:rsidRPr="00277F44" w:rsidRDefault="00A72A60" w:rsidP="00277F44">
                            <w:pPr>
                              <w:pStyle w:val="Caption"/>
                              <w:jc w:val="center"/>
                              <w:rPr>
                                <w:noProof/>
                                <w:color w:val="auto"/>
                                <w:sz w:val="26"/>
                                <w:szCs w:val="26"/>
                              </w:rPr>
                            </w:pPr>
                            <w:r w:rsidRPr="00277F44">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w:t>
                            </w:r>
                            <w:r>
                              <w:rPr>
                                <w:color w:val="auto"/>
                                <w:sz w:val="26"/>
                                <w:szCs w:val="26"/>
                              </w:rPr>
                              <w:fldChar w:fldCharType="end"/>
                            </w:r>
                            <w:r w:rsidRPr="00277F44">
                              <w:rPr>
                                <w:color w:val="auto"/>
                                <w:sz w:val="26"/>
                                <w:szCs w:val="26"/>
                                <w:lang w:val="en-US"/>
                              </w:rPr>
                              <w:t xml:space="preserve"> </w:t>
                            </w:r>
                            <w:r w:rsidRPr="00814A06">
                              <w:rPr>
                                <w:color w:val="auto"/>
                                <w:sz w:val="26"/>
                                <w:szCs w:val="26"/>
                                <w:lang w:val="en-US"/>
                              </w:rPr>
                              <w:t>Sơ đồ phân rã chức năng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89E235" id="_x0000_t202" coordsize="21600,21600" o:spt="202" path="m,l,21600r21600,l21600,xe">
                <v:stroke joinstyle="miter"/>
                <v:path gradientshapeok="t" o:connecttype="rect"/>
              </v:shapetype>
              <v:shape id="Text Box 22" o:spid="_x0000_s1026" type="#_x0000_t202" style="position:absolute;left:0;text-align:left;margin-left:-28.1pt;margin-top:633.55pt;width:495.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" stroked="f">
                <v:textbox style="mso-fit-shape-to-text:t" inset="0,0,0,0">
                  <w:txbxContent>
                    <w:p w14:paraId="45C2493C" w14:textId="450CE7DF" w:rsidR="00A72A60" w:rsidRPr="00277F44" w:rsidRDefault="00A72A60" w:rsidP="00277F44">
                      <w:pPr>
                        <w:pStyle w:val="Caption"/>
                        <w:jc w:val="center"/>
                        <w:rPr>
                          <w:noProof/>
                          <w:color w:val="auto"/>
                          <w:sz w:val="26"/>
                          <w:szCs w:val="26"/>
                        </w:rPr>
                      </w:pPr>
                      <w:r w:rsidRPr="00277F44">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w:t>
                      </w:r>
                      <w:r>
                        <w:rPr>
                          <w:color w:val="auto"/>
                          <w:sz w:val="26"/>
                          <w:szCs w:val="26"/>
                        </w:rPr>
                        <w:fldChar w:fldCharType="end"/>
                      </w:r>
                      <w:r w:rsidRPr="00277F44">
                        <w:rPr>
                          <w:color w:val="auto"/>
                          <w:sz w:val="26"/>
                          <w:szCs w:val="26"/>
                          <w:lang w:val="en-US"/>
                        </w:rPr>
                        <w:t xml:space="preserve"> </w:t>
                      </w:r>
                      <w:r w:rsidRPr="00814A06">
                        <w:rPr>
                          <w:color w:val="auto"/>
                          <w:sz w:val="26"/>
                          <w:szCs w:val="26"/>
                          <w:lang w:val="en-US"/>
                        </w:rPr>
                        <w:t>Sơ đồ phân rã chức năng</w:t>
                      </w:r>
                    </w:p>
                  </w:txbxContent>
                </v:textbox>
                <w10:wrap type="topAndBottom"/>
              </v:shape>
            </w:pict>
          </mc:Fallback>
        </mc:AlternateContent>
      </w:r>
      <w:r w:rsidR="0084493D">
        <w:rPr>
          <w:noProof/>
          <w:lang w:val="en-US"/>
        </w:rPr>
        <w:drawing>
          <wp:anchor distT="0" distB="0" distL="114300" distR="114300" simplePos="0" relativeHeight="251671552" behindDoc="0" locked="0" layoutInCell="1" allowOverlap="1" wp14:anchorId="4368A376" wp14:editId="7A7FBACE">
            <wp:simplePos x="0" y="0"/>
            <wp:positionH relativeFrom="margin">
              <wp:align>center</wp:align>
            </wp:positionH>
            <wp:positionV relativeFrom="paragraph">
              <wp:posOffset>908050</wp:posOffset>
            </wp:positionV>
            <wp:extent cx="6294120" cy="7080885"/>
            <wp:effectExtent l="0" t="0" r="0" b="5715"/>
            <wp:wrapTopAndBottom/>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sidR="00E23E74">
        <w:rPr>
          <w:lang w:val="en-US"/>
        </w:rPr>
        <w:tab/>
        <w:t xml:space="preserve">Hệ thống được xây dựng theo mô hình </w:t>
      </w:r>
      <w:r w:rsidR="00B548E3">
        <w:rPr>
          <w:lang w:val="en-US"/>
        </w:rPr>
        <w:t>Web Service APIs</w:t>
      </w:r>
      <w:r w:rsidR="00130308">
        <w:rPr>
          <w:lang w:val="en-US"/>
        </w:rPr>
        <w:t>. Với server</w:t>
      </w:r>
      <w:r w:rsidR="00B548E3">
        <w:rPr>
          <w:lang w:val="en-US"/>
        </w:rPr>
        <w:t xml:space="preserve"> API</w:t>
      </w:r>
      <w:r w:rsidR="00130308">
        <w:rPr>
          <w:lang w:val="en-US"/>
        </w:rPr>
        <w:t xml:space="preserve"> được xây dựng dựa trên GraphQL và Postgrahile với nhiệm vụ chính là cung cấp các chức năng thêm, sửa, xóa dữ liệu</w:t>
      </w:r>
      <w:r w:rsidR="00B548E3">
        <w:rPr>
          <w:lang w:val="en-US"/>
        </w:rPr>
        <w:t xml:space="preserve"> và các chức năng xử lí khác</w:t>
      </w:r>
      <w:r w:rsidR="00130308">
        <w:rPr>
          <w:lang w:val="en-US"/>
        </w:rPr>
        <w:t xml:space="preserve"> cho client</w:t>
      </w:r>
      <w:r w:rsidR="00BD1DD9">
        <w:rPr>
          <w:lang w:val="en-US"/>
        </w:rPr>
        <w:t>. Client thực hiện các chức năng cung cấp dữ liệu chuẩn cho server xử lí</w:t>
      </w:r>
      <w:r w:rsidR="00B548E3">
        <w:rPr>
          <w:lang w:val="en-US"/>
        </w:rPr>
        <w:t>.</w:t>
      </w:r>
    </w:p>
    <w:p w14:paraId="2E79B060" w14:textId="32E249A7" w:rsidR="00EC1917" w:rsidRDefault="00EC1917" w:rsidP="00EC1917">
      <w:pPr>
        <w:pStyle w:val="Heading3"/>
      </w:pPr>
      <w:bookmarkStart w:id="66" w:name="_Toc529744429"/>
      <w:r>
        <w:lastRenderedPageBreak/>
        <w:t>Sơ đồ USE CASE</w:t>
      </w:r>
      <w:bookmarkEnd w:id="66"/>
    </w:p>
    <w:p w14:paraId="09ACBA31" w14:textId="77777777" w:rsidR="00176856" w:rsidRDefault="005E7E83" w:rsidP="00E4365A">
      <w:pPr>
        <w:keepNext/>
      </w:pPr>
      <w:r w:rsidRPr="005E7E83">
        <w:rPr>
          <w:noProof/>
          <w:lang w:val="en-US"/>
        </w:rPr>
        <w:drawing>
          <wp:inline distT="0" distB="0" distL="0" distR="0" wp14:anchorId="738E28B4" wp14:editId="22BC86CC">
            <wp:extent cx="5855148" cy="6549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6992" cy="6562638"/>
                    </a:xfrm>
                    <a:prstGeom prst="rect">
                      <a:avLst/>
                    </a:prstGeom>
                    <a:noFill/>
                    <a:ln>
                      <a:noFill/>
                    </a:ln>
                  </pic:spPr>
                </pic:pic>
              </a:graphicData>
            </a:graphic>
          </wp:inline>
        </w:drawing>
      </w:r>
    </w:p>
    <w:p w14:paraId="2E305A58" w14:textId="4E2A376D" w:rsidR="00BD1DD9" w:rsidRPr="006A2C8A" w:rsidRDefault="00176856" w:rsidP="00E4365A">
      <w:pPr>
        <w:pStyle w:val="Caption"/>
        <w:jc w:val="center"/>
      </w:pPr>
      <w:bookmarkStart w:id="67" w:name="_Toc529744457"/>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Pr="00E4365A">
        <w:rPr>
          <w:color w:val="auto"/>
          <w:sz w:val="26"/>
          <w:szCs w:val="26"/>
          <w:lang w:val="en-US"/>
        </w:rPr>
        <w:t xml:space="preserve"> Sơ đồ USE CASE</w:t>
      </w:r>
      <w:bookmarkEnd w:id="67"/>
    </w:p>
    <w:p w14:paraId="3E178335" w14:textId="2E6FD88F" w:rsidR="004A77C2" w:rsidRDefault="004A77C2" w:rsidP="004A77C2">
      <w:pPr>
        <w:pStyle w:val="Heading3"/>
      </w:pPr>
      <w:bookmarkStart w:id="68" w:name="_Toc529744430"/>
      <w:r>
        <w:t>Sơ đồ phân rã USE CASE</w:t>
      </w:r>
      <w:bookmarkEnd w:id="68"/>
    </w:p>
    <w:p w14:paraId="6F5A1A58" w14:textId="15655F98" w:rsidR="00C84B71" w:rsidRDefault="00C84B71" w:rsidP="00C84B71">
      <w:pPr>
        <w:pStyle w:val="Heading3"/>
      </w:pPr>
      <w:bookmarkStart w:id="69" w:name="_Toc529744431"/>
      <w:r>
        <w:t xml:space="preserve">Sơ đồ </w:t>
      </w:r>
      <w:r w:rsidR="001A6E15">
        <w:t>C</w:t>
      </w:r>
      <w:r>
        <w:t>DM</w:t>
      </w:r>
      <w:bookmarkEnd w:id="69"/>
    </w:p>
    <w:p w14:paraId="27AB324E" w14:textId="07457F3A" w:rsidR="001A6E15" w:rsidRDefault="001A6E15">
      <w:pPr>
        <w:pStyle w:val="Heading3"/>
      </w:pPr>
      <w:bookmarkStart w:id="70" w:name="_Toc529744432"/>
      <w:r>
        <w:t>Sơ đồ LDM</w:t>
      </w:r>
      <w:bookmarkEnd w:id="70"/>
    </w:p>
    <w:p w14:paraId="244D096B" w14:textId="1F6E2D32" w:rsidR="009E7EFF" w:rsidRPr="00277F44" w:rsidRDefault="008904F6" w:rsidP="00277F44">
      <w:pPr>
        <w:ind w:left="720"/>
        <w:rPr>
          <w:lang w:val="en-US"/>
        </w:rPr>
      </w:pPr>
      <w:r>
        <w:rPr>
          <w:lang w:val="en-US"/>
        </w:rPr>
        <w:t xml:space="preserve">Xem phụ lục trang </w:t>
      </w:r>
      <w:r>
        <w:rPr>
          <w:lang w:val="en-US"/>
        </w:rPr>
        <w:fldChar w:fldCharType="begin"/>
      </w:r>
      <w:r>
        <w:rPr>
          <w:lang w:val="en-US"/>
        </w:rPr>
        <w:instrText xml:space="preserve"> PAGEREF _Ref530053515 \h </w:instrText>
      </w:r>
      <w:r>
        <w:rPr>
          <w:lang w:val="en-US"/>
        </w:rPr>
      </w:r>
      <w:r>
        <w:rPr>
          <w:lang w:val="en-US"/>
        </w:rPr>
        <w:fldChar w:fldCharType="separate"/>
      </w:r>
      <w:r w:rsidR="000536DA">
        <w:rPr>
          <w:noProof/>
          <w:lang w:val="en-US"/>
        </w:rPr>
        <w:t>71</w:t>
      </w:r>
      <w:r>
        <w:rPr>
          <w:lang w:val="en-US"/>
        </w:rPr>
        <w:fldChar w:fldCharType="end"/>
      </w:r>
    </w:p>
    <w:p w14:paraId="4FBF77B2" w14:textId="5F6676A4" w:rsidR="00CB1F1C" w:rsidRPr="00972D96" w:rsidRDefault="00EC1917" w:rsidP="00972D96">
      <w:pPr>
        <w:pStyle w:val="Heading3"/>
      </w:pPr>
      <w:bookmarkStart w:id="71" w:name="_Toc529744434"/>
      <w:r>
        <w:lastRenderedPageBreak/>
        <w:t>Thiết kế dữ liệu</w:t>
      </w:r>
      <w:bookmarkEnd w:id="71"/>
    </w:p>
    <w:p w14:paraId="38692DB1" w14:textId="5CD52E27" w:rsidR="00EC1917" w:rsidRDefault="00BA6D3B" w:rsidP="007C127C">
      <w:pPr>
        <w:pStyle w:val="Heading3"/>
      </w:pPr>
      <w:bookmarkStart w:id="72" w:name="_Toc529231542"/>
      <w:bookmarkStart w:id="73" w:name="_Toc529744435"/>
      <w:bookmarkEnd w:id="72"/>
      <w:r>
        <w:t>Thiết kế theo chức năng</w:t>
      </w:r>
      <w:bookmarkEnd w:id="73"/>
    </w:p>
    <w:p w14:paraId="28D86442" w14:textId="450DF31A" w:rsidR="005368A7" w:rsidRDefault="00D43E01" w:rsidP="005368A7">
      <w:pPr>
        <w:pStyle w:val="Heading4"/>
        <w:rPr>
          <w:lang w:val="en-US"/>
        </w:rPr>
      </w:pPr>
      <w:r>
        <w:rPr>
          <w:lang w:val="en-US"/>
        </w:rPr>
        <w:t>Quản lí đơn hàng</w:t>
      </w:r>
    </w:p>
    <w:p w14:paraId="4333F55A" w14:textId="5E049272" w:rsidR="00AA3488" w:rsidRDefault="00AA3488" w:rsidP="00AA3488">
      <w:pPr>
        <w:pStyle w:val="Heading5"/>
        <w:rPr>
          <w:lang w:val="en-US"/>
        </w:rPr>
      </w:pPr>
      <w:r>
        <w:rPr>
          <w:lang w:val="en-US"/>
        </w:rPr>
        <w:t>Xem danh sách đơn hàng theo trạng thái</w:t>
      </w:r>
    </w:p>
    <w:p w14:paraId="54C59FE7" w14:textId="6D17726E" w:rsidR="00AA3488" w:rsidRDefault="00AA3488" w:rsidP="00AA3488">
      <w:pPr>
        <w:pStyle w:val="Heading6"/>
        <w:rPr>
          <w:lang w:val="en-US"/>
        </w:rPr>
      </w:pPr>
      <w:r>
        <w:rPr>
          <w:lang w:val="en-US"/>
        </w:rPr>
        <w:t>Mục đích</w:t>
      </w:r>
    </w:p>
    <w:p w14:paraId="14B7E296" w14:textId="0C706C62" w:rsidR="00D94765" w:rsidRPr="00C95C85" w:rsidRDefault="00640F77" w:rsidP="00875FB7">
      <w:pPr>
        <w:ind w:firstLine="720"/>
        <w:rPr>
          <w:lang w:val="en-US"/>
        </w:rPr>
      </w:pPr>
      <w:r>
        <w:rPr>
          <w:lang w:val="en-US"/>
        </w:rPr>
        <w:t>Giúp người dùng nhân viên (nhân viên quản lí đơn hàng, nhân viên xử lí đơn hàng) biết được các đơn hàng đang có trong hệ thống cần xử lí. Nhằm để tránh được việc thiếu sót trong quá trình xử lí đơn hàng.</w:t>
      </w:r>
    </w:p>
    <w:p w14:paraId="0CE8C203" w14:textId="7EE9A433" w:rsidR="00AA3488" w:rsidRDefault="00AA3488" w:rsidP="00AA3488">
      <w:pPr>
        <w:pStyle w:val="Heading6"/>
        <w:rPr>
          <w:lang w:val="en-US"/>
        </w:rPr>
      </w:pPr>
      <w:r>
        <w:rPr>
          <w:lang w:val="en-US"/>
        </w:rPr>
        <w:t>Giao diện</w:t>
      </w:r>
    </w:p>
    <w:p w14:paraId="1CAD6463" w14:textId="77777777" w:rsidR="00640F77" w:rsidRDefault="00640F77" w:rsidP="00C95C85">
      <w:pPr>
        <w:keepNext/>
      </w:pPr>
      <w:r>
        <w:rPr>
          <w:noProof/>
        </w:rPr>
        <w:drawing>
          <wp:inline distT="0" distB="0" distL="0" distR="0" wp14:anchorId="1C06339B" wp14:editId="6920311E">
            <wp:extent cx="5579745" cy="257048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570480"/>
                    </a:xfrm>
                    <a:prstGeom prst="rect">
                      <a:avLst/>
                    </a:prstGeom>
                  </pic:spPr>
                </pic:pic>
              </a:graphicData>
            </a:graphic>
          </wp:inline>
        </w:drawing>
      </w:r>
    </w:p>
    <w:p w14:paraId="644D2A7E" w14:textId="69398A90" w:rsidR="00640F77" w:rsidRDefault="00640F77" w:rsidP="00640F77">
      <w:pPr>
        <w:pStyle w:val="Caption"/>
        <w:jc w:val="center"/>
        <w:rPr>
          <w:color w:val="auto"/>
          <w:sz w:val="26"/>
          <w:szCs w:val="26"/>
          <w:lang w:val="en-US"/>
        </w:rPr>
      </w:pPr>
      <w:r w:rsidRPr="00C95C85">
        <w:rPr>
          <w:color w:val="auto"/>
          <w:sz w:val="26"/>
          <w:szCs w:val="26"/>
        </w:rPr>
        <w:t xml:space="preserve">Bảng </w:t>
      </w:r>
      <w:ins w:id="74" w:author="phuong vu" w:date="2018-11-15T18:11:00Z">
        <w:r w:rsidR="00575627">
          <w:rPr>
            <w:color w:val="auto"/>
            <w:sz w:val="26"/>
            <w:szCs w:val="26"/>
          </w:rPr>
          <w:fldChar w:fldCharType="begin"/>
        </w:r>
        <w:r w:rsidR="00575627">
          <w:rPr>
            <w:color w:val="auto"/>
            <w:sz w:val="26"/>
            <w:szCs w:val="26"/>
          </w:rPr>
          <w:instrText xml:space="preserve"> STYLEREF 1 \s </w:instrText>
        </w:r>
      </w:ins>
      <w:r w:rsidR="00575627">
        <w:rPr>
          <w:color w:val="auto"/>
          <w:sz w:val="26"/>
          <w:szCs w:val="26"/>
        </w:rPr>
        <w:fldChar w:fldCharType="separate"/>
      </w:r>
      <w:r w:rsidR="00575627">
        <w:rPr>
          <w:noProof/>
          <w:color w:val="auto"/>
          <w:sz w:val="26"/>
          <w:szCs w:val="26"/>
        </w:rPr>
        <w:t>3</w:t>
      </w:r>
      <w:ins w:id="75" w:author="phuong vu" w:date="2018-11-15T18:11:00Z">
        <w:r w:rsidR="00575627">
          <w:rPr>
            <w:color w:val="auto"/>
            <w:sz w:val="26"/>
            <w:szCs w:val="26"/>
          </w:rPr>
          <w:fldChar w:fldCharType="end"/>
        </w:r>
        <w:r w:rsidR="00575627">
          <w:rPr>
            <w:color w:val="auto"/>
            <w:sz w:val="26"/>
            <w:szCs w:val="26"/>
          </w:rPr>
          <w:t>.</w:t>
        </w:r>
        <w:r w:rsidR="00575627">
          <w:rPr>
            <w:color w:val="auto"/>
            <w:sz w:val="26"/>
            <w:szCs w:val="26"/>
          </w:rPr>
          <w:fldChar w:fldCharType="begin"/>
        </w:r>
        <w:r w:rsidR="00575627">
          <w:rPr>
            <w:color w:val="auto"/>
            <w:sz w:val="26"/>
            <w:szCs w:val="26"/>
          </w:rPr>
          <w:instrText xml:space="preserve"> SEQ Bảng \* ARABIC \s 1 </w:instrText>
        </w:r>
      </w:ins>
      <w:r w:rsidR="00575627">
        <w:rPr>
          <w:color w:val="auto"/>
          <w:sz w:val="26"/>
          <w:szCs w:val="26"/>
        </w:rPr>
        <w:fldChar w:fldCharType="separate"/>
      </w:r>
      <w:ins w:id="76" w:author="phuong vu" w:date="2018-11-15T18:11:00Z">
        <w:r w:rsidR="00575627">
          <w:rPr>
            <w:noProof/>
            <w:color w:val="auto"/>
            <w:sz w:val="26"/>
            <w:szCs w:val="26"/>
          </w:rPr>
          <w:t>1</w:t>
        </w:r>
        <w:r w:rsidR="00575627">
          <w:rPr>
            <w:color w:val="auto"/>
            <w:sz w:val="26"/>
            <w:szCs w:val="26"/>
          </w:rPr>
          <w:fldChar w:fldCharType="end"/>
        </w:r>
      </w:ins>
      <w:del w:id="77" w:author="phuong vu" w:date="2018-11-15T18:11:00Z">
        <w:r w:rsidR="002A641F" w:rsidDel="00575627">
          <w:rPr>
            <w:color w:val="auto"/>
            <w:sz w:val="26"/>
            <w:szCs w:val="26"/>
          </w:rPr>
          <w:fldChar w:fldCharType="begin"/>
        </w:r>
        <w:r w:rsidR="002A641F" w:rsidDel="00575627">
          <w:rPr>
            <w:color w:val="auto"/>
            <w:sz w:val="26"/>
            <w:szCs w:val="26"/>
          </w:rPr>
          <w:delInstrText xml:space="preserve"> STYLEREF 1 \s </w:delInstrText>
        </w:r>
        <w:r w:rsidR="002A641F" w:rsidDel="00575627">
          <w:rPr>
            <w:color w:val="auto"/>
            <w:sz w:val="26"/>
            <w:szCs w:val="26"/>
          </w:rPr>
          <w:fldChar w:fldCharType="separate"/>
        </w:r>
        <w:r w:rsidR="002A641F" w:rsidDel="00575627">
          <w:rPr>
            <w:noProof/>
            <w:color w:val="auto"/>
            <w:sz w:val="26"/>
            <w:szCs w:val="26"/>
          </w:rPr>
          <w:delText>3</w:delText>
        </w:r>
        <w:r w:rsidR="002A641F" w:rsidDel="00575627">
          <w:rPr>
            <w:color w:val="auto"/>
            <w:sz w:val="26"/>
            <w:szCs w:val="26"/>
          </w:rPr>
          <w:fldChar w:fldCharType="end"/>
        </w:r>
        <w:r w:rsidR="002A641F" w:rsidDel="00575627">
          <w:rPr>
            <w:color w:val="auto"/>
            <w:sz w:val="26"/>
            <w:szCs w:val="26"/>
          </w:rPr>
          <w:delText>.</w:delText>
        </w:r>
        <w:r w:rsidR="002A641F" w:rsidDel="00575627">
          <w:rPr>
            <w:color w:val="auto"/>
            <w:sz w:val="26"/>
            <w:szCs w:val="26"/>
          </w:rPr>
          <w:fldChar w:fldCharType="begin"/>
        </w:r>
        <w:r w:rsidR="002A641F" w:rsidDel="00575627">
          <w:rPr>
            <w:color w:val="auto"/>
            <w:sz w:val="26"/>
            <w:szCs w:val="26"/>
          </w:rPr>
          <w:delInstrText xml:space="preserve"> SEQ Bảng \* ARABIC \s 1 </w:delInstrText>
        </w:r>
        <w:r w:rsidR="002A641F" w:rsidDel="00575627">
          <w:rPr>
            <w:color w:val="auto"/>
            <w:sz w:val="26"/>
            <w:szCs w:val="26"/>
          </w:rPr>
          <w:fldChar w:fldCharType="separate"/>
        </w:r>
        <w:r w:rsidR="002A641F" w:rsidDel="00575627">
          <w:rPr>
            <w:noProof/>
            <w:color w:val="auto"/>
            <w:sz w:val="26"/>
            <w:szCs w:val="26"/>
          </w:rPr>
          <w:delText>1</w:delText>
        </w:r>
        <w:r w:rsidR="002A641F" w:rsidDel="00575627">
          <w:rPr>
            <w:color w:val="auto"/>
            <w:sz w:val="26"/>
            <w:szCs w:val="26"/>
          </w:rPr>
          <w:fldChar w:fldCharType="end"/>
        </w:r>
      </w:del>
      <w:r w:rsidRPr="00C95C85">
        <w:rPr>
          <w:color w:val="auto"/>
          <w:sz w:val="26"/>
          <w:szCs w:val="26"/>
          <w:lang w:val="en-US"/>
        </w:rPr>
        <w:t xml:space="preserve"> Giao diện xem danh sách đơn hàng trạng thái "hoàn tất"</w:t>
      </w:r>
    </w:p>
    <w:p w14:paraId="219BDA52" w14:textId="77777777" w:rsidR="002A641F" w:rsidRDefault="002A641F" w:rsidP="00C95C85">
      <w:pPr>
        <w:keepNext/>
      </w:pPr>
      <w:r>
        <w:rPr>
          <w:noProof/>
        </w:rPr>
        <w:drawing>
          <wp:inline distT="0" distB="0" distL="0" distR="0" wp14:anchorId="79A4808C" wp14:editId="4614E51A">
            <wp:extent cx="5579745" cy="1648460"/>
            <wp:effectExtent l="0" t="0" r="190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1648460"/>
                    </a:xfrm>
                    <a:prstGeom prst="rect">
                      <a:avLst/>
                    </a:prstGeom>
                  </pic:spPr>
                </pic:pic>
              </a:graphicData>
            </a:graphic>
          </wp:inline>
        </w:drawing>
      </w:r>
    </w:p>
    <w:p w14:paraId="37CFFE19" w14:textId="53288195" w:rsidR="002A641F" w:rsidRDefault="002A641F" w:rsidP="00C95C85">
      <w:pPr>
        <w:pStyle w:val="Caption"/>
        <w:jc w:val="center"/>
        <w:rPr>
          <w:ins w:id="78" w:author="phuong vu" w:date="2018-11-15T18:10:00Z"/>
          <w:color w:val="auto"/>
          <w:sz w:val="26"/>
          <w:szCs w:val="26"/>
          <w:lang w:val="en-US"/>
        </w:rPr>
      </w:pPr>
      <w:r w:rsidRPr="00C95C85">
        <w:rPr>
          <w:color w:val="auto"/>
          <w:sz w:val="26"/>
          <w:szCs w:val="26"/>
        </w:rPr>
        <w:t xml:space="preserve">Bảng </w:t>
      </w:r>
      <w:ins w:id="79" w:author="phuong vu" w:date="2018-11-15T18:11:00Z">
        <w:r w:rsidR="00575627">
          <w:rPr>
            <w:color w:val="auto"/>
            <w:sz w:val="26"/>
            <w:szCs w:val="26"/>
          </w:rPr>
          <w:fldChar w:fldCharType="begin"/>
        </w:r>
        <w:r w:rsidR="00575627">
          <w:rPr>
            <w:color w:val="auto"/>
            <w:sz w:val="26"/>
            <w:szCs w:val="26"/>
          </w:rPr>
          <w:instrText xml:space="preserve"> STYLEREF 1 \s </w:instrText>
        </w:r>
      </w:ins>
      <w:r w:rsidR="00575627">
        <w:rPr>
          <w:color w:val="auto"/>
          <w:sz w:val="26"/>
          <w:szCs w:val="26"/>
        </w:rPr>
        <w:fldChar w:fldCharType="separate"/>
      </w:r>
      <w:r w:rsidR="00575627">
        <w:rPr>
          <w:noProof/>
          <w:color w:val="auto"/>
          <w:sz w:val="26"/>
          <w:szCs w:val="26"/>
        </w:rPr>
        <w:t>3</w:t>
      </w:r>
      <w:ins w:id="80" w:author="phuong vu" w:date="2018-11-15T18:11:00Z">
        <w:r w:rsidR="00575627">
          <w:rPr>
            <w:color w:val="auto"/>
            <w:sz w:val="26"/>
            <w:szCs w:val="26"/>
          </w:rPr>
          <w:fldChar w:fldCharType="end"/>
        </w:r>
        <w:r w:rsidR="00575627">
          <w:rPr>
            <w:color w:val="auto"/>
            <w:sz w:val="26"/>
            <w:szCs w:val="26"/>
          </w:rPr>
          <w:t>.</w:t>
        </w:r>
        <w:r w:rsidR="00575627">
          <w:rPr>
            <w:color w:val="auto"/>
            <w:sz w:val="26"/>
            <w:szCs w:val="26"/>
          </w:rPr>
          <w:fldChar w:fldCharType="begin"/>
        </w:r>
        <w:r w:rsidR="00575627">
          <w:rPr>
            <w:color w:val="auto"/>
            <w:sz w:val="26"/>
            <w:szCs w:val="26"/>
          </w:rPr>
          <w:instrText xml:space="preserve"> SEQ Bảng \* ARABIC \s 1 </w:instrText>
        </w:r>
      </w:ins>
      <w:r w:rsidR="00575627">
        <w:rPr>
          <w:color w:val="auto"/>
          <w:sz w:val="26"/>
          <w:szCs w:val="26"/>
        </w:rPr>
        <w:fldChar w:fldCharType="separate"/>
      </w:r>
      <w:ins w:id="81" w:author="phuong vu" w:date="2018-11-15T18:11:00Z">
        <w:r w:rsidR="00575627">
          <w:rPr>
            <w:noProof/>
            <w:color w:val="auto"/>
            <w:sz w:val="26"/>
            <w:szCs w:val="26"/>
          </w:rPr>
          <w:t>2</w:t>
        </w:r>
        <w:r w:rsidR="00575627">
          <w:rPr>
            <w:color w:val="auto"/>
            <w:sz w:val="26"/>
            <w:szCs w:val="26"/>
          </w:rPr>
          <w:fldChar w:fldCharType="end"/>
        </w:r>
      </w:ins>
      <w:del w:id="82" w:author="phuong vu" w:date="2018-11-15T18:11:00Z">
        <w:r w:rsidRPr="00C95C85" w:rsidDel="00575627">
          <w:rPr>
            <w:color w:val="auto"/>
            <w:sz w:val="26"/>
            <w:szCs w:val="26"/>
          </w:rPr>
          <w:fldChar w:fldCharType="begin"/>
        </w:r>
        <w:r w:rsidRPr="00C95C85" w:rsidDel="00575627">
          <w:rPr>
            <w:color w:val="auto"/>
            <w:sz w:val="26"/>
            <w:szCs w:val="26"/>
          </w:rPr>
          <w:delInstrText xml:space="preserve"> STYLEREF 1 \s </w:delInstrText>
        </w:r>
        <w:r w:rsidRPr="00C95C85" w:rsidDel="00575627">
          <w:rPr>
            <w:color w:val="auto"/>
            <w:sz w:val="26"/>
            <w:szCs w:val="26"/>
          </w:rPr>
          <w:fldChar w:fldCharType="separate"/>
        </w:r>
        <w:r w:rsidRPr="00C95C85" w:rsidDel="00575627">
          <w:rPr>
            <w:noProof/>
            <w:color w:val="auto"/>
            <w:sz w:val="26"/>
            <w:szCs w:val="26"/>
          </w:rPr>
          <w:delText>3</w:delText>
        </w:r>
        <w:r w:rsidRPr="00C95C85" w:rsidDel="00575627">
          <w:rPr>
            <w:color w:val="auto"/>
            <w:sz w:val="26"/>
            <w:szCs w:val="26"/>
          </w:rPr>
          <w:fldChar w:fldCharType="end"/>
        </w:r>
        <w:r w:rsidRPr="00C95C85" w:rsidDel="00575627">
          <w:rPr>
            <w:color w:val="auto"/>
            <w:sz w:val="26"/>
            <w:szCs w:val="26"/>
          </w:rPr>
          <w:delText>.</w:delText>
        </w:r>
        <w:r w:rsidRPr="00C95C85" w:rsidDel="00575627">
          <w:rPr>
            <w:color w:val="auto"/>
            <w:sz w:val="26"/>
            <w:szCs w:val="26"/>
          </w:rPr>
          <w:fldChar w:fldCharType="begin"/>
        </w:r>
        <w:r w:rsidRPr="00C95C85" w:rsidDel="00575627">
          <w:rPr>
            <w:color w:val="auto"/>
            <w:sz w:val="26"/>
            <w:szCs w:val="26"/>
          </w:rPr>
          <w:delInstrText xml:space="preserve"> SEQ Bảng \* ARABIC \s 1 </w:delInstrText>
        </w:r>
        <w:r w:rsidRPr="00C95C85" w:rsidDel="00575627">
          <w:rPr>
            <w:color w:val="auto"/>
            <w:sz w:val="26"/>
            <w:szCs w:val="26"/>
          </w:rPr>
          <w:fldChar w:fldCharType="separate"/>
        </w:r>
        <w:r w:rsidRPr="00C95C85" w:rsidDel="00575627">
          <w:rPr>
            <w:noProof/>
            <w:color w:val="auto"/>
            <w:sz w:val="26"/>
            <w:szCs w:val="26"/>
          </w:rPr>
          <w:delText>2</w:delText>
        </w:r>
        <w:r w:rsidRPr="00C95C85" w:rsidDel="00575627">
          <w:rPr>
            <w:color w:val="auto"/>
            <w:sz w:val="26"/>
            <w:szCs w:val="26"/>
          </w:rPr>
          <w:fldChar w:fldCharType="end"/>
        </w:r>
      </w:del>
      <w:r w:rsidRPr="00C95C85">
        <w:rPr>
          <w:color w:val="auto"/>
          <w:sz w:val="26"/>
          <w:szCs w:val="26"/>
          <w:lang w:val="en-US"/>
        </w:rPr>
        <w:t xml:space="preserve"> Giao diện xem danh sách đơn hàng khi dữ liệu rỗng</w:t>
      </w:r>
    </w:p>
    <w:p w14:paraId="7E981E1A" w14:textId="77777777" w:rsidR="00575627" w:rsidRDefault="00575627" w:rsidP="00575627">
      <w:pPr>
        <w:keepNext/>
        <w:rPr>
          <w:ins w:id="83" w:author="phuong vu" w:date="2018-11-15T18:11:00Z"/>
        </w:rPr>
        <w:pPrChange w:id="84" w:author="phuong vu" w:date="2018-11-15T18:11:00Z">
          <w:pPr/>
        </w:pPrChange>
      </w:pPr>
      <w:ins w:id="85" w:author="phuong vu" w:date="2018-11-15T18:11:00Z">
        <w:r>
          <w:rPr>
            <w:noProof/>
          </w:rPr>
          <w:lastRenderedPageBreak/>
          <w:drawing>
            <wp:inline distT="0" distB="0" distL="0" distR="0" wp14:anchorId="30703D61" wp14:editId="37B4713E">
              <wp:extent cx="5579745" cy="2506980"/>
              <wp:effectExtent l="0" t="0" r="190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2506980"/>
                      </a:xfrm>
                      <a:prstGeom prst="rect">
                        <a:avLst/>
                      </a:prstGeom>
                    </pic:spPr>
                  </pic:pic>
                </a:graphicData>
              </a:graphic>
            </wp:inline>
          </w:drawing>
        </w:r>
      </w:ins>
    </w:p>
    <w:p w14:paraId="104E4AC1" w14:textId="0BEB19DA" w:rsidR="00575627" w:rsidRPr="00575627" w:rsidRDefault="00575627" w:rsidP="00575627">
      <w:pPr>
        <w:pStyle w:val="Caption"/>
        <w:jc w:val="center"/>
        <w:rPr>
          <w:color w:val="auto"/>
          <w:sz w:val="26"/>
          <w:szCs w:val="26"/>
          <w:lang w:val="en-US"/>
          <w:rPrChange w:id="86" w:author="phuong vu" w:date="2018-11-15T18:11:00Z">
            <w:rPr>
              <w:color w:val="auto"/>
              <w:sz w:val="26"/>
              <w:szCs w:val="26"/>
              <w:lang w:val="en-US"/>
            </w:rPr>
          </w:rPrChange>
        </w:rPr>
        <w:pPrChange w:id="87" w:author="phuong vu" w:date="2018-11-15T18:11:00Z">
          <w:pPr>
            <w:pStyle w:val="Caption"/>
            <w:jc w:val="center"/>
          </w:pPr>
        </w:pPrChange>
      </w:pPr>
      <w:ins w:id="88" w:author="phuong vu" w:date="2018-11-15T18:11:00Z">
        <w:r w:rsidRPr="00575627">
          <w:rPr>
            <w:color w:val="auto"/>
            <w:sz w:val="26"/>
            <w:szCs w:val="26"/>
            <w:rPrChange w:id="89" w:author="phuong vu" w:date="2018-11-15T18:11:00Z">
              <w:rPr/>
            </w:rPrChange>
          </w:rPr>
          <w:t xml:space="preserve">Bảng </w:t>
        </w:r>
        <w:r w:rsidRPr="00575627">
          <w:rPr>
            <w:color w:val="auto"/>
            <w:sz w:val="26"/>
            <w:szCs w:val="26"/>
            <w:rPrChange w:id="90" w:author="phuong vu" w:date="2018-11-15T18:11:00Z">
              <w:rPr/>
            </w:rPrChange>
          </w:rPr>
          <w:fldChar w:fldCharType="begin"/>
        </w:r>
        <w:r w:rsidRPr="00575627">
          <w:rPr>
            <w:color w:val="auto"/>
            <w:sz w:val="26"/>
            <w:szCs w:val="26"/>
            <w:rPrChange w:id="91" w:author="phuong vu" w:date="2018-11-15T18:11:00Z">
              <w:rPr/>
            </w:rPrChange>
          </w:rPr>
          <w:instrText xml:space="preserve"> STYLEREF 1 \s </w:instrText>
        </w:r>
      </w:ins>
      <w:r w:rsidRPr="00575627">
        <w:rPr>
          <w:color w:val="auto"/>
          <w:sz w:val="26"/>
          <w:szCs w:val="26"/>
          <w:rPrChange w:id="92" w:author="phuong vu" w:date="2018-11-15T18:11:00Z">
            <w:rPr/>
          </w:rPrChange>
        </w:rPr>
        <w:fldChar w:fldCharType="separate"/>
      </w:r>
      <w:r w:rsidRPr="00575627">
        <w:rPr>
          <w:noProof/>
          <w:color w:val="auto"/>
          <w:sz w:val="26"/>
          <w:szCs w:val="26"/>
          <w:rPrChange w:id="93" w:author="phuong vu" w:date="2018-11-15T18:11:00Z">
            <w:rPr>
              <w:noProof/>
            </w:rPr>
          </w:rPrChange>
        </w:rPr>
        <w:t>3</w:t>
      </w:r>
      <w:ins w:id="94" w:author="phuong vu" w:date="2018-11-15T18:11:00Z">
        <w:r w:rsidRPr="00575627">
          <w:rPr>
            <w:color w:val="auto"/>
            <w:sz w:val="26"/>
            <w:szCs w:val="26"/>
            <w:rPrChange w:id="95" w:author="phuong vu" w:date="2018-11-15T18:11:00Z">
              <w:rPr/>
            </w:rPrChange>
          </w:rPr>
          <w:fldChar w:fldCharType="end"/>
        </w:r>
        <w:r w:rsidRPr="00575627">
          <w:rPr>
            <w:color w:val="auto"/>
            <w:sz w:val="26"/>
            <w:szCs w:val="26"/>
            <w:rPrChange w:id="96" w:author="phuong vu" w:date="2018-11-15T18:11:00Z">
              <w:rPr/>
            </w:rPrChange>
          </w:rPr>
          <w:t>.</w:t>
        </w:r>
        <w:r w:rsidRPr="00575627">
          <w:rPr>
            <w:color w:val="auto"/>
            <w:sz w:val="26"/>
            <w:szCs w:val="26"/>
            <w:rPrChange w:id="97" w:author="phuong vu" w:date="2018-11-15T18:11:00Z">
              <w:rPr/>
            </w:rPrChange>
          </w:rPr>
          <w:fldChar w:fldCharType="begin"/>
        </w:r>
        <w:r w:rsidRPr="00575627">
          <w:rPr>
            <w:color w:val="auto"/>
            <w:sz w:val="26"/>
            <w:szCs w:val="26"/>
            <w:rPrChange w:id="98" w:author="phuong vu" w:date="2018-11-15T18:11:00Z">
              <w:rPr/>
            </w:rPrChange>
          </w:rPr>
          <w:instrText xml:space="preserve"> SEQ Bảng \* ARABIC \s 1 </w:instrText>
        </w:r>
      </w:ins>
      <w:r w:rsidRPr="00575627">
        <w:rPr>
          <w:color w:val="auto"/>
          <w:sz w:val="26"/>
          <w:szCs w:val="26"/>
          <w:rPrChange w:id="99" w:author="phuong vu" w:date="2018-11-15T18:11:00Z">
            <w:rPr/>
          </w:rPrChange>
        </w:rPr>
        <w:fldChar w:fldCharType="separate"/>
      </w:r>
      <w:ins w:id="100" w:author="phuong vu" w:date="2018-11-15T18:11:00Z">
        <w:r w:rsidRPr="00575627">
          <w:rPr>
            <w:noProof/>
            <w:color w:val="auto"/>
            <w:sz w:val="26"/>
            <w:szCs w:val="26"/>
            <w:rPrChange w:id="101" w:author="phuong vu" w:date="2018-11-15T18:11:00Z">
              <w:rPr>
                <w:noProof/>
              </w:rPr>
            </w:rPrChange>
          </w:rPr>
          <w:t>3</w:t>
        </w:r>
        <w:r w:rsidRPr="00575627">
          <w:rPr>
            <w:color w:val="auto"/>
            <w:sz w:val="26"/>
            <w:szCs w:val="26"/>
            <w:rPrChange w:id="102" w:author="phuong vu" w:date="2018-11-15T18:11:00Z">
              <w:rPr/>
            </w:rPrChange>
          </w:rPr>
          <w:fldChar w:fldCharType="end"/>
        </w:r>
        <w:r w:rsidRPr="00575627">
          <w:rPr>
            <w:color w:val="auto"/>
            <w:sz w:val="26"/>
            <w:szCs w:val="26"/>
            <w:lang w:val="en-US"/>
            <w:rPrChange w:id="103" w:author="phuong vu" w:date="2018-11-15T18:11:00Z">
              <w:rPr>
                <w:lang w:val="en-US"/>
              </w:rPr>
            </w:rPrChange>
          </w:rPr>
          <w:t xml:space="preserve"> </w:t>
        </w:r>
        <w:r w:rsidRPr="00575627">
          <w:rPr>
            <w:color w:val="auto"/>
            <w:sz w:val="26"/>
            <w:szCs w:val="26"/>
            <w:rPrChange w:id="104" w:author="phuong vu" w:date="2018-11-15T18:11:00Z">
              <w:rPr/>
            </w:rPrChange>
          </w:rPr>
          <w:t xml:space="preserve">Giao diện xem danh sách đơn hàng </w:t>
        </w:r>
        <w:r w:rsidRPr="00575627">
          <w:rPr>
            <w:color w:val="auto"/>
            <w:sz w:val="26"/>
            <w:szCs w:val="26"/>
            <w:lang w:val="en-US"/>
            <w:rPrChange w:id="105" w:author="phuong vu" w:date="2018-11-15T18:11:00Z">
              <w:rPr>
                <w:lang w:val="en-US"/>
              </w:rPr>
            </w:rPrChange>
          </w:rPr>
          <w:t>đang xử lí</w:t>
        </w:r>
      </w:ins>
    </w:p>
    <w:p w14:paraId="2D9D0DDC" w14:textId="5F937F78" w:rsidR="00AA3488" w:rsidRDefault="00AA3488" w:rsidP="00AA3488">
      <w:pPr>
        <w:pStyle w:val="Heading6"/>
        <w:rPr>
          <w:ins w:id="106" w:author="phuong vu" w:date="2018-11-15T18:08:00Z"/>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343E" w14:paraId="11357B17" w14:textId="77777777" w:rsidTr="00AA4F14">
        <w:trPr>
          <w:ins w:id="107" w:author="phuong vu" w:date="2018-11-15T18:08:00Z"/>
        </w:trPr>
        <w:tc>
          <w:tcPr>
            <w:tcW w:w="805" w:type="dxa"/>
            <w:vAlign w:val="center"/>
          </w:tcPr>
          <w:p w14:paraId="39808BFF" w14:textId="77777777" w:rsidR="0056343E" w:rsidRPr="007F1EF1" w:rsidRDefault="0056343E" w:rsidP="00AA4F14">
            <w:pPr>
              <w:spacing w:line="360" w:lineRule="auto"/>
              <w:jc w:val="center"/>
              <w:rPr>
                <w:ins w:id="108" w:author="phuong vu" w:date="2018-11-15T18:08:00Z"/>
                <w:b/>
                <w:lang w:val="en-US"/>
              </w:rPr>
            </w:pPr>
            <w:ins w:id="109" w:author="phuong vu" w:date="2018-11-15T18:08:00Z">
              <w:r w:rsidRPr="007F1EF1">
                <w:rPr>
                  <w:b/>
                  <w:lang w:val="en-US"/>
                </w:rPr>
                <w:t>STT</w:t>
              </w:r>
            </w:ins>
          </w:p>
        </w:tc>
        <w:tc>
          <w:tcPr>
            <w:tcW w:w="1980" w:type="dxa"/>
            <w:vAlign w:val="center"/>
          </w:tcPr>
          <w:p w14:paraId="13878F07" w14:textId="77777777" w:rsidR="0056343E" w:rsidRPr="007F1EF1" w:rsidRDefault="0056343E" w:rsidP="00AA4F14">
            <w:pPr>
              <w:spacing w:line="360" w:lineRule="auto"/>
              <w:jc w:val="center"/>
              <w:rPr>
                <w:ins w:id="110" w:author="phuong vu" w:date="2018-11-15T18:08:00Z"/>
                <w:b/>
                <w:lang w:val="en-US"/>
              </w:rPr>
            </w:pPr>
            <w:ins w:id="111" w:author="phuong vu" w:date="2018-11-15T18:08:00Z">
              <w:r w:rsidRPr="007F1EF1">
                <w:rPr>
                  <w:b/>
                  <w:lang w:val="en-US"/>
                </w:rPr>
                <w:t>Loại điều khiển</w:t>
              </w:r>
            </w:ins>
          </w:p>
        </w:tc>
        <w:tc>
          <w:tcPr>
            <w:tcW w:w="2970" w:type="dxa"/>
            <w:vAlign w:val="center"/>
          </w:tcPr>
          <w:p w14:paraId="5286CDC4" w14:textId="77777777" w:rsidR="0056343E" w:rsidRPr="007F1EF1" w:rsidRDefault="0056343E" w:rsidP="00AA4F14">
            <w:pPr>
              <w:spacing w:line="360" w:lineRule="auto"/>
              <w:jc w:val="center"/>
              <w:rPr>
                <w:ins w:id="112" w:author="phuong vu" w:date="2018-11-15T18:08:00Z"/>
                <w:b/>
                <w:lang w:val="en-US"/>
              </w:rPr>
            </w:pPr>
            <w:ins w:id="113" w:author="phuong vu" w:date="2018-11-15T18:08:00Z">
              <w:r w:rsidRPr="007F1EF1">
                <w:rPr>
                  <w:b/>
                  <w:lang w:val="en-US"/>
                </w:rPr>
                <w:t>Nội dung thực hiện</w:t>
              </w:r>
            </w:ins>
          </w:p>
        </w:tc>
        <w:tc>
          <w:tcPr>
            <w:tcW w:w="1266" w:type="dxa"/>
            <w:vAlign w:val="center"/>
          </w:tcPr>
          <w:p w14:paraId="1890CA52" w14:textId="77777777" w:rsidR="0056343E" w:rsidRPr="007F1EF1" w:rsidRDefault="0056343E" w:rsidP="00AA4F14">
            <w:pPr>
              <w:spacing w:line="360" w:lineRule="auto"/>
              <w:jc w:val="center"/>
              <w:rPr>
                <w:ins w:id="114" w:author="phuong vu" w:date="2018-11-15T18:08:00Z"/>
                <w:b/>
                <w:lang w:val="en-US"/>
              </w:rPr>
            </w:pPr>
            <w:ins w:id="115" w:author="phuong vu" w:date="2018-11-15T18:08:00Z">
              <w:r w:rsidRPr="007F1EF1">
                <w:rPr>
                  <w:b/>
                  <w:lang w:val="en-US"/>
                </w:rPr>
                <w:t>Giá trị mặc định</w:t>
              </w:r>
            </w:ins>
          </w:p>
        </w:tc>
        <w:tc>
          <w:tcPr>
            <w:tcW w:w="1756" w:type="dxa"/>
            <w:vAlign w:val="center"/>
          </w:tcPr>
          <w:p w14:paraId="05AE77C5" w14:textId="77777777" w:rsidR="0056343E" w:rsidRPr="007F1EF1" w:rsidRDefault="0056343E" w:rsidP="00AA4F14">
            <w:pPr>
              <w:spacing w:line="360" w:lineRule="auto"/>
              <w:jc w:val="center"/>
              <w:rPr>
                <w:ins w:id="116" w:author="phuong vu" w:date="2018-11-15T18:08:00Z"/>
                <w:b/>
                <w:lang w:val="en-US"/>
              </w:rPr>
            </w:pPr>
            <w:ins w:id="117" w:author="phuong vu" w:date="2018-11-15T18:08:00Z">
              <w:r w:rsidRPr="007F1EF1">
                <w:rPr>
                  <w:b/>
                  <w:lang w:val="en-US"/>
                </w:rPr>
                <w:t>Lưu ý</w:t>
              </w:r>
            </w:ins>
          </w:p>
        </w:tc>
      </w:tr>
      <w:tr w:rsidR="0056343E" w14:paraId="07A9DBD8" w14:textId="77777777" w:rsidTr="00AA4F14">
        <w:trPr>
          <w:ins w:id="118" w:author="phuong vu" w:date="2018-11-15T18:08:00Z"/>
        </w:trPr>
        <w:tc>
          <w:tcPr>
            <w:tcW w:w="805" w:type="dxa"/>
          </w:tcPr>
          <w:p w14:paraId="4BBFCF83" w14:textId="6AB73952" w:rsidR="0056343E" w:rsidRDefault="0056343E" w:rsidP="00AA4F14">
            <w:pPr>
              <w:spacing w:line="360" w:lineRule="auto"/>
              <w:jc w:val="center"/>
              <w:rPr>
                <w:ins w:id="119" w:author="phuong vu" w:date="2018-11-15T18:08:00Z"/>
                <w:lang w:val="en-US"/>
              </w:rPr>
            </w:pPr>
            <w:ins w:id="120" w:author="phuong vu" w:date="2018-11-15T18:08:00Z">
              <w:r>
                <w:rPr>
                  <w:lang w:val="en-US"/>
                </w:rPr>
                <w:t>1</w:t>
              </w:r>
            </w:ins>
          </w:p>
        </w:tc>
        <w:tc>
          <w:tcPr>
            <w:tcW w:w="1980" w:type="dxa"/>
          </w:tcPr>
          <w:p w14:paraId="1888AA3C" w14:textId="73581387" w:rsidR="0056343E" w:rsidRDefault="0056343E" w:rsidP="00AA4F14">
            <w:pPr>
              <w:spacing w:line="360" w:lineRule="auto"/>
              <w:rPr>
                <w:ins w:id="121" w:author="phuong vu" w:date="2018-11-15T18:08:00Z"/>
                <w:lang w:val="en-US"/>
              </w:rPr>
            </w:pPr>
            <w:ins w:id="122" w:author="phuong vu" w:date="2018-11-15T18:08:00Z">
              <w:r>
                <w:rPr>
                  <w:lang w:val="en-US"/>
                </w:rPr>
                <w:t>Table</w:t>
              </w:r>
            </w:ins>
          </w:p>
        </w:tc>
        <w:tc>
          <w:tcPr>
            <w:tcW w:w="2970" w:type="dxa"/>
          </w:tcPr>
          <w:p w14:paraId="4DF78AE0" w14:textId="5C62C86B" w:rsidR="0056343E" w:rsidRDefault="0056343E" w:rsidP="00AA4F14">
            <w:pPr>
              <w:spacing w:line="360" w:lineRule="auto"/>
              <w:rPr>
                <w:ins w:id="123" w:author="phuong vu" w:date="2018-11-15T18:08:00Z"/>
                <w:lang w:val="en-US"/>
              </w:rPr>
            </w:pPr>
            <w:ins w:id="124" w:author="phuong vu" w:date="2018-11-15T18:08:00Z">
              <w:r>
                <w:rPr>
                  <w:lang w:val="en-US"/>
                </w:rPr>
                <w:t>Hiển thị danh sách đơn hàng</w:t>
              </w:r>
            </w:ins>
            <w:ins w:id="125" w:author="phuong vu" w:date="2018-11-15T18:15:00Z">
              <w:r w:rsidR="00297E5D">
                <w:rPr>
                  <w:lang w:val="en-US"/>
                </w:rPr>
                <w:t xml:space="preserve"> (</w:t>
              </w:r>
            </w:ins>
            <w:ins w:id="126" w:author="phuong vu" w:date="2018-11-15T18:16:00Z">
              <w:r w:rsidR="00297E5D">
                <w:rPr>
                  <w:lang w:val="en-US"/>
                </w:rPr>
                <w:t>xem thêm phụ lục</w:t>
              </w:r>
            </w:ins>
            <w:ins w:id="127" w:author="phuong vu" w:date="2018-11-15T18:18:00Z">
              <w:r w:rsidR="00B264D7">
                <w:rPr>
                  <w:lang w:val="en-US"/>
                </w:rPr>
                <w:t xml:space="preserve"> </w:t>
              </w:r>
            </w:ins>
            <w:ins w:id="128" w:author="phuong vu" w:date="2018-11-15T18:19:00Z">
              <w:r w:rsidR="00B264D7">
                <w:rPr>
                  <w:lang w:val="en-US"/>
                </w:rPr>
                <w:fldChar w:fldCharType="begin"/>
              </w:r>
              <w:r w:rsidR="00B264D7">
                <w:rPr>
                  <w:lang w:val="en-US"/>
                </w:rPr>
                <w:instrText xml:space="preserve"> PAGEREF _Ref530069275 \h </w:instrText>
              </w:r>
              <w:r w:rsidR="00B264D7">
                <w:rPr>
                  <w:lang w:val="en-US"/>
                </w:rPr>
              </w:r>
            </w:ins>
            <w:r w:rsidR="00B264D7">
              <w:rPr>
                <w:lang w:val="en-US"/>
              </w:rPr>
              <w:fldChar w:fldCharType="separate"/>
            </w:r>
            <w:ins w:id="129" w:author="phuong vu" w:date="2018-11-15T18:27:00Z">
              <w:r w:rsidR="007B7356">
                <w:rPr>
                  <w:noProof/>
                  <w:lang w:val="en-US"/>
                </w:rPr>
                <w:t>73</w:t>
              </w:r>
            </w:ins>
            <w:ins w:id="130" w:author="phuong vu" w:date="2018-11-15T18:19:00Z">
              <w:r w:rsidR="00B264D7">
                <w:rPr>
                  <w:lang w:val="en-US"/>
                </w:rPr>
                <w:fldChar w:fldCharType="end"/>
              </w:r>
            </w:ins>
            <w:ins w:id="131" w:author="phuong vu" w:date="2018-11-15T18:16:00Z">
              <w:r w:rsidR="00297E5D">
                <w:rPr>
                  <w:lang w:val="en-US"/>
                </w:rPr>
                <w:t>)</w:t>
              </w:r>
            </w:ins>
          </w:p>
        </w:tc>
        <w:tc>
          <w:tcPr>
            <w:tcW w:w="1266" w:type="dxa"/>
          </w:tcPr>
          <w:p w14:paraId="2C978D5E" w14:textId="77777777" w:rsidR="0056343E" w:rsidRDefault="0056343E" w:rsidP="00AA4F14">
            <w:pPr>
              <w:spacing w:line="360" w:lineRule="auto"/>
              <w:rPr>
                <w:ins w:id="132" w:author="phuong vu" w:date="2018-11-15T18:08:00Z"/>
                <w:lang w:val="en-US"/>
              </w:rPr>
            </w:pPr>
          </w:p>
        </w:tc>
        <w:tc>
          <w:tcPr>
            <w:tcW w:w="1756" w:type="dxa"/>
          </w:tcPr>
          <w:p w14:paraId="4D170865" w14:textId="3C107654" w:rsidR="0056343E" w:rsidRDefault="00D94765" w:rsidP="007B7356">
            <w:pPr>
              <w:spacing w:line="360" w:lineRule="auto"/>
              <w:rPr>
                <w:ins w:id="133" w:author="phuong vu" w:date="2018-11-15T18:08:00Z"/>
                <w:lang w:val="en-US"/>
              </w:rPr>
              <w:pPrChange w:id="134" w:author="phuong vu" w:date="2018-11-15T18:28:00Z">
                <w:pPr>
                  <w:spacing w:line="360" w:lineRule="auto"/>
                </w:pPr>
              </w:pPrChange>
            </w:pPr>
            <w:ins w:id="135" w:author="phuong vu" w:date="2018-11-15T18:12:00Z">
              <w:r>
                <w:rPr>
                  <w:lang w:val="en-US"/>
                </w:rPr>
                <w:t>Tùy từng trạng thái hiển thị thông khác nhau</w:t>
              </w:r>
            </w:ins>
          </w:p>
        </w:tc>
      </w:tr>
      <w:tr w:rsidR="0056343E" w14:paraId="4A5CA77B" w14:textId="77777777" w:rsidTr="00AA4F14">
        <w:trPr>
          <w:ins w:id="136" w:author="phuong vu" w:date="2018-11-15T18:08:00Z"/>
        </w:trPr>
        <w:tc>
          <w:tcPr>
            <w:tcW w:w="805" w:type="dxa"/>
          </w:tcPr>
          <w:p w14:paraId="1A639615" w14:textId="220EBDD1" w:rsidR="0056343E" w:rsidRDefault="0056343E" w:rsidP="00AA4F14">
            <w:pPr>
              <w:spacing w:line="360" w:lineRule="auto"/>
              <w:jc w:val="center"/>
              <w:rPr>
                <w:ins w:id="137" w:author="phuong vu" w:date="2018-11-15T18:08:00Z"/>
                <w:lang w:val="en-US"/>
              </w:rPr>
            </w:pPr>
            <w:ins w:id="138" w:author="phuong vu" w:date="2018-11-15T18:08:00Z">
              <w:r>
                <w:rPr>
                  <w:lang w:val="en-US"/>
                </w:rPr>
                <w:t>2</w:t>
              </w:r>
            </w:ins>
          </w:p>
        </w:tc>
        <w:tc>
          <w:tcPr>
            <w:tcW w:w="1980" w:type="dxa"/>
          </w:tcPr>
          <w:p w14:paraId="79816856" w14:textId="5F79C646" w:rsidR="0056343E" w:rsidRDefault="0056343E" w:rsidP="00AA4F14">
            <w:pPr>
              <w:spacing w:line="360" w:lineRule="auto"/>
              <w:rPr>
                <w:ins w:id="139" w:author="phuong vu" w:date="2018-11-15T18:08:00Z"/>
                <w:lang w:val="en-US"/>
              </w:rPr>
            </w:pPr>
            <w:ins w:id="140" w:author="phuong vu" w:date="2018-11-15T18:08:00Z">
              <w:r>
                <w:rPr>
                  <w:lang w:val="en-US"/>
                </w:rPr>
                <w:t>inputText</w:t>
              </w:r>
            </w:ins>
          </w:p>
        </w:tc>
        <w:tc>
          <w:tcPr>
            <w:tcW w:w="2970" w:type="dxa"/>
          </w:tcPr>
          <w:p w14:paraId="748C9ABC" w14:textId="47A61E8B" w:rsidR="0056343E" w:rsidRDefault="00575627" w:rsidP="00AA4F14">
            <w:pPr>
              <w:spacing w:line="360" w:lineRule="auto"/>
              <w:rPr>
                <w:ins w:id="141" w:author="phuong vu" w:date="2018-11-15T18:08:00Z"/>
                <w:lang w:val="en-US"/>
              </w:rPr>
            </w:pPr>
            <w:ins w:id="142" w:author="phuong vu" w:date="2018-11-15T18:09:00Z">
              <w:r>
                <w:rPr>
                  <w:lang w:val="en-US"/>
                </w:rPr>
                <w:t>Tìm kiếm</w:t>
              </w:r>
            </w:ins>
          </w:p>
        </w:tc>
        <w:tc>
          <w:tcPr>
            <w:tcW w:w="1266" w:type="dxa"/>
          </w:tcPr>
          <w:p w14:paraId="511902ED" w14:textId="39306E35" w:rsidR="0056343E" w:rsidRDefault="0056343E" w:rsidP="00AA4F14">
            <w:pPr>
              <w:spacing w:line="360" w:lineRule="auto"/>
              <w:rPr>
                <w:ins w:id="143" w:author="phuong vu" w:date="2018-11-15T18:08:00Z"/>
                <w:lang w:val="en-US"/>
              </w:rPr>
            </w:pPr>
          </w:p>
        </w:tc>
        <w:tc>
          <w:tcPr>
            <w:tcW w:w="1756" w:type="dxa"/>
          </w:tcPr>
          <w:p w14:paraId="479215D7" w14:textId="7F286DFF" w:rsidR="0056343E" w:rsidRDefault="000919CD" w:rsidP="00AA4F14">
            <w:pPr>
              <w:spacing w:line="360" w:lineRule="auto"/>
              <w:rPr>
                <w:ins w:id="144" w:author="phuong vu" w:date="2018-11-15T18:08:00Z"/>
                <w:lang w:val="en-US"/>
              </w:rPr>
            </w:pPr>
            <w:ins w:id="145" w:author="phuong vu" w:date="2018-11-15T21:54:00Z">
              <w:r>
                <w:rPr>
                  <w:lang w:val="en-US"/>
                </w:rPr>
                <w:t xml:space="preserve">Dữ liệu tìm kiếm và </w:t>
              </w:r>
            </w:ins>
            <w:ins w:id="146" w:author="phuong vu" w:date="2018-11-15T21:55:00Z">
              <w:r>
                <w:rPr>
                  <w:lang w:val="en-US"/>
                </w:rPr>
                <w:t>lọc theo dữ liệu bảng đang hiển thị</w:t>
              </w:r>
            </w:ins>
          </w:p>
        </w:tc>
      </w:tr>
      <w:tr w:rsidR="0056343E" w14:paraId="6EDEB422" w14:textId="77777777" w:rsidTr="00AA4F14">
        <w:trPr>
          <w:ins w:id="147" w:author="phuong vu" w:date="2018-11-15T18:08:00Z"/>
        </w:trPr>
        <w:tc>
          <w:tcPr>
            <w:tcW w:w="805" w:type="dxa"/>
          </w:tcPr>
          <w:p w14:paraId="5F91F35F" w14:textId="4AEEA771" w:rsidR="0056343E" w:rsidRDefault="00575627" w:rsidP="00AA4F14">
            <w:pPr>
              <w:spacing w:line="360" w:lineRule="auto"/>
              <w:jc w:val="center"/>
              <w:rPr>
                <w:ins w:id="148" w:author="phuong vu" w:date="2018-11-15T18:08:00Z"/>
                <w:lang w:val="en-US"/>
              </w:rPr>
            </w:pPr>
            <w:ins w:id="149" w:author="phuong vu" w:date="2018-11-15T18:09:00Z">
              <w:r>
                <w:rPr>
                  <w:lang w:val="en-US"/>
                </w:rPr>
                <w:t>3</w:t>
              </w:r>
            </w:ins>
          </w:p>
        </w:tc>
        <w:tc>
          <w:tcPr>
            <w:tcW w:w="1980" w:type="dxa"/>
          </w:tcPr>
          <w:p w14:paraId="7D326D9B" w14:textId="144973FC" w:rsidR="0056343E" w:rsidRDefault="00575627" w:rsidP="00AA4F14">
            <w:pPr>
              <w:spacing w:line="360" w:lineRule="auto"/>
              <w:rPr>
                <w:ins w:id="150" w:author="phuong vu" w:date="2018-11-15T18:08:00Z"/>
                <w:lang w:val="en-US"/>
              </w:rPr>
            </w:pPr>
            <w:ins w:id="151" w:author="phuong vu" w:date="2018-11-15T18:09:00Z">
              <w:r>
                <w:rPr>
                  <w:lang w:val="en-US"/>
                </w:rPr>
                <w:t>Button</w:t>
              </w:r>
            </w:ins>
          </w:p>
        </w:tc>
        <w:tc>
          <w:tcPr>
            <w:tcW w:w="2970" w:type="dxa"/>
          </w:tcPr>
          <w:p w14:paraId="12A3DB4E" w14:textId="4EE2EBDB" w:rsidR="0056343E" w:rsidRDefault="00575627" w:rsidP="00AA4F14">
            <w:pPr>
              <w:spacing w:line="360" w:lineRule="auto"/>
              <w:rPr>
                <w:ins w:id="152" w:author="phuong vu" w:date="2018-11-15T18:08:00Z"/>
                <w:lang w:val="en-US"/>
              </w:rPr>
            </w:pPr>
            <w:ins w:id="153" w:author="phuong vu" w:date="2018-11-15T18:09:00Z">
              <w:r>
                <w:rPr>
                  <w:lang w:val="en-US"/>
                </w:rPr>
                <w:t>Xóa nội dung tìm kiếm</w:t>
              </w:r>
            </w:ins>
          </w:p>
        </w:tc>
        <w:tc>
          <w:tcPr>
            <w:tcW w:w="1266" w:type="dxa"/>
          </w:tcPr>
          <w:p w14:paraId="33210CE3" w14:textId="77777777" w:rsidR="0056343E" w:rsidRDefault="0056343E" w:rsidP="00AA4F14">
            <w:pPr>
              <w:spacing w:line="360" w:lineRule="auto"/>
              <w:rPr>
                <w:ins w:id="154" w:author="phuong vu" w:date="2018-11-15T18:08:00Z"/>
                <w:lang w:val="en-US"/>
              </w:rPr>
            </w:pPr>
          </w:p>
        </w:tc>
        <w:tc>
          <w:tcPr>
            <w:tcW w:w="1756" w:type="dxa"/>
          </w:tcPr>
          <w:p w14:paraId="15F83A3B" w14:textId="77777777" w:rsidR="0056343E" w:rsidRDefault="0056343E" w:rsidP="00AA4F14">
            <w:pPr>
              <w:spacing w:line="360" w:lineRule="auto"/>
              <w:rPr>
                <w:ins w:id="155" w:author="phuong vu" w:date="2018-11-15T18:08:00Z"/>
                <w:lang w:val="en-US"/>
              </w:rPr>
            </w:pPr>
          </w:p>
        </w:tc>
      </w:tr>
    </w:tbl>
    <w:p w14:paraId="388DF86F" w14:textId="77777777" w:rsidR="0056343E" w:rsidRPr="0056343E" w:rsidRDefault="0056343E" w:rsidP="0056343E">
      <w:pPr>
        <w:rPr>
          <w:lang w:val="en-US"/>
          <w:rPrChange w:id="156" w:author="phuong vu" w:date="2018-11-15T18:08:00Z">
            <w:rPr>
              <w:lang w:val="en-US"/>
            </w:rPr>
          </w:rPrChange>
        </w:rPr>
        <w:pPrChange w:id="157" w:author="phuong vu" w:date="2018-11-15T18:08:00Z">
          <w:pPr>
            <w:pStyle w:val="Heading6"/>
          </w:pPr>
        </w:pPrChange>
      </w:pPr>
    </w:p>
    <w:p w14:paraId="53FD8C24" w14:textId="4F7042A7" w:rsidR="00AA3488" w:rsidRPr="00C95C85" w:rsidRDefault="00AA3488" w:rsidP="00C95C85">
      <w:pPr>
        <w:pStyle w:val="Heading6"/>
        <w:rPr>
          <w:lang w:val="en-US"/>
        </w:rPr>
      </w:pPr>
      <w:r>
        <w:rPr>
          <w:lang w:val="en-US"/>
        </w:rPr>
        <w:t>Cách xử lí</w:t>
      </w:r>
    </w:p>
    <w:p w14:paraId="655B7675" w14:textId="201C3F93" w:rsidR="00F02EAB" w:rsidRDefault="00F02EAB" w:rsidP="00F02EAB">
      <w:pPr>
        <w:pStyle w:val="Heading5"/>
        <w:rPr>
          <w:lang w:val="en-US"/>
        </w:rPr>
      </w:pPr>
      <w:r>
        <w:rPr>
          <w:lang w:val="en-US"/>
        </w:rPr>
        <w:t>Xem chi tiết đơn hàng</w:t>
      </w:r>
    </w:p>
    <w:p w14:paraId="76BFB1BB" w14:textId="3B182FA5" w:rsidR="00070C2F" w:rsidRDefault="00070C2F" w:rsidP="00070C2F">
      <w:pPr>
        <w:pStyle w:val="Heading6"/>
        <w:rPr>
          <w:lang w:val="en-US"/>
        </w:rPr>
      </w:pPr>
      <w:r>
        <w:rPr>
          <w:lang w:val="en-US"/>
        </w:rPr>
        <w:t>Mục đích</w:t>
      </w:r>
    </w:p>
    <w:p w14:paraId="1C22768E" w14:textId="03AA3022" w:rsidR="00DC4C5A" w:rsidRPr="006C3B6C" w:rsidRDefault="005D7559" w:rsidP="009B63D4">
      <w:pPr>
        <w:ind w:firstLine="720"/>
        <w:rPr>
          <w:lang w:val="en-US"/>
        </w:rPr>
      </w:pPr>
      <w:r>
        <w:rPr>
          <w:lang w:val="en-US"/>
        </w:rPr>
        <w:t>Giúp nhân viên kiểm tra các thông tin đơn hàng trước khi xác nhận và xử lí các chức năng khác đối với đơn hàng tùy theo quyền thực hiện chức nắng với từng người dùng cụ thể.</w:t>
      </w:r>
      <w:r w:rsidR="00DC4C5A">
        <w:rPr>
          <w:lang w:val="en-US"/>
        </w:rPr>
        <w:t xml:space="preserve"> Mọi chức năng đối với đơn hàng đều phải truy cập vào màn hình chi tiết trước.</w:t>
      </w:r>
    </w:p>
    <w:p w14:paraId="2DF0BC30" w14:textId="7BD59925" w:rsidR="00070C2F" w:rsidRDefault="00070C2F" w:rsidP="00070C2F">
      <w:pPr>
        <w:pStyle w:val="Heading6"/>
        <w:rPr>
          <w:lang w:val="en-US"/>
        </w:rPr>
      </w:pPr>
      <w:r>
        <w:rPr>
          <w:lang w:val="en-US"/>
        </w:rPr>
        <w:lastRenderedPageBreak/>
        <w:t>Giao diện</w:t>
      </w:r>
    </w:p>
    <w:p w14:paraId="0471EA7C" w14:textId="77777777" w:rsidR="00977C58" w:rsidRDefault="005D7559" w:rsidP="009B63D4">
      <w:pPr>
        <w:keepNext/>
      </w:pPr>
      <w:r>
        <w:rPr>
          <w:noProof/>
        </w:rPr>
        <w:drawing>
          <wp:inline distT="0" distB="0" distL="0" distR="0" wp14:anchorId="32A3A705" wp14:editId="34077F10">
            <wp:extent cx="5579745" cy="502729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7208"/>
                    <a:stretch/>
                  </pic:blipFill>
                  <pic:spPr bwMode="auto">
                    <a:xfrm>
                      <a:off x="0" y="0"/>
                      <a:ext cx="5579745" cy="5027295"/>
                    </a:xfrm>
                    <a:prstGeom prst="rect">
                      <a:avLst/>
                    </a:prstGeom>
                    <a:noFill/>
                    <a:ln>
                      <a:noFill/>
                    </a:ln>
                    <a:extLst>
                      <a:ext uri="{53640926-AAD7-44D8-BBD7-CCE9431645EC}">
                        <a14:shadowObscured xmlns:a14="http://schemas.microsoft.com/office/drawing/2010/main"/>
                      </a:ext>
                    </a:extLst>
                  </pic:spPr>
                </pic:pic>
              </a:graphicData>
            </a:graphic>
          </wp:inline>
        </w:drawing>
      </w:r>
    </w:p>
    <w:p w14:paraId="4C6128E3" w14:textId="281A8827" w:rsidR="005D7559" w:rsidRPr="009B63D4" w:rsidRDefault="00977C5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4</w:t>
      </w:r>
      <w:r w:rsidR="006C103E">
        <w:rPr>
          <w:color w:val="auto"/>
          <w:sz w:val="26"/>
          <w:szCs w:val="26"/>
        </w:rPr>
        <w:fldChar w:fldCharType="end"/>
      </w:r>
      <w:r w:rsidRPr="009B63D4">
        <w:rPr>
          <w:color w:val="auto"/>
          <w:sz w:val="26"/>
          <w:szCs w:val="26"/>
          <w:lang w:val="en-US"/>
        </w:rPr>
        <w:t xml:space="preserve"> Giao diện xem chi tiết đơn hàng</w:t>
      </w:r>
    </w:p>
    <w:p w14:paraId="55A781EC" w14:textId="3B10A111" w:rsidR="00070C2F" w:rsidRDefault="00070C2F" w:rsidP="00070C2F">
      <w:pPr>
        <w:pStyle w:val="Heading6"/>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977C58" w14:paraId="01665913" w14:textId="77777777" w:rsidTr="009A04B7">
        <w:tc>
          <w:tcPr>
            <w:tcW w:w="805" w:type="dxa"/>
            <w:vAlign w:val="center"/>
          </w:tcPr>
          <w:p w14:paraId="7FD7350F" w14:textId="77777777" w:rsidR="00977C58" w:rsidRPr="007F1EF1" w:rsidRDefault="00977C58" w:rsidP="009A04B7">
            <w:pPr>
              <w:spacing w:line="360" w:lineRule="auto"/>
              <w:jc w:val="center"/>
              <w:rPr>
                <w:b/>
                <w:lang w:val="en-US"/>
              </w:rPr>
            </w:pPr>
            <w:r w:rsidRPr="007F1EF1">
              <w:rPr>
                <w:b/>
                <w:lang w:val="en-US"/>
              </w:rPr>
              <w:t>STT</w:t>
            </w:r>
          </w:p>
        </w:tc>
        <w:tc>
          <w:tcPr>
            <w:tcW w:w="1980" w:type="dxa"/>
            <w:vAlign w:val="center"/>
          </w:tcPr>
          <w:p w14:paraId="7E1B85F8" w14:textId="77777777" w:rsidR="00977C58" w:rsidRPr="007F1EF1" w:rsidRDefault="00977C58" w:rsidP="009A04B7">
            <w:pPr>
              <w:spacing w:line="360" w:lineRule="auto"/>
              <w:jc w:val="center"/>
              <w:rPr>
                <w:b/>
                <w:lang w:val="en-US"/>
              </w:rPr>
            </w:pPr>
            <w:r w:rsidRPr="007F1EF1">
              <w:rPr>
                <w:b/>
                <w:lang w:val="en-US"/>
              </w:rPr>
              <w:t>Loại điều khiển</w:t>
            </w:r>
          </w:p>
        </w:tc>
        <w:tc>
          <w:tcPr>
            <w:tcW w:w="2970" w:type="dxa"/>
            <w:vAlign w:val="center"/>
          </w:tcPr>
          <w:p w14:paraId="00EF6F50" w14:textId="77777777" w:rsidR="00977C58" w:rsidRPr="007F1EF1" w:rsidRDefault="00977C58" w:rsidP="009A04B7">
            <w:pPr>
              <w:spacing w:line="360" w:lineRule="auto"/>
              <w:jc w:val="center"/>
              <w:rPr>
                <w:b/>
                <w:lang w:val="en-US"/>
              </w:rPr>
            </w:pPr>
            <w:r w:rsidRPr="007F1EF1">
              <w:rPr>
                <w:b/>
                <w:lang w:val="en-US"/>
              </w:rPr>
              <w:t>Nội dung thực hiện</w:t>
            </w:r>
          </w:p>
        </w:tc>
        <w:tc>
          <w:tcPr>
            <w:tcW w:w="1266" w:type="dxa"/>
            <w:vAlign w:val="center"/>
          </w:tcPr>
          <w:p w14:paraId="7C8DF90B" w14:textId="77777777" w:rsidR="00977C58" w:rsidRPr="007F1EF1" w:rsidRDefault="00977C58" w:rsidP="009A04B7">
            <w:pPr>
              <w:spacing w:line="360" w:lineRule="auto"/>
              <w:jc w:val="center"/>
              <w:rPr>
                <w:b/>
                <w:lang w:val="en-US"/>
              </w:rPr>
            </w:pPr>
            <w:r w:rsidRPr="007F1EF1">
              <w:rPr>
                <w:b/>
                <w:lang w:val="en-US"/>
              </w:rPr>
              <w:t>Giá trị mặc định</w:t>
            </w:r>
          </w:p>
        </w:tc>
        <w:tc>
          <w:tcPr>
            <w:tcW w:w="1756" w:type="dxa"/>
            <w:vAlign w:val="center"/>
          </w:tcPr>
          <w:p w14:paraId="6D9828E9" w14:textId="77777777" w:rsidR="00977C58" w:rsidRPr="007F1EF1" w:rsidRDefault="00977C58" w:rsidP="009A04B7">
            <w:pPr>
              <w:spacing w:line="360" w:lineRule="auto"/>
              <w:jc w:val="center"/>
              <w:rPr>
                <w:b/>
                <w:lang w:val="en-US"/>
              </w:rPr>
            </w:pPr>
            <w:r w:rsidRPr="007F1EF1">
              <w:rPr>
                <w:b/>
                <w:lang w:val="en-US"/>
              </w:rPr>
              <w:t>Lưu ý</w:t>
            </w:r>
          </w:p>
        </w:tc>
      </w:tr>
      <w:tr w:rsidR="00977C58" w14:paraId="00018C3D" w14:textId="77777777" w:rsidTr="009A04B7">
        <w:tc>
          <w:tcPr>
            <w:tcW w:w="805" w:type="dxa"/>
          </w:tcPr>
          <w:p w14:paraId="4E73ED11" w14:textId="77777777" w:rsidR="00977C58" w:rsidRDefault="00977C58" w:rsidP="009A04B7">
            <w:pPr>
              <w:spacing w:line="360" w:lineRule="auto"/>
              <w:jc w:val="center"/>
              <w:rPr>
                <w:lang w:val="en-US"/>
              </w:rPr>
            </w:pPr>
            <w:r>
              <w:rPr>
                <w:lang w:val="en-US"/>
              </w:rPr>
              <w:t>1</w:t>
            </w:r>
          </w:p>
        </w:tc>
        <w:tc>
          <w:tcPr>
            <w:tcW w:w="1980" w:type="dxa"/>
          </w:tcPr>
          <w:p w14:paraId="505A83BC" w14:textId="355378AD" w:rsidR="00977C58" w:rsidRDefault="00977C58" w:rsidP="009A04B7">
            <w:pPr>
              <w:spacing w:line="360" w:lineRule="auto"/>
              <w:rPr>
                <w:lang w:val="en-US"/>
              </w:rPr>
            </w:pPr>
            <w:r>
              <w:rPr>
                <w:lang w:val="en-US"/>
              </w:rPr>
              <w:t>span</w:t>
            </w:r>
          </w:p>
        </w:tc>
        <w:tc>
          <w:tcPr>
            <w:tcW w:w="2970" w:type="dxa"/>
          </w:tcPr>
          <w:p w14:paraId="3B7CB171" w14:textId="7EBA82D4" w:rsidR="00977C58" w:rsidRDefault="00977C58" w:rsidP="009A04B7">
            <w:pPr>
              <w:spacing w:line="360" w:lineRule="auto"/>
              <w:rPr>
                <w:lang w:val="en-US"/>
              </w:rPr>
            </w:pPr>
            <w:r>
              <w:rPr>
                <w:lang w:val="en-US"/>
              </w:rPr>
              <w:t>Trạng thái đơn hàng</w:t>
            </w:r>
          </w:p>
        </w:tc>
        <w:tc>
          <w:tcPr>
            <w:tcW w:w="1266" w:type="dxa"/>
          </w:tcPr>
          <w:p w14:paraId="39B01657" w14:textId="77777777" w:rsidR="00977C58" w:rsidRDefault="00977C58" w:rsidP="009A04B7">
            <w:pPr>
              <w:spacing w:line="360" w:lineRule="auto"/>
              <w:rPr>
                <w:lang w:val="en-US"/>
              </w:rPr>
            </w:pPr>
          </w:p>
        </w:tc>
        <w:tc>
          <w:tcPr>
            <w:tcW w:w="1756" w:type="dxa"/>
          </w:tcPr>
          <w:p w14:paraId="3355DCBA" w14:textId="77777777" w:rsidR="00977C58" w:rsidRDefault="00977C58" w:rsidP="009A04B7">
            <w:pPr>
              <w:spacing w:line="360" w:lineRule="auto"/>
              <w:rPr>
                <w:lang w:val="en-US"/>
              </w:rPr>
            </w:pPr>
          </w:p>
        </w:tc>
      </w:tr>
      <w:tr w:rsidR="00977C58" w14:paraId="74D8411C" w14:textId="77777777" w:rsidTr="009A04B7">
        <w:tc>
          <w:tcPr>
            <w:tcW w:w="805" w:type="dxa"/>
          </w:tcPr>
          <w:p w14:paraId="566DAA45" w14:textId="77777777" w:rsidR="00977C58" w:rsidRDefault="00977C58" w:rsidP="009A04B7">
            <w:pPr>
              <w:spacing w:line="360" w:lineRule="auto"/>
              <w:jc w:val="center"/>
              <w:rPr>
                <w:lang w:val="en-US"/>
              </w:rPr>
            </w:pPr>
            <w:r>
              <w:rPr>
                <w:lang w:val="en-US"/>
              </w:rPr>
              <w:t>2</w:t>
            </w:r>
          </w:p>
        </w:tc>
        <w:tc>
          <w:tcPr>
            <w:tcW w:w="1980" w:type="dxa"/>
          </w:tcPr>
          <w:p w14:paraId="4829F60E" w14:textId="241AC234" w:rsidR="00977C58" w:rsidRDefault="00977C58" w:rsidP="009A04B7">
            <w:pPr>
              <w:spacing w:line="360" w:lineRule="auto"/>
              <w:rPr>
                <w:lang w:val="en-US"/>
              </w:rPr>
            </w:pPr>
            <w:r>
              <w:rPr>
                <w:lang w:val="en-US"/>
              </w:rPr>
              <w:t>button</w:t>
            </w:r>
          </w:p>
        </w:tc>
        <w:tc>
          <w:tcPr>
            <w:tcW w:w="2970" w:type="dxa"/>
          </w:tcPr>
          <w:p w14:paraId="6B6CA27E" w14:textId="77777777" w:rsidR="00977C58" w:rsidRDefault="00DC4C5A" w:rsidP="009A04B7">
            <w:pPr>
              <w:spacing w:line="360" w:lineRule="auto"/>
              <w:rPr>
                <w:ins w:id="158" w:author="phuong vu" w:date="2018-11-15T18:15:00Z"/>
                <w:lang w:val="en-US"/>
              </w:rPr>
            </w:pPr>
            <w:r>
              <w:rPr>
                <w:lang w:val="en-US"/>
              </w:rPr>
              <w:t>Xem chi tiết biên nhận</w:t>
            </w:r>
            <w:ins w:id="159" w:author="phuong vu" w:date="2018-11-15T18:15:00Z">
              <w:r w:rsidR="003119BD">
                <w:rPr>
                  <w:lang w:val="en-US"/>
                </w:rPr>
                <w:t>.</w:t>
              </w:r>
            </w:ins>
          </w:p>
          <w:p w14:paraId="0CD14863" w14:textId="261E7D7C" w:rsidR="003119BD" w:rsidRDefault="003119BD" w:rsidP="009A04B7">
            <w:pPr>
              <w:spacing w:line="360" w:lineRule="auto"/>
              <w:rPr>
                <w:lang w:val="en-US"/>
              </w:rPr>
            </w:pPr>
            <w:ins w:id="160" w:author="phuong vu" w:date="2018-11-15T18:15:00Z">
              <w:r>
                <w:rPr>
                  <w:lang w:val="en-US"/>
                </w:rPr>
                <w:t>Chuyển đến trang xem chi tiết biên nhận ứng với đơn hàng</w:t>
              </w:r>
            </w:ins>
          </w:p>
        </w:tc>
        <w:tc>
          <w:tcPr>
            <w:tcW w:w="1266" w:type="dxa"/>
          </w:tcPr>
          <w:p w14:paraId="53D2B483" w14:textId="77777777" w:rsidR="00977C58" w:rsidRDefault="00977C58" w:rsidP="009A04B7">
            <w:pPr>
              <w:spacing w:line="360" w:lineRule="auto"/>
              <w:rPr>
                <w:lang w:val="en-US"/>
              </w:rPr>
            </w:pPr>
          </w:p>
        </w:tc>
        <w:tc>
          <w:tcPr>
            <w:tcW w:w="1756" w:type="dxa"/>
          </w:tcPr>
          <w:p w14:paraId="5563E86B" w14:textId="04339390" w:rsidR="00977C58" w:rsidRDefault="00DC4C5A" w:rsidP="009A04B7">
            <w:pPr>
              <w:spacing w:line="360" w:lineRule="auto"/>
              <w:rPr>
                <w:lang w:val="en-US"/>
              </w:rPr>
            </w:pPr>
            <w:r>
              <w:rPr>
                <w:lang w:val="en-US"/>
              </w:rPr>
              <w:t xml:space="preserve">Nếu không tồn tại biên nhận sẽ ẩn </w:t>
            </w:r>
          </w:p>
        </w:tc>
      </w:tr>
      <w:tr w:rsidR="00977C58" w14:paraId="090712BA" w14:textId="77777777" w:rsidTr="009A04B7">
        <w:tc>
          <w:tcPr>
            <w:tcW w:w="805" w:type="dxa"/>
          </w:tcPr>
          <w:p w14:paraId="29B3C737" w14:textId="6F662F7A" w:rsidR="00977C58" w:rsidRDefault="00977C58" w:rsidP="009A04B7">
            <w:pPr>
              <w:spacing w:line="360" w:lineRule="auto"/>
              <w:jc w:val="center"/>
              <w:rPr>
                <w:lang w:val="en-US"/>
              </w:rPr>
            </w:pPr>
            <w:r>
              <w:rPr>
                <w:lang w:val="en-US"/>
              </w:rPr>
              <w:lastRenderedPageBreak/>
              <w:t>3</w:t>
            </w:r>
          </w:p>
        </w:tc>
        <w:tc>
          <w:tcPr>
            <w:tcW w:w="1980" w:type="dxa"/>
          </w:tcPr>
          <w:p w14:paraId="70EE558E" w14:textId="4E70CE44" w:rsidR="00977C58" w:rsidRDefault="00977C58" w:rsidP="009A04B7">
            <w:pPr>
              <w:spacing w:line="360" w:lineRule="auto"/>
              <w:rPr>
                <w:lang w:val="en-US"/>
              </w:rPr>
            </w:pPr>
            <w:r>
              <w:rPr>
                <w:lang w:val="en-US"/>
              </w:rPr>
              <w:t>span</w:t>
            </w:r>
          </w:p>
        </w:tc>
        <w:tc>
          <w:tcPr>
            <w:tcW w:w="2970" w:type="dxa"/>
          </w:tcPr>
          <w:p w14:paraId="02551ADB" w14:textId="663AA98F" w:rsidR="00977C58" w:rsidRDefault="00977C58" w:rsidP="009A04B7">
            <w:pPr>
              <w:spacing w:line="360" w:lineRule="auto"/>
              <w:rPr>
                <w:lang w:val="en-US"/>
              </w:rPr>
            </w:pPr>
            <w:r>
              <w:rPr>
                <w:lang w:val="en-US"/>
              </w:rPr>
              <w:t>Hiển thị thông tin đơn hàng</w:t>
            </w:r>
          </w:p>
        </w:tc>
        <w:tc>
          <w:tcPr>
            <w:tcW w:w="1266" w:type="dxa"/>
          </w:tcPr>
          <w:p w14:paraId="15F3F730" w14:textId="77777777" w:rsidR="00977C58" w:rsidRDefault="00977C58" w:rsidP="009A04B7">
            <w:pPr>
              <w:spacing w:line="360" w:lineRule="auto"/>
              <w:rPr>
                <w:lang w:val="en-US"/>
              </w:rPr>
            </w:pPr>
          </w:p>
        </w:tc>
        <w:tc>
          <w:tcPr>
            <w:tcW w:w="1756" w:type="dxa"/>
          </w:tcPr>
          <w:p w14:paraId="4B5EA5AF" w14:textId="77777777" w:rsidR="00977C58" w:rsidRDefault="00977C58" w:rsidP="009A04B7">
            <w:pPr>
              <w:spacing w:line="360" w:lineRule="auto"/>
              <w:rPr>
                <w:lang w:val="en-US"/>
              </w:rPr>
            </w:pPr>
          </w:p>
        </w:tc>
      </w:tr>
      <w:tr w:rsidR="00977C58" w14:paraId="7B3ED400" w14:textId="77777777" w:rsidTr="009A04B7">
        <w:tc>
          <w:tcPr>
            <w:tcW w:w="805" w:type="dxa"/>
          </w:tcPr>
          <w:p w14:paraId="6538A787" w14:textId="3457F704" w:rsidR="00977C58" w:rsidRDefault="00977C58" w:rsidP="009A04B7">
            <w:pPr>
              <w:spacing w:line="360" w:lineRule="auto"/>
              <w:jc w:val="center"/>
              <w:rPr>
                <w:lang w:val="en-US"/>
              </w:rPr>
            </w:pPr>
            <w:r>
              <w:rPr>
                <w:lang w:val="en-US"/>
              </w:rPr>
              <w:t>4</w:t>
            </w:r>
          </w:p>
        </w:tc>
        <w:tc>
          <w:tcPr>
            <w:tcW w:w="1980" w:type="dxa"/>
          </w:tcPr>
          <w:p w14:paraId="497FC0DB" w14:textId="5A139431" w:rsidR="00977C58" w:rsidRDefault="00977C58" w:rsidP="009A04B7">
            <w:pPr>
              <w:spacing w:line="360" w:lineRule="auto"/>
              <w:rPr>
                <w:lang w:val="en-US"/>
              </w:rPr>
            </w:pPr>
            <w:r>
              <w:rPr>
                <w:lang w:val="en-US"/>
              </w:rPr>
              <w:t>table</w:t>
            </w:r>
          </w:p>
        </w:tc>
        <w:tc>
          <w:tcPr>
            <w:tcW w:w="2970" w:type="dxa"/>
          </w:tcPr>
          <w:p w14:paraId="3767D602" w14:textId="77777777" w:rsidR="00495D42" w:rsidRDefault="00977C58" w:rsidP="009A04B7">
            <w:pPr>
              <w:spacing w:line="360" w:lineRule="auto"/>
              <w:rPr>
                <w:ins w:id="161" w:author="phuong vu" w:date="2018-11-15T18:14:00Z"/>
                <w:lang w:val="en-US"/>
              </w:rPr>
            </w:pPr>
            <w:r>
              <w:rPr>
                <w:lang w:val="en-US"/>
              </w:rPr>
              <w:t>Hiển thị chi tiết đơn hàng</w:t>
            </w:r>
            <w:ins w:id="162" w:author="phuong vu" w:date="2018-11-15T18:13:00Z">
              <w:r w:rsidR="00495D42">
                <w:rPr>
                  <w:lang w:val="en-US"/>
                </w:rPr>
                <w:t xml:space="preserve"> (số thứ tự, loại dịch vụ, quần áo, số lượng,</w:t>
              </w:r>
            </w:ins>
            <w:ins w:id="163" w:author="phuong vu" w:date="2018-11-15T18:14:00Z">
              <w:r w:rsidR="00495D42">
                <w:rPr>
                  <w:lang w:val="en-US"/>
                </w:rPr>
                <w:t xml:space="preserve"> đơn vị tính, đơn giá, số lượng, tổng cộng, chi tiết thêm).</w:t>
              </w:r>
            </w:ins>
          </w:p>
          <w:p w14:paraId="7181F4B6" w14:textId="77777777" w:rsidR="00495D42" w:rsidRDefault="00495D42" w:rsidP="009A04B7">
            <w:pPr>
              <w:spacing w:line="360" w:lineRule="auto"/>
              <w:rPr>
                <w:ins w:id="164" w:author="phuong vu" w:date="2018-11-15T18:14:00Z"/>
                <w:lang w:val="en-US"/>
              </w:rPr>
            </w:pPr>
            <w:ins w:id="165" w:author="phuong vu" w:date="2018-11-15T18:14:00Z">
              <w:r>
                <w:rPr>
                  <w:lang w:val="en-US"/>
                </w:rPr>
                <w:t>Chi tiết thêm bao gồm:</w:t>
              </w:r>
            </w:ins>
          </w:p>
          <w:p w14:paraId="3C6B4394" w14:textId="77777777" w:rsidR="00495D42" w:rsidRDefault="00495D42" w:rsidP="00495D42">
            <w:pPr>
              <w:pStyle w:val="ListParagraph"/>
              <w:numPr>
                <w:ilvl w:val="0"/>
                <w:numId w:val="31"/>
              </w:numPr>
              <w:spacing w:line="360" w:lineRule="auto"/>
              <w:rPr>
                <w:ins w:id="166" w:author="phuong vu" w:date="2018-11-15T18:14:00Z"/>
                <w:lang w:val="en-US"/>
              </w:rPr>
            </w:pPr>
            <w:ins w:id="167" w:author="phuong vu" w:date="2018-11-15T18:14:00Z">
              <w:r>
                <w:rPr>
                  <w:lang w:val="en-US"/>
                </w:rPr>
                <w:t>Chất liệu</w:t>
              </w:r>
            </w:ins>
          </w:p>
          <w:p w14:paraId="1CDB125E" w14:textId="77777777" w:rsidR="00495D42" w:rsidRDefault="00495D42" w:rsidP="00495D42">
            <w:pPr>
              <w:pStyle w:val="ListParagraph"/>
              <w:numPr>
                <w:ilvl w:val="0"/>
                <w:numId w:val="31"/>
              </w:numPr>
              <w:spacing w:line="360" w:lineRule="auto"/>
              <w:rPr>
                <w:ins w:id="168" w:author="phuong vu" w:date="2018-11-15T18:14:00Z"/>
                <w:lang w:val="en-US"/>
              </w:rPr>
            </w:pPr>
            <w:ins w:id="169" w:author="phuong vu" w:date="2018-11-15T18:14:00Z">
              <w:r>
                <w:rPr>
                  <w:lang w:val="en-US"/>
                </w:rPr>
                <w:t>Màu sắc</w:t>
              </w:r>
            </w:ins>
          </w:p>
          <w:p w14:paraId="5EF2224D" w14:textId="77777777" w:rsidR="00495D42" w:rsidRDefault="00495D42" w:rsidP="00495D42">
            <w:pPr>
              <w:pStyle w:val="ListParagraph"/>
              <w:numPr>
                <w:ilvl w:val="0"/>
                <w:numId w:val="31"/>
              </w:numPr>
              <w:spacing w:line="360" w:lineRule="auto"/>
              <w:rPr>
                <w:ins w:id="170" w:author="phuong vu" w:date="2018-11-15T18:14:00Z"/>
                <w:lang w:val="en-US"/>
              </w:rPr>
            </w:pPr>
            <w:ins w:id="171" w:author="phuong vu" w:date="2018-11-15T18:14:00Z">
              <w:r>
                <w:rPr>
                  <w:lang w:val="en-US"/>
                </w:rPr>
                <w:t>Nhãn hiệu</w:t>
              </w:r>
            </w:ins>
          </w:p>
          <w:p w14:paraId="45167118" w14:textId="22FA4DD2" w:rsidR="00495D42" w:rsidRPr="00495D42" w:rsidRDefault="00495D42" w:rsidP="00495D42">
            <w:pPr>
              <w:pStyle w:val="ListParagraph"/>
              <w:numPr>
                <w:ilvl w:val="0"/>
                <w:numId w:val="31"/>
              </w:numPr>
              <w:spacing w:line="360" w:lineRule="auto"/>
              <w:rPr>
                <w:lang w:val="en-US"/>
                <w:rPrChange w:id="172" w:author="phuong vu" w:date="2018-11-15T18:14:00Z">
                  <w:rPr>
                    <w:lang w:val="en-US"/>
                  </w:rPr>
                </w:rPrChange>
              </w:rPr>
              <w:pPrChange w:id="173" w:author="phuong vu" w:date="2018-11-15T18:14:00Z">
                <w:pPr>
                  <w:spacing w:line="360" w:lineRule="auto"/>
                </w:pPr>
              </w:pPrChange>
            </w:pPr>
            <w:ins w:id="174" w:author="phuong vu" w:date="2018-11-15T18:15:00Z">
              <w:r>
                <w:rPr>
                  <w:lang w:val="en-US"/>
                </w:rPr>
                <w:t>Ghi chú</w:t>
              </w:r>
            </w:ins>
          </w:p>
        </w:tc>
        <w:tc>
          <w:tcPr>
            <w:tcW w:w="1266" w:type="dxa"/>
          </w:tcPr>
          <w:p w14:paraId="08FD6FE7" w14:textId="61C93AF5" w:rsidR="00977C58" w:rsidRDefault="00977C58" w:rsidP="009B63D4">
            <w:pPr>
              <w:spacing w:line="360" w:lineRule="auto"/>
              <w:jc w:val="left"/>
              <w:rPr>
                <w:lang w:val="en-US"/>
              </w:rPr>
            </w:pPr>
            <w:r>
              <w:rPr>
                <w:lang w:val="en-US"/>
              </w:rPr>
              <w:t>Không có dữ liệu nếu rỗng</w:t>
            </w:r>
          </w:p>
        </w:tc>
        <w:tc>
          <w:tcPr>
            <w:tcW w:w="1756" w:type="dxa"/>
          </w:tcPr>
          <w:p w14:paraId="7DBA9DA6" w14:textId="77777777" w:rsidR="00977C58" w:rsidRDefault="00977C58" w:rsidP="009A04B7">
            <w:pPr>
              <w:spacing w:line="360" w:lineRule="auto"/>
              <w:rPr>
                <w:lang w:val="en-US"/>
              </w:rPr>
            </w:pPr>
          </w:p>
        </w:tc>
      </w:tr>
      <w:tr w:rsidR="00977C58" w14:paraId="1553A894" w14:textId="77777777" w:rsidTr="009A04B7">
        <w:tc>
          <w:tcPr>
            <w:tcW w:w="805" w:type="dxa"/>
          </w:tcPr>
          <w:p w14:paraId="665F6B39" w14:textId="4576F5AE" w:rsidR="00977C58" w:rsidRDefault="00977C58" w:rsidP="009A04B7">
            <w:pPr>
              <w:spacing w:line="360" w:lineRule="auto"/>
              <w:jc w:val="center"/>
              <w:rPr>
                <w:lang w:val="en-US"/>
              </w:rPr>
            </w:pPr>
            <w:r>
              <w:rPr>
                <w:lang w:val="en-US"/>
              </w:rPr>
              <w:t>5</w:t>
            </w:r>
          </w:p>
        </w:tc>
        <w:tc>
          <w:tcPr>
            <w:tcW w:w="1980" w:type="dxa"/>
          </w:tcPr>
          <w:p w14:paraId="75A15860" w14:textId="2D437CF9" w:rsidR="00977C58" w:rsidRDefault="00977C58" w:rsidP="009A04B7">
            <w:pPr>
              <w:spacing w:line="360" w:lineRule="auto"/>
              <w:rPr>
                <w:lang w:val="en-US"/>
              </w:rPr>
            </w:pPr>
            <w:r>
              <w:rPr>
                <w:lang w:val="en-US"/>
              </w:rPr>
              <w:t>button</w:t>
            </w:r>
          </w:p>
        </w:tc>
        <w:tc>
          <w:tcPr>
            <w:tcW w:w="2970" w:type="dxa"/>
          </w:tcPr>
          <w:p w14:paraId="49C83F94" w14:textId="6AE3C67F" w:rsidR="00977C58" w:rsidRDefault="00977C58" w:rsidP="009A04B7">
            <w:pPr>
              <w:spacing w:line="360" w:lineRule="auto"/>
              <w:rPr>
                <w:lang w:val="en-US"/>
              </w:rPr>
            </w:pPr>
            <w:r>
              <w:rPr>
                <w:lang w:val="en-US"/>
              </w:rPr>
              <w:t>Quay lại trang trước</w:t>
            </w:r>
          </w:p>
        </w:tc>
        <w:tc>
          <w:tcPr>
            <w:tcW w:w="1266" w:type="dxa"/>
          </w:tcPr>
          <w:p w14:paraId="223BEF67" w14:textId="77777777" w:rsidR="00977C58" w:rsidRDefault="00977C58" w:rsidP="00977C58">
            <w:pPr>
              <w:spacing w:line="360" w:lineRule="auto"/>
              <w:jc w:val="left"/>
              <w:rPr>
                <w:lang w:val="en-US"/>
              </w:rPr>
            </w:pPr>
          </w:p>
        </w:tc>
        <w:tc>
          <w:tcPr>
            <w:tcW w:w="1756" w:type="dxa"/>
          </w:tcPr>
          <w:p w14:paraId="705C05B3" w14:textId="77777777" w:rsidR="00977C58" w:rsidRDefault="00977C58" w:rsidP="009A04B7">
            <w:pPr>
              <w:spacing w:line="360" w:lineRule="auto"/>
              <w:rPr>
                <w:lang w:val="en-US"/>
              </w:rPr>
            </w:pPr>
          </w:p>
        </w:tc>
      </w:tr>
    </w:tbl>
    <w:p w14:paraId="07FFEA96" w14:textId="77777777" w:rsidR="00977C58" w:rsidRPr="006C3B6C" w:rsidRDefault="00977C58" w:rsidP="009B63D4">
      <w:pPr>
        <w:rPr>
          <w:lang w:val="en-US"/>
        </w:rPr>
      </w:pPr>
    </w:p>
    <w:p w14:paraId="5B453945" w14:textId="03FEBD55"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977C58" w14:paraId="793C963E" w14:textId="77777777" w:rsidTr="009A04B7">
        <w:tc>
          <w:tcPr>
            <w:tcW w:w="805" w:type="dxa"/>
            <w:vMerge w:val="restart"/>
            <w:vAlign w:val="center"/>
          </w:tcPr>
          <w:p w14:paraId="731317C0" w14:textId="77777777" w:rsidR="00977C58" w:rsidRPr="007F1EF1" w:rsidRDefault="00977C58" w:rsidP="009A04B7">
            <w:pPr>
              <w:spacing w:line="360" w:lineRule="auto"/>
              <w:jc w:val="center"/>
              <w:rPr>
                <w:b/>
                <w:lang w:val="en-US"/>
              </w:rPr>
            </w:pPr>
            <w:r w:rsidRPr="007F1EF1">
              <w:rPr>
                <w:b/>
                <w:lang w:val="en-US"/>
              </w:rPr>
              <w:t>STT</w:t>
            </w:r>
          </w:p>
        </w:tc>
        <w:tc>
          <w:tcPr>
            <w:tcW w:w="2120" w:type="dxa"/>
            <w:vMerge w:val="restart"/>
            <w:vAlign w:val="center"/>
          </w:tcPr>
          <w:p w14:paraId="3E832320" w14:textId="77777777" w:rsidR="00977C58" w:rsidRPr="007F1EF1" w:rsidRDefault="00977C58" w:rsidP="009A04B7">
            <w:pPr>
              <w:spacing w:line="360" w:lineRule="auto"/>
              <w:jc w:val="center"/>
              <w:rPr>
                <w:b/>
                <w:lang w:val="en-US"/>
              </w:rPr>
            </w:pPr>
            <w:r w:rsidRPr="007F1EF1">
              <w:rPr>
                <w:b/>
                <w:lang w:val="en-US"/>
              </w:rPr>
              <w:t>Tên bảng/</w:t>
            </w:r>
          </w:p>
          <w:p w14:paraId="47E75E90" w14:textId="77777777" w:rsidR="00977C58" w:rsidRPr="007F1EF1" w:rsidRDefault="00977C58" w:rsidP="009A04B7">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2238F49" w14:textId="77777777" w:rsidR="00977C58" w:rsidRPr="007F1EF1" w:rsidRDefault="00977C58" w:rsidP="009A04B7">
            <w:pPr>
              <w:spacing w:line="360" w:lineRule="auto"/>
              <w:jc w:val="center"/>
              <w:rPr>
                <w:b/>
                <w:lang w:val="en-US"/>
              </w:rPr>
            </w:pPr>
            <w:r w:rsidRPr="007F1EF1">
              <w:rPr>
                <w:b/>
                <w:lang w:val="en-US"/>
              </w:rPr>
              <w:t>Phương thức</w:t>
            </w:r>
          </w:p>
        </w:tc>
      </w:tr>
      <w:tr w:rsidR="00977C58" w14:paraId="66648B98" w14:textId="77777777" w:rsidTr="009A04B7">
        <w:tc>
          <w:tcPr>
            <w:tcW w:w="805" w:type="dxa"/>
            <w:vMerge/>
            <w:vAlign w:val="center"/>
          </w:tcPr>
          <w:p w14:paraId="245CC79B" w14:textId="77777777" w:rsidR="00977C58" w:rsidRPr="007F1EF1" w:rsidRDefault="00977C58" w:rsidP="009A04B7">
            <w:pPr>
              <w:spacing w:line="360" w:lineRule="auto"/>
              <w:jc w:val="center"/>
              <w:rPr>
                <w:b/>
                <w:lang w:val="en-US"/>
              </w:rPr>
            </w:pPr>
          </w:p>
        </w:tc>
        <w:tc>
          <w:tcPr>
            <w:tcW w:w="2120" w:type="dxa"/>
            <w:vMerge/>
            <w:vAlign w:val="center"/>
          </w:tcPr>
          <w:p w14:paraId="16623B2F" w14:textId="77777777" w:rsidR="00977C58" w:rsidRPr="007F1EF1" w:rsidRDefault="00977C58" w:rsidP="009A04B7">
            <w:pPr>
              <w:spacing w:line="360" w:lineRule="auto"/>
              <w:jc w:val="center"/>
              <w:rPr>
                <w:b/>
                <w:lang w:val="en-US"/>
              </w:rPr>
            </w:pPr>
          </w:p>
        </w:tc>
        <w:tc>
          <w:tcPr>
            <w:tcW w:w="1463" w:type="dxa"/>
            <w:vAlign w:val="center"/>
          </w:tcPr>
          <w:p w14:paraId="5185448D" w14:textId="77777777" w:rsidR="00977C58" w:rsidRPr="007F1EF1" w:rsidRDefault="00977C58" w:rsidP="009A04B7">
            <w:pPr>
              <w:spacing w:line="360" w:lineRule="auto"/>
              <w:jc w:val="center"/>
              <w:rPr>
                <w:b/>
                <w:lang w:val="en-US"/>
              </w:rPr>
            </w:pPr>
            <w:r w:rsidRPr="007F1EF1">
              <w:rPr>
                <w:b/>
                <w:lang w:val="en-US"/>
              </w:rPr>
              <w:t>Thêm</w:t>
            </w:r>
          </w:p>
        </w:tc>
        <w:tc>
          <w:tcPr>
            <w:tcW w:w="1463" w:type="dxa"/>
            <w:vAlign w:val="center"/>
          </w:tcPr>
          <w:p w14:paraId="00A3C432" w14:textId="77777777" w:rsidR="00977C58" w:rsidRPr="007F1EF1" w:rsidRDefault="00977C58" w:rsidP="009A04B7">
            <w:pPr>
              <w:spacing w:line="360" w:lineRule="auto"/>
              <w:jc w:val="center"/>
              <w:rPr>
                <w:b/>
                <w:lang w:val="en-US"/>
              </w:rPr>
            </w:pPr>
            <w:r w:rsidRPr="007F1EF1">
              <w:rPr>
                <w:b/>
                <w:lang w:val="en-US"/>
              </w:rPr>
              <w:t>Sửa</w:t>
            </w:r>
          </w:p>
        </w:tc>
        <w:tc>
          <w:tcPr>
            <w:tcW w:w="1463" w:type="dxa"/>
            <w:vAlign w:val="center"/>
          </w:tcPr>
          <w:p w14:paraId="25AA6604" w14:textId="77777777" w:rsidR="00977C58" w:rsidRPr="007F1EF1" w:rsidRDefault="00977C58" w:rsidP="009A04B7">
            <w:pPr>
              <w:spacing w:line="360" w:lineRule="auto"/>
              <w:jc w:val="center"/>
              <w:rPr>
                <w:b/>
                <w:lang w:val="en-US"/>
              </w:rPr>
            </w:pPr>
            <w:r w:rsidRPr="007F1EF1">
              <w:rPr>
                <w:b/>
                <w:lang w:val="en-US"/>
              </w:rPr>
              <w:t>Xóa</w:t>
            </w:r>
          </w:p>
        </w:tc>
        <w:tc>
          <w:tcPr>
            <w:tcW w:w="1463" w:type="dxa"/>
            <w:vAlign w:val="center"/>
          </w:tcPr>
          <w:p w14:paraId="1518759C" w14:textId="77777777" w:rsidR="00977C58" w:rsidRPr="007F1EF1" w:rsidRDefault="00977C58" w:rsidP="009A04B7">
            <w:pPr>
              <w:spacing w:line="360" w:lineRule="auto"/>
              <w:jc w:val="center"/>
              <w:rPr>
                <w:b/>
                <w:lang w:val="en-US"/>
              </w:rPr>
            </w:pPr>
            <w:r w:rsidRPr="007F1EF1">
              <w:rPr>
                <w:b/>
                <w:lang w:val="en-US"/>
              </w:rPr>
              <w:t>Truy vấn</w:t>
            </w:r>
          </w:p>
        </w:tc>
      </w:tr>
      <w:tr w:rsidR="00977C58" w14:paraId="751BA547" w14:textId="77777777" w:rsidTr="009A04B7">
        <w:tc>
          <w:tcPr>
            <w:tcW w:w="805" w:type="dxa"/>
          </w:tcPr>
          <w:p w14:paraId="3A4C24F7" w14:textId="77777777" w:rsidR="00977C58" w:rsidRDefault="00977C58" w:rsidP="009A04B7">
            <w:pPr>
              <w:spacing w:line="360" w:lineRule="auto"/>
              <w:jc w:val="center"/>
              <w:rPr>
                <w:lang w:val="en-US"/>
              </w:rPr>
            </w:pPr>
            <w:r>
              <w:rPr>
                <w:lang w:val="en-US"/>
              </w:rPr>
              <w:t>1</w:t>
            </w:r>
          </w:p>
        </w:tc>
        <w:tc>
          <w:tcPr>
            <w:tcW w:w="2120" w:type="dxa"/>
          </w:tcPr>
          <w:p w14:paraId="1632F8B1" w14:textId="77777777" w:rsidR="00977C58" w:rsidRDefault="00977C58" w:rsidP="009A04B7">
            <w:pPr>
              <w:spacing w:line="360" w:lineRule="auto"/>
              <w:rPr>
                <w:lang w:val="en-US"/>
              </w:rPr>
            </w:pPr>
            <w:r>
              <w:rPr>
                <w:lang w:val="en-US"/>
              </w:rPr>
              <w:t>customer_order</w:t>
            </w:r>
          </w:p>
        </w:tc>
        <w:tc>
          <w:tcPr>
            <w:tcW w:w="1463" w:type="dxa"/>
          </w:tcPr>
          <w:p w14:paraId="3C7B536D" w14:textId="77777777" w:rsidR="00977C58" w:rsidRDefault="00977C58" w:rsidP="009A04B7">
            <w:pPr>
              <w:spacing w:line="360" w:lineRule="auto"/>
              <w:jc w:val="center"/>
              <w:rPr>
                <w:lang w:val="en-US"/>
              </w:rPr>
            </w:pPr>
          </w:p>
        </w:tc>
        <w:tc>
          <w:tcPr>
            <w:tcW w:w="1463" w:type="dxa"/>
          </w:tcPr>
          <w:p w14:paraId="623C4E1E" w14:textId="77777777" w:rsidR="00977C58" w:rsidRDefault="00977C58" w:rsidP="009A04B7">
            <w:pPr>
              <w:spacing w:line="360" w:lineRule="auto"/>
              <w:jc w:val="center"/>
              <w:rPr>
                <w:lang w:val="en-US"/>
              </w:rPr>
            </w:pPr>
          </w:p>
        </w:tc>
        <w:tc>
          <w:tcPr>
            <w:tcW w:w="1463" w:type="dxa"/>
          </w:tcPr>
          <w:p w14:paraId="3E8DC6B7" w14:textId="77777777" w:rsidR="00977C58" w:rsidRDefault="00977C58" w:rsidP="009A04B7">
            <w:pPr>
              <w:spacing w:line="360" w:lineRule="auto"/>
              <w:jc w:val="center"/>
              <w:rPr>
                <w:lang w:val="en-US"/>
              </w:rPr>
            </w:pPr>
          </w:p>
        </w:tc>
        <w:tc>
          <w:tcPr>
            <w:tcW w:w="1463" w:type="dxa"/>
          </w:tcPr>
          <w:p w14:paraId="600D30F2" w14:textId="77777777" w:rsidR="00977C58" w:rsidRDefault="00977C58" w:rsidP="009A04B7">
            <w:pPr>
              <w:jc w:val="center"/>
              <w:rPr>
                <w:lang w:val="en-US"/>
              </w:rPr>
            </w:pPr>
            <w:r>
              <w:rPr>
                <w:lang w:val="en-US"/>
              </w:rPr>
              <w:t>X</w:t>
            </w:r>
          </w:p>
        </w:tc>
      </w:tr>
      <w:tr w:rsidR="00977C58" w14:paraId="50AB7717" w14:textId="77777777" w:rsidTr="009A04B7">
        <w:tc>
          <w:tcPr>
            <w:tcW w:w="805" w:type="dxa"/>
          </w:tcPr>
          <w:p w14:paraId="40A08E2D" w14:textId="77777777" w:rsidR="00977C58" w:rsidRDefault="00977C58" w:rsidP="009A04B7">
            <w:pPr>
              <w:spacing w:line="360" w:lineRule="auto"/>
              <w:jc w:val="center"/>
              <w:rPr>
                <w:lang w:val="en-US"/>
              </w:rPr>
            </w:pPr>
            <w:r>
              <w:rPr>
                <w:lang w:val="en-US"/>
              </w:rPr>
              <w:t>2</w:t>
            </w:r>
          </w:p>
        </w:tc>
        <w:tc>
          <w:tcPr>
            <w:tcW w:w="2120" w:type="dxa"/>
          </w:tcPr>
          <w:p w14:paraId="6A7B3813" w14:textId="77777777" w:rsidR="00977C58" w:rsidRDefault="00977C58" w:rsidP="009A04B7">
            <w:pPr>
              <w:spacing w:line="360" w:lineRule="auto"/>
              <w:rPr>
                <w:lang w:val="en-US"/>
              </w:rPr>
            </w:pPr>
            <w:r>
              <w:rPr>
                <w:lang w:val="en-US"/>
              </w:rPr>
              <w:t>customer</w:t>
            </w:r>
          </w:p>
        </w:tc>
        <w:tc>
          <w:tcPr>
            <w:tcW w:w="1463" w:type="dxa"/>
          </w:tcPr>
          <w:p w14:paraId="1423280B" w14:textId="77777777" w:rsidR="00977C58" w:rsidRDefault="00977C58" w:rsidP="009A04B7">
            <w:pPr>
              <w:spacing w:line="360" w:lineRule="auto"/>
              <w:jc w:val="center"/>
              <w:rPr>
                <w:lang w:val="en-US"/>
              </w:rPr>
            </w:pPr>
          </w:p>
        </w:tc>
        <w:tc>
          <w:tcPr>
            <w:tcW w:w="1463" w:type="dxa"/>
          </w:tcPr>
          <w:p w14:paraId="23C3DA22" w14:textId="77777777" w:rsidR="00977C58" w:rsidRDefault="00977C58" w:rsidP="009A04B7">
            <w:pPr>
              <w:spacing w:line="360" w:lineRule="auto"/>
              <w:jc w:val="center"/>
              <w:rPr>
                <w:lang w:val="en-US"/>
              </w:rPr>
            </w:pPr>
          </w:p>
        </w:tc>
        <w:tc>
          <w:tcPr>
            <w:tcW w:w="1463" w:type="dxa"/>
          </w:tcPr>
          <w:p w14:paraId="2B93FD4E" w14:textId="77777777" w:rsidR="00977C58" w:rsidRDefault="00977C58" w:rsidP="009A04B7">
            <w:pPr>
              <w:spacing w:line="360" w:lineRule="auto"/>
              <w:jc w:val="center"/>
              <w:rPr>
                <w:lang w:val="en-US"/>
              </w:rPr>
            </w:pPr>
          </w:p>
        </w:tc>
        <w:tc>
          <w:tcPr>
            <w:tcW w:w="1463" w:type="dxa"/>
          </w:tcPr>
          <w:p w14:paraId="67696097" w14:textId="77777777" w:rsidR="00977C58" w:rsidRDefault="00977C58" w:rsidP="009A04B7">
            <w:pPr>
              <w:jc w:val="center"/>
              <w:rPr>
                <w:lang w:val="en-US"/>
              </w:rPr>
            </w:pPr>
            <w:r>
              <w:rPr>
                <w:lang w:val="en-US"/>
              </w:rPr>
              <w:t>X</w:t>
            </w:r>
          </w:p>
        </w:tc>
      </w:tr>
      <w:tr w:rsidR="00977C58" w14:paraId="17D7C228" w14:textId="77777777" w:rsidTr="009A04B7">
        <w:tc>
          <w:tcPr>
            <w:tcW w:w="805" w:type="dxa"/>
          </w:tcPr>
          <w:p w14:paraId="54308DDD" w14:textId="66523D2D" w:rsidR="00977C58" w:rsidRDefault="00977C58" w:rsidP="009A04B7">
            <w:pPr>
              <w:spacing w:line="360" w:lineRule="auto"/>
              <w:jc w:val="center"/>
              <w:rPr>
                <w:lang w:val="en-US"/>
              </w:rPr>
            </w:pPr>
            <w:r>
              <w:rPr>
                <w:lang w:val="en-US"/>
              </w:rPr>
              <w:t>3</w:t>
            </w:r>
          </w:p>
        </w:tc>
        <w:tc>
          <w:tcPr>
            <w:tcW w:w="2120" w:type="dxa"/>
          </w:tcPr>
          <w:p w14:paraId="65BF33D2" w14:textId="32B8432E" w:rsidR="00977C58" w:rsidRDefault="00DC4C5A" w:rsidP="009A04B7">
            <w:pPr>
              <w:spacing w:line="360" w:lineRule="auto"/>
              <w:rPr>
                <w:lang w:val="en-US"/>
              </w:rPr>
            </w:pPr>
            <w:r>
              <w:rPr>
                <w:lang w:val="en-US"/>
              </w:rPr>
              <w:t>order_detail</w:t>
            </w:r>
          </w:p>
        </w:tc>
        <w:tc>
          <w:tcPr>
            <w:tcW w:w="1463" w:type="dxa"/>
          </w:tcPr>
          <w:p w14:paraId="7333E5A3" w14:textId="77777777" w:rsidR="00977C58" w:rsidRDefault="00977C58" w:rsidP="009A04B7">
            <w:pPr>
              <w:spacing w:line="360" w:lineRule="auto"/>
              <w:jc w:val="center"/>
              <w:rPr>
                <w:lang w:val="en-US"/>
              </w:rPr>
            </w:pPr>
          </w:p>
        </w:tc>
        <w:tc>
          <w:tcPr>
            <w:tcW w:w="1463" w:type="dxa"/>
          </w:tcPr>
          <w:p w14:paraId="28FDA310" w14:textId="77777777" w:rsidR="00977C58" w:rsidRDefault="00977C58" w:rsidP="009A04B7">
            <w:pPr>
              <w:spacing w:line="360" w:lineRule="auto"/>
              <w:jc w:val="center"/>
              <w:rPr>
                <w:lang w:val="en-US"/>
              </w:rPr>
            </w:pPr>
          </w:p>
        </w:tc>
        <w:tc>
          <w:tcPr>
            <w:tcW w:w="1463" w:type="dxa"/>
          </w:tcPr>
          <w:p w14:paraId="2565789A" w14:textId="77777777" w:rsidR="00977C58" w:rsidRDefault="00977C58" w:rsidP="009A04B7">
            <w:pPr>
              <w:spacing w:line="360" w:lineRule="auto"/>
              <w:jc w:val="center"/>
              <w:rPr>
                <w:lang w:val="en-US"/>
              </w:rPr>
            </w:pPr>
          </w:p>
        </w:tc>
        <w:tc>
          <w:tcPr>
            <w:tcW w:w="1463" w:type="dxa"/>
          </w:tcPr>
          <w:p w14:paraId="40D072FA" w14:textId="04473789" w:rsidR="00977C58" w:rsidRDefault="00DC4C5A" w:rsidP="009A04B7">
            <w:pPr>
              <w:jc w:val="center"/>
              <w:rPr>
                <w:lang w:val="en-US"/>
              </w:rPr>
            </w:pPr>
            <w:r>
              <w:rPr>
                <w:lang w:val="en-US"/>
              </w:rPr>
              <w:t>X</w:t>
            </w:r>
          </w:p>
        </w:tc>
      </w:tr>
      <w:tr w:rsidR="00DC4C5A" w14:paraId="6356BF95" w14:textId="77777777" w:rsidTr="009A04B7">
        <w:tc>
          <w:tcPr>
            <w:tcW w:w="805" w:type="dxa"/>
          </w:tcPr>
          <w:p w14:paraId="4C717771" w14:textId="1200A055" w:rsidR="00DC4C5A" w:rsidRDefault="00DC4C5A" w:rsidP="009A04B7">
            <w:pPr>
              <w:spacing w:line="360" w:lineRule="auto"/>
              <w:jc w:val="center"/>
              <w:rPr>
                <w:lang w:val="en-US"/>
              </w:rPr>
            </w:pPr>
            <w:r>
              <w:rPr>
                <w:lang w:val="en-US"/>
              </w:rPr>
              <w:t>4</w:t>
            </w:r>
          </w:p>
        </w:tc>
        <w:tc>
          <w:tcPr>
            <w:tcW w:w="2120" w:type="dxa"/>
          </w:tcPr>
          <w:p w14:paraId="3800169F" w14:textId="2BA5F86A" w:rsidR="00DC4C5A" w:rsidRDefault="00DC4C5A" w:rsidP="009A04B7">
            <w:pPr>
              <w:spacing w:line="360" w:lineRule="auto"/>
              <w:rPr>
                <w:lang w:val="en-US"/>
              </w:rPr>
            </w:pPr>
            <w:r>
              <w:rPr>
                <w:lang w:val="en-US"/>
              </w:rPr>
              <w:t>receipt</w:t>
            </w:r>
          </w:p>
        </w:tc>
        <w:tc>
          <w:tcPr>
            <w:tcW w:w="1463" w:type="dxa"/>
          </w:tcPr>
          <w:p w14:paraId="7670B32A" w14:textId="77777777" w:rsidR="00DC4C5A" w:rsidRDefault="00DC4C5A" w:rsidP="009A04B7">
            <w:pPr>
              <w:spacing w:line="360" w:lineRule="auto"/>
              <w:jc w:val="center"/>
              <w:rPr>
                <w:lang w:val="en-US"/>
              </w:rPr>
            </w:pPr>
          </w:p>
        </w:tc>
        <w:tc>
          <w:tcPr>
            <w:tcW w:w="1463" w:type="dxa"/>
          </w:tcPr>
          <w:p w14:paraId="5C96578E" w14:textId="77777777" w:rsidR="00DC4C5A" w:rsidRDefault="00DC4C5A" w:rsidP="009A04B7">
            <w:pPr>
              <w:spacing w:line="360" w:lineRule="auto"/>
              <w:jc w:val="center"/>
              <w:rPr>
                <w:lang w:val="en-US"/>
              </w:rPr>
            </w:pPr>
          </w:p>
        </w:tc>
        <w:tc>
          <w:tcPr>
            <w:tcW w:w="1463" w:type="dxa"/>
          </w:tcPr>
          <w:p w14:paraId="0EA9C1D3" w14:textId="77777777" w:rsidR="00DC4C5A" w:rsidRDefault="00DC4C5A" w:rsidP="009A04B7">
            <w:pPr>
              <w:spacing w:line="360" w:lineRule="auto"/>
              <w:jc w:val="center"/>
              <w:rPr>
                <w:lang w:val="en-US"/>
              </w:rPr>
            </w:pPr>
          </w:p>
        </w:tc>
        <w:tc>
          <w:tcPr>
            <w:tcW w:w="1463" w:type="dxa"/>
          </w:tcPr>
          <w:p w14:paraId="217D69F6" w14:textId="1937D2C7" w:rsidR="00DC4C5A" w:rsidRDefault="00DC4C5A" w:rsidP="009A04B7">
            <w:pPr>
              <w:jc w:val="center"/>
              <w:rPr>
                <w:lang w:val="en-US"/>
              </w:rPr>
            </w:pPr>
            <w:r>
              <w:rPr>
                <w:lang w:val="en-US"/>
              </w:rPr>
              <w:t>X</w:t>
            </w:r>
          </w:p>
        </w:tc>
      </w:tr>
    </w:tbl>
    <w:p w14:paraId="06FAA0E5" w14:textId="77777777" w:rsidR="00977C58" w:rsidRPr="006C3B6C" w:rsidRDefault="00977C58" w:rsidP="009B63D4">
      <w:pPr>
        <w:rPr>
          <w:lang w:val="en-US"/>
        </w:rPr>
      </w:pPr>
    </w:p>
    <w:p w14:paraId="3207BAD8" w14:textId="54DE26A3" w:rsidR="00070C2F" w:rsidRPr="006C3B6C" w:rsidRDefault="00070C2F" w:rsidP="009B63D4">
      <w:pPr>
        <w:pStyle w:val="Heading6"/>
        <w:rPr>
          <w:lang w:val="en-US"/>
        </w:rPr>
      </w:pPr>
      <w:r>
        <w:rPr>
          <w:lang w:val="en-US"/>
        </w:rPr>
        <w:t>Cách xử lí</w:t>
      </w:r>
    </w:p>
    <w:p w14:paraId="686E3210" w14:textId="6A68EF53" w:rsidR="00F02EAB" w:rsidRDefault="005E64D7" w:rsidP="00F02EAB">
      <w:pPr>
        <w:pStyle w:val="Heading5"/>
        <w:rPr>
          <w:lang w:val="en-US"/>
        </w:rPr>
      </w:pPr>
      <w:r>
        <w:rPr>
          <w:lang w:val="en-US"/>
        </w:rPr>
        <w:t>Thay đổi trạng thái đơn hàng</w:t>
      </w:r>
    </w:p>
    <w:p w14:paraId="0BC6DA29" w14:textId="3305287F" w:rsidR="00070C2F" w:rsidRDefault="00070C2F" w:rsidP="00070C2F">
      <w:pPr>
        <w:pStyle w:val="Heading6"/>
        <w:rPr>
          <w:lang w:val="en-US"/>
        </w:rPr>
      </w:pPr>
      <w:r>
        <w:rPr>
          <w:lang w:val="en-US"/>
        </w:rPr>
        <w:t>Mục đích</w:t>
      </w:r>
    </w:p>
    <w:p w14:paraId="67EF670D" w14:textId="4791EEFE" w:rsidR="00DC4C5A" w:rsidRPr="006C3B6C" w:rsidRDefault="008977B2" w:rsidP="009B63D4">
      <w:pPr>
        <w:ind w:firstLine="720"/>
        <w:rPr>
          <w:lang w:val="en-US"/>
        </w:rPr>
      </w:pPr>
      <w:r>
        <w:rPr>
          <w:lang w:val="en-US"/>
        </w:rPr>
        <w:t>Chức năng hỗ trợ người dùng nhân viên thay đổi trạng thái đơn hàng ứng với từng bước thực hiện xử lí đơn hàng trong thực tế. Người dùng muốn thực hiện các chức năng này buộc phải truy cập được trang xem chi tiết đơn hàng.</w:t>
      </w:r>
    </w:p>
    <w:p w14:paraId="66AC1F93" w14:textId="409F6D08" w:rsidR="00070C2F" w:rsidRDefault="00070C2F" w:rsidP="00070C2F">
      <w:pPr>
        <w:pStyle w:val="Heading6"/>
        <w:rPr>
          <w:lang w:val="en-US"/>
        </w:rPr>
      </w:pPr>
      <w:r>
        <w:rPr>
          <w:lang w:val="en-US"/>
        </w:rPr>
        <w:lastRenderedPageBreak/>
        <w:t>Giao diện</w:t>
      </w:r>
    </w:p>
    <w:p w14:paraId="6F7EA79A" w14:textId="0B88B857" w:rsidR="008977B2" w:rsidRDefault="009A04B7" w:rsidP="009B63D4">
      <w:pPr>
        <w:keepNext/>
      </w:pPr>
      <w:r>
        <w:rPr>
          <w:noProof/>
        </w:rPr>
        <w:drawing>
          <wp:inline distT="0" distB="0" distL="0" distR="0" wp14:anchorId="507A8F8B" wp14:editId="11950F0D">
            <wp:extent cx="5579745" cy="438404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4384040"/>
                    </a:xfrm>
                    <a:prstGeom prst="rect">
                      <a:avLst/>
                    </a:prstGeom>
                    <a:noFill/>
                    <a:ln>
                      <a:noFill/>
                    </a:ln>
                  </pic:spPr>
                </pic:pic>
              </a:graphicData>
            </a:graphic>
          </wp:inline>
        </w:drawing>
      </w:r>
    </w:p>
    <w:p w14:paraId="3F269E41" w14:textId="44A2947F" w:rsidR="008977B2" w:rsidRDefault="008977B2" w:rsidP="008977B2">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5</w:t>
      </w:r>
      <w:r w:rsidR="006C103E">
        <w:rPr>
          <w:color w:val="auto"/>
          <w:sz w:val="26"/>
          <w:szCs w:val="26"/>
        </w:rPr>
        <w:fldChar w:fldCharType="end"/>
      </w:r>
      <w:r w:rsidRPr="009B63D4">
        <w:rPr>
          <w:color w:val="auto"/>
          <w:sz w:val="26"/>
          <w:szCs w:val="26"/>
          <w:lang w:val="en-US"/>
        </w:rPr>
        <w:t xml:space="preserve"> Giao diện các chức năng với trạng thái "đang chờ"</w:t>
      </w:r>
    </w:p>
    <w:p w14:paraId="178603B0" w14:textId="77777777" w:rsidR="00264BCF" w:rsidRDefault="00264BCF" w:rsidP="009B63D4">
      <w:pPr>
        <w:keepNext/>
      </w:pPr>
      <w:r>
        <w:rPr>
          <w:noProof/>
        </w:rPr>
        <w:lastRenderedPageBreak/>
        <w:drawing>
          <wp:inline distT="0" distB="0" distL="0" distR="0" wp14:anchorId="5AEA0DE7" wp14:editId="23CF84CC">
            <wp:extent cx="5579745" cy="4393565"/>
            <wp:effectExtent l="0" t="0" r="190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393565"/>
                    </a:xfrm>
                    <a:prstGeom prst="rect">
                      <a:avLst/>
                    </a:prstGeom>
                    <a:noFill/>
                    <a:ln>
                      <a:noFill/>
                    </a:ln>
                  </pic:spPr>
                </pic:pic>
              </a:graphicData>
            </a:graphic>
          </wp:inline>
        </w:drawing>
      </w:r>
    </w:p>
    <w:p w14:paraId="0CCD4B1D" w14:textId="04F336CA" w:rsidR="00264BCF" w:rsidRPr="009B63D4" w:rsidRDefault="00264BCF"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6</w:t>
      </w:r>
      <w:r w:rsidR="006C103E">
        <w:rPr>
          <w:color w:val="auto"/>
          <w:sz w:val="26"/>
          <w:szCs w:val="26"/>
        </w:rPr>
        <w:fldChar w:fldCharType="end"/>
      </w:r>
      <w:r w:rsidR="006C103E">
        <w:rPr>
          <w:color w:val="auto"/>
          <w:sz w:val="26"/>
          <w:szCs w:val="26"/>
          <w:lang w:val="en-US"/>
        </w:rPr>
        <w:t xml:space="preserve"> </w:t>
      </w:r>
      <w:r w:rsidRPr="009B63D4">
        <w:rPr>
          <w:color w:val="auto"/>
          <w:sz w:val="26"/>
          <w:szCs w:val="26"/>
        </w:rPr>
        <w:t>Giao diện các chức năng với trạng thái "đang chờ</w:t>
      </w:r>
      <w:r w:rsidRPr="009B63D4">
        <w:rPr>
          <w:color w:val="auto"/>
          <w:sz w:val="26"/>
          <w:szCs w:val="26"/>
          <w:lang w:val="en-US"/>
        </w:rPr>
        <w:t xml:space="preserve"> xử lí</w:t>
      </w:r>
      <w:r w:rsidRPr="009B63D4">
        <w:rPr>
          <w:color w:val="auto"/>
          <w:sz w:val="26"/>
          <w:szCs w:val="26"/>
        </w:rPr>
        <w:t>"</w:t>
      </w:r>
    </w:p>
    <w:p w14:paraId="5BCDC215" w14:textId="77777777" w:rsidR="006C103E" w:rsidRPr="009B63D4" w:rsidRDefault="006C103E" w:rsidP="009B63D4">
      <w:pPr>
        <w:keepNext/>
        <w:jc w:val="center"/>
      </w:pPr>
      <w:r w:rsidRPr="009B63D4">
        <w:rPr>
          <w:noProof/>
        </w:rPr>
        <w:lastRenderedPageBreak/>
        <w:drawing>
          <wp:inline distT="0" distB="0" distL="0" distR="0" wp14:anchorId="317E4951" wp14:editId="3DD6E94A">
            <wp:extent cx="5579745" cy="442341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3410"/>
                    </a:xfrm>
                    <a:prstGeom prst="rect">
                      <a:avLst/>
                    </a:prstGeom>
                    <a:noFill/>
                    <a:ln>
                      <a:noFill/>
                    </a:ln>
                  </pic:spPr>
                </pic:pic>
              </a:graphicData>
            </a:graphic>
          </wp:inline>
        </w:drawing>
      </w:r>
    </w:p>
    <w:p w14:paraId="37C50385" w14:textId="24125D05" w:rsidR="008977B2" w:rsidRPr="009B63D4" w:rsidRDefault="006C103E" w:rsidP="009B63D4">
      <w:pPr>
        <w:pStyle w:val="Caption"/>
        <w:jc w:val="center"/>
        <w:rPr>
          <w:color w:val="auto"/>
          <w:sz w:val="26"/>
          <w:szCs w:val="26"/>
          <w:lang w:val="en-US"/>
        </w:rPr>
      </w:pPr>
      <w:r w:rsidRPr="009B63D4">
        <w:rPr>
          <w:color w:val="auto"/>
          <w:sz w:val="26"/>
          <w:szCs w:val="26"/>
        </w:rPr>
        <w:t xml:space="preserve">Hình </w:t>
      </w:r>
      <w:r w:rsidRPr="009B63D4">
        <w:rPr>
          <w:color w:val="auto"/>
          <w:sz w:val="26"/>
          <w:szCs w:val="26"/>
        </w:rPr>
        <w:fldChar w:fldCharType="begin"/>
      </w:r>
      <w:r w:rsidRPr="009B63D4">
        <w:rPr>
          <w:color w:val="auto"/>
          <w:sz w:val="26"/>
          <w:szCs w:val="26"/>
        </w:rPr>
        <w:instrText xml:space="preserve"> STYLEREF 1 \s </w:instrText>
      </w:r>
      <w:r w:rsidRPr="009B63D4">
        <w:rPr>
          <w:color w:val="auto"/>
          <w:sz w:val="26"/>
          <w:szCs w:val="26"/>
        </w:rPr>
        <w:fldChar w:fldCharType="separate"/>
      </w:r>
      <w:r w:rsidRPr="009B63D4">
        <w:rPr>
          <w:noProof/>
          <w:color w:val="auto"/>
          <w:sz w:val="26"/>
          <w:szCs w:val="26"/>
        </w:rPr>
        <w:t>3</w:t>
      </w:r>
      <w:r w:rsidRPr="009B63D4">
        <w:rPr>
          <w:color w:val="auto"/>
          <w:sz w:val="26"/>
          <w:szCs w:val="26"/>
        </w:rPr>
        <w:fldChar w:fldCharType="end"/>
      </w:r>
      <w:r w:rsidRPr="009B63D4">
        <w:rPr>
          <w:color w:val="auto"/>
          <w:sz w:val="26"/>
          <w:szCs w:val="26"/>
        </w:rPr>
        <w:t>.</w:t>
      </w:r>
      <w:r w:rsidRPr="009B63D4">
        <w:rPr>
          <w:color w:val="auto"/>
          <w:sz w:val="26"/>
          <w:szCs w:val="26"/>
        </w:rPr>
        <w:fldChar w:fldCharType="begin"/>
      </w:r>
      <w:r w:rsidRPr="009B63D4">
        <w:rPr>
          <w:color w:val="auto"/>
          <w:sz w:val="26"/>
          <w:szCs w:val="26"/>
        </w:rPr>
        <w:instrText xml:space="preserve"> SEQ Hình \* ARABIC \s 1 </w:instrText>
      </w:r>
      <w:r w:rsidRPr="009B63D4">
        <w:rPr>
          <w:color w:val="auto"/>
          <w:sz w:val="26"/>
          <w:szCs w:val="26"/>
        </w:rPr>
        <w:fldChar w:fldCharType="separate"/>
      </w:r>
      <w:r w:rsidRPr="009B63D4">
        <w:rPr>
          <w:noProof/>
          <w:color w:val="auto"/>
          <w:sz w:val="26"/>
          <w:szCs w:val="26"/>
        </w:rPr>
        <w:t>7</w:t>
      </w:r>
      <w:r w:rsidRPr="009B63D4">
        <w:rPr>
          <w:color w:val="auto"/>
          <w:sz w:val="26"/>
          <w:szCs w:val="26"/>
        </w:rPr>
        <w:fldChar w:fldCharType="end"/>
      </w:r>
      <w:r w:rsidRPr="009B63D4">
        <w:rPr>
          <w:color w:val="auto"/>
          <w:sz w:val="26"/>
          <w:szCs w:val="26"/>
        </w:rPr>
        <w:t>Giao diện các chức năng với trạng thái "đang xử lí"</w:t>
      </w:r>
    </w:p>
    <w:p w14:paraId="10A11BD8" w14:textId="77777777" w:rsidR="006C103E" w:rsidRPr="006C3B6C" w:rsidRDefault="006C103E" w:rsidP="009B63D4">
      <w:pPr>
        <w:rPr>
          <w:lang w:val="en-US"/>
        </w:rPr>
      </w:pPr>
    </w:p>
    <w:p w14:paraId="74442B95" w14:textId="67890A30" w:rsidR="00070C2F" w:rsidRDefault="00070C2F" w:rsidP="00070C2F">
      <w:pPr>
        <w:pStyle w:val="Heading6"/>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8977B2" w14:paraId="580B882B" w14:textId="77777777" w:rsidTr="009A04B7">
        <w:tc>
          <w:tcPr>
            <w:tcW w:w="805" w:type="dxa"/>
            <w:vAlign w:val="center"/>
          </w:tcPr>
          <w:p w14:paraId="5A9A1055" w14:textId="77777777" w:rsidR="008977B2" w:rsidRPr="007F1EF1" w:rsidRDefault="008977B2" w:rsidP="009A04B7">
            <w:pPr>
              <w:spacing w:line="360" w:lineRule="auto"/>
              <w:jc w:val="center"/>
              <w:rPr>
                <w:b/>
                <w:lang w:val="en-US"/>
              </w:rPr>
            </w:pPr>
            <w:r w:rsidRPr="007F1EF1">
              <w:rPr>
                <w:b/>
                <w:lang w:val="en-US"/>
              </w:rPr>
              <w:t>STT</w:t>
            </w:r>
          </w:p>
        </w:tc>
        <w:tc>
          <w:tcPr>
            <w:tcW w:w="1980" w:type="dxa"/>
            <w:vAlign w:val="center"/>
          </w:tcPr>
          <w:p w14:paraId="63716525" w14:textId="77777777" w:rsidR="008977B2" w:rsidRPr="007F1EF1" w:rsidRDefault="008977B2" w:rsidP="009A04B7">
            <w:pPr>
              <w:spacing w:line="360" w:lineRule="auto"/>
              <w:jc w:val="center"/>
              <w:rPr>
                <w:b/>
                <w:lang w:val="en-US"/>
              </w:rPr>
            </w:pPr>
            <w:r w:rsidRPr="007F1EF1">
              <w:rPr>
                <w:b/>
                <w:lang w:val="en-US"/>
              </w:rPr>
              <w:t>Loại điều khiển</w:t>
            </w:r>
          </w:p>
        </w:tc>
        <w:tc>
          <w:tcPr>
            <w:tcW w:w="2970" w:type="dxa"/>
            <w:vAlign w:val="center"/>
          </w:tcPr>
          <w:p w14:paraId="1042153C" w14:textId="77777777" w:rsidR="008977B2" w:rsidRPr="007F1EF1" w:rsidRDefault="008977B2" w:rsidP="009A04B7">
            <w:pPr>
              <w:spacing w:line="360" w:lineRule="auto"/>
              <w:jc w:val="center"/>
              <w:rPr>
                <w:b/>
                <w:lang w:val="en-US"/>
              </w:rPr>
            </w:pPr>
            <w:r w:rsidRPr="007F1EF1">
              <w:rPr>
                <w:b/>
                <w:lang w:val="en-US"/>
              </w:rPr>
              <w:t>Nội dung thực hiện</w:t>
            </w:r>
          </w:p>
        </w:tc>
        <w:tc>
          <w:tcPr>
            <w:tcW w:w="1266" w:type="dxa"/>
            <w:vAlign w:val="center"/>
          </w:tcPr>
          <w:p w14:paraId="52355BA3" w14:textId="77777777" w:rsidR="008977B2" w:rsidRPr="007F1EF1" w:rsidRDefault="008977B2" w:rsidP="009A04B7">
            <w:pPr>
              <w:spacing w:line="360" w:lineRule="auto"/>
              <w:jc w:val="center"/>
              <w:rPr>
                <w:b/>
                <w:lang w:val="en-US"/>
              </w:rPr>
            </w:pPr>
            <w:r w:rsidRPr="007F1EF1">
              <w:rPr>
                <w:b/>
                <w:lang w:val="en-US"/>
              </w:rPr>
              <w:t>Giá trị mặc định</w:t>
            </w:r>
          </w:p>
        </w:tc>
        <w:tc>
          <w:tcPr>
            <w:tcW w:w="1756" w:type="dxa"/>
            <w:vAlign w:val="center"/>
          </w:tcPr>
          <w:p w14:paraId="640968EF" w14:textId="77777777" w:rsidR="008977B2" w:rsidRPr="007F1EF1" w:rsidRDefault="008977B2" w:rsidP="009A04B7">
            <w:pPr>
              <w:spacing w:line="360" w:lineRule="auto"/>
              <w:jc w:val="center"/>
              <w:rPr>
                <w:b/>
                <w:lang w:val="en-US"/>
              </w:rPr>
            </w:pPr>
            <w:r w:rsidRPr="007F1EF1">
              <w:rPr>
                <w:b/>
                <w:lang w:val="en-US"/>
              </w:rPr>
              <w:t>Lưu ý</w:t>
            </w:r>
          </w:p>
        </w:tc>
      </w:tr>
      <w:tr w:rsidR="008977B2" w14:paraId="18B0C72E" w14:textId="77777777" w:rsidTr="009A04B7">
        <w:tc>
          <w:tcPr>
            <w:tcW w:w="805" w:type="dxa"/>
          </w:tcPr>
          <w:p w14:paraId="4D73B050" w14:textId="77777777" w:rsidR="008977B2" w:rsidRDefault="008977B2" w:rsidP="009A04B7">
            <w:pPr>
              <w:spacing w:line="360" w:lineRule="auto"/>
              <w:jc w:val="center"/>
              <w:rPr>
                <w:lang w:val="en-US"/>
              </w:rPr>
            </w:pPr>
            <w:r>
              <w:rPr>
                <w:lang w:val="en-US"/>
              </w:rPr>
              <w:t>1</w:t>
            </w:r>
          </w:p>
        </w:tc>
        <w:tc>
          <w:tcPr>
            <w:tcW w:w="1980" w:type="dxa"/>
          </w:tcPr>
          <w:p w14:paraId="6A3FCCF8" w14:textId="63177793" w:rsidR="008977B2" w:rsidRDefault="002938F0" w:rsidP="009A04B7">
            <w:pPr>
              <w:spacing w:line="360" w:lineRule="auto"/>
              <w:rPr>
                <w:lang w:val="en-US"/>
              </w:rPr>
            </w:pPr>
            <w:r>
              <w:rPr>
                <w:lang w:val="en-US"/>
              </w:rPr>
              <w:t>button</w:t>
            </w:r>
          </w:p>
        </w:tc>
        <w:tc>
          <w:tcPr>
            <w:tcW w:w="2970" w:type="dxa"/>
          </w:tcPr>
          <w:p w14:paraId="2CA7331E" w14:textId="287E36A7" w:rsidR="008977B2" w:rsidRDefault="007801A8" w:rsidP="009A04B7">
            <w:pPr>
              <w:spacing w:line="360" w:lineRule="auto"/>
              <w:rPr>
                <w:lang w:val="en-US"/>
              </w:rPr>
            </w:pPr>
            <w:r>
              <w:rPr>
                <w:lang w:val="en-US"/>
              </w:rPr>
              <w:t>Chấp nhận đơn hàng</w:t>
            </w:r>
          </w:p>
        </w:tc>
        <w:tc>
          <w:tcPr>
            <w:tcW w:w="1266" w:type="dxa"/>
          </w:tcPr>
          <w:p w14:paraId="2560C464" w14:textId="77777777" w:rsidR="008977B2" w:rsidRDefault="008977B2" w:rsidP="009A04B7">
            <w:pPr>
              <w:spacing w:line="360" w:lineRule="auto"/>
              <w:rPr>
                <w:lang w:val="en-US"/>
              </w:rPr>
            </w:pPr>
          </w:p>
        </w:tc>
        <w:tc>
          <w:tcPr>
            <w:tcW w:w="1756" w:type="dxa"/>
          </w:tcPr>
          <w:p w14:paraId="0C5AF68A" w14:textId="77777777" w:rsidR="008977B2" w:rsidRDefault="008977B2" w:rsidP="009A04B7">
            <w:pPr>
              <w:spacing w:line="360" w:lineRule="auto"/>
              <w:rPr>
                <w:lang w:val="en-US"/>
              </w:rPr>
            </w:pPr>
          </w:p>
        </w:tc>
      </w:tr>
      <w:tr w:rsidR="008977B2" w14:paraId="1C004E15" w14:textId="77777777" w:rsidTr="009A04B7">
        <w:tc>
          <w:tcPr>
            <w:tcW w:w="805" w:type="dxa"/>
          </w:tcPr>
          <w:p w14:paraId="50D5E848" w14:textId="77777777" w:rsidR="008977B2" w:rsidRDefault="008977B2" w:rsidP="009A04B7">
            <w:pPr>
              <w:spacing w:line="360" w:lineRule="auto"/>
              <w:jc w:val="center"/>
              <w:rPr>
                <w:lang w:val="en-US"/>
              </w:rPr>
            </w:pPr>
            <w:r>
              <w:rPr>
                <w:lang w:val="en-US"/>
              </w:rPr>
              <w:t>2</w:t>
            </w:r>
          </w:p>
        </w:tc>
        <w:tc>
          <w:tcPr>
            <w:tcW w:w="1980" w:type="dxa"/>
          </w:tcPr>
          <w:p w14:paraId="393CF151" w14:textId="77777777" w:rsidR="008977B2" w:rsidRDefault="008977B2" w:rsidP="009A04B7">
            <w:pPr>
              <w:spacing w:line="360" w:lineRule="auto"/>
              <w:rPr>
                <w:lang w:val="en-US"/>
              </w:rPr>
            </w:pPr>
            <w:r>
              <w:rPr>
                <w:lang w:val="en-US"/>
              </w:rPr>
              <w:t>button</w:t>
            </w:r>
          </w:p>
        </w:tc>
        <w:tc>
          <w:tcPr>
            <w:tcW w:w="2970" w:type="dxa"/>
          </w:tcPr>
          <w:p w14:paraId="72027E20" w14:textId="70FF97AE" w:rsidR="008977B2" w:rsidRDefault="007801A8" w:rsidP="009A04B7">
            <w:pPr>
              <w:spacing w:line="360" w:lineRule="auto"/>
              <w:rPr>
                <w:lang w:val="en-US"/>
              </w:rPr>
            </w:pPr>
            <w:r>
              <w:rPr>
                <w:lang w:val="en-US"/>
              </w:rPr>
              <w:t>Hủy đơn hàng</w:t>
            </w:r>
          </w:p>
        </w:tc>
        <w:tc>
          <w:tcPr>
            <w:tcW w:w="1266" w:type="dxa"/>
          </w:tcPr>
          <w:p w14:paraId="64AD7953" w14:textId="77777777" w:rsidR="008977B2" w:rsidRDefault="008977B2" w:rsidP="009A04B7">
            <w:pPr>
              <w:spacing w:line="360" w:lineRule="auto"/>
              <w:rPr>
                <w:lang w:val="en-US"/>
              </w:rPr>
            </w:pPr>
          </w:p>
        </w:tc>
        <w:tc>
          <w:tcPr>
            <w:tcW w:w="1756" w:type="dxa"/>
          </w:tcPr>
          <w:p w14:paraId="6E144DF9" w14:textId="3F64F29F" w:rsidR="008977B2" w:rsidRDefault="008977B2" w:rsidP="009A04B7">
            <w:pPr>
              <w:spacing w:line="360" w:lineRule="auto"/>
              <w:rPr>
                <w:lang w:val="en-US"/>
              </w:rPr>
            </w:pPr>
          </w:p>
        </w:tc>
      </w:tr>
      <w:tr w:rsidR="008977B2" w14:paraId="031558AE" w14:textId="77777777" w:rsidTr="009A04B7">
        <w:tc>
          <w:tcPr>
            <w:tcW w:w="805" w:type="dxa"/>
          </w:tcPr>
          <w:p w14:paraId="52C04296" w14:textId="77777777" w:rsidR="008977B2" w:rsidRDefault="008977B2" w:rsidP="009A04B7">
            <w:pPr>
              <w:spacing w:line="360" w:lineRule="auto"/>
              <w:jc w:val="center"/>
              <w:rPr>
                <w:lang w:val="en-US"/>
              </w:rPr>
            </w:pPr>
            <w:r>
              <w:rPr>
                <w:lang w:val="en-US"/>
              </w:rPr>
              <w:t>3</w:t>
            </w:r>
          </w:p>
        </w:tc>
        <w:tc>
          <w:tcPr>
            <w:tcW w:w="1980" w:type="dxa"/>
          </w:tcPr>
          <w:p w14:paraId="34C74EDB" w14:textId="1EBC91C2" w:rsidR="008977B2" w:rsidRDefault="007801A8" w:rsidP="009A04B7">
            <w:pPr>
              <w:spacing w:line="360" w:lineRule="auto"/>
              <w:rPr>
                <w:lang w:val="en-US"/>
              </w:rPr>
            </w:pPr>
            <w:r>
              <w:rPr>
                <w:lang w:val="en-US"/>
              </w:rPr>
              <w:t>button</w:t>
            </w:r>
          </w:p>
        </w:tc>
        <w:tc>
          <w:tcPr>
            <w:tcW w:w="2970" w:type="dxa"/>
          </w:tcPr>
          <w:p w14:paraId="5D2903A5" w14:textId="1B2A0405" w:rsidR="008977B2" w:rsidRDefault="007801A8" w:rsidP="009A04B7">
            <w:pPr>
              <w:spacing w:line="360" w:lineRule="auto"/>
              <w:rPr>
                <w:lang w:val="en-US"/>
              </w:rPr>
            </w:pPr>
            <w:r>
              <w:rPr>
                <w:lang w:val="en-US"/>
              </w:rPr>
              <w:t>Xử lí đơn hàng</w:t>
            </w:r>
          </w:p>
        </w:tc>
        <w:tc>
          <w:tcPr>
            <w:tcW w:w="1266" w:type="dxa"/>
          </w:tcPr>
          <w:p w14:paraId="097DB3DA" w14:textId="77777777" w:rsidR="008977B2" w:rsidRDefault="008977B2" w:rsidP="009A04B7">
            <w:pPr>
              <w:spacing w:line="360" w:lineRule="auto"/>
              <w:rPr>
                <w:lang w:val="en-US"/>
              </w:rPr>
            </w:pPr>
          </w:p>
        </w:tc>
        <w:tc>
          <w:tcPr>
            <w:tcW w:w="1756" w:type="dxa"/>
          </w:tcPr>
          <w:p w14:paraId="36695CAE" w14:textId="77777777" w:rsidR="008977B2" w:rsidRDefault="008977B2" w:rsidP="009A04B7">
            <w:pPr>
              <w:spacing w:line="360" w:lineRule="auto"/>
              <w:rPr>
                <w:lang w:val="en-US"/>
              </w:rPr>
            </w:pPr>
          </w:p>
        </w:tc>
      </w:tr>
      <w:tr w:rsidR="008977B2" w14:paraId="7E20B7FD" w14:textId="77777777" w:rsidTr="009A04B7">
        <w:tc>
          <w:tcPr>
            <w:tcW w:w="805" w:type="dxa"/>
          </w:tcPr>
          <w:p w14:paraId="64F7BA0A" w14:textId="77777777" w:rsidR="008977B2" w:rsidRDefault="008977B2" w:rsidP="009A04B7">
            <w:pPr>
              <w:spacing w:line="360" w:lineRule="auto"/>
              <w:jc w:val="center"/>
              <w:rPr>
                <w:lang w:val="en-US"/>
              </w:rPr>
            </w:pPr>
            <w:r>
              <w:rPr>
                <w:lang w:val="en-US"/>
              </w:rPr>
              <w:t>4</w:t>
            </w:r>
          </w:p>
        </w:tc>
        <w:tc>
          <w:tcPr>
            <w:tcW w:w="1980" w:type="dxa"/>
          </w:tcPr>
          <w:p w14:paraId="0EA8FFA2" w14:textId="43937331" w:rsidR="008977B2" w:rsidRDefault="007801A8" w:rsidP="009A04B7">
            <w:pPr>
              <w:spacing w:line="360" w:lineRule="auto"/>
              <w:rPr>
                <w:lang w:val="en-US"/>
              </w:rPr>
            </w:pPr>
            <w:r>
              <w:rPr>
                <w:lang w:val="en-US"/>
              </w:rPr>
              <w:t>button</w:t>
            </w:r>
          </w:p>
        </w:tc>
        <w:tc>
          <w:tcPr>
            <w:tcW w:w="2970" w:type="dxa"/>
          </w:tcPr>
          <w:p w14:paraId="0463A6D9" w14:textId="1601A6B1" w:rsidR="008977B2" w:rsidRDefault="007801A8" w:rsidP="009A04B7">
            <w:pPr>
              <w:spacing w:line="360" w:lineRule="auto"/>
              <w:rPr>
                <w:lang w:val="en-US"/>
              </w:rPr>
            </w:pPr>
            <w:r>
              <w:rPr>
                <w:lang w:val="en-US"/>
              </w:rPr>
              <w:t>Hoàn tất xử lí đơn hàng</w:t>
            </w:r>
          </w:p>
        </w:tc>
        <w:tc>
          <w:tcPr>
            <w:tcW w:w="1266" w:type="dxa"/>
          </w:tcPr>
          <w:p w14:paraId="7E0480C2" w14:textId="0FD53108" w:rsidR="008977B2" w:rsidRDefault="008977B2" w:rsidP="009A04B7">
            <w:pPr>
              <w:spacing w:line="360" w:lineRule="auto"/>
              <w:jc w:val="left"/>
              <w:rPr>
                <w:lang w:val="en-US"/>
              </w:rPr>
            </w:pPr>
          </w:p>
        </w:tc>
        <w:tc>
          <w:tcPr>
            <w:tcW w:w="1756" w:type="dxa"/>
          </w:tcPr>
          <w:p w14:paraId="0DCC9FF2" w14:textId="77777777" w:rsidR="008977B2" w:rsidRDefault="008977B2" w:rsidP="009A04B7">
            <w:pPr>
              <w:spacing w:line="360" w:lineRule="auto"/>
              <w:rPr>
                <w:lang w:val="en-US"/>
              </w:rPr>
            </w:pPr>
          </w:p>
        </w:tc>
      </w:tr>
      <w:tr w:rsidR="008977B2" w14:paraId="451425CE" w14:textId="77777777" w:rsidTr="009A04B7">
        <w:tc>
          <w:tcPr>
            <w:tcW w:w="805" w:type="dxa"/>
          </w:tcPr>
          <w:p w14:paraId="483F6423" w14:textId="77777777" w:rsidR="008977B2" w:rsidRDefault="008977B2" w:rsidP="009A04B7">
            <w:pPr>
              <w:spacing w:line="360" w:lineRule="auto"/>
              <w:jc w:val="center"/>
              <w:rPr>
                <w:lang w:val="en-US"/>
              </w:rPr>
            </w:pPr>
            <w:r>
              <w:rPr>
                <w:lang w:val="en-US"/>
              </w:rPr>
              <w:t>5</w:t>
            </w:r>
          </w:p>
        </w:tc>
        <w:tc>
          <w:tcPr>
            <w:tcW w:w="1980" w:type="dxa"/>
          </w:tcPr>
          <w:p w14:paraId="42F17D0A" w14:textId="77777777" w:rsidR="008977B2" w:rsidRDefault="008977B2" w:rsidP="009A04B7">
            <w:pPr>
              <w:spacing w:line="360" w:lineRule="auto"/>
              <w:rPr>
                <w:lang w:val="en-US"/>
              </w:rPr>
            </w:pPr>
            <w:r>
              <w:rPr>
                <w:lang w:val="en-US"/>
              </w:rPr>
              <w:t>button</w:t>
            </w:r>
          </w:p>
        </w:tc>
        <w:tc>
          <w:tcPr>
            <w:tcW w:w="2970" w:type="dxa"/>
          </w:tcPr>
          <w:p w14:paraId="4556B8CE" w14:textId="77777777" w:rsidR="008977B2" w:rsidRDefault="008977B2" w:rsidP="009A04B7">
            <w:pPr>
              <w:spacing w:line="360" w:lineRule="auto"/>
              <w:rPr>
                <w:lang w:val="en-US"/>
              </w:rPr>
            </w:pPr>
            <w:r>
              <w:rPr>
                <w:lang w:val="en-US"/>
              </w:rPr>
              <w:t>Quay lại trang trước</w:t>
            </w:r>
          </w:p>
        </w:tc>
        <w:tc>
          <w:tcPr>
            <w:tcW w:w="1266" w:type="dxa"/>
          </w:tcPr>
          <w:p w14:paraId="2AFC9E50" w14:textId="77777777" w:rsidR="008977B2" w:rsidRDefault="008977B2" w:rsidP="009A04B7">
            <w:pPr>
              <w:spacing w:line="360" w:lineRule="auto"/>
              <w:jc w:val="left"/>
              <w:rPr>
                <w:lang w:val="en-US"/>
              </w:rPr>
            </w:pPr>
          </w:p>
        </w:tc>
        <w:tc>
          <w:tcPr>
            <w:tcW w:w="1756" w:type="dxa"/>
          </w:tcPr>
          <w:p w14:paraId="385236FC" w14:textId="77777777" w:rsidR="008977B2" w:rsidRDefault="008977B2" w:rsidP="009A04B7">
            <w:pPr>
              <w:spacing w:line="360" w:lineRule="auto"/>
              <w:rPr>
                <w:lang w:val="en-US"/>
              </w:rPr>
            </w:pPr>
          </w:p>
        </w:tc>
      </w:tr>
    </w:tbl>
    <w:p w14:paraId="0F58BEBD" w14:textId="77777777" w:rsidR="008977B2" w:rsidRPr="006C3B6C" w:rsidRDefault="008977B2" w:rsidP="009B63D4">
      <w:pPr>
        <w:rPr>
          <w:lang w:val="en-US"/>
        </w:rPr>
      </w:pPr>
    </w:p>
    <w:p w14:paraId="7648E385" w14:textId="555946E8"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977B2" w14:paraId="7648AE18" w14:textId="77777777" w:rsidTr="009A04B7">
        <w:tc>
          <w:tcPr>
            <w:tcW w:w="805" w:type="dxa"/>
            <w:vMerge w:val="restart"/>
            <w:vAlign w:val="center"/>
          </w:tcPr>
          <w:p w14:paraId="358BD0EC" w14:textId="77777777" w:rsidR="008977B2" w:rsidRPr="007F1EF1" w:rsidRDefault="008977B2" w:rsidP="009A04B7">
            <w:pPr>
              <w:spacing w:line="360" w:lineRule="auto"/>
              <w:jc w:val="center"/>
              <w:rPr>
                <w:b/>
                <w:lang w:val="en-US"/>
              </w:rPr>
            </w:pPr>
            <w:r w:rsidRPr="007F1EF1">
              <w:rPr>
                <w:b/>
                <w:lang w:val="en-US"/>
              </w:rPr>
              <w:t>STT</w:t>
            </w:r>
          </w:p>
        </w:tc>
        <w:tc>
          <w:tcPr>
            <w:tcW w:w="2120" w:type="dxa"/>
            <w:vMerge w:val="restart"/>
            <w:vAlign w:val="center"/>
          </w:tcPr>
          <w:p w14:paraId="4FDABD75" w14:textId="77777777" w:rsidR="008977B2" w:rsidRPr="007F1EF1" w:rsidRDefault="008977B2" w:rsidP="009A04B7">
            <w:pPr>
              <w:spacing w:line="360" w:lineRule="auto"/>
              <w:jc w:val="center"/>
              <w:rPr>
                <w:b/>
                <w:lang w:val="en-US"/>
              </w:rPr>
            </w:pPr>
            <w:r w:rsidRPr="007F1EF1">
              <w:rPr>
                <w:b/>
                <w:lang w:val="en-US"/>
              </w:rPr>
              <w:t>Tên bảng/</w:t>
            </w:r>
          </w:p>
          <w:p w14:paraId="15A31589" w14:textId="77777777" w:rsidR="008977B2" w:rsidRPr="007F1EF1" w:rsidRDefault="008977B2" w:rsidP="009A04B7">
            <w:pPr>
              <w:spacing w:line="360" w:lineRule="auto"/>
              <w:jc w:val="center"/>
              <w:rPr>
                <w:b/>
                <w:lang w:val="en-US"/>
              </w:rPr>
            </w:pPr>
            <w:r w:rsidRPr="007F1EF1">
              <w:rPr>
                <w:b/>
                <w:lang w:val="en-US"/>
              </w:rPr>
              <w:lastRenderedPageBreak/>
              <w:t>Cấu tr</w:t>
            </w:r>
            <w:r>
              <w:rPr>
                <w:b/>
                <w:lang w:val="en-US"/>
              </w:rPr>
              <w:t>ú</w:t>
            </w:r>
            <w:r w:rsidRPr="007F1EF1">
              <w:rPr>
                <w:b/>
                <w:lang w:val="en-US"/>
              </w:rPr>
              <w:t>c dữ liệu</w:t>
            </w:r>
          </w:p>
        </w:tc>
        <w:tc>
          <w:tcPr>
            <w:tcW w:w="5852" w:type="dxa"/>
            <w:gridSpan w:val="4"/>
            <w:vAlign w:val="center"/>
          </w:tcPr>
          <w:p w14:paraId="2C7DEF0E" w14:textId="77777777" w:rsidR="008977B2" w:rsidRPr="007F1EF1" w:rsidRDefault="008977B2" w:rsidP="009A04B7">
            <w:pPr>
              <w:spacing w:line="360" w:lineRule="auto"/>
              <w:jc w:val="center"/>
              <w:rPr>
                <w:b/>
                <w:lang w:val="en-US"/>
              </w:rPr>
            </w:pPr>
            <w:r w:rsidRPr="007F1EF1">
              <w:rPr>
                <w:b/>
                <w:lang w:val="en-US"/>
              </w:rPr>
              <w:lastRenderedPageBreak/>
              <w:t>Phương thức</w:t>
            </w:r>
          </w:p>
        </w:tc>
      </w:tr>
      <w:tr w:rsidR="008977B2" w14:paraId="3103BF4D" w14:textId="77777777" w:rsidTr="009A04B7">
        <w:tc>
          <w:tcPr>
            <w:tcW w:w="805" w:type="dxa"/>
            <w:vMerge/>
            <w:vAlign w:val="center"/>
          </w:tcPr>
          <w:p w14:paraId="5D4BCFE5" w14:textId="77777777" w:rsidR="008977B2" w:rsidRPr="007F1EF1" w:rsidRDefault="008977B2" w:rsidP="009A04B7">
            <w:pPr>
              <w:spacing w:line="360" w:lineRule="auto"/>
              <w:jc w:val="center"/>
              <w:rPr>
                <w:b/>
                <w:lang w:val="en-US"/>
              </w:rPr>
            </w:pPr>
          </w:p>
        </w:tc>
        <w:tc>
          <w:tcPr>
            <w:tcW w:w="2120" w:type="dxa"/>
            <w:vMerge/>
            <w:vAlign w:val="center"/>
          </w:tcPr>
          <w:p w14:paraId="407363BA" w14:textId="77777777" w:rsidR="008977B2" w:rsidRPr="007F1EF1" w:rsidRDefault="008977B2" w:rsidP="009A04B7">
            <w:pPr>
              <w:spacing w:line="360" w:lineRule="auto"/>
              <w:jc w:val="center"/>
              <w:rPr>
                <w:b/>
                <w:lang w:val="en-US"/>
              </w:rPr>
            </w:pPr>
          </w:p>
        </w:tc>
        <w:tc>
          <w:tcPr>
            <w:tcW w:w="1463" w:type="dxa"/>
            <w:vAlign w:val="center"/>
          </w:tcPr>
          <w:p w14:paraId="25C5A0C0" w14:textId="77777777" w:rsidR="008977B2" w:rsidRPr="007F1EF1" w:rsidRDefault="008977B2" w:rsidP="009A04B7">
            <w:pPr>
              <w:spacing w:line="360" w:lineRule="auto"/>
              <w:jc w:val="center"/>
              <w:rPr>
                <w:b/>
                <w:lang w:val="en-US"/>
              </w:rPr>
            </w:pPr>
            <w:r w:rsidRPr="007F1EF1">
              <w:rPr>
                <w:b/>
                <w:lang w:val="en-US"/>
              </w:rPr>
              <w:t>Thêm</w:t>
            </w:r>
          </w:p>
        </w:tc>
        <w:tc>
          <w:tcPr>
            <w:tcW w:w="1463" w:type="dxa"/>
            <w:vAlign w:val="center"/>
          </w:tcPr>
          <w:p w14:paraId="29B4B8D9" w14:textId="77777777" w:rsidR="008977B2" w:rsidRPr="007F1EF1" w:rsidRDefault="008977B2" w:rsidP="009A04B7">
            <w:pPr>
              <w:spacing w:line="360" w:lineRule="auto"/>
              <w:jc w:val="center"/>
              <w:rPr>
                <w:b/>
                <w:lang w:val="en-US"/>
              </w:rPr>
            </w:pPr>
            <w:r w:rsidRPr="007F1EF1">
              <w:rPr>
                <w:b/>
                <w:lang w:val="en-US"/>
              </w:rPr>
              <w:t>Sửa</w:t>
            </w:r>
          </w:p>
        </w:tc>
        <w:tc>
          <w:tcPr>
            <w:tcW w:w="1463" w:type="dxa"/>
            <w:vAlign w:val="center"/>
          </w:tcPr>
          <w:p w14:paraId="1524212B" w14:textId="77777777" w:rsidR="008977B2" w:rsidRPr="007F1EF1" w:rsidRDefault="008977B2" w:rsidP="009A04B7">
            <w:pPr>
              <w:spacing w:line="360" w:lineRule="auto"/>
              <w:jc w:val="center"/>
              <w:rPr>
                <w:b/>
                <w:lang w:val="en-US"/>
              </w:rPr>
            </w:pPr>
            <w:r w:rsidRPr="007F1EF1">
              <w:rPr>
                <w:b/>
                <w:lang w:val="en-US"/>
              </w:rPr>
              <w:t>Xóa</w:t>
            </w:r>
          </w:p>
        </w:tc>
        <w:tc>
          <w:tcPr>
            <w:tcW w:w="1463" w:type="dxa"/>
            <w:vAlign w:val="center"/>
          </w:tcPr>
          <w:p w14:paraId="26193B46" w14:textId="77777777" w:rsidR="008977B2" w:rsidRPr="007F1EF1" w:rsidRDefault="008977B2" w:rsidP="009A04B7">
            <w:pPr>
              <w:spacing w:line="360" w:lineRule="auto"/>
              <w:jc w:val="center"/>
              <w:rPr>
                <w:b/>
                <w:lang w:val="en-US"/>
              </w:rPr>
            </w:pPr>
            <w:r w:rsidRPr="007F1EF1">
              <w:rPr>
                <w:b/>
                <w:lang w:val="en-US"/>
              </w:rPr>
              <w:t>Truy vấn</w:t>
            </w:r>
          </w:p>
        </w:tc>
      </w:tr>
      <w:tr w:rsidR="008977B2" w14:paraId="743CEA37" w14:textId="77777777" w:rsidTr="009A04B7">
        <w:tc>
          <w:tcPr>
            <w:tcW w:w="805" w:type="dxa"/>
          </w:tcPr>
          <w:p w14:paraId="77CEC2C3" w14:textId="77777777" w:rsidR="008977B2" w:rsidRDefault="008977B2" w:rsidP="009A04B7">
            <w:pPr>
              <w:spacing w:line="360" w:lineRule="auto"/>
              <w:jc w:val="center"/>
              <w:rPr>
                <w:lang w:val="en-US"/>
              </w:rPr>
            </w:pPr>
            <w:r>
              <w:rPr>
                <w:lang w:val="en-US"/>
              </w:rPr>
              <w:t>1</w:t>
            </w:r>
          </w:p>
        </w:tc>
        <w:tc>
          <w:tcPr>
            <w:tcW w:w="2120" w:type="dxa"/>
          </w:tcPr>
          <w:p w14:paraId="5212B238" w14:textId="77777777" w:rsidR="008977B2" w:rsidRDefault="008977B2" w:rsidP="009A04B7">
            <w:pPr>
              <w:spacing w:line="360" w:lineRule="auto"/>
              <w:rPr>
                <w:lang w:val="en-US"/>
              </w:rPr>
            </w:pPr>
            <w:r>
              <w:rPr>
                <w:lang w:val="en-US"/>
              </w:rPr>
              <w:t>customer_order</w:t>
            </w:r>
          </w:p>
        </w:tc>
        <w:tc>
          <w:tcPr>
            <w:tcW w:w="1463" w:type="dxa"/>
          </w:tcPr>
          <w:p w14:paraId="324BE017" w14:textId="77777777" w:rsidR="008977B2" w:rsidRDefault="008977B2" w:rsidP="009A04B7">
            <w:pPr>
              <w:spacing w:line="360" w:lineRule="auto"/>
              <w:jc w:val="center"/>
              <w:rPr>
                <w:lang w:val="en-US"/>
              </w:rPr>
            </w:pPr>
          </w:p>
        </w:tc>
        <w:tc>
          <w:tcPr>
            <w:tcW w:w="1463" w:type="dxa"/>
          </w:tcPr>
          <w:p w14:paraId="23E0B2B7" w14:textId="347193EB" w:rsidR="008977B2" w:rsidRDefault="007801A8" w:rsidP="009A04B7">
            <w:pPr>
              <w:spacing w:line="360" w:lineRule="auto"/>
              <w:jc w:val="center"/>
              <w:rPr>
                <w:lang w:val="en-US"/>
              </w:rPr>
            </w:pPr>
            <w:r>
              <w:rPr>
                <w:lang w:val="en-US"/>
              </w:rPr>
              <w:t>X</w:t>
            </w:r>
          </w:p>
        </w:tc>
        <w:tc>
          <w:tcPr>
            <w:tcW w:w="1463" w:type="dxa"/>
          </w:tcPr>
          <w:p w14:paraId="7E34E095" w14:textId="77777777" w:rsidR="008977B2" w:rsidRDefault="008977B2" w:rsidP="009A04B7">
            <w:pPr>
              <w:spacing w:line="360" w:lineRule="auto"/>
              <w:jc w:val="center"/>
              <w:rPr>
                <w:lang w:val="en-US"/>
              </w:rPr>
            </w:pPr>
          </w:p>
        </w:tc>
        <w:tc>
          <w:tcPr>
            <w:tcW w:w="1463" w:type="dxa"/>
          </w:tcPr>
          <w:p w14:paraId="4D98A69E" w14:textId="00C6B09D" w:rsidR="008977B2" w:rsidRDefault="008977B2" w:rsidP="009A04B7">
            <w:pPr>
              <w:jc w:val="center"/>
              <w:rPr>
                <w:lang w:val="en-US"/>
              </w:rPr>
            </w:pPr>
          </w:p>
        </w:tc>
      </w:tr>
      <w:tr w:rsidR="008977B2" w14:paraId="362D26B1" w14:textId="77777777" w:rsidTr="009A04B7">
        <w:tc>
          <w:tcPr>
            <w:tcW w:w="805" w:type="dxa"/>
          </w:tcPr>
          <w:p w14:paraId="5FF2329F" w14:textId="77777777" w:rsidR="008977B2" w:rsidRDefault="008977B2" w:rsidP="009A04B7">
            <w:pPr>
              <w:spacing w:line="360" w:lineRule="auto"/>
              <w:jc w:val="center"/>
              <w:rPr>
                <w:lang w:val="en-US"/>
              </w:rPr>
            </w:pPr>
            <w:r>
              <w:rPr>
                <w:lang w:val="en-US"/>
              </w:rPr>
              <w:t>2</w:t>
            </w:r>
          </w:p>
        </w:tc>
        <w:tc>
          <w:tcPr>
            <w:tcW w:w="2120" w:type="dxa"/>
          </w:tcPr>
          <w:p w14:paraId="698CD44D" w14:textId="61722D0F" w:rsidR="008977B2" w:rsidRDefault="007801A8" w:rsidP="009A04B7">
            <w:pPr>
              <w:spacing w:line="360" w:lineRule="auto"/>
              <w:rPr>
                <w:lang w:val="en-US"/>
              </w:rPr>
            </w:pPr>
            <w:r>
              <w:rPr>
                <w:lang w:val="en-US"/>
              </w:rPr>
              <w:t>task</w:t>
            </w:r>
          </w:p>
        </w:tc>
        <w:tc>
          <w:tcPr>
            <w:tcW w:w="1463" w:type="dxa"/>
          </w:tcPr>
          <w:p w14:paraId="5AB9864E" w14:textId="69382108" w:rsidR="008977B2" w:rsidRDefault="007801A8" w:rsidP="009A04B7">
            <w:pPr>
              <w:spacing w:line="360" w:lineRule="auto"/>
              <w:jc w:val="center"/>
              <w:rPr>
                <w:lang w:val="en-US"/>
              </w:rPr>
            </w:pPr>
            <w:r>
              <w:rPr>
                <w:lang w:val="en-US"/>
              </w:rPr>
              <w:t>X</w:t>
            </w:r>
          </w:p>
        </w:tc>
        <w:tc>
          <w:tcPr>
            <w:tcW w:w="1463" w:type="dxa"/>
          </w:tcPr>
          <w:p w14:paraId="1A62539A" w14:textId="29581D87" w:rsidR="008977B2" w:rsidRDefault="007801A8" w:rsidP="009A04B7">
            <w:pPr>
              <w:spacing w:line="360" w:lineRule="auto"/>
              <w:jc w:val="center"/>
              <w:rPr>
                <w:lang w:val="en-US"/>
              </w:rPr>
            </w:pPr>
            <w:r>
              <w:rPr>
                <w:lang w:val="en-US"/>
              </w:rPr>
              <w:t>X</w:t>
            </w:r>
          </w:p>
        </w:tc>
        <w:tc>
          <w:tcPr>
            <w:tcW w:w="1463" w:type="dxa"/>
          </w:tcPr>
          <w:p w14:paraId="492DF8B0" w14:textId="77777777" w:rsidR="008977B2" w:rsidRDefault="008977B2" w:rsidP="009A04B7">
            <w:pPr>
              <w:spacing w:line="360" w:lineRule="auto"/>
              <w:jc w:val="center"/>
              <w:rPr>
                <w:lang w:val="en-US"/>
              </w:rPr>
            </w:pPr>
          </w:p>
        </w:tc>
        <w:tc>
          <w:tcPr>
            <w:tcW w:w="1463" w:type="dxa"/>
          </w:tcPr>
          <w:p w14:paraId="03AA4531" w14:textId="743770DD" w:rsidR="008977B2" w:rsidRDefault="008977B2" w:rsidP="009A04B7">
            <w:pPr>
              <w:jc w:val="center"/>
              <w:rPr>
                <w:lang w:val="en-US"/>
              </w:rPr>
            </w:pPr>
          </w:p>
        </w:tc>
      </w:tr>
      <w:tr w:rsidR="008977B2" w14:paraId="7B632C69" w14:textId="77777777" w:rsidTr="009A04B7">
        <w:tc>
          <w:tcPr>
            <w:tcW w:w="805" w:type="dxa"/>
          </w:tcPr>
          <w:p w14:paraId="7D322F7C" w14:textId="77777777" w:rsidR="008977B2" w:rsidRDefault="008977B2" w:rsidP="009A04B7">
            <w:pPr>
              <w:spacing w:line="360" w:lineRule="auto"/>
              <w:jc w:val="center"/>
              <w:rPr>
                <w:lang w:val="en-US"/>
              </w:rPr>
            </w:pPr>
            <w:r>
              <w:rPr>
                <w:lang w:val="en-US"/>
              </w:rPr>
              <w:t>3</w:t>
            </w:r>
          </w:p>
        </w:tc>
        <w:tc>
          <w:tcPr>
            <w:tcW w:w="2120" w:type="dxa"/>
          </w:tcPr>
          <w:p w14:paraId="0954AA6D" w14:textId="77777777" w:rsidR="008977B2" w:rsidRDefault="008977B2" w:rsidP="009A04B7">
            <w:pPr>
              <w:spacing w:line="360" w:lineRule="auto"/>
              <w:rPr>
                <w:lang w:val="en-US"/>
              </w:rPr>
            </w:pPr>
            <w:r>
              <w:rPr>
                <w:lang w:val="en-US"/>
              </w:rPr>
              <w:t>order_detail</w:t>
            </w:r>
          </w:p>
        </w:tc>
        <w:tc>
          <w:tcPr>
            <w:tcW w:w="1463" w:type="dxa"/>
          </w:tcPr>
          <w:p w14:paraId="101ACD2D" w14:textId="77777777" w:rsidR="008977B2" w:rsidRDefault="008977B2" w:rsidP="009A04B7">
            <w:pPr>
              <w:spacing w:line="360" w:lineRule="auto"/>
              <w:jc w:val="center"/>
              <w:rPr>
                <w:lang w:val="en-US"/>
              </w:rPr>
            </w:pPr>
          </w:p>
        </w:tc>
        <w:tc>
          <w:tcPr>
            <w:tcW w:w="1463" w:type="dxa"/>
          </w:tcPr>
          <w:p w14:paraId="6F3DE5F3" w14:textId="044469FA" w:rsidR="008977B2" w:rsidRDefault="007801A8" w:rsidP="009A04B7">
            <w:pPr>
              <w:spacing w:line="360" w:lineRule="auto"/>
              <w:jc w:val="center"/>
              <w:rPr>
                <w:lang w:val="en-US"/>
              </w:rPr>
            </w:pPr>
            <w:r>
              <w:rPr>
                <w:lang w:val="en-US"/>
              </w:rPr>
              <w:t>X</w:t>
            </w:r>
          </w:p>
        </w:tc>
        <w:tc>
          <w:tcPr>
            <w:tcW w:w="1463" w:type="dxa"/>
          </w:tcPr>
          <w:p w14:paraId="34AB9ABB" w14:textId="77777777" w:rsidR="008977B2" w:rsidRDefault="008977B2" w:rsidP="009A04B7">
            <w:pPr>
              <w:spacing w:line="360" w:lineRule="auto"/>
              <w:jc w:val="center"/>
              <w:rPr>
                <w:lang w:val="en-US"/>
              </w:rPr>
            </w:pPr>
          </w:p>
        </w:tc>
        <w:tc>
          <w:tcPr>
            <w:tcW w:w="1463" w:type="dxa"/>
          </w:tcPr>
          <w:p w14:paraId="365BD0B9" w14:textId="0DF1C07B" w:rsidR="008977B2" w:rsidRDefault="008977B2" w:rsidP="009A04B7">
            <w:pPr>
              <w:jc w:val="center"/>
              <w:rPr>
                <w:lang w:val="en-US"/>
              </w:rPr>
            </w:pPr>
          </w:p>
        </w:tc>
      </w:tr>
      <w:tr w:rsidR="008977B2" w14:paraId="71F073AF" w14:textId="77777777" w:rsidTr="009A04B7">
        <w:tc>
          <w:tcPr>
            <w:tcW w:w="805" w:type="dxa"/>
          </w:tcPr>
          <w:p w14:paraId="26ABA4DE" w14:textId="77777777" w:rsidR="008977B2" w:rsidRDefault="008977B2" w:rsidP="009A04B7">
            <w:pPr>
              <w:spacing w:line="360" w:lineRule="auto"/>
              <w:jc w:val="center"/>
              <w:rPr>
                <w:lang w:val="en-US"/>
              </w:rPr>
            </w:pPr>
            <w:r>
              <w:rPr>
                <w:lang w:val="en-US"/>
              </w:rPr>
              <w:t>4</w:t>
            </w:r>
          </w:p>
        </w:tc>
        <w:tc>
          <w:tcPr>
            <w:tcW w:w="2120" w:type="dxa"/>
          </w:tcPr>
          <w:p w14:paraId="21E0A1B5" w14:textId="77777777" w:rsidR="008977B2" w:rsidRDefault="008977B2" w:rsidP="009A04B7">
            <w:pPr>
              <w:spacing w:line="360" w:lineRule="auto"/>
              <w:rPr>
                <w:lang w:val="en-US"/>
              </w:rPr>
            </w:pPr>
            <w:r>
              <w:rPr>
                <w:lang w:val="en-US"/>
              </w:rPr>
              <w:t>receipt</w:t>
            </w:r>
          </w:p>
        </w:tc>
        <w:tc>
          <w:tcPr>
            <w:tcW w:w="1463" w:type="dxa"/>
          </w:tcPr>
          <w:p w14:paraId="41A8540D" w14:textId="77777777" w:rsidR="008977B2" w:rsidRDefault="008977B2" w:rsidP="009A04B7">
            <w:pPr>
              <w:spacing w:line="360" w:lineRule="auto"/>
              <w:jc w:val="center"/>
              <w:rPr>
                <w:lang w:val="en-US"/>
              </w:rPr>
            </w:pPr>
          </w:p>
        </w:tc>
        <w:tc>
          <w:tcPr>
            <w:tcW w:w="1463" w:type="dxa"/>
          </w:tcPr>
          <w:p w14:paraId="71AD5282" w14:textId="4FA259DC" w:rsidR="008977B2" w:rsidRDefault="007801A8" w:rsidP="009A04B7">
            <w:pPr>
              <w:spacing w:line="360" w:lineRule="auto"/>
              <w:jc w:val="center"/>
              <w:rPr>
                <w:lang w:val="en-US"/>
              </w:rPr>
            </w:pPr>
            <w:r>
              <w:rPr>
                <w:lang w:val="en-US"/>
              </w:rPr>
              <w:t>X</w:t>
            </w:r>
          </w:p>
        </w:tc>
        <w:tc>
          <w:tcPr>
            <w:tcW w:w="1463" w:type="dxa"/>
          </w:tcPr>
          <w:p w14:paraId="214332A0" w14:textId="77777777" w:rsidR="008977B2" w:rsidRDefault="008977B2" w:rsidP="009A04B7">
            <w:pPr>
              <w:spacing w:line="360" w:lineRule="auto"/>
              <w:jc w:val="center"/>
              <w:rPr>
                <w:lang w:val="en-US"/>
              </w:rPr>
            </w:pPr>
          </w:p>
        </w:tc>
        <w:tc>
          <w:tcPr>
            <w:tcW w:w="1463" w:type="dxa"/>
          </w:tcPr>
          <w:p w14:paraId="29F9DF18" w14:textId="0E71DB45" w:rsidR="008977B2" w:rsidRDefault="008977B2" w:rsidP="009A04B7">
            <w:pPr>
              <w:jc w:val="center"/>
              <w:rPr>
                <w:lang w:val="en-US"/>
              </w:rPr>
            </w:pPr>
          </w:p>
        </w:tc>
      </w:tr>
    </w:tbl>
    <w:p w14:paraId="5D021FD3" w14:textId="77777777" w:rsidR="008977B2" w:rsidRPr="006C3B6C" w:rsidRDefault="008977B2" w:rsidP="009B63D4">
      <w:pPr>
        <w:rPr>
          <w:lang w:val="en-US"/>
        </w:rPr>
      </w:pPr>
    </w:p>
    <w:p w14:paraId="56B22874" w14:textId="31448467" w:rsidR="00070C2F" w:rsidRPr="006C3B6C" w:rsidRDefault="00070C2F" w:rsidP="009B63D4">
      <w:pPr>
        <w:pStyle w:val="Heading6"/>
        <w:rPr>
          <w:lang w:val="en-US"/>
        </w:rPr>
      </w:pPr>
      <w:r>
        <w:rPr>
          <w:lang w:val="en-US"/>
        </w:rPr>
        <w:t>Cách xử lí</w:t>
      </w:r>
    </w:p>
    <w:p w14:paraId="6A95433E" w14:textId="73B76902" w:rsidR="005E64D7" w:rsidRDefault="00CE445B" w:rsidP="005E64D7">
      <w:pPr>
        <w:pStyle w:val="Heading5"/>
        <w:rPr>
          <w:lang w:val="en-US"/>
        </w:rPr>
      </w:pPr>
      <w:r>
        <w:rPr>
          <w:lang w:val="en-US"/>
        </w:rPr>
        <w:t>Tạo hóa đơn đơn hàng</w:t>
      </w:r>
    </w:p>
    <w:p w14:paraId="02692E12" w14:textId="575C93D6" w:rsidR="00070C2F" w:rsidRDefault="00070C2F" w:rsidP="00070C2F">
      <w:pPr>
        <w:pStyle w:val="Heading6"/>
        <w:rPr>
          <w:ins w:id="175" w:author="phuong vu" w:date="2018-11-15T23:10:00Z"/>
          <w:lang w:val="en-US"/>
        </w:rPr>
      </w:pPr>
      <w:r>
        <w:rPr>
          <w:lang w:val="en-US"/>
        </w:rPr>
        <w:t>Mục đích</w:t>
      </w:r>
    </w:p>
    <w:p w14:paraId="15A04B77" w14:textId="22CA730D" w:rsidR="00061E48" w:rsidRPr="00061E48" w:rsidRDefault="00061E48" w:rsidP="000B72E2">
      <w:pPr>
        <w:ind w:firstLine="720"/>
        <w:rPr>
          <w:lang w:val="en-US"/>
          <w:rPrChange w:id="176" w:author="phuong vu" w:date="2018-11-15T23:10:00Z">
            <w:rPr>
              <w:lang w:val="en-US"/>
            </w:rPr>
          </w:rPrChange>
        </w:rPr>
        <w:pPrChange w:id="177" w:author="phuong vu" w:date="2018-11-15T23:13:00Z">
          <w:pPr>
            <w:pStyle w:val="Heading6"/>
          </w:pPr>
        </w:pPrChange>
      </w:pPr>
      <w:ins w:id="178" w:author="phuong vu" w:date="2018-11-15T23:10:00Z">
        <w:r>
          <w:rPr>
            <w:lang w:val="en-US"/>
          </w:rPr>
          <w:t>Tạo hóa đơn đơn hàng là</w:t>
        </w:r>
      </w:ins>
      <w:ins w:id="179" w:author="phuong vu" w:date="2018-11-15T23:11:00Z">
        <w:r w:rsidR="000B72E2">
          <w:rPr>
            <w:lang w:val="en-US"/>
          </w:rPr>
          <w:t xml:space="preserve"> một trong những</w:t>
        </w:r>
      </w:ins>
      <w:ins w:id="180" w:author="phuong vu" w:date="2018-11-15T23:10:00Z">
        <w:r>
          <w:rPr>
            <w:lang w:val="en-US"/>
          </w:rPr>
          <w:t xml:space="preserve"> bước </w:t>
        </w:r>
        <w:r w:rsidR="000B72E2">
          <w:rPr>
            <w:lang w:val="en-US"/>
          </w:rPr>
          <w:t>cuối c</w:t>
        </w:r>
      </w:ins>
      <w:ins w:id="181" w:author="phuong vu" w:date="2018-11-15T23:11:00Z">
        <w:r w:rsidR="000B72E2">
          <w:rPr>
            <w:lang w:val="en-US"/>
          </w:rPr>
          <w:t xml:space="preserve">ùng trong chuỗi xử lí đơn hàng. Dữ liệu của hóa đơn được lấy từ dữ liệu biên nhận, bởi vì dữ liệu biên nhận là dữ liệu </w:t>
        </w:r>
      </w:ins>
      <w:ins w:id="182" w:author="phuong vu" w:date="2018-11-15T23:12:00Z">
        <w:r w:rsidR="000B72E2">
          <w:rPr>
            <w:lang w:val="en-US"/>
          </w:rPr>
          <w:t xml:space="preserve">chính xác và đã </w:t>
        </w:r>
      </w:ins>
      <w:ins w:id="183" w:author="phuong vu" w:date="2018-11-15T23:13:00Z">
        <w:r w:rsidR="000B72E2">
          <w:rPr>
            <w:lang w:val="en-US"/>
          </w:rPr>
          <w:t>kiểm tra sau khi nhận đồ từ khách hàng. Hóa đơn là kết quả của thông tin đơn hàng và được gửi trả lại cho khách hàng để thanh toán.</w:t>
        </w:r>
      </w:ins>
    </w:p>
    <w:p w14:paraId="18192888" w14:textId="7A2E634D" w:rsidR="00070C2F" w:rsidRDefault="00070C2F" w:rsidP="00070C2F">
      <w:pPr>
        <w:pStyle w:val="Heading6"/>
        <w:rPr>
          <w:lang w:val="en-US"/>
        </w:rPr>
      </w:pPr>
      <w:r>
        <w:rPr>
          <w:lang w:val="en-US"/>
        </w:rPr>
        <w:lastRenderedPageBreak/>
        <w:t>Giao diện</w:t>
      </w:r>
    </w:p>
    <w:p w14:paraId="217EF71D" w14:textId="77777777" w:rsidR="004F28F8" w:rsidRDefault="004F28F8" w:rsidP="009B63D4">
      <w:pPr>
        <w:keepNext/>
      </w:pPr>
      <w:r>
        <w:rPr>
          <w:noProof/>
        </w:rPr>
        <w:drawing>
          <wp:inline distT="0" distB="0" distL="0" distR="0" wp14:anchorId="4803ABB9" wp14:editId="16D820B9">
            <wp:extent cx="5579745" cy="5042535"/>
            <wp:effectExtent l="0" t="0" r="190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5042535"/>
                    </a:xfrm>
                    <a:prstGeom prst="rect">
                      <a:avLst/>
                    </a:prstGeom>
                    <a:noFill/>
                    <a:ln>
                      <a:noFill/>
                    </a:ln>
                  </pic:spPr>
                </pic:pic>
              </a:graphicData>
            </a:graphic>
          </wp:inline>
        </w:drawing>
      </w:r>
    </w:p>
    <w:p w14:paraId="60A47183" w14:textId="0596439B" w:rsidR="004F28F8" w:rsidRDefault="004F28F8" w:rsidP="004F28F8">
      <w:pPr>
        <w:pStyle w:val="Caption"/>
        <w:jc w:val="center"/>
        <w:rPr>
          <w:color w:val="auto"/>
          <w:sz w:val="26"/>
          <w:szCs w:val="26"/>
          <w:lang w:val="en-US"/>
        </w:rPr>
      </w:pPr>
      <w:bookmarkStart w:id="184" w:name="_Ref530087110"/>
      <w:bookmarkStart w:id="185" w:name="_Ref530087124"/>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8</w:t>
      </w:r>
      <w:r w:rsidR="006C103E">
        <w:rPr>
          <w:color w:val="auto"/>
          <w:sz w:val="26"/>
          <w:szCs w:val="26"/>
        </w:rPr>
        <w:fldChar w:fldCharType="end"/>
      </w:r>
      <w:bookmarkEnd w:id="185"/>
      <w:r w:rsidRPr="009B63D4">
        <w:rPr>
          <w:color w:val="auto"/>
          <w:sz w:val="26"/>
          <w:szCs w:val="26"/>
          <w:lang w:val="en-US"/>
        </w:rPr>
        <w:t xml:space="preserve"> Giao diện thực hiện chức năng tạo hóa đơn cho đơn hàng</w:t>
      </w:r>
      <w:bookmarkEnd w:id="184"/>
    </w:p>
    <w:p w14:paraId="4FDE5814" w14:textId="77777777" w:rsidR="004F28F8" w:rsidRDefault="004F28F8" w:rsidP="009B63D4">
      <w:pPr>
        <w:keepNext/>
      </w:pPr>
      <w:r>
        <w:rPr>
          <w:noProof/>
        </w:rPr>
        <w:lastRenderedPageBreak/>
        <w:drawing>
          <wp:inline distT="0" distB="0" distL="0" distR="0" wp14:anchorId="3537C190" wp14:editId="7874DB3E">
            <wp:extent cx="5579745" cy="3267710"/>
            <wp:effectExtent l="0" t="0" r="190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3267710"/>
                    </a:xfrm>
                    <a:prstGeom prst="rect">
                      <a:avLst/>
                    </a:prstGeom>
                    <a:noFill/>
                    <a:ln>
                      <a:noFill/>
                    </a:ln>
                  </pic:spPr>
                </pic:pic>
              </a:graphicData>
            </a:graphic>
          </wp:inline>
        </w:drawing>
      </w:r>
    </w:p>
    <w:p w14:paraId="61822E17" w14:textId="6E7A0FFB" w:rsidR="004F28F8" w:rsidRPr="009B63D4" w:rsidRDefault="004F28F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9</w:t>
      </w:r>
      <w:r w:rsidR="006C103E">
        <w:rPr>
          <w:color w:val="auto"/>
          <w:sz w:val="26"/>
          <w:szCs w:val="26"/>
        </w:rPr>
        <w:fldChar w:fldCharType="end"/>
      </w:r>
      <w:r w:rsidRPr="009B63D4">
        <w:rPr>
          <w:color w:val="auto"/>
          <w:sz w:val="26"/>
          <w:szCs w:val="26"/>
          <w:lang w:val="en-US"/>
        </w:rPr>
        <w:t xml:space="preserve"> Giao diện xem hóa đơn của đơn hàng</w:t>
      </w:r>
    </w:p>
    <w:p w14:paraId="1834A188" w14:textId="2F76920E" w:rsidR="00070C2F" w:rsidRDefault="00070C2F" w:rsidP="00070C2F">
      <w:pPr>
        <w:pStyle w:val="Heading6"/>
        <w:rPr>
          <w:ins w:id="186" w:author="phuong vu" w:date="2018-11-15T23:14:00Z"/>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0B72E2" w14:paraId="52A95465" w14:textId="77777777" w:rsidTr="00AA4F14">
        <w:trPr>
          <w:ins w:id="187" w:author="phuong vu" w:date="2018-11-15T23:14:00Z"/>
        </w:trPr>
        <w:tc>
          <w:tcPr>
            <w:tcW w:w="805" w:type="dxa"/>
            <w:vAlign w:val="center"/>
          </w:tcPr>
          <w:p w14:paraId="62618DCC" w14:textId="77777777" w:rsidR="000B72E2" w:rsidRPr="007F1EF1" w:rsidRDefault="000B72E2" w:rsidP="00AA4F14">
            <w:pPr>
              <w:spacing w:line="360" w:lineRule="auto"/>
              <w:jc w:val="center"/>
              <w:rPr>
                <w:ins w:id="188" w:author="phuong vu" w:date="2018-11-15T23:14:00Z"/>
                <w:b/>
                <w:lang w:val="en-US"/>
              </w:rPr>
            </w:pPr>
            <w:ins w:id="189" w:author="phuong vu" w:date="2018-11-15T23:14:00Z">
              <w:r w:rsidRPr="007F1EF1">
                <w:rPr>
                  <w:b/>
                  <w:lang w:val="en-US"/>
                </w:rPr>
                <w:t>STT</w:t>
              </w:r>
            </w:ins>
          </w:p>
        </w:tc>
        <w:tc>
          <w:tcPr>
            <w:tcW w:w="1980" w:type="dxa"/>
            <w:vAlign w:val="center"/>
          </w:tcPr>
          <w:p w14:paraId="5389A433" w14:textId="77777777" w:rsidR="000B72E2" w:rsidRPr="007F1EF1" w:rsidRDefault="000B72E2" w:rsidP="00AA4F14">
            <w:pPr>
              <w:spacing w:line="360" w:lineRule="auto"/>
              <w:jc w:val="center"/>
              <w:rPr>
                <w:ins w:id="190" w:author="phuong vu" w:date="2018-11-15T23:14:00Z"/>
                <w:b/>
                <w:lang w:val="en-US"/>
              </w:rPr>
            </w:pPr>
            <w:ins w:id="191" w:author="phuong vu" w:date="2018-11-15T23:14:00Z">
              <w:r w:rsidRPr="007F1EF1">
                <w:rPr>
                  <w:b/>
                  <w:lang w:val="en-US"/>
                </w:rPr>
                <w:t>Loại điều khiển</w:t>
              </w:r>
            </w:ins>
          </w:p>
        </w:tc>
        <w:tc>
          <w:tcPr>
            <w:tcW w:w="2970" w:type="dxa"/>
            <w:vAlign w:val="center"/>
          </w:tcPr>
          <w:p w14:paraId="626D113E" w14:textId="77777777" w:rsidR="000B72E2" w:rsidRPr="007F1EF1" w:rsidRDefault="000B72E2" w:rsidP="00AA4F14">
            <w:pPr>
              <w:spacing w:line="360" w:lineRule="auto"/>
              <w:jc w:val="center"/>
              <w:rPr>
                <w:ins w:id="192" w:author="phuong vu" w:date="2018-11-15T23:14:00Z"/>
                <w:b/>
                <w:lang w:val="en-US"/>
              </w:rPr>
            </w:pPr>
            <w:ins w:id="193" w:author="phuong vu" w:date="2018-11-15T23:14:00Z">
              <w:r w:rsidRPr="007F1EF1">
                <w:rPr>
                  <w:b/>
                  <w:lang w:val="en-US"/>
                </w:rPr>
                <w:t>Nội dung thực hiện</w:t>
              </w:r>
            </w:ins>
          </w:p>
        </w:tc>
        <w:tc>
          <w:tcPr>
            <w:tcW w:w="1266" w:type="dxa"/>
            <w:vAlign w:val="center"/>
          </w:tcPr>
          <w:p w14:paraId="0D3B53C3" w14:textId="77777777" w:rsidR="000B72E2" w:rsidRPr="007F1EF1" w:rsidRDefault="000B72E2" w:rsidP="00AA4F14">
            <w:pPr>
              <w:spacing w:line="360" w:lineRule="auto"/>
              <w:jc w:val="center"/>
              <w:rPr>
                <w:ins w:id="194" w:author="phuong vu" w:date="2018-11-15T23:14:00Z"/>
                <w:b/>
                <w:lang w:val="en-US"/>
              </w:rPr>
            </w:pPr>
            <w:ins w:id="195" w:author="phuong vu" w:date="2018-11-15T23:14:00Z">
              <w:r w:rsidRPr="007F1EF1">
                <w:rPr>
                  <w:b/>
                  <w:lang w:val="en-US"/>
                </w:rPr>
                <w:t>Giá trị mặc định</w:t>
              </w:r>
            </w:ins>
          </w:p>
        </w:tc>
        <w:tc>
          <w:tcPr>
            <w:tcW w:w="1756" w:type="dxa"/>
            <w:vAlign w:val="center"/>
          </w:tcPr>
          <w:p w14:paraId="38092A52" w14:textId="77777777" w:rsidR="000B72E2" w:rsidRPr="007F1EF1" w:rsidRDefault="000B72E2" w:rsidP="00AA4F14">
            <w:pPr>
              <w:spacing w:line="360" w:lineRule="auto"/>
              <w:jc w:val="center"/>
              <w:rPr>
                <w:ins w:id="196" w:author="phuong vu" w:date="2018-11-15T23:14:00Z"/>
                <w:b/>
                <w:lang w:val="en-US"/>
              </w:rPr>
            </w:pPr>
            <w:ins w:id="197" w:author="phuong vu" w:date="2018-11-15T23:14:00Z">
              <w:r w:rsidRPr="007F1EF1">
                <w:rPr>
                  <w:b/>
                  <w:lang w:val="en-US"/>
                </w:rPr>
                <w:t>Lưu ý</w:t>
              </w:r>
            </w:ins>
          </w:p>
        </w:tc>
      </w:tr>
      <w:tr w:rsidR="000B72E2" w14:paraId="64F12171" w14:textId="77777777" w:rsidTr="00AA4F14">
        <w:trPr>
          <w:ins w:id="198" w:author="phuong vu" w:date="2018-11-15T23:14:00Z"/>
        </w:trPr>
        <w:tc>
          <w:tcPr>
            <w:tcW w:w="805" w:type="dxa"/>
          </w:tcPr>
          <w:p w14:paraId="451780E8" w14:textId="77777777" w:rsidR="000B72E2" w:rsidRDefault="000B72E2" w:rsidP="00AA4F14">
            <w:pPr>
              <w:spacing w:line="360" w:lineRule="auto"/>
              <w:jc w:val="center"/>
              <w:rPr>
                <w:ins w:id="199" w:author="phuong vu" w:date="2018-11-15T23:14:00Z"/>
                <w:lang w:val="en-US"/>
              </w:rPr>
            </w:pPr>
            <w:ins w:id="200" w:author="phuong vu" w:date="2018-11-15T23:14:00Z">
              <w:r>
                <w:rPr>
                  <w:lang w:val="en-US"/>
                </w:rPr>
                <w:t>1</w:t>
              </w:r>
            </w:ins>
          </w:p>
        </w:tc>
        <w:tc>
          <w:tcPr>
            <w:tcW w:w="1980" w:type="dxa"/>
          </w:tcPr>
          <w:p w14:paraId="31B9126F" w14:textId="23D58FBF" w:rsidR="000B72E2" w:rsidRDefault="000B72E2" w:rsidP="00AA4F14">
            <w:pPr>
              <w:spacing w:line="360" w:lineRule="auto"/>
              <w:rPr>
                <w:ins w:id="201" w:author="phuong vu" w:date="2018-11-15T23:14:00Z"/>
                <w:lang w:val="en-US"/>
              </w:rPr>
            </w:pPr>
            <w:ins w:id="202" w:author="phuong vu" w:date="2018-11-15T23:14:00Z">
              <w:r>
                <w:rPr>
                  <w:lang w:val="en-US"/>
                </w:rPr>
                <w:t>span</w:t>
              </w:r>
            </w:ins>
          </w:p>
        </w:tc>
        <w:tc>
          <w:tcPr>
            <w:tcW w:w="2970" w:type="dxa"/>
          </w:tcPr>
          <w:p w14:paraId="2404F11C" w14:textId="60F4EA25" w:rsidR="000B72E2" w:rsidRDefault="000B72E2" w:rsidP="00AA4F14">
            <w:pPr>
              <w:spacing w:line="360" w:lineRule="auto"/>
              <w:rPr>
                <w:ins w:id="203" w:author="phuong vu" w:date="2018-11-15T23:14:00Z"/>
                <w:lang w:val="en-US"/>
              </w:rPr>
            </w:pPr>
            <w:ins w:id="204" w:author="phuong vu" w:date="2018-11-15T23:14:00Z">
              <w:r>
                <w:rPr>
                  <w:lang w:val="en-US"/>
                </w:rPr>
                <w:t>Hiển thị thông tin đơn hàng</w:t>
              </w:r>
            </w:ins>
            <w:ins w:id="205" w:author="phuong vu" w:date="2018-11-15T23:15:00Z">
              <w:r>
                <w:rPr>
                  <w:lang w:val="en-US"/>
                </w:rPr>
                <w:t xml:space="preserve"> như giao diện </w:t>
              </w:r>
            </w:ins>
            <w:ins w:id="206" w:author="phuong vu" w:date="2018-11-15T23:16:00Z">
              <w:r>
                <w:rPr>
                  <w:lang w:val="en-US"/>
                </w:rPr>
                <w:fldChar w:fldCharType="begin"/>
              </w:r>
              <w:r>
                <w:rPr>
                  <w:lang w:val="en-US"/>
                </w:rPr>
                <w:instrText xml:space="preserve"> REF _Ref530087124 \h </w:instrText>
              </w:r>
              <w:r>
                <w:rPr>
                  <w:lang w:val="en-US"/>
                </w:rPr>
              </w:r>
            </w:ins>
            <w:r>
              <w:rPr>
                <w:lang w:val="en-US"/>
              </w:rPr>
              <w:fldChar w:fldCharType="separate"/>
            </w:r>
            <w:ins w:id="207" w:author="phuong vu" w:date="2018-11-15T23:16:00Z">
              <w:r w:rsidRPr="009B63D4">
                <w:t xml:space="preserve">Hình </w:t>
              </w:r>
              <w:r>
                <w:rPr>
                  <w:noProof/>
                </w:rPr>
                <w:t>3</w:t>
              </w:r>
              <w:r>
                <w:t>.</w:t>
              </w:r>
              <w:r>
                <w:rPr>
                  <w:noProof/>
                </w:rPr>
                <w:t>8</w:t>
              </w:r>
              <w:r>
                <w:rPr>
                  <w:lang w:val="en-US"/>
                </w:rPr>
                <w:fldChar w:fldCharType="end"/>
              </w:r>
            </w:ins>
          </w:p>
        </w:tc>
        <w:tc>
          <w:tcPr>
            <w:tcW w:w="1266" w:type="dxa"/>
          </w:tcPr>
          <w:p w14:paraId="6CA28F45" w14:textId="77777777" w:rsidR="000B72E2" w:rsidRDefault="000B72E2" w:rsidP="00AA4F14">
            <w:pPr>
              <w:spacing w:line="360" w:lineRule="auto"/>
              <w:rPr>
                <w:ins w:id="208" w:author="phuong vu" w:date="2018-11-15T23:14:00Z"/>
                <w:lang w:val="en-US"/>
              </w:rPr>
            </w:pPr>
          </w:p>
        </w:tc>
        <w:tc>
          <w:tcPr>
            <w:tcW w:w="1756" w:type="dxa"/>
          </w:tcPr>
          <w:p w14:paraId="335F2A93" w14:textId="77777777" w:rsidR="000B72E2" w:rsidRDefault="000B72E2" w:rsidP="00AA4F14">
            <w:pPr>
              <w:spacing w:line="360" w:lineRule="auto"/>
              <w:rPr>
                <w:ins w:id="209" w:author="phuong vu" w:date="2018-11-15T23:14:00Z"/>
                <w:lang w:val="en-US"/>
              </w:rPr>
            </w:pPr>
          </w:p>
        </w:tc>
      </w:tr>
      <w:tr w:rsidR="000B72E2" w14:paraId="2145D598" w14:textId="77777777" w:rsidTr="00AA4F14">
        <w:trPr>
          <w:ins w:id="210" w:author="phuong vu" w:date="2018-11-15T23:14:00Z"/>
        </w:trPr>
        <w:tc>
          <w:tcPr>
            <w:tcW w:w="805" w:type="dxa"/>
          </w:tcPr>
          <w:p w14:paraId="119CD64D" w14:textId="77777777" w:rsidR="000B72E2" w:rsidRDefault="000B72E2" w:rsidP="00AA4F14">
            <w:pPr>
              <w:spacing w:line="360" w:lineRule="auto"/>
              <w:jc w:val="center"/>
              <w:rPr>
                <w:ins w:id="211" w:author="phuong vu" w:date="2018-11-15T23:14:00Z"/>
                <w:lang w:val="en-US"/>
              </w:rPr>
            </w:pPr>
            <w:ins w:id="212" w:author="phuong vu" w:date="2018-11-15T23:14:00Z">
              <w:r>
                <w:rPr>
                  <w:lang w:val="en-US"/>
                </w:rPr>
                <w:t>2</w:t>
              </w:r>
            </w:ins>
          </w:p>
        </w:tc>
        <w:tc>
          <w:tcPr>
            <w:tcW w:w="1980" w:type="dxa"/>
          </w:tcPr>
          <w:p w14:paraId="48D6112D" w14:textId="77777777" w:rsidR="000B72E2" w:rsidRDefault="000B72E2" w:rsidP="00AA4F14">
            <w:pPr>
              <w:spacing w:line="360" w:lineRule="auto"/>
              <w:rPr>
                <w:ins w:id="213" w:author="phuong vu" w:date="2018-11-15T23:14:00Z"/>
                <w:lang w:val="en-US"/>
              </w:rPr>
            </w:pPr>
            <w:ins w:id="214" w:author="phuong vu" w:date="2018-11-15T23:14:00Z">
              <w:r>
                <w:rPr>
                  <w:lang w:val="en-US"/>
                </w:rPr>
                <w:t>button</w:t>
              </w:r>
            </w:ins>
          </w:p>
        </w:tc>
        <w:tc>
          <w:tcPr>
            <w:tcW w:w="2970" w:type="dxa"/>
          </w:tcPr>
          <w:p w14:paraId="575DD6F2" w14:textId="6E5E5054" w:rsidR="000B72E2" w:rsidRDefault="000B72E2" w:rsidP="00AA4F14">
            <w:pPr>
              <w:spacing w:line="360" w:lineRule="auto"/>
              <w:rPr>
                <w:ins w:id="215" w:author="phuong vu" w:date="2018-11-15T23:14:00Z"/>
                <w:lang w:val="en-US"/>
              </w:rPr>
            </w:pPr>
            <w:ins w:id="216" w:author="phuong vu" w:date="2018-11-15T23:17:00Z">
              <w:r>
                <w:rPr>
                  <w:lang w:val="en-US"/>
                </w:rPr>
                <w:t>Tạo hóa đơn, thực hiện chức năng tạo hóa đơn dựa trên ID của đơn hàng.</w:t>
              </w:r>
            </w:ins>
          </w:p>
        </w:tc>
        <w:tc>
          <w:tcPr>
            <w:tcW w:w="1266" w:type="dxa"/>
          </w:tcPr>
          <w:p w14:paraId="460BD576" w14:textId="77777777" w:rsidR="000B72E2" w:rsidRDefault="000B72E2" w:rsidP="00AA4F14">
            <w:pPr>
              <w:spacing w:line="360" w:lineRule="auto"/>
              <w:rPr>
                <w:ins w:id="217" w:author="phuong vu" w:date="2018-11-15T23:14:00Z"/>
                <w:lang w:val="en-US"/>
              </w:rPr>
            </w:pPr>
          </w:p>
        </w:tc>
        <w:tc>
          <w:tcPr>
            <w:tcW w:w="1756" w:type="dxa"/>
          </w:tcPr>
          <w:p w14:paraId="4F08D7A6" w14:textId="77777777" w:rsidR="000B72E2" w:rsidRDefault="000B72E2" w:rsidP="00AA4F14">
            <w:pPr>
              <w:spacing w:line="360" w:lineRule="auto"/>
              <w:rPr>
                <w:ins w:id="218" w:author="phuong vu" w:date="2018-11-15T23:14:00Z"/>
                <w:lang w:val="en-US"/>
              </w:rPr>
            </w:pPr>
          </w:p>
        </w:tc>
      </w:tr>
      <w:tr w:rsidR="000B72E2" w14:paraId="438869C9" w14:textId="77777777" w:rsidTr="00AA4F14">
        <w:trPr>
          <w:ins w:id="219" w:author="phuong vu" w:date="2018-11-15T23:14:00Z"/>
        </w:trPr>
        <w:tc>
          <w:tcPr>
            <w:tcW w:w="805" w:type="dxa"/>
          </w:tcPr>
          <w:p w14:paraId="0F1FFD57" w14:textId="77777777" w:rsidR="000B72E2" w:rsidRDefault="000B72E2" w:rsidP="00AA4F14">
            <w:pPr>
              <w:spacing w:line="360" w:lineRule="auto"/>
              <w:jc w:val="center"/>
              <w:rPr>
                <w:ins w:id="220" w:author="phuong vu" w:date="2018-11-15T23:14:00Z"/>
                <w:lang w:val="en-US"/>
              </w:rPr>
            </w:pPr>
            <w:ins w:id="221" w:author="phuong vu" w:date="2018-11-15T23:14:00Z">
              <w:r>
                <w:rPr>
                  <w:lang w:val="en-US"/>
                </w:rPr>
                <w:t>3</w:t>
              </w:r>
            </w:ins>
          </w:p>
        </w:tc>
        <w:tc>
          <w:tcPr>
            <w:tcW w:w="1980" w:type="dxa"/>
          </w:tcPr>
          <w:p w14:paraId="5946B344" w14:textId="0FFAB628" w:rsidR="000B72E2" w:rsidRDefault="000B72E2" w:rsidP="00AA4F14">
            <w:pPr>
              <w:spacing w:line="360" w:lineRule="auto"/>
              <w:rPr>
                <w:ins w:id="222" w:author="phuong vu" w:date="2018-11-15T23:14:00Z"/>
                <w:lang w:val="en-US"/>
              </w:rPr>
            </w:pPr>
            <w:ins w:id="223" w:author="phuong vu" w:date="2018-11-15T23:17:00Z">
              <w:r>
                <w:rPr>
                  <w:lang w:val="en-US"/>
                </w:rPr>
                <w:t>table</w:t>
              </w:r>
            </w:ins>
          </w:p>
        </w:tc>
        <w:tc>
          <w:tcPr>
            <w:tcW w:w="2970" w:type="dxa"/>
          </w:tcPr>
          <w:p w14:paraId="08582E8B" w14:textId="2E274A5E" w:rsidR="000B72E2" w:rsidRDefault="000B72E2" w:rsidP="00AA4F14">
            <w:pPr>
              <w:spacing w:line="360" w:lineRule="auto"/>
              <w:rPr>
                <w:ins w:id="224" w:author="phuong vu" w:date="2018-11-15T23:14:00Z"/>
                <w:lang w:val="en-US"/>
              </w:rPr>
            </w:pPr>
            <w:ins w:id="225" w:author="phuong vu" w:date="2018-11-15T23:17:00Z">
              <w:r>
                <w:rPr>
                  <w:lang w:val="en-US"/>
                </w:rPr>
                <w:t>Thông tin hóa đơn</w:t>
              </w:r>
            </w:ins>
          </w:p>
        </w:tc>
        <w:tc>
          <w:tcPr>
            <w:tcW w:w="1266" w:type="dxa"/>
          </w:tcPr>
          <w:p w14:paraId="39FE411F" w14:textId="77777777" w:rsidR="000B72E2" w:rsidRDefault="000B72E2" w:rsidP="00AA4F14">
            <w:pPr>
              <w:spacing w:line="360" w:lineRule="auto"/>
              <w:rPr>
                <w:ins w:id="226" w:author="phuong vu" w:date="2018-11-15T23:14:00Z"/>
                <w:lang w:val="en-US"/>
              </w:rPr>
            </w:pPr>
          </w:p>
        </w:tc>
        <w:tc>
          <w:tcPr>
            <w:tcW w:w="1756" w:type="dxa"/>
          </w:tcPr>
          <w:p w14:paraId="6A1505B2" w14:textId="77777777" w:rsidR="000B72E2" w:rsidRDefault="000B72E2" w:rsidP="00AA4F14">
            <w:pPr>
              <w:spacing w:line="360" w:lineRule="auto"/>
              <w:rPr>
                <w:ins w:id="227" w:author="phuong vu" w:date="2018-11-15T23:14:00Z"/>
                <w:lang w:val="en-US"/>
              </w:rPr>
            </w:pPr>
          </w:p>
        </w:tc>
      </w:tr>
      <w:tr w:rsidR="000B72E2" w14:paraId="1D0B6967" w14:textId="77777777" w:rsidTr="00AA4F14">
        <w:trPr>
          <w:ins w:id="228" w:author="phuong vu" w:date="2018-11-15T23:14:00Z"/>
        </w:trPr>
        <w:tc>
          <w:tcPr>
            <w:tcW w:w="805" w:type="dxa"/>
          </w:tcPr>
          <w:p w14:paraId="634F21FA" w14:textId="77777777" w:rsidR="000B72E2" w:rsidRDefault="000B72E2" w:rsidP="00AA4F14">
            <w:pPr>
              <w:spacing w:line="360" w:lineRule="auto"/>
              <w:jc w:val="center"/>
              <w:rPr>
                <w:ins w:id="229" w:author="phuong vu" w:date="2018-11-15T23:14:00Z"/>
                <w:lang w:val="en-US"/>
              </w:rPr>
            </w:pPr>
            <w:ins w:id="230" w:author="phuong vu" w:date="2018-11-15T23:14:00Z">
              <w:r>
                <w:rPr>
                  <w:lang w:val="en-US"/>
                </w:rPr>
                <w:t>4</w:t>
              </w:r>
            </w:ins>
          </w:p>
        </w:tc>
        <w:tc>
          <w:tcPr>
            <w:tcW w:w="1980" w:type="dxa"/>
          </w:tcPr>
          <w:p w14:paraId="6DD76B7A" w14:textId="77777777" w:rsidR="000B72E2" w:rsidRDefault="000B72E2" w:rsidP="00AA4F14">
            <w:pPr>
              <w:spacing w:line="360" w:lineRule="auto"/>
              <w:rPr>
                <w:ins w:id="231" w:author="phuong vu" w:date="2018-11-15T23:14:00Z"/>
                <w:lang w:val="en-US"/>
              </w:rPr>
            </w:pPr>
            <w:ins w:id="232" w:author="phuong vu" w:date="2018-11-15T23:14:00Z">
              <w:r>
                <w:rPr>
                  <w:lang w:val="en-US"/>
                </w:rPr>
                <w:t>button</w:t>
              </w:r>
            </w:ins>
          </w:p>
        </w:tc>
        <w:tc>
          <w:tcPr>
            <w:tcW w:w="2970" w:type="dxa"/>
          </w:tcPr>
          <w:p w14:paraId="7C432A97" w14:textId="77777777" w:rsidR="000B72E2" w:rsidRDefault="000B72E2" w:rsidP="00AA4F14">
            <w:pPr>
              <w:spacing w:line="360" w:lineRule="auto"/>
              <w:rPr>
                <w:ins w:id="233" w:author="phuong vu" w:date="2018-11-15T23:14:00Z"/>
                <w:lang w:val="en-US"/>
              </w:rPr>
            </w:pPr>
            <w:ins w:id="234" w:author="phuong vu" w:date="2018-11-15T23:14:00Z">
              <w:r>
                <w:rPr>
                  <w:lang w:val="en-US"/>
                </w:rPr>
                <w:t>Hoàn tất xử lí đơn hàng</w:t>
              </w:r>
            </w:ins>
          </w:p>
        </w:tc>
        <w:tc>
          <w:tcPr>
            <w:tcW w:w="1266" w:type="dxa"/>
          </w:tcPr>
          <w:p w14:paraId="37C5EC0D" w14:textId="77777777" w:rsidR="000B72E2" w:rsidRDefault="000B72E2" w:rsidP="00AA4F14">
            <w:pPr>
              <w:spacing w:line="360" w:lineRule="auto"/>
              <w:jc w:val="left"/>
              <w:rPr>
                <w:ins w:id="235" w:author="phuong vu" w:date="2018-11-15T23:14:00Z"/>
                <w:lang w:val="en-US"/>
              </w:rPr>
            </w:pPr>
          </w:p>
        </w:tc>
        <w:tc>
          <w:tcPr>
            <w:tcW w:w="1756" w:type="dxa"/>
          </w:tcPr>
          <w:p w14:paraId="3EFD78AD" w14:textId="77777777" w:rsidR="000B72E2" w:rsidRDefault="000B72E2" w:rsidP="00AA4F14">
            <w:pPr>
              <w:spacing w:line="360" w:lineRule="auto"/>
              <w:rPr>
                <w:ins w:id="236" w:author="phuong vu" w:date="2018-11-15T23:14:00Z"/>
                <w:lang w:val="en-US"/>
              </w:rPr>
            </w:pPr>
          </w:p>
        </w:tc>
      </w:tr>
      <w:tr w:rsidR="000B72E2" w14:paraId="70EB5D42" w14:textId="77777777" w:rsidTr="00AA4F14">
        <w:trPr>
          <w:ins w:id="237" w:author="phuong vu" w:date="2018-11-15T23:14:00Z"/>
        </w:trPr>
        <w:tc>
          <w:tcPr>
            <w:tcW w:w="805" w:type="dxa"/>
          </w:tcPr>
          <w:p w14:paraId="59D7651D" w14:textId="77777777" w:rsidR="000B72E2" w:rsidRDefault="000B72E2" w:rsidP="00AA4F14">
            <w:pPr>
              <w:spacing w:line="360" w:lineRule="auto"/>
              <w:jc w:val="center"/>
              <w:rPr>
                <w:ins w:id="238" w:author="phuong vu" w:date="2018-11-15T23:14:00Z"/>
                <w:lang w:val="en-US"/>
              </w:rPr>
            </w:pPr>
            <w:ins w:id="239" w:author="phuong vu" w:date="2018-11-15T23:14:00Z">
              <w:r>
                <w:rPr>
                  <w:lang w:val="en-US"/>
                </w:rPr>
                <w:t>5</w:t>
              </w:r>
            </w:ins>
          </w:p>
        </w:tc>
        <w:tc>
          <w:tcPr>
            <w:tcW w:w="1980" w:type="dxa"/>
          </w:tcPr>
          <w:p w14:paraId="374EFB6D" w14:textId="77777777" w:rsidR="000B72E2" w:rsidRDefault="000B72E2" w:rsidP="00AA4F14">
            <w:pPr>
              <w:spacing w:line="360" w:lineRule="auto"/>
              <w:rPr>
                <w:ins w:id="240" w:author="phuong vu" w:date="2018-11-15T23:14:00Z"/>
                <w:lang w:val="en-US"/>
              </w:rPr>
            </w:pPr>
            <w:ins w:id="241" w:author="phuong vu" w:date="2018-11-15T23:14:00Z">
              <w:r>
                <w:rPr>
                  <w:lang w:val="en-US"/>
                </w:rPr>
                <w:t>button</w:t>
              </w:r>
            </w:ins>
          </w:p>
        </w:tc>
        <w:tc>
          <w:tcPr>
            <w:tcW w:w="2970" w:type="dxa"/>
          </w:tcPr>
          <w:p w14:paraId="6C106208" w14:textId="77777777" w:rsidR="000B72E2" w:rsidRDefault="000B72E2" w:rsidP="00AA4F14">
            <w:pPr>
              <w:spacing w:line="360" w:lineRule="auto"/>
              <w:rPr>
                <w:ins w:id="242" w:author="phuong vu" w:date="2018-11-15T23:14:00Z"/>
                <w:lang w:val="en-US"/>
              </w:rPr>
            </w:pPr>
            <w:ins w:id="243" w:author="phuong vu" w:date="2018-11-15T23:14:00Z">
              <w:r>
                <w:rPr>
                  <w:lang w:val="en-US"/>
                </w:rPr>
                <w:t>Quay lại trang trước</w:t>
              </w:r>
            </w:ins>
          </w:p>
        </w:tc>
        <w:tc>
          <w:tcPr>
            <w:tcW w:w="1266" w:type="dxa"/>
          </w:tcPr>
          <w:p w14:paraId="4B8DBA27" w14:textId="77777777" w:rsidR="000B72E2" w:rsidRDefault="000B72E2" w:rsidP="00AA4F14">
            <w:pPr>
              <w:spacing w:line="360" w:lineRule="auto"/>
              <w:jc w:val="left"/>
              <w:rPr>
                <w:ins w:id="244" w:author="phuong vu" w:date="2018-11-15T23:14:00Z"/>
                <w:lang w:val="en-US"/>
              </w:rPr>
            </w:pPr>
          </w:p>
        </w:tc>
        <w:tc>
          <w:tcPr>
            <w:tcW w:w="1756" w:type="dxa"/>
          </w:tcPr>
          <w:p w14:paraId="172B3DB7" w14:textId="77777777" w:rsidR="000B72E2" w:rsidRDefault="000B72E2" w:rsidP="00AA4F14">
            <w:pPr>
              <w:spacing w:line="360" w:lineRule="auto"/>
              <w:rPr>
                <w:ins w:id="245" w:author="phuong vu" w:date="2018-11-15T23:14:00Z"/>
                <w:lang w:val="en-US"/>
              </w:rPr>
            </w:pPr>
          </w:p>
        </w:tc>
      </w:tr>
    </w:tbl>
    <w:p w14:paraId="72CDF5F4" w14:textId="77777777" w:rsidR="000B72E2" w:rsidRPr="000B72E2" w:rsidRDefault="000B72E2" w:rsidP="000B72E2">
      <w:pPr>
        <w:rPr>
          <w:lang w:val="en-US"/>
          <w:rPrChange w:id="246" w:author="phuong vu" w:date="2018-11-15T23:14:00Z">
            <w:rPr>
              <w:lang w:val="en-US"/>
            </w:rPr>
          </w:rPrChange>
        </w:rPr>
        <w:pPrChange w:id="247" w:author="phuong vu" w:date="2018-11-15T23:14:00Z">
          <w:pPr>
            <w:pStyle w:val="Heading6"/>
          </w:pPr>
        </w:pPrChange>
      </w:pPr>
      <w:bookmarkStart w:id="248" w:name="_GoBack"/>
      <w:bookmarkEnd w:id="248"/>
    </w:p>
    <w:p w14:paraId="3625AAC2" w14:textId="77777777" w:rsidR="00070C2F" w:rsidRDefault="00070C2F" w:rsidP="00070C2F">
      <w:pPr>
        <w:pStyle w:val="Heading6"/>
        <w:rPr>
          <w:lang w:val="en-US"/>
        </w:rPr>
      </w:pPr>
      <w:r>
        <w:rPr>
          <w:lang w:val="en-US"/>
        </w:rPr>
        <w:lastRenderedPageBreak/>
        <w:t>Dữ liệu sử dụng</w:t>
      </w:r>
    </w:p>
    <w:p w14:paraId="5E446F28" w14:textId="5E5E256A" w:rsidR="00070C2F" w:rsidRPr="006C3B6C" w:rsidRDefault="00070C2F" w:rsidP="009B63D4">
      <w:pPr>
        <w:pStyle w:val="Heading6"/>
        <w:rPr>
          <w:lang w:val="en-US"/>
        </w:rPr>
      </w:pPr>
      <w:r>
        <w:rPr>
          <w:lang w:val="en-US"/>
        </w:rPr>
        <w:t>Cách xử lí</w:t>
      </w:r>
    </w:p>
    <w:p w14:paraId="3DAC2ECC" w14:textId="70A0D174" w:rsidR="00A61DB2" w:rsidRDefault="00FC2466" w:rsidP="00A61DB2">
      <w:pPr>
        <w:pStyle w:val="Heading4"/>
        <w:rPr>
          <w:lang w:val="en-US"/>
        </w:rPr>
      </w:pPr>
      <w:r>
        <w:rPr>
          <w:lang w:val="en-US"/>
        </w:rPr>
        <w:t>Quản lí biên nhận</w:t>
      </w:r>
    </w:p>
    <w:p w14:paraId="0D8328B1" w14:textId="671E169D" w:rsidR="00AA3488" w:rsidRDefault="00AA3488" w:rsidP="00AA3488">
      <w:pPr>
        <w:pStyle w:val="Heading5"/>
        <w:rPr>
          <w:lang w:val="en-US"/>
        </w:rPr>
      </w:pPr>
      <w:r>
        <w:rPr>
          <w:lang w:val="en-US"/>
        </w:rPr>
        <w:t>Xem danh sách biên nhận theo trạng thái</w:t>
      </w:r>
    </w:p>
    <w:p w14:paraId="7BBCB3E9" w14:textId="77777777" w:rsidR="00AA3488" w:rsidRDefault="00AA3488" w:rsidP="00AA3488">
      <w:pPr>
        <w:pStyle w:val="Heading6"/>
        <w:rPr>
          <w:lang w:val="en-US"/>
        </w:rPr>
      </w:pPr>
      <w:r>
        <w:rPr>
          <w:lang w:val="en-US"/>
        </w:rPr>
        <w:t>Mục đích</w:t>
      </w:r>
    </w:p>
    <w:p w14:paraId="114EF8E5" w14:textId="77777777" w:rsidR="00AA3488" w:rsidRDefault="00AA3488" w:rsidP="00AA3488">
      <w:pPr>
        <w:pStyle w:val="Heading6"/>
        <w:rPr>
          <w:lang w:val="en-US"/>
        </w:rPr>
      </w:pPr>
      <w:r>
        <w:rPr>
          <w:lang w:val="en-US"/>
        </w:rPr>
        <w:t>Giao diện</w:t>
      </w:r>
    </w:p>
    <w:p w14:paraId="1DAF176D" w14:textId="77777777" w:rsidR="00AA3488" w:rsidRDefault="00AA3488" w:rsidP="00AA3488">
      <w:pPr>
        <w:pStyle w:val="Heading6"/>
        <w:rPr>
          <w:lang w:val="en-US"/>
        </w:rPr>
      </w:pPr>
      <w:r>
        <w:rPr>
          <w:lang w:val="en-US"/>
        </w:rPr>
        <w:t>Các thành phần giao diện</w:t>
      </w:r>
    </w:p>
    <w:p w14:paraId="612266D8" w14:textId="77777777" w:rsidR="00AA3488" w:rsidRPr="00AA4F14" w:rsidRDefault="00AA3488" w:rsidP="00AA3488">
      <w:pPr>
        <w:pStyle w:val="Heading6"/>
        <w:rPr>
          <w:lang w:val="en-US"/>
        </w:rPr>
      </w:pPr>
      <w:r>
        <w:rPr>
          <w:lang w:val="en-US"/>
        </w:rPr>
        <w:t>Cách xử lí</w:t>
      </w:r>
    </w:p>
    <w:p w14:paraId="649043BA" w14:textId="77777777" w:rsidR="00AA3488" w:rsidRPr="00C95C85" w:rsidRDefault="00AA3488" w:rsidP="00C95C85">
      <w:pPr>
        <w:rPr>
          <w:lang w:val="en-US"/>
        </w:rPr>
      </w:pPr>
    </w:p>
    <w:p w14:paraId="1449E3B4" w14:textId="5CCE386F" w:rsidR="005E64D7" w:rsidRDefault="005E64D7" w:rsidP="005E64D7">
      <w:pPr>
        <w:pStyle w:val="Heading5"/>
        <w:rPr>
          <w:lang w:val="en-US"/>
        </w:rPr>
      </w:pPr>
      <w:r>
        <w:rPr>
          <w:lang w:val="en-US"/>
        </w:rPr>
        <w:t>Xem chi tiết biên nhận</w:t>
      </w:r>
    </w:p>
    <w:p w14:paraId="3E4D1492" w14:textId="77777777" w:rsidR="00070C2F" w:rsidRDefault="00070C2F" w:rsidP="00070C2F">
      <w:pPr>
        <w:pStyle w:val="Heading6"/>
        <w:rPr>
          <w:lang w:val="en-US"/>
        </w:rPr>
      </w:pPr>
      <w:r>
        <w:rPr>
          <w:lang w:val="en-US"/>
        </w:rPr>
        <w:t>Mục đích</w:t>
      </w:r>
    </w:p>
    <w:p w14:paraId="2E1B046D" w14:textId="5C30D7B0" w:rsidR="00070C2F" w:rsidRDefault="00070C2F" w:rsidP="00070C2F">
      <w:pPr>
        <w:pStyle w:val="Heading6"/>
        <w:rPr>
          <w:lang w:val="en-US"/>
        </w:rPr>
      </w:pPr>
      <w:r>
        <w:rPr>
          <w:lang w:val="en-US"/>
        </w:rPr>
        <w:t>Giao diện</w:t>
      </w:r>
    </w:p>
    <w:p w14:paraId="7A59FB21" w14:textId="77777777" w:rsidR="003C2D88" w:rsidRDefault="003C2D88" w:rsidP="009B63D4">
      <w:pPr>
        <w:keepNext/>
      </w:pPr>
      <w:r>
        <w:rPr>
          <w:noProof/>
        </w:rPr>
        <w:drawing>
          <wp:inline distT="0" distB="0" distL="0" distR="0" wp14:anchorId="52AD5B8F" wp14:editId="526233DB">
            <wp:extent cx="5579745" cy="45415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4541520"/>
                    </a:xfrm>
                    <a:prstGeom prst="rect">
                      <a:avLst/>
                    </a:prstGeom>
                    <a:noFill/>
                    <a:ln>
                      <a:noFill/>
                    </a:ln>
                  </pic:spPr>
                </pic:pic>
              </a:graphicData>
            </a:graphic>
          </wp:inline>
        </w:drawing>
      </w:r>
    </w:p>
    <w:p w14:paraId="58CF6C74" w14:textId="0465A993" w:rsidR="003C2D88" w:rsidRPr="009B63D4" w:rsidRDefault="003C2D8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10</w:t>
      </w:r>
      <w:r w:rsidR="006C103E">
        <w:rPr>
          <w:color w:val="auto"/>
          <w:sz w:val="26"/>
          <w:szCs w:val="26"/>
        </w:rPr>
        <w:fldChar w:fldCharType="end"/>
      </w:r>
      <w:r w:rsidRPr="009B63D4">
        <w:rPr>
          <w:color w:val="auto"/>
          <w:sz w:val="26"/>
          <w:szCs w:val="26"/>
          <w:lang w:val="en-US"/>
        </w:rPr>
        <w:t xml:space="preserve"> Giao diện chi tiết biên nhận</w:t>
      </w:r>
    </w:p>
    <w:p w14:paraId="5D8585D7" w14:textId="77777777" w:rsidR="00070C2F" w:rsidRDefault="00070C2F" w:rsidP="00070C2F">
      <w:pPr>
        <w:pStyle w:val="Heading6"/>
        <w:rPr>
          <w:lang w:val="en-US"/>
        </w:rPr>
      </w:pPr>
      <w:r>
        <w:rPr>
          <w:lang w:val="en-US"/>
        </w:rPr>
        <w:lastRenderedPageBreak/>
        <w:t>Các thành phần giao diện</w:t>
      </w:r>
    </w:p>
    <w:p w14:paraId="666C6471" w14:textId="639A5A79"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E1FFB" w14:paraId="2028106B" w14:textId="77777777" w:rsidTr="00A72A60">
        <w:tc>
          <w:tcPr>
            <w:tcW w:w="805" w:type="dxa"/>
            <w:vMerge w:val="restart"/>
            <w:vAlign w:val="center"/>
          </w:tcPr>
          <w:p w14:paraId="5E738FB8" w14:textId="77777777" w:rsidR="008E1FFB" w:rsidRPr="007F1EF1" w:rsidRDefault="008E1FFB" w:rsidP="00A72A60">
            <w:pPr>
              <w:spacing w:line="360" w:lineRule="auto"/>
              <w:jc w:val="center"/>
              <w:rPr>
                <w:b/>
                <w:lang w:val="en-US"/>
              </w:rPr>
            </w:pPr>
            <w:r w:rsidRPr="007F1EF1">
              <w:rPr>
                <w:b/>
                <w:lang w:val="en-US"/>
              </w:rPr>
              <w:t>STT</w:t>
            </w:r>
          </w:p>
        </w:tc>
        <w:tc>
          <w:tcPr>
            <w:tcW w:w="2120" w:type="dxa"/>
            <w:vMerge w:val="restart"/>
            <w:vAlign w:val="center"/>
          </w:tcPr>
          <w:p w14:paraId="125D6501" w14:textId="77777777" w:rsidR="008E1FFB" w:rsidRPr="007F1EF1" w:rsidRDefault="008E1FFB" w:rsidP="00A72A60">
            <w:pPr>
              <w:spacing w:line="360" w:lineRule="auto"/>
              <w:jc w:val="center"/>
              <w:rPr>
                <w:b/>
                <w:lang w:val="en-US"/>
              </w:rPr>
            </w:pPr>
            <w:r w:rsidRPr="007F1EF1">
              <w:rPr>
                <w:b/>
                <w:lang w:val="en-US"/>
              </w:rPr>
              <w:t>Tên bảng/</w:t>
            </w:r>
          </w:p>
          <w:p w14:paraId="23F8A511" w14:textId="77777777" w:rsidR="008E1FFB" w:rsidRPr="007F1EF1" w:rsidRDefault="008E1FFB"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4E13E84" w14:textId="77777777" w:rsidR="008E1FFB" w:rsidRPr="007F1EF1" w:rsidRDefault="008E1FFB" w:rsidP="00A72A60">
            <w:pPr>
              <w:spacing w:line="360" w:lineRule="auto"/>
              <w:jc w:val="center"/>
              <w:rPr>
                <w:b/>
                <w:lang w:val="en-US"/>
              </w:rPr>
            </w:pPr>
            <w:r w:rsidRPr="007F1EF1">
              <w:rPr>
                <w:b/>
                <w:lang w:val="en-US"/>
              </w:rPr>
              <w:t>Phương thức</w:t>
            </w:r>
          </w:p>
        </w:tc>
      </w:tr>
      <w:tr w:rsidR="008E1FFB" w14:paraId="4EE85620" w14:textId="77777777" w:rsidTr="00A72A60">
        <w:tc>
          <w:tcPr>
            <w:tcW w:w="805" w:type="dxa"/>
            <w:vMerge/>
            <w:vAlign w:val="center"/>
          </w:tcPr>
          <w:p w14:paraId="3C0A90C5" w14:textId="77777777" w:rsidR="008E1FFB" w:rsidRPr="007F1EF1" w:rsidRDefault="008E1FFB" w:rsidP="00A72A60">
            <w:pPr>
              <w:spacing w:line="360" w:lineRule="auto"/>
              <w:jc w:val="center"/>
              <w:rPr>
                <w:b/>
                <w:lang w:val="en-US"/>
              </w:rPr>
            </w:pPr>
          </w:p>
        </w:tc>
        <w:tc>
          <w:tcPr>
            <w:tcW w:w="2120" w:type="dxa"/>
            <w:vMerge/>
            <w:vAlign w:val="center"/>
          </w:tcPr>
          <w:p w14:paraId="7C609C5F" w14:textId="77777777" w:rsidR="008E1FFB" w:rsidRPr="007F1EF1" w:rsidRDefault="008E1FFB" w:rsidP="00A72A60">
            <w:pPr>
              <w:spacing w:line="360" w:lineRule="auto"/>
              <w:jc w:val="center"/>
              <w:rPr>
                <w:b/>
                <w:lang w:val="en-US"/>
              </w:rPr>
            </w:pPr>
          </w:p>
        </w:tc>
        <w:tc>
          <w:tcPr>
            <w:tcW w:w="1463" w:type="dxa"/>
            <w:vAlign w:val="center"/>
          </w:tcPr>
          <w:p w14:paraId="215BDB4E" w14:textId="77777777" w:rsidR="008E1FFB" w:rsidRPr="007F1EF1" w:rsidRDefault="008E1FFB" w:rsidP="00A72A60">
            <w:pPr>
              <w:spacing w:line="360" w:lineRule="auto"/>
              <w:jc w:val="center"/>
              <w:rPr>
                <w:b/>
                <w:lang w:val="en-US"/>
              </w:rPr>
            </w:pPr>
            <w:r w:rsidRPr="007F1EF1">
              <w:rPr>
                <w:b/>
                <w:lang w:val="en-US"/>
              </w:rPr>
              <w:t>Thêm</w:t>
            </w:r>
          </w:p>
        </w:tc>
        <w:tc>
          <w:tcPr>
            <w:tcW w:w="1463" w:type="dxa"/>
            <w:vAlign w:val="center"/>
          </w:tcPr>
          <w:p w14:paraId="5BF8FD4D" w14:textId="77777777" w:rsidR="008E1FFB" w:rsidRPr="007F1EF1" w:rsidRDefault="008E1FFB" w:rsidP="00A72A60">
            <w:pPr>
              <w:spacing w:line="360" w:lineRule="auto"/>
              <w:jc w:val="center"/>
              <w:rPr>
                <w:b/>
                <w:lang w:val="en-US"/>
              </w:rPr>
            </w:pPr>
            <w:r w:rsidRPr="007F1EF1">
              <w:rPr>
                <w:b/>
                <w:lang w:val="en-US"/>
              </w:rPr>
              <w:t>Sửa</w:t>
            </w:r>
          </w:p>
        </w:tc>
        <w:tc>
          <w:tcPr>
            <w:tcW w:w="1463" w:type="dxa"/>
            <w:vAlign w:val="center"/>
          </w:tcPr>
          <w:p w14:paraId="7A1A5520" w14:textId="77777777" w:rsidR="008E1FFB" w:rsidRPr="007F1EF1" w:rsidRDefault="008E1FFB" w:rsidP="00A72A60">
            <w:pPr>
              <w:spacing w:line="360" w:lineRule="auto"/>
              <w:jc w:val="center"/>
              <w:rPr>
                <w:b/>
                <w:lang w:val="en-US"/>
              </w:rPr>
            </w:pPr>
            <w:r w:rsidRPr="007F1EF1">
              <w:rPr>
                <w:b/>
                <w:lang w:val="en-US"/>
              </w:rPr>
              <w:t>Xóa</w:t>
            </w:r>
          </w:p>
        </w:tc>
        <w:tc>
          <w:tcPr>
            <w:tcW w:w="1463" w:type="dxa"/>
            <w:vAlign w:val="center"/>
          </w:tcPr>
          <w:p w14:paraId="5F40AAE1" w14:textId="77777777" w:rsidR="008E1FFB" w:rsidRPr="007F1EF1" w:rsidRDefault="008E1FFB" w:rsidP="00A72A60">
            <w:pPr>
              <w:spacing w:line="360" w:lineRule="auto"/>
              <w:jc w:val="center"/>
              <w:rPr>
                <w:b/>
                <w:lang w:val="en-US"/>
              </w:rPr>
            </w:pPr>
            <w:r w:rsidRPr="007F1EF1">
              <w:rPr>
                <w:b/>
                <w:lang w:val="en-US"/>
              </w:rPr>
              <w:t>Truy vấn</w:t>
            </w:r>
          </w:p>
        </w:tc>
      </w:tr>
      <w:tr w:rsidR="008E1FFB" w14:paraId="7ADEABEE" w14:textId="77777777" w:rsidTr="00A72A60">
        <w:tc>
          <w:tcPr>
            <w:tcW w:w="805" w:type="dxa"/>
          </w:tcPr>
          <w:p w14:paraId="423CE20A" w14:textId="77777777" w:rsidR="008E1FFB" w:rsidRDefault="008E1FFB" w:rsidP="00A72A60">
            <w:pPr>
              <w:spacing w:line="360" w:lineRule="auto"/>
              <w:jc w:val="center"/>
              <w:rPr>
                <w:lang w:val="en-US"/>
              </w:rPr>
            </w:pPr>
            <w:r>
              <w:rPr>
                <w:lang w:val="en-US"/>
              </w:rPr>
              <w:t>1</w:t>
            </w:r>
          </w:p>
        </w:tc>
        <w:tc>
          <w:tcPr>
            <w:tcW w:w="2120" w:type="dxa"/>
          </w:tcPr>
          <w:p w14:paraId="34B8805C" w14:textId="77777777" w:rsidR="008E1FFB" w:rsidRDefault="008E1FFB" w:rsidP="00A72A60">
            <w:pPr>
              <w:spacing w:line="360" w:lineRule="auto"/>
              <w:rPr>
                <w:lang w:val="en-US"/>
              </w:rPr>
            </w:pPr>
            <w:r>
              <w:rPr>
                <w:lang w:val="en-US"/>
              </w:rPr>
              <w:t>customer_order</w:t>
            </w:r>
          </w:p>
        </w:tc>
        <w:tc>
          <w:tcPr>
            <w:tcW w:w="1463" w:type="dxa"/>
          </w:tcPr>
          <w:p w14:paraId="25212463" w14:textId="77777777" w:rsidR="008E1FFB" w:rsidRDefault="008E1FFB" w:rsidP="00A72A60">
            <w:pPr>
              <w:spacing w:line="360" w:lineRule="auto"/>
              <w:jc w:val="center"/>
              <w:rPr>
                <w:lang w:val="en-US"/>
              </w:rPr>
            </w:pPr>
          </w:p>
        </w:tc>
        <w:tc>
          <w:tcPr>
            <w:tcW w:w="1463" w:type="dxa"/>
          </w:tcPr>
          <w:p w14:paraId="037DB113" w14:textId="77777777" w:rsidR="008E1FFB" w:rsidRDefault="008E1FFB" w:rsidP="00A72A60">
            <w:pPr>
              <w:spacing w:line="360" w:lineRule="auto"/>
              <w:jc w:val="center"/>
              <w:rPr>
                <w:lang w:val="en-US"/>
              </w:rPr>
            </w:pPr>
          </w:p>
        </w:tc>
        <w:tc>
          <w:tcPr>
            <w:tcW w:w="1463" w:type="dxa"/>
          </w:tcPr>
          <w:p w14:paraId="07FEE7D8" w14:textId="77777777" w:rsidR="008E1FFB" w:rsidRDefault="008E1FFB" w:rsidP="00A72A60">
            <w:pPr>
              <w:spacing w:line="360" w:lineRule="auto"/>
              <w:jc w:val="center"/>
              <w:rPr>
                <w:lang w:val="en-US"/>
              </w:rPr>
            </w:pPr>
          </w:p>
        </w:tc>
        <w:tc>
          <w:tcPr>
            <w:tcW w:w="1463" w:type="dxa"/>
          </w:tcPr>
          <w:p w14:paraId="5910F6F3" w14:textId="77777777" w:rsidR="008E1FFB" w:rsidRDefault="008E1FFB" w:rsidP="00A72A60">
            <w:pPr>
              <w:jc w:val="center"/>
              <w:rPr>
                <w:lang w:val="en-US"/>
              </w:rPr>
            </w:pPr>
            <w:r>
              <w:rPr>
                <w:lang w:val="en-US"/>
              </w:rPr>
              <w:t>X</w:t>
            </w:r>
          </w:p>
        </w:tc>
      </w:tr>
      <w:tr w:rsidR="008E1FFB" w14:paraId="30AC3B84" w14:textId="77777777" w:rsidTr="00A72A60">
        <w:tc>
          <w:tcPr>
            <w:tcW w:w="805" w:type="dxa"/>
          </w:tcPr>
          <w:p w14:paraId="4B76B9A1" w14:textId="77777777" w:rsidR="008E1FFB" w:rsidRDefault="008E1FFB" w:rsidP="00A72A60">
            <w:pPr>
              <w:spacing w:line="360" w:lineRule="auto"/>
              <w:jc w:val="center"/>
              <w:rPr>
                <w:lang w:val="en-US"/>
              </w:rPr>
            </w:pPr>
            <w:r>
              <w:rPr>
                <w:lang w:val="en-US"/>
              </w:rPr>
              <w:t>2</w:t>
            </w:r>
          </w:p>
        </w:tc>
        <w:tc>
          <w:tcPr>
            <w:tcW w:w="2120" w:type="dxa"/>
          </w:tcPr>
          <w:p w14:paraId="24BC2C2F" w14:textId="77777777" w:rsidR="008E1FFB" w:rsidRDefault="008E1FFB" w:rsidP="00A72A60">
            <w:pPr>
              <w:spacing w:line="360" w:lineRule="auto"/>
              <w:rPr>
                <w:lang w:val="en-US"/>
              </w:rPr>
            </w:pPr>
            <w:r>
              <w:rPr>
                <w:lang w:val="en-US"/>
              </w:rPr>
              <w:t>customer</w:t>
            </w:r>
          </w:p>
        </w:tc>
        <w:tc>
          <w:tcPr>
            <w:tcW w:w="1463" w:type="dxa"/>
          </w:tcPr>
          <w:p w14:paraId="61F7C09E" w14:textId="77777777" w:rsidR="008E1FFB" w:rsidRDefault="008E1FFB" w:rsidP="00A72A60">
            <w:pPr>
              <w:spacing w:line="360" w:lineRule="auto"/>
              <w:jc w:val="center"/>
              <w:rPr>
                <w:lang w:val="en-US"/>
              </w:rPr>
            </w:pPr>
          </w:p>
        </w:tc>
        <w:tc>
          <w:tcPr>
            <w:tcW w:w="1463" w:type="dxa"/>
          </w:tcPr>
          <w:p w14:paraId="78A55A6A" w14:textId="77777777" w:rsidR="008E1FFB" w:rsidRDefault="008E1FFB" w:rsidP="00A72A60">
            <w:pPr>
              <w:spacing w:line="360" w:lineRule="auto"/>
              <w:jc w:val="center"/>
              <w:rPr>
                <w:lang w:val="en-US"/>
              </w:rPr>
            </w:pPr>
          </w:p>
        </w:tc>
        <w:tc>
          <w:tcPr>
            <w:tcW w:w="1463" w:type="dxa"/>
          </w:tcPr>
          <w:p w14:paraId="7A8A9FB9" w14:textId="77777777" w:rsidR="008E1FFB" w:rsidRDefault="008E1FFB" w:rsidP="00A72A60">
            <w:pPr>
              <w:spacing w:line="360" w:lineRule="auto"/>
              <w:jc w:val="center"/>
              <w:rPr>
                <w:lang w:val="en-US"/>
              </w:rPr>
            </w:pPr>
          </w:p>
        </w:tc>
        <w:tc>
          <w:tcPr>
            <w:tcW w:w="1463" w:type="dxa"/>
          </w:tcPr>
          <w:p w14:paraId="331E68EE" w14:textId="77777777" w:rsidR="008E1FFB" w:rsidRDefault="008E1FFB" w:rsidP="00A72A60">
            <w:pPr>
              <w:jc w:val="center"/>
              <w:rPr>
                <w:lang w:val="en-US"/>
              </w:rPr>
            </w:pPr>
            <w:r>
              <w:rPr>
                <w:lang w:val="en-US"/>
              </w:rPr>
              <w:t>X</w:t>
            </w:r>
          </w:p>
        </w:tc>
      </w:tr>
      <w:tr w:rsidR="008E1FFB" w14:paraId="54D95C3E" w14:textId="77777777" w:rsidTr="00A72A60">
        <w:tc>
          <w:tcPr>
            <w:tcW w:w="805" w:type="dxa"/>
          </w:tcPr>
          <w:p w14:paraId="5A74149D" w14:textId="77777777" w:rsidR="008E1FFB" w:rsidRDefault="008E1FFB" w:rsidP="00A72A60">
            <w:pPr>
              <w:spacing w:line="360" w:lineRule="auto"/>
              <w:jc w:val="center"/>
              <w:rPr>
                <w:lang w:val="en-US"/>
              </w:rPr>
            </w:pPr>
            <w:r>
              <w:rPr>
                <w:lang w:val="en-US"/>
              </w:rPr>
              <w:t>3</w:t>
            </w:r>
          </w:p>
        </w:tc>
        <w:tc>
          <w:tcPr>
            <w:tcW w:w="2120" w:type="dxa"/>
          </w:tcPr>
          <w:p w14:paraId="3247A6D3" w14:textId="6B170938" w:rsidR="008E1FFB" w:rsidRDefault="008E1FFB" w:rsidP="00A72A60">
            <w:pPr>
              <w:spacing w:line="360" w:lineRule="auto"/>
              <w:rPr>
                <w:lang w:val="en-US"/>
              </w:rPr>
            </w:pPr>
            <w:r>
              <w:rPr>
                <w:lang w:val="en-US"/>
              </w:rPr>
              <w:t>receipt_detail</w:t>
            </w:r>
          </w:p>
        </w:tc>
        <w:tc>
          <w:tcPr>
            <w:tcW w:w="1463" w:type="dxa"/>
          </w:tcPr>
          <w:p w14:paraId="01D7B3B0" w14:textId="77777777" w:rsidR="008E1FFB" w:rsidRDefault="008E1FFB" w:rsidP="00A72A60">
            <w:pPr>
              <w:spacing w:line="360" w:lineRule="auto"/>
              <w:jc w:val="center"/>
              <w:rPr>
                <w:lang w:val="en-US"/>
              </w:rPr>
            </w:pPr>
          </w:p>
        </w:tc>
        <w:tc>
          <w:tcPr>
            <w:tcW w:w="1463" w:type="dxa"/>
          </w:tcPr>
          <w:p w14:paraId="4B1521E8" w14:textId="77777777" w:rsidR="008E1FFB" w:rsidRDefault="008E1FFB" w:rsidP="00A72A60">
            <w:pPr>
              <w:spacing w:line="360" w:lineRule="auto"/>
              <w:jc w:val="center"/>
              <w:rPr>
                <w:lang w:val="en-US"/>
              </w:rPr>
            </w:pPr>
          </w:p>
        </w:tc>
        <w:tc>
          <w:tcPr>
            <w:tcW w:w="1463" w:type="dxa"/>
          </w:tcPr>
          <w:p w14:paraId="04C29941" w14:textId="77777777" w:rsidR="008E1FFB" w:rsidRDefault="008E1FFB" w:rsidP="00A72A60">
            <w:pPr>
              <w:spacing w:line="360" w:lineRule="auto"/>
              <w:jc w:val="center"/>
              <w:rPr>
                <w:lang w:val="en-US"/>
              </w:rPr>
            </w:pPr>
          </w:p>
        </w:tc>
        <w:tc>
          <w:tcPr>
            <w:tcW w:w="1463" w:type="dxa"/>
          </w:tcPr>
          <w:p w14:paraId="387E002C" w14:textId="77777777" w:rsidR="008E1FFB" w:rsidRDefault="008E1FFB" w:rsidP="00A72A60">
            <w:pPr>
              <w:jc w:val="center"/>
              <w:rPr>
                <w:lang w:val="en-US"/>
              </w:rPr>
            </w:pPr>
            <w:r>
              <w:rPr>
                <w:lang w:val="en-US"/>
              </w:rPr>
              <w:t>X</w:t>
            </w:r>
          </w:p>
        </w:tc>
      </w:tr>
      <w:tr w:rsidR="008E1FFB" w14:paraId="2CC416DD" w14:textId="77777777" w:rsidTr="00A72A60">
        <w:tc>
          <w:tcPr>
            <w:tcW w:w="805" w:type="dxa"/>
          </w:tcPr>
          <w:p w14:paraId="31B4A292" w14:textId="77777777" w:rsidR="008E1FFB" w:rsidRDefault="008E1FFB" w:rsidP="00A72A60">
            <w:pPr>
              <w:spacing w:line="360" w:lineRule="auto"/>
              <w:jc w:val="center"/>
              <w:rPr>
                <w:lang w:val="en-US"/>
              </w:rPr>
            </w:pPr>
            <w:r>
              <w:rPr>
                <w:lang w:val="en-US"/>
              </w:rPr>
              <w:t>4</w:t>
            </w:r>
          </w:p>
        </w:tc>
        <w:tc>
          <w:tcPr>
            <w:tcW w:w="2120" w:type="dxa"/>
          </w:tcPr>
          <w:p w14:paraId="79CD9207" w14:textId="77777777" w:rsidR="008E1FFB" w:rsidRDefault="008E1FFB" w:rsidP="00A72A60">
            <w:pPr>
              <w:spacing w:line="360" w:lineRule="auto"/>
              <w:rPr>
                <w:lang w:val="en-US"/>
              </w:rPr>
            </w:pPr>
            <w:r>
              <w:rPr>
                <w:lang w:val="en-US"/>
              </w:rPr>
              <w:t>receipt</w:t>
            </w:r>
          </w:p>
        </w:tc>
        <w:tc>
          <w:tcPr>
            <w:tcW w:w="1463" w:type="dxa"/>
          </w:tcPr>
          <w:p w14:paraId="5E681253" w14:textId="77777777" w:rsidR="008E1FFB" w:rsidRDefault="008E1FFB" w:rsidP="00A72A60">
            <w:pPr>
              <w:spacing w:line="360" w:lineRule="auto"/>
              <w:jc w:val="center"/>
              <w:rPr>
                <w:lang w:val="en-US"/>
              </w:rPr>
            </w:pPr>
          </w:p>
        </w:tc>
        <w:tc>
          <w:tcPr>
            <w:tcW w:w="1463" w:type="dxa"/>
          </w:tcPr>
          <w:p w14:paraId="5993D6B0" w14:textId="77777777" w:rsidR="008E1FFB" w:rsidRDefault="008E1FFB" w:rsidP="00A72A60">
            <w:pPr>
              <w:spacing w:line="360" w:lineRule="auto"/>
              <w:jc w:val="center"/>
              <w:rPr>
                <w:lang w:val="en-US"/>
              </w:rPr>
            </w:pPr>
          </w:p>
        </w:tc>
        <w:tc>
          <w:tcPr>
            <w:tcW w:w="1463" w:type="dxa"/>
          </w:tcPr>
          <w:p w14:paraId="17A0044B" w14:textId="77777777" w:rsidR="008E1FFB" w:rsidRDefault="008E1FFB" w:rsidP="00A72A60">
            <w:pPr>
              <w:spacing w:line="360" w:lineRule="auto"/>
              <w:jc w:val="center"/>
              <w:rPr>
                <w:lang w:val="en-US"/>
              </w:rPr>
            </w:pPr>
          </w:p>
        </w:tc>
        <w:tc>
          <w:tcPr>
            <w:tcW w:w="1463" w:type="dxa"/>
          </w:tcPr>
          <w:p w14:paraId="70D1695D" w14:textId="77777777" w:rsidR="008E1FFB" w:rsidRDefault="008E1FFB" w:rsidP="00A72A60">
            <w:pPr>
              <w:jc w:val="center"/>
              <w:rPr>
                <w:lang w:val="en-US"/>
              </w:rPr>
            </w:pPr>
            <w:r>
              <w:rPr>
                <w:lang w:val="en-US"/>
              </w:rPr>
              <w:t>X</w:t>
            </w:r>
          </w:p>
        </w:tc>
      </w:tr>
    </w:tbl>
    <w:p w14:paraId="338DB55D" w14:textId="77777777" w:rsidR="008E1FFB" w:rsidRPr="00C95C85" w:rsidRDefault="008E1FFB" w:rsidP="00C95C85">
      <w:pPr>
        <w:rPr>
          <w:lang w:val="en-US"/>
        </w:rPr>
      </w:pPr>
    </w:p>
    <w:p w14:paraId="6E57EDDC" w14:textId="4B967BB8" w:rsidR="00070C2F" w:rsidRPr="006C3B6C" w:rsidRDefault="00070C2F" w:rsidP="009B63D4">
      <w:pPr>
        <w:pStyle w:val="Heading6"/>
        <w:rPr>
          <w:lang w:val="en-US"/>
        </w:rPr>
      </w:pPr>
      <w:r>
        <w:rPr>
          <w:lang w:val="en-US"/>
        </w:rPr>
        <w:t>Cách xử lí</w:t>
      </w:r>
    </w:p>
    <w:p w14:paraId="1F40A256" w14:textId="67152293" w:rsidR="005E64D7" w:rsidRDefault="005E64D7" w:rsidP="005E64D7">
      <w:pPr>
        <w:pStyle w:val="Heading5"/>
        <w:rPr>
          <w:lang w:val="en-US"/>
        </w:rPr>
      </w:pPr>
      <w:r>
        <w:rPr>
          <w:lang w:val="en-US"/>
        </w:rPr>
        <w:t>Thay đổi trạng thái biên nhận</w:t>
      </w:r>
    </w:p>
    <w:p w14:paraId="0EB68A38" w14:textId="77777777" w:rsidR="00070C2F" w:rsidRDefault="00070C2F" w:rsidP="00070C2F">
      <w:pPr>
        <w:pStyle w:val="Heading6"/>
        <w:rPr>
          <w:lang w:val="en-US"/>
        </w:rPr>
      </w:pPr>
      <w:r>
        <w:rPr>
          <w:lang w:val="en-US"/>
        </w:rPr>
        <w:t>Mục đích</w:t>
      </w:r>
    </w:p>
    <w:p w14:paraId="0BE150AD" w14:textId="7D6CF14B" w:rsidR="00070C2F" w:rsidRDefault="00070C2F" w:rsidP="00070C2F">
      <w:pPr>
        <w:pStyle w:val="Heading6"/>
        <w:rPr>
          <w:lang w:val="en-US"/>
        </w:rPr>
      </w:pPr>
      <w:r>
        <w:rPr>
          <w:lang w:val="en-US"/>
        </w:rPr>
        <w:t>Giao diện</w:t>
      </w:r>
    </w:p>
    <w:p w14:paraId="15CA3666" w14:textId="52B5D80B" w:rsidR="00840C60" w:rsidRDefault="00C06BD4" w:rsidP="009B63D4">
      <w:pPr>
        <w:keepNext/>
      </w:pPr>
      <w:r>
        <w:rPr>
          <w:noProof/>
        </w:rPr>
        <w:drawing>
          <wp:inline distT="0" distB="0" distL="0" distR="0" wp14:anchorId="5D090EDC" wp14:editId="10100C55">
            <wp:extent cx="5579745" cy="457517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575175"/>
                    </a:xfrm>
                    <a:prstGeom prst="rect">
                      <a:avLst/>
                    </a:prstGeom>
                    <a:noFill/>
                    <a:ln>
                      <a:noFill/>
                    </a:ln>
                  </pic:spPr>
                </pic:pic>
              </a:graphicData>
            </a:graphic>
          </wp:inline>
        </w:drawing>
      </w:r>
    </w:p>
    <w:p w14:paraId="5771BDDC" w14:textId="7CC90670" w:rsidR="00840C60" w:rsidRDefault="00840C60" w:rsidP="00840C60">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11</w:t>
      </w:r>
      <w:r w:rsidR="006C103E">
        <w:rPr>
          <w:color w:val="auto"/>
          <w:sz w:val="26"/>
          <w:szCs w:val="26"/>
        </w:rPr>
        <w:fldChar w:fldCharType="end"/>
      </w:r>
      <w:r w:rsidRPr="009B63D4">
        <w:rPr>
          <w:color w:val="auto"/>
          <w:sz w:val="26"/>
          <w:szCs w:val="26"/>
          <w:lang w:val="en-US"/>
        </w:rPr>
        <w:t xml:space="preserve"> Giao diện thay đổi trạng thái biên nhận khi trạng thái "đang chờ"</w:t>
      </w:r>
    </w:p>
    <w:p w14:paraId="38124878" w14:textId="77777777" w:rsidR="004F28F8" w:rsidRDefault="004F28F8" w:rsidP="009B63D4">
      <w:pPr>
        <w:keepNext/>
      </w:pPr>
      <w:r>
        <w:rPr>
          <w:noProof/>
        </w:rPr>
        <w:lastRenderedPageBreak/>
        <w:drawing>
          <wp:inline distT="0" distB="0" distL="0" distR="0" wp14:anchorId="35051945" wp14:editId="6AF0C395">
            <wp:extent cx="5579745" cy="4813300"/>
            <wp:effectExtent l="0" t="0" r="190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4813300"/>
                    </a:xfrm>
                    <a:prstGeom prst="rect">
                      <a:avLst/>
                    </a:prstGeom>
                    <a:noFill/>
                    <a:ln>
                      <a:noFill/>
                    </a:ln>
                  </pic:spPr>
                </pic:pic>
              </a:graphicData>
            </a:graphic>
          </wp:inline>
        </w:drawing>
      </w:r>
    </w:p>
    <w:p w14:paraId="7BE92052" w14:textId="5F27B875" w:rsidR="004F28F8" w:rsidRPr="009B63D4" w:rsidRDefault="004F28F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12</w:t>
      </w:r>
      <w:r w:rsidR="006C103E">
        <w:rPr>
          <w:color w:val="auto"/>
          <w:sz w:val="26"/>
          <w:szCs w:val="26"/>
        </w:rPr>
        <w:fldChar w:fldCharType="end"/>
      </w:r>
      <w:r w:rsidRPr="009B63D4">
        <w:rPr>
          <w:color w:val="auto"/>
          <w:sz w:val="26"/>
          <w:szCs w:val="26"/>
          <w:lang w:val="en-US"/>
        </w:rPr>
        <w:t xml:space="preserve"> Giao diện thay đổi trạng thái biên nhận khi trạng thái "đang chờ trả đồ"</w:t>
      </w:r>
    </w:p>
    <w:p w14:paraId="5DE0B784" w14:textId="77777777" w:rsidR="00070C2F" w:rsidRDefault="00070C2F" w:rsidP="00070C2F">
      <w:pPr>
        <w:pStyle w:val="Heading6"/>
        <w:rPr>
          <w:lang w:val="en-US"/>
        </w:rPr>
      </w:pPr>
      <w:r>
        <w:rPr>
          <w:lang w:val="en-US"/>
        </w:rPr>
        <w:t>Các thành phần giao diện</w:t>
      </w:r>
    </w:p>
    <w:p w14:paraId="10ED2569" w14:textId="19156690"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14:paraId="7856B810" w14:textId="77777777" w:rsidTr="00A72A60">
        <w:tc>
          <w:tcPr>
            <w:tcW w:w="805" w:type="dxa"/>
            <w:vMerge w:val="restart"/>
            <w:vAlign w:val="center"/>
          </w:tcPr>
          <w:p w14:paraId="2823D6F3" w14:textId="77777777" w:rsidR="00DE2334" w:rsidRPr="007F1EF1" w:rsidRDefault="00DE2334" w:rsidP="00A72A60">
            <w:pPr>
              <w:spacing w:line="360" w:lineRule="auto"/>
              <w:jc w:val="center"/>
              <w:rPr>
                <w:b/>
                <w:lang w:val="en-US"/>
              </w:rPr>
            </w:pPr>
            <w:r w:rsidRPr="007F1EF1">
              <w:rPr>
                <w:b/>
                <w:lang w:val="en-US"/>
              </w:rPr>
              <w:t>STT</w:t>
            </w:r>
          </w:p>
        </w:tc>
        <w:tc>
          <w:tcPr>
            <w:tcW w:w="2120" w:type="dxa"/>
            <w:vMerge w:val="restart"/>
            <w:vAlign w:val="center"/>
          </w:tcPr>
          <w:p w14:paraId="01F9EE7D" w14:textId="77777777" w:rsidR="00DE2334" w:rsidRPr="007F1EF1" w:rsidRDefault="00DE2334" w:rsidP="00A72A60">
            <w:pPr>
              <w:spacing w:line="360" w:lineRule="auto"/>
              <w:jc w:val="center"/>
              <w:rPr>
                <w:b/>
                <w:lang w:val="en-US"/>
              </w:rPr>
            </w:pPr>
            <w:r w:rsidRPr="007F1EF1">
              <w:rPr>
                <w:b/>
                <w:lang w:val="en-US"/>
              </w:rPr>
              <w:t>Tên bảng/</w:t>
            </w:r>
          </w:p>
          <w:p w14:paraId="6C3EEC74" w14:textId="77777777" w:rsidR="00DE2334" w:rsidRPr="007F1EF1" w:rsidRDefault="00DE2334"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4501FD14" w14:textId="77777777" w:rsidR="00DE2334" w:rsidRPr="007F1EF1" w:rsidRDefault="00DE2334" w:rsidP="00A72A60">
            <w:pPr>
              <w:spacing w:line="360" w:lineRule="auto"/>
              <w:jc w:val="center"/>
              <w:rPr>
                <w:b/>
                <w:lang w:val="en-US"/>
              </w:rPr>
            </w:pPr>
            <w:r w:rsidRPr="007F1EF1">
              <w:rPr>
                <w:b/>
                <w:lang w:val="en-US"/>
              </w:rPr>
              <w:t>Phương thức</w:t>
            </w:r>
          </w:p>
        </w:tc>
      </w:tr>
      <w:tr w:rsidR="00DE2334" w14:paraId="0A1EF53A" w14:textId="77777777" w:rsidTr="00A72A60">
        <w:tc>
          <w:tcPr>
            <w:tcW w:w="805" w:type="dxa"/>
            <w:vMerge/>
            <w:vAlign w:val="center"/>
          </w:tcPr>
          <w:p w14:paraId="31E028D0" w14:textId="77777777" w:rsidR="00DE2334" w:rsidRPr="007F1EF1" w:rsidRDefault="00DE2334" w:rsidP="00A72A60">
            <w:pPr>
              <w:spacing w:line="360" w:lineRule="auto"/>
              <w:jc w:val="center"/>
              <w:rPr>
                <w:b/>
                <w:lang w:val="en-US"/>
              </w:rPr>
            </w:pPr>
          </w:p>
        </w:tc>
        <w:tc>
          <w:tcPr>
            <w:tcW w:w="2120" w:type="dxa"/>
            <w:vMerge/>
            <w:vAlign w:val="center"/>
          </w:tcPr>
          <w:p w14:paraId="7F8A75B8" w14:textId="77777777" w:rsidR="00DE2334" w:rsidRPr="007F1EF1" w:rsidRDefault="00DE2334" w:rsidP="00A72A60">
            <w:pPr>
              <w:spacing w:line="360" w:lineRule="auto"/>
              <w:jc w:val="center"/>
              <w:rPr>
                <w:b/>
                <w:lang w:val="en-US"/>
              </w:rPr>
            </w:pPr>
          </w:p>
        </w:tc>
        <w:tc>
          <w:tcPr>
            <w:tcW w:w="1463" w:type="dxa"/>
            <w:vAlign w:val="center"/>
          </w:tcPr>
          <w:p w14:paraId="7DD322F4" w14:textId="77777777" w:rsidR="00DE2334" w:rsidRPr="007F1EF1" w:rsidRDefault="00DE2334" w:rsidP="00A72A60">
            <w:pPr>
              <w:spacing w:line="360" w:lineRule="auto"/>
              <w:jc w:val="center"/>
              <w:rPr>
                <w:b/>
                <w:lang w:val="en-US"/>
              </w:rPr>
            </w:pPr>
            <w:r w:rsidRPr="007F1EF1">
              <w:rPr>
                <w:b/>
                <w:lang w:val="en-US"/>
              </w:rPr>
              <w:t>Thêm</w:t>
            </w:r>
          </w:p>
        </w:tc>
        <w:tc>
          <w:tcPr>
            <w:tcW w:w="1463" w:type="dxa"/>
            <w:vAlign w:val="center"/>
          </w:tcPr>
          <w:p w14:paraId="27F0E872" w14:textId="77777777" w:rsidR="00DE2334" w:rsidRPr="007F1EF1" w:rsidRDefault="00DE2334" w:rsidP="00A72A60">
            <w:pPr>
              <w:spacing w:line="360" w:lineRule="auto"/>
              <w:jc w:val="center"/>
              <w:rPr>
                <w:b/>
                <w:lang w:val="en-US"/>
              </w:rPr>
            </w:pPr>
            <w:r w:rsidRPr="007F1EF1">
              <w:rPr>
                <w:b/>
                <w:lang w:val="en-US"/>
              </w:rPr>
              <w:t>Sửa</w:t>
            </w:r>
          </w:p>
        </w:tc>
        <w:tc>
          <w:tcPr>
            <w:tcW w:w="1463" w:type="dxa"/>
            <w:vAlign w:val="center"/>
          </w:tcPr>
          <w:p w14:paraId="6012365A" w14:textId="77777777" w:rsidR="00DE2334" w:rsidRPr="007F1EF1" w:rsidRDefault="00DE2334" w:rsidP="00A72A60">
            <w:pPr>
              <w:spacing w:line="360" w:lineRule="auto"/>
              <w:jc w:val="center"/>
              <w:rPr>
                <w:b/>
                <w:lang w:val="en-US"/>
              </w:rPr>
            </w:pPr>
            <w:r w:rsidRPr="007F1EF1">
              <w:rPr>
                <w:b/>
                <w:lang w:val="en-US"/>
              </w:rPr>
              <w:t>Xóa</w:t>
            </w:r>
          </w:p>
        </w:tc>
        <w:tc>
          <w:tcPr>
            <w:tcW w:w="1463" w:type="dxa"/>
            <w:vAlign w:val="center"/>
          </w:tcPr>
          <w:p w14:paraId="35BC0BD7" w14:textId="77777777" w:rsidR="00DE2334" w:rsidRPr="007F1EF1" w:rsidRDefault="00DE2334" w:rsidP="00A72A60">
            <w:pPr>
              <w:spacing w:line="360" w:lineRule="auto"/>
              <w:jc w:val="center"/>
              <w:rPr>
                <w:b/>
                <w:lang w:val="en-US"/>
              </w:rPr>
            </w:pPr>
            <w:r w:rsidRPr="007F1EF1">
              <w:rPr>
                <w:b/>
                <w:lang w:val="en-US"/>
              </w:rPr>
              <w:t>Truy vấn</w:t>
            </w:r>
          </w:p>
        </w:tc>
      </w:tr>
      <w:tr w:rsidR="00DE2334" w14:paraId="030F51B7" w14:textId="77777777" w:rsidTr="00A72A60">
        <w:tc>
          <w:tcPr>
            <w:tcW w:w="805" w:type="dxa"/>
          </w:tcPr>
          <w:p w14:paraId="60B2556F" w14:textId="77777777" w:rsidR="00DE2334" w:rsidRDefault="00DE2334" w:rsidP="00A72A60">
            <w:pPr>
              <w:spacing w:line="360" w:lineRule="auto"/>
              <w:jc w:val="center"/>
              <w:rPr>
                <w:lang w:val="en-US"/>
              </w:rPr>
            </w:pPr>
            <w:r>
              <w:rPr>
                <w:lang w:val="en-US"/>
              </w:rPr>
              <w:t>1</w:t>
            </w:r>
          </w:p>
        </w:tc>
        <w:tc>
          <w:tcPr>
            <w:tcW w:w="2120" w:type="dxa"/>
          </w:tcPr>
          <w:p w14:paraId="34847956" w14:textId="77777777" w:rsidR="00DE2334" w:rsidRDefault="00DE2334" w:rsidP="00A72A60">
            <w:pPr>
              <w:spacing w:line="360" w:lineRule="auto"/>
              <w:rPr>
                <w:lang w:val="en-US"/>
              </w:rPr>
            </w:pPr>
            <w:r>
              <w:rPr>
                <w:lang w:val="en-US"/>
              </w:rPr>
              <w:t>customer_order</w:t>
            </w:r>
          </w:p>
        </w:tc>
        <w:tc>
          <w:tcPr>
            <w:tcW w:w="1463" w:type="dxa"/>
          </w:tcPr>
          <w:p w14:paraId="592FB54D" w14:textId="77777777" w:rsidR="00DE2334" w:rsidRDefault="00DE2334" w:rsidP="00A72A60">
            <w:pPr>
              <w:spacing w:line="360" w:lineRule="auto"/>
              <w:jc w:val="center"/>
              <w:rPr>
                <w:lang w:val="en-US"/>
              </w:rPr>
            </w:pPr>
          </w:p>
        </w:tc>
        <w:tc>
          <w:tcPr>
            <w:tcW w:w="1463" w:type="dxa"/>
          </w:tcPr>
          <w:p w14:paraId="164B3BBE" w14:textId="77777777" w:rsidR="00DE2334" w:rsidRDefault="00DE2334" w:rsidP="00A72A60">
            <w:pPr>
              <w:spacing w:line="360" w:lineRule="auto"/>
              <w:jc w:val="center"/>
              <w:rPr>
                <w:lang w:val="en-US"/>
              </w:rPr>
            </w:pPr>
            <w:r>
              <w:rPr>
                <w:lang w:val="en-US"/>
              </w:rPr>
              <w:t>X</w:t>
            </w:r>
          </w:p>
        </w:tc>
        <w:tc>
          <w:tcPr>
            <w:tcW w:w="1463" w:type="dxa"/>
          </w:tcPr>
          <w:p w14:paraId="5F3FA9A9" w14:textId="77777777" w:rsidR="00DE2334" w:rsidRDefault="00DE2334" w:rsidP="00A72A60">
            <w:pPr>
              <w:spacing w:line="360" w:lineRule="auto"/>
              <w:jc w:val="center"/>
              <w:rPr>
                <w:lang w:val="en-US"/>
              </w:rPr>
            </w:pPr>
          </w:p>
        </w:tc>
        <w:tc>
          <w:tcPr>
            <w:tcW w:w="1463" w:type="dxa"/>
          </w:tcPr>
          <w:p w14:paraId="285C96BB" w14:textId="77777777" w:rsidR="00DE2334" w:rsidRDefault="00DE2334" w:rsidP="00A72A60">
            <w:pPr>
              <w:jc w:val="center"/>
              <w:rPr>
                <w:lang w:val="en-US"/>
              </w:rPr>
            </w:pPr>
          </w:p>
        </w:tc>
      </w:tr>
      <w:tr w:rsidR="00DE2334" w14:paraId="35CA55AE" w14:textId="77777777" w:rsidTr="00A72A60">
        <w:tc>
          <w:tcPr>
            <w:tcW w:w="805" w:type="dxa"/>
          </w:tcPr>
          <w:p w14:paraId="7DBE7B6B" w14:textId="77777777" w:rsidR="00DE2334" w:rsidRDefault="00DE2334" w:rsidP="00A72A60">
            <w:pPr>
              <w:spacing w:line="360" w:lineRule="auto"/>
              <w:jc w:val="center"/>
              <w:rPr>
                <w:lang w:val="en-US"/>
              </w:rPr>
            </w:pPr>
            <w:r>
              <w:rPr>
                <w:lang w:val="en-US"/>
              </w:rPr>
              <w:t>2</w:t>
            </w:r>
          </w:p>
        </w:tc>
        <w:tc>
          <w:tcPr>
            <w:tcW w:w="2120" w:type="dxa"/>
          </w:tcPr>
          <w:p w14:paraId="0F91C2F2" w14:textId="77777777" w:rsidR="00DE2334" w:rsidRDefault="00DE2334" w:rsidP="00A72A60">
            <w:pPr>
              <w:spacing w:line="360" w:lineRule="auto"/>
              <w:rPr>
                <w:lang w:val="en-US"/>
              </w:rPr>
            </w:pPr>
            <w:r>
              <w:rPr>
                <w:lang w:val="en-US"/>
              </w:rPr>
              <w:t>task</w:t>
            </w:r>
          </w:p>
        </w:tc>
        <w:tc>
          <w:tcPr>
            <w:tcW w:w="1463" w:type="dxa"/>
          </w:tcPr>
          <w:p w14:paraId="65F066E6" w14:textId="77777777" w:rsidR="00DE2334" w:rsidRDefault="00DE2334" w:rsidP="00A72A60">
            <w:pPr>
              <w:spacing w:line="360" w:lineRule="auto"/>
              <w:jc w:val="center"/>
              <w:rPr>
                <w:lang w:val="en-US"/>
              </w:rPr>
            </w:pPr>
            <w:r>
              <w:rPr>
                <w:lang w:val="en-US"/>
              </w:rPr>
              <w:t>X</w:t>
            </w:r>
          </w:p>
        </w:tc>
        <w:tc>
          <w:tcPr>
            <w:tcW w:w="1463" w:type="dxa"/>
          </w:tcPr>
          <w:p w14:paraId="52A86D1B" w14:textId="77777777" w:rsidR="00DE2334" w:rsidRDefault="00DE2334" w:rsidP="00A72A60">
            <w:pPr>
              <w:spacing w:line="360" w:lineRule="auto"/>
              <w:jc w:val="center"/>
              <w:rPr>
                <w:lang w:val="en-US"/>
              </w:rPr>
            </w:pPr>
            <w:r>
              <w:rPr>
                <w:lang w:val="en-US"/>
              </w:rPr>
              <w:t>X</w:t>
            </w:r>
          </w:p>
        </w:tc>
        <w:tc>
          <w:tcPr>
            <w:tcW w:w="1463" w:type="dxa"/>
          </w:tcPr>
          <w:p w14:paraId="226E7FB3" w14:textId="77777777" w:rsidR="00DE2334" w:rsidRDefault="00DE2334" w:rsidP="00A72A60">
            <w:pPr>
              <w:spacing w:line="360" w:lineRule="auto"/>
              <w:jc w:val="center"/>
              <w:rPr>
                <w:lang w:val="en-US"/>
              </w:rPr>
            </w:pPr>
          </w:p>
        </w:tc>
        <w:tc>
          <w:tcPr>
            <w:tcW w:w="1463" w:type="dxa"/>
          </w:tcPr>
          <w:p w14:paraId="0425B62C" w14:textId="77777777" w:rsidR="00DE2334" w:rsidRDefault="00DE2334" w:rsidP="00A72A60">
            <w:pPr>
              <w:jc w:val="center"/>
              <w:rPr>
                <w:lang w:val="en-US"/>
              </w:rPr>
            </w:pPr>
          </w:p>
        </w:tc>
      </w:tr>
      <w:tr w:rsidR="00DE2334" w14:paraId="72EBEA62" w14:textId="77777777" w:rsidTr="00A72A60">
        <w:tc>
          <w:tcPr>
            <w:tcW w:w="805" w:type="dxa"/>
          </w:tcPr>
          <w:p w14:paraId="2E45C7AF" w14:textId="77777777" w:rsidR="00DE2334" w:rsidRDefault="00DE2334" w:rsidP="00A72A60">
            <w:pPr>
              <w:spacing w:line="360" w:lineRule="auto"/>
              <w:jc w:val="center"/>
              <w:rPr>
                <w:lang w:val="en-US"/>
              </w:rPr>
            </w:pPr>
            <w:r>
              <w:rPr>
                <w:lang w:val="en-US"/>
              </w:rPr>
              <w:t>3</w:t>
            </w:r>
          </w:p>
        </w:tc>
        <w:tc>
          <w:tcPr>
            <w:tcW w:w="2120" w:type="dxa"/>
          </w:tcPr>
          <w:p w14:paraId="460A4563" w14:textId="77777777" w:rsidR="00DE2334" w:rsidRDefault="00DE2334" w:rsidP="00A72A60">
            <w:pPr>
              <w:spacing w:line="360" w:lineRule="auto"/>
              <w:rPr>
                <w:lang w:val="en-US"/>
              </w:rPr>
            </w:pPr>
            <w:r>
              <w:rPr>
                <w:lang w:val="en-US"/>
              </w:rPr>
              <w:t>order_detail</w:t>
            </w:r>
          </w:p>
        </w:tc>
        <w:tc>
          <w:tcPr>
            <w:tcW w:w="1463" w:type="dxa"/>
          </w:tcPr>
          <w:p w14:paraId="1314C561" w14:textId="77777777" w:rsidR="00DE2334" w:rsidRDefault="00DE2334" w:rsidP="00A72A60">
            <w:pPr>
              <w:spacing w:line="360" w:lineRule="auto"/>
              <w:jc w:val="center"/>
              <w:rPr>
                <w:lang w:val="en-US"/>
              </w:rPr>
            </w:pPr>
          </w:p>
        </w:tc>
        <w:tc>
          <w:tcPr>
            <w:tcW w:w="1463" w:type="dxa"/>
          </w:tcPr>
          <w:p w14:paraId="1EE4C89F" w14:textId="77777777" w:rsidR="00DE2334" w:rsidRDefault="00DE2334" w:rsidP="00A72A60">
            <w:pPr>
              <w:spacing w:line="360" w:lineRule="auto"/>
              <w:jc w:val="center"/>
              <w:rPr>
                <w:lang w:val="en-US"/>
              </w:rPr>
            </w:pPr>
            <w:r>
              <w:rPr>
                <w:lang w:val="en-US"/>
              </w:rPr>
              <w:t>X</w:t>
            </w:r>
          </w:p>
        </w:tc>
        <w:tc>
          <w:tcPr>
            <w:tcW w:w="1463" w:type="dxa"/>
          </w:tcPr>
          <w:p w14:paraId="49F13FF2" w14:textId="77777777" w:rsidR="00DE2334" w:rsidRDefault="00DE2334" w:rsidP="00A72A60">
            <w:pPr>
              <w:spacing w:line="360" w:lineRule="auto"/>
              <w:jc w:val="center"/>
              <w:rPr>
                <w:lang w:val="en-US"/>
              </w:rPr>
            </w:pPr>
          </w:p>
        </w:tc>
        <w:tc>
          <w:tcPr>
            <w:tcW w:w="1463" w:type="dxa"/>
          </w:tcPr>
          <w:p w14:paraId="472F0BFE" w14:textId="77777777" w:rsidR="00DE2334" w:rsidRDefault="00DE2334" w:rsidP="00A72A60">
            <w:pPr>
              <w:jc w:val="center"/>
              <w:rPr>
                <w:lang w:val="en-US"/>
              </w:rPr>
            </w:pPr>
          </w:p>
        </w:tc>
      </w:tr>
      <w:tr w:rsidR="00DE2334" w14:paraId="0C2AFE63" w14:textId="77777777" w:rsidTr="00A72A60">
        <w:tc>
          <w:tcPr>
            <w:tcW w:w="805" w:type="dxa"/>
          </w:tcPr>
          <w:p w14:paraId="5F8BAD02" w14:textId="77777777" w:rsidR="00DE2334" w:rsidRDefault="00DE2334" w:rsidP="00A72A60">
            <w:pPr>
              <w:spacing w:line="360" w:lineRule="auto"/>
              <w:jc w:val="center"/>
              <w:rPr>
                <w:lang w:val="en-US"/>
              </w:rPr>
            </w:pPr>
            <w:r>
              <w:rPr>
                <w:lang w:val="en-US"/>
              </w:rPr>
              <w:t>4</w:t>
            </w:r>
          </w:p>
        </w:tc>
        <w:tc>
          <w:tcPr>
            <w:tcW w:w="2120" w:type="dxa"/>
          </w:tcPr>
          <w:p w14:paraId="0C7905DD" w14:textId="77777777" w:rsidR="00DE2334" w:rsidRDefault="00DE2334" w:rsidP="00A72A60">
            <w:pPr>
              <w:spacing w:line="360" w:lineRule="auto"/>
              <w:rPr>
                <w:lang w:val="en-US"/>
              </w:rPr>
            </w:pPr>
            <w:r>
              <w:rPr>
                <w:lang w:val="en-US"/>
              </w:rPr>
              <w:t>receipt</w:t>
            </w:r>
          </w:p>
        </w:tc>
        <w:tc>
          <w:tcPr>
            <w:tcW w:w="1463" w:type="dxa"/>
          </w:tcPr>
          <w:p w14:paraId="19E2A47D" w14:textId="77777777" w:rsidR="00DE2334" w:rsidRDefault="00DE2334" w:rsidP="00A72A60">
            <w:pPr>
              <w:spacing w:line="360" w:lineRule="auto"/>
              <w:jc w:val="center"/>
              <w:rPr>
                <w:lang w:val="en-US"/>
              </w:rPr>
            </w:pPr>
          </w:p>
        </w:tc>
        <w:tc>
          <w:tcPr>
            <w:tcW w:w="1463" w:type="dxa"/>
          </w:tcPr>
          <w:p w14:paraId="26CD018A" w14:textId="77777777" w:rsidR="00DE2334" w:rsidRDefault="00DE2334" w:rsidP="00A72A60">
            <w:pPr>
              <w:spacing w:line="360" w:lineRule="auto"/>
              <w:jc w:val="center"/>
              <w:rPr>
                <w:lang w:val="en-US"/>
              </w:rPr>
            </w:pPr>
            <w:r>
              <w:rPr>
                <w:lang w:val="en-US"/>
              </w:rPr>
              <w:t>X</w:t>
            </w:r>
          </w:p>
        </w:tc>
        <w:tc>
          <w:tcPr>
            <w:tcW w:w="1463" w:type="dxa"/>
          </w:tcPr>
          <w:p w14:paraId="21C0D277" w14:textId="77777777" w:rsidR="00DE2334" w:rsidRDefault="00DE2334" w:rsidP="00A72A60">
            <w:pPr>
              <w:spacing w:line="360" w:lineRule="auto"/>
              <w:jc w:val="center"/>
              <w:rPr>
                <w:lang w:val="en-US"/>
              </w:rPr>
            </w:pPr>
          </w:p>
        </w:tc>
        <w:tc>
          <w:tcPr>
            <w:tcW w:w="1463" w:type="dxa"/>
          </w:tcPr>
          <w:p w14:paraId="7D56F612" w14:textId="77777777" w:rsidR="00DE2334" w:rsidRDefault="00DE2334" w:rsidP="00A72A60">
            <w:pPr>
              <w:jc w:val="center"/>
              <w:rPr>
                <w:lang w:val="en-US"/>
              </w:rPr>
            </w:pPr>
          </w:p>
        </w:tc>
      </w:tr>
    </w:tbl>
    <w:p w14:paraId="650C68F8" w14:textId="77777777" w:rsidR="00DE2334" w:rsidRPr="00C95C85" w:rsidRDefault="00DE2334" w:rsidP="00C95C85">
      <w:pPr>
        <w:rPr>
          <w:lang w:val="en-US"/>
        </w:rPr>
      </w:pPr>
    </w:p>
    <w:p w14:paraId="30DC4E59" w14:textId="2CC362EB" w:rsidR="00070C2F" w:rsidRDefault="00070C2F" w:rsidP="00070C2F">
      <w:pPr>
        <w:pStyle w:val="Heading6"/>
        <w:rPr>
          <w:lang w:val="en-US"/>
        </w:rPr>
      </w:pPr>
      <w:r>
        <w:rPr>
          <w:lang w:val="en-US"/>
        </w:rPr>
        <w:lastRenderedPageBreak/>
        <w:t>Cách xử lí</w:t>
      </w:r>
    </w:p>
    <w:p w14:paraId="5EB6A657" w14:textId="550C32D3" w:rsidR="00070C2F" w:rsidRDefault="00070C2F" w:rsidP="00070C2F">
      <w:pPr>
        <w:pStyle w:val="Heading5"/>
        <w:rPr>
          <w:lang w:val="en-US"/>
        </w:rPr>
      </w:pPr>
      <w:r>
        <w:rPr>
          <w:lang w:val="en-US"/>
        </w:rPr>
        <w:t>Cập nhật thông tin biên nhận</w:t>
      </w:r>
    </w:p>
    <w:p w14:paraId="2A9741CF" w14:textId="77777777" w:rsidR="00070C2F" w:rsidRDefault="00070C2F" w:rsidP="00070C2F">
      <w:pPr>
        <w:pStyle w:val="Heading6"/>
        <w:rPr>
          <w:lang w:val="en-US"/>
        </w:rPr>
      </w:pPr>
      <w:r>
        <w:rPr>
          <w:lang w:val="en-US"/>
        </w:rPr>
        <w:t>Mục đích</w:t>
      </w:r>
    </w:p>
    <w:p w14:paraId="07C461F8" w14:textId="575B6638" w:rsidR="00070C2F" w:rsidRDefault="00070C2F" w:rsidP="00070C2F">
      <w:pPr>
        <w:pStyle w:val="Heading6"/>
        <w:rPr>
          <w:lang w:val="en-US"/>
        </w:rPr>
      </w:pPr>
      <w:r>
        <w:rPr>
          <w:lang w:val="en-US"/>
        </w:rPr>
        <w:t>Giao diện</w:t>
      </w:r>
    </w:p>
    <w:p w14:paraId="2B0EE830" w14:textId="77777777" w:rsidR="006C3B6C" w:rsidRDefault="006C3B6C" w:rsidP="009B63D4">
      <w:pPr>
        <w:keepNext/>
      </w:pPr>
      <w:r>
        <w:rPr>
          <w:noProof/>
        </w:rPr>
        <w:drawing>
          <wp:inline distT="0" distB="0" distL="0" distR="0" wp14:anchorId="58C725AA" wp14:editId="0BB87D6F">
            <wp:extent cx="5579745" cy="40328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032885"/>
                    </a:xfrm>
                    <a:prstGeom prst="rect">
                      <a:avLst/>
                    </a:prstGeom>
                    <a:noFill/>
                    <a:ln>
                      <a:noFill/>
                    </a:ln>
                  </pic:spPr>
                </pic:pic>
              </a:graphicData>
            </a:graphic>
          </wp:inline>
        </w:drawing>
      </w:r>
    </w:p>
    <w:p w14:paraId="686D5639" w14:textId="430BC52A" w:rsidR="006C3B6C" w:rsidRDefault="006C3B6C" w:rsidP="006C3B6C">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13</w:t>
      </w:r>
      <w:r w:rsidR="006C103E">
        <w:rPr>
          <w:color w:val="auto"/>
          <w:sz w:val="26"/>
          <w:szCs w:val="26"/>
        </w:rPr>
        <w:fldChar w:fldCharType="end"/>
      </w:r>
      <w:r w:rsidRPr="009B63D4">
        <w:rPr>
          <w:color w:val="auto"/>
          <w:sz w:val="26"/>
          <w:szCs w:val="26"/>
          <w:lang w:val="en-US"/>
        </w:rPr>
        <w:t xml:space="preserve"> Giao diện cập nhật thông tin biên nhận với trạng thái "đang chờ"</w:t>
      </w:r>
    </w:p>
    <w:p w14:paraId="73D142D9" w14:textId="77777777" w:rsidR="0013721C" w:rsidRDefault="0013721C" w:rsidP="009B63D4">
      <w:pPr>
        <w:keepNext/>
      </w:pPr>
      <w:r>
        <w:rPr>
          <w:noProof/>
        </w:rPr>
        <w:lastRenderedPageBreak/>
        <w:drawing>
          <wp:inline distT="0" distB="0" distL="0" distR="0" wp14:anchorId="61720A9F" wp14:editId="193DDEB9">
            <wp:extent cx="5579745" cy="39738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3973830"/>
                    </a:xfrm>
                    <a:prstGeom prst="rect">
                      <a:avLst/>
                    </a:prstGeom>
                    <a:noFill/>
                    <a:ln>
                      <a:noFill/>
                    </a:ln>
                  </pic:spPr>
                </pic:pic>
              </a:graphicData>
            </a:graphic>
          </wp:inline>
        </w:drawing>
      </w:r>
    </w:p>
    <w:p w14:paraId="625952F4" w14:textId="5E6F8B54" w:rsidR="0013721C" w:rsidRPr="009B63D4" w:rsidRDefault="0013721C"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14</w:t>
      </w:r>
      <w:r w:rsidR="006C103E">
        <w:rPr>
          <w:color w:val="auto"/>
          <w:sz w:val="26"/>
          <w:szCs w:val="26"/>
        </w:rPr>
        <w:fldChar w:fldCharType="end"/>
      </w:r>
      <w:r w:rsidRPr="009B63D4">
        <w:rPr>
          <w:color w:val="auto"/>
          <w:sz w:val="26"/>
          <w:szCs w:val="26"/>
        </w:rPr>
        <w:t>Giao diện cập nhật thông tin biên nhận với trạng thái "đang chờ</w:t>
      </w:r>
      <w:r w:rsidRPr="009B63D4">
        <w:rPr>
          <w:color w:val="auto"/>
          <w:sz w:val="26"/>
          <w:szCs w:val="26"/>
          <w:lang w:val="en-US"/>
        </w:rPr>
        <w:t xml:space="preserve"> trả đồ</w:t>
      </w:r>
      <w:r w:rsidRPr="009B63D4">
        <w:rPr>
          <w:color w:val="auto"/>
          <w:sz w:val="26"/>
          <w:szCs w:val="26"/>
        </w:rPr>
        <w:t>"</w:t>
      </w:r>
    </w:p>
    <w:p w14:paraId="13EF0A50" w14:textId="5411730C" w:rsidR="00070C2F" w:rsidRDefault="00070C2F" w:rsidP="00070C2F">
      <w:pPr>
        <w:pStyle w:val="Heading6"/>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451F3E" w14:paraId="729F3EA5" w14:textId="77777777" w:rsidTr="00A72A60">
        <w:tc>
          <w:tcPr>
            <w:tcW w:w="805" w:type="dxa"/>
            <w:vAlign w:val="center"/>
          </w:tcPr>
          <w:p w14:paraId="4EB5F767" w14:textId="77777777" w:rsidR="00451F3E" w:rsidRPr="007F1EF1" w:rsidRDefault="00451F3E" w:rsidP="00A72A60">
            <w:pPr>
              <w:spacing w:line="360" w:lineRule="auto"/>
              <w:jc w:val="center"/>
              <w:rPr>
                <w:b/>
                <w:lang w:val="en-US"/>
              </w:rPr>
            </w:pPr>
            <w:r w:rsidRPr="007F1EF1">
              <w:rPr>
                <w:b/>
                <w:lang w:val="en-US"/>
              </w:rPr>
              <w:t>STT</w:t>
            </w:r>
          </w:p>
        </w:tc>
        <w:tc>
          <w:tcPr>
            <w:tcW w:w="1980" w:type="dxa"/>
            <w:vAlign w:val="center"/>
          </w:tcPr>
          <w:p w14:paraId="35E10CCD" w14:textId="77777777" w:rsidR="00451F3E" w:rsidRPr="007F1EF1" w:rsidRDefault="00451F3E" w:rsidP="00A72A60">
            <w:pPr>
              <w:spacing w:line="360" w:lineRule="auto"/>
              <w:jc w:val="center"/>
              <w:rPr>
                <w:b/>
                <w:lang w:val="en-US"/>
              </w:rPr>
            </w:pPr>
            <w:r w:rsidRPr="007F1EF1">
              <w:rPr>
                <w:b/>
                <w:lang w:val="en-US"/>
              </w:rPr>
              <w:t>Loại điều khiển</w:t>
            </w:r>
          </w:p>
        </w:tc>
        <w:tc>
          <w:tcPr>
            <w:tcW w:w="2970" w:type="dxa"/>
            <w:vAlign w:val="center"/>
          </w:tcPr>
          <w:p w14:paraId="15B4DAE8" w14:textId="77777777" w:rsidR="00451F3E" w:rsidRPr="007F1EF1" w:rsidRDefault="00451F3E" w:rsidP="00A72A60">
            <w:pPr>
              <w:spacing w:line="360" w:lineRule="auto"/>
              <w:jc w:val="center"/>
              <w:rPr>
                <w:b/>
                <w:lang w:val="en-US"/>
              </w:rPr>
            </w:pPr>
            <w:r w:rsidRPr="007F1EF1">
              <w:rPr>
                <w:b/>
                <w:lang w:val="en-US"/>
              </w:rPr>
              <w:t>Nội dung thực hiện</w:t>
            </w:r>
          </w:p>
        </w:tc>
        <w:tc>
          <w:tcPr>
            <w:tcW w:w="1266" w:type="dxa"/>
            <w:vAlign w:val="center"/>
          </w:tcPr>
          <w:p w14:paraId="563EC63B" w14:textId="77777777" w:rsidR="00451F3E" w:rsidRPr="007F1EF1" w:rsidRDefault="00451F3E" w:rsidP="00A72A60">
            <w:pPr>
              <w:spacing w:line="360" w:lineRule="auto"/>
              <w:jc w:val="center"/>
              <w:rPr>
                <w:b/>
                <w:lang w:val="en-US"/>
              </w:rPr>
            </w:pPr>
            <w:r w:rsidRPr="007F1EF1">
              <w:rPr>
                <w:b/>
                <w:lang w:val="en-US"/>
              </w:rPr>
              <w:t>Giá trị mặc định</w:t>
            </w:r>
          </w:p>
        </w:tc>
        <w:tc>
          <w:tcPr>
            <w:tcW w:w="1756" w:type="dxa"/>
            <w:vAlign w:val="center"/>
          </w:tcPr>
          <w:p w14:paraId="41479801" w14:textId="77777777" w:rsidR="00451F3E" w:rsidRPr="007F1EF1" w:rsidRDefault="00451F3E" w:rsidP="00A72A60">
            <w:pPr>
              <w:spacing w:line="360" w:lineRule="auto"/>
              <w:jc w:val="center"/>
              <w:rPr>
                <w:b/>
                <w:lang w:val="en-US"/>
              </w:rPr>
            </w:pPr>
            <w:r w:rsidRPr="007F1EF1">
              <w:rPr>
                <w:b/>
                <w:lang w:val="en-US"/>
              </w:rPr>
              <w:t>Lưu ý</w:t>
            </w:r>
          </w:p>
        </w:tc>
      </w:tr>
      <w:tr w:rsidR="00451F3E" w14:paraId="3706529C" w14:textId="77777777" w:rsidTr="00A72A60">
        <w:tc>
          <w:tcPr>
            <w:tcW w:w="805" w:type="dxa"/>
          </w:tcPr>
          <w:p w14:paraId="62332970" w14:textId="77777777" w:rsidR="00451F3E" w:rsidRDefault="00451F3E" w:rsidP="00A72A60">
            <w:pPr>
              <w:spacing w:line="360" w:lineRule="auto"/>
              <w:jc w:val="center"/>
              <w:rPr>
                <w:lang w:val="en-US"/>
              </w:rPr>
            </w:pPr>
            <w:r>
              <w:rPr>
                <w:lang w:val="en-US"/>
              </w:rPr>
              <w:t>1</w:t>
            </w:r>
          </w:p>
        </w:tc>
        <w:tc>
          <w:tcPr>
            <w:tcW w:w="1980" w:type="dxa"/>
          </w:tcPr>
          <w:p w14:paraId="5FC9A44C" w14:textId="72CEF073" w:rsidR="00451F3E" w:rsidRDefault="00451F3E" w:rsidP="00A72A60">
            <w:pPr>
              <w:spacing w:line="360" w:lineRule="auto"/>
              <w:rPr>
                <w:lang w:val="en-US"/>
              </w:rPr>
            </w:pPr>
            <w:r>
              <w:rPr>
                <w:lang w:val="en-US"/>
              </w:rPr>
              <w:t>inputText</w:t>
            </w:r>
          </w:p>
        </w:tc>
        <w:tc>
          <w:tcPr>
            <w:tcW w:w="2970" w:type="dxa"/>
          </w:tcPr>
          <w:p w14:paraId="55B0E60D" w14:textId="1217847B" w:rsidR="00451F3E" w:rsidRDefault="00F45A48" w:rsidP="00A72A60">
            <w:pPr>
              <w:spacing w:line="360" w:lineRule="auto"/>
              <w:rPr>
                <w:lang w:val="en-US"/>
              </w:rPr>
            </w:pPr>
            <w:r>
              <w:rPr>
                <w:lang w:val="en-US"/>
              </w:rPr>
              <w:t>Ngày lấy đồ</w:t>
            </w:r>
          </w:p>
        </w:tc>
        <w:tc>
          <w:tcPr>
            <w:tcW w:w="1266" w:type="dxa"/>
          </w:tcPr>
          <w:p w14:paraId="7E7676E2" w14:textId="77777777" w:rsidR="00451F3E" w:rsidRDefault="00451F3E" w:rsidP="00A72A60">
            <w:pPr>
              <w:spacing w:line="360" w:lineRule="auto"/>
              <w:rPr>
                <w:lang w:val="en-US"/>
              </w:rPr>
            </w:pPr>
          </w:p>
        </w:tc>
        <w:tc>
          <w:tcPr>
            <w:tcW w:w="1756" w:type="dxa"/>
          </w:tcPr>
          <w:p w14:paraId="21BBA71A" w14:textId="77777777" w:rsidR="00451F3E" w:rsidRDefault="00451F3E" w:rsidP="00A72A60">
            <w:pPr>
              <w:spacing w:line="360" w:lineRule="auto"/>
              <w:rPr>
                <w:lang w:val="en-US"/>
              </w:rPr>
            </w:pPr>
          </w:p>
        </w:tc>
      </w:tr>
      <w:tr w:rsidR="00F45A48" w14:paraId="50F1EF56" w14:textId="77777777" w:rsidTr="00A72A60">
        <w:tc>
          <w:tcPr>
            <w:tcW w:w="805" w:type="dxa"/>
          </w:tcPr>
          <w:p w14:paraId="5A590F48" w14:textId="6C7799E5" w:rsidR="00F45A48" w:rsidRDefault="00F45A48" w:rsidP="00A72A60">
            <w:pPr>
              <w:spacing w:line="360" w:lineRule="auto"/>
              <w:jc w:val="center"/>
              <w:rPr>
                <w:lang w:val="en-US"/>
              </w:rPr>
            </w:pPr>
            <w:r>
              <w:rPr>
                <w:lang w:val="en-US"/>
              </w:rPr>
              <w:t>2</w:t>
            </w:r>
          </w:p>
        </w:tc>
        <w:tc>
          <w:tcPr>
            <w:tcW w:w="1980" w:type="dxa"/>
          </w:tcPr>
          <w:p w14:paraId="25AC1C8B" w14:textId="4A725E71" w:rsidR="00F45A48" w:rsidRDefault="00F45A48" w:rsidP="00A72A60">
            <w:pPr>
              <w:spacing w:line="360" w:lineRule="auto"/>
              <w:rPr>
                <w:lang w:val="en-US"/>
              </w:rPr>
            </w:pPr>
            <w:r>
              <w:rPr>
                <w:lang w:val="en-US"/>
              </w:rPr>
              <w:t>inputText</w:t>
            </w:r>
          </w:p>
        </w:tc>
        <w:tc>
          <w:tcPr>
            <w:tcW w:w="2970" w:type="dxa"/>
          </w:tcPr>
          <w:p w14:paraId="56CFBCBD" w14:textId="0F0437DD" w:rsidR="00F45A48" w:rsidRDefault="00D20C30" w:rsidP="00A72A60">
            <w:pPr>
              <w:spacing w:line="360" w:lineRule="auto"/>
              <w:rPr>
                <w:lang w:val="en-US"/>
              </w:rPr>
            </w:pPr>
            <w:r>
              <w:rPr>
                <w:lang w:val="en-US"/>
              </w:rPr>
              <w:t>Thời gian lấy đồ</w:t>
            </w:r>
          </w:p>
        </w:tc>
        <w:tc>
          <w:tcPr>
            <w:tcW w:w="1266" w:type="dxa"/>
          </w:tcPr>
          <w:p w14:paraId="7A8879FF" w14:textId="77777777" w:rsidR="00F45A48" w:rsidRDefault="00F45A48" w:rsidP="00A72A60">
            <w:pPr>
              <w:spacing w:line="360" w:lineRule="auto"/>
              <w:rPr>
                <w:lang w:val="en-US"/>
              </w:rPr>
            </w:pPr>
          </w:p>
        </w:tc>
        <w:tc>
          <w:tcPr>
            <w:tcW w:w="1756" w:type="dxa"/>
          </w:tcPr>
          <w:p w14:paraId="60BD1595" w14:textId="77777777" w:rsidR="00F45A48" w:rsidRDefault="00F45A48" w:rsidP="00A72A60">
            <w:pPr>
              <w:spacing w:line="360" w:lineRule="auto"/>
              <w:rPr>
                <w:lang w:val="en-US"/>
              </w:rPr>
            </w:pPr>
          </w:p>
        </w:tc>
      </w:tr>
      <w:tr w:rsidR="00D20C30" w14:paraId="7BBA8271" w14:textId="77777777" w:rsidTr="00A72A60">
        <w:tc>
          <w:tcPr>
            <w:tcW w:w="805" w:type="dxa"/>
          </w:tcPr>
          <w:p w14:paraId="2B50FBBE" w14:textId="3D2B219C" w:rsidR="00D20C30" w:rsidRDefault="00D20C30" w:rsidP="00A72A60">
            <w:pPr>
              <w:spacing w:line="360" w:lineRule="auto"/>
              <w:jc w:val="center"/>
              <w:rPr>
                <w:lang w:val="en-US"/>
              </w:rPr>
            </w:pPr>
            <w:r>
              <w:rPr>
                <w:lang w:val="en-US"/>
              </w:rPr>
              <w:t>3</w:t>
            </w:r>
          </w:p>
        </w:tc>
        <w:tc>
          <w:tcPr>
            <w:tcW w:w="1980" w:type="dxa"/>
          </w:tcPr>
          <w:p w14:paraId="5CD66038" w14:textId="2B047EB9" w:rsidR="00D20C30" w:rsidRDefault="00D20C30" w:rsidP="00A72A60">
            <w:pPr>
              <w:spacing w:line="360" w:lineRule="auto"/>
              <w:rPr>
                <w:lang w:val="en-US"/>
              </w:rPr>
            </w:pPr>
            <w:r>
              <w:rPr>
                <w:lang w:val="en-US"/>
              </w:rPr>
              <w:t>inputText</w:t>
            </w:r>
          </w:p>
        </w:tc>
        <w:tc>
          <w:tcPr>
            <w:tcW w:w="2970" w:type="dxa"/>
          </w:tcPr>
          <w:p w14:paraId="27362707" w14:textId="145E40D6" w:rsidR="00D20C30" w:rsidRDefault="00D20C30" w:rsidP="00A72A60">
            <w:pPr>
              <w:spacing w:line="360" w:lineRule="auto"/>
              <w:rPr>
                <w:lang w:val="en-US"/>
              </w:rPr>
            </w:pPr>
            <w:r>
              <w:rPr>
                <w:lang w:val="en-US"/>
              </w:rPr>
              <w:t>Ngày trả đồ</w:t>
            </w:r>
          </w:p>
        </w:tc>
        <w:tc>
          <w:tcPr>
            <w:tcW w:w="1266" w:type="dxa"/>
          </w:tcPr>
          <w:p w14:paraId="6383F37C" w14:textId="77777777" w:rsidR="00D20C30" w:rsidRDefault="00D20C30" w:rsidP="00A72A60">
            <w:pPr>
              <w:spacing w:line="360" w:lineRule="auto"/>
              <w:rPr>
                <w:lang w:val="en-US"/>
              </w:rPr>
            </w:pPr>
          </w:p>
        </w:tc>
        <w:tc>
          <w:tcPr>
            <w:tcW w:w="1756" w:type="dxa"/>
          </w:tcPr>
          <w:p w14:paraId="5820C1E0" w14:textId="77777777" w:rsidR="00D20C30" w:rsidRDefault="00D20C30" w:rsidP="00A72A60">
            <w:pPr>
              <w:spacing w:line="360" w:lineRule="auto"/>
              <w:rPr>
                <w:lang w:val="en-US"/>
              </w:rPr>
            </w:pPr>
          </w:p>
        </w:tc>
      </w:tr>
      <w:tr w:rsidR="00D20C30" w14:paraId="67EBED48" w14:textId="77777777" w:rsidTr="00A72A60">
        <w:tc>
          <w:tcPr>
            <w:tcW w:w="805" w:type="dxa"/>
          </w:tcPr>
          <w:p w14:paraId="369CC96F" w14:textId="60FAC0BD" w:rsidR="00D20C30" w:rsidRDefault="00D20C30" w:rsidP="00A72A60">
            <w:pPr>
              <w:spacing w:line="360" w:lineRule="auto"/>
              <w:jc w:val="center"/>
              <w:rPr>
                <w:lang w:val="en-US"/>
              </w:rPr>
            </w:pPr>
            <w:r>
              <w:rPr>
                <w:lang w:val="en-US"/>
              </w:rPr>
              <w:t>4</w:t>
            </w:r>
          </w:p>
        </w:tc>
        <w:tc>
          <w:tcPr>
            <w:tcW w:w="1980" w:type="dxa"/>
          </w:tcPr>
          <w:p w14:paraId="37E88549" w14:textId="7DCECEB7" w:rsidR="00D20C30" w:rsidRDefault="00D20C30" w:rsidP="00A72A60">
            <w:pPr>
              <w:spacing w:line="360" w:lineRule="auto"/>
              <w:rPr>
                <w:lang w:val="en-US"/>
              </w:rPr>
            </w:pPr>
            <w:r>
              <w:rPr>
                <w:lang w:val="en-US"/>
              </w:rPr>
              <w:t>inputText</w:t>
            </w:r>
          </w:p>
        </w:tc>
        <w:tc>
          <w:tcPr>
            <w:tcW w:w="2970" w:type="dxa"/>
          </w:tcPr>
          <w:p w14:paraId="6E4E12D0" w14:textId="61BCAA7B" w:rsidR="00D20C30" w:rsidRDefault="00D20C30" w:rsidP="00A72A60">
            <w:pPr>
              <w:spacing w:line="360" w:lineRule="auto"/>
              <w:rPr>
                <w:lang w:val="en-US"/>
              </w:rPr>
            </w:pPr>
            <w:r>
              <w:rPr>
                <w:lang w:val="en-US"/>
              </w:rPr>
              <w:t>Thời gian trả đồ</w:t>
            </w:r>
          </w:p>
        </w:tc>
        <w:tc>
          <w:tcPr>
            <w:tcW w:w="1266" w:type="dxa"/>
          </w:tcPr>
          <w:p w14:paraId="4434B8D6" w14:textId="77777777" w:rsidR="00D20C30" w:rsidRDefault="00D20C30" w:rsidP="00A72A60">
            <w:pPr>
              <w:spacing w:line="360" w:lineRule="auto"/>
              <w:rPr>
                <w:lang w:val="en-US"/>
              </w:rPr>
            </w:pPr>
          </w:p>
        </w:tc>
        <w:tc>
          <w:tcPr>
            <w:tcW w:w="1756" w:type="dxa"/>
          </w:tcPr>
          <w:p w14:paraId="35A3CC93" w14:textId="77777777" w:rsidR="00D20C30" w:rsidRDefault="00D20C30" w:rsidP="00A72A60">
            <w:pPr>
              <w:spacing w:line="360" w:lineRule="auto"/>
              <w:rPr>
                <w:lang w:val="en-US"/>
              </w:rPr>
            </w:pPr>
          </w:p>
        </w:tc>
      </w:tr>
      <w:tr w:rsidR="00451F3E" w14:paraId="4B76FFA3" w14:textId="77777777" w:rsidTr="00A72A60">
        <w:tc>
          <w:tcPr>
            <w:tcW w:w="805" w:type="dxa"/>
          </w:tcPr>
          <w:p w14:paraId="17AC425E" w14:textId="66BE7298" w:rsidR="00451F3E" w:rsidRDefault="00451F3E" w:rsidP="00A72A60">
            <w:pPr>
              <w:spacing w:line="360" w:lineRule="auto"/>
              <w:jc w:val="center"/>
              <w:rPr>
                <w:lang w:val="en-US"/>
              </w:rPr>
            </w:pPr>
            <w:r>
              <w:rPr>
                <w:lang w:val="en-US"/>
              </w:rPr>
              <w:t>3</w:t>
            </w:r>
          </w:p>
        </w:tc>
        <w:tc>
          <w:tcPr>
            <w:tcW w:w="1980" w:type="dxa"/>
          </w:tcPr>
          <w:p w14:paraId="467ACDAA" w14:textId="191AEFCA" w:rsidR="00451F3E" w:rsidRDefault="00451F3E" w:rsidP="00A72A60">
            <w:pPr>
              <w:spacing w:line="360" w:lineRule="auto"/>
              <w:rPr>
                <w:lang w:val="en-US"/>
              </w:rPr>
            </w:pPr>
            <w:r>
              <w:rPr>
                <w:lang w:val="en-US"/>
              </w:rPr>
              <w:t>button</w:t>
            </w:r>
          </w:p>
        </w:tc>
        <w:tc>
          <w:tcPr>
            <w:tcW w:w="2970" w:type="dxa"/>
          </w:tcPr>
          <w:p w14:paraId="7030D177" w14:textId="33C5E870" w:rsidR="00451F3E" w:rsidRDefault="00451F3E" w:rsidP="00A72A60">
            <w:pPr>
              <w:spacing w:line="360" w:lineRule="auto"/>
              <w:rPr>
                <w:lang w:val="en-US"/>
              </w:rPr>
            </w:pPr>
            <w:r>
              <w:rPr>
                <w:lang w:val="en-US"/>
              </w:rPr>
              <w:t>Cập nhật biên nhận</w:t>
            </w:r>
          </w:p>
        </w:tc>
        <w:tc>
          <w:tcPr>
            <w:tcW w:w="1266" w:type="dxa"/>
          </w:tcPr>
          <w:p w14:paraId="1BE0B2DA" w14:textId="77777777" w:rsidR="00451F3E" w:rsidRDefault="00451F3E" w:rsidP="00A72A60">
            <w:pPr>
              <w:spacing w:line="360" w:lineRule="auto"/>
              <w:rPr>
                <w:lang w:val="en-US"/>
              </w:rPr>
            </w:pPr>
          </w:p>
        </w:tc>
        <w:tc>
          <w:tcPr>
            <w:tcW w:w="1756" w:type="dxa"/>
          </w:tcPr>
          <w:p w14:paraId="163A08F9" w14:textId="77777777" w:rsidR="00451F3E" w:rsidRDefault="00451F3E" w:rsidP="00A72A60">
            <w:pPr>
              <w:spacing w:line="360" w:lineRule="auto"/>
              <w:rPr>
                <w:lang w:val="en-US"/>
              </w:rPr>
            </w:pPr>
          </w:p>
        </w:tc>
      </w:tr>
    </w:tbl>
    <w:p w14:paraId="3C777AFC" w14:textId="77777777" w:rsidR="00451F3E" w:rsidRPr="00C95C85" w:rsidRDefault="00451F3E" w:rsidP="00C95C85">
      <w:pPr>
        <w:rPr>
          <w:lang w:val="en-US"/>
        </w:rPr>
      </w:pPr>
    </w:p>
    <w:p w14:paraId="546B60C6" w14:textId="702A9BF0"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14:paraId="628AF005" w14:textId="77777777" w:rsidTr="00A72A60">
        <w:tc>
          <w:tcPr>
            <w:tcW w:w="805" w:type="dxa"/>
            <w:vMerge w:val="restart"/>
            <w:vAlign w:val="center"/>
          </w:tcPr>
          <w:p w14:paraId="6A66E82D" w14:textId="77777777" w:rsidR="00DE2334" w:rsidRPr="007F1EF1" w:rsidRDefault="00DE2334" w:rsidP="00A72A60">
            <w:pPr>
              <w:spacing w:line="360" w:lineRule="auto"/>
              <w:jc w:val="center"/>
              <w:rPr>
                <w:b/>
                <w:lang w:val="en-US"/>
              </w:rPr>
            </w:pPr>
            <w:r w:rsidRPr="007F1EF1">
              <w:rPr>
                <w:b/>
                <w:lang w:val="en-US"/>
              </w:rPr>
              <w:t>STT</w:t>
            </w:r>
          </w:p>
        </w:tc>
        <w:tc>
          <w:tcPr>
            <w:tcW w:w="2120" w:type="dxa"/>
            <w:vMerge w:val="restart"/>
            <w:vAlign w:val="center"/>
          </w:tcPr>
          <w:p w14:paraId="08E5ED4E" w14:textId="77777777" w:rsidR="00DE2334" w:rsidRPr="007F1EF1" w:rsidRDefault="00DE2334" w:rsidP="00A72A60">
            <w:pPr>
              <w:spacing w:line="360" w:lineRule="auto"/>
              <w:jc w:val="center"/>
              <w:rPr>
                <w:b/>
                <w:lang w:val="en-US"/>
              </w:rPr>
            </w:pPr>
            <w:r w:rsidRPr="007F1EF1">
              <w:rPr>
                <w:b/>
                <w:lang w:val="en-US"/>
              </w:rPr>
              <w:t>Tên bảng/</w:t>
            </w:r>
          </w:p>
          <w:p w14:paraId="77CD6C79" w14:textId="77777777" w:rsidR="00DE2334" w:rsidRPr="007F1EF1" w:rsidRDefault="00DE2334"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EC7656E" w14:textId="77777777" w:rsidR="00DE2334" w:rsidRPr="007F1EF1" w:rsidRDefault="00DE2334" w:rsidP="00A72A60">
            <w:pPr>
              <w:spacing w:line="360" w:lineRule="auto"/>
              <w:jc w:val="center"/>
              <w:rPr>
                <w:b/>
                <w:lang w:val="en-US"/>
              </w:rPr>
            </w:pPr>
            <w:r w:rsidRPr="007F1EF1">
              <w:rPr>
                <w:b/>
                <w:lang w:val="en-US"/>
              </w:rPr>
              <w:t>Phương thức</w:t>
            </w:r>
          </w:p>
        </w:tc>
      </w:tr>
      <w:tr w:rsidR="00DE2334" w14:paraId="6F53A699" w14:textId="77777777" w:rsidTr="00A72A60">
        <w:tc>
          <w:tcPr>
            <w:tcW w:w="805" w:type="dxa"/>
            <w:vMerge/>
            <w:vAlign w:val="center"/>
          </w:tcPr>
          <w:p w14:paraId="0726DF77" w14:textId="77777777" w:rsidR="00DE2334" w:rsidRPr="007F1EF1" w:rsidRDefault="00DE2334" w:rsidP="00A72A60">
            <w:pPr>
              <w:spacing w:line="360" w:lineRule="auto"/>
              <w:jc w:val="center"/>
              <w:rPr>
                <w:b/>
                <w:lang w:val="en-US"/>
              </w:rPr>
            </w:pPr>
          </w:p>
        </w:tc>
        <w:tc>
          <w:tcPr>
            <w:tcW w:w="2120" w:type="dxa"/>
            <w:vMerge/>
            <w:vAlign w:val="center"/>
          </w:tcPr>
          <w:p w14:paraId="79577E11" w14:textId="77777777" w:rsidR="00DE2334" w:rsidRPr="007F1EF1" w:rsidRDefault="00DE2334" w:rsidP="00A72A60">
            <w:pPr>
              <w:spacing w:line="360" w:lineRule="auto"/>
              <w:jc w:val="center"/>
              <w:rPr>
                <w:b/>
                <w:lang w:val="en-US"/>
              </w:rPr>
            </w:pPr>
          </w:p>
        </w:tc>
        <w:tc>
          <w:tcPr>
            <w:tcW w:w="1463" w:type="dxa"/>
            <w:vAlign w:val="center"/>
          </w:tcPr>
          <w:p w14:paraId="2C8C47F7" w14:textId="77777777" w:rsidR="00DE2334" w:rsidRPr="007F1EF1" w:rsidRDefault="00DE2334" w:rsidP="00A72A60">
            <w:pPr>
              <w:spacing w:line="360" w:lineRule="auto"/>
              <w:jc w:val="center"/>
              <w:rPr>
                <w:b/>
                <w:lang w:val="en-US"/>
              </w:rPr>
            </w:pPr>
            <w:r w:rsidRPr="007F1EF1">
              <w:rPr>
                <w:b/>
                <w:lang w:val="en-US"/>
              </w:rPr>
              <w:t>Thêm</w:t>
            </w:r>
          </w:p>
        </w:tc>
        <w:tc>
          <w:tcPr>
            <w:tcW w:w="1463" w:type="dxa"/>
            <w:vAlign w:val="center"/>
          </w:tcPr>
          <w:p w14:paraId="1CB196E4" w14:textId="77777777" w:rsidR="00DE2334" w:rsidRPr="007F1EF1" w:rsidRDefault="00DE2334" w:rsidP="00A72A60">
            <w:pPr>
              <w:spacing w:line="360" w:lineRule="auto"/>
              <w:jc w:val="center"/>
              <w:rPr>
                <w:b/>
                <w:lang w:val="en-US"/>
              </w:rPr>
            </w:pPr>
            <w:r w:rsidRPr="007F1EF1">
              <w:rPr>
                <w:b/>
                <w:lang w:val="en-US"/>
              </w:rPr>
              <w:t>Sửa</w:t>
            </w:r>
          </w:p>
        </w:tc>
        <w:tc>
          <w:tcPr>
            <w:tcW w:w="1463" w:type="dxa"/>
            <w:vAlign w:val="center"/>
          </w:tcPr>
          <w:p w14:paraId="63F6593B" w14:textId="77777777" w:rsidR="00DE2334" w:rsidRPr="007F1EF1" w:rsidRDefault="00DE2334" w:rsidP="00A72A60">
            <w:pPr>
              <w:spacing w:line="360" w:lineRule="auto"/>
              <w:jc w:val="center"/>
              <w:rPr>
                <w:b/>
                <w:lang w:val="en-US"/>
              </w:rPr>
            </w:pPr>
            <w:r w:rsidRPr="007F1EF1">
              <w:rPr>
                <w:b/>
                <w:lang w:val="en-US"/>
              </w:rPr>
              <w:t>Xóa</w:t>
            </w:r>
          </w:p>
        </w:tc>
        <w:tc>
          <w:tcPr>
            <w:tcW w:w="1463" w:type="dxa"/>
            <w:vAlign w:val="center"/>
          </w:tcPr>
          <w:p w14:paraId="7CCA134F" w14:textId="77777777" w:rsidR="00DE2334" w:rsidRPr="007F1EF1" w:rsidRDefault="00DE2334" w:rsidP="00A72A60">
            <w:pPr>
              <w:spacing w:line="360" w:lineRule="auto"/>
              <w:jc w:val="center"/>
              <w:rPr>
                <w:b/>
                <w:lang w:val="en-US"/>
              </w:rPr>
            </w:pPr>
            <w:r w:rsidRPr="007F1EF1">
              <w:rPr>
                <w:b/>
                <w:lang w:val="en-US"/>
              </w:rPr>
              <w:t>Truy vấn</w:t>
            </w:r>
          </w:p>
        </w:tc>
      </w:tr>
      <w:tr w:rsidR="00DE2334" w14:paraId="64E7F16A" w14:textId="77777777" w:rsidTr="00A72A60">
        <w:tc>
          <w:tcPr>
            <w:tcW w:w="805" w:type="dxa"/>
          </w:tcPr>
          <w:p w14:paraId="772B20CF" w14:textId="77777777" w:rsidR="00DE2334" w:rsidRDefault="00DE2334" w:rsidP="00A72A60">
            <w:pPr>
              <w:spacing w:line="360" w:lineRule="auto"/>
              <w:jc w:val="center"/>
              <w:rPr>
                <w:lang w:val="en-US"/>
              </w:rPr>
            </w:pPr>
            <w:r>
              <w:rPr>
                <w:lang w:val="en-US"/>
              </w:rPr>
              <w:t>1</w:t>
            </w:r>
          </w:p>
        </w:tc>
        <w:tc>
          <w:tcPr>
            <w:tcW w:w="2120" w:type="dxa"/>
          </w:tcPr>
          <w:p w14:paraId="4C968E53" w14:textId="77777777" w:rsidR="00DE2334" w:rsidRDefault="00DE2334" w:rsidP="00A72A60">
            <w:pPr>
              <w:spacing w:line="360" w:lineRule="auto"/>
              <w:rPr>
                <w:lang w:val="en-US"/>
              </w:rPr>
            </w:pPr>
            <w:r>
              <w:rPr>
                <w:lang w:val="en-US"/>
              </w:rPr>
              <w:t>customer_order</w:t>
            </w:r>
          </w:p>
        </w:tc>
        <w:tc>
          <w:tcPr>
            <w:tcW w:w="1463" w:type="dxa"/>
          </w:tcPr>
          <w:p w14:paraId="46DED9FF" w14:textId="77777777" w:rsidR="00DE2334" w:rsidRDefault="00DE2334" w:rsidP="00A72A60">
            <w:pPr>
              <w:spacing w:line="360" w:lineRule="auto"/>
              <w:jc w:val="center"/>
              <w:rPr>
                <w:lang w:val="en-US"/>
              </w:rPr>
            </w:pPr>
          </w:p>
        </w:tc>
        <w:tc>
          <w:tcPr>
            <w:tcW w:w="1463" w:type="dxa"/>
          </w:tcPr>
          <w:p w14:paraId="6E5DEF4A" w14:textId="77777777" w:rsidR="00DE2334" w:rsidRDefault="00DE2334" w:rsidP="00A72A60">
            <w:pPr>
              <w:spacing w:line="360" w:lineRule="auto"/>
              <w:jc w:val="center"/>
              <w:rPr>
                <w:lang w:val="en-US"/>
              </w:rPr>
            </w:pPr>
            <w:r>
              <w:rPr>
                <w:lang w:val="en-US"/>
              </w:rPr>
              <w:t>X</w:t>
            </w:r>
          </w:p>
        </w:tc>
        <w:tc>
          <w:tcPr>
            <w:tcW w:w="1463" w:type="dxa"/>
          </w:tcPr>
          <w:p w14:paraId="24B1DA0D" w14:textId="77777777" w:rsidR="00DE2334" w:rsidRDefault="00DE2334" w:rsidP="00A72A60">
            <w:pPr>
              <w:spacing w:line="360" w:lineRule="auto"/>
              <w:jc w:val="center"/>
              <w:rPr>
                <w:lang w:val="en-US"/>
              </w:rPr>
            </w:pPr>
          </w:p>
        </w:tc>
        <w:tc>
          <w:tcPr>
            <w:tcW w:w="1463" w:type="dxa"/>
          </w:tcPr>
          <w:p w14:paraId="5606FB6A" w14:textId="77777777" w:rsidR="00DE2334" w:rsidRDefault="00DE2334" w:rsidP="00A72A60">
            <w:pPr>
              <w:jc w:val="center"/>
              <w:rPr>
                <w:lang w:val="en-US"/>
              </w:rPr>
            </w:pPr>
          </w:p>
        </w:tc>
      </w:tr>
      <w:tr w:rsidR="00DE2334" w14:paraId="7F4697A0" w14:textId="77777777" w:rsidTr="00A72A60">
        <w:tc>
          <w:tcPr>
            <w:tcW w:w="805" w:type="dxa"/>
          </w:tcPr>
          <w:p w14:paraId="31255C88" w14:textId="77777777" w:rsidR="00DE2334" w:rsidRDefault="00DE2334" w:rsidP="00A72A60">
            <w:pPr>
              <w:spacing w:line="360" w:lineRule="auto"/>
              <w:jc w:val="center"/>
              <w:rPr>
                <w:lang w:val="en-US"/>
              </w:rPr>
            </w:pPr>
            <w:r>
              <w:rPr>
                <w:lang w:val="en-US"/>
              </w:rPr>
              <w:t>2</w:t>
            </w:r>
          </w:p>
        </w:tc>
        <w:tc>
          <w:tcPr>
            <w:tcW w:w="2120" w:type="dxa"/>
          </w:tcPr>
          <w:p w14:paraId="015B8BE7" w14:textId="77777777" w:rsidR="00DE2334" w:rsidRDefault="00DE2334" w:rsidP="00A72A60">
            <w:pPr>
              <w:spacing w:line="360" w:lineRule="auto"/>
              <w:rPr>
                <w:lang w:val="en-US"/>
              </w:rPr>
            </w:pPr>
            <w:r>
              <w:rPr>
                <w:lang w:val="en-US"/>
              </w:rPr>
              <w:t>task</w:t>
            </w:r>
          </w:p>
        </w:tc>
        <w:tc>
          <w:tcPr>
            <w:tcW w:w="1463" w:type="dxa"/>
          </w:tcPr>
          <w:p w14:paraId="3012BCC4" w14:textId="77777777" w:rsidR="00DE2334" w:rsidRDefault="00DE2334" w:rsidP="00A72A60">
            <w:pPr>
              <w:spacing w:line="360" w:lineRule="auto"/>
              <w:jc w:val="center"/>
              <w:rPr>
                <w:lang w:val="en-US"/>
              </w:rPr>
            </w:pPr>
            <w:r>
              <w:rPr>
                <w:lang w:val="en-US"/>
              </w:rPr>
              <w:t>X</w:t>
            </w:r>
          </w:p>
        </w:tc>
        <w:tc>
          <w:tcPr>
            <w:tcW w:w="1463" w:type="dxa"/>
          </w:tcPr>
          <w:p w14:paraId="59E0663F" w14:textId="77777777" w:rsidR="00DE2334" w:rsidRDefault="00DE2334" w:rsidP="00A72A60">
            <w:pPr>
              <w:spacing w:line="360" w:lineRule="auto"/>
              <w:jc w:val="center"/>
              <w:rPr>
                <w:lang w:val="en-US"/>
              </w:rPr>
            </w:pPr>
            <w:r>
              <w:rPr>
                <w:lang w:val="en-US"/>
              </w:rPr>
              <w:t>X</w:t>
            </w:r>
          </w:p>
        </w:tc>
        <w:tc>
          <w:tcPr>
            <w:tcW w:w="1463" w:type="dxa"/>
          </w:tcPr>
          <w:p w14:paraId="10BF6953" w14:textId="77777777" w:rsidR="00DE2334" w:rsidRDefault="00DE2334" w:rsidP="00A72A60">
            <w:pPr>
              <w:spacing w:line="360" w:lineRule="auto"/>
              <w:jc w:val="center"/>
              <w:rPr>
                <w:lang w:val="en-US"/>
              </w:rPr>
            </w:pPr>
          </w:p>
        </w:tc>
        <w:tc>
          <w:tcPr>
            <w:tcW w:w="1463" w:type="dxa"/>
          </w:tcPr>
          <w:p w14:paraId="1A385CA3" w14:textId="77777777" w:rsidR="00DE2334" w:rsidRDefault="00DE2334" w:rsidP="00A72A60">
            <w:pPr>
              <w:jc w:val="center"/>
              <w:rPr>
                <w:lang w:val="en-US"/>
              </w:rPr>
            </w:pPr>
          </w:p>
        </w:tc>
      </w:tr>
      <w:tr w:rsidR="00DE2334" w14:paraId="1094F5B4" w14:textId="77777777" w:rsidTr="00A72A60">
        <w:tc>
          <w:tcPr>
            <w:tcW w:w="805" w:type="dxa"/>
          </w:tcPr>
          <w:p w14:paraId="5233E117" w14:textId="77777777" w:rsidR="00DE2334" w:rsidRDefault="00DE2334" w:rsidP="00A72A60">
            <w:pPr>
              <w:spacing w:line="360" w:lineRule="auto"/>
              <w:jc w:val="center"/>
              <w:rPr>
                <w:lang w:val="en-US"/>
              </w:rPr>
            </w:pPr>
            <w:r>
              <w:rPr>
                <w:lang w:val="en-US"/>
              </w:rPr>
              <w:lastRenderedPageBreak/>
              <w:t>3</w:t>
            </w:r>
          </w:p>
        </w:tc>
        <w:tc>
          <w:tcPr>
            <w:tcW w:w="2120" w:type="dxa"/>
          </w:tcPr>
          <w:p w14:paraId="2B4F14E3" w14:textId="77777777" w:rsidR="00DE2334" w:rsidRDefault="00DE2334" w:rsidP="00A72A60">
            <w:pPr>
              <w:spacing w:line="360" w:lineRule="auto"/>
              <w:rPr>
                <w:lang w:val="en-US"/>
              </w:rPr>
            </w:pPr>
            <w:r>
              <w:rPr>
                <w:lang w:val="en-US"/>
              </w:rPr>
              <w:t>order_detail</w:t>
            </w:r>
          </w:p>
        </w:tc>
        <w:tc>
          <w:tcPr>
            <w:tcW w:w="1463" w:type="dxa"/>
          </w:tcPr>
          <w:p w14:paraId="13E100AA" w14:textId="77777777" w:rsidR="00DE2334" w:rsidRDefault="00DE2334" w:rsidP="00A72A60">
            <w:pPr>
              <w:spacing w:line="360" w:lineRule="auto"/>
              <w:jc w:val="center"/>
              <w:rPr>
                <w:lang w:val="en-US"/>
              </w:rPr>
            </w:pPr>
          </w:p>
        </w:tc>
        <w:tc>
          <w:tcPr>
            <w:tcW w:w="1463" w:type="dxa"/>
          </w:tcPr>
          <w:p w14:paraId="39E33613" w14:textId="77777777" w:rsidR="00DE2334" w:rsidRDefault="00DE2334" w:rsidP="00A72A60">
            <w:pPr>
              <w:spacing w:line="360" w:lineRule="auto"/>
              <w:jc w:val="center"/>
              <w:rPr>
                <w:lang w:val="en-US"/>
              </w:rPr>
            </w:pPr>
            <w:r>
              <w:rPr>
                <w:lang w:val="en-US"/>
              </w:rPr>
              <w:t>X</w:t>
            </w:r>
          </w:p>
        </w:tc>
        <w:tc>
          <w:tcPr>
            <w:tcW w:w="1463" w:type="dxa"/>
          </w:tcPr>
          <w:p w14:paraId="5C9E5935" w14:textId="77777777" w:rsidR="00DE2334" w:rsidRDefault="00DE2334" w:rsidP="00A72A60">
            <w:pPr>
              <w:spacing w:line="360" w:lineRule="auto"/>
              <w:jc w:val="center"/>
              <w:rPr>
                <w:lang w:val="en-US"/>
              </w:rPr>
            </w:pPr>
          </w:p>
        </w:tc>
        <w:tc>
          <w:tcPr>
            <w:tcW w:w="1463" w:type="dxa"/>
          </w:tcPr>
          <w:p w14:paraId="41D12C15" w14:textId="77777777" w:rsidR="00DE2334" w:rsidRDefault="00DE2334" w:rsidP="00A72A60">
            <w:pPr>
              <w:jc w:val="center"/>
              <w:rPr>
                <w:lang w:val="en-US"/>
              </w:rPr>
            </w:pPr>
          </w:p>
        </w:tc>
      </w:tr>
      <w:tr w:rsidR="00DE2334" w14:paraId="6C98A6F3" w14:textId="77777777" w:rsidTr="00A72A60">
        <w:tc>
          <w:tcPr>
            <w:tcW w:w="805" w:type="dxa"/>
          </w:tcPr>
          <w:p w14:paraId="3DA2A639" w14:textId="77777777" w:rsidR="00DE2334" w:rsidRDefault="00DE2334" w:rsidP="00A72A60">
            <w:pPr>
              <w:spacing w:line="360" w:lineRule="auto"/>
              <w:jc w:val="center"/>
              <w:rPr>
                <w:lang w:val="en-US"/>
              </w:rPr>
            </w:pPr>
            <w:r>
              <w:rPr>
                <w:lang w:val="en-US"/>
              </w:rPr>
              <w:t>4</w:t>
            </w:r>
          </w:p>
        </w:tc>
        <w:tc>
          <w:tcPr>
            <w:tcW w:w="2120" w:type="dxa"/>
          </w:tcPr>
          <w:p w14:paraId="23CFBC83" w14:textId="77777777" w:rsidR="00DE2334" w:rsidRDefault="00DE2334" w:rsidP="00A72A60">
            <w:pPr>
              <w:spacing w:line="360" w:lineRule="auto"/>
              <w:rPr>
                <w:lang w:val="en-US"/>
              </w:rPr>
            </w:pPr>
            <w:r>
              <w:rPr>
                <w:lang w:val="en-US"/>
              </w:rPr>
              <w:t>receipt</w:t>
            </w:r>
          </w:p>
        </w:tc>
        <w:tc>
          <w:tcPr>
            <w:tcW w:w="1463" w:type="dxa"/>
          </w:tcPr>
          <w:p w14:paraId="737FC554" w14:textId="77777777" w:rsidR="00DE2334" w:rsidRDefault="00DE2334" w:rsidP="00A72A60">
            <w:pPr>
              <w:spacing w:line="360" w:lineRule="auto"/>
              <w:jc w:val="center"/>
              <w:rPr>
                <w:lang w:val="en-US"/>
              </w:rPr>
            </w:pPr>
          </w:p>
        </w:tc>
        <w:tc>
          <w:tcPr>
            <w:tcW w:w="1463" w:type="dxa"/>
          </w:tcPr>
          <w:p w14:paraId="07C21C42" w14:textId="77777777" w:rsidR="00DE2334" w:rsidRDefault="00DE2334" w:rsidP="00A72A60">
            <w:pPr>
              <w:spacing w:line="360" w:lineRule="auto"/>
              <w:jc w:val="center"/>
              <w:rPr>
                <w:lang w:val="en-US"/>
              </w:rPr>
            </w:pPr>
            <w:r>
              <w:rPr>
                <w:lang w:val="en-US"/>
              </w:rPr>
              <w:t>X</w:t>
            </w:r>
          </w:p>
        </w:tc>
        <w:tc>
          <w:tcPr>
            <w:tcW w:w="1463" w:type="dxa"/>
          </w:tcPr>
          <w:p w14:paraId="3CC2C374" w14:textId="77777777" w:rsidR="00DE2334" w:rsidRDefault="00DE2334" w:rsidP="00A72A60">
            <w:pPr>
              <w:spacing w:line="360" w:lineRule="auto"/>
              <w:jc w:val="center"/>
              <w:rPr>
                <w:lang w:val="en-US"/>
              </w:rPr>
            </w:pPr>
          </w:p>
        </w:tc>
        <w:tc>
          <w:tcPr>
            <w:tcW w:w="1463" w:type="dxa"/>
          </w:tcPr>
          <w:p w14:paraId="16D10AD1" w14:textId="77777777" w:rsidR="00DE2334" w:rsidRDefault="00DE2334" w:rsidP="00A72A60">
            <w:pPr>
              <w:jc w:val="center"/>
              <w:rPr>
                <w:lang w:val="en-US"/>
              </w:rPr>
            </w:pPr>
          </w:p>
        </w:tc>
      </w:tr>
    </w:tbl>
    <w:p w14:paraId="2DAD3F6C" w14:textId="77777777" w:rsidR="00DE2334" w:rsidRPr="00C95C85" w:rsidRDefault="00DE2334" w:rsidP="00C95C85">
      <w:pPr>
        <w:rPr>
          <w:lang w:val="en-US"/>
        </w:rPr>
      </w:pPr>
    </w:p>
    <w:p w14:paraId="5006A93C" w14:textId="3C14B3DB" w:rsidR="00070C2F" w:rsidRPr="009B63D4" w:rsidRDefault="00070C2F" w:rsidP="009B63D4">
      <w:pPr>
        <w:pStyle w:val="Heading6"/>
        <w:rPr>
          <w:lang w:val="en-US"/>
        </w:rPr>
      </w:pPr>
      <w:r>
        <w:rPr>
          <w:lang w:val="en-US"/>
        </w:rPr>
        <w:t>Cách xử lí</w:t>
      </w:r>
    </w:p>
    <w:p w14:paraId="3C658E63" w14:textId="102B80DD" w:rsidR="00A61DB2" w:rsidRDefault="00A61DB2" w:rsidP="00A61DB2">
      <w:pPr>
        <w:pStyle w:val="Heading4"/>
        <w:rPr>
          <w:lang w:val="en-US"/>
        </w:rPr>
      </w:pPr>
      <w:bookmarkStart w:id="249" w:name="_Toc529744438"/>
      <w:r>
        <w:rPr>
          <w:lang w:val="en-US"/>
        </w:rPr>
        <w:t>Tạo đơn hàng</w:t>
      </w:r>
      <w:bookmarkEnd w:id="249"/>
    </w:p>
    <w:p w14:paraId="6FFB52A8" w14:textId="1B59BA4C" w:rsidR="008E15BC" w:rsidRDefault="008E15BC" w:rsidP="008E15BC">
      <w:pPr>
        <w:pStyle w:val="Heading5"/>
        <w:rPr>
          <w:lang w:val="en-US"/>
        </w:rPr>
      </w:pPr>
      <w:r>
        <w:rPr>
          <w:lang w:val="en-US"/>
        </w:rPr>
        <w:t>Mục đích</w:t>
      </w:r>
    </w:p>
    <w:p w14:paraId="5C4CAF4E" w14:textId="59843113" w:rsidR="003C68BE" w:rsidRPr="00C95C85" w:rsidRDefault="003C68BE" w:rsidP="00C95C85">
      <w:pPr>
        <w:ind w:firstLine="720"/>
        <w:rPr>
          <w:lang w:val="en-US"/>
        </w:rPr>
      </w:pPr>
      <w:r>
        <w:rPr>
          <w:lang w:val="en-US"/>
        </w:rPr>
        <w:t xml:space="preserve">Tạo đơn hàng là chức năng tiên quyết để cho hệ thống có dữ liệu để xử lí. Tạo đơn </w:t>
      </w:r>
      <w:r>
        <w:rPr>
          <w:lang w:val="en-US"/>
        </w:rPr>
        <w:t xml:space="preserve">hàng hỗ trợ tạo ở điện thoại được áp dụng cho người dùng khách hàng. Ở web, chức năng tạo đơn hàng chỉ được người dùng nhân viên (nhân viên </w:t>
      </w:r>
      <w:r>
        <w:rPr>
          <w:lang w:val="en-US"/>
        </w:rPr>
        <w:t>quản lí đơn hàng</w:t>
      </w:r>
      <w:r>
        <w:rPr>
          <w:lang w:val="en-US"/>
        </w:rPr>
        <w:t>)</w:t>
      </w:r>
      <w:r>
        <w:rPr>
          <w:lang w:val="en-US"/>
        </w:rPr>
        <w:t xml:space="preserve"> sử dụng.</w:t>
      </w:r>
    </w:p>
    <w:p w14:paraId="48D96FAA" w14:textId="0CE17451" w:rsidR="008E15BC" w:rsidRDefault="008E15BC" w:rsidP="008E15BC">
      <w:pPr>
        <w:pStyle w:val="Heading5"/>
        <w:rPr>
          <w:lang w:val="en-US"/>
        </w:rPr>
      </w:pPr>
      <w:r>
        <w:rPr>
          <w:lang w:val="en-US"/>
        </w:rPr>
        <w:t>Giao diện</w:t>
      </w:r>
    </w:p>
    <w:p w14:paraId="74D7517B" w14:textId="77777777" w:rsidR="00D3682B" w:rsidRDefault="00D3682B" w:rsidP="009B63D4">
      <w:pPr>
        <w:keepNext/>
      </w:pPr>
      <w:r>
        <w:rPr>
          <w:noProof/>
        </w:rPr>
        <w:drawing>
          <wp:inline distT="0" distB="0" distL="0" distR="0" wp14:anchorId="3AC0F9DF" wp14:editId="109F2437">
            <wp:extent cx="5579745" cy="377634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3776345"/>
                    </a:xfrm>
                    <a:prstGeom prst="rect">
                      <a:avLst/>
                    </a:prstGeom>
                    <a:noFill/>
                    <a:ln>
                      <a:noFill/>
                    </a:ln>
                  </pic:spPr>
                </pic:pic>
              </a:graphicData>
            </a:graphic>
          </wp:inline>
        </w:drawing>
      </w:r>
    </w:p>
    <w:p w14:paraId="4037FB6D" w14:textId="5681C7F7" w:rsidR="00D3682B" w:rsidRDefault="00D3682B" w:rsidP="00D3682B">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15</w:t>
      </w:r>
      <w:r w:rsidR="006C103E">
        <w:rPr>
          <w:color w:val="auto"/>
          <w:sz w:val="26"/>
          <w:szCs w:val="26"/>
        </w:rPr>
        <w:fldChar w:fldCharType="end"/>
      </w:r>
      <w:r w:rsidRPr="009B63D4">
        <w:rPr>
          <w:color w:val="auto"/>
          <w:sz w:val="26"/>
          <w:szCs w:val="26"/>
          <w:lang w:val="en-US"/>
        </w:rPr>
        <w:t xml:space="preserve"> Giao diện tạo đơn hàng mới trên web</w:t>
      </w:r>
    </w:p>
    <w:p w14:paraId="1AECE2F0" w14:textId="77777777" w:rsidR="00442EB8" w:rsidRDefault="00442EB8" w:rsidP="009B63D4">
      <w:pPr>
        <w:keepNext/>
      </w:pPr>
      <w:r>
        <w:rPr>
          <w:noProof/>
        </w:rPr>
        <w:lastRenderedPageBreak/>
        <w:drawing>
          <wp:inline distT="0" distB="0" distL="0" distR="0" wp14:anchorId="76652213" wp14:editId="2A490D2A">
            <wp:extent cx="5579745" cy="4374515"/>
            <wp:effectExtent l="0" t="0" r="190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4374515"/>
                    </a:xfrm>
                    <a:prstGeom prst="rect">
                      <a:avLst/>
                    </a:prstGeom>
                    <a:noFill/>
                    <a:ln>
                      <a:noFill/>
                    </a:ln>
                  </pic:spPr>
                </pic:pic>
              </a:graphicData>
            </a:graphic>
          </wp:inline>
        </w:drawing>
      </w:r>
    </w:p>
    <w:p w14:paraId="17AE9A17" w14:textId="238E2EAD" w:rsidR="00442EB8" w:rsidRPr="009B63D4" w:rsidRDefault="00442EB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16</w:t>
      </w:r>
      <w:r w:rsidR="006C103E">
        <w:rPr>
          <w:color w:val="auto"/>
          <w:sz w:val="26"/>
          <w:szCs w:val="26"/>
        </w:rPr>
        <w:fldChar w:fldCharType="end"/>
      </w:r>
      <w:r w:rsidRPr="009B63D4">
        <w:rPr>
          <w:color w:val="auto"/>
          <w:sz w:val="26"/>
          <w:szCs w:val="26"/>
          <w:lang w:val="en-US"/>
        </w:rPr>
        <w:t xml:space="preserve"> Giao diện xác nhận đơn hàng sau khi tạo mới</w:t>
      </w:r>
    </w:p>
    <w:p w14:paraId="0BC24A2A" w14:textId="5A2DDB0C" w:rsidR="008E15BC" w:rsidRDefault="008E15BC" w:rsidP="008E15BC">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798"/>
        <w:gridCol w:w="2224"/>
        <w:gridCol w:w="2835"/>
        <w:gridCol w:w="1231"/>
        <w:gridCol w:w="1689"/>
      </w:tblGrid>
      <w:tr w:rsidR="00263449" w14:paraId="44F1660E" w14:textId="77777777" w:rsidTr="00A72A60">
        <w:tc>
          <w:tcPr>
            <w:tcW w:w="805" w:type="dxa"/>
            <w:vAlign w:val="center"/>
          </w:tcPr>
          <w:p w14:paraId="296D1AB1" w14:textId="77777777" w:rsidR="00263449" w:rsidRPr="007F1EF1" w:rsidRDefault="00263449" w:rsidP="00A72A60">
            <w:pPr>
              <w:spacing w:line="360" w:lineRule="auto"/>
              <w:jc w:val="center"/>
              <w:rPr>
                <w:b/>
                <w:lang w:val="en-US"/>
              </w:rPr>
            </w:pPr>
            <w:r w:rsidRPr="007F1EF1">
              <w:rPr>
                <w:b/>
                <w:lang w:val="en-US"/>
              </w:rPr>
              <w:t>STT</w:t>
            </w:r>
          </w:p>
        </w:tc>
        <w:tc>
          <w:tcPr>
            <w:tcW w:w="1980" w:type="dxa"/>
            <w:vAlign w:val="center"/>
          </w:tcPr>
          <w:p w14:paraId="59A5CDDE" w14:textId="77777777" w:rsidR="00263449" w:rsidRPr="007F1EF1" w:rsidRDefault="00263449" w:rsidP="00A72A60">
            <w:pPr>
              <w:spacing w:line="360" w:lineRule="auto"/>
              <w:jc w:val="center"/>
              <w:rPr>
                <w:b/>
                <w:lang w:val="en-US"/>
              </w:rPr>
            </w:pPr>
            <w:r w:rsidRPr="007F1EF1">
              <w:rPr>
                <w:b/>
                <w:lang w:val="en-US"/>
              </w:rPr>
              <w:t>Loại điều khiển</w:t>
            </w:r>
          </w:p>
        </w:tc>
        <w:tc>
          <w:tcPr>
            <w:tcW w:w="2970" w:type="dxa"/>
            <w:vAlign w:val="center"/>
          </w:tcPr>
          <w:p w14:paraId="48D7A81F" w14:textId="77777777" w:rsidR="00263449" w:rsidRPr="007F1EF1" w:rsidRDefault="00263449" w:rsidP="00A72A60">
            <w:pPr>
              <w:spacing w:line="360" w:lineRule="auto"/>
              <w:jc w:val="center"/>
              <w:rPr>
                <w:b/>
                <w:lang w:val="en-US"/>
              </w:rPr>
            </w:pPr>
            <w:r w:rsidRPr="007F1EF1">
              <w:rPr>
                <w:b/>
                <w:lang w:val="en-US"/>
              </w:rPr>
              <w:t>Nội dung thực hiện</w:t>
            </w:r>
          </w:p>
        </w:tc>
        <w:tc>
          <w:tcPr>
            <w:tcW w:w="1266" w:type="dxa"/>
            <w:vAlign w:val="center"/>
          </w:tcPr>
          <w:p w14:paraId="14598B60" w14:textId="77777777" w:rsidR="00263449" w:rsidRPr="007F1EF1" w:rsidRDefault="00263449" w:rsidP="00A72A60">
            <w:pPr>
              <w:spacing w:line="360" w:lineRule="auto"/>
              <w:jc w:val="center"/>
              <w:rPr>
                <w:b/>
                <w:lang w:val="en-US"/>
              </w:rPr>
            </w:pPr>
            <w:r w:rsidRPr="007F1EF1">
              <w:rPr>
                <w:b/>
                <w:lang w:val="en-US"/>
              </w:rPr>
              <w:t>Giá trị mặc định</w:t>
            </w:r>
          </w:p>
        </w:tc>
        <w:tc>
          <w:tcPr>
            <w:tcW w:w="1756" w:type="dxa"/>
            <w:vAlign w:val="center"/>
          </w:tcPr>
          <w:p w14:paraId="4A449ABF" w14:textId="77777777" w:rsidR="00263449" w:rsidRPr="007F1EF1" w:rsidRDefault="00263449" w:rsidP="00A72A60">
            <w:pPr>
              <w:spacing w:line="360" w:lineRule="auto"/>
              <w:jc w:val="center"/>
              <w:rPr>
                <w:b/>
                <w:lang w:val="en-US"/>
              </w:rPr>
            </w:pPr>
            <w:r w:rsidRPr="007F1EF1">
              <w:rPr>
                <w:b/>
                <w:lang w:val="en-US"/>
              </w:rPr>
              <w:t>Lưu ý</w:t>
            </w:r>
          </w:p>
        </w:tc>
      </w:tr>
      <w:tr w:rsidR="00263449" w14:paraId="4F1595FE" w14:textId="77777777" w:rsidTr="00A72A60">
        <w:tc>
          <w:tcPr>
            <w:tcW w:w="805" w:type="dxa"/>
          </w:tcPr>
          <w:p w14:paraId="7BE50AAA" w14:textId="77777777" w:rsidR="00263449" w:rsidRDefault="00263449" w:rsidP="00A72A60">
            <w:pPr>
              <w:spacing w:line="360" w:lineRule="auto"/>
              <w:jc w:val="center"/>
              <w:rPr>
                <w:lang w:val="en-US"/>
              </w:rPr>
            </w:pPr>
            <w:r>
              <w:rPr>
                <w:lang w:val="en-US"/>
              </w:rPr>
              <w:t>1</w:t>
            </w:r>
          </w:p>
        </w:tc>
        <w:tc>
          <w:tcPr>
            <w:tcW w:w="1980" w:type="dxa"/>
          </w:tcPr>
          <w:p w14:paraId="1CD704F6" w14:textId="0C73A9E7" w:rsidR="00263449" w:rsidRDefault="00263449" w:rsidP="00A72A60">
            <w:pPr>
              <w:spacing w:line="360" w:lineRule="auto"/>
              <w:rPr>
                <w:lang w:val="en-US"/>
              </w:rPr>
            </w:pPr>
            <w:r>
              <w:rPr>
                <w:lang w:val="en-US"/>
              </w:rPr>
              <w:t>inputText</w:t>
            </w:r>
          </w:p>
        </w:tc>
        <w:tc>
          <w:tcPr>
            <w:tcW w:w="2970" w:type="dxa"/>
          </w:tcPr>
          <w:p w14:paraId="7FE605BD" w14:textId="10A9D211" w:rsidR="00263449" w:rsidRDefault="006D04E7" w:rsidP="00A72A60">
            <w:pPr>
              <w:spacing w:line="360" w:lineRule="auto"/>
              <w:rPr>
                <w:lang w:val="en-US"/>
              </w:rPr>
            </w:pPr>
            <w:ins w:id="250" w:author="phuong vu" w:date="2018-11-15T18:00:00Z">
              <w:r>
                <w:rPr>
                  <w:lang w:val="en-US"/>
                </w:rPr>
                <w:t>Họ tên khách hàng</w:t>
              </w:r>
            </w:ins>
          </w:p>
        </w:tc>
        <w:tc>
          <w:tcPr>
            <w:tcW w:w="1266" w:type="dxa"/>
          </w:tcPr>
          <w:p w14:paraId="36772297" w14:textId="77777777" w:rsidR="00263449" w:rsidRDefault="00263449" w:rsidP="00A72A60">
            <w:pPr>
              <w:spacing w:line="360" w:lineRule="auto"/>
              <w:rPr>
                <w:lang w:val="en-US"/>
              </w:rPr>
            </w:pPr>
          </w:p>
        </w:tc>
        <w:tc>
          <w:tcPr>
            <w:tcW w:w="1756" w:type="dxa"/>
          </w:tcPr>
          <w:p w14:paraId="1376C94F" w14:textId="77777777" w:rsidR="00263449" w:rsidRDefault="00263449" w:rsidP="00A72A60">
            <w:pPr>
              <w:spacing w:line="360" w:lineRule="auto"/>
              <w:rPr>
                <w:lang w:val="en-US"/>
              </w:rPr>
            </w:pPr>
          </w:p>
        </w:tc>
      </w:tr>
      <w:tr w:rsidR="00263449" w14:paraId="6803E1C5" w14:textId="77777777" w:rsidTr="00A72A60">
        <w:tc>
          <w:tcPr>
            <w:tcW w:w="805" w:type="dxa"/>
          </w:tcPr>
          <w:p w14:paraId="0A281741" w14:textId="77777777" w:rsidR="00263449" w:rsidRDefault="00263449" w:rsidP="00A72A60">
            <w:pPr>
              <w:spacing w:line="360" w:lineRule="auto"/>
              <w:jc w:val="center"/>
              <w:rPr>
                <w:lang w:val="en-US"/>
              </w:rPr>
            </w:pPr>
            <w:r>
              <w:rPr>
                <w:lang w:val="en-US"/>
              </w:rPr>
              <w:t>2</w:t>
            </w:r>
          </w:p>
        </w:tc>
        <w:tc>
          <w:tcPr>
            <w:tcW w:w="1980" w:type="dxa"/>
          </w:tcPr>
          <w:p w14:paraId="3F10D442" w14:textId="77777777" w:rsidR="00263449" w:rsidRDefault="00263449" w:rsidP="00A72A60">
            <w:pPr>
              <w:spacing w:line="360" w:lineRule="auto"/>
              <w:rPr>
                <w:lang w:val="en-US"/>
              </w:rPr>
            </w:pPr>
            <w:r>
              <w:rPr>
                <w:lang w:val="en-US"/>
              </w:rPr>
              <w:t>inputText</w:t>
            </w:r>
          </w:p>
        </w:tc>
        <w:tc>
          <w:tcPr>
            <w:tcW w:w="2970" w:type="dxa"/>
          </w:tcPr>
          <w:p w14:paraId="03ABB1EF" w14:textId="385FE994" w:rsidR="00263449" w:rsidRDefault="006D04E7" w:rsidP="00A72A60">
            <w:pPr>
              <w:spacing w:line="360" w:lineRule="auto"/>
              <w:rPr>
                <w:lang w:val="en-US"/>
              </w:rPr>
            </w:pPr>
            <w:ins w:id="251" w:author="phuong vu" w:date="2018-11-15T18:00:00Z">
              <w:r>
                <w:rPr>
                  <w:lang w:val="en-US"/>
                </w:rPr>
                <w:t>Địa chỉ email</w:t>
              </w:r>
            </w:ins>
          </w:p>
        </w:tc>
        <w:tc>
          <w:tcPr>
            <w:tcW w:w="1266" w:type="dxa"/>
          </w:tcPr>
          <w:p w14:paraId="6CD5DC03" w14:textId="77777777" w:rsidR="00263449" w:rsidRDefault="00263449" w:rsidP="00A72A60">
            <w:pPr>
              <w:spacing w:line="360" w:lineRule="auto"/>
              <w:rPr>
                <w:lang w:val="en-US"/>
              </w:rPr>
            </w:pPr>
          </w:p>
        </w:tc>
        <w:tc>
          <w:tcPr>
            <w:tcW w:w="1756" w:type="dxa"/>
          </w:tcPr>
          <w:p w14:paraId="63665626" w14:textId="77777777" w:rsidR="00263449" w:rsidRDefault="00263449" w:rsidP="00A72A60">
            <w:pPr>
              <w:spacing w:line="360" w:lineRule="auto"/>
              <w:rPr>
                <w:lang w:val="en-US"/>
              </w:rPr>
            </w:pPr>
          </w:p>
        </w:tc>
      </w:tr>
      <w:tr w:rsidR="00263449" w14:paraId="7A26CB4B" w14:textId="77777777" w:rsidTr="00A72A60">
        <w:tc>
          <w:tcPr>
            <w:tcW w:w="805" w:type="dxa"/>
          </w:tcPr>
          <w:p w14:paraId="77F926F8" w14:textId="77777777" w:rsidR="00263449" w:rsidRDefault="00263449" w:rsidP="00A72A60">
            <w:pPr>
              <w:spacing w:line="360" w:lineRule="auto"/>
              <w:jc w:val="center"/>
              <w:rPr>
                <w:lang w:val="en-US"/>
              </w:rPr>
            </w:pPr>
            <w:r>
              <w:rPr>
                <w:lang w:val="en-US"/>
              </w:rPr>
              <w:t>3</w:t>
            </w:r>
          </w:p>
        </w:tc>
        <w:tc>
          <w:tcPr>
            <w:tcW w:w="1980" w:type="dxa"/>
          </w:tcPr>
          <w:p w14:paraId="2C58E138" w14:textId="77777777" w:rsidR="00263449" w:rsidRDefault="00263449" w:rsidP="00A72A60">
            <w:pPr>
              <w:spacing w:line="360" w:lineRule="auto"/>
              <w:rPr>
                <w:lang w:val="en-US"/>
              </w:rPr>
            </w:pPr>
            <w:r>
              <w:rPr>
                <w:lang w:val="en-US"/>
              </w:rPr>
              <w:t>inputText</w:t>
            </w:r>
          </w:p>
        </w:tc>
        <w:tc>
          <w:tcPr>
            <w:tcW w:w="2970" w:type="dxa"/>
          </w:tcPr>
          <w:p w14:paraId="68C4F530" w14:textId="443E5714" w:rsidR="00263449" w:rsidRDefault="006D04E7" w:rsidP="00A72A60">
            <w:pPr>
              <w:spacing w:line="360" w:lineRule="auto"/>
              <w:rPr>
                <w:lang w:val="en-US"/>
              </w:rPr>
            </w:pPr>
            <w:ins w:id="252" w:author="phuong vu" w:date="2018-11-15T18:00:00Z">
              <w:r>
                <w:rPr>
                  <w:lang w:val="en-US"/>
                </w:rPr>
                <w:t>Số điện thoại</w:t>
              </w:r>
            </w:ins>
          </w:p>
        </w:tc>
        <w:tc>
          <w:tcPr>
            <w:tcW w:w="1266" w:type="dxa"/>
          </w:tcPr>
          <w:p w14:paraId="66FF1617" w14:textId="77777777" w:rsidR="00263449" w:rsidRDefault="00263449" w:rsidP="00A72A60">
            <w:pPr>
              <w:spacing w:line="360" w:lineRule="auto"/>
              <w:rPr>
                <w:lang w:val="en-US"/>
              </w:rPr>
            </w:pPr>
          </w:p>
        </w:tc>
        <w:tc>
          <w:tcPr>
            <w:tcW w:w="1756" w:type="dxa"/>
          </w:tcPr>
          <w:p w14:paraId="62FF6085" w14:textId="77777777" w:rsidR="00263449" w:rsidRDefault="00263449" w:rsidP="00A72A60">
            <w:pPr>
              <w:spacing w:line="360" w:lineRule="auto"/>
              <w:rPr>
                <w:lang w:val="en-US"/>
              </w:rPr>
            </w:pPr>
          </w:p>
        </w:tc>
      </w:tr>
      <w:tr w:rsidR="00263449" w14:paraId="42A9B3D5" w14:textId="77777777" w:rsidTr="00A72A60">
        <w:tc>
          <w:tcPr>
            <w:tcW w:w="805" w:type="dxa"/>
          </w:tcPr>
          <w:p w14:paraId="3D51FB8D" w14:textId="77777777" w:rsidR="00263449" w:rsidRDefault="00263449" w:rsidP="00A72A60">
            <w:pPr>
              <w:spacing w:line="360" w:lineRule="auto"/>
              <w:jc w:val="center"/>
              <w:rPr>
                <w:lang w:val="en-US"/>
              </w:rPr>
            </w:pPr>
            <w:r>
              <w:rPr>
                <w:lang w:val="en-US"/>
              </w:rPr>
              <w:t>4</w:t>
            </w:r>
          </w:p>
        </w:tc>
        <w:tc>
          <w:tcPr>
            <w:tcW w:w="1980" w:type="dxa"/>
          </w:tcPr>
          <w:p w14:paraId="0D2C1B14" w14:textId="256BD532" w:rsidR="00263449" w:rsidRDefault="00263449" w:rsidP="00A72A60">
            <w:pPr>
              <w:spacing w:line="360" w:lineRule="auto"/>
              <w:rPr>
                <w:lang w:val="en-US"/>
              </w:rPr>
            </w:pPr>
            <w:r>
              <w:rPr>
                <w:lang w:val="en-US"/>
              </w:rPr>
              <w:t>inputText</w:t>
            </w:r>
          </w:p>
        </w:tc>
        <w:tc>
          <w:tcPr>
            <w:tcW w:w="2970" w:type="dxa"/>
          </w:tcPr>
          <w:p w14:paraId="70179359" w14:textId="118993A4" w:rsidR="00263449" w:rsidRDefault="006D04E7" w:rsidP="00A72A60">
            <w:pPr>
              <w:spacing w:line="360" w:lineRule="auto"/>
              <w:rPr>
                <w:lang w:val="en-US"/>
              </w:rPr>
            </w:pPr>
            <w:ins w:id="253" w:author="phuong vu" w:date="2018-11-15T18:00:00Z">
              <w:r>
                <w:rPr>
                  <w:lang w:val="en-US"/>
                </w:rPr>
                <w:t>Địa chỉ</w:t>
              </w:r>
            </w:ins>
          </w:p>
        </w:tc>
        <w:tc>
          <w:tcPr>
            <w:tcW w:w="1266" w:type="dxa"/>
          </w:tcPr>
          <w:p w14:paraId="537CA94E" w14:textId="77777777" w:rsidR="00263449" w:rsidRDefault="00263449" w:rsidP="00A72A60">
            <w:pPr>
              <w:spacing w:line="360" w:lineRule="auto"/>
              <w:rPr>
                <w:lang w:val="en-US"/>
              </w:rPr>
            </w:pPr>
          </w:p>
        </w:tc>
        <w:tc>
          <w:tcPr>
            <w:tcW w:w="1756" w:type="dxa"/>
          </w:tcPr>
          <w:p w14:paraId="7077E56F" w14:textId="2C83B426" w:rsidR="00263449" w:rsidRDefault="006D04E7" w:rsidP="00A72A60">
            <w:pPr>
              <w:spacing w:line="360" w:lineRule="auto"/>
              <w:rPr>
                <w:lang w:val="en-US"/>
              </w:rPr>
            </w:pPr>
            <w:ins w:id="254" w:author="phuong vu" w:date="2018-11-15T18:00:00Z">
              <w:r>
                <w:rPr>
                  <w:lang w:val="en-US"/>
                </w:rPr>
                <w:t>Hiển thị nếu có</w:t>
              </w:r>
            </w:ins>
          </w:p>
        </w:tc>
      </w:tr>
      <w:tr w:rsidR="00263449" w14:paraId="441FDF18" w14:textId="77777777" w:rsidTr="00A72A60">
        <w:tc>
          <w:tcPr>
            <w:tcW w:w="805" w:type="dxa"/>
          </w:tcPr>
          <w:p w14:paraId="0364CA6C" w14:textId="77777777" w:rsidR="00263449" w:rsidRDefault="00263449" w:rsidP="00A72A60">
            <w:pPr>
              <w:spacing w:line="360" w:lineRule="auto"/>
              <w:jc w:val="center"/>
              <w:rPr>
                <w:lang w:val="en-US"/>
              </w:rPr>
            </w:pPr>
            <w:r>
              <w:rPr>
                <w:lang w:val="en-US"/>
              </w:rPr>
              <w:t>5</w:t>
            </w:r>
          </w:p>
        </w:tc>
        <w:tc>
          <w:tcPr>
            <w:tcW w:w="1980" w:type="dxa"/>
          </w:tcPr>
          <w:p w14:paraId="4CB6551E" w14:textId="1929042E" w:rsidR="00263449" w:rsidRDefault="00263449" w:rsidP="00A72A60">
            <w:pPr>
              <w:spacing w:line="360" w:lineRule="auto"/>
              <w:rPr>
                <w:lang w:val="en-US"/>
              </w:rPr>
            </w:pPr>
            <w:del w:id="255" w:author="phuong vu" w:date="2018-11-15T18:00:00Z">
              <w:r w:rsidDel="006D04E7">
                <w:rPr>
                  <w:lang w:val="en-US"/>
                </w:rPr>
                <w:delText>inputText</w:delText>
              </w:r>
            </w:del>
            <w:ins w:id="256" w:author="phuong vu" w:date="2018-11-15T18:00:00Z">
              <w:r w:rsidR="006D04E7">
                <w:rPr>
                  <w:lang w:val="en-US"/>
                </w:rPr>
                <w:t>span</w:t>
              </w:r>
            </w:ins>
          </w:p>
        </w:tc>
        <w:tc>
          <w:tcPr>
            <w:tcW w:w="2970" w:type="dxa"/>
          </w:tcPr>
          <w:p w14:paraId="09EC4F78" w14:textId="0FC409AF" w:rsidR="00263449" w:rsidRDefault="006D04E7" w:rsidP="00A72A60">
            <w:pPr>
              <w:spacing w:line="360" w:lineRule="auto"/>
              <w:rPr>
                <w:lang w:val="en-US"/>
              </w:rPr>
            </w:pPr>
            <w:ins w:id="257" w:author="phuong vu" w:date="2018-11-15T18:00:00Z">
              <w:r>
                <w:rPr>
                  <w:lang w:val="en-US"/>
                </w:rPr>
                <w:t>Tên chi nhánh</w:t>
              </w:r>
            </w:ins>
          </w:p>
        </w:tc>
        <w:tc>
          <w:tcPr>
            <w:tcW w:w="1266" w:type="dxa"/>
          </w:tcPr>
          <w:p w14:paraId="49B173D4" w14:textId="77777777" w:rsidR="00263449" w:rsidRDefault="00263449" w:rsidP="00A72A60">
            <w:pPr>
              <w:spacing w:line="360" w:lineRule="auto"/>
              <w:rPr>
                <w:lang w:val="en-US"/>
              </w:rPr>
            </w:pPr>
          </w:p>
        </w:tc>
        <w:tc>
          <w:tcPr>
            <w:tcW w:w="1756" w:type="dxa"/>
          </w:tcPr>
          <w:p w14:paraId="37B55F90" w14:textId="77777777" w:rsidR="00263449" w:rsidRDefault="00263449" w:rsidP="00A72A60">
            <w:pPr>
              <w:spacing w:line="360" w:lineRule="auto"/>
              <w:rPr>
                <w:lang w:val="en-US"/>
              </w:rPr>
            </w:pPr>
          </w:p>
        </w:tc>
      </w:tr>
      <w:tr w:rsidR="00263449" w14:paraId="459B5FD4" w14:textId="77777777" w:rsidTr="00A72A60">
        <w:tc>
          <w:tcPr>
            <w:tcW w:w="805" w:type="dxa"/>
          </w:tcPr>
          <w:p w14:paraId="15BE7603" w14:textId="77777777" w:rsidR="00263449" w:rsidRDefault="00263449" w:rsidP="00A72A60">
            <w:pPr>
              <w:spacing w:line="360" w:lineRule="auto"/>
              <w:jc w:val="center"/>
              <w:rPr>
                <w:lang w:val="en-US"/>
              </w:rPr>
            </w:pPr>
            <w:r>
              <w:rPr>
                <w:lang w:val="en-US"/>
              </w:rPr>
              <w:t>6</w:t>
            </w:r>
          </w:p>
        </w:tc>
        <w:tc>
          <w:tcPr>
            <w:tcW w:w="1980" w:type="dxa"/>
          </w:tcPr>
          <w:p w14:paraId="46C1FFD8" w14:textId="3460B75B" w:rsidR="00263449" w:rsidRDefault="00263449" w:rsidP="00A72A60">
            <w:pPr>
              <w:spacing w:line="360" w:lineRule="auto"/>
              <w:rPr>
                <w:lang w:val="en-US"/>
              </w:rPr>
            </w:pPr>
            <w:del w:id="258" w:author="phuong vu" w:date="2018-11-15T18:00:00Z">
              <w:r w:rsidDel="006D04E7">
                <w:rPr>
                  <w:lang w:val="en-US"/>
                </w:rPr>
                <w:delText>inputText</w:delText>
              </w:r>
            </w:del>
            <w:ins w:id="259" w:author="phuong vu" w:date="2018-11-15T18:00:00Z">
              <w:r w:rsidR="006D04E7">
                <w:rPr>
                  <w:lang w:val="en-US"/>
                </w:rPr>
                <w:t>span</w:t>
              </w:r>
            </w:ins>
          </w:p>
        </w:tc>
        <w:tc>
          <w:tcPr>
            <w:tcW w:w="2970" w:type="dxa"/>
          </w:tcPr>
          <w:p w14:paraId="1B80E87F" w14:textId="447B6EA2" w:rsidR="00263449" w:rsidRDefault="006D04E7" w:rsidP="00A72A60">
            <w:pPr>
              <w:spacing w:line="360" w:lineRule="auto"/>
              <w:rPr>
                <w:lang w:val="en-US"/>
              </w:rPr>
            </w:pPr>
            <w:ins w:id="260" w:author="phuong vu" w:date="2018-11-15T18:00:00Z">
              <w:r>
                <w:rPr>
                  <w:lang w:val="en-US"/>
                </w:rPr>
                <w:t>Địa chỉ chi nhánh</w:t>
              </w:r>
            </w:ins>
          </w:p>
        </w:tc>
        <w:tc>
          <w:tcPr>
            <w:tcW w:w="1266" w:type="dxa"/>
          </w:tcPr>
          <w:p w14:paraId="3B64209C" w14:textId="77777777" w:rsidR="00263449" w:rsidRDefault="00263449" w:rsidP="00A72A60">
            <w:pPr>
              <w:spacing w:line="360" w:lineRule="auto"/>
              <w:rPr>
                <w:lang w:val="en-US"/>
              </w:rPr>
            </w:pPr>
          </w:p>
        </w:tc>
        <w:tc>
          <w:tcPr>
            <w:tcW w:w="1756" w:type="dxa"/>
          </w:tcPr>
          <w:p w14:paraId="0B43DDA9" w14:textId="77777777" w:rsidR="00263449" w:rsidRDefault="00263449" w:rsidP="00A72A60">
            <w:pPr>
              <w:spacing w:line="360" w:lineRule="auto"/>
              <w:rPr>
                <w:lang w:val="en-US"/>
              </w:rPr>
            </w:pPr>
          </w:p>
        </w:tc>
      </w:tr>
      <w:tr w:rsidR="00263449" w14:paraId="4A9A8654" w14:textId="77777777" w:rsidTr="00A72A60">
        <w:tc>
          <w:tcPr>
            <w:tcW w:w="805" w:type="dxa"/>
          </w:tcPr>
          <w:p w14:paraId="74B83422" w14:textId="77777777" w:rsidR="00263449" w:rsidRDefault="00263449" w:rsidP="00A72A60">
            <w:pPr>
              <w:spacing w:line="360" w:lineRule="auto"/>
              <w:jc w:val="center"/>
              <w:rPr>
                <w:lang w:val="en-US"/>
              </w:rPr>
            </w:pPr>
            <w:r>
              <w:rPr>
                <w:lang w:val="en-US"/>
              </w:rPr>
              <w:t>7</w:t>
            </w:r>
          </w:p>
        </w:tc>
        <w:tc>
          <w:tcPr>
            <w:tcW w:w="1980" w:type="dxa"/>
          </w:tcPr>
          <w:p w14:paraId="59B500AC" w14:textId="563AEC06" w:rsidR="00263449" w:rsidRDefault="00263449" w:rsidP="00A72A60">
            <w:pPr>
              <w:spacing w:line="360" w:lineRule="auto"/>
              <w:rPr>
                <w:lang w:val="en-US"/>
              </w:rPr>
            </w:pPr>
            <w:r>
              <w:rPr>
                <w:lang w:val="en-US"/>
              </w:rPr>
              <w:t>inputText</w:t>
            </w:r>
          </w:p>
        </w:tc>
        <w:tc>
          <w:tcPr>
            <w:tcW w:w="2970" w:type="dxa"/>
          </w:tcPr>
          <w:p w14:paraId="0FE7BE4C" w14:textId="3C5A10DE" w:rsidR="00263449" w:rsidRDefault="006D04E7" w:rsidP="00A72A60">
            <w:pPr>
              <w:spacing w:line="360" w:lineRule="auto"/>
              <w:rPr>
                <w:lang w:val="en-US"/>
              </w:rPr>
            </w:pPr>
            <w:ins w:id="261" w:author="phuong vu" w:date="2018-11-15T18:01:00Z">
              <w:r>
                <w:rPr>
                  <w:lang w:val="en-US"/>
                </w:rPr>
                <w:t>Ngày lấy đồ</w:t>
              </w:r>
            </w:ins>
          </w:p>
        </w:tc>
        <w:tc>
          <w:tcPr>
            <w:tcW w:w="1266" w:type="dxa"/>
          </w:tcPr>
          <w:p w14:paraId="487C2E18" w14:textId="77777777" w:rsidR="00263449" w:rsidRDefault="00263449" w:rsidP="00A72A60">
            <w:pPr>
              <w:spacing w:line="360" w:lineRule="auto"/>
              <w:rPr>
                <w:lang w:val="en-US"/>
              </w:rPr>
            </w:pPr>
          </w:p>
        </w:tc>
        <w:tc>
          <w:tcPr>
            <w:tcW w:w="1756" w:type="dxa"/>
          </w:tcPr>
          <w:p w14:paraId="5F01294E" w14:textId="77777777" w:rsidR="00263449" w:rsidRDefault="00263449" w:rsidP="00A72A60">
            <w:pPr>
              <w:spacing w:line="360" w:lineRule="auto"/>
              <w:rPr>
                <w:lang w:val="en-US"/>
              </w:rPr>
            </w:pPr>
          </w:p>
        </w:tc>
      </w:tr>
      <w:tr w:rsidR="00263449" w14:paraId="1DA9635F" w14:textId="77777777" w:rsidTr="00A72A60">
        <w:tc>
          <w:tcPr>
            <w:tcW w:w="805" w:type="dxa"/>
          </w:tcPr>
          <w:p w14:paraId="25201B0F" w14:textId="77777777" w:rsidR="00263449" w:rsidRDefault="00263449" w:rsidP="00A72A60">
            <w:pPr>
              <w:spacing w:line="360" w:lineRule="auto"/>
              <w:jc w:val="center"/>
              <w:rPr>
                <w:lang w:val="en-US"/>
              </w:rPr>
            </w:pPr>
            <w:r>
              <w:rPr>
                <w:lang w:val="en-US"/>
              </w:rPr>
              <w:lastRenderedPageBreak/>
              <w:t>8</w:t>
            </w:r>
          </w:p>
        </w:tc>
        <w:tc>
          <w:tcPr>
            <w:tcW w:w="1980" w:type="dxa"/>
          </w:tcPr>
          <w:p w14:paraId="5BBAE06B" w14:textId="0DA6296E" w:rsidR="00263449" w:rsidRDefault="00263449" w:rsidP="00A72A60">
            <w:pPr>
              <w:spacing w:line="360" w:lineRule="auto"/>
              <w:rPr>
                <w:lang w:val="en-US"/>
              </w:rPr>
            </w:pPr>
            <w:r>
              <w:rPr>
                <w:lang w:val="en-US"/>
              </w:rPr>
              <w:t>inputText</w:t>
            </w:r>
          </w:p>
        </w:tc>
        <w:tc>
          <w:tcPr>
            <w:tcW w:w="2970" w:type="dxa"/>
          </w:tcPr>
          <w:p w14:paraId="2B405E23" w14:textId="6BA1C0A9" w:rsidR="00263449" w:rsidRDefault="006D04E7" w:rsidP="00A72A60">
            <w:pPr>
              <w:spacing w:line="360" w:lineRule="auto"/>
              <w:rPr>
                <w:lang w:val="en-US"/>
              </w:rPr>
            </w:pPr>
            <w:ins w:id="262" w:author="phuong vu" w:date="2018-11-15T18:01:00Z">
              <w:r>
                <w:rPr>
                  <w:lang w:val="en-US"/>
                </w:rPr>
                <w:t>Ngày trả đồ</w:t>
              </w:r>
            </w:ins>
          </w:p>
        </w:tc>
        <w:tc>
          <w:tcPr>
            <w:tcW w:w="1266" w:type="dxa"/>
          </w:tcPr>
          <w:p w14:paraId="5F682274" w14:textId="77777777" w:rsidR="00263449" w:rsidRDefault="00263449" w:rsidP="00A72A60">
            <w:pPr>
              <w:spacing w:line="360" w:lineRule="auto"/>
              <w:rPr>
                <w:lang w:val="en-US"/>
              </w:rPr>
            </w:pPr>
          </w:p>
        </w:tc>
        <w:tc>
          <w:tcPr>
            <w:tcW w:w="1756" w:type="dxa"/>
          </w:tcPr>
          <w:p w14:paraId="38FEAFC1" w14:textId="77777777" w:rsidR="00263449" w:rsidRDefault="00263449" w:rsidP="00A72A60">
            <w:pPr>
              <w:spacing w:line="360" w:lineRule="auto"/>
              <w:rPr>
                <w:lang w:val="en-US"/>
              </w:rPr>
            </w:pPr>
          </w:p>
        </w:tc>
      </w:tr>
      <w:tr w:rsidR="00263449" w14:paraId="24AB4D8C" w14:textId="77777777" w:rsidTr="00A72A60">
        <w:tc>
          <w:tcPr>
            <w:tcW w:w="805" w:type="dxa"/>
          </w:tcPr>
          <w:p w14:paraId="0655E857" w14:textId="77777777" w:rsidR="00263449" w:rsidRDefault="00263449" w:rsidP="00A72A60">
            <w:pPr>
              <w:spacing w:line="360" w:lineRule="auto"/>
              <w:jc w:val="center"/>
              <w:rPr>
                <w:lang w:val="en-US"/>
              </w:rPr>
            </w:pPr>
            <w:r>
              <w:rPr>
                <w:lang w:val="en-US"/>
              </w:rPr>
              <w:t>9</w:t>
            </w:r>
          </w:p>
        </w:tc>
        <w:tc>
          <w:tcPr>
            <w:tcW w:w="1980" w:type="dxa"/>
          </w:tcPr>
          <w:p w14:paraId="28BF0742" w14:textId="5BA9DA2C" w:rsidR="00263449" w:rsidRDefault="00263449" w:rsidP="00A72A60">
            <w:pPr>
              <w:spacing w:line="360" w:lineRule="auto"/>
              <w:rPr>
                <w:lang w:val="en-US"/>
              </w:rPr>
            </w:pPr>
            <w:del w:id="263" w:author="phuong vu" w:date="2018-11-15T18:02:00Z">
              <w:r w:rsidDel="006D04E7">
                <w:rPr>
                  <w:lang w:val="en-US"/>
                </w:rPr>
                <w:delText>inputText</w:delText>
              </w:r>
            </w:del>
            <w:ins w:id="264" w:author="phuong vu" w:date="2018-11-15T18:02:00Z">
              <w:r w:rsidR="006D04E7">
                <w:rPr>
                  <w:lang w:val="en-US"/>
                </w:rPr>
                <w:t>select</w:t>
              </w:r>
            </w:ins>
          </w:p>
        </w:tc>
        <w:tc>
          <w:tcPr>
            <w:tcW w:w="2970" w:type="dxa"/>
          </w:tcPr>
          <w:p w14:paraId="4386248D" w14:textId="515288EF" w:rsidR="00263449" w:rsidRDefault="006D04E7" w:rsidP="00A72A60">
            <w:pPr>
              <w:spacing w:line="360" w:lineRule="auto"/>
              <w:rPr>
                <w:lang w:val="en-US"/>
              </w:rPr>
            </w:pPr>
            <w:ins w:id="265" w:author="phuong vu" w:date="2018-11-15T18:01:00Z">
              <w:r>
                <w:rPr>
                  <w:lang w:val="en-US"/>
                </w:rPr>
                <w:t xml:space="preserve">Thời gian </w:t>
              </w:r>
            </w:ins>
            <w:ins w:id="266" w:author="phuong vu" w:date="2018-11-15T18:02:00Z">
              <w:r>
                <w:rPr>
                  <w:lang w:val="en-US"/>
                </w:rPr>
                <w:t>lấy</w:t>
              </w:r>
            </w:ins>
            <w:ins w:id="267" w:author="phuong vu" w:date="2018-11-15T18:01:00Z">
              <w:r>
                <w:rPr>
                  <w:lang w:val="en-US"/>
                </w:rPr>
                <w:t xml:space="preserve"> đồ</w:t>
              </w:r>
            </w:ins>
          </w:p>
        </w:tc>
        <w:tc>
          <w:tcPr>
            <w:tcW w:w="1266" w:type="dxa"/>
          </w:tcPr>
          <w:p w14:paraId="0C350A32" w14:textId="59C3B2E4" w:rsidR="00263449" w:rsidRDefault="00263449" w:rsidP="00A72A60">
            <w:pPr>
              <w:spacing w:line="360" w:lineRule="auto"/>
              <w:jc w:val="center"/>
              <w:rPr>
                <w:lang w:val="en-US"/>
              </w:rPr>
            </w:pPr>
          </w:p>
        </w:tc>
        <w:tc>
          <w:tcPr>
            <w:tcW w:w="1756" w:type="dxa"/>
          </w:tcPr>
          <w:p w14:paraId="69D4D2E3" w14:textId="77777777" w:rsidR="00263449" w:rsidRDefault="00263449" w:rsidP="00A72A60">
            <w:pPr>
              <w:spacing w:line="360" w:lineRule="auto"/>
              <w:rPr>
                <w:lang w:val="en-US"/>
              </w:rPr>
            </w:pPr>
          </w:p>
        </w:tc>
      </w:tr>
      <w:tr w:rsidR="00263449" w14:paraId="290F7445" w14:textId="77777777" w:rsidTr="00A72A60">
        <w:tc>
          <w:tcPr>
            <w:tcW w:w="805" w:type="dxa"/>
          </w:tcPr>
          <w:p w14:paraId="3642CCA4" w14:textId="1C2953C0" w:rsidR="00263449" w:rsidRDefault="00263449" w:rsidP="00A72A60">
            <w:pPr>
              <w:spacing w:line="360" w:lineRule="auto"/>
              <w:jc w:val="center"/>
              <w:rPr>
                <w:lang w:val="en-US"/>
              </w:rPr>
            </w:pPr>
            <w:r>
              <w:rPr>
                <w:lang w:val="en-US"/>
              </w:rPr>
              <w:t>10</w:t>
            </w:r>
          </w:p>
        </w:tc>
        <w:tc>
          <w:tcPr>
            <w:tcW w:w="1980" w:type="dxa"/>
          </w:tcPr>
          <w:p w14:paraId="3BB191F6" w14:textId="52825891" w:rsidR="00263449" w:rsidRDefault="00980771" w:rsidP="00A72A60">
            <w:pPr>
              <w:spacing w:line="360" w:lineRule="auto"/>
              <w:rPr>
                <w:lang w:val="en-US"/>
              </w:rPr>
            </w:pPr>
            <w:del w:id="268" w:author="phuong vu" w:date="2018-11-15T18:02:00Z">
              <w:r w:rsidDel="006D04E7">
                <w:rPr>
                  <w:lang w:val="en-US"/>
                </w:rPr>
                <w:delText>inputText</w:delText>
              </w:r>
            </w:del>
            <w:ins w:id="269" w:author="phuong vu" w:date="2018-11-15T18:02:00Z">
              <w:r w:rsidR="006D04E7">
                <w:rPr>
                  <w:lang w:val="en-US"/>
                </w:rPr>
                <w:t>select</w:t>
              </w:r>
            </w:ins>
          </w:p>
        </w:tc>
        <w:tc>
          <w:tcPr>
            <w:tcW w:w="2970" w:type="dxa"/>
          </w:tcPr>
          <w:p w14:paraId="263950CD" w14:textId="6BAAD816" w:rsidR="00263449" w:rsidRDefault="006D04E7" w:rsidP="00A72A60">
            <w:pPr>
              <w:spacing w:line="360" w:lineRule="auto"/>
              <w:rPr>
                <w:lang w:val="en-US"/>
              </w:rPr>
            </w:pPr>
            <w:ins w:id="270" w:author="phuong vu" w:date="2018-11-15T18:02:00Z">
              <w:r>
                <w:rPr>
                  <w:lang w:val="en-US"/>
                </w:rPr>
                <w:t>Thời gian trả đồ</w:t>
              </w:r>
            </w:ins>
          </w:p>
        </w:tc>
        <w:tc>
          <w:tcPr>
            <w:tcW w:w="1266" w:type="dxa"/>
          </w:tcPr>
          <w:p w14:paraId="7FDD986B" w14:textId="77777777" w:rsidR="00263449" w:rsidRDefault="00263449" w:rsidP="00A72A60">
            <w:pPr>
              <w:spacing w:line="360" w:lineRule="auto"/>
              <w:jc w:val="center"/>
              <w:rPr>
                <w:lang w:val="en-US"/>
              </w:rPr>
            </w:pPr>
          </w:p>
        </w:tc>
        <w:tc>
          <w:tcPr>
            <w:tcW w:w="1756" w:type="dxa"/>
          </w:tcPr>
          <w:p w14:paraId="732D39CD" w14:textId="77777777" w:rsidR="00263449" w:rsidRDefault="00263449" w:rsidP="00A72A60">
            <w:pPr>
              <w:spacing w:line="360" w:lineRule="auto"/>
              <w:rPr>
                <w:lang w:val="en-US"/>
              </w:rPr>
            </w:pPr>
          </w:p>
        </w:tc>
      </w:tr>
      <w:tr w:rsidR="00263449" w14:paraId="59A9A622" w14:textId="77777777" w:rsidTr="00A72A60">
        <w:tc>
          <w:tcPr>
            <w:tcW w:w="805" w:type="dxa"/>
          </w:tcPr>
          <w:p w14:paraId="2D64BBA6" w14:textId="2C7F66A0" w:rsidR="00263449" w:rsidRDefault="00263449" w:rsidP="00A72A60">
            <w:pPr>
              <w:spacing w:line="360" w:lineRule="auto"/>
              <w:jc w:val="center"/>
              <w:rPr>
                <w:lang w:val="en-US"/>
              </w:rPr>
            </w:pPr>
            <w:r>
              <w:rPr>
                <w:lang w:val="en-US"/>
              </w:rPr>
              <w:t>11</w:t>
            </w:r>
          </w:p>
        </w:tc>
        <w:tc>
          <w:tcPr>
            <w:tcW w:w="1980" w:type="dxa"/>
          </w:tcPr>
          <w:p w14:paraId="0C7FA4BA" w14:textId="01C8D072" w:rsidR="00263449" w:rsidRDefault="00980771" w:rsidP="00A72A60">
            <w:pPr>
              <w:spacing w:line="360" w:lineRule="auto"/>
              <w:rPr>
                <w:lang w:val="en-US"/>
              </w:rPr>
            </w:pPr>
            <w:r>
              <w:rPr>
                <w:lang w:val="en-US"/>
              </w:rPr>
              <w:t>inputText</w:t>
            </w:r>
          </w:p>
        </w:tc>
        <w:tc>
          <w:tcPr>
            <w:tcW w:w="2970" w:type="dxa"/>
          </w:tcPr>
          <w:p w14:paraId="17DF29BF" w14:textId="49A77F75" w:rsidR="00263449" w:rsidRDefault="006D04E7" w:rsidP="00A72A60">
            <w:pPr>
              <w:spacing w:line="360" w:lineRule="auto"/>
              <w:rPr>
                <w:lang w:val="en-US"/>
              </w:rPr>
            </w:pPr>
            <w:ins w:id="271" w:author="phuong vu" w:date="2018-11-15T18:02:00Z">
              <w:r>
                <w:rPr>
                  <w:lang w:val="en-US"/>
                </w:rPr>
                <w:t>Nơi lấy đồ</w:t>
              </w:r>
            </w:ins>
          </w:p>
        </w:tc>
        <w:tc>
          <w:tcPr>
            <w:tcW w:w="1266" w:type="dxa"/>
          </w:tcPr>
          <w:p w14:paraId="67514460" w14:textId="77777777" w:rsidR="00263449" w:rsidRDefault="00263449" w:rsidP="00A72A60">
            <w:pPr>
              <w:spacing w:line="360" w:lineRule="auto"/>
              <w:jc w:val="center"/>
              <w:rPr>
                <w:lang w:val="en-US"/>
              </w:rPr>
            </w:pPr>
          </w:p>
        </w:tc>
        <w:tc>
          <w:tcPr>
            <w:tcW w:w="1756" w:type="dxa"/>
          </w:tcPr>
          <w:p w14:paraId="33B8F55C" w14:textId="77777777" w:rsidR="00263449" w:rsidRDefault="00263449" w:rsidP="00A72A60">
            <w:pPr>
              <w:spacing w:line="360" w:lineRule="auto"/>
              <w:rPr>
                <w:lang w:val="en-US"/>
              </w:rPr>
            </w:pPr>
          </w:p>
        </w:tc>
      </w:tr>
      <w:tr w:rsidR="00263449" w14:paraId="12EA6AC9" w14:textId="77777777" w:rsidTr="00A72A60">
        <w:tc>
          <w:tcPr>
            <w:tcW w:w="805" w:type="dxa"/>
          </w:tcPr>
          <w:p w14:paraId="2F27551F" w14:textId="02B046A7" w:rsidR="00263449" w:rsidRDefault="00263449" w:rsidP="00A72A60">
            <w:pPr>
              <w:spacing w:line="360" w:lineRule="auto"/>
              <w:jc w:val="center"/>
              <w:rPr>
                <w:lang w:val="en-US"/>
              </w:rPr>
            </w:pPr>
            <w:r>
              <w:rPr>
                <w:lang w:val="en-US"/>
              </w:rPr>
              <w:t>12</w:t>
            </w:r>
          </w:p>
        </w:tc>
        <w:tc>
          <w:tcPr>
            <w:tcW w:w="1980" w:type="dxa"/>
          </w:tcPr>
          <w:p w14:paraId="12F961E7" w14:textId="0FF1652E" w:rsidR="00263449" w:rsidRDefault="00980771" w:rsidP="00A72A60">
            <w:pPr>
              <w:spacing w:line="360" w:lineRule="auto"/>
              <w:rPr>
                <w:lang w:val="en-US"/>
              </w:rPr>
            </w:pPr>
            <w:r>
              <w:rPr>
                <w:lang w:val="en-US"/>
              </w:rPr>
              <w:t>inputText</w:t>
            </w:r>
          </w:p>
        </w:tc>
        <w:tc>
          <w:tcPr>
            <w:tcW w:w="2970" w:type="dxa"/>
          </w:tcPr>
          <w:p w14:paraId="042D9404" w14:textId="3570FFDF" w:rsidR="00263449" w:rsidRDefault="006D04E7" w:rsidP="00A72A60">
            <w:pPr>
              <w:spacing w:line="360" w:lineRule="auto"/>
              <w:rPr>
                <w:lang w:val="en-US"/>
              </w:rPr>
            </w:pPr>
            <w:ins w:id="272" w:author="phuong vu" w:date="2018-11-15T18:02:00Z">
              <w:r>
                <w:rPr>
                  <w:lang w:val="en-US"/>
                </w:rPr>
                <w:t>Nơi trả đồ</w:t>
              </w:r>
            </w:ins>
          </w:p>
        </w:tc>
        <w:tc>
          <w:tcPr>
            <w:tcW w:w="1266" w:type="dxa"/>
          </w:tcPr>
          <w:p w14:paraId="639420A9" w14:textId="77777777" w:rsidR="00263449" w:rsidRDefault="00263449" w:rsidP="00A72A60">
            <w:pPr>
              <w:spacing w:line="360" w:lineRule="auto"/>
              <w:jc w:val="center"/>
              <w:rPr>
                <w:lang w:val="en-US"/>
              </w:rPr>
            </w:pPr>
          </w:p>
        </w:tc>
        <w:tc>
          <w:tcPr>
            <w:tcW w:w="1756" w:type="dxa"/>
          </w:tcPr>
          <w:p w14:paraId="44B5F0F9" w14:textId="77777777" w:rsidR="00263449" w:rsidRDefault="00263449" w:rsidP="00A72A60">
            <w:pPr>
              <w:spacing w:line="360" w:lineRule="auto"/>
              <w:rPr>
                <w:lang w:val="en-US"/>
              </w:rPr>
            </w:pPr>
          </w:p>
        </w:tc>
      </w:tr>
      <w:tr w:rsidR="00263449" w14:paraId="4136DCF5" w14:textId="77777777" w:rsidTr="00A72A60">
        <w:tc>
          <w:tcPr>
            <w:tcW w:w="805" w:type="dxa"/>
          </w:tcPr>
          <w:p w14:paraId="6B594D18" w14:textId="0DB10B83" w:rsidR="00263449" w:rsidRDefault="00263449" w:rsidP="00A72A60">
            <w:pPr>
              <w:spacing w:line="360" w:lineRule="auto"/>
              <w:jc w:val="center"/>
              <w:rPr>
                <w:lang w:val="en-US"/>
              </w:rPr>
            </w:pPr>
            <w:r>
              <w:rPr>
                <w:lang w:val="en-US"/>
              </w:rPr>
              <w:t>13</w:t>
            </w:r>
          </w:p>
        </w:tc>
        <w:tc>
          <w:tcPr>
            <w:tcW w:w="1980" w:type="dxa"/>
          </w:tcPr>
          <w:p w14:paraId="5BEF8D20" w14:textId="7FFEEC76" w:rsidR="00263449" w:rsidRDefault="00980771" w:rsidP="00A72A60">
            <w:pPr>
              <w:spacing w:line="360" w:lineRule="auto"/>
              <w:rPr>
                <w:lang w:val="en-US"/>
              </w:rPr>
            </w:pPr>
            <w:del w:id="273" w:author="phuong vu" w:date="2018-11-15T18:03:00Z">
              <w:r w:rsidDel="006D04E7">
                <w:rPr>
                  <w:lang w:val="en-US"/>
                </w:rPr>
                <w:delText>inputText</w:delText>
              </w:r>
            </w:del>
            <w:ins w:id="274" w:author="phuong vu" w:date="2018-11-15T18:03:00Z">
              <w:r w:rsidR="006D04E7">
                <w:rPr>
                  <w:lang w:val="en-US"/>
                </w:rPr>
                <w:t>span</w:t>
              </w:r>
            </w:ins>
          </w:p>
        </w:tc>
        <w:tc>
          <w:tcPr>
            <w:tcW w:w="2970" w:type="dxa"/>
          </w:tcPr>
          <w:p w14:paraId="1005E4C3" w14:textId="0E3C0A16" w:rsidR="00263449" w:rsidRDefault="006D04E7" w:rsidP="00A72A60">
            <w:pPr>
              <w:spacing w:line="360" w:lineRule="auto"/>
              <w:rPr>
                <w:lang w:val="en-US"/>
              </w:rPr>
            </w:pPr>
            <w:ins w:id="275" w:author="phuong vu" w:date="2018-11-15T18:03:00Z">
              <w:r>
                <w:rPr>
                  <w:lang w:val="en-US"/>
                </w:rPr>
                <w:t>Số thứ tự quần áo</w:t>
              </w:r>
            </w:ins>
          </w:p>
        </w:tc>
        <w:tc>
          <w:tcPr>
            <w:tcW w:w="1266" w:type="dxa"/>
          </w:tcPr>
          <w:p w14:paraId="4D25C20A" w14:textId="77777777" w:rsidR="00263449" w:rsidRDefault="00263449" w:rsidP="00A72A60">
            <w:pPr>
              <w:spacing w:line="360" w:lineRule="auto"/>
              <w:jc w:val="center"/>
              <w:rPr>
                <w:lang w:val="en-US"/>
              </w:rPr>
            </w:pPr>
          </w:p>
        </w:tc>
        <w:tc>
          <w:tcPr>
            <w:tcW w:w="1756" w:type="dxa"/>
          </w:tcPr>
          <w:p w14:paraId="3C91D220" w14:textId="77777777" w:rsidR="00263449" w:rsidRDefault="00263449" w:rsidP="00A72A60">
            <w:pPr>
              <w:spacing w:line="360" w:lineRule="auto"/>
              <w:rPr>
                <w:lang w:val="en-US"/>
              </w:rPr>
            </w:pPr>
          </w:p>
        </w:tc>
      </w:tr>
      <w:tr w:rsidR="00263449" w14:paraId="3EFEBA48" w14:textId="77777777" w:rsidTr="00A72A60">
        <w:tc>
          <w:tcPr>
            <w:tcW w:w="805" w:type="dxa"/>
          </w:tcPr>
          <w:p w14:paraId="675136BD" w14:textId="6E616CC4" w:rsidR="00263449" w:rsidRDefault="00263449" w:rsidP="00A72A60">
            <w:pPr>
              <w:spacing w:line="360" w:lineRule="auto"/>
              <w:jc w:val="center"/>
              <w:rPr>
                <w:lang w:val="en-US"/>
              </w:rPr>
            </w:pPr>
            <w:r>
              <w:rPr>
                <w:lang w:val="en-US"/>
              </w:rPr>
              <w:t>14</w:t>
            </w:r>
          </w:p>
        </w:tc>
        <w:tc>
          <w:tcPr>
            <w:tcW w:w="1980" w:type="dxa"/>
          </w:tcPr>
          <w:p w14:paraId="31ADF057" w14:textId="1645C36A" w:rsidR="00263449" w:rsidRDefault="00980771" w:rsidP="00A72A60">
            <w:pPr>
              <w:spacing w:line="360" w:lineRule="auto"/>
              <w:rPr>
                <w:lang w:val="en-US"/>
              </w:rPr>
            </w:pPr>
            <w:del w:id="276" w:author="phuong vu" w:date="2018-11-15T18:03:00Z">
              <w:r w:rsidDel="006D04E7">
                <w:rPr>
                  <w:lang w:val="en-US"/>
                </w:rPr>
                <w:delText>inputText</w:delText>
              </w:r>
            </w:del>
            <w:ins w:id="277" w:author="phuong vu" w:date="2018-11-15T18:03:00Z">
              <w:r w:rsidR="006D04E7">
                <w:rPr>
                  <w:lang w:val="en-US"/>
                </w:rPr>
                <w:t>select</w:t>
              </w:r>
            </w:ins>
          </w:p>
        </w:tc>
        <w:tc>
          <w:tcPr>
            <w:tcW w:w="2970" w:type="dxa"/>
          </w:tcPr>
          <w:p w14:paraId="78EA00DC" w14:textId="0700AADB" w:rsidR="00263449" w:rsidRDefault="006D04E7" w:rsidP="00A72A60">
            <w:pPr>
              <w:spacing w:line="360" w:lineRule="auto"/>
              <w:rPr>
                <w:lang w:val="en-US"/>
              </w:rPr>
            </w:pPr>
            <w:ins w:id="278" w:author="phuong vu" w:date="2018-11-15T18:03:00Z">
              <w:r>
                <w:rPr>
                  <w:lang w:val="en-US"/>
                </w:rPr>
                <w:t>Loại dịch vụ</w:t>
              </w:r>
            </w:ins>
          </w:p>
        </w:tc>
        <w:tc>
          <w:tcPr>
            <w:tcW w:w="1266" w:type="dxa"/>
          </w:tcPr>
          <w:p w14:paraId="442FEE29" w14:textId="77777777" w:rsidR="00263449" w:rsidRDefault="00263449" w:rsidP="00A72A60">
            <w:pPr>
              <w:spacing w:line="360" w:lineRule="auto"/>
              <w:jc w:val="center"/>
              <w:rPr>
                <w:lang w:val="en-US"/>
              </w:rPr>
            </w:pPr>
          </w:p>
        </w:tc>
        <w:tc>
          <w:tcPr>
            <w:tcW w:w="1756" w:type="dxa"/>
          </w:tcPr>
          <w:p w14:paraId="7DD066A5" w14:textId="77777777" w:rsidR="00263449" w:rsidRDefault="00263449" w:rsidP="00A72A60">
            <w:pPr>
              <w:spacing w:line="360" w:lineRule="auto"/>
              <w:rPr>
                <w:lang w:val="en-US"/>
              </w:rPr>
            </w:pPr>
          </w:p>
        </w:tc>
      </w:tr>
      <w:tr w:rsidR="00263449" w14:paraId="4F2B77DC" w14:textId="77777777" w:rsidTr="00A72A60">
        <w:tc>
          <w:tcPr>
            <w:tcW w:w="805" w:type="dxa"/>
          </w:tcPr>
          <w:p w14:paraId="0A51FA2A" w14:textId="6BD538FB" w:rsidR="00263449" w:rsidRDefault="00263449" w:rsidP="00A72A60">
            <w:pPr>
              <w:spacing w:line="360" w:lineRule="auto"/>
              <w:jc w:val="center"/>
              <w:rPr>
                <w:lang w:val="en-US"/>
              </w:rPr>
            </w:pPr>
            <w:r>
              <w:rPr>
                <w:lang w:val="en-US"/>
              </w:rPr>
              <w:t>15</w:t>
            </w:r>
          </w:p>
        </w:tc>
        <w:tc>
          <w:tcPr>
            <w:tcW w:w="1980" w:type="dxa"/>
          </w:tcPr>
          <w:p w14:paraId="05F6C20D" w14:textId="03C59DC6" w:rsidR="00263449" w:rsidRDefault="00980771" w:rsidP="00A72A60">
            <w:pPr>
              <w:spacing w:line="360" w:lineRule="auto"/>
              <w:rPr>
                <w:lang w:val="en-US"/>
              </w:rPr>
            </w:pPr>
            <w:del w:id="279" w:author="phuong vu" w:date="2018-11-15T18:03:00Z">
              <w:r w:rsidDel="006D04E7">
                <w:rPr>
                  <w:lang w:val="en-US"/>
                </w:rPr>
                <w:delText>inputText</w:delText>
              </w:r>
            </w:del>
            <w:ins w:id="280" w:author="phuong vu" w:date="2018-11-15T18:03:00Z">
              <w:r w:rsidR="006D04E7">
                <w:rPr>
                  <w:lang w:val="en-US"/>
                </w:rPr>
                <w:t>select</w:t>
              </w:r>
            </w:ins>
          </w:p>
        </w:tc>
        <w:tc>
          <w:tcPr>
            <w:tcW w:w="2970" w:type="dxa"/>
          </w:tcPr>
          <w:p w14:paraId="667F2751" w14:textId="1104D93A" w:rsidR="00263449" w:rsidRDefault="006D04E7" w:rsidP="00A72A60">
            <w:pPr>
              <w:spacing w:line="360" w:lineRule="auto"/>
              <w:rPr>
                <w:lang w:val="en-US"/>
              </w:rPr>
            </w:pPr>
            <w:ins w:id="281" w:author="phuong vu" w:date="2018-11-15T18:03:00Z">
              <w:r>
                <w:rPr>
                  <w:lang w:val="en-US"/>
                </w:rPr>
                <w:t>Quần áo</w:t>
              </w:r>
            </w:ins>
          </w:p>
        </w:tc>
        <w:tc>
          <w:tcPr>
            <w:tcW w:w="1266" w:type="dxa"/>
          </w:tcPr>
          <w:p w14:paraId="371429EA" w14:textId="77777777" w:rsidR="00263449" w:rsidRDefault="00263449" w:rsidP="00A72A60">
            <w:pPr>
              <w:spacing w:line="360" w:lineRule="auto"/>
              <w:jc w:val="center"/>
              <w:rPr>
                <w:lang w:val="en-US"/>
              </w:rPr>
            </w:pPr>
          </w:p>
        </w:tc>
        <w:tc>
          <w:tcPr>
            <w:tcW w:w="1756" w:type="dxa"/>
          </w:tcPr>
          <w:p w14:paraId="1B98C788" w14:textId="77777777" w:rsidR="00263449" w:rsidRDefault="00263449" w:rsidP="00A72A60">
            <w:pPr>
              <w:spacing w:line="360" w:lineRule="auto"/>
              <w:rPr>
                <w:lang w:val="en-US"/>
              </w:rPr>
            </w:pPr>
          </w:p>
        </w:tc>
      </w:tr>
      <w:tr w:rsidR="00263449" w14:paraId="61CC9B15" w14:textId="77777777" w:rsidTr="00A72A60">
        <w:tc>
          <w:tcPr>
            <w:tcW w:w="805" w:type="dxa"/>
          </w:tcPr>
          <w:p w14:paraId="508D1160" w14:textId="5AA7DEA4" w:rsidR="00263449" w:rsidRDefault="00263449" w:rsidP="00A72A60">
            <w:pPr>
              <w:spacing w:line="360" w:lineRule="auto"/>
              <w:jc w:val="center"/>
              <w:rPr>
                <w:lang w:val="en-US"/>
              </w:rPr>
            </w:pPr>
            <w:r>
              <w:rPr>
                <w:lang w:val="en-US"/>
              </w:rPr>
              <w:t>16</w:t>
            </w:r>
          </w:p>
        </w:tc>
        <w:tc>
          <w:tcPr>
            <w:tcW w:w="1980" w:type="dxa"/>
          </w:tcPr>
          <w:p w14:paraId="4EE06092" w14:textId="6994F4D2" w:rsidR="00263449" w:rsidRDefault="00980771" w:rsidP="00A72A60">
            <w:pPr>
              <w:spacing w:line="360" w:lineRule="auto"/>
              <w:rPr>
                <w:lang w:val="en-US"/>
              </w:rPr>
            </w:pPr>
            <w:del w:id="282" w:author="phuong vu" w:date="2018-11-15T18:03:00Z">
              <w:r w:rsidDel="006D04E7">
                <w:rPr>
                  <w:lang w:val="en-US"/>
                </w:rPr>
                <w:delText>inputText</w:delText>
              </w:r>
            </w:del>
            <w:ins w:id="283" w:author="phuong vu" w:date="2018-11-15T18:03:00Z">
              <w:r w:rsidR="006D04E7">
                <w:rPr>
                  <w:lang w:val="en-US"/>
                </w:rPr>
                <w:t>checkbox</w:t>
              </w:r>
            </w:ins>
          </w:p>
        </w:tc>
        <w:tc>
          <w:tcPr>
            <w:tcW w:w="2970" w:type="dxa"/>
          </w:tcPr>
          <w:p w14:paraId="10E5B2EF" w14:textId="7EBC1651" w:rsidR="00263449" w:rsidRDefault="006D04E7" w:rsidP="00A72A60">
            <w:pPr>
              <w:spacing w:line="360" w:lineRule="auto"/>
              <w:rPr>
                <w:lang w:val="en-US"/>
              </w:rPr>
            </w:pPr>
            <w:ins w:id="284" w:author="phuong vu" w:date="2018-11-15T18:03:00Z">
              <w:r>
                <w:rPr>
                  <w:lang w:val="en-US"/>
                </w:rPr>
                <w:t>Đơn vị tính</w:t>
              </w:r>
            </w:ins>
          </w:p>
        </w:tc>
        <w:tc>
          <w:tcPr>
            <w:tcW w:w="1266" w:type="dxa"/>
          </w:tcPr>
          <w:p w14:paraId="570E31E5" w14:textId="77777777" w:rsidR="00263449" w:rsidRDefault="00263449" w:rsidP="00A72A60">
            <w:pPr>
              <w:spacing w:line="360" w:lineRule="auto"/>
              <w:jc w:val="center"/>
              <w:rPr>
                <w:lang w:val="en-US"/>
              </w:rPr>
            </w:pPr>
          </w:p>
        </w:tc>
        <w:tc>
          <w:tcPr>
            <w:tcW w:w="1756" w:type="dxa"/>
          </w:tcPr>
          <w:p w14:paraId="569D0B70" w14:textId="77777777" w:rsidR="00263449" w:rsidRDefault="00263449" w:rsidP="00A72A60">
            <w:pPr>
              <w:spacing w:line="360" w:lineRule="auto"/>
              <w:rPr>
                <w:lang w:val="en-US"/>
              </w:rPr>
            </w:pPr>
          </w:p>
        </w:tc>
      </w:tr>
      <w:tr w:rsidR="00263449" w14:paraId="57A00C6B" w14:textId="77777777" w:rsidTr="00A72A60">
        <w:tc>
          <w:tcPr>
            <w:tcW w:w="805" w:type="dxa"/>
          </w:tcPr>
          <w:p w14:paraId="02F1917B" w14:textId="47821FEB" w:rsidR="00263449" w:rsidRDefault="00263449" w:rsidP="00A72A60">
            <w:pPr>
              <w:spacing w:line="360" w:lineRule="auto"/>
              <w:jc w:val="center"/>
              <w:rPr>
                <w:lang w:val="en-US"/>
              </w:rPr>
            </w:pPr>
            <w:r>
              <w:rPr>
                <w:lang w:val="en-US"/>
              </w:rPr>
              <w:t>17</w:t>
            </w:r>
          </w:p>
        </w:tc>
        <w:tc>
          <w:tcPr>
            <w:tcW w:w="1980" w:type="dxa"/>
          </w:tcPr>
          <w:p w14:paraId="0866BADC" w14:textId="02149ADD" w:rsidR="00263449" w:rsidRDefault="00980771" w:rsidP="00A72A60">
            <w:pPr>
              <w:spacing w:line="360" w:lineRule="auto"/>
              <w:rPr>
                <w:lang w:val="en-US"/>
              </w:rPr>
            </w:pPr>
            <w:r>
              <w:rPr>
                <w:lang w:val="en-US"/>
              </w:rPr>
              <w:t>inputText</w:t>
            </w:r>
          </w:p>
        </w:tc>
        <w:tc>
          <w:tcPr>
            <w:tcW w:w="2970" w:type="dxa"/>
          </w:tcPr>
          <w:p w14:paraId="681B2C9D" w14:textId="2537752F" w:rsidR="00263449" w:rsidRDefault="006D04E7" w:rsidP="00A72A60">
            <w:pPr>
              <w:spacing w:line="360" w:lineRule="auto"/>
              <w:rPr>
                <w:lang w:val="en-US"/>
              </w:rPr>
            </w:pPr>
            <w:ins w:id="285" w:author="phuong vu" w:date="2018-11-15T18:03:00Z">
              <w:r>
                <w:rPr>
                  <w:lang w:val="en-US"/>
                </w:rPr>
                <w:t>Số lượng/ Khối lượng</w:t>
              </w:r>
            </w:ins>
          </w:p>
        </w:tc>
        <w:tc>
          <w:tcPr>
            <w:tcW w:w="1266" w:type="dxa"/>
          </w:tcPr>
          <w:p w14:paraId="758B77B0" w14:textId="77777777" w:rsidR="00263449" w:rsidRDefault="00263449" w:rsidP="00A72A60">
            <w:pPr>
              <w:spacing w:line="360" w:lineRule="auto"/>
              <w:jc w:val="center"/>
              <w:rPr>
                <w:lang w:val="en-US"/>
              </w:rPr>
            </w:pPr>
          </w:p>
        </w:tc>
        <w:tc>
          <w:tcPr>
            <w:tcW w:w="1756" w:type="dxa"/>
          </w:tcPr>
          <w:p w14:paraId="027B84BE" w14:textId="77777777" w:rsidR="00263449" w:rsidRDefault="00263449" w:rsidP="00A72A60">
            <w:pPr>
              <w:spacing w:line="360" w:lineRule="auto"/>
              <w:rPr>
                <w:lang w:val="en-US"/>
              </w:rPr>
            </w:pPr>
          </w:p>
        </w:tc>
      </w:tr>
      <w:tr w:rsidR="00263449" w14:paraId="23B8F7B3" w14:textId="77777777" w:rsidTr="00A72A60">
        <w:tc>
          <w:tcPr>
            <w:tcW w:w="805" w:type="dxa"/>
          </w:tcPr>
          <w:p w14:paraId="046C615C" w14:textId="757A6926" w:rsidR="00263449" w:rsidRDefault="00263449" w:rsidP="00A72A60">
            <w:pPr>
              <w:spacing w:line="360" w:lineRule="auto"/>
              <w:jc w:val="center"/>
              <w:rPr>
                <w:lang w:val="en-US"/>
              </w:rPr>
            </w:pPr>
            <w:r>
              <w:rPr>
                <w:lang w:val="en-US"/>
              </w:rPr>
              <w:t>18</w:t>
            </w:r>
          </w:p>
        </w:tc>
        <w:tc>
          <w:tcPr>
            <w:tcW w:w="1980" w:type="dxa"/>
          </w:tcPr>
          <w:p w14:paraId="4CDFC9C8" w14:textId="75CAB6F4" w:rsidR="00263449" w:rsidRDefault="00980771" w:rsidP="00A72A60">
            <w:pPr>
              <w:spacing w:line="360" w:lineRule="auto"/>
              <w:rPr>
                <w:lang w:val="en-US"/>
              </w:rPr>
            </w:pPr>
            <w:del w:id="286" w:author="phuong vu" w:date="2018-11-15T18:04:00Z">
              <w:r w:rsidDel="006D04E7">
                <w:rPr>
                  <w:lang w:val="en-US"/>
                </w:rPr>
                <w:delText>inputText</w:delText>
              </w:r>
            </w:del>
            <w:ins w:id="287" w:author="phuong vu" w:date="2018-11-15T18:04:00Z">
              <w:r w:rsidR="006D04E7">
                <w:rPr>
                  <w:lang w:val="en-US"/>
                </w:rPr>
                <w:t>select</w:t>
              </w:r>
            </w:ins>
          </w:p>
        </w:tc>
        <w:tc>
          <w:tcPr>
            <w:tcW w:w="2970" w:type="dxa"/>
          </w:tcPr>
          <w:p w14:paraId="404CE2CF" w14:textId="048A9A00" w:rsidR="00263449" w:rsidRDefault="006D04E7" w:rsidP="00A72A60">
            <w:pPr>
              <w:spacing w:line="360" w:lineRule="auto"/>
              <w:rPr>
                <w:lang w:val="en-US"/>
              </w:rPr>
            </w:pPr>
            <w:ins w:id="288" w:author="phuong vu" w:date="2018-11-15T18:04:00Z">
              <w:r>
                <w:rPr>
                  <w:lang w:val="en-US"/>
                </w:rPr>
                <w:t>Nhãn hiệu</w:t>
              </w:r>
            </w:ins>
          </w:p>
        </w:tc>
        <w:tc>
          <w:tcPr>
            <w:tcW w:w="1266" w:type="dxa"/>
          </w:tcPr>
          <w:p w14:paraId="60A60147" w14:textId="77777777" w:rsidR="00263449" w:rsidRDefault="00263449" w:rsidP="00A72A60">
            <w:pPr>
              <w:spacing w:line="360" w:lineRule="auto"/>
              <w:jc w:val="center"/>
              <w:rPr>
                <w:lang w:val="en-US"/>
              </w:rPr>
            </w:pPr>
          </w:p>
        </w:tc>
        <w:tc>
          <w:tcPr>
            <w:tcW w:w="1756" w:type="dxa"/>
          </w:tcPr>
          <w:p w14:paraId="5B8BF814" w14:textId="77777777" w:rsidR="00263449" w:rsidRDefault="00263449" w:rsidP="00A72A60">
            <w:pPr>
              <w:spacing w:line="360" w:lineRule="auto"/>
              <w:rPr>
                <w:lang w:val="en-US"/>
              </w:rPr>
            </w:pPr>
          </w:p>
        </w:tc>
      </w:tr>
      <w:tr w:rsidR="00980771" w14:paraId="61C0F526" w14:textId="77777777" w:rsidTr="00A72A60">
        <w:tc>
          <w:tcPr>
            <w:tcW w:w="805" w:type="dxa"/>
          </w:tcPr>
          <w:p w14:paraId="0D758DA7" w14:textId="3643954E" w:rsidR="00980771" w:rsidRDefault="00980771" w:rsidP="00A72A60">
            <w:pPr>
              <w:spacing w:line="360" w:lineRule="auto"/>
              <w:jc w:val="center"/>
              <w:rPr>
                <w:lang w:val="en-US"/>
              </w:rPr>
            </w:pPr>
            <w:r>
              <w:rPr>
                <w:lang w:val="en-US"/>
              </w:rPr>
              <w:t>19</w:t>
            </w:r>
          </w:p>
        </w:tc>
        <w:tc>
          <w:tcPr>
            <w:tcW w:w="1980" w:type="dxa"/>
          </w:tcPr>
          <w:p w14:paraId="71C80619" w14:textId="66707407" w:rsidR="00980771" w:rsidRDefault="00980771" w:rsidP="00A72A60">
            <w:pPr>
              <w:spacing w:line="360" w:lineRule="auto"/>
              <w:rPr>
                <w:lang w:val="en-US"/>
              </w:rPr>
            </w:pPr>
            <w:del w:id="289" w:author="phuong vu" w:date="2018-11-15T18:04:00Z">
              <w:r w:rsidDel="006D04E7">
                <w:rPr>
                  <w:lang w:val="en-US"/>
                </w:rPr>
                <w:delText>inputText</w:delText>
              </w:r>
            </w:del>
            <w:ins w:id="290" w:author="phuong vu" w:date="2018-11-15T18:04:00Z">
              <w:r w:rsidR="006D04E7">
                <w:rPr>
                  <w:lang w:val="en-US"/>
                </w:rPr>
                <w:t>select</w:t>
              </w:r>
            </w:ins>
          </w:p>
        </w:tc>
        <w:tc>
          <w:tcPr>
            <w:tcW w:w="2970" w:type="dxa"/>
          </w:tcPr>
          <w:p w14:paraId="219EE365" w14:textId="518B586C" w:rsidR="00980771" w:rsidRDefault="006D04E7" w:rsidP="00A72A60">
            <w:pPr>
              <w:spacing w:line="360" w:lineRule="auto"/>
              <w:rPr>
                <w:lang w:val="en-US"/>
              </w:rPr>
            </w:pPr>
            <w:ins w:id="291" w:author="phuong vu" w:date="2018-11-15T18:05:00Z">
              <w:r>
                <w:rPr>
                  <w:lang w:val="en-US"/>
                </w:rPr>
                <w:t>Chất liệu</w:t>
              </w:r>
            </w:ins>
          </w:p>
        </w:tc>
        <w:tc>
          <w:tcPr>
            <w:tcW w:w="1266" w:type="dxa"/>
          </w:tcPr>
          <w:p w14:paraId="67866C56" w14:textId="77777777" w:rsidR="00980771" w:rsidRDefault="00980771" w:rsidP="00A72A60">
            <w:pPr>
              <w:spacing w:line="360" w:lineRule="auto"/>
              <w:jc w:val="center"/>
              <w:rPr>
                <w:lang w:val="en-US"/>
              </w:rPr>
            </w:pPr>
          </w:p>
        </w:tc>
        <w:tc>
          <w:tcPr>
            <w:tcW w:w="1756" w:type="dxa"/>
          </w:tcPr>
          <w:p w14:paraId="2AF7067F" w14:textId="77777777" w:rsidR="00980771" w:rsidRDefault="00980771" w:rsidP="00C95C85">
            <w:pPr>
              <w:keepNext/>
              <w:spacing w:line="360" w:lineRule="auto"/>
              <w:rPr>
                <w:lang w:val="en-US"/>
              </w:rPr>
            </w:pPr>
          </w:p>
        </w:tc>
      </w:tr>
      <w:tr w:rsidR="006D04E7" w14:paraId="2E4AAAB5" w14:textId="77777777" w:rsidTr="00A72A60">
        <w:trPr>
          <w:ins w:id="292" w:author="phuong vu" w:date="2018-11-15T18:04:00Z"/>
        </w:trPr>
        <w:tc>
          <w:tcPr>
            <w:tcW w:w="805" w:type="dxa"/>
          </w:tcPr>
          <w:p w14:paraId="3E48C25E" w14:textId="33EBFCF9" w:rsidR="006D04E7" w:rsidRDefault="006D04E7" w:rsidP="00A72A60">
            <w:pPr>
              <w:spacing w:line="360" w:lineRule="auto"/>
              <w:jc w:val="center"/>
              <w:rPr>
                <w:ins w:id="293" w:author="phuong vu" w:date="2018-11-15T18:04:00Z"/>
                <w:lang w:val="en-US"/>
              </w:rPr>
            </w:pPr>
            <w:ins w:id="294" w:author="phuong vu" w:date="2018-11-15T18:04:00Z">
              <w:r>
                <w:rPr>
                  <w:lang w:val="en-US"/>
                </w:rPr>
                <w:t>20</w:t>
              </w:r>
            </w:ins>
          </w:p>
        </w:tc>
        <w:tc>
          <w:tcPr>
            <w:tcW w:w="1980" w:type="dxa"/>
          </w:tcPr>
          <w:p w14:paraId="085562E0" w14:textId="27964FB7" w:rsidR="006D04E7" w:rsidDel="006D04E7" w:rsidRDefault="006D04E7" w:rsidP="00A72A60">
            <w:pPr>
              <w:spacing w:line="360" w:lineRule="auto"/>
              <w:rPr>
                <w:ins w:id="295" w:author="phuong vu" w:date="2018-11-15T18:04:00Z"/>
                <w:lang w:val="en-US"/>
              </w:rPr>
            </w:pPr>
            <w:ins w:id="296" w:author="phuong vu" w:date="2018-11-15T18:04:00Z">
              <w:r>
                <w:rPr>
                  <w:lang w:val="en-US"/>
                </w:rPr>
                <w:t>select</w:t>
              </w:r>
            </w:ins>
          </w:p>
        </w:tc>
        <w:tc>
          <w:tcPr>
            <w:tcW w:w="2970" w:type="dxa"/>
          </w:tcPr>
          <w:p w14:paraId="4EBEDABB" w14:textId="5C42FFA1" w:rsidR="006D04E7" w:rsidRDefault="006D04E7" w:rsidP="00A72A60">
            <w:pPr>
              <w:spacing w:line="360" w:lineRule="auto"/>
              <w:rPr>
                <w:ins w:id="297" w:author="phuong vu" w:date="2018-11-15T18:04:00Z"/>
                <w:lang w:val="en-US"/>
              </w:rPr>
            </w:pPr>
            <w:ins w:id="298" w:author="phuong vu" w:date="2018-11-15T18:05:00Z">
              <w:r>
                <w:rPr>
                  <w:lang w:val="en-US"/>
                </w:rPr>
                <w:t>Màu sắc</w:t>
              </w:r>
            </w:ins>
          </w:p>
        </w:tc>
        <w:tc>
          <w:tcPr>
            <w:tcW w:w="1266" w:type="dxa"/>
          </w:tcPr>
          <w:p w14:paraId="0ADA09FC" w14:textId="77777777" w:rsidR="006D04E7" w:rsidRDefault="006D04E7" w:rsidP="00A72A60">
            <w:pPr>
              <w:spacing w:line="360" w:lineRule="auto"/>
              <w:jc w:val="center"/>
              <w:rPr>
                <w:ins w:id="299" w:author="phuong vu" w:date="2018-11-15T18:04:00Z"/>
                <w:lang w:val="en-US"/>
              </w:rPr>
            </w:pPr>
          </w:p>
        </w:tc>
        <w:tc>
          <w:tcPr>
            <w:tcW w:w="1756" w:type="dxa"/>
          </w:tcPr>
          <w:p w14:paraId="69BDB80D" w14:textId="77777777" w:rsidR="006D04E7" w:rsidRDefault="006D04E7" w:rsidP="00C95C85">
            <w:pPr>
              <w:keepNext/>
              <w:spacing w:line="360" w:lineRule="auto"/>
              <w:rPr>
                <w:ins w:id="300" w:author="phuong vu" w:date="2018-11-15T18:04:00Z"/>
                <w:lang w:val="en-US"/>
              </w:rPr>
            </w:pPr>
          </w:p>
        </w:tc>
      </w:tr>
      <w:tr w:rsidR="006D04E7" w14:paraId="26A164B6" w14:textId="77777777" w:rsidTr="00A72A60">
        <w:trPr>
          <w:ins w:id="301" w:author="phuong vu" w:date="2018-11-15T18:04:00Z"/>
        </w:trPr>
        <w:tc>
          <w:tcPr>
            <w:tcW w:w="805" w:type="dxa"/>
          </w:tcPr>
          <w:p w14:paraId="0B90F8D6" w14:textId="6CFFA004" w:rsidR="006D04E7" w:rsidRDefault="006D04E7" w:rsidP="00A72A60">
            <w:pPr>
              <w:spacing w:line="360" w:lineRule="auto"/>
              <w:jc w:val="center"/>
              <w:rPr>
                <w:ins w:id="302" w:author="phuong vu" w:date="2018-11-15T18:04:00Z"/>
                <w:lang w:val="en-US"/>
              </w:rPr>
            </w:pPr>
            <w:ins w:id="303" w:author="phuong vu" w:date="2018-11-15T18:04:00Z">
              <w:r>
                <w:rPr>
                  <w:lang w:val="en-US"/>
                </w:rPr>
                <w:t>21</w:t>
              </w:r>
            </w:ins>
          </w:p>
        </w:tc>
        <w:tc>
          <w:tcPr>
            <w:tcW w:w="1980" w:type="dxa"/>
          </w:tcPr>
          <w:p w14:paraId="53A6D354" w14:textId="6E9655C4" w:rsidR="006D04E7" w:rsidDel="006D04E7" w:rsidRDefault="006D04E7" w:rsidP="00A72A60">
            <w:pPr>
              <w:spacing w:line="360" w:lineRule="auto"/>
              <w:rPr>
                <w:ins w:id="304" w:author="phuong vu" w:date="2018-11-15T18:04:00Z"/>
                <w:lang w:val="en-US"/>
              </w:rPr>
            </w:pPr>
            <w:ins w:id="305" w:author="phuong vu" w:date="2018-11-15T18:04:00Z">
              <w:r>
                <w:rPr>
                  <w:lang w:val="en-US"/>
                </w:rPr>
                <w:t>inputText</w:t>
              </w:r>
            </w:ins>
          </w:p>
        </w:tc>
        <w:tc>
          <w:tcPr>
            <w:tcW w:w="2970" w:type="dxa"/>
          </w:tcPr>
          <w:p w14:paraId="42061016" w14:textId="34CEE2DC" w:rsidR="006D04E7" w:rsidRDefault="006D04E7" w:rsidP="00A72A60">
            <w:pPr>
              <w:spacing w:line="360" w:lineRule="auto"/>
              <w:rPr>
                <w:ins w:id="306" w:author="phuong vu" w:date="2018-11-15T18:04:00Z"/>
                <w:lang w:val="en-US"/>
              </w:rPr>
            </w:pPr>
            <w:ins w:id="307" w:author="phuong vu" w:date="2018-11-15T18:05:00Z">
              <w:r>
                <w:rPr>
                  <w:lang w:val="en-US"/>
                </w:rPr>
                <w:t>Ghi chú</w:t>
              </w:r>
            </w:ins>
          </w:p>
        </w:tc>
        <w:tc>
          <w:tcPr>
            <w:tcW w:w="1266" w:type="dxa"/>
          </w:tcPr>
          <w:p w14:paraId="7DA3FC46" w14:textId="77777777" w:rsidR="006D04E7" w:rsidRDefault="006D04E7" w:rsidP="00A72A60">
            <w:pPr>
              <w:spacing w:line="360" w:lineRule="auto"/>
              <w:jc w:val="center"/>
              <w:rPr>
                <w:ins w:id="308" w:author="phuong vu" w:date="2018-11-15T18:04:00Z"/>
                <w:lang w:val="en-US"/>
              </w:rPr>
            </w:pPr>
          </w:p>
        </w:tc>
        <w:tc>
          <w:tcPr>
            <w:tcW w:w="1756" w:type="dxa"/>
          </w:tcPr>
          <w:p w14:paraId="1711F2EE" w14:textId="77777777" w:rsidR="006D04E7" w:rsidRDefault="006D04E7" w:rsidP="00C95C85">
            <w:pPr>
              <w:keepNext/>
              <w:spacing w:line="360" w:lineRule="auto"/>
              <w:rPr>
                <w:ins w:id="309" w:author="phuong vu" w:date="2018-11-15T18:04:00Z"/>
                <w:lang w:val="en-US"/>
              </w:rPr>
            </w:pPr>
          </w:p>
        </w:tc>
      </w:tr>
      <w:tr w:rsidR="006D04E7" w14:paraId="58A47258" w14:textId="77777777" w:rsidTr="00A72A60">
        <w:trPr>
          <w:ins w:id="310" w:author="phuong vu" w:date="2018-11-15T18:05:00Z"/>
        </w:trPr>
        <w:tc>
          <w:tcPr>
            <w:tcW w:w="805" w:type="dxa"/>
          </w:tcPr>
          <w:p w14:paraId="7CF47BCA" w14:textId="61B16D30" w:rsidR="006D04E7" w:rsidRDefault="006D04E7" w:rsidP="00A72A60">
            <w:pPr>
              <w:spacing w:line="360" w:lineRule="auto"/>
              <w:jc w:val="center"/>
              <w:rPr>
                <w:ins w:id="311" w:author="phuong vu" w:date="2018-11-15T18:05:00Z"/>
                <w:lang w:val="en-US"/>
              </w:rPr>
            </w:pPr>
            <w:ins w:id="312" w:author="phuong vu" w:date="2018-11-15T18:05:00Z">
              <w:r>
                <w:rPr>
                  <w:lang w:val="en-US"/>
                </w:rPr>
                <w:t>22</w:t>
              </w:r>
            </w:ins>
          </w:p>
        </w:tc>
        <w:tc>
          <w:tcPr>
            <w:tcW w:w="1980" w:type="dxa"/>
          </w:tcPr>
          <w:p w14:paraId="4A3DEF7D" w14:textId="333AA6EC" w:rsidR="006D04E7" w:rsidRDefault="006D04E7" w:rsidP="00A72A60">
            <w:pPr>
              <w:spacing w:line="360" w:lineRule="auto"/>
              <w:rPr>
                <w:ins w:id="313" w:author="phuong vu" w:date="2018-11-15T18:05:00Z"/>
                <w:lang w:val="en-US"/>
              </w:rPr>
            </w:pPr>
            <w:ins w:id="314" w:author="phuong vu" w:date="2018-11-15T18:05:00Z">
              <w:r>
                <w:rPr>
                  <w:lang w:val="en-US"/>
                </w:rPr>
                <w:t>button</w:t>
              </w:r>
            </w:ins>
          </w:p>
        </w:tc>
        <w:tc>
          <w:tcPr>
            <w:tcW w:w="2970" w:type="dxa"/>
          </w:tcPr>
          <w:p w14:paraId="45197908" w14:textId="0B39C07E" w:rsidR="006D04E7" w:rsidRDefault="006D04E7" w:rsidP="00A72A60">
            <w:pPr>
              <w:spacing w:line="360" w:lineRule="auto"/>
              <w:rPr>
                <w:ins w:id="315" w:author="phuong vu" w:date="2018-11-15T18:05:00Z"/>
                <w:lang w:val="en-US"/>
              </w:rPr>
            </w:pPr>
            <w:ins w:id="316" w:author="phuong vu" w:date="2018-11-15T18:05:00Z">
              <w:r>
                <w:rPr>
                  <w:lang w:val="en-US"/>
                </w:rPr>
                <w:t>Tạo đơn hàng</w:t>
              </w:r>
            </w:ins>
          </w:p>
        </w:tc>
        <w:tc>
          <w:tcPr>
            <w:tcW w:w="1266" w:type="dxa"/>
          </w:tcPr>
          <w:p w14:paraId="7D4513F3" w14:textId="77777777" w:rsidR="006D04E7" w:rsidRDefault="006D04E7" w:rsidP="00A72A60">
            <w:pPr>
              <w:spacing w:line="360" w:lineRule="auto"/>
              <w:jc w:val="center"/>
              <w:rPr>
                <w:ins w:id="317" w:author="phuong vu" w:date="2018-11-15T18:05:00Z"/>
                <w:lang w:val="en-US"/>
              </w:rPr>
            </w:pPr>
          </w:p>
        </w:tc>
        <w:tc>
          <w:tcPr>
            <w:tcW w:w="1756" w:type="dxa"/>
          </w:tcPr>
          <w:p w14:paraId="5E1B4EA2" w14:textId="77777777" w:rsidR="006D04E7" w:rsidRDefault="006D04E7" w:rsidP="00C95C85">
            <w:pPr>
              <w:keepNext/>
              <w:spacing w:line="360" w:lineRule="auto"/>
              <w:rPr>
                <w:ins w:id="318" w:author="phuong vu" w:date="2018-11-15T18:05:00Z"/>
                <w:lang w:val="en-US"/>
              </w:rPr>
            </w:pPr>
          </w:p>
        </w:tc>
      </w:tr>
      <w:tr w:rsidR="006D04E7" w14:paraId="65440D51" w14:textId="77777777" w:rsidTr="00A72A60">
        <w:trPr>
          <w:ins w:id="319" w:author="phuong vu" w:date="2018-11-15T18:05:00Z"/>
        </w:trPr>
        <w:tc>
          <w:tcPr>
            <w:tcW w:w="805" w:type="dxa"/>
          </w:tcPr>
          <w:p w14:paraId="1BB94AE5" w14:textId="7089A0CC" w:rsidR="006D04E7" w:rsidRDefault="006D04E7" w:rsidP="00A72A60">
            <w:pPr>
              <w:spacing w:line="360" w:lineRule="auto"/>
              <w:jc w:val="center"/>
              <w:rPr>
                <w:ins w:id="320" w:author="phuong vu" w:date="2018-11-15T18:05:00Z"/>
                <w:lang w:val="en-US"/>
              </w:rPr>
            </w:pPr>
            <w:ins w:id="321" w:author="phuong vu" w:date="2018-11-15T18:05:00Z">
              <w:r>
                <w:rPr>
                  <w:lang w:val="en-US"/>
                </w:rPr>
                <w:t>23</w:t>
              </w:r>
            </w:ins>
          </w:p>
        </w:tc>
        <w:tc>
          <w:tcPr>
            <w:tcW w:w="1980" w:type="dxa"/>
          </w:tcPr>
          <w:p w14:paraId="2E7B041E" w14:textId="76FAA16D" w:rsidR="006D04E7" w:rsidRDefault="006D04E7" w:rsidP="00A72A60">
            <w:pPr>
              <w:spacing w:line="360" w:lineRule="auto"/>
              <w:rPr>
                <w:ins w:id="322" w:author="phuong vu" w:date="2018-11-15T18:05:00Z"/>
                <w:lang w:val="en-US"/>
              </w:rPr>
            </w:pPr>
            <w:ins w:id="323" w:author="phuong vu" w:date="2018-11-15T18:05:00Z">
              <w:r>
                <w:rPr>
                  <w:lang w:val="en-US"/>
                </w:rPr>
                <w:t>button</w:t>
              </w:r>
            </w:ins>
          </w:p>
        </w:tc>
        <w:tc>
          <w:tcPr>
            <w:tcW w:w="2970" w:type="dxa"/>
          </w:tcPr>
          <w:p w14:paraId="4059ACF8" w14:textId="256F9617" w:rsidR="006D04E7" w:rsidRDefault="006D04E7" w:rsidP="00A72A60">
            <w:pPr>
              <w:spacing w:line="360" w:lineRule="auto"/>
              <w:rPr>
                <w:ins w:id="324" w:author="phuong vu" w:date="2018-11-15T18:05:00Z"/>
                <w:lang w:val="en-US"/>
              </w:rPr>
            </w:pPr>
            <w:ins w:id="325" w:author="phuong vu" w:date="2018-11-15T18:06:00Z">
              <w:r>
                <w:rPr>
                  <w:lang w:val="en-US"/>
                </w:rPr>
                <w:t>Thêm quần áo</w:t>
              </w:r>
            </w:ins>
          </w:p>
        </w:tc>
        <w:tc>
          <w:tcPr>
            <w:tcW w:w="1266" w:type="dxa"/>
          </w:tcPr>
          <w:p w14:paraId="4B4D772A" w14:textId="77777777" w:rsidR="006D04E7" w:rsidRDefault="006D04E7" w:rsidP="00A72A60">
            <w:pPr>
              <w:spacing w:line="360" w:lineRule="auto"/>
              <w:jc w:val="center"/>
              <w:rPr>
                <w:ins w:id="326" w:author="phuong vu" w:date="2018-11-15T18:05:00Z"/>
                <w:lang w:val="en-US"/>
              </w:rPr>
            </w:pPr>
          </w:p>
        </w:tc>
        <w:tc>
          <w:tcPr>
            <w:tcW w:w="1756" w:type="dxa"/>
          </w:tcPr>
          <w:p w14:paraId="75E174A0" w14:textId="77777777" w:rsidR="006D04E7" w:rsidRDefault="006D04E7" w:rsidP="00C95C85">
            <w:pPr>
              <w:keepNext/>
              <w:spacing w:line="360" w:lineRule="auto"/>
              <w:rPr>
                <w:ins w:id="327" w:author="phuong vu" w:date="2018-11-15T18:05:00Z"/>
                <w:lang w:val="en-US"/>
              </w:rPr>
            </w:pPr>
          </w:p>
        </w:tc>
      </w:tr>
      <w:tr w:rsidR="006D04E7" w14:paraId="1E3A0773" w14:textId="77777777" w:rsidTr="00A72A60">
        <w:trPr>
          <w:ins w:id="328" w:author="phuong vu" w:date="2018-11-15T18:05:00Z"/>
        </w:trPr>
        <w:tc>
          <w:tcPr>
            <w:tcW w:w="805" w:type="dxa"/>
          </w:tcPr>
          <w:p w14:paraId="2FC9135E" w14:textId="4796C685" w:rsidR="006D04E7" w:rsidRDefault="006D04E7" w:rsidP="00A72A60">
            <w:pPr>
              <w:spacing w:line="360" w:lineRule="auto"/>
              <w:jc w:val="center"/>
              <w:rPr>
                <w:ins w:id="329" w:author="phuong vu" w:date="2018-11-15T18:05:00Z"/>
                <w:lang w:val="en-US"/>
              </w:rPr>
            </w:pPr>
            <w:ins w:id="330" w:author="phuong vu" w:date="2018-11-15T18:05:00Z">
              <w:r>
                <w:rPr>
                  <w:lang w:val="en-US"/>
                </w:rPr>
                <w:t>24</w:t>
              </w:r>
            </w:ins>
          </w:p>
        </w:tc>
        <w:tc>
          <w:tcPr>
            <w:tcW w:w="1980" w:type="dxa"/>
          </w:tcPr>
          <w:p w14:paraId="4FF8CE4C" w14:textId="25CA4608" w:rsidR="006D04E7" w:rsidRDefault="006D04E7" w:rsidP="00A72A60">
            <w:pPr>
              <w:spacing w:line="360" w:lineRule="auto"/>
              <w:rPr>
                <w:ins w:id="331" w:author="phuong vu" w:date="2018-11-15T18:05:00Z"/>
                <w:lang w:val="en-US"/>
              </w:rPr>
            </w:pPr>
            <w:ins w:id="332" w:author="phuong vu" w:date="2018-11-15T18:05:00Z">
              <w:r>
                <w:rPr>
                  <w:lang w:val="en-US"/>
                </w:rPr>
                <w:t>button</w:t>
              </w:r>
            </w:ins>
          </w:p>
        </w:tc>
        <w:tc>
          <w:tcPr>
            <w:tcW w:w="2970" w:type="dxa"/>
          </w:tcPr>
          <w:p w14:paraId="170F0896" w14:textId="562C58C2" w:rsidR="006D04E7" w:rsidRDefault="006D04E7" w:rsidP="00A72A60">
            <w:pPr>
              <w:spacing w:line="360" w:lineRule="auto"/>
              <w:rPr>
                <w:ins w:id="333" w:author="phuong vu" w:date="2018-11-15T18:05:00Z"/>
                <w:lang w:val="en-US"/>
              </w:rPr>
            </w:pPr>
            <w:ins w:id="334" w:author="phuong vu" w:date="2018-11-15T18:06:00Z">
              <w:r>
                <w:rPr>
                  <w:lang w:val="en-US"/>
                </w:rPr>
                <w:t>Xóa quần áo</w:t>
              </w:r>
            </w:ins>
          </w:p>
        </w:tc>
        <w:tc>
          <w:tcPr>
            <w:tcW w:w="1266" w:type="dxa"/>
          </w:tcPr>
          <w:p w14:paraId="36C92734" w14:textId="77777777" w:rsidR="006D04E7" w:rsidRDefault="006D04E7" w:rsidP="00A72A60">
            <w:pPr>
              <w:spacing w:line="360" w:lineRule="auto"/>
              <w:jc w:val="center"/>
              <w:rPr>
                <w:ins w:id="335" w:author="phuong vu" w:date="2018-11-15T18:05:00Z"/>
                <w:lang w:val="en-US"/>
              </w:rPr>
            </w:pPr>
          </w:p>
        </w:tc>
        <w:tc>
          <w:tcPr>
            <w:tcW w:w="1756" w:type="dxa"/>
          </w:tcPr>
          <w:p w14:paraId="5DF1BF05" w14:textId="77777777" w:rsidR="006D04E7" w:rsidRDefault="006D04E7" w:rsidP="00C95C85">
            <w:pPr>
              <w:keepNext/>
              <w:spacing w:line="360" w:lineRule="auto"/>
              <w:rPr>
                <w:ins w:id="336" w:author="phuong vu" w:date="2018-11-15T18:05:00Z"/>
                <w:lang w:val="en-US"/>
              </w:rPr>
            </w:pPr>
          </w:p>
        </w:tc>
      </w:tr>
    </w:tbl>
    <w:p w14:paraId="7B008798" w14:textId="0E419E16" w:rsidR="008833F0" w:rsidRDefault="008833F0" w:rsidP="008833F0">
      <w:pPr>
        <w:pStyle w:val="Caption"/>
        <w:jc w:val="center"/>
        <w:rPr>
          <w:color w:val="auto"/>
          <w:sz w:val="26"/>
          <w:szCs w:val="26"/>
          <w:lang w:val="en-US"/>
        </w:rPr>
      </w:pPr>
      <w:r w:rsidRPr="00C95C85">
        <w:rPr>
          <w:color w:val="auto"/>
          <w:sz w:val="26"/>
          <w:szCs w:val="26"/>
        </w:rPr>
        <w:t xml:space="preserve">Bảng </w:t>
      </w:r>
      <w:ins w:id="337" w:author="phuong vu" w:date="2018-11-15T18:11:00Z">
        <w:r w:rsidR="00575627">
          <w:rPr>
            <w:color w:val="auto"/>
            <w:sz w:val="26"/>
            <w:szCs w:val="26"/>
          </w:rPr>
          <w:fldChar w:fldCharType="begin"/>
        </w:r>
        <w:r w:rsidR="00575627">
          <w:rPr>
            <w:color w:val="auto"/>
            <w:sz w:val="26"/>
            <w:szCs w:val="26"/>
          </w:rPr>
          <w:instrText xml:space="preserve"> STYLEREF 1 \s </w:instrText>
        </w:r>
      </w:ins>
      <w:r w:rsidR="00575627">
        <w:rPr>
          <w:color w:val="auto"/>
          <w:sz w:val="26"/>
          <w:szCs w:val="26"/>
        </w:rPr>
        <w:fldChar w:fldCharType="separate"/>
      </w:r>
      <w:r w:rsidR="00575627">
        <w:rPr>
          <w:noProof/>
          <w:color w:val="auto"/>
          <w:sz w:val="26"/>
          <w:szCs w:val="26"/>
        </w:rPr>
        <w:t>3</w:t>
      </w:r>
      <w:ins w:id="338" w:author="phuong vu" w:date="2018-11-15T18:11:00Z">
        <w:r w:rsidR="00575627">
          <w:rPr>
            <w:color w:val="auto"/>
            <w:sz w:val="26"/>
            <w:szCs w:val="26"/>
          </w:rPr>
          <w:fldChar w:fldCharType="end"/>
        </w:r>
        <w:r w:rsidR="00575627">
          <w:rPr>
            <w:color w:val="auto"/>
            <w:sz w:val="26"/>
            <w:szCs w:val="26"/>
          </w:rPr>
          <w:t>.</w:t>
        </w:r>
        <w:r w:rsidR="00575627">
          <w:rPr>
            <w:color w:val="auto"/>
            <w:sz w:val="26"/>
            <w:szCs w:val="26"/>
          </w:rPr>
          <w:fldChar w:fldCharType="begin"/>
        </w:r>
        <w:r w:rsidR="00575627">
          <w:rPr>
            <w:color w:val="auto"/>
            <w:sz w:val="26"/>
            <w:szCs w:val="26"/>
          </w:rPr>
          <w:instrText xml:space="preserve"> SEQ Bảng \* ARABIC \s 1 </w:instrText>
        </w:r>
      </w:ins>
      <w:r w:rsidR="00575627">
        <w:rPr>
          <w:color w:val="auto"/>
          <w:sz w:val="26"/>
          <w:szCs w:val="26"/>
        </w:rPr>
        <w:fldChar w:fldCharType="separate"/>
      </w:r>
      <w:ins w:id="339" w:author="phuong vu" w:date="2018-11-15T18:11:00Z">
        <w:r w:rsidR="00575627">
          <w:rPr>
            <w:noProof/>
            <w:color w:val="auto"/>
            <w:sz w:val="26"/>
            <w:szCs w:val="26"/>
          </w:rPr>
          <w:t>4</w:t>
        </w:r>
        <w:r w:rsidR="00575627">
          <w:rPr>
            <w:color w:val="auto"/>
            <w:sz w:val="26"/>
            <w:szCs w:val="26"/>
          </w:rPr>
          <w:fldChar w:fldCharType="end"/>
        </w:r>
      </w:ins>
      <w:del w:id="340" w:author="phuong vu" w:date="2018-11-15T18:11:00Z">
        <w:r w:rsidR="002A641F" w:rsidDel="00575627">
          <w:rPr>
            <w:color w:val="auto"/>
            <w:sz w:val="26"/>
            <w:szCs w:val="26"/>
          </w:rPr>
          <w:fldChar w:fldCharType="begin"/>
        </w:r>
        <w:r w:rsidR="002A641F" w:rsidDel="00575627">
          <w:rPr>
            <w:color w:val="auto"/>
            <w:sz w:val="26"/>
            <w:szCs w:val="26"/>
          </w:rPr>
          <w:delInstrText xml:space="preserve"> STYLEREF 1 \s </w:delInstrText>
        </w:r>
        <w:r w:rsidR="002A641F" w:rsidDel="00575627">
          <w:rPr>
            <w:color w:val="auto"/>
            <w:sz w:val="26"/>
            <w:szCs w:val="26"/>
          </w:rPr>
          <w:fldChar w:fldCharType="separate"/>
        </w:r>
        <w:r w:rsidR="002A641F" w:rsidDel="00575627">
          <w:rPr>
            <w:noProof/>
            <w:color w:val="auto"/>
            <w:sz w:val="26"/>
            <w:szCs w:val="26"/>
          </w:rPr>
          <w:delText>3</w:delText>
        </w:r>
        <w:r w:rsidR="002A641F" w:rsidDel="00575627">
          <w:rPr>
            <w:color w:val="auto"/>
            <w:sz w:val="26"/>
            <w:szCs w:val="26"/>
          </w:rPr>
          <w:fldChar w:fldCharType="end"/>
        </w:r>
        <w:r w:rsidR="002A641F" w:rsidDel="00575627">
          <w:rPr>
            <w:color w:val="auto"/>
            <w:sz w:val="26"/>
            <w:szCs w:val="26"/>
          </w:rPr>
          <w:delText>.</w:delText>
        </w:r>
        <w:r w:rsidR="002A641F" w:rsidDel="00575627">
          <w:rPr>
            <w:color w:val="auto"/>
            <w:sz w:val="26"/>
            <w:szCs w:val="26"/>
          </w:rPr>
          <w:fldChar w:fldCharType="begin"/>
        </w:r>
        <w:r w:rsidR="002A641F" w:rsidDel="00575627">
          <w:rPr>
            <w:color w:val="auto"/>
            <w:sz w:val="26"/>
            <w:szCs w:val="26"/>
          </w:rPr>
          <w:delInstrText xml:space="preserve"> SEQ Bảng \* ARABIC \s 1 </w:delInstrText>
        </w:r>
        <w:r w:rsidR="002A641F" w:rsidDel="00575627">
          <w:rPr>
            <w:color w:val="auto"/>
            <w:sz w:val="26"/>
            <w:szCs w:val="26"/>
          </w:rPr>
          <w:fldChar w:fldCharType="separate"/>
        </w:r>
        <w:r w:rsidR="002A641F" w:rsidDel="00575627">
          <w:rPr>
            <w:noProof/>
            <w:color w:val="auto"/>
            <w:sz w:val="26"/>
            <w:szCs w:val="26"/>
          </w:rPr>
          <w:delText>3</w:delText>
        </w:r>
        <w:r w:rsidR="002A641F" w:rsidDel="00575627">
          <w:rPr>
            <w:color w:val="auto"/>
            <w:sz w:val="26"/>
            <w:szCs w:val="26"/>
          </w:rPr>
          <w:fldChar w:fldCharType="end"/>
        </w:r>
      </w:del>
      <w:r w:rsidRPr="00C95C85">
        <w:rPr>
          <w:color w:val="auto"/>
          <w:sz w:val="26"/>
          <w:szCs w:val="26"/>
          <w:lang w:val="en-US"/>
        </w:rPr>
        <w:t xml:space="preserve"> Bảng các thành phần giao diện tạo đơn hàng trên web</w:t>
      </w:r>
    </w:p>
    <w:tbl>
      <w:tblPr>
        <w:tblStyle w:val="TableGrid"/>
        <w:tblW w:w="0" w:type="auto"/>
        <w:tblLook w:val="04A0" w:firstRow="1" w:lastRow="0" w:firstColumn="1" w:lastColumn="0" w:noHBand="0" w:noVBand="1"/>
      </w:tblPr>
      <w:tblGrid>
        <w:gridCol w:w="805"/>
        <w:gridCol w:w="1980"/>
        <w:gridCol w:w="2970"/>
        <w:gridCol w:w="1266"/>
        <w:gridCol w:w="1756"/>
      </w:tblGrid>
      <w:tr w:rsidR="008833F0" w14:paraId="48FCB774" w14:textId="77777777" w:rsidTr="00A72A60">
        <w:tc>
          <w:tcPr>
            <w:tcW w:w="805" w:type="dxa"/>
            <w:vAlign w:val="center"/>
          </w:tcPr>
          <w:p w14:paraId="6CBBDD95" w14:textId="77777777" w:rsidR="008833F0" w:rsidRPr="007F1EF1" w:rsidRDefault="008833F0" w:rsidP="00A72A60">
            <w:pPr>
              <w:spacing w:line="360" w:lineRule="auto"/>
              <w:jc w:val="center"/>
              <w:rPr>
                <w:b/>
                <w:lang w:val="en-US"/>
              </w:rPr>
            </w:pPr>
            <w:r w:rsidRPr="007F1EF1">
              <w:rPr>
                <w:b/>
                <w:lang w:val="en-US"/>
              </w:rPr>
              <w:t>STT</w:t>
            </w:r>
          </w:p>
        </w:tc>
        <w:tc>
          <w:tcPr>
            <w:tcW w:w="1980" w:type="dxa"/>
            <w:vAlign w:val="center"/>
          </w:tcPr>
          <w:p w14:paraId="7E308217" w14:textId="77777777" w:rsidR="008833F0" w:rsidRPr="007F1EF1" w:rsidRDefault="008833F0" w:rsidP="00A72A60">
            <w:pPr>
              <w:spacing w:line="360" w:lineRule="auto"/>
              <w:jc w:val="center"/>
              <w:rPr>
                <w:b/>
                <w:lang w:val="en-US"/>
              </w:rPr>
            </w:pPr>
            <w:r w:rsidRPr="007F1EF1">
              <w:rPr>
                <w:b/>
                <w:lang w:val="en-US"/>
              </w:rPr>
              <w:t>Loại điều khiển</w:t>
            </w:r>
          </w:p>
        </w:tc>
        <w:tc>
          <w:tcPr>
            <w:tcW w:w="2970" w:type="dxa"/>
            <w:vAlign w:val="center"/>
          </w:tcPr>
          <w:p w14:paraId="25FBB69A" w14:textId="77777777" w:rsidR="008833F0" w:rsidRPr="007F1EF1" w:rsidRDefault="008833F0" w:rsidP="00A72A60">
            <w:pPr>
              <w:spacing w:line="360" w:lineRule="auto"/>
              <w:jc w:val="center"/>
              <w:rPr>
                <w:b/>
                <w:lang w:val="en-US"/>
              </w:rPr>
            </w:pPr>
            <w:r w:rsidRPr="007F1EF1">
              <w:rPr>
                <w:b/>
                <w:lang w:val="en-US"/>
              </w:rPr>
              <w:t>Nội dung thực hiện</w:t>
            </w:r>
          </w:p>
        </w:tc>
        <w:tc>
          <w:tcPr>
            <w:tcW w:w="1266" w:type="dxa"/>
            <w:vAlign w:val="center"/>
          </w:tcPr>
          <w:p w14:paraId="4498EA5E" w14:textId="77777777" w:rsidR="008833F0" w:rsidRPr="007F1EF1" w:rsidRDefault="008833F0" w:rsidP="00A72A60">
            <w:pPr>
              <w:spacing w:line="360" w:lineRule="auto"/>
              <w:jc w:val="center"/>
              <w:rPr>
                <w:b/>
                <w:lang w:val="en-US"/>
              </w:rPr>
            </w:pPr>
            <w:r w:rsidRPr="007F1EF1">
              <w:rPr>
                <w:b/>
                <w:lang w:val="en-US"/>
              </w:rPr>
              <w:t>Giá trị mặc định</w:t>
            </w:r>
          </w:p>
        </w:tc>
        <w:tc>
          <w:tcPr>
            <w:tcW w:w="1756" w:type="dxa"/>
            <w:vAlign w:val="center"/>
          </w:tcPr>
          <w:p w14:paraId="3963E95F" w14:textId="77777777" w:rsidR="008833F0" w:rsidRPr="007F1EF1" w:rsidRDefault="008833F0" w:rsidP="00A72A60">
            <w:pPr>
              <w:spacing w:line="360" w:lineRule="auto"/>
              <w:jc w:val="center"/>
              <w:rPr>
                <w:b/>
                <w:lang w:val="en-US"/>
              </w:rPr>
            </w:pPr>
            <w:r w:rsidRPr="007F1EF1">
              <w:rPr>
                <w:b/>
                <w:lang w:val="en-US"/>
              </w:rPr>
              <w:t>Lưu ý</w:t>
            </w:r>
          </w:p>
        </w:tc>
      </w:tr>
      <w:tr w:rsidR="008833F0" w14:paraId="32456C01" w14:textId="77777777" w:rsidTr="00A72A60">
        <w:tc>
          <w:tcPr>
            <w:tcW w:w="805" w:type="dxa"/>
          </w:tcPr>
          <w:p w14:paraId="2216C418" w14:textId="77777777" w:rsidR="008833F0" w:rsidRDefault="008833F0" w:rsidP="00A72A60">
            <w:pPr>
              <w:spacing w:line="360" w:lineRule="auto"/>
              <w:jc w:val="center"/>
              <w:rPr>
                <w:lang w:val="en-US"/>
              </w:rPr>
            </w:pPr>
            <w:r>
              <w:rPr>
                <w:lang w:val="en-US"/>
              </w:rPr>
              <w:t>1</w:t>
            </w:r>
          </w:p>
        </w:tc>
        <w:tc>
          <w:tcPr>
            <w:tcW w:w="1980" w:type="dxa"/>
          </w:tcPr>
          <w:p w14:paraId="5E6D9639" w14:textId="2F77E975" w:rsidR="008833F0" w:rsidRDefault="008833F0" w:rsidP="00A72A60">
            <w:pPr>
              <w:spacing w:line="360" w:lineRule="auto"/>
              <w:rPr>
                <w:lang w:val="en-US"/>
              </w:rPr>
            </w:pPr>
          </w:p>
        </w:tc>
        <w:tc>
          <w:tcPr>
            <w:tcW w:w="2970" w:type="dxa"/>
          </w:tcPr>
          <w:p w14:paraId="2D28E9D1" w14:textId="77777777" w:rsidR="008833F0" w:rsidRDefault="008833F0" w:rsidP="00A72A60">
            <w:pPr>
              <w:spacing w:line="360" w:lineRule="auto"/>
              <w:rPr>
                <w:lang w:val="en-US"/>
              </w:rPr>
            </w:pPr>
          </w:p>
        </w:tc>
        <w:tc>
          <w:tcPr>
            <w:tcW w:w="1266" w:type="dxa"/>
          </w:tcPr>
          <w:p w14:paraId="159EB9FD" w14:textId="77777777" w:rsidR="008833F0" w:rsidRDefault="008833F0" w:rsidP="00A72A60">
            <w:pPr>
              <w:spacing w:line="360" w:lineRule="auto"/>
              <w:rPr>
                <w:lang w:val="en-US"/>
              </w:rPr>
            </w:pPr>
          </w:p>
        </w:tc>
        <w:tc>
          <w:tcPr>
            <w:tcW w:w="1756" w:type="dxa"/>
          </w:tcPr>
          <w:p w14:paraId="0551E832" w14:textId="77777777" w:rsidR="008833F0" w:rsidRDefault="008833F0" w:rsidP="00A72A60">
            <w:pPr>
              <w:spacing w:line="360" w:lineRule="auto"/>
              <w:rPr>
                <w:lang w:val="en-US"/>
              </w:rPr>
            </w:pPr>
          </w:p>
        </w:tc>
      </w:tr>
      <w:tr w:rsidR="008833F0" w14:paraId="68E48D26" w14:textId="77777777" w:rsidTr="00A72A60">
        <w:tc>
          <w:tcPr>
            <w:tcW w:w="805" w:type="dxa"/>
          </w:tcPr>
          <w:p w14:paraId="2C4D31CA" w14:textId="77777777" w:rsidR="008833F0" w:rsidRDefault="008833F0" w:rsidP="00A72A60">
            <w:pPr>
              <w:spacing w:line="360" w:lineRule="auto"/>
              <w:jc w:val="center"/>
              <w:rPr>
                <w:lang w:val="en-US"/>
              </w:rPr>
            </w:pPr>
            <w:r>
              <w:rPr>
                <w:lang w:val="en-US"/>
              </w:rPr>
              <w:t>2</w:t>
            </w:r>
          </w:p>
        </w:tc>
        <w:tc>
          <w:tcPr>
            <w:tcW w:w="1980" w:type="dxa"/>
          </w:tcPr>
          <w:p w14:paraId="287BDA8A" w14:textId="2643F716" w:rsidR="008833F0" w:rsidRDefault="008833F0" w:rsidP="00A72A60">
            <w:pPr>
              <w:spacing w:line="360" w:lineRule="auto"/>
              <w:rPr>
                <w:lang w:val="en-US"/>
              </w:rPr>
            </w:pPr>
          </w:p>
        </w:tc>
        <w:tc>
          <w:tcPr>
            <w:tcW w:w="2970" w:type="dxa"/>
          </w:tcPr>
          <w:p w14:paraId="327BB6E7" w14:textId="77777777" w:rsidR="008833F0" w:rsidRDefault="008833F0" w:rsidP="00A72A60">
            <w:pPr>
              <w:spacing w:line="360" w:lineRule="auto"/>
              <w:rPr>
                <w:lang w:val="en-US"/>
              </w:rPr>
            </w:pPr>
          </w:p>
        </w:tc>
        <w:tc>
          <w:tcPr>
            <w:tcW w:w="1266" w:type="dxa"/>
          </w:tcPr>
          <w:p w14:paraId="4F247C6E" w14:textId="77777777" w:rsidR="008833F0" w:rsidRDefault="008833F0" w:rsidP="00A72A60">
            <w:pPr>
              <w:spacing w:line="360" w:lineRule="auto"/>
              <w:rPr>
                <w:lang w:val="en-US"/>
              </w:rPr>
            </w:pPr>
          </w:p>
        </w:tc>
        <w:tc>
          <w:tcPr>
            <w:tcW w:w="1756" w:type="dxa"/>
          </w:tcPr>
          <w:p w14:paraId="45C670DC" w14:textId="77777777" w:rsidR="008833F0" w:rsidRDefault="008833F0" w:rsidP="00A72A60">
            <w:pPr>
              <w:spacing w:line="360" w:lineRule="auto"/>
              <w:rPr>
                <w:lang w:val="en-US"/>
              </w:rPr>
            </w:pPr>
          </w:p>
        </w:tc>
      </w:tr>
      <w:tr w:rsidR="008833F0" w14:paraId="76361BA2" w14:textId="77777777" w:rsidTr="00A72A60">
        <w:tc>
          <w:tcPr>
            <w:tcW w:w="805" w:type="dxa"/>
          </w:tcPr>
          <w:p w14:paraId="2307D3DB" w14:textId="77777777" w:rsidR="008833F0" w:rsidRDefault="008833F0" w:rsidP="00A72A60">
            <w:pPr>
              <w:spacing w:line="360" w:lineRule="auto"/>
              <w:jc w:val="center"/>
              <w:rPr>
                <w:lang w:val="en-US"/>
              </w:rPr>
            </w:pPr>
            <w:r>
              <w:rPr>
                <w:lang w:val="en-US"/>
              </w:rPr>
              <w:t>3</w:t>
            </w:r>
          </w:p>
        </w:tc>
        <w:tc>
          <w:tcPr>
            <w:tcW w:w="1980" w:type="dxa"/>
          </w:tcPr>
          <w:p w14:paraId="7E57455B" w14:textId="186AC8B5" w:rsidR="008833F0" w:rsidRDefault="008833F0" w:rsidP="00A72A60">
            <w:pPr>
              <w:spacing w:line="360" w:lineRule="auto"/>
              <w:rPr>
                <w:lang w:val="en-US"/>
              </w:rPr>
            </w:pPr>
          </w:p>
        </w:tc>
        <w:tc>
          <w:tcPr>
            <w:tcW w:w="2970" w:type="dxa"/>
          </w:tcPr>
          <w:p w14:paraId="750CBB3A" w14:textId="77777777" w:rsidR="008833F0" w:rsidRDefault="008833F0" w:rsidP="00A72A60">
            <w:pPr>
              <w:spacing w:line="360" w:lineRule="auto"/>
              <w:rPr>
                <w:lang w:val="en-US"/>
              </w:rPr>
            </w:pPr>
          </w:p>
        </w:tc>
        <w:tc>
          <w:tcPr>
            <w:tcW w:w="1266" w:type="dxa"/>
          </w:tcPr>
          <w:p w14:paraId="047793FD" w14:textId="77777777" w:rsidR="008833F0" w:rsidRDefault="008833F0" w:rsidP="00A72A60">
            <w:pPr>
              <w:spacing w:line="360" w:lineRule="auto"/>
              <w:rPr>
                <w:lang w:val="en-US"/>
              </w:rPr>
            </w:pPr>
          </w:p>
        </w:tc>
        <w:tc>
          <w:tcPr>
            <w:tcW w:w="1756" w:type="dxa"/>
          </w:tcPr>
          <w:p w14:paraId="7A750462" w14:textId="77777777" w:rsidR="008833F0" w:rsidRDefault="008833F0" w:rsidP="00A72A60">
            <w:pPr>
              <w:spacing w:line="360" w:lineRule="auto"/>
              <w:rPr>
                <w:lang w:val="en-US"/>
              </w:rPr>
            </w:pPr>
          </w:p>
        </w:tc>
      </w:tr>
      <w:tr w:rsidR="008833F0" w14:paraId="25D173B6" w14:textId="77777777" w:rsidTr="00A72A60">
        <w:tc>
          <w:tcPr>
            <w:tcW w:w="805" w:type="dxa"/>
          </w:tcPr>
          <w:p w14:paraId="14CF15C2" w14:textId="77777777" w:rsidR="008833F0" w:rsidRDefault="008833F0" w:rsidP="00A72A60">
            <w:pPr>
              <w:spacing w:line="360" w:lineRule="auto"/>
              <w:jc w:val="center"/>
              <w:rPr>
                <w:lang w:val="en-US"/>
              </w:rPr>
            </w:pPr>
            <w:r>
              <w:rPr>
                <w:lang w:val="en-US"/>
              </w:rPr>
              <w:t>4</w:t>
            </w:r>
          </w:p>
        </w:tc>
        <w:tc>
          <w:tcPr>
            <w:tcW w:w="1980" w:type="dxa"/>
          </w:tcPr>
          <w:p w14:paraId="67826959" w14:textId="53A286B1" w:rsidR="008833F0" w:rsidRDefault="008833F0" w:rsidP="00A72A60">
            <w:pPr>
              <w:spacing w:line="360" w:lineRule="auto"/>
              <w:rPr>
                <w:lang w:val="en-US"/>
              </w:rPr>
            </w:pPr>
          </w:p>
        </w:tc>
        <w:tc>
          <w:tcPr>
            <w:tcW w:w="2970" w:type="dxa"/>
          </w:tcPr>
          <w:p w14:paraId="11106C2D" w14:textId="77777777" w:rsidR="008833F0" w:rsidRDefault="008833F0" w:rsidP="00A72A60">
            <w:pPr>
              <w:spacing w:line="360" w:lineRule="auto"/>
              <w:rPr>
                <w:lang w:val="en-US"/>
              </w:rPr>
            </w:pPr>
          </w:p>
        </w:tc>
        <w:tc>
          <w:tcPr>
            <w:tcW w:w="1266" w:type="dxa"/>
          </w:tcPr>
          <w:p w14:paraId="3E12C2F4" w14:textId="77777777" w:rsidR="008833F0" w:rsidRDefault="008833F0" w:rsidP="00A72A60">
            <w:pPr>
              <w:spacing w:line="360" w:lineRule="auto"/>
              <w:rPr>
                <w:lang w:val="en-US"/>
              </w:rPr>
            </w:pPr>
          </w:p>
        </w:tc>
        <w:tc>
          <w:tcPr>
            <w:tcW w:w="1756" w:type="dxa"/>
          </w:tcPr>
          <w:p w14:paraId="70CDE4DA" w14:textId="77777777" w:rsidR="008833F0" w:rsidRDefault="008833F0" w:rsidP="00A72A60">
            <w:pPr>
              <w:spacing w:line="360" w:lineRule="auto"/>
              <w:rPr>
                <w:lang w:val="en-US"/>
              </w:rPr>
            </w:pPr>
          </w:p>
        </w:tc>
      </w:tr>
      <w:tr w:rsidR="008833F0" w14:paraId="5B28E43D" w14:textId="77777777" w:rsidTr="00A72A60">
        <w:tc>
          <w:tcPr>
            <w:tcW w:w="805" w:type="dxa"/>
          </w:tcPr>
          <w:p w14:paraId="6F50D1F9" w14:textId="77777777" w:rsidR="008833F0" w:rsidRDefault="008833F0" w:rsidP="00A72A60">
            <w:pPr>
              <w:spacing w:line="360" w:lineRule="auto"/>
              <w:jc w:val="center"/>
              <w:rPr>
                <w:lang w:val="en-US"/>
              </w:rPr>
            </w:pPr>
            <w:r>
              <w:rPr>
                <w:lang w:val="en-US"/>
              </w:rPr>
              <w:t>5</w:t>
            </w:r>
          </w:p>
        </w:tc>
        <w:tc>
          <w:tcPr>
            <w:tcW w:w="1980" w:type="dxa"/>
          </w:tcPr>
          <w:p w14:paraId="0A943AE4" w14:textId="1D162452" w:rsidR="008833F0" w:rsidRDefault="008833F0" w:rsidP="00A72A60">
            <w:pPr>
              <w:spacing w:line="360" w:lineRule="auto"/>
              <w:rPr>
                <w:lang w:val="en-US"/>
              </w:rPr>
            </w:pPr>
          </w:p>
        </w:tc>
        <w:tc>
          <w:tcPr>
            <w:tcW w:w="2970" w:type="dxa"/>
          </w:tcPr>
          <w:p w14:paraId="73A3F300" w14:textId="77777777" w:rsidR="008833F0" w:rsidRDefault="008833F0" w:rsidP="00A72A60">
            <w:pPr>
              <w:spacing w:line="360" w:lineRule="auto"/>
              <w:rPr>
                <w:lang w:val="en-US"/>
              </w:rPr>
            </w:pPr>
          </w:p>
        </w:tc>
        <w:tc>
          <w:tcPr>
            <w:tcW w:w="1266" w:type="dxa"/>
          </w:tcPr>
          <w:p w14:paraId="73AE2D59" w14:textId="77777777" w:rsidR="008833F0" w:rsidRDefault="008833F0" w:rsidP="00A72A60">
            <w:pPr>
              <w:spacing w:line="360" w:lineRule="auto"/>
              <w:rPr>
                <w:lang w:val="en-US"/>
              </w:rPr>
            </w:pPr>
          </w:p>
        </w:tc>
        <w:tc>
          <w:tcPr>
            <w:tcW w:w="1756" w:type="dxa"/>
          </w:tcPr>
          <w:p w14:paraId="7C0EB454" w14:textId="77777777" w:rsidR="008833F0" w:rsidRDefault="008833F0" w:rsidP="00A72A60">
            <w:pPr>
              <w:spacing w:line="360" w:lineRule="auto"/>
              <w:rPr>
                <w:lang w:val="en-US"/>
              </w:rPr>
            </w:pPr>
          </w:p>
        </w:tc>
      </w:tr>
      <w:tr w:rsidR="008833F0" w14:paraId="4C3618C9" w14:textId="77777777" w:rsidTr="00A72A60">
        <w:tc>
          <w:tcPr>
            <w:tcW w:w="805" w:type="dxa"/>
          </w:tcPr>
          <w:p w14:paraId="4AC8DD63" w14:textId="77777777" w:rsidR="008833F0" w:rsidRDefault="008833F0" w:rsidP="00A72A60">
            <w:pPr>
              <w:spacing w:line="360" w:lineRule="auto"/>
              <w:jc w:val="center"/>
              <w:rPr>
                <w:lang w:val="en-US"/>
              </w:rPr>
            </w:pPr>
            <w:r>
              <w:rPr>
                <w:lang w:val="en-US"/>
              </w:rPr>
              <w:t>6</w:t>
            </w:r>
          </w:p>
        </w:tc>
        <w:tc>
          <w:tcPr>
            <w:tcW w:w="1980" w:type="dxa"/>
          </w:tcPr>
          <w:p w14:paraId="16E20804" w14:textId="757C2677" w:rsidR="008833F0" w:rsidRDefault="008833F0" w:rsidP="00A72A60">
            <w:pPr>
              <w:spacing w:line="360" w:lineRule="auto"/>
              <w:rPr>
                <w:lang w:val="en-US"/>
              </w:rPr>
            </w:pPr>
          </w:p>
        </w:tc>
        <w:tc>
          <w:tcPr>
            <w:tcW w:w="2970" w:type="dxa"/>
          </w:tcPr>
          <w:p w14:paraId="785A4E40" w14:textId="77777777" w:rsidR="008833F0" w:rsidRDefault="008833F0" w:rsidP="00A72A60">
            <w:pPr>
              <w:spacing w:line="360" w:lineRule="auto"/>
              <w:rPr>
                <w:lang w:val="en-US"/>
              </w:rPr>
            </w:pPr>
          </w:p>
        </w:tc>
        <w:tc>
          <w:tcPr>
            <w:tcW w:w="1266" w:type="dxa"/>
          </w:tcPr>
          <w:p w14:paraId="3B78F46C" w14:textId="77777777" w:rsidR="008833F0" w:rsidRDefault="008833F0" w:rsidP="00A72A60">
            <w:pPr>
              <w:spacing w:line="360" w:lineRule="auto"/>
              <w:rPr>
                <w:lang w:val="en-US"/>
              </w:rPr>
            </w:pPr>
          </w:p>
        </w:tc>
        <w:tc>
          <w:tcPr>
            <w:tcW w:w="1756" w:type="dxa"/>
          </w:tcPr>
          <w:p w14:paraId="2A45A0C9" w14:textId="77777777" w:rsidR="008833F0" w:rsidRDefault="008833F0" w:rsidP="00A72A60">
            <w:pPr>
              <w:spacing w:line="360" w:lineRule="auto"/>
              <w:rPr>
                <w:lang w:val="en-US"/>
              </w:rPr>
            </w:pPr>
          </w:p>
        </w:tc>
      </w:tr>
      <w:tr w:rsidR="008833F0" w14:paraId="50857593" w14:textId="77777777" w:rsidTr="00A72A60">
        <w:tc>
          <w:tcPr>
            <w:tcW w:w="805" w:type="dxa"/>
          </w:tcPr>
          <w:p w14:paraId="5261A1B9" w14:textId="77777777" w:rsidR="008833F0" w:rsidRDefault="008833F0" w:rsidP="00A72A60">
            <w:pPr>
              <w:spacing w:line="360" w:lineRule="auto"/>
              <w:jc w:val="center"/>
              <w:rPr>
                <w:lang w:val="en-US"/>
              </w:rPr>
            </w:pPr>
            <w:r>
              <w:rPr>
                <w:lang w:val="en-US"/>
              </w:rPr>
              <w:t>7</w:t>
            </w:r>
          </w:p>
        </w:tc>
        <w:tc>
          <w:tcPr>
            <w:tcW w:w="1980" w:type="dxa"/>
          </w:tcPr>
          <w:p w14:paraId="068613B9" w14:textId="36DCAAC7" w:rsidR="008833F0" w:rsidRDefault="008833F0" w:rsidP="00A72A60">
            <w:pPr>
              <w:spacing w:line="360" w:lineRule="auto"/>
              <w:rPr>
                <w:lang w:val="en-US"/>
              </w:rPr>
            </w:pPr>
          </w:p>
        </w:tc>
        <w:tc>
          <w:tcPr>
            <w:tcW w:w="2970" w:type="dxa"/>
          </w:tcPr>
          <w:p w14:paraId="60AF47B1" w14:textId="77777777" w:rsidR="008833F0" w:rsidRDefault="008833F0" w:rsidP="00A72A60">
            <w:pPr>
              <w:spacing w:line="360" w:lineRule="auto"/>
              <w:rPr>
                <w:lang w:val="en-US"/>
              </w:rPr>
            </w:pPr>
          </w:p>
        </w:tc>
        <w:tc>
          <w:tcPr>
            <w:tcW w:w="1266" w:type="dxa"/>
          </w:tcPr>
          <w:p w14:paraId="3F5E46F0" w14:textId="77777777" w:rsidR="008833F0" w:rsidRDefault="008833F0" w:rsidP="00A72A60">
            <w:pPr>
              <w:spacing w:line="360" w:lineRule="auto"/>
              <w:rPr>
                <w:lang w:val="en-US"/>
              </w:rPr>
            </w:pPr>
          </w:p>
        </w:tc>
        <w:tc>
          <w:tcPr>
            <w:tcW w:w="1756" w:type="dxa"/>
          </w:tcPr>
          <w:p w14:paraId="1ED445C6" w14:textId="77777777" w:rsidR="008833F0" w:rsidRDefault="008833F0" w:rsidP="00A72A60">
            <w:pPr>
              <w:spacing w:line="360" w:lineRule="auto"/>
              <w:rPr>
                <w:lang w:val="en-US"/>
              </w:rPr>
            </w:pPr>
          </w:p>
        </w:tc>
      </w:tr>
      <w:tr w:rsidR="008833F0" w14:paraId="66CF4D0F" w14:textId="77777777" w:rsidTr="00A72A60">
        <w:tc>
          <w:tcPr>
            <w:tcW w:w="805" w:type="dxa"/>
          </w:tcPr>
          <w:p w14:paraId="2AFC6E88" w14:textId="77777777" w:rsidR="008833F0" w:rsidRDefault="008833F0" w:rsidP="00A72A60">
            <w:pPr>
              <w:spacing w:line="360" w:lineRule="auto"/>
              <w:jc w:val="center"/>
              <w:rPr>
                <w:lang w:val="en-US"/>
              </w:rPr>
            </w:pPr>
            <w:r>
              <w:rPr>
                <w:lang w:val="en-US"/>
              </w:rPr>
              <w:t>8</w:t>
            </w:r>
          </w:p>
        </w:tc>
        <w:tc>
          <w:tcPr>
            <w:tcW w:w="1980" w:type="dxa"/>
          </w:tcPr>
          <w:p w14:paraId="312920FD" w14:textId="4A905E66" w:rsidR="008833F0" w:rsidRDefault="008833F0" w:rsidP="00A72A60">
            <w:pPr>
              <w:spacing w:line="360" w:lineRule="auto"/>
              <w:rPr>
                <w:lang w:val="en-US"/>
              </w:rPr>
            </w:pPr>
          </w:p>
        </w:tc>
        <w:tc>
          <w:tcPr>
            <w:tcW w:w="2970" w:type="dxa"/>
          </w:tcPr>
          <w:p w14:paraId="11E34BA0" w14:textId="77777777" w:rsidR="008833F0" w:rsidRDefault="008833F0" w:rsidP="00A72A60">
            <w:pPr>
              <w:spacing w:line="360" w:lineRule="auto"/>
              <w:rPr>
                <w:lang w:val="en-US"/>
              </w:rPr>
            </w:pPr>
          </w:p>
        </w:tc>
        <w:tc>
          <w:tcPr>
            <w:tcW w:w="1266" w:type="dxa"/>
          </w:tcPr>
          <w:p w14:paraId="57D8F810" w14:textId="77777777" w:rsidR="008833F0" w:rsidRDefault="008833F0" w:rsidP="00A72A60">
            <w:pPr>
              <w:spacing w:line="360" w:lineRule="auto"/>
              <w:rPr>
                <w:lang w:val="en-US"/>
              </w:rPr>
            </w:pPr>
          </w:p>
        </w:tc>
        <w:tc>
          <w:tcPr>
            <w:tcW w:w="1756" w:type="dxa"/>
          </w:tcPr>
          <w:p w14:paraId="39B16DD5" w14:textId="77777777" w:rsidR="008833F0" w:rsidRDefault="008833F0" w:rsidP="00A72A60">
            <w:pPr>
              <w:spacing w:line="360" w:lineRule="auto"/>
              <w:rPr>
                <w:lang w:val="en-US"/>
              </w:rPr>
            </w:pPr>
          </w:p>
        </w:tc>
      </w:tr>
      <w:tr w:rsidR="008833F0" w14:paraId="2C28D858" w14:textId="77777777" w:rsidTr="00A72A60">
        <w:tc>
          <w:tcPr>
            <w:tcW w:w="805" w:type="dxa"/>
          </w:tcPr>
          <w:p w14:paraId="39CC19A2" w14:textId="77777777" w:rsidR="008833F0" w:rsidRDefault="008833F0" w:rsidP="00A72A60">
            <w:pPr>
              <w:spacing w:line="360" w:lineRule="auto"/>
              <w:jc w:val="center"/>
              <w:rPr>
                <w:lang w:val="en-US"/>
              </w:rPr>
            </w:pPr>
            <w:r>
              <w:rPr>
                <w:lang w:val="en-US"/>
              </w:rPr>
              <w:lastRenderedPageBreak/>
              <w:t>9</w:t>
            </w:r>
          </w:p>
        </w:tc>
        <w:tc>
          <w:tcPr>
            <w:tcW w:w="1980" w:type="dxa"/>
          </w:tcPr>
          <w:p w14:paraId="660025E1" w14:textId="1F823B2F" w:rsidR="008833F0" w:rsidRDefault="008833F0" w:rsidP="00A72A60">
            <w:pPr>
              <w:spacing w:line="360" w:lineRule="auto"/>
              <w:rPr>
                <w:lang w:val="en-US"/>
              </w:rPr>
            </w:pPr>
          </w:p>
        </w:tc>
        <w:tc>
          <w:tcPr>
            <w:tcW w:w="2970" w:type="dxa"/>
          </w:tcPr>
          <w:p w14:paraId="2EBA1443" w14:textId="77777777" w:rsidR="008833F0" w:rsidRDefault="008833F0" w:rsidP="00A72A60">
            <w:pPr>
              <w:spacing w:line="360" w:lineRule="auto"/>
              <w:rPr>
                <w:lang w:val="en-US"/>
              </w:rPr>
            </w:pPr>
          </w:p>
        </w:tc>
        <w:tc>
          <w:tcPr>
            <w:tcW w:w="1266" w:type="dxa"/>
          </w:tcPr>
          <w:p w14:paraId="33A81AEB" w14:textId="77777777" w:rsidR="008833F0" w:rsidRDefault="008833F0" w:rsidP="00A72A60">
            <w:pPr>
              <w:spacing w:line="360" w:lineRule="auto"/>
              <w:jc w:val="center"/>
              <w:rPr>
                <w:lang w:val="en-US"/>
              </w:rPr>
            </w:pPr>
          </w:p>
        </w:tc>
        <w:tc>
          <w:tcPr>
            <w:tcW w:w="1756" w:type="dxa"/>
          </w:tcPr>
          <w:p w14:paraId="531D7546" w14:textId="77777777" w:rsidR="008833F0" w:rsidRDefault="008833F0" w:rsidP="00A72A60">
            <w:pPr>
              <w:spacing w:line="360" w:lineRule="auto"/>
              <w:rPr>
                <w:lang w:val="en-US"/>
              </w:rPr>
            </w:pPr>
          </w:p>
        </w:tc>
      </w:tr>
      <w:tr w:rsidR="008833F0" w14:paraId="7E75F723" w14:textId="77777777" w:rsidTr="00A72A60">
        <w:tc>
          <w:tcPr>
            <w:tcW w:w="805" w:type="dxa"/>
          </w:tcPr>
          <w:p w14:paraId="3600809C" w14:textId="77777777" w:rsidR="008833F0" w:rsidRDefault="008833F0" w:rsidP="00A72A60">
            <w:pPr>
              <w:spacing w:line="360" w:lineRule="auto"/>
              <w:jc w:val="center"/>
              <w:rPr>
                <w:lang w:val="en-US"/>
              </w:rPr>
            </w:pPr>
            <w:r>
              <w:rPr>
                <w:lang w:val="en-US"/>
              </w:rPr>
              <w:t>10</w:t>
            </w:r>
          </w:p>
        </w:tc>
        <w:tc>
          <w:tcPr>
            <w:tcW w:w="1980" w:type="dxa"/>
          </w:tcPr>
          <w:p w14:paraId="4C52B5F1" w14:textId="62254287" w:rsidR="008833F0" w:rsidRDefault="008833F0" w:rsidP="00A72A60">
            <w:pPr>
              <w:spacing w:line="360" w:lineRule="auto"/>
              <w:rPr>
                <w:lang w:val="en-US"/>
              </w:rPr>
            </w:pPr>
          </w:p>
        </w:tc>
        <w:tc>
          <w:tcPr>
            <w:tcW w:w="2970" w:type="dxa"/>
          </w:tcPr>
          <w:p w14:paraId="1C1AAD27" w14:textId="77777777" w:rsidR="008833F0" w:rsidRDefault="008833F0" w:rsidP="00A72A60">
            <w:pPr>
              <w:spacing w:line="360" w:lineRule="auto"/>
              <w:rPr>
                <w:lang w:val="en-US"/>
              </w:rPr>
            </w:pPr>
          </w:p>
        </w:tc>
        <w:tc>
          <w:tcPr>
            <w:tcW w:w="1266" w:type="dxa"/>
          </w:tcPr>
          <w:p w14:paraId="46717966" w14:textId="77777777" w:rsidR="008833F0" w:rsidRDefault="008833F0" w:rsidP="00A72A60">
            <w:pPr>
              <w:spacing w:line="360" w:lineRule="auto"/>
              <w:jc w:val="center"/>
              <w:rPr>
                <w:lang w:val="en-US"/>
              </w:rPr>
            </w:pPr>
          </w:p>
        </w:tc>
        <w:tc>
          <w:tcPr>
            <w:tcW w:w="1756" w:type="dxa"/>
          </w:tcPr>
          <w:p w14:paraId="0A4B1BCB" w14:textId="77777777" w:rsidR="008833F0" w:rsidRDefault="008833F0" w:rsidP="00A72A60">
            <w:pPr>
              <w:spacing w:line="360" w:lineRule="auto"/>
              <w:rPr>
                <w:lang w:val="en-US"/>
              </w:rPr>
            </w:pPr>
          </w:p>
        </w:tc>
      </w:tr>
      <w:tr w:rsidR="008833F0" w14:paraId="43CBA56F" w14:textId="77777777" w:rsidTr="00A72A60">
        <w:tc>
          <w:tcPr>
            <w:tcW w:w="805" w:type="dxa"/>
          </w:tcPr>
          <w:p w14:paraId="0E96E2FE" w14:textId="77777777" w:rsidR="008833F0" w:rsidRDefault="008833F0" w:rsidP="00A72A60">
            <w:pPr>
              <w:spacing w:line="360" w:lineRule="auto"/>
              <w:jc w:val="center"/>
              <w:rPr>
                <w:lang w:val="en-US"/>
              </w:rPr>
            </w:pPr>
            <w:r>
              <w:rPr>
                <w:lang w:val="en-US"/>
              </w:rPr>
              <w:t>11</w:t>
            </w:r>
          </w:p>
        </w:tc>
        <w:tc>
          <w:tcPr>
            <w:tcW w:w="1980" w:type="dxa"/>
          </w:tcPr>
          <w:p w14:paraId="4D8EE5B1" w14:textId="4A7627AF" w:rsidR="008833F0" w:rsidRDefault="008833F0" w:rsidP="00A72A60">
            <w:pPr>
              <w:spacing w:line="360" w:lineRule="auto"/>
              <w:rPr>
                <w:lang w:val="en-US"/>
              </w:rPr>
            </w:pPr>
          </w:p>
        </w:tc>
        <w:tc>
          <w:tcPr>
            <w:tcW w:w="2970" w:type="dxa"/>
          </w:tcPr>
          <w:p w14:paraId="7E0E92B6" w14:textId="77777777" w:rsidR="008833F0" w:rsidRDefault="008833F0" w:rsidP="00A72A60">
            <w:pPr>
              <w:spacing w:line="360" w:lineRule="auto"/>
              <w:rPr>
                <w:lang w:val="en-US"/>
              </w:rPr>
            </w:pPr>
          </w:p>
        </w:tc>
        <w:tc>
          <w:tcPr>
            <w:tcW w:w="1266" w:type="dxa"/>
          </w:tcPr>
          <w:p w14:paraId="101F410A" w14:textId="77777777" w:rsidR="008833F0" w:rsidRDefault="008833F0" w:rsidP="00A72A60">
            <w:pPr>
              <w:spacing w:line="360" w:lineRule="auto"/>
              <w:jc w:val="center"/>
              <w:rPr>
                <w:lang w:val="en-US"/>
              </w:rPr>
            </w:pPr>
          </w:p>
        </w:tc>
        <w:tc>
          <w:tcPr>
            <w:tcW w:w="1756" w:type="dxa"/>
          </w:tcPr>
          <w:p w14:paraId="1A0EC5EC" w14:textId="77777777" w:rsidR="008833F0" w:rsidRDefault="008833F0" w:rsidP="00A72A60">
            <w:pPr>
              <w:spacing w:line="360" w:lineRule="auto"/>
              <w:rPr>
                <w:lang w:val="en-US"/>
              </w:rPr>
            </w:pPr>
          </w:p>
        </w:tc>
      </w:tr>
      <w:tr w:rsidR="008833F0" w14:paraId="3AC5426C" w14:textId="77777777" w:rsidTr="00A72A60">
        <w:tc>
          <w:tcPr>
            <w:tcW w:w="805" w:type="dxa"/>
          </w:tcPr>
          <w:p w14:paraId="76965DBA" w14:textId="77777777" w:rsidR="008833F0" w:rsidRDefault="008833F0" w:rsidP="00A72A60">
            <w:pPr>
              <w:spacing w:line="360" w:lineRule="auto"/>
              <w:jc w:val="center"/>
              <w:rPr>
                <w:lang w:val="en-US"/>
              </w:rPr>
            </w:pPr>
            <w:r>
              <w:rPr>
                <w:lang w:val="en-US"/>
              </w:rPr>
              <w:t>12</w:t>
            </w:r>
          </w:p>
        </w:tc>
        <w:tc>
          <w:tcPr>
            <w:tcW w:w="1980" w:type="dxa"/>
          </w:tcPr>
          <w:p w14:paraId="01969093" w14:textId="31DD3AF8" w:rsidR="008833F0" w:rsidRDefault="008833F0" w:rsidP="00A72A60">
            <w:pPr>
              <w:spacing w:line="360" w:lineRule="auto"/>
              <w:rPr>
                <w:lang w:val="en-US"/>
              </w:rPr>
            </w:pPr>
          </w:p>
        </w:tc>
        <w:tc>
          <w:tcPr>
            <w:tcW w:w="2970" w:type="dxa"/>
          </w:tcPr>
          <w:p w14:paraId="08350F61" w14:textId="77777777" w:rsidR="008833F0" w:rsidRDefault="008833F0" w:rsidP="00A72A60">
            <w:pPr>
              <w:spacing w:line="360" w:lineRule="auto"/>
              <w:rPr>
                <w:lang w:val="en-US"/>
              </w:rPr>
            </w:pPr>
          </w:p>
        </w:tc>
        <w:tc>
          <w:tcPr>
            <w:tcW w:w="1266" w:type="dxa"/>
          </w:tcPr>
          <w:p w14:paraId="769BA3A6" w14:textId="77777777" w:rsidR="008833F0" w:rsidRDefault="008833F0" w:rsidP="00A72A60">
            <w:pPr>
              <w:spacing w:line="360" w:lineRule="auto"/>
              <w:jc w:val="center"/>
              <w:rPr>
                <w:lang w:val="en-US"/>
              </w:rPr>
            </w:pPr>
          </w:p>
        </w:tc>
        <w:tc>
          <w:tcPr>
            <w:tcW w:w="1756" w:type="dxa"/>
          </w:tcPr>
          <w:p w14:paraId="4BE2117A" w14:textId="77777777" w:rsidR="008833F0" w:rsidRDefault="008833F0" w:rsidP="00A72A60">
            <w:pPr>
              <w:spacing w:line="360" w:lineRule="auto"/>
              <w:rPr>
                <w:lang w:val="en-US"/>
              </w:rPr>
            </w:pPr>
          </w:p>
        </w:tc>
      </w:tr>
      <w:tr w:rsidR="008833F0" w14:paraId="49EE78FE" w14:textId="77777777" w:rsidTr="00A72A60">
        <w:tc>
          <w:tcPr>
            <w:tcW w:w="805" w:type="dxa"/>
          </w:tcPr>
          <w:p w14:paraId="3C91FF8D" w14:textId="77777777" w:rsidR="008833F0" w:rsidRDefault="008833F0" w:rsidP="00A72A60">
            <w:pPr>
              <w:spacing w:line="360" w:lineRule="auto"/>
              <w:jc w:val="center"/>
              <w:rPr>
                <w:lang w:val="en-US"/>
              </w:rPr>
            </w:pPr>
            <w:r>
              <w:rPr>
                <w:lang w:val="en-US"/>
              </w:rPr>
              <w:t>13</w:t>
            </w:r>
          </w:p>
        </w:tc>
        <w:tc>
          <w:tcPr>
            <w:tcW w:w="1980" w:type="dxa"/>
          </w:tcPr>
          <w:p w14:paraId="4805A7A7" w14:textId="0F2C0022" w:rsidR="008833F0" w:rsidRDefault="008833F0" w:rsidP="00A72A60">
            <w:pPr>
              <w:spacing w:line="360" w:lineRule="auto"/>
              <w:rPr>
                <w:lang w:val="en-US"/>
              </w:rPr>
            </w:pPr>
          </w:p>
        </w:tc>
        <w:tc>
          <w:tcPr>
            <w:tcW w:w="2970" w:type="dxa"/>
          </w:tcPr>
          <w:p w14:paraId="1BFD8CEF" w14:textId="77777777" w:rsidR="008833F0" w:rsidRDefault="008833F0" w:rsidP="00A72A60">
            <w:pPr>
              <w:spacing w:line="360" w:lineRule="auto"/>
              <w:rPr>
                <w:lang w:val="en-US"/>
              </w:rPr>
            </w:pPr>
          </w:p>
        </w:tc>
        <w:tc>
          <w:tcPr>
            <w:tcW w:w="1266" w:type="dxa"/>
          </w:tcPr>
          <w:p w14:paraId="69146970" w14:textId="77777777" w:rsidR="008833F0" w:rsidRDefault="008833F0" w:rsidP="00A72A60">
            <w:pPr>
              <w:spacing w:line="360" w:lineRule="auto"/>
              <w:jc w:val="center"/>
              <w:rPr>
                <w:lang w:val="en-US"/>
              </w:rPr>
            </w:pPr>
          </w:p>
        </w:tc>
        <w:tc>
          <w:tcPr>
            <w:tcW w:w="1756" w:type="dxa"/>
          </w:tcPr>
          <w:p w14:paraId="4F1DEBDE" w14:textId="77777777" w:rsidR="008833F0" w:rsidRDefault="008833F0" w:rsidP="00A72A60">
            <w:pPr>
              <w:spacing w:line="360" w:lineRule="auto"/>
              <w:rPr>
                <w:lang w:val="en-US"/>
              </w:rPr>
            </w:pPr>
          </w:p>
        </w:tc>
      </w:tr>
      <w:tr w:rsidR="008833F0" w14:paraId="1F26D030" w14:textId="77777777" w:rsidTr="00A72A60">
        <w:tc>
          <w:tcPr>
            <w:tcW w:w="805" w:type="dxa"/>
          </w:tcPr>
          <w:p w14:paraId="5CA47DD7" w14:textId="77777777" w:rsidR="008833F0" w:rsidRDefault="008833F0" w:rsidP="00A72A60">
            <w:pPr>
              <w:spacing w:line="360" w:lineRule="auto"/>
              <w:jc w:val="center"/>
              <w:rPr>
                <w:lang w:val="en-US"/>
              </w:rPr>
            </w:pPr>
            <w:r>
              <w:rPr>
                <w:lang w:val="en-US"/>
              </w:rPr>
              <w:t>14</w:t>
            </w:r>
          </w:p>
        </w:tc>
        <w:tc>
          <w:tcPr>
            <w:tcW w:w="1980" w:type="dxa"/>
          </w:tcPr>
          <w:p w14:paraId="2D7C8B94" w14:textId="260DC922" w:rsidR="008833F0" w:rsidRDefault="008833F0" w:rsidP="00A72A60">
            <w:pPr>
              <w:spacing w:line="360" w:lineRule="auto"/>
              <w:rPr>
                <w:lang w:val="en-US"/>
              </w:rPr>
            </w:pPr>
          </w:p>
        </w:tc>
        <w:tc>
          <w:tcPr>
            <w:tcW w:w="2970" w:type="dxa"/>
          </w:tcPr>
          <w:p w14:paraId="1E038AE1" w14:textId="77777777" w:rsidR="008833F0" w:rsidRDefault="008833F0" w:rsidP="00A72A60">
            <w:pPr>
              <w:spacing w:line="360" w:lineRule="auto"/>
              <w:rPr>
                <w:lang w:val="en-US"/>
              </w:rPr>
            </w:pPr>
          </w:p>
        </w:tc>
        <w:tc>
          <w:tcPr>
            <w:tcW w:w="1266" w:type="dxa"/>
          </w:tcPr>
          <w:p w14:paraId="08F3929D" w14:textId="77777777" w:rsidR="008833F0" w:rsidRDefault="008833F0" w:rsidP="00A72A60">
            <w:pPr>
              <w:spacing w:line="360" w:lineRule="auto"/>
              <w:jc w:val="center"/>
              <w:rPr>
                <w:lang w:val="en-US"/>
              </w:rPr>
            </w:pPr>
          </w:p>
        </w:tc>
        <w:tc>
          <w:tcPr>
            <w:tcW w:w="1756" w:type="dxa"/>
          </w:tcPr>
          <w:p w14:paraId="034C3F58" w14:textId="77777777" w:rsidR="008833F0" w:rsidRDefault="008833F0" w:rsidP="00A72A60">
            <w:pPr>
              <w:spacing w:line="360" w:lineRule="auto"/>
              <w:rPr>
                <w:lang w:val="en-US"/>
              </w:rPr>
            </w:pPr>
          </w:p>
        </w:tc>
      </w:tr>
      <w:tr w:rsidR="008833F0" w14:paraId="1C7EE3D1" w14:textId="77777777" w:rsidTr="00A72A60">
        <w:tc>
          <w:tcPr>
            <w:tcW w:w="805" w:type="dxa"/>
          </w:tcPr>
          <w:p w14:paraId="2F0D8447" w14:textId="77777777" w:rsidR="008833F0" w:rsidRDefault="008833F0" w:rsidP="00A72A60">
            <w:pPr>
              <w:spacing w:line="360" w:lineRule="auto"/>
              <w:jc w:val="center"/>
              <w:rPr>
                <w:lang w:val="en-US"/>
              </w:rPr>
            </w:pPr>
            <w:r>
              <w:rPr>
                <w:lang w:val="en-US"/>
              </w:rPr>
              <w:t>15</w:t>
            </w:r>
          </w:p>
        </w:tc>
        <w:tc>
          <w:tcPr>
            <w:tcW w:w="1980" w:type="dxa"/>
          </w:tcPr>
          <w:p w14:paraId="3498632C" w14:textId="79E9DA57" w:rsidR="008833F0" w:rsidRDefault="008833F0" w:rsidP="00A72A60">
            <w:pPr>
              <w:spacing w:line="360" w:lineRule="auto"/>
              <w:rPr>
                <w:lang w:val="en-US"/>
              </w:rPr>
            </w:pPr>
          </w:p>
        </w:tc>
        <w:tc>
          <w:tcPr>
            <w:tcW w:w="2970" w:type="dxa"/>
          </w:tcPr>
          <w:p w14:paraId="55215E7B" w14:textId="77777777" w:rsidR="008833F0" w:rsidRDefault="008833F0" w:rsidP="00A72A60">
            <w:pPr>
              <w:spacing w:line="360" w:lineRule="auto"/>
              <w:rPr>
                <w:lang w:val="en-US"/>
              </w:rPr>
            </w:pPr>
          </w:p>
        </w:tc>
        <w:tc>
          <w:tcPr>
            <w:tcW w:w="1266" w:type="dxa"/>
          </w:tcPr>
          <w:p w14:paraId="7C328A2B" w14:textId="77777777" w:rsidR="008833F0" w:rsidRDefault="008833F0" w:rsidP="00A72A60">
            <w:pPr>
              <w:spacing w:line="360" w:lineRule="auto"/>
              <w:jc w:val="center"/>
              <w:rPr>
                <w:lang w:val="en-US"/>
              </w:rPr>
            </w:pPr>
          </w:p>
        </w:tc>
        <w:tc>
          <w:tcPr>
            <w:tcW w:w="1756" w:type="dxa"/>
          </w:tcPr>
          <w:p w14:paraId="39EB8CA2" w14:textId="77777777" w:rsidR="008833F0" w:rsidRDefault="008833F0" w:rsidP="00A72A60">
            <w:pPr>
              <w:spacing w:line="360" w:lineRule="auto"/>
              <w:rPr>
                <w:lang w:val="en-US"/>
              </w:rPr>
            </w:pPr>
          </w:p>
        </w:tc>
      </w:tr>
      <w:tr w:rsidR="008833F0" w14:paraId="56955240" w14:textId="77777777" w:rsidTr="00A72A60">
        <w:tc>
          <w:tcPr>
            <w:tcW w:w="805" w:type="dxa"/>
          </w:tcPr>
          <w:p w14:paraId="4AF68EE9" w14:textId="77777777" w:rsidR="008833F0" w:rsidRDefault="008833F0" w:rsidP="00A72A60">
            <w:pPr>
              <w:spacing w:line="360" w:lineRule="auto"/>
              <w:jc w:val="center"/>
              <w:rPr>
                <w:lang w:val="en-US"/>
              </w:rPr>
            </w:pPr>
            <w:r>
              <w:rPr>
                <w:lang w:val="en-US"/>
              </w:rPr>
              <w:t>16</w:t>
            </w:r>
          </w:p>
        </w:tc>
        <w:tc>
          <w:tcPr>
            <w:tcW w:w="1980" w:type="dxa"/>
          </w:tcPr>
          <w:p w14:paraId="6FD54D25" w14:textId="1B6A3644" w:rsidR="008833F0" w:rsidRDefault="008833F0" w:rsidP="00A72A60">
            <w:pPr>
              <w:spacing w:line="360" w:lineRule="auto"/>
              <w:rPr>
                <w:lang w:val="en-US"/>
              </w:rPr>
            </w:pPr>
          </w:p>
        </w:tc>
        <w:tc>
          <w:tcPr>
            <w:tcW w:w="2970" w:type="dxa"/>
          </w:tcPr>
          <w:p w14:paraId="64FD6FBD" w14:textId="77777777" w:rsidR="008833F0" w:rsidRDefault="008833F0" w:rsidP="00A72A60">
            <w:pPr>
              <w:spacing w:line="360" w:lineRule="auto"/>
              <w:rPr>
                <w:lang w:val="en-US"/>
              </w:rPr>
            </w:pPr>
          </w:p>
        </w:tc>
        <w:tc>
          <w:tcPr>
            <w:tcW w:w="1266" w:type="dxa"/>
          </w:tcPr>
          <w:p w14:paraId="69B483B1" w14:textId="77777777" w:rsidR="008833F0" w:rsidRDefault="008833F0" w:rsidP="00A72A60">
            <w:pPr>
              <w:spacing w:line="360" w:lineRule="auto"/>
              <w:jc w:val="center"/>
              <w:rPr>
                <w:lang w:val="en-US"/>
              </w:rPr>
            </w:pPr>
          </w:p>
        </w:tc>
        <w:tc>
          <w:tcPr>
            <w:tcW w:w="1756" w:type="dxa"/>
          </w:tcPr>
          <w:p w14:paraId="4D2D1BEE" w14:textId="77777777" w:rsidR="008833F0" w:rsidRDefault="008833F0" w:rsidP="00A72A60">
            <w:pPr>
              <w:spacing w:line="360" w:lineRule="auto"/>
              <w:rPr>
                <w:lang w:val="en-US"/>
              </w:rPr>
            </w:pPr>
          </w:p>
        </w:tc>
      </w:tr>
      <w:tr w:rsidR="008833F0" w14:paraId="5BF5389A" w14:textId="77777777" w:rsidTr="00A72A60">
        <w:tc>
          <w:tcPr>
            <w:tcW w:w="805" w:type="dxa"/>
          </w:tcPr>
          <w:p w14:paraId="39814475" w14:textId="77777777" w:rsidR="008833F0" w:rsidRDefault="008833F0" w:rsidP="00A72A60">
            <w:pPr>
              <w:spacing w:line="360" w:lineRule="auto"/>
              <w:jc w:val="center"/>
              <w:rPr>
                <w:lang w:val="en-US"/>
              </w:rPr>
            </w:pPr>
            <w:r>
              <w:rPr>
                <w:lang w:val="en-US"/>
              </w:rPr>
              <w:t>17</w:t>
            </w:r>
          </w:p>
        </w:tc>
        <w:tc>
          <w:tcPr>
            <w:tcW w:w="1980" w:type="dxa"/>
          </w:tcPr>
          <w:p w14:paraId="2F2C02DD" w14:textId="54B08F84" w:rsidR="008833F0" w:rsidRDefault="008833F0" w:rsidP="00A72A60">
            <w:pPr>
              <w:spacing w:line="360" w:lineRule="auto"/>
              <w:rPr>
                <w:lang w:val="en-US"/>
              </w:rPr>
            </w:pPr>
          </w:p>
        </w:tc>
        <w:tc>
          <w:tcPr>
            <w:tcW w:w="2970" w:type="dxa"/>
          </w:tcPr>
          <w:p w14:paraId="4676A144" w14:textId="77777777" w:rsidR="008833F0" w:rsidRDefault="008833F0" w:rsidP="00A72A60">
            <w:pPr>
              <w:spacing w:line="360" w:lineRule="auto"/>
              <w:rPr>
                <w:lang w:val="en-US"/>
              </w:rPr>
            </w:pPr>
          </w:p>
        </w:tc>
        <w:tc>
          <w:tcPr>
            <w:tcW w:w="1266" w:type="dxa"/>
          </w:tcPr>
          <w:p w14:paraId="50158465" w14:textId="77777777" w:rsidR="008833F0" w:rsidRDefault="008833F0" w:rsidP="00A72A60">
            <w:pPr>
              <w:spacing w:line="360" w:lineRule="auto"/>
              <w:jc w:val="center"/>
              <w:rPr>
                <w:lang w:val="en-US"/>
              </w:rPr>
            </w:pPr>
          </w:p>
        </w:tc>
        <w:tc>
          <w:tcPr>
            <w:tcW w:w="1756" w:type="dxa"/>
          </w:tcPr>
          <w:p w14:paraId="6484F699" w14:textId="77777777" w:rsidR="008833F0" w:rsidRDefault="008833F0" w:rsidP="00A72A60">
            <w:pPr>
              <w:spacing w:line="360" w:lineRule="auto"/>
              <w:rPr>
                <w:lang w:val="en-US"/>
              </w:rPr>
            </w:pPr>
          </w:p>
        </w:tc>
      </w:tr>
      <w:tr w:rsidR="008833F0" w14:paraId="6B07977B" w14:textId="77777777" w:rsidTr="00A72A60">
        <w:tc>
          <w:tcPr>
            <w:tcW w:w="805" w:type="dxa"/>
          </w:tcPr>
          <w:p w14:paraId="698950CC" w14:textId="77777777" w:rsidR="008833F0" w:rsidRDefault="008833F0" w:rsidP="00A72A60">
            <w:pPr>
              <w:spacing w:line="360" w:lineRule="auto"/>
              <w:jc w:val="center"/>
              <w:rPr>
                <w:lang w:val="en-US"/>
              </w:rPr>
            </w:pPr>
            <w:r>
              <w:rPr>
                <w:lang w:val="en-US"/>
              </w:rPr>
              <w:t>18</w:t>
            </w:r>
          </w:p>
        </w:tc>
        <w:tc>
          <w:tcPr>
            <w:tcW w:w="1980" w:type="dxa"/>
          </w:tcPr>
          <w:p w14:paraId="53ED8EAE" w14:textId="147E995E" w:rsidR="008833F0" w:rsidRDefault="008833F0" w:rsidP="00A72A60">
            <w:pPr>
              <w:spacing w:line="360" w:lineRule="auto"/>
              <w:rPr>
                <w:lang w:val="en-US"/>
              </w:rPr>
            </w:pPr>
          </w:p>
        </w:tc>
        <w:tc>
          <w:tcPr>
            <w:tcW w:w="2970" w:type="dxa"/>
          </w:tcPr>
          <w:p w14:paraId="5B878A9E" w14:textId="77777777" w:rsidR="008833F0" w:rsidRDefault="008833F0" w:rsidP="00A72A60">
            <w:pPr>
              <w:spacing w:line="360" w:lineRule="auto"/>
              <w:rPr>
                <w:lang w:val="en-US"/>
              </w:rPr>
            </w:pPr>
          </w:p>
        </w:tc>
        <w:tc>
          <w:tcPr>
            <w:tcW w:w="1266" w:type="dxa"/>
          </w:tcPr>
          <w:p w14:paraId="79DDAE54" w14:textId="77777777" w:rsidR="008833F0" w:rsidRDefault="008833F0" w:rsidP="00A72A60">
            <w:pPr>
              <w:spacing w:line="360" w:lineRule="auto"/>
              <w:jc w:val="center"/>
              <w:rPr>
                <w:lang w:val="en-US"/>
              </w:rPr>
            </w:pPr>
          </w:p>
        </w:tc>
        <w:tc>
          <w:tcPr>
            <w:tcW w:w="1756" w:type="dxa"/>
          </w:tcPr>
          <w:p w14:paraId="4875D20A" w14:textId="77777777" w:rsidR="008833F0" w:rsidRDefault="008833F0" w:rsidP="00A72A60">
            <w:pPr>
              <w:spacing w:line="360" w:lineRule="auto"/>
              <w:rPr>
                <w:lang w:val="en-US"/>
              </w:rPr>
            </w:pPr>
          </w:p>
        </w:tc>
      </w:tr>
      <w:tr w:rsidR="008833F0" w14:paraId="2B17B8DF" w14:textId="77777777" w:rsidTr="00A72A60">
        <w:tc>
          <w:tcPr>
            <w:tcW w:w="805" w:type="dxa"/>
          </w:tcPr>
          <w:p w14:paraId="1D4B3F53" w14:textId="77777777" w:rsidR="008833F0" w:rsidRDefault="008833F0" w:rsidP="00A72A60">
            <w:pPr>
              <w:spacing w:line="360" w:lineRule="auto"/>
              <w:jc w:val="center"/>
              <w:rPr>
                <w:lang w:val="en-US"/>
              </w:rPr>
            </w:pPr>
            <w:r>
              <w:rPr>
                <w:lang w:val="en-US"/>
              </w:rPr>
              <w:t>19</w:t>
            </w:r>
          </w:p>
        </w:tc>
        <w:tc>
          <w:tcPr>
            <w:tcW w:w="1980" w:type="dxa"/>
          </w:tcPr>
          <w:p w14:paraId="6AC90D85" w14:textId="57CE5987" w:rsidR="008833F0" w:rsidRDefault="008833F0" w:rsidP="00A72A60">
            <w:pPr>
              <w:spacing w:line="360" w:lineRule="auto"/>
              <w:rPr>
                <w:lang w:val="en-US"/>
              </w:rPr>
            </w:pPr>
          </w:p>
        </w:tc>
        <w:tc>
          <w:tcPr>
            <w:tcW w:w="2970" w:type="dxa"/>
          </w:tcPr>
          <w:p w14:paraId="3E189443" w14:textId="77777777" w:rsidR="008833F0" w:rsidRDefault="008833F0" w:rsidP="00A72A60">
            <w:pPr>
              <w:spacing w:line="360" w:lineRule="auto"/>
              <w:rPr>
                <w:lang w:val="en-US"/>
              </w:rPr>
            </w:pPr>
          </w:p>
        </w:tc>
        <w:tc>
          <w:tcPr>
            <w:tcW w:w="1266" w:type="dxa"/>
          </w:tcPr>
          <w:p w14:paraId="4FFCAC60" w14:textId="77777777" w:rsidR="008833F0" w:rsidRDefault="008833F0" w:rsidP="00A72A60">
            <w:pPr>
              <w:spacing w:line="360" w:lineRule="auto"/>
              <w:jc w:val="center"/>
              <w:rPr>
                <w:lang w:val="en-US"/>
              </w:rPr>
            </w:pPr>
          </w:p>
        </w:tc>
        <w:tc>
          <w:tcPr>
            <w:tcW w:w="1756" w:type="dxa"/>
          </w:tcPr>
          <w:p w14:paraId="2B6DB724" w14:textId="77777777" w:rsidR="008833F0" w:rsidRDefault="008833F0" w:rsidP="00C95C85">
            <w:pPr>
              <w:keepNext/>
              <w:spacing w:line="360" w:lineRule="auto"/>
              <w:rPr>
                <w:lang w:val="en-US"/>
              </w:rPr>
            </w:pPr>
          </w:p>
        </w:tc>
      </w:tr>
    </w:tbl>
    <w:p w14:paraId="05677338" w14:textId="271036A3" w:rsidR="008833F0" w:rsidRPr="00C95C85" w:rsidRDefault="0049151D" w:rsidP="00C95C85">
      <w:pPr>
        <w:pStyle w:val="Caption"/>
        <w:jc w:val="center"/>
        <w:rPr>
          <w:color w:val="auto"/>
          <w:sz w:val="26"/>
          <w:szCs w:val="26"/>
          <w:lang w:val="en-US"/>
        </w:rPr>
      </w:pPr>
      <w:r w:rsidRPr="00C95C85">
        <w:rPr>
          <w:color w:val="auto"/>
          <w:sz w:val="26"/>
          <w:szCs w:val="26"/>
        </w:rPr>
        <w:t xml:space="preserve">Bảng </w:t>
      </w:r>
      <w:ins w:id="341" w:author="phuong vu" w:date="2018-11-15T18:11:00Z">
        <w:r w:rsidR="00575627">
          <w:rPr>
            <w:color w:val="auto"/>
            <w:sz w:val="26"/>
            <w:szCs w:val="26"/>
          </w:rPr>
          <w:fldChar w:fldCharType="begin"/>
        </w:r>
        <w:r w:rsidR="00575627">
          <w:rPr>
            <w:color w:val="auto"/>
            <w:sz w:val="26"/>
            <w:szCs w:val="26"/>
          </w:rPr>
          <w:instrText xml:space="preserve"> STYLEREF 1 \s </w:instrText>
        </w:r>
      </w:ins>
      <w:r w:rsidR="00575627">
        <w:rPr>
          <w:color w:val="auto"/>
          <w:sz w:val="26"/>
          <w:szCs w:val="26"/>
        </w:rPr>
        <w:fldChar w:fldCharType="separate"/>
      </w:r>
      <w:r w:rsidR="00575627">
        <w:rPr>
          <w:noProof/>
          <w:color w:val="auto"/>
          <w:sz w:val="26"/>
          <w:szCs w:val="26"/>
        </w:rPr>
        <w:t>3</w:t>
      </w:r>
      <w:ins w:id="342" w:author="phuong vu" w:date="2018-11-15T18:11:00Z">
        <w:r w:rsidR="00575627">
          <w:rPr>
            <w:color w:val="auto"/>
            <w:sz w:val="26"/>
            <w:szCs w:val="26"/>
          </w:rPr>
          <w:fldChar w:fldCharType="end"/>
        </w:r>
        <w:r w:rsidR="00575627">
          <w:rPr>
            <w:color w:val="auto"/>
            <w:sz w:val="26"/>
            <w:szCs w:val="26"/>
          </w:rPr>
          <w:t>.</w:t>
        </w:r>
        <w:r w:rsidR="00575627">
          <w:rPr>
            <w:color w:val="auto"/>
            <w:sz w:val="26"/>
            <w:szCs w:val="26"/>
          </w:rPr>
          <w:fldChar w:fldCharType="begin"/>
        </w:r>
        <w:r w:rsidR="00575627">
          <w:rPr>
            <w:color w:val="auto"/>
            <w:sz w:val="26"/>
            <w:szCs w:val="26"/>
          </w:rPr>
          <w:instrText xml:space="preserve"> SEQ Bảng \* ARABIC \s 1 </w:instrText>
        </w:r>
      </w:ins>
      <w:r w:rsidR="00575627">
        <w:rPr>
          <w:color w:val="auto"/>
          <w:sz w:val="26"/>
          <w:szCs w:val="26"/>
        </w:rPr>
        <w:fldChar w:fldCharType="separate"/>
      </w:r>
      <w:ins w:id="343" w:author="phuong vu" w:date="2018-11-15T18:11:00Z">
        <w:r w:rsidR="00575627">
          <w:rPr>
            <w:noProof/>
            <w:color w:val="auto"/>
            <w:sz w:val="26"/>
            <w:szCs w:val="26"/>
          </w:rPr>
          <w:t>5</w:t>
        </w:r>
        <w:r w:rsidR="00575627">
          <w:rPr>
            <w:color w:val="auto"/>
            <w:sz w:val="26"/>
            <w:szCs w:val="26"/>
          </w:rPr>
          <w:fldChar w:fldCharType="end"/>
        </w:r>
      </w:ins>
      <w:del w:id="344" w:author="phuong vu" w:date="2018-11-15T18:11:00Z">
        <w:r w:rsidR="002A641F" w:rsidDel="00575627">
          <w:rPr>
            <w:color w:val="auto"/>
            <w:sz w:val="26"/>
            <w:szCs w:val="26"/>
          </w:rPr>
          <w:fldChar w:fldCharType="begin"/>
        </w:r>
        <w:r w:rsidR="002A641F" w:rsidDel="00575627">
          <w:rPr>
            <w:color w:val="auto"/>
            <w:sz w:val="26"/>
            <w:szCs w:val="26"/>
          </w:rPr>
          <w:delInstrText xml:space="preserve"> STYLEREF 1 \s </w:delInstrText>
        </w:r>
        <w:r w:rsidR="002A641F" w:rsidDel="00575627">
          <w:rPr>
            <w:color w:val="auto"/>
            <w:sz w:val="26"/>
            <w:szCs w:val="26"/>
          </w:rPr>
          <w:fldChar w:fldCharType="separate"/>
        </w:r>
        <w:r w:rsidR="002A641F" w:rsidDel="00575627">
          <w:rPr>
            <w:noProof/>
            <w:color w:val="auto"/>
            <w:sz w:val="26"/>
            <w:szCs w:val="26"/>
          </w:rPr>
          <w:delText>3</w:delText>
        </w:r>
        <w:r w:rsidR="002A641F" w:rsidDel="00575627">
          <w:rPr>
            <w:color w:val="auto"/>
            <w:sz w:val="26"/>
            <w:szCs w:val="26"/>
          </w:rPr>
          <w:fldChar w:fldCharType="end"/>
        </w:r>
        <w:r w:rsidR="002A641F" w:rsidDel="00575627">
          <w:rPr>
            <w:color w:val="auto"/>
            <w:sz w:val="26"/>
            <w:szCs w:val="26"/>
          </w:rPr>
          <w:delText>.</w:delText>
        </w:r>
        <w:r w:rsidR="002A641F" w:rsidDel="00575627">
          <w:rPr>
            <w:color w:val="auto"/>
            <w:sz w:val="26"/>
            <w:szCs w:val="26"/>
          </w:rPr>
          <w:fldChar w:fldCharType="begin"/>
        </w:r>
        <w:r w:rsidR="002A641F" w:rsidDel="00575627">
          <w:rPr>
            <w:color w:val="auto"/>
            <w:sz w:val="26"/>
            <w:szCs w:val="26"/>
          </w:rPr>
          <w:delInstrText xml:space="preserve"> SEQ Bảng \* ARABIC \s 1 </w:delInstrText>
        </w:r>
        <w:r w:rsidR="002A641F" w:rsidDel="00575627">
          <w:rPr>
            <w:color w:val="auto"/>
            <w:sz w:val="26"/>
            <w:szCs w:val="26"/>
          </w:rPr>
          <w:fldChar w:fldCharType="separate"/>
        </w:r>
        <w:r w:rsidR="002A641F" w:rsidDel="00575627">
          <w:rPr>
            <w:noProof/>
            <w:color w:val="auto"/>
            <w:sz w:val="26"/>
            <w:szCs w:val="26"/>
          </w:rPr>
          <w:delText>4</w:delText>
        </w:r>
        <w:r w:rsidR="002A641F" w:rsidDel="00575627">
          <w:rPr>
            <w:color w:val="auto"/>
            <w:sz w:val="26"/>
            <w:szCs w:val="26"/>
          </w:rPr>
          <w:fldChar w:fldCharType="end"/>
        </w:r>
      </w:del>
      <w:r w:rsidRPr="00C95C85">
        <w:rPr>
          <w:color w:val="auto"/>
          <w:sz w:val="26"/>
          <w:szCs w:val="26"/>
          <w:lang w:val="en-US"/>
        </w:rPr>
        <w:t xml:space="preserve"> Bảng các thành phần giao diện tạo đơn hàng trên ứng dụng điện thoại</w:t>
      </w:r>
    </w:p>
    <w:p w14:paraId="2C39332D" w14:textId="59723438" w:rsidR="00263449" w:rsidRDefault="00980771" w:rsidP="00980771">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797"/>
        <w:gridCol w:w="2368"/>
        <w:gridCol w:w="1414"/>
        <w:gridCol w:w="1395"/>
        <w:gridCol w:w="1397"/>
        <w:gridCol w:w="1406"/>
      </w:tblGrid>
      <w:tr w:rsidR="002175BE" w14:paraId="2E3501F5" w14:textId="77777777" w:rsidTr="002175BE">
        <w:tc>
          <w:tcPr>
            <w:tcW w:w="797" w:type="dxa"/>
            <w:vMerge w:val="restart"/>
            <w:vAlign w:val="center"/>
          </w:tcPr>
          <w:p w14:paraId="705621E6" w14:textId="77777777" w:rsidR="002175BE" w:rsidRPr="007F1EF1" w:rsidRDefault="002175BE" w:rsidP="00A72A60">
            <w:pPr>
              <w:spacing w:line="360" w:lineRule="auto"/>
              <w:jc w:val="center"/>
              <w:rPr>
                <w:b/>
                <w:lang w:val="en-US"/>
              </w:rPr>
            </w:pPr>
            <w:r w:rsidRPr="007F1EF1">
              <w:rPr>
                <w:b/>
                <w:lang w:val="en-US"/>
              </w:rPr>
              <w:t>STT</w:t>
            </w:r>
          </w:p>
        </w:tc>
        <w:tc>
          <w:tcPr>
            <w:tcW w:w="2368" w:type="dxa"/>
            <w:vMerge w:val="restart"/>
            <w:vAlign w:val="center"/>
          </w:tcPr>
          <w:p w14:paraId="335F5537" w14:textId="77777777" w:rsidR="002175BE" w:rsidRPr="007F1EF1" w:rsidRDefault="002175BE" w:rsidP="00A72A60">
            <w:pPr>
              <w:spacing w:line="360" w:lineRule="auto"/>
              <w:jc w:val="center"/>
              <w:rPr>
                <w:b/>
                <w:lang w:val="en-US"/>
              </w:rPr>
            </w:pPr>
            <w:r w:rsidRPr="007F1EF1">
              <w:rPr>
                <w:b/>
                <w:lang w:val="en-US"/>
              </w:rPr>
              <w:t>Tên bảng/</w:t>
            </w:r>
          </w:p>
          <w:p w14:paraId="6B54DEBE" w14:textId="77777777" w:rsidR="002175BE" w:rsidRPr="007F1EF1" w:rsidRDefault="002175BE"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612" w:type="dxa"/>
            <w:gridSpan w:val="4"/>
            <w:vAlign w:val="center"/>
          </w:tcPr>
          <w:p w14:paraId="31F20EF8" w14:textId="77777777" w:rsidR="002175BE" w:rsidRPr="007F1EF1" w:rsidRDefault="002175BE" w:rsidP="00A72A60">
            <w:pPr>
              <w:spacing w:line="360" w:lineRule="auto"/>
              <w:jc w:val="center"/>
              <w:rPr>
                <w:b/>
                <w:lang w:val="en-US"/>
              </w:rPr>
            </w:pPr>
            <w:r w:rsidRPr="007F1EF1">
              <w:rPr>
                <w:b/>
                <w:lang w:val="en-US"/>
              </w:rPr>
              <w:t>Phương thức</w:t>
            </w:r>
          </w:p>
        </w:tc>
      </w:tr>
      <w:tr w:rsidR="002175BE" w14:paraId="7233E7B1" w14:textId="77777777" w:rsidTr="002175BE">
        <w:tc>
          <w:tcPr>
            <w:tcW w:w="797" w:type="dxa"/>
            <w:vMerge/>
            <w:vAlign w:val="center"/>
          </w:tcPr>
          <w:p w14:paraId="4298E0E1" w14:textId="77777777" w:rsidR="002175BE" w:rsidRPr="007F1EF1" w:rsidRDefault="002175BE" w:rsidP="00A72A60">
            <w:pPr>
              <w:spacing w:line="360" w:lineRule="auto"/>
              <w:jc w:val="center"/>
              <w:rPr>
                <w:b/>
                <w:lang w:val="en-US"/>
              </w:rPr>
            </w:pPr>
          </w:p>
        </w:tc>
        <w:tc>
          <w:tcPr>
            <w:tcW w:w="2368" w:type="dxa"/>
            <w:vMerge/>
            <w:vAlign w:val="center"/>
          </w:tcPr>
          <w:p w14:paraId="7DF7FF83" w14:textId="77777777" w:rsidR="002175BE" w:rsidRPr="007F1EF1" w:rsidRDefault="002175BE" w:rsidP="00A72A60">
            <w:pPr>
              <w:spacing w:line="360" w:lineRule="auto"/>
              <w:jc w:val="center"/>
              <w:rPr>
                <w:b/>
                <w:lang w:val="en-US"/>
              </w:rPr>
            </w:pPr>
          </w:p>
        </w:tc>
        <w:tc>
          <w:tcPr>
            <w:tcW w:w="1414" w:type="dxa"/>
            <w:vAlign w:val="center"/>
          </w:tcPr>
          <w:p w14:paraId="2E123462" w14:textId="77777777" w:rsidR="002175BE" w:rsidRPr="007F1EF1" w:rsidRDefault="002175BE" w:rsidP="00A72A60">
            <w:pPr>
              <w:spacing w:line="360" w:lineRule="auto"/>
              <w:jc w:val="center"/>
              <w:rPr>
                <w:b/>
                <w:lang w:val="en-US"/>
              </w:rPr>
            </w:pPr>
            <w:r w:rsidRPr="007F1EF1">
              <w:rPr>
                <w:b/>
                <w:lang w:val="en-US"/>
              </w:rPr>
              <w:t>Thêm</w:t>
            </w:r>
          </w:p>
        </w:tc>
        <w:tc>
          <w:tcPr>
            <w:tcW w:w="1395" w:type="dxa"/>
            <w:vAlign w:val="center"/>
          </w:tcPr>
          <w:p w14:paraId="0B706DBE" w14:textId="77777777" w:rsidR="002175BE" w:rsidRPr="007F1EF1" w:rsidRDefault="002175BE" w:rsidP="00A72A60">
            <w:pPr>
              <w:spacing w:line="360" w:lineRule="auto"/>
              <w:jc w:val="center"/>
              <w:rPr>
                <w:b/>
                <w:lang w:val="en-US"/>
              </w:rPr>
            </w:pPr>
            <w:r w:rsidRPr="007F1EF1">
              <w:rPr>
                <w:b/>
                <w:lang w:val="en-US"/>
              </w:rPr>
              <w:t>Sửa</w:t>
            </w:r>
          </w:p>
        </w:tc>
        <w:tc>
          <w:tcPr>
            <w:tcW w:w="1397" w:type="dxa"/>
            <w:vAlign w:val="center"/>
          </w:tcPr>
          <w:p w14:paraId="732ED934" w14:textId="77777777" w:rsidR="002175BE" w:rsidRPr="007F1EF1" w:rsidRDefault="002175BE" w:rsidP="00A72A60">
            <w:pPr>
              <w:spacing w:line="360" w:lineRule="auto"/>
              <w:jc w:val="center"/>
              <w:rPr>
                <w:b/>
                <w:lang w:val="en-US"/>
              </w:rPr>
            </w:pPr>
            <w:r w:rsidRPr="007F1EF1">
              <w:rPr>
                <w:b/>
                <w:lang w:val="en-US"/>
              </w:rPr>
              <w:t>Xóa</w:t>
            </w:r>
          </w:p>
        </w:tc>
        <w:tc>
          <w:tcPr>
            <w:tcW w:w="1406" w:type="dxa"/>
            <w:vAlign w:val="center"/>
          </w:tcPr>
          <w:p w14:paraId="674F8F28" w14:textId="77777777" w:rsidR="002175BE" w:rsidRPr="007F1EF1" w:rsidRDefault="002175BE" w:rsidP="00A72A60">
            <w:pPr>
              <w:spacing w:line="360" w:lineRule="auto"/>
              <w:jc w:val="center"/>
              <w:rPr>
                <w:b/>
                <w:lang w:val="en-US"/>
              </w:rPr>
            </w:pPr>
            <w:r w:rsidRPr="007F1EF1">
              <w:rPr>
                <w:b/>
                <w:lang w:val="en-US"/>
              </w:rPr>
              <w:t>Truy vấn</w:t>
            </w:r>
          </w:p>
        </w:tc>
      </w:tr>
      <w:tr w:rsidR="002175BE" w14:paraId="5DDDFA68" w14:textId="77777777" w:rsidTr="002175BE">
        <w:tc>
          <w:tcPr>
            <w:tcW w:w="797" w:type="dxa"/>
          </w:tcPr>
          <w:p w14:paraId="4C4C5C4C" w14:textId="77777777" w:rsidR="002175BE" w:rsidRDefault="002175BE" w:rsidP="00A72A60">
            <w:pPr>
              <w:spacing w:line="360" w:lineRule="auto"/>
              <w:jc w:val="center"/>
              <w:rPr>
                <w:lang w:val="en-US"/>
              </w:rPr>
            </w:pPr>
            <w:r>
              <w:rPr>
                <w:lang w:val="en-US"/>
              </w:rPr>
              <w:t>1</w:t>
            </w:r>
          </w:p>
        </w:tc>
        <w:tc>
          <w:tcPr>
            <w:tcW w:w="2368" w:type="dxa"/>
          </w:tcPr>
          <w:p w14:paraId="287DB823" w14:textId="30C34F6B" w:rsidR="002175BE" w:rsidRDefault="002175BE" w:rsidP="00A72A60">
            <w:pPr>
              <w:spacing w:line="360" w:lineRule="auto"/>
              <w:rPr>
                <w:lang w:val="en-US"/>
              </w:rPr>
            </w:pPr>
            <w:r>
              <w:rPr>
                <w:lang w:val="en-US"/>
              </w:rPr>
              <w:t>s</w:t>
            </w:r>
            <w:r>
              <w:rPr>
                <w:lang w:val="en-US"/>
              </w:rPr>
              <w:t>ervice_type</w:t>
            </w:r>
          </w:p>
        </w:tc>
        <w:tc>
          <w:tcPr>
            <w:tcW w:w="1414" w:type="dxa"/>
          </w:tcPr>
          <w:p w14:paraId="7A0DD919" w14:textId="77777777" w:rsidR="002175BE" w:rsidRDefault="002175BE" w:rsidP="00A72A60">
            <w:pPr>
              <w:spacing w:line="360" w:lineRule="auto"/>
              <w:jc w:val="center"/>
              <w:rPr>
                <w:lang w:val="en-US"/>
              </w:rPr>
            </w:pPr>
          </w:p>
        </w:tc>
        <w:tc>
          <w:tcPr>
            <w:tcW w:w="1395" w:type="dxa"/>
          </w:tcPr>
          <w:p w14:paraId="004E91BE" w14:textId="0FE8EDFD" w:rsidR="002175BE" w:rsidRDefault="002175BE" w:rsidP="00A72A60">
            <w:pPr>
              <w:spacing w:line="360" w:lineRule="auto"/>
              <w:jc w:val="center"/>
              <w:rPr>
                <w:lang w:val="en-US"/>
              </w:rPr>
            </w:pPr>
          </w:p>
        </w:tc>
        <w:tc>
          <w:tcPr>
            <w:tcW w:w="1397" w:type="dxa"/>
          </w:tcPr>
          <w:p w14:paraId="6139CAA9" w14:textId="77777777" w:rsidR="002175BE" w:rsidRDefault="002175BE" w:rsidP="00A72A60">
            <w:pPr>
              <w:spacing w:line="360" w:lineRule="auto"/>
              <w:jc w:val="center"/>
              <w:rPr>
                <w:lang w:val="en-US"/>
              </w:rPr>
            </w:pPr>
          </w:p>
        </w:tc>
        <w:tc>
          <w:tcPr>
            <w:tcW w:w="1406" w:type="dxa"/>
          </w:tcPr>
          <w:p w14:paraId="0120AEC9" w14:textId="23BC7635" w:rsidR="002175BE" w:rsidRDefault="002175BE" w:rsidP="00A72A60">
            <w:pPr>
              <w:jc w:val="center"/>
              <w:rPr>
                <w:lang w:val="en-US"/>
              </w:rPr>
            </w:pPr>
            <w:r>
              <w:rPr>
                <w:lang w:val="en-US"/>
              </w:rPr>
              <w:t>X</w:t>
            </w:r>
          </w:p>
        </w:tc>
      </w:tr>
      <w:tr w:rsidR="002175BE" w14:paraId="4DE10FF7" w14:textId="77777777" w:rsidTr="002175BE">
        <w:tc>
          <w:tcPr>
            <w:tcW w:w="797" w:type="dxa"/>
          </w:tcPr>
          <w:p w14:paraId="27DC5A20" w14:textId="77777777" w:rsidR="002175BE" w:rsidRDefault="002175BE" w:rsidP="00A72A60">
            <w:pPr>
              <w:spacing w:line="360" w:lineRule="auto"/>
              <w:jc w:val="center"/>
              <w:rPr>
                <w:lang w:val="en-US"/>
              </w:rPr>
            </w:pPr>
            <w:r>
              <w:rPr>
                <w:lang w:val="en-US"/>
              </w:rPr>
              <w:t>2</w:t>
            </w:r>
          </w:p>
        </w:tc>
        <w:tc>
          <w:tcPr>
            <w:tcW w:w="2368" w:type="dxa"/>
          </w:tcPr>
          <w:p w14:paraId="4B7A439C" w14:textId="4E751416" w:rsidR="002175BE" w:rsidRDefault="002175BE" w:rsidP="00A72A60">
            <w:pPr>
              <w:spacing w:line="360" w:lineRule="auto"/>
              <w:rPr>
                <w:lang w:val="en-US"/>
              </w:rPr>
            </w:pPr>
            <w:r>
              <w:rPr>
                <w:lang w:val="en-US"/>
              </w:rPr>
              <w:t>c</w:t>
            </w:r>
            <w:r>
              <w:rPr>
                <w:lang w:val="en-US"/>
              </w:rPr>
              <w:t>olor</w:t>
            </w:r>
          </w:p>
        </w:tc>
        <w:tc>
          <w:tcPr>
            <w:tcW w:w="1414" w:type="dxa"/>
          </w:tcPr>
          <w:p w14:paraId="2C80842D" w14:textId="54D2367B" w:rsidR="002175BE" w:rsidRDefault="002175BE" w:rsidP="00A72A60">
            <w:pPr>
              <w:spacing w:line="360" w:lineRule="auto"/>
              <w:jc w:val="center"/>
              <w:rPr>
                <w:lang w:val="en-US"/>
              </w:rPr>
            </w:pPr>
          </w:p>
        </w:tc>
        <w:tc>
          <w:tcPr>
            <w:tcW w:w="1395" w:type="dxa"/>
          </w:tcPr>
          <w:p w14:paraId="595B7748" w14:textId="75FEC358" w:rsidR="002175BE" w:rsidRDefault="002175BE" w:rsidP="00A72A60">
            <w:pPr>
              <w:spacing w:line="360" w:lineRule="auto"/>
              <w:jc w:val="center"/>
              <w:rPr>
                <w:lang w:val="en-US"/>
              </w:rPr>
            </w:pPr>
          </w:p>
        </w:tc>
        <w:tc>
          <w:tcPr>
            <w:tcW w:w="1397" w:type="dxa"/>
          </w:tcPr>
          <w:p w14:paraId="24FBE331" w14:textId="77777777" w:rsidR="002175BE" w:rsidRDefault="002175BE" w:rsidP="00A72A60">
            <w:pPr>
              <w:spacing w:line="360" w:lineRule="auto"/>
              <w:jc w:val="center"/>
              <w:rPr>
                <w:lang w:val="en-US"/>
              </w:rPr>
            </w:pPr>
          </w:p>
        </w:tc>
        <w:tc>
          <w:tcPr>
            <w:tcW w:w="1406" w:type="dxa"/>
          </w:tcPr>
          <w:p w14:paraId="6E47A710" w14:textId="100F9265" w:rsidR="002175BE" w:rsidRDefault="002175BE" w:rsidP="00A72A60">
            <w:pPr>
              <w:jc w:val="center"/>
              <w:rPr>
                <w:lang w:val="en-US"/>
              </w:rPr>
            </w:pPr>
            <w:r>
              <w:rPr>
                <w:lang w:val="en-US"/>
              </w:rPr>
              <w:t>X</w:t>
            </w:r>
          </w:p>
        </w:tc>
      </w:tr>
      <w:tr w:rsidR="002175BE" w14:paraId="37E2F9D6" w14:textId="77777777" w:rsidTr="002175BE">
        <w:tc>
          <w:tcPr>
            <w:tcW w:w="797" w:type="dxa"/>
          </w:tcPr>
          <w:p w14:paraId="4E2E5A03" w14:textId="77777777" w:rsidR="002175BE" w:rsidRDefault="002175BE" w:rsidP="00A72A60">
            <w:pPr>
              <w:spacing w:line="360" w:lineRule="auto"/>
              <w:jc w:val="center"/>
              <w:rPr>
                <w:lang w:val="en-US"/>
              </w:rPr>
            </w:pPr>
            <w:r>
              <w:rPr>
                <w:lang w:val="en-US"/>
              </w:rPr>
              <w:t>3</w:t>
            </w:r>
          </w:p>
        </w:tc>
        <w:tc>
          <w:tcPr>
            <w:tcW w:w="2368" w:type="dxa"/>
          </w:tcPr>
          <w:p w14:paraId="633FF26A" w14:textId="4B3EA1CB" w:rsidR="002175BE" w:rsidRDefault="002175BE" w:rsidP="00A72A60">
            <w:pPr>
              <w:spacing w:line="360" w:lineRule="auto"/>
              <w:rPr>
                <w:lang w:val="en-US"/>
              </w:rPr>
            </w:pPr>
            <w:r>
              <w:rPr>
                <w:lang w:val="en-US"/>
              </w:rPr>
              <w:t>material</w:t>
            </w:r>
          </w:p>
        </w:tc>
        <w:tc>
          <w:tcPr>
            <w:tcW w:w="1414" w:type="dxa"/>
          </w:tcPr>
          <w:p w14:paraId="2743B7BB" w14:textId="77777777" w:rsidR="002175BE" w:rsidRDefault="002175BE" w:rsidP="00A72A60">
            <w:pPr>
              <w:spacing w:line="360" w:lineRule="auto"/>
              <w:jc w:val="center"/>
              <w:rPr>
                <w:lang w:val="en-US"/>
              </w:rPr>
            </w:pPr>
          </w:p>
        </w:tc>
        <w:tc>
          <w:tcPr>
            <w:tcW w:w="1395" w:type="dxa"/>
          </w:tcPr>
          <w:p w14:paraId="6BEC57FF" w14:textId="49990F43" w:rsidR="002175BE" w:rsidRDefault="002175BE" w:rsidP="00A72A60">
            <w:pPr>
              <w:spacing w:line="360" w:lineRule="auto"/>
              <w:jc w:val="center"/>
              <w:rPr>
                <w:lang w:val="en-US"/>
              </w:rPr>
            </w:pPr>
          </w:p>
        </w:tc>
        <w:tc>
          <w:tcPr>
            <w:tcW w:w="1397" w:type="dxa"/>
          </w:tcPr>
          <w:p w14:paraId="64F8D462" w14:textId="77777777" w:rsidR="002175BE" w:rsidRDefault="002175BE" w:rsidP="00A72A60">
            <w:pPr>
              <w:spacing w:line="360" w:lineRule="auto"/>
              <w:jc w:val="center"/>
              <w:rPr>
                <w:lang w:val="en-US"/>
              </w:rPr>
            </w:pPr>
          </w:p>
        </w:tc>
        <w:tc>
          <w:tcPr>
            <w:tcW w:w="1406" w:type="dxa"/>
          </w:tcPr>
          <w:p w14:paraId="38F8B275" w14:textId="406FD694" w:rsidR="002175BE" w:rsidRDefault="002175BE" w:rsidP="00A72A60">
            <w:pPr>
              <w:jc w:val="center"/>
              <w:rPr>
                <w:lang w:val="en-US"/>
              </w:rPr>
            </w:pPr>
            <w:r>
              <w:rPr>
                <w:lang w:val="en-US"/>
              </w:rPr>
              <w:t>X</w:t>
            </w:r>
          </w:p>
        </w:tc>
      </w:tr>
      <w:tr w:rsidR="002175BE" w14:paraId="583F809E" w14:textId="77777777" w:rsidTr="002175BE">
        <w:tc>
          <w:tcPr>
            <w:tcW w:w="797" w:type="dxa"/>
          </w:tcPr>
          <w:p w14:paraId="19975D96" w14:textId="77777777" w:rsidR="002175BE" w:rsidRDefault="002175BE" w:rsidP="00A72A60">
            <w:pPr>
              <w:spacing w:line="360" w:lineRule="auto"/>
              <w:jc w:val="center"/>
              <w:rPr>
                <w:lang w:val="en-US"/>
              </w:rPr>
            </w:pPr>
            <w:r>
              <w:rPr>
                <w:lang w:val="en-US"/>
              </w:rPr>
              <w:t>4</w:t>
            </w:r>
          </w:p>
        </w:tc>
        <w:tc>
          <w:tcPr>
            <w:tcW w:w="2368" w:type="dxa"/>
          </w:tcPr>
          <w:p w14:paraId="5EEE0AF9" w14:textId="54D5552A" w:rsidR="002175BE" w:rsidRDefault="002175BE" w:rsidP="00A72A60">
            <w:pPr>
              <w:spacing w:line="360" w:lineRule="auto"/>
              <w:rPr>
                <w:lang w:val="en-US"/>
              </w:rPr>
            </w:pPr>
            <w:r>
              <w:rPr>
                <w:lang w:val="en-US"/>
              </w:rPr>
              <w:t>label</w:t>
            </w:r>
          </w:p>
        </w:tc>
        <w:tc>
          <w:tcPr>
            <w:tcW w:w="1414" w:type="dxa"/>
          </w:tcPr>
          <w:p w14:paraId="6D27D73C" w14:textId="77777777" w:rsidR="002175BE" w:rsidRDefault="002175BE" w:rsidP="00A72A60">
            <w:pPr>
              <w:spacing w:line="360" w:lineRule="auto"/>
              <w:jc w:val="center"/>
              <w:rPr>
                <w:lang w:val="en-US"/>
              </w:rPr>
            </w:pPr>
          </w:p>
        </w:tc>
        <w:tc>
          <w:tcPr>
            <w:tcW w:w="1395" w:type="dxa"/>
          </w:tcPr>
          <w:p w14:paraId="2C78FE67" w14:textId="0FEB66C4" w:rsidR="002175BE" w:rsidRDefault="002175BE" w:rsidP="00A72A60">
            <w:pPr>
              <w:spacing w:line="360" w:lineRule="auto"/>
              <w:jc w:val="center"/>
              <w:rPr>
                <w:lang w:val="en-US"/>
              </w:rPr>
            </w:pPr>
          </w:p>
        </w:tc>
        <w:tc>
          <w:tcPr>
            <w:tcW w:w="1397" w:type="dxa"/>
          </w:tcPr>
          <w:p w14:paraId="38C47495" w14:textId="77777777" w:rsidR="002175BE" w:rsidRDefault="002175BE" w:rsidP="00A72A60">
            <w:pPr>
              <w:spacing w:line="360" w:lineRule="auto"/>
              <w:jc w:val="center"/>
              <w:rPr>
                <w:lang w:val="en-US"/>
              </w:rPr>
            </w:pPr>
          </w:p>
        </w:tc>
        <w:tc>
          <w:tcPr>
            <w:tcW w:w="1406" w:type="dxa"/>
          </w:tcPr>
          <w:p w14:paraId="63B956B0" w14:textId="1D87B3D9" w:rsidR="002175BE" w:rsidRDefault="002175BE" w:rsidP="00A72A60">
            <w:pPr>
              <w:jc w:val="center"/>
              <w:rPr>
                <w:lang w:val="en-US"/>
              </w:rPr>
            </w:pPr>
            <w:r>
              <w:rPr>
                <w:lang w:val="en-US"/>
              </w:rPr>
              <w:t>X</w:t>
            </w:r>
          </w:p>
        </w:tc>
      </w:tr>
      <w:tr w:rsidR="002175BE" w14:paraId="7D24B1E5" w14:textId="77777777" w:rsidTr="002175BE">
        <w:tc>
          <w:tcPr>
            <w:tcW w:w="797" w:type="dxa"/>
          </w:tcPr>
          <w:p w14:paraId="1AD16CFC" w14:textId="03C99DA6" w:rsidR="002175BE" w:rsidRDefault="002175BE" w:rsidP="00A72A60">
            <w:pPr>
              <w:spacing w:line="360" w:lineRule="auto"/>
              <w:jc w:val="center"/>
              <w:rPr>
                <w:lang w:val="en-US"/>
              </w:rPr>
            </w:pPr>
            <w:r>
              <w:rPr>
                <w:lang w:val="en-US"/>
              </w:rPr>
              <w:t>5</w:t>
            </w:r>
          </w:p>
        </w:tc>
        <w:tc>
          <w:tcPr>
            <w:tcW w:w="2368" w:type="dxa"/>
          </w:tcPr>
          <w:p w14:paraId="6F4EC3BB" w14:textId="5158E102" w:rsidR="002175BE" w:rsidRDefault="002175BE" w:rsidP="00A72A60">
            <w:pPr>
              <w:spacing w:line="360" w:lineRule="auto"/>
              <w:rPr>
                <w:lang w:val="en-US"/>
              </w:rPr>
            </w:pPr>
            <w:r>
              <w:rPr>
                <w:lang w:val="en-US"/>
              </w:rPr>
              <w:t>unit</w:t>
            </w:r>
          </w:p>
        </w:tc>
        <w:tc>
          <w:tcPr>
            <w:tcW w:w="1414" w:type="dxa"/>
          </w:tcPr>
          <w:p w14:paraId="3BB7C203" w14:textId="77777777" w:rsidR="002175BE" w:rsidRDefault="002175BE" w:rsidP="00A72A60">
            <w:pPr>
              <w:spacing w:line="360" w:lineRule="auto"/>
              <w:jc w:val="center"/>
              <w:rPr>
                <w:lang w:val="en-US"/>
              </w:rPr>
            </w:pPr>
          </w:p>
        </w:tc>
        <w:tc>
          <w:tcPr>
            <w:tcW w:w="1395" w:type="dxa"/>
          </w:tcPr>
          <w:p w14:paraId="139AC848" w14:textId="77777777" w:rsidR="002175BE" w:rsidRDefault="002175BE" w:rsidP="00A72A60">
            <w:pPr>
              <w:spacing w:line="360" w:lineRule="auto"/>
              <w:jc w:val="center"/>
              <w:rPr>
                <w:lang w:val="en-US"/>
              </w:rPr>
            </w:pPr>
          </w:p>
        </w:tc>
        <w:tc>
          <w:tcPr>
            <w:tcW w:w="1397" w:type="dxa"/>
          </w:tcPr>
          <w:p w14:paraId="340227CE" w14:textId="77777777" w:rsidR="002175BE" w:rsidRDefault="002175BE" w:rsidP="00A72A60">
            <w:pPr>
              <w:spacing w:line="360" w:lineRule="auto"/>
              <w:jc w:val="center"/>
              <w:rPr>
                <w:lang w:val="en-US"/>
              </w:rPr>
            </w:pPr>
          </w:p>
        </w:tc>
        <w:tc>
          <w:tcPr>
            <w:tcW w:w="1406" w:type="dxa"/>
          </w:tcPr>
          <w:p w14:paraId="51BDE5C6" w14:textId="7A0B5BA1" w:rsidR="002175BE" w:rsidRDefault="002175BE" w:rsidP="00A72A60">
            <w:pPr>
              <w:jc w:val="center"/>
              <w:rPr>
                <w:lang w:val="en-US"/>
              </w:rPr>
            </w:pPr>
            <w:r>
              <w:rPr>
                <w:lang w:val="en-US"/>
              </w:rPr>
              <w:t>X</w:t>
            </w:r>
          </w:p>
        </w:tc>
      </w:tr>
      <w:tr w:rsidR="002175BE" w14:paraId="406780E5" w14:textId="77777777" w:rsidTr="002175BE">
        <w:tc>
          <w:tcPr>
            <w:tcW w:w="797" w:type="dxa"/>
          </w:tcPr>
          <w:p w14:paraId="114EEFE1" w14:textId="5DC8BB23" w:rsidR="002175BE" w:rsidRDefault="002175BE" w:rsidP="00A72A60">
            <w:pPr>
              <w:spacing w:line="360" w:lineRule="auto"/>
              <w:jc w:val="center"/>
              <w:rPr>
                <w:lang w:val="en-US"/>
              </w:rPr>
            </w:pPr>
            <w:r>
              <w:rPr>
                <w:lang w:val="en-US"/>
              </w:rPr>
              <w:t>6</w:t>
            </w:r>
          </w:p>
        </w:tc>
        <w:tc>
          <w:tcPr>
            <w:tcW w:w="2368" w:type="dxa"/>
          </w:tcPr>
          <w:p w14:paraId="1C553659" w14:textId="4010F0BA" w:rsidR="002175BE" w:rsidRDefault="002175BE" w:rsidP="00A72A60">
            <w:pPr>
              <w:spacing w:line="360" w:lineRule="auto"/>
              <w:rPr>
                <w:lang w:val="en-US"/>
              </w:rPr>
            </w:pPr>
            <w:r>
              <w:rPr>
                <w:lang w:val="en-US"/>
              </w:rPr>
              <w:t>product</w:t>
            </w:r>
          </w:p>
        </w:tc>
        <w:tc>
          <w:tcPr>
            <w:tcW w:w="1414" w:type="dxa"/>
          </w:tcPr>
          <w:p w14:paraId="0C12C33C" w14:textId="77777777" w:rsidR="002175BE" w:rsidRDefault="002175BE" w:rsidP="00A72A60">
            <w:pPr>
              <w:spacing w:line="360" w:lineRule="auto"/>
              <w:jc w:val="center"/>
              <w:rPr>
                <w:lang w:val="en-US"/>
              </w:rPr>
            </w:pPr>
          </w:p>
        </w:tc>
        <w:tc>
          <w:tcPr>
            <w:tcW w:w="1395" w:type="dxa"/>
          </w:tcPr>
          <w:p w14:paraId="46D8928A" w14:textId="77777777" w:rsidR="002175BE" w:rsidRDefault="002175BE" w:rsidP="00A72A60">
            <w:pPr>
              <w:spacing w:line="360" w:lineRule="auto"/>
              <w:jc w:val="center"/>
              <w:rPr>
                <w:lang w:val="en-US"/>
              </w:rPr>
            </w:pPr>
          </w:p>
        </w:tc>
        <w:tc>
          <w:tcPr>
            <w:tcW w:w="1397" w:type="dxa"/>
          </w:tcPr>
          <w:p w14:paraId="7D7A8561" w14:textId="77777777" w:rsidR="002175BE" w:rsidRDefault="002175BE" w:rsidP="00A72A60">
            <w:pPr>
              <w:spacing w:line="360" w:lineRule="auto"/>
              <w:jc w:val="center"/>
              <w:rPr>
                <w:lang w:val="en-US"/>
              </w:rPr>
            </w:pPr>
          </w:p>
        </w:tc>
        <w:tc>
          <w:tcPr>
            <w:tcW w:w="1406" w:type="dxa"/>
          </w:tcPr>
          <w:p w14:paraId="605BE4DB" w14:textId="20C71A7D" w:rsidR="002175BE" w:rsidRDefault="002175BE" w:rsidP="00A72A60">
            <w:pPr>
              <w:jc w:val="center"/>
              <w:rPr>
                <w:lang w:val="en-US"/>
              </w:rPr>
            </w:pPr>
            <w:r>
              <w:rPr>
                <w:lang w:val="en-US"/>
              </w:rPr>
              <w:t>X</w:t>
            </w:r>
          </w:p>
        </w:tc>
      </w:tr>
      <w:tr w:rsidR="002175BE" w14:paraId="3F9BBE31" w14:textId="77777777" w:rsidTr="002175BE">
        <w:tc>
          <w:tcPr>
            <w:tcW w:w="797" w:type="dxa"/>
          </w:tcPr>
          <w:p w14:paraId="64601FCD" w14:textId="54DC35B1" w:rsidR="002175BE" w:rsidRDefault="002175BE" w:rsidP="00A72A60">
            <w:pPr>
              <w:spacing w:line="360" w:lineRule="auto"/>
              <w:jc w:val="center"/>
              <w:rPr>
                <w:lang w:val="en-US"/>
              </w:rPr>
            </w:pPr>
            <w:r>
              <w:rPr>
                <w:lang w:val="en-US"/>
              </w:rPr>
              <w:t>7</w:t>
            </w:r>
          </w:p>
        </w:tc>
        <w:tc>
          <w:tcPr>
            <w:tcW w:w="2368" w:type="dxa"/>
          </w:tcPr>
          <w:p w14:paraId="56B0E139" w14:textId="3AFF9BF8" w:rsidR="002175BE" w:rsidRDefault="002175BE" w:rsidP="00A72A60">
            <w:pPr>
              <w:spacing w:line="360" w:lineRule="auto"/>
              <w:rPr>
                <w:lang w:val="en-US"/>
              </w:rPr>
            </w:pPr>
            <w:r>
              <w:rPr>
                <w:lang w:val="en-US"/>
              </w:rPr>
              <w:t>p</w:t>
            </w:r>
            <w:r>
              <w:rPr>
                <w:lang w:val="en-US"/>
              </w:rPr>
              <w:t>roduct_type</w:t>
            </w:r>
          </w:p>
        </w:tc>
        <w:tc>
          <w:tcPr>
            <w:tcW w:w="1414" w:type="dxa"/>
          </w:tcPr>
          <w:p w14:paraId="5ABD3B2C" w14:textId="77777777" w:rsidR="002175BE" w:rsidRDefault="002175BE" w:rsidP="00A72A60">
            <w:pPr>
              <w:spacing w:line="360" w:lineRule="auto"/>
              <w:jc w:val="center"/>
              <w:rPr>
                <w:lang w:val="en-US"/>
              </w:rPr>
            </w:pPr>
          </w:p>
        </w:tc>
        <w:tc>
          <w:tcPr>
            <w:tcW w:w="1395" w:type="dxa"/>
          </w:tcPr>
          <w:p w14:paraId="2893DD4E" w14:textId="77777777" w:rsidR="002175BE" w:rsidRDefault="002175BE" w:rsidP="00A72A60">
            <w:pPr>
              <w:spacing w:line="360" w:lineRule="auto"/>
              <w:jc w:val="center"/>
              <w:rPr>
                <w:lang w:val="en-US"/>
              </w:rPr>
            </w:pPr>
          </w:p>
        </w:tc>
        <w:tc>
          <w:tcPr>
            <w:tcW w:w="1397" w:type="dxa"/>
          </w:tcPr>
          <w:p w14:paraId="4B9DB667" w14:textId="77777777" w:rsidR="002175BE" w:rsidRDefault="002175BE" w:rsidP="00A72A60">
            <w:pPr>
              <w:spacing w:line="360" w:lineRule="auto"/>
              <w:jc w:val="center"/>
              <w:rPr>
                <w:lang w:val="en-US"/>
              </w:rPr>
            </w:pPr>
          </w:p>
        </w:tc>
        <w:tc>
          <w:tcPr>
            <w:tcW w:w="1406" w:type="dxa"/>
          </w:tcPr>
          <w:p w14:paraId="7C6B68AD" w14:textId="114FEF93" w:rsidR="002175BE" w:rsidRDefault="002175BE" w:rsidP="00A72A60">
            <w:pPr>
              <w:jc w:val="center"/>
              <w:rPr>
                <w:lang w:val="en-US"/>
              </w:rPr>
            </w:pPr>
            <w:r>
              <w:rPr>
                <w:lang w:val="en-US"/>
              </w:rPr>
              <w:t>X</w:t>
            </w:r>
          </w:p>
        </w:tc>
      </w:tr>
      <w:tr w:rsidR="002175BE" w14:paraId="11A050F6" w14:textId="77777777" w:rsidTr="002175BE">
        <w:tc>
          <w:tcPr>
            <w:tcW w:w="797" w:type="dxa"/>
          </w:tcPr>
          <w:p w14:paraId="30641208" w14:textId="4E4E9993" w:rsidR="002175BE" w:rsidRDefault="002175BE" w:rsidP="00A72A60">
            <w:pPr>
              <w:spacing w:line="360" w:lineRule="auto"/>
              <w:jc w:val="center"/>
              <w:rPr>
                <w:lang w:val="en-US"/>
              </w:rPr>
            </w:pPr>
            <w:r>
              <w:rPr>
                <w:lang w:val="en-US"/>
              </w:rPr>
              <w:t>8</w:t>
            </w:r>
          </w:p>
        </w:tc>
        <w:tc>
          <w:tcPr>
            <w:tcW w:w="2368" w:type="dxa"/>
          </w:tcPr>
          <w:p w14:paraId="0A148B6F" w14:textId="601B8066" w:rsidR="002175BE" w:rsidRDefault="002175BE" w:rsidP="00A72A60">
            <w:pPr>
              <w:spacing w:line="360" w:lineRule="auto"/>
              <w:rPr>
                <w:lang w:val="en-US"/>
              </w:rPr>
            </w:pPr>
            <w:r>
              <w:rPr>
                <w:lang w:val="en-US"/>
              </w:rPr>
              <w:t>unit_price</w:t>
            </w:r>
          </w:p>
        </w:tc>
        <w:tc>
          <w:tcPr>
            <w:tcW w:w="1414" w:type="dxa"/>
          </w:tcPr>
          <w:p w14:paraId="5135E296" w14:textId="77777777" w:rsidR="002175BE" w:rsidRDefault="002175BE" w:rsidP="00A72A60">
            <w:pPr>
              <w:spacing w:line="360" w:lineRule="auto"/>
              <w:jc w:val="center"/>
              <w:rPr>
                <w:lang w:val="en-US"/>
              </w:rPr>
            </w:pPr>
          </w:p>
        </w:tc>
        <w:tc>
          <w:tcPr>
            <w:tcW w:w="1395" w:type="dxa"/>
          </w:tcPr>
          <w:p w14:paraId="1B42765A" w14:textId="77777777" w:rsidR="002175BE" w:rsidRDefault="002175BE" w:rsidP="00A72A60">
            <w:pPr>
              <w:spacing w:line="360" w:lineRule="auto"/>
              <w:jc w:val="center"/>
              <w:rPr>
                <w:lang w:val="en-US"/>
              </w:rPr>
            </w:pPr>
          </w:p>
        </w:tc>
        <w:tc>
          <w:tcPr>
            <w:tcW w:w="1397" w:type="dxa"/>
          </w:tcPr>
          <w:p w14:paraId="5FC316B6" w14:textId="77777777" w:rsidR="002175BE" w:rsidRDefault="002175BE" w:rsidP="00A72A60">
            <w:pPr>
              <w:spacing w:line="360" w:lineRule="auto"/>
              <w:jc w:val="center"/>
              <w:rPr>
                <w:lang w:val="en-US"/>
              </w:rPr>
            </w:pPr>
          </w:p>
        </w:tc>
        <w:tc>
          <w:tcPr>
            <w:tcW w:w="1406" w:type="dxa"/>
          </w:tcPr>
          <w:p w14:paraId="5A4B30E9" w14:textId="7E1505DF" w:rsidR="002175BE" w:rsidRDefault="002175BE" w:rsidP="00A72A60">
            <w:pPr>
              <w:jc w:val="center"/>
              <w:rPr>
                <w:lang w:val="en-US"/>
              </w:rPr>
            </w:pPr>
            <w:r>
              <w:rPr>
                <w:lang w:val="en-US"/>
              </w:rPr>
              <w:t>X</w:t>
            </w:r>
          </w:p>
        </w:tc>
      </w:tr>
      <w:tr w:rsidR="002175BE" w14:paraId="5AD07FC4" w14:textId="77777777" w:rsidTr="002175BE">
        <w:tc>
          <w:tcPr>
            <w:tcW w:w="797" w:type="dxa"/>
          </w:tcPr>
          <w:p w14:paraId="1CFA2CF7" w14:textId="0BC279F1" w:rsidR="002175BE" w:rsidRDefault="002175BE" w:rsidP="00A72A60">
            <w:pPr>
              <w:spacing w:line="360" w:lineRule="auto"/>
              <w:jc w:val="center"/>
              <w:rPr>
                <w:lang w:val="en-US"/>
              </w:rPr>
            </w:pPr>
            <w:r>
              <w:rPr>
                <w:lang w:val="en-US"/>
              </w:rPr>
              <w:t>9</w:t>
            </w:r>
          </w:p>
        </w:tc>
        <w:tc>
          <w:tcPr>
            <w:tcW w:w="2368" w:type="dxa"/>
          </w:tcPr>
          <w:p w14:paraId="449BC377" w14:textId="234922FA" w:rsidR="002175BE" w:rsidRDefault="002175BE" w:rsidP="00A72A60">
            <w:pPr>
              <w:spacing w:line="360" w:lineRule="auto"/>
              <w:rPr>
                <w:lang w:val="en-US"/>
              </w:rPr>
            </w:pPr>
            <w:r>
              <w:rPr>
                <w:lang w:val="en-US"/>
              </w:rPr>
              <w:t>time_schedule</w:t>
            </w:r>
          </w:p>
        </w:tc>
        <w:tc>
          <w:tcPr>
            <w:tcW w:w="1414" w:type="dxa"/>
          </w:tcPr>
          <w:p w14:paraId="26A68DDD" w14:textId="77777777" w:rsidR="002175BE" w:rsidRDefault="002175BE" w:rsidP="00A72A60">
            <w:pPr>
              <w:spacing w:line="360" w:lineRule="auto"/>
              <w:jc w:val="center"/>
              <w:rPr>
                <w:lang w:val="en-US"/>
              </w:rPr>
            </w:pPr>
          </w:p>
        </w:tc>
        <w:tc>
          <w:tcPr>
            <w:tcW w:w="1395" w:type="dxa"/>
          </w:tcPr>
          <w:p w14:paraId="5E9D24C2" w14:textId="77777777" w:rsidR="002175BE" w:rsidRDefault="002175BE" w:rsidP="00A72A60">
            <w:pPr>
              <w:spacing w:line="360" w:lineRule="auto"/>
              <w:jc w:val="center"/>
              <w:rPr>
                <w:lang w:val="en-US"/>
              </w:rPr>
            </w:pPr>
          </w:p>
        </w:tc>
        <w:tc>
          <w:tcPr>
            <w:tcW w:w="1397" w:type="dxa"/>
          </w:tcPr>
          <w:p w14:paraId="4D981FA3" w14:textId="77777777" w:rsidR="002175BE" w:rsidRDefault="002175BE" w:rsidP="00A72A60">
            <w:pPr>
              <w:spacing w:line="360" w:lineRule="auto"/>
              <w:jc w:val="center"/>
              <w:rPr>
                <w:lang w:val="en-US"/>
              </w:rPr>
            </w:pPr>
          </w:p>
        </w:tc>
        <w:tc>
          <w:tcPr>
            <w:tcW w:w="1406" w:type="dxa"/>
          </w:tcPr>
          <w:p w14:paraId="60027F0A" w14:textId="078F3FBD" w:rsidR="002175BE" w:rsidRDefault="002175BE" w:rsidP="00A72A60">
            <w:pPr>
              <w:jc w:val="center"/>
              <w:rPr>
                <w:lang w:val="en-US"/>
              </w:rPr>
            </w:pPr>
            <w:r>
              <w:rPr>
                <w:lang w:val="en-US"/>
              </w:rPr>
              <w:t>X</w:t>
            </w:r>
          </w:p>
        </w:tc>
      </w:tr>
      <w:tr w:rsidR="002175BE" w14:paraId="42D0DEAC" w14:textId="77777777" w:rsidTr="002175BE">
        <w:tc>
          <w:tcPr>
            <w:tcW w:w="797" w:type="dxa"/>
          </w:tcPr>
          <w:p w14:paraId="21D9B315" w14:textId="02580937" w:rsidR="002175BE" w:rsidRDefault="002175BE" w:rsidP="00A72A60">
            <w:pPr>
              <w:spacing w:line="360" w:lineRule="auto"/>
              <w:jc w:val="center"/>
              <w:rPr>
                <w:lang w:val="en-US"/>
              </w:rPr>
            </w:pPr>
            <w:r>
              <w:rPr>
                <w:lang w:val="en-US"/>
              </w:rPr>
              <w:t>10</w:t>
            </w:r>
          </w:p>
        </w:tc>
        <w:tc>
          <w:tcPr>
            <w:tcW w:w="2368" w:type="dxa"/>
          </w:tcPr>
          <w:p w14:paraId="37B7EE0B" w14:textId="01FE87A9" w:rsidR="002175BE" w:rsidRDefault="002175BE" w:rsidP="00A72A60">
            <w:pPr>
              <w:spacing w:line="360" w:lineRule="auto"/>
              <w:rPr>
                <w:lang w:val="en-US"/>
              </w:rPr>
            </w:pPr>
            <w:r>
              <w:rPr>
                <w:lang w:val="en-US"/>
              </w:rPr>
              <w:t>branch</w:t>
            </w:r>
          </w:p>
        </w:tc>
        <w:tc>
          <w:tcPr>
            <w:tcW w:w="1414" w:type="dxa"/>
          </w:tcPr>
          <w:p w14:paraId="2633E56D" w14:textId="77777777" w:rsidR="002175BE" w:rsidRDefault="002175BE" w:rsidP="00A72A60">
            <w:pPr>
              <w:spacing w:line="360" w:lineRule="auto"/>
              <w:jc w:val="center"/>
              <w:rPr>
                <w:lang w:val="en-US"/>
              </w:rPr>
            </w:pPr>
          </w:p>
        </w:tc>
        <w:tc>
          <w:tcPr>
            <w:tcW w:w="1395" w:type="dxa"/>
          </w:tcPr>
          <w:p w14:paraId="2FF560BD" w14:textId="77777777" w:rsidR="002175BE" w:rsidRDefault="002175BE" w:rsidP="00A72A60">
            <w:pPr>
              <w:spacing w:line="360" w:lineRule="auto"/>
              <w:jc w:val="center"/>
              <w:rPr>
                <w:lang w:val="en-US"/>
              </w:rPr>
            </w:pPr>
          </w:p>
        </w:tc>
        <w:tc>
          <w:tcPr>
            <w:tcW w:w="1397" w:type="dxa"/>
          </w:tcPr>
          <w:p w14:paraId="738CF9D7" w14:textId="77777777" w:rsidR="002175BE" w:rsidRDefault="002175BE" w:rsidP="00A72A60">
            <w:pPr>
              <w:spacing w:line="360" w:lineRule="auto"/>
              <w:jc w:val="center"/>
              <w:rPr>
                <w:lang w:val="en-US"/>
              </w:rPr>
            </w:pPr>
          </w:p>
        </w:tc>
        <w:tc>
          <w:tcPr>
            <w:tcW w:w="1406" w:type="dxa"/>
          </w:tcPr>
          <w:p w14:paraId="02599C61" w14:textId="1D8CF5BA" w:rsidR="002175BE" w:rsidRDefault="002175BE" w:rsidP="00A72A60">
            <w:pPr>
              <w:jc w:val="center"/>
              <w:rPr>
                <w:lang w:val="en-US"/>
              </w:rPr>
            </w:pPr>
            <w:r>
              <w:rPr>
                <w:lang w:val="en-US"/>
              </w:rPr>
              <w:t>X</w:t>
            </w:r>
          </w:p>
        </w:tc>
      </w:tr>
      <w:tr w:rsidR="002175BE" w14:paraId="4403EF08" w14:textId="77777777" w:rsidTr="002175BE">
        <w:tc>
          <w:tcPr>
            <w:tcW w:w="797" w:type="dxa"/>
          </w:tcPr>
          <w:p w14:paraId="64F77689" w14:textId="25532B86" w:rsidR="002175BE" w:rsidRDefault="002175BE" w:rsidP="00A72A60">
            <w:pPr>
              <w:spacing w:line="360" w:lineRule="auto"/>
              <w:jc w:val="center"/>
              <w:rPr>
                <w:lang w:val="en-US"/>
              </w:rPr>
            </w:pPr>
            <w:r>
              <w:rPr>
                <w:lang w:val="en-US"/>
              </w:rPr>
              <w:t>11</w:t>
            </w:r>
          </w:p>
        </w:tc>
        <w:tc>
          <w:tcPr>
            <w:tcW w:w="2368" w:type="dxa"/>
          </w:tcPr>
          <w:p w14:paraId="048B4A41" w14:textId="614DBB3D" w:rsidR="002175BE" w:rsidRDefault="002175BE" w:rsidP="00A72A60">
            <w:pPr>
              <w:spacing w:line="360" w:lineRule="auto"/>
              <w:rPr>
                <w:lang w:val="en-US"/>
              </w:rPr>
            </w:pPr>
            <w:r>
              <w:rPr>
                <w:lang w:val="en-US"/>
              </w:rPr>
              <w:t>s</w:t>
            </w:r>
            <w:r>
              <w:rPr>
                <w:lang w:val="en-US"/>
              </w:rPr>
              <w:t>ervice_type_branch</w:t>
            </w:r>
          </w:p>
        </w:tc>
        <w:tc>
          <w:tcPr>
            <w:tcW w:w="1414" w:type="dxa"/>
          </w:tcPr>
          <w:p w14:paraId="6EAC42FA" w14:textId="77777777" w:rsidR="002175BE" w:rsidRDefault="002175BE" w:rsidP="00A72A60">
            <w:pPr>
              <w:spacing w:line="360" w:lineRule="auto"/>
              <w:jc w:val="center"/>
              <w:rPr>
                <w:lang w:val="en-US"/>
              </w:rPr>
            </w:pPr>
          </w:p>
        </w:tc>
        <w:tc>
          <w:tcPr>
            <w:tcW w:w="1395" w:type="dxa"/>
          </w:tcPr>
          <w:p w14:paraId="619266D5" w14:textId="77777777" w:rsidR="002175BE" w:rsidRDefault="002175BE" w:rsidP="00A72A60">
            <w:pPr>
              <w:spacing w:line="360" w:lineRule="auto"/>
              <w:jc w:val="center"/>
              <w:rPr>
                <w:lang w:val="en-US"/>
              </w:rPr>
            </w:pPr>
          </w:p>
        </w:tc>
        <w:tc>
          <w:tcPr>
            <w:tcW w:w="1397" w:type="dxa"/>
          </w:tcPr>
          <w:p w14:paraId="487FD684" w14:textId="77777777" w:rsidR="002175BE" w:rsidRDefault="002175BE" w:rsidP="00A72A60">
            <w:pPr>
              <w:spacing w:line="360" w:lineRule="auto"/>
              <w:jc w:val="center"/>
              <w:rPr>
                <w:lang w:val="en-US"/>
              </w:rPr>
            </w:pPr>
          </w:p>
        </w:tc>
        <w:tc>
          <w:tcPr>
            <w:tcW w:w="1406" w:type="dxa"/>
          </w:tcPr>
          <w:p w14:paraId="6B555753" w14:textId="43BB9FA9" w:rsidR="002175BE" w:rsidRDefault="002175BE" w:rsidP="00A72A60">
            <w:pPr>
              <w:jc w:val="center"/>
              <w:rPr>
                <w:lang w:val="en-US"/>
              </w:rPr>
            </w:pPr>
            <w:r>
              <w:rPr>
                <w:lang w:val="en-US"/>
              </w:rPr>
              <w:t>X</w:t>
            </w:r>
          </w:p>
        </w:tc>
      </w:tr>
    </w:tbl>
    <w:p w14:paraId="0D4A2410" w14:textId="77777777" w:rsidR="002175BE" w:rsidRPr="00C95C85" w:rsidRDefault="002175BE" w:rsidP="00C95C85">
      <w:pPr>
        <w:rPr>
          <w:lang w:val="en-US"/>
        </w:rPr>
      </w:pPr>
    </w:p>
    <w:p w14:paraId="36F8F4B7" w14:textId="725F9BAF" w:rsidR="008E15BC" w:rsidRPr="009B63D4" w:rsidRDefault="008E15BC" w:rsidP="009B63D4">
      <w:pPr>
        <w:pStyle w:val="Heading5"/>
        <w:rPr>
          <w:lang w:val="en-US"/>
        </w:rPr>
      </w:pPr>
      <w:r>
        <w:rPr>
          <w:lang w:val="en-US"/>
        </w:rPr>
        <w:lastRenderedPageBreak/>
        <w:t>Cách xử lí</w:t>
      </w:r>
    </w:p>
    <w:p w14:paraId="12307A97" w14:textId="2BC26E35" w:rsidR="00A61DB2" w:rsidRDefault="00A61DB2" w:rsidP="00A61DB2">
      <w:pPr>
        <w:pStyle w:val="Heading4"/>
      </w:pPr>
      <w:bookmarkStart w:id="345" w:name="_Toc529744439"/>
      <w:r>
        <w:t>Tìm kiếm chi nhánh gần nhất, có đủ các dịch vụ theo yêu cầu</w:t>
      </w:r>
      <w:bookmarkEnd w:id="345"/>
    </w:p>
    <w:p w14:paraId="5D0ABA59" w14:textId="1E7001CC" w:rsidR="00123B96" w:rsidRDefault="00123B96" w:rsidP="00123B96">
      <w:pPr>
        <w:pStyle w:val="Heading5"/>
        <w:rPr>
          <w:lang w:val="en-US"/>
        </w:rPr>
      </w:pPr>
      <w:r>
        <w:rPr>
          <w:lang w:val="en-US"/>
        </w:rPr>
        <w:t>Mục đích</w:t>
      </w:r>
    </w:p>
    <w:p w14:paraId="4A01A01D" w14:textId="67733D18" w:rsidR="00123B96" w:rsidRDefault="00123B96" w:rsidP="00123B96">
      <w:pPr>
        <w:pStyle w:val="Heading5"/>
        <w:rPr>
          <w:lang w:val="en-US"/>
        </w:rPr>
      </w:pPr>
      <w:r>
        <w:rPr>
          <w:lang w:val="en-US"/>
        </w:rPr>
        <w:t>Giao diện</w:t>
      </w:r>
    </w:p>
    <w:p w14:paraId="4AFBB2A3" w14:textId="4F1461C8" w:rsidR="00123B96" w:rsidRDefault="00123B96" w:rsidP="00123B96">
      <w:pPr>
        <w:pStyle w:val="Heading5"/>
        <w:rPr>
          <w:lang w:val="en-US"/>
        </w:rPr>
      </w:pPr>
      <w:r>
        <w:rPr>
          <w:lang w:val="en-US"/>
        </w:rPr>
        <w:t>Các thành phần giao diện</w:t>
      </w:r>
    </w:p>
    <w:p w14:paraId="5BF80CDF" w14:textId="6B2A0502" w:rsidR="00123B96" w:rsidRDefault="00123B96" w:rsidP="00123B96">
      <w:pPr>
        <w:pStyle w:val="Heading5"/>
        <w:rPr>
          <w:lang w:val="en-US"/>
        </w:rPr>
      </w:pPr>
      <w:r>
        <w:rPr>
          <w:lang w:val="en-US"/>
        </w:rPr>
        <w:t>Dữ liệu sử dụng</w:t>
      </w:r>
    </w:p>
    <w:p w14:paraId="460F06ED" w14:textId="4E812865" w:rsidR="00123B96" w:rsidRPr="00C95C85" w:rsidRDefault="00123B96" w:rsidP="00C95C85">
      <w:pPr>
        <w:pStyle w:val="Heading5"/>
        <w:rPr>
          <w:lang w:val="en-US"/>
        </w:rPr>
      </w:pPr>
      <w:r>
        <w:rPr>
          <w:lang w:val="en-US"/>
        </w:rPr>
        <w:t>Cách xử lí</w:t>
      </w:r>
    </w:p>
    <w:p w14:paraId="4A961718" w14:textId="59F03CEB" w:rsidR="00A61DB2" w:rsidRDefault="00A61DB2" w:rsidP="00A61DB2">
      <w:pPr>
        <w:pStyle w:val="Heading4"/>
        <w:rPr>
          <w:ins w:id="346" w:author="phuong vu" w:date="2018-11-15T17:59:00Z"/>
        </w:rPr>
      </w:pPr>
      <w:bookmarkStart w:id="347" w:name="_Toc529744440"/>
      <w:bookmarkStart w:id="348" w:name="_Toc529744441"/>
      <w:bookmarkEnd w:id="347"/>
      <w:r>
        <w:t>Tìm kiếm và lọc quần áo theo loại có sẵn</w:t>
      </w:r>
      <w:bookmarkEnd w:id="348"/>
    </w:p>
    <w:p w14:paraId="5CCE08D9" w14:textId="77777777" w:rsidR="00C95C85" w:rsidRDefault="00C95C85" w:rsidP="00C95C85">
      <w:pPr>
        <w:pStyle w:val="Heading5"/>
        <w:rPr>
          <w:ins w:id="349" w:author="phuong vu" w:date="2018-11-15T17:59:00Z"/>
          <w:lang w:val="en-US"/>
        </w:rPr>
      </w:pPr>
      <w:ins w:id="350" w:author="phuong vu" w:date="2018-11-15T17:59:00Z">
        <w:r>
          <w:rPr>
            <w:lang w:val="en-US"/>
          </w:rPr>
          <w:t>Mục đích</w:t>
        </w:r>
      </w:ins>
    </w:p>
    <w:p w14:paraId="67364C5D" w14:textId="77777777" w:rsidR="00C95C85" w:rsidRDefault="00C95C85" w:rsidP="00C95C85">
      <w:pPr>
        <w:pStyle w:val="Heading5"/>
        <w:rPr>
          <w:ins w:id="351" w:author="phuong vu" w:date="2018-11-15T17:59:00Z"/>
          <w:lang w:val="en-US"/>
        </w:rPr>
      </w:pPr>
      <w:ins w:id="352" w:author="phuong vu" w:date="2018-11-15T17:59:00Z">
        <w:r>
          <w:rPr>
            <w:lang w:val="en-US"/>
          </w:rPr>
          <w:t>Giao diện</w:t>
        </w:r>
      </w:ins>
    </w:p>
    <w:p w14:paraId="291C7C54" w14:textId="77777777" w:rsidR="00C95C85" w:rsidRDefault="00C95C85" w:rsidP="00C95C85">
      <w:pPr>
        <w:pStyle w:val="Heading5"/>
        <w:rPr>
          <w:ins w:id="353" w:author="phuong vu" w:date="2018-11-15T17:59:00Z"/>
          <w:lang w:val="en-US"/>
        </w:rPr>
      </w:pPr>
      <w:ins w:id="354" w:author="phuong vu" w:date="2018-11-15T17:59:00Z">
        <w:r>
          <w:rPr>
            <w:lang w:val="en-US"/>
          </w:rPr>
          <w:t>Các thành phần giao diện</w:t>
        </w:r>
      </w:ins>
    </w:p>
    <w:p w14:paraId="44DA759C" w14:textId="77777777" w:rsidR="00C95C85" w:rsidRDefault="00C95C85" w:rsidP="00C95C85">
      <w:pPr>
        <w:pStyle w:val="Heading5"/>
        <w:rPr>
          <w:ins w:id="355" w:author="phuong vu" w:date="2018-11-15T17:59:00Z"/>
          <w:lang w:val="en-US"/>
        </w:rPr>
      </w:pPr>
      <w:ins w:id="356" w:author="phuong vu" w:date="2018-11-15T17:59:00Z">
        <w:r>
          <w:rPr>
            <w:lang w:val="en-US"/>
          </w:rPr>
          <w:t>Dữ liệu sử dụng</w:t>
        </w:r>
      </w:ins>
    </w:p>
    <w:p w14:paraId="705DE2AD" w14:textId="6B0BECDA" w:rsidR="00C95C85" w:rsidRPr="00B8788E" w:rsidRDefault="00C95C85" w:rsidP="00C95C85">
      <w:pPr>
        <w:pStyle w:val="Heading5"/>
        <w:rPr>
          <w:lang w:val="en-US"/>
          <w:rPrChange w:id="357" w:author="phuong vu" w:date="2018-11-15T17:59:00Z">
            <w:rPr/>
          </w:rPrChange>
        </w:rPr>
        <w:pPrChange w:id="358" w:author="phuong vu" w:date="2018-11-15T17:59:00Z">
          <w:pPr>
            <w:pStyle w:val="Heading4"/>
          </w:pPr>
        </w:pPrChange>
      </w:pPr>
      <w:ins w:id="359" w:author="phuong vu" w:date="2018-11-15T17:59:00Z">
        <w:r>
          <w:rPr>
            <w:lang w:val="en-US"/>
          </w:rPr>
          <w:t>Cách xử lí</w:t>
        </w:r>
      </w:ins>
    </w:p>
    <w:p w14:paraId="69A9AF4F" w14:textId="69993F8C" w:rsidR="00A61DB2" w:rsidRDefault="00A61DB2" w:rsidP="00A61DB2">
      <w:pPr>
        <w:pStyle w:val="Heading4"/>
      </w:pPr>
      <w:bookmarkStart w:id="360" w:name="_Toc529744442"/>
      <w:r>
        <w:t>Tìm kiếm đơn hàng</w:t>
      </w:r>
      <w:bookmarkEnd w:id="360"/>
    </w:p>
    <w:p w14:paraId="3727CB41" w14:textId="7D2F9888" w:rsidR="00EC45DD" w:rsidRDefault="00EC45DD" w:rsidP="00EC45DD">
      <w:pPr>
        <w:pStyle w:val="Heading5"/>
        <w:rPr>
          <w:lang w:val="en-US"/>
        </w:rPr>
      </w:pPr>
      <w:r>
        <w:rPr>
          <w:lang w:val="en-US"/>
        </w:rPr>
        <w:t>Mục đích</w:t>
      </w:r>
    </w:p>
    <w:p w14:paraId="25FB8A66" w14:textId="12104D85" w:rsidR="00EC45DD" w:rsidRPr="00E4365A" w:rsidRDefault="00EC45DD" w:rsidP="00E4365A">
      <w:pPr>
        <w:ind w:firstLine="720"/>
        <w:rPr>
          <w:lang w:val="en-US"/>
        </w:rPr>
      </w:pPr>
      <w:r>
        <w:rPr>
          <w:lang w:val="en-US"/>
        </w:rPr>
        <w:t>Chức năng tìm kiếm đơn hàng hỗ trờ người dùng nhận viên tìm kiếm các đơn hàng trong trường hợp họ không thể được trong danh sách các đơn hàng. Bên cạnh đó, nó còn được sử dụng trong trường hợp hỗ trợ người dùng nhận viên tìm kiếm ngay khi có yêu cầu từ người dùng khách hàng.</w:t>
      </w:r>
    </w:p>
    <w:p w14:paraId="4E51B6CA" w14:textId="2CEDD35D" w:rsidR="00EC45DD" w:rsidRDefault="00EC45DD" w:rsidP="00EC45DD">
      <w:pPr>
        <w:pStyle w:val="Heading5"/>
        <w:rPr>
          <w:lang w:val="en-US"/>
        </w:rPr>
      </w:pPr>
      <w:r>
        <w:rPr>
          <w:lang w:val="en-US"/>
        </w:rPr>
        <w:t>Giao diện</w:t>
      </w:r>
    </w:p>
    <w:p w14:paraId="2B344533" w14:textId="77777777" w:rsidR="00523613" w:rsidRDefault="00523613" w:rsidP="0047465B">
      <w:pPr>
        <w:keepNext/>
      </w:pPr>
      <w:r>
        <w:rPr>
          <w:noProof/>
        </w:rPr>
        <w:drawing>
          <wp:inline distT="0" distB="0" distL="0" distR="0" wp14:anchorId="563529CF" wp14:editId="66891CD5">
            <wp:extent cx="5579745" cy="23856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385695"/>
                    </a:xfrm>
                    <a:prstGeom prst="rect">
                      <a:avLst/>
                    </a:prstGeom>
                  </pic:spPr>
                </pic:pic>
              </a:graphicData>
            </a:graphic>
          </wp:inline>
        </w:drawing>
      </w:r>
    </w:p>
    <w:p w14:paraId="3AD25041" w14:textId="2936112C" w:rsidR="00523613" w:rsidRPr="0047465B" w:rsidRDefault="00523613" w:rsidP="0047465B">
      <w:pPr>
        <w:pStyle w:val="Caption"/>
        <w:jc w:val="center"/>
        <w:rPr>
          <w:color w:val="auto"/>
          <w:sz w:val="26"/>
          <w:szCs w:val="26"/>
          <w:lang w:val="en-US"/>
        </w:rPr>
      </w:pPr>
      <w:r w:rsidRPr="0047465B">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17</w:t>
      </w:r>
      <w:r w:rsidR="006C103E">
        <w:rPr>
          <w:color w:val="auto"/>
          <w:sz w:val="26"/>
          <w:szCs w:val="26"/>
        </w:rPr>
        <w:fldChar w:fldCharType="end"/>
      </w:r>
      <w:r w:rsidRPr="0047465B">
        <w:rPr>
          <w:color w:val="auto"/>
          <w:sz w:val="26"/>
          <w:szCs w:val="26"/>
          <w:lang w:val="en-US"/>
        </w:rPr>
        <w:t xml:space="preserve"> Giao diện tìm kiếm</w:t>
      </w:r>
    </w:p>
    <w:p w14:paraId="3114B308" w14:textId="77777777" w:rsidR="00EC45DD" w:rsidRDefault="00EC45DD" w:rsidP="00E4365A">
      <w:pPr>
        <w:keepNext/>
      </w:pPr>
      <w:r>
        <w:rPr>
          <w:noProof/>
        </w:rPr>
        <w:lastRenderedPageBreak/>
        <w:drawing>
          <wp:inline distT="0" distB="0" distL="0" distR="0" wp14:anchorId="6BC0C324" wp14:editId="609E20C5">
            <wp:extent cx="5579745" cy="255841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558415"/>
                    </a:xfrm>
                    <a:prstGeom prst="rect">
                      <a:avLst/>
                    </a:prstGeom>
                  </pic:spPr>
                </pic:pic>
              </a:graphicData>
            </a:graphic>
          </wp:inline>
        </w:drawing>
      </w:r>
    </w:p>
    <w:p w14:paraId="780455C0" w14:textId="65E24D68" w:rsidR="00EC45DD" w:rsidRDefault="00EC45DD" w:rsidP="00E4365A">
      <w:pPr>
        <w:pStyle w:val="Caption"/>
        <w:jc w:val="center"/>
        <w:rPr>
          <w:color w:val="auto"/>
          <w:sz w:val="26"/>
          <w:szCs w:val="26"/>
          <w:lang w:val="en-US"/>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18</w:t>
      </w:r>
      <w:r w:rsidR="006C103E">
        <w:rPr>
          <w:color w:val="auto"/>
          <w:sz w:val="26"/>
          <w:szCs w:val="26"/>
        </w:rPr>
        <w:fldChar w:fldCharType="end"/>
      </w:r>
      <w:r w:rsidRPr="00E4365A">
        <w:rPr>
          <w:color w:val="auto"/>
          <w:sz w:val="26"/>
          <w:szCs w:val="26"/>
          <w:lang w:val="en-US"/>
        </w:rPr>
        <w:t xml:space="preserve"> Giao diện tìm kiếm đơn hàng</w:t>
      </w:r>
      <w:r w:rsidR="00523613">
        <w:rPr>
          <w:color w:val="auto"/>
          <w:sz w:val="26"/>
          <w:szCs w:val="26"/>
          <w:lang w:val="en-US"/>
        </w:rPr>
        <w:t xml:space="preserve"> khi có kêt quả</w:t>
      </w:r>
    </w:p>
    <w:p w14:paraId="3B7F4ACE" w14:textId="77777777" w:rsidR="00E4365A" w:rsidRDefault="00E4365A" w:rsidP="0047465B">
      <w:pPr>
        <w:keepNext/>
      </w:pPr>
      <w:r>
        <w:rPr>
          <w:noProof/>
        </w:rPr>
        <w:drawing>
          <wp:inline distT="0" distB="0" distL="0" distR="0" wp14:anchorId="2F743D6A" wp14:editId="3941C159">
            <wp:extent cx="5579745" cy="3115310"/>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115310"/>
                    </a:xfrm>
                    <a:prstGeom prst="rect">
                      <a:avLst/>
                    </a:prstGeom>
                  </pic:spPr>
                </pic:pic>
              </a:graphicData>
            </a:graphic>
          </wp:inline>
        </w:drawing>
      </w:r>
    </w:p>
    <w:p w14:paraId="7FFBDCFD" w14:textId="5F90AD0E" w:rsidR="00E4365A" w:rsidRPr="00523613" w:rsidRDefault="00E4365A" w:rsidP="00523613">
      <w:pPr>
        <w:pStyle w:val="Caption"/>
        <w:jc w:val="center"/>
        <w:rPr>
          <w:color w:val="auto"/>
          <w:sz w:val="26"/>
          <w:szCs w:val="26"/>
          <w:lang w:val="en-US"/>
        </w:rPr>
      </w:pPr>
      <w:r w:rsidRPr="0047465B">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19</w:t>
      </w:r>
      <w:r w:rsidR="006C103E">
        <w:rPr>
          <w:color w:val="auto"/>
          <w:sz w:val="26"/>
          <w:szCs w:val="26"/>
        </w:rPr>
        <w:fldChar w:fldCharType="end"/>
      </w:r>
      <w:r w:rsidRPr="0047465B">
        <w:rPr>
          <w:color w:val="auto"/>
          <w:sz w:val="26"/>
          <w:szCs w:val="26"/>
          <w:lang w:val="en-US"/>
        </w:rPr>
        <w:t xml:space="preserve"> Giao diện tìm kiếm khi QR Code được bật</w:t>
      </w:r>
    </w:p>
    <w:p w14:paraId="7BFE403F" w14:textId="37641C24" w:rsidR="00EC45DD" w:rsidRDefault="00EC45DD" w:rsidP="00EC45DD">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A604BA" w14:paraId="4842BF5B" w14:textId="77777777" w:rsidTr="00E4365A">
        <w:tc>
          <w:tcPr>
            <w:tcW w:w="805" w:type="dxa"/>
            <w:vAlign w:val="center"/>
          </w:tcPr>
          <w:p w14:paraId="71E5988C" w14:textId="77777777" w:rsidR="00A604BA" w:rsidRPr="007F1EF1" w:rsidRDefault="00A604BA" w:rsidP="00E4365A">
            <w:pPr>
              <w:spacing w:line="360" w:lineRule="auto"/>
              <w:jc w:val="center"/>
              <w:rPr>
                <w:b/>
                <w:lang w:val="en-US"/>
              </w:rPr>
            </w:pPr>
            <w:r w:rsidRPr="007F1EF1">
              <w:rPr>
                <w:b/>
                <w:lang w:val="en-US"/>
              </w:rPr>
              <w:t>STT</w:t>
            </w:r>
          </w:p>
        </w:tc>
        <w:tc>
          <w:tcPr>
            <w:tcW w:w="1980" w:type="dxa"/>
            <w:vAlign w:val="center"/>
          </w:tcPr>
          <w:p w14:paraId="101A24C1" w14:textId="77777777" w:rsidR="00A604BA" w:rsidRPr="007F1EF1" w:rsidRDefault="00A604BA" w:rsidP="00E4365A">
            <w:pPr>
              <w:spacing w:line="360" w:lineRule="auto"/>
              <w:jc w:val="center"/>
              <w:rPr>
                <w:b/>
                <w:lang w:val="en-US"/>
              </w:rPr>
            </w:pPr>
            <w:r w:rsidRPr="007F1EF1">
              <w:rPr>
                <w:b/>
                <w:lang w:val="en-US"/>
              </w:rPr>
              <w:t>Loại điều khiển</w:t>
            </w:r>
          </w:p>
        </w:tc>
        <w:tc>
          <w:tcPr>
            <w:tcW w:w="2970" w:type="dxa"/>
            <w:vAlign w:val="center"/>
          </w:tcPr>
          <w:p w14:paraId="5600B72F" w14:textId="77777777" w:rsidR="00A604BA" w:rsidRPr="007F1EF1" w:rsidRDefault="00A604BA" w:rsidP="00E4365A">
            <w:pPr>
              <w:spacing w:line="360" w:lineRule="auto"/>
              <w:jc w:val="center"/>
              <w:rPr>
                <w:b/>
                <w:lang w:val="en-US"/>
              </w:rPr>
            </w:pPr>
            <w:r w:rsidRPr="007F1EF1">
              <w:rPr>
                <w:b/>
                <w:lang w:val="en-US"/>
              </w:rPr>
              <w:t>Nội dung thực hiện</w:t>
            </w:r>
          </w:p>
        </w:tc>
        <w:tc>
          <w:tcPr>
            <w:tcW w:w="1266" w:type="dxa"/>
            <w:vAlign w:val="center"/>
          </w:tcPr>
          <w:p w14:paraId="74807351" w14:textId="77777777" w:rsidR="00A604BA" w:rsidRPr="007F1EF1" w:rsidRDefault="00A604BA" w:rsidP="00E4365A">
            <w:pPr>
              <w:spacing w:line="360" w:lineRule="auto"/>
              <w:jc w:val="center"/>
              <w:rPr>
                <w:b/>
                <w:lang w:val="en-US"/>
              </w:rPr>
            </w:pPr>
            <w:r w:rsidRPr="007F1EF1">
              <w:rPr>
                <w:b/>
                <w:lang w:val="en-US"/>
              </w:rPr>
              <w:t>Giá trị mặc định</w:t>
            </w:r>
          </w:p>
        </w:tc>
        <w:tc>
          <w:tcPr>
            <w:tcW w:w="1756" w:type="dxa"/>
            <w:vAlign w:val="center"/>
          </w:tcPr>
          <w:p w14:paraId="7ED4E42E" w14:textId="77777777" w:rsidR="00A604BA" w:rsidRPr="007F1EF1" w:rsidRDefault="00A604BA" w:rsidP="00E4365A">
            <w:pPr>
              <w:spacing w:line="360" w:lineRule="auto"/>
              <w:jc w:val="center"/>
              <w:rPr>
                <w:b/>
                <w:lang w:val="en-US"/>
              </w:rPr>
            </w:pPr>
            <w:r w:rsidRPr="007F1EF1">
              <w:rPr>
                <w:b/>
                <w:lang w:val="en-US"/>
              </w:rPr>
              <w:t>Lưu ý</w:t>
            </w:r>
          </w:p>
        </w:tc>
      </w:tr>
      <w:tr w:rsidR="00A604BA" w14:paraId="1B86074A" w14:textId="77777777" w:rsidTr="00E4365A">
        <w:tc>
          <w:tcPr>
            <w:tcW w:w="805" w:type="dxa"/>
          </w:tcPr>
          <w:p w14:paraId="43B3EFA2" w14:textId="77777777" w:rsidR="00A604BA" w:rsidRDefault="00A604BA" w:rsidP="00E4365A">
            <w:pPr>
              <w:spacing w:line="360" w:lineRule="auto"/>
              <w:jc w:val="center"/>
              <w:rPr>
                <w:lang w:val="en-US"/>
              </w:rPr>
            </w:pPr>
            <w:r>
              <w:rPr>
                <w:lang w:val="en-US"/>
              </w:rPr>
              <w:t>1</w:t>
            </w:r>
          </w:p>
        </w:tc>
        <w:tc>
          <w:tcPr>
            <w:tcW w:w="1980" w:type="dxa"/>
          </w:tcPr>
          <w:p w14:paraId="68FCF111" w14:textId="1C5F71CF" w:rsidR="00A604BA" w:rsidRDefault="00A604BA" w:rsidP="00E4365A">
            <w:pPr>
              <w:spacing w:line="360" w:lineRule="auto"/>
              <w:rPr>
                <w:lang w:val="en-US"/>
              </w:rPr>
            </w:pPr>
            <w:r>
              <w:rPr>
                <w:lang w:val="en-US"/>
              </w:rPr>
              <w:t>image</w:t>
            </w:r>
          </w:p>
        </w:tc>
        <w:tc>
          <w:tcPr>
            <w:tcW w:w="2970" w:type="dxa"/>
          </w:tcPr>
          <w:p w14:paraId="4AB90380" w14:textId="11753B7C" w:rsidR="00A604BA" w:rsidRDefault="00A604BA" w:rsidP="00E4365A">
            <w:pPr>
              <w:spacing w:line="360" w:lineRule="auto"/>
              <w:rPr>
                <w:lang w:val="en-US"/>
              </w:rPr>
            </w:pPr>
            <w:r>
              <w:rPr>
                <w:lang w:val="en-US"/>
              </w:rPr>
              <w:t>Quét QR Code</w:t>
            </w:r>
          </w:p>
        </w:tc>
        <w:tc>
          <w:tcPr>
            <w:tcW w:w="1266" w:type="dxa"/>
          </w:tcPr>
          <w:p w14:paraId="36C815AD" w14:textId="77777777" w:rsidR="00A604BA" w:rsidRDefault="00A604BA" w:rsidP="00E4365A">
            <w:pPr>
              <w:spacing w:line="360" w:lineRule="auto"/>
              <w:rPr>
                <w:lang w:val="en-US"/>
              </w:rPr>
            </w:pPr>
          </w:p>
        </w:tc>
        <w:tc>
          <w:tcPr>
            <w:tcW w:w="1756" w:type="dxa"/>
          </w:tcPr>
          <w:p w14:paraId="34F44EF6" w14:textId="77777777" w:rsidR="00A604BA" w:rsidRDefault="00A604BA" w:rsidP="00E4365A">
            <w:pPr>
              <w:spacing w:line="360" w:lineRule="auto"/>
              <w:rPr>
                <w:lang w:val="en-US"/>
              </w:rPr>
            </w:pPr>
          </w:p>
        </w:tc>
      </w:tr>
      <w:tr w:rsidR="00A604BA" w14:paraId="6A65765D" w14:textId="77777777" w:rsidTr="00E4365A">
        <w:tc>
          <w:tcPr>
            <w:tcW w:w="805" w:type="dxa"/>
          </w:tcPr>
          <w:p w14:paraId="7FD26624" w14:textId="77777777" w:rsidR="00A604BA" w:rsidRDefault="00A604BA" w:rsidP="00E4365A">
            <w:pPr>
              <w:spacing w:line="360" w:lineRule="auto"/>
              <w:jc w:val="center"/>
              <w:rPr>
                <w:lang w:val="en-US"/>
              </w:rPr>
            </w:pPr>
            <w:r>
              <w:rPr>
                <w:lang w:val="en-US"/>
              </w:rPr>
              <w:t>2</w:t>
            </w:r>
          </w:p>
        </w:tc>
        <w:tc>
          <w:tcPr>
            <w:tcW w:w="1980" w:type="dxa"/>
          </w:tcPr>
          <w:p w14:paraId="45A55F20" w14:textId="77777777" w:rsidR="00A604BA" w:rsidRDefault="00A604BA" w:rsidP="00E4365A">
            <w:pPr>
              <w:spacing w:line="360" w:lineRule="auto"/>
              <w:rPr>
                <w:lang w:val="en-US"/>
              </w:rPr>
            </w:pPr>
            <w:r>
              <w:rPr>
                <w:lang w:val="en-US"/>
              </w:rPr>
              <w:t>inputText</w:t>
            </w:r>
          </w:p>
        </w:tc>
        <w:tc>
          <w:tcPr>
            <w:tcW w:w="2970" w:type="dxa"/>
          </w:tcPr>
          <w:p w14:paraId="743F25C4" w14:textId="2645FD14" w:rsidR="00A604BA" w:rsidRDefault="00A604BA" w:rsidP="00E4365A">
            <w:pPr>
              <w:spacing w:line="360" w:lineRule="auto"/>
              <w:rPr>
                <w:lang w:val="en-US"/>
              </w:rPr>
            </w:pPr>
            <w:r>
              <w:rPr>
                <w:lang w:val="en-US"/>
              </w:rPr>
              <w:t>Nhập tên khách hàng</w:t>
            </w:r>
          </w:p>
        </w:tc>
        <w:tc>
          <w:tcPr>
            <w:tcW w:w="1266" w:type="dxa"/>
          </w:tcPr>
          <w:p w14:paraId="3598B38F" w14:textId="77777777" w:rsidR="00A604BA" w:rsidRDefault="00A604BA" w:rsidP="00E4365A">
            <w:pPr>
              <w:spacing w:line="360" w:lineRule="auto"/>
              <w:rPr>
                <w:lang w:val="en-US"/>
              </w:rPr>
            </w:pPr>
          </w:p>
        </w:tc>
        <w:tc>
          <w:tcPr>
            <w:tcW w:w="1756" w:type="dxa"/>
          </w:tcPr>
          <w:p w14:paraId="3E2D4965" w14:textId="77777777" w:rsidR="00A604BA" w:rsidRDefault="00A604BA" w:rsidP="00E4365A">
            <w:pPr>
              <w:spacing w:line="360" w:lineRule="auto"/>
              <w:rPr>
                <w:lang w:val="en-US"/>
              </w:rPr>
            </w:pPr>
          </w:p>
        </w:tc>
      </w:tr>
      <w:tr w:rsidR="00A604BA" w14:paraId="7FD8A145" w14:textId="77777777" w:rsidTr="00E4365A">
        <w:tc>
          <w:tcPr>
            <w:tcW w:w="805" w:type="dxa"/>
          </w:tcPr>
          <w:p w14:paraId="517AC359" w14:textId="77777777" w:rsidR="00A604BA" w:rsidRDefault="00A604BA" w:rsidP="00E4365A">
            <w:pPr>
              <w:spacing w:line="360" w:lineRule="auto"/>
              <w:jc w:val="center"/>
              <w:rPr>
                <w:lang w:val="en-US"/>
              </w:rPr>
            </w:pPr>
            <w:r>
              <w:rPr>
                <w:lang w:val="en-US"/>
              </w:rPr>
              <w:t>3</w:t>
            </w:r>
          </w:p>
        </w:tc>
        <w:tc>
          <w:tcPr>
            <w:tcW w:w="1980" w:type="dxa"/>
          </w:tcPr>
          <w:p w14:paraId="6DA506F2" w14:textId="08DE7592" w:rsidR="00A604BA" w:rsidRDefault="00A604BA" w:rsidP="00E4365A">
            <w:pPr>
              <w:spacing w:line="360" w:lineRule="auto"/>
              <w:rPr>
                <w:lang w:val="en-US"/>
              </w:rPr>
            </w:pPr>
            <w:r>
              <w:rPr>
                <w:lang w:val="en-US"/>
              </w:rPr>
              <w:t>inputText</w:t>
            </w:r>
          </w:p>
        </w:tc>
        <w:tc>
          <w:tcPr>
            <w:tcW w:w="2970" w:type="dxa"/>
          </w:tcPr>
          <w:p w14:paraId="6F08550B" w14:textId="38DD2C73" w:rsidR="00A604BA" w:rsidRDefault="00A604BA" w:rsidP="00E4365A">
            <w:pPr>
              <w:spacing w:line="360" w:lineRule="auto"/>
              <w:rPr>
                <w:lang w:val="en-US"/>
              </w:rPr>
            </w:pPr>
            <w:r>
              <w:rPr>
                <w:lang w:val="en-US"/>
              </w:rPr>
              <w:t>Nhập ID đơn hàng</w:t>
            </w:r>
          </w:p>
        </w:tc>
        <w:tc>
          <w:tcPr>
            <w:tcW w:w="1266" w:type="dxa"/>
          </w:tcPr>
          <w:p w14:paraId="2DB36CD3" w14:textId="77777777" w:rsidR="00A604BA" w:rsidRDefault="00A604BA" w:rsidP="00E4365A">
            <w:pPr>
              <w:spacing w:line="360" w:lineRule="auto"/>
              <w:rPr>
                <w:lang w:val="en-US"/>
              </w:rPr>
            </w:pPr>
          </w:p>
        </w:tc>
        <w:tc>
          <w:tcPr>
            <w:tcW w:w="1756" w:type="dxa"/>
          </w:tcPr>
          <w:p w14:paraId="5762AECC" w14:textId="77777777" w:rsidR="00A604BA" w:rsidRDefault="00A604BA" w:rsidP="00E4365A">
            <w:pPr>
              <w:spacing w:line="360" w:lineRule="auto"/>
              <w:rPr>
                <w:lang w:val="en-US"/>
              </w:rPr>
            </w:pPr>
          </w:p>
        </w:tc>
      </w:tr>
      <w:tr w:rsidR="00A604BA" w14:paraId="5FCC861B" w14:textId="77777777" w:rsidTr="00E4365A">
        <w:tc>
          <w:tcPr>
            <w:tcW w:w="805" w:type="dxa"/>
          </w:tcPr>
          <w:p w14:paraId="42D989A3" w14:textId="4124D540" w:rsidR="00A604BA" w:rsidRDefault="00A604BA" w:rsidP="00E4365A">
            <w:pPr>
              <w:spacing w:line="360" w:lineRule="auto"/>
              <w:jc w:val="center"/>
              <w:rPr>
                <w:lang w:val="en-US"/>
              </w:rPr>
            </w:pPr>
            <w:r>
              <w:rPr>
                <w:lang w:val="en-US"/>
              </w:rPr>
              <w:lastRenderedPageBreak/>
              <w:t>4</w:t>
            </w:r>
          </w:p>
        </w:tc>
        <w:tc>
          <w:tcPr>
            <w:tcW w:w="1980" w:type="dxa"/>
          </w:tcPr>
          <w:p w14:paraId="2E821978" w14:textId="26D0CEAD" w:rsidR="00A604BA" w:rsidRDefault="00A604BA" w:rsidP="00E4365A">
            <w:pPr>
              <w:spacing w:line="360" w:lineRule="auto"/>
              <w:rPr>
                <w:lang w:val="en-US"/>
              </w:rPr>
            </w:pPr>
            <w:r>
              <w:rPr>
                <w:lang w:val="en-US"/>
              </w:rPr>
              <w:t>Button</w:t>
            </w:r>
          </w:p>
        </w:tc>
        <w:tc>
          <w:tcPr>
            <w:tcW w:w="2970" w:type="dxa"/>
          </w:tcPr>
          <w:p w14:paraId="5017DDFE" w14:textId="1A3D44EC" w:rsidR="00A604BA" w:rsidRDefault="00A604BA" w:rsidP="00E4365A">
            <w:pPr>
              <w:spacing w:line="360" w:lineRule="auto"/>
              <w:rPr>
                <w:lang w:val="en-US"/>
              </w:rPr>
            </w:pPr>
            <w:r>
              <w:rPr>
                <w:lang w:val="en-US"/>
              </w:rPr>
              <w:t>Tìm kiếm</w:t>
            </w:r>
          </w:p>
        </w:tc>
        <w:tc>
          <w:tcPr>
            <w:tcW w:w="1266" w:type="dxa"/>
          </w:tcPr>
          <w:p w14:paraId="3EAC4B77" w14:textId="77777777" w:rsidR="00A604BA" w:rsidRDefault="00A604BA" w:rsidP="00E4365A">
            <w:pPr>
              <w:spacing w:line="360" w:lineRule="auto"/>
              <w:rPr>
                <w:lang w:val="en-US"/>
              </w:rPr>
            </w:pPr>
          </w:p>
        </w:tc>
        <w:tc>
          <w:tcPr>
            <w:tcW w:w="1756" w:type="dxa"/>
          </w:tcPr>
          <w:p w14:paraId="72D7E72C" w14:textId="77777777" w:rsidR="00A604BA" w:rsidRDefault="00A604BA" w:rsidP="00E4365A">
            <w:pPr>
              <w:spacing w:line="360" w:lineRule="auto"/>
              <w:rPr>
                <w:lang w:val="en-US"/>
              </w:rPr>
            </w:pPr>
          </w:p>
        </w:tc>
      </w:tr>
      <w:tr w:rsidR="00A604BA" w14:paraId="1556CB6D" w14:textId="77777777" w:rsidTr="00E4365A">
        <w:tc>
          <w:tcPr>
            <w:tcW w:w="805" w:type="dxa"/>
          </w:tcPr>
          <w:p w14:paraId="16E8581B" w14:textId="3DC6CA66" w:rsidR="00A604BA" w:rsidRDefault="00A604BA" w:rsidP="00E4365A">
            <w:pPr>
              <w:spacing w:line="360" w:lineRule="auto"/>
              <w:jc w:val="center"/>
              <w:rPr>
                <w:lang w:val="en-US"/>
              </w:rPr>
            </w:pPr>
            <w:r>
              <w:rPr>
                <w:lang w:val="en-US"/>
              </w:rPr>
              <w:t>5</w:t>
            </w:r>
          </w:p>
        </w:tc>
        <w:tc>
          <w:tcPr>
            <w:tcW w:w="1980" w:type="dxa"/>
          </w:tcPr>
          <w:p w14:paraId="6A88CEA9" w14:textId="35E42E5F" w:rsidR="00A604BA" w:rsidRDefault="00A604BA" w:rsidP="00E4365A">
            <w:pPr>
              <w:spacing w:line="360" w:lineRule="auto"/>
              <w:rPr>
                <w:lang w:val="en-US"/>
              </w:rPr>
            </w:pPr>
            <w:r>
              <w:rPr>
                <w:lang w:val="en-US"/>
              </w:rPr>
              <w:t>textView</w:t>
            </w:r>
          </w:p>
        </w:tc>
        <w:tc>
          <w:tcPr>
            <w:tcW w:w="2970" w:type="dxa"/>
          </w:tcPr>
          <w:p w14:paraId="1D6D14D8" w14:textId="4EC2609D" w:rsidR="00A604BA" w:rsidRDefault="00A604BA" w:rsidP="00E4365A">
            <w:pPr>
              <w:spacing w:line="360" w:lineRule="auto"/>
              <w:rPr>
                <w:lang w:val="en-US"/>
              </w:rPr>
            </w:pPr>
            <w:r>
              <w:rPr>
                <w:lang w:val="en-US"/>
              </w:rPr>
              <w:t>Tên khách hàng</w:t>
            </w:r>
          </w:p>
        </w:tc>
        <w:tc>
          <w:tcPr>
            <w:tcW w:w="1266" w:type="dxa"/>
          </w:tcPr>
          <w:p w14:paraId="7CC56813" w14:textId="77777777" w:rsidR="00A604BA" w:rsidRDefault="00A604BA" w:rsidP="00E4365A">
            <w:pPr>
              <w:spacing w:line="360" w:lineRule="auto"/>
              <w:rPr>
                <w:lang w:val="en-US"/>
              </w:rPr>
            </w:pPr>
          </w:p>
        </w:tc>
        <w:tc>
          <w:tcPr>
            <w:tcW w:w="1756" w:type="dxa"/>
          </w:tcPr>
          <w:p w14:paraId="3C36974A" w14:textId="77777777" w:rsidR="00A604BA" w:rsidRDefault="00A604BA" w:rsidP="00E4365A">
            <w:pPr>
              <w:spacing w:line="360" w:lineRule="auto"/>
              <w:rPr>
                <w:lang w:val="en-US"/>
              </w:rPr>
            </w:pPr>
          </w:p>
        </w:tc>
      </w:tr>
      <w:tr w:rsidR="00A604BA" w14:paraId="1B2C8F28" w14:textId="77777777" w:rsidTr="00E4365A">
        <w:tc>
          <w:tcPr>
            <w:tcW w:w="805" w:type="dxa"/>
          </w:tcPr>
          <w:p w14:paraId="492C55A5" w14:textId="177CB292" w:rsidR="00A604BA" w:rsidRDefault="00A604BA" w:rsidP="00E4365A">
            <w:pPr>
              <w:spacing w:line="360" w:lineRule="auto"/>
              <w:jc w:val="center"/>
              <w:rPr>
                <w:lang w:val="en-US"/>
              </w:rPr>
            </w:pPr>
            <w:r>
              <w:rPr>
                <w:lang w:val="en-US"/>
              </w:rPr>
              <w:t>6</w:t>
            </w:r>
          </w:p>
        </w:tc>
        <w:tc>
          <w:tcPr>
            <w:tcW w:w="1980" w:type="dxa"/>
          </w:tcPr>
          <w:p w14:paraId="44DE693E" w14:textId="78BA6FE3" w:rsidR="00A604BA" w:rsidRDefault="00295CFF" w:rsidP="00E4365A">
            <w:pPr>
              <w:spacing w:line="360" w:lineRule="auto"/>
              <w:rPr>
                <w:lang w:val="en-US"/>
              </w:rPr>
            </w:pPr>
            <w:r>
              <w:rPr>
                <w:lang w:val="en-US"/>
              </w:rPr>
              <w:t>textView</w:t>
            </w:r>
          </w:p>
        </w:tc>
        <w:tc>
          <w:tcPr>
            <w:tcW w:w="2970" w:type="dxa"/>
          </w:tcPr>
          <w:p w14:paraId="2378423F" w14:textId="44A81E18" w:rsidR="00A604BA" w:rsidRDefault="00295CFF" w:rsidP="00E4365A">
            <w:pPr>
              <w:spacing w:line="360" w:lineRule="auto"/>
              <w:rPr>
                <w:lang w:val="en-US"/>
              </w:rPr>
            </w:pPr>
            <w:r>
              <w:rPr>
                <w:lang w:val="en-US"/>
              </w:rPr>
              <w:t>Trạng thái đơn hàng</w:t>
            </w:r>
          </w:p>
        </w:tc>
        <w:tc>
          <w:tcPr>
            <w:tcW w:w="1266" w:type="dxa"/>
          </w:tcPr>
          <w:p w14:paraId="579232BE" w14:textId="77777777" w:rsidR="00A604BA" w:rsidRDefault="00A604BA" w:rsidP="00E4365A">
            <w:pPr>
              <w:spacing w:line="360" w:lineRule="auto"/>
              <w:rPr>
                <w:lang w:val="en-US"/>
              </w:rPr>
            </w:pPr>
          </w:p>
        </w:tc>
        <w:tc>
          <w:tcPr>
            <w:tcW w:w="1756" w:type="dxa"/>
          </w:tcPr>
          <w:p w14:paraId="1EB18448" w14:textId="77777777" w:rsidR="00A604BA" w:rsidRDefault="00A604BA" w:rsidP="00E4365A">
            <w:pPr>
              <w:spacing w:line="360" w:lineRule="auto"/>
              <w:rPr>
                <w:lang w:val="en-US"/>
              </w:rPr>
            </w:pPr>
          </w:p>
        </w:tc>
      </w:tr>
      <w:tr w:rsidR="00295CFF" w14:paraId="264F410B" w14:textId="77777777" w:rsidTr="00E4365A">
        <w:tc>
          <w:tcPr>
            <w:tcW w:w="805" w:type="dxa"/>
          </w:tcPr>
          <w:p w14:paraId="435055FB" w14:textId="497EF8F2" w:rsidR="00295CFF" w:rsidRDefault="00295CFF" w:rsidP="00E4365A">
            <w:pPr>
              <w:spacing w:line="360" w:lineRule="auto"/>
              <w:jc w:val="center"/>
              <w:rPr>
                <w:lang w:val="en-US"/>
              </w:rPr>
            </w:pPr>
            <w:r>
              <w:rPr>
                <w:lang w:val="en-US"/>
              </w:rPr>
              <w:t>7</w:t>
            </w:r>
          </w:p>
        </w:tc>
        <w:tc>
          <w:tcPr>
            <w:tcW w:w="1980" w:type="dxa"/>
          </w:tcPr>
          <w:p w14:paraId="7BFF6249" w14:textId="34C7EAA8" w:rsidR="00295CFF" w:rsidRDefault="00295CFF" w:rsidP="00E4365A">
            <w:pPr>
              <w:spacing w:line="360" w:lineRule="auto"/>
              <w:rPr>
                <w:lang w:val="en-US"/>
              </w:rPr>
            </w:pPr>
            <w:r>
              <w:rPr>
                <w:lang w:val="en-US"/>
              </w:rPr>
              <w:t>textView</w:t>
            </w:r>
          </w:p>
        </w:tc>
        <w:tc>
          <w:tcPr>
            <w:tcW w:w="2970" w:type="dxa"/>
          </w:tcPr>
          <w:p w14:paraId="0F6A7E23" w14:textId="778F3E6F" w:rsidR="00295CFF" w:rsidRDefault="00295CFF" w:rsidP="00E4365A">
            <w:pPr>
              <w:spacing w:line="360" w:lineRule="auto"/>
              <w:rPr>
                <w:lang w:val="en-US"/>
              </w:rPr>
            </w:pPr>
            <w:r>
              <w:rPr>
                <w:lang w:val="en-US"/>
              </w:rPr>
              <w:t>Email khách hàng</w:t>
            </w:r>
          </w:p>
        </w:tc>
        <w:tc>
          <w:tcPr>
            <w:tcW w:w="1266" w:type="dxa"/>
          </w:tcPr>
          <w:p w14:paraId="0375C2AF" w14:textId="77777777" w:rsidR="00295CFF" w:rsidRDefault="00295CFF" w:rsidP="00E4365A">
            <w:pPr>
              <w:spacing w:line="360" w:lineRule="auto"/>
              <w:rPr>
                <w:lang w:val="en-US"/>
              </w:rPr>
            </w:pPr>
          </w:p>
        </w:tc>
        <w:tc>
          <w:tcPr>
            <w:tcW w:w="1756" w:type="dxa"/>
          </w:tcPr>
          <w:p w14:paraId="57BA6F5E" w14:textId="77777777" w:rsidR="00295CFF" w:rsidRDefault="00295CFF" w:rsidP="00E4365A">
            <w:pPr>
              <w:spacing w:line="360" w:lineRule="auto"/>
              <w:rPr>
                <w:lang w:val="en-US"/>
              </w:rPr>
            </w:pPr>
          </w:p>
        </w:tc>
      </w:tr>
      <w:tr w:rsidR="00295CFF" w14:paraId="360786D1" w14:textId="77777777" w:rsidTr="00E4365A">
        <w:tc>
          <w:tcPr>
            <w:tcW w:w="805" w:type="dxa"/>
          </w:tcPr>
          <w:p w14:paraId="790931A5" w14:textId="59CBDB1D" w:rsidR="00295CFF" w:rsidRDefault="00295CFF" w:rsidP="00E4365A">
            <w:pPr>
              <w:spacing w:line="360" w:lineRule="auto"/>
              <w:jc w:val="center"/>
              <w:rPr>
                <w:lang w:val="en-US"/>
              </w:rPr>
            </w:pPr>
            <w:r>
              <w:rPr>
                <w:lang w:val="en-US"/>
              </w:rPr>
              <w:t>8</w:t>
            </w:r>
          </w:p>
        </w:tc>
        <w:tc>
          <w:tcPr>
            <w:tcW w:w="1980" w:type="dxa"/>
          </w:tcPr>
          <w:p w14:paraId="70C28E09" w14:textId="7CA1C38B" w:rsidR="00295CFF" w:rsidRDefault="00295CFF" w:rsidP="00E4365A">
            <w:pPr>
              <w:spacing w:line="360" w:lineRule="auto"/>
              <w:rPr>
                <w:lang w:val="en-US"/>
              </w:rPr>
            </w:pPr>
            <w:r>
              <w:rPr>
                <w:lang w:val="en-US"/>
              </w:rPr>
              <w:t>textView</w:t>
            </w:r>
          </w:p>
        </w:tc>
        <w:tc>
          <w:tcPr>
            <w:tcW w:w="2970" w:type="dxa"/>
          </w:tcPr>
          <w:p w14:paraId="72CFDC4A" w14:textId="39940D26" w:rsidR="00295CFF" w:rsidRDefault="00295CFF" w:rsidP="00E4365A">
            <w:pPr>
              <w:spacing w:line="360" w:lineRule="auto"/>
              <w:rPr>
                <w:lang w:val="en-US"/>
              </w:rPr>
            </w:pPr>
            <w:r>
              <w:rPr>
                <w:lang w:val="en-US"/>
              </w:rPr>
              <w:t>Số điện thoại</w:t>
            </w:r>
          </w:p>
        </w:tc>
        <w:tc>
          <w:tcPr>
            <w:tcW w:w="1266" w:type="dxa"/>
          </w:tcPr>
          <w:p w14:paraId="2B42E7D0" w14:textId="77777777" w:rsidR="00295CFF" w:rsidRDefault="00295CFF" w:rsidP="00E4365A">
            <w:pPr>
              <w:spacing w:line="360" w:lineRule="auto"/>
              <w:rPr>
                <w:lang w:val="en-US"/>
              </w:rPr>
            </w:pPr>
          </w:p>
        </w:tc>
        <w:tc>
          <w:tcPr>
            <w:tcW w:w="1756" w:type="dxa"/>
          </w:tcPr>
          <w:p w14:paraId="40C3E3D0" w14:textId="77777777" w:rsidR="00295CFF" w:rsidRDefault="00295CFF" w:rsidP="00E4365A">
            <w:pPr>
              <w:spacing w:line="360" w:lineRule="auto"/>
              <w:rPr>
                <w:lang w:val="en-US"/>
              </w:rPr>
            </w:pPr>
          </w:p>
        </w:tc>
      </w:tr>
      <w:tr w:rsidR="00295CFF" w14:paraId="2D77F47B" w14:textId="77777777" w:rsidTr="00E4365A">
        <w:tc>
          <w:tcPr>
            <w:tcW w:w="805" w:type="dxa"/>
          </w:tcPr>
          <w:p w14:paraId="70430645" w14:textId="6DEAE939" w:rsidR="00295CFF" w:rsidRDefault="00295CFF" w:rsidP="00E4365A">
            <w:pPr>
              <w:spacing w:line="360" w:lineRule="auto"/>
              <w:jc w:val="center"/>
              <w:rPr>
                <w:lang w:val="en-US"/>
              </w:rPr>
            </w:pPr>
            <w:r>
              <w:rPr>
                <w:lang w:val="en-US"/>
              </w:rPr>
              <w:t>9</w:t>
            </w:r>
          </w:p>
        </w:tc>
        <w:tc>
          <w:tcPr>
            <w:tcW w:w="1980" w:type="dxa"/>
          </w:tcPr>
          <w:p w14:paraId="56547BFA" w14:textId="1A1B6778" w:rsidR="00295CFF" w:rsidRDefault="00295CFF" w:rsidP="00E4365A">
            <w:pPr>
              <w:spacing w:line="360" w:lineRule="auto"/>
              <w:rPr>
                <w:lang w:val="en-US"/>
              </w:rPr>
            </w:pPr>
            <w:r>
              <w:rPr>
                <w:lang w:val="en-US"/>
              </w:rPr>
              <w:t>textView</w:t>
            </w:r>
          </w:p>
        </w:tc>
        <w:tc>
          <w:tcPr>
            <w:tcW w:w="2970" w:type="dxa"/>
          </w:tcPr>
          <w:p w14:paraId="022509DB" w14:textId="7FD7588F" w:rsidR="00295CFF" w:rsidRDefault="00295CFF" w:rsidP="00E4365A">
            <w:pPr>
              <w:spacing w:line="360" w:lineRule="auto"/>
              <w:rPr>
                <w:lang w:val="en-US"/>
              </w:rPr>
            </w:pPr>
            <w:r>
              <w:rPr>
                <w:lang w:val="en-US"/>
              </w:rPr>
              <w:t>Số lượng kết quả</w:t>
            </w:r>
          </w:p>
        </w:tc>
        <w:tc>
          <w:tcPr>
            <w:tcW w:w="1266" w:type="dxa"/>
          </w:tcPr>
          <w:p w14:paraId="61F7B67A" w14:textId="036D5FF0" w:rsidR="00295CFF" w:rsidRDefault="00295CFF" w:rsidP="00E4365A">
            <w:pPr>
              <w:spacing w:line="360" w:lineRule="auto"/>
              <w:jc w:val="center"/>
              <w:rPr>
                <w:lang w:val="en-US"/>
              </w:rPr>
            </w:pPr>
            <w:r>
              <w:rPr>
                <w:lang w:val="en-US"/>
              </w:rPr>
              <w:t>0</w:t>
            </w:r>
          </w:p>
        </w:tc>
        <w:tc>
          <w:tcPr>
            <w:tcW w:w="1756" w:type="dxa"/>
          </w:tcPr>
          <w:p w14:paraId="77204EB2" w14:textId="77777777" w:rsidR="00295CFF" w:rsidRDefault="00295CFF" w:rsidP="00E4365A">
            <w:pPr>
              <w:spacing w:line="360" w:lineRule="auto"/>
              <w:rPr>
                <w:lang w:val="en-US"/>
              </w:rPr>
            </w:pPr>
          </w:p>
        </w:tc>
      </w:tr>
    </w:tbl>
    <w:p w14:paraId="169875A2" w14:textId="77777777" w:rsidR="00A604BA" w:rsidRPr="00E4365A" w:rsidRDefault="00A604BA" w:rsidP="00E4365A">
      <w:pPr>
        <w:rPr>
          <w:lang w:val="en-US"/>
        </w:rPr>
      </w:pPr>
    </w:p>
    <w:p w14:paraId="61EB96DE" w14:textId="16062294" w:rsidR="00EC45DD" w:rsidRDefault="00EC45DD" w:rsidP="00EC45DD">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295CFF" w14:paraId="3DDD64A5" w14:textId="77777777" w:rsidTr="00E4365A">
        <w:tc>
          <w:tcPr>
            <w:tcW w:w="805" w:type="dxa"/>
            <w:vMerge w:val="restart"/>
            <w:vAlign w:val="center"/>
          </w:tcPr>
          <w:p w14:paraId="21EC09B6" w14:textId="77777777" w:rsidR="00295CFF" w:rsidRPr="007F1EF1" w:rsidRDefault="00295CFF" w:rsidP="00E4365A">
            <w:pPr>
              <w:spacing w:line="360" w:lineRule="auto"/>
              <w:jc w:val="center"/>
              <w:rPr>
                <w:b/>
                <w:lang w:val="en-US"/>
              </w:rPr>
            </w:pPr>
            <w:r w:rsidRPr="007F1EF1">
              <w:rPr>
                <w:b/>
                <w:lang w:val="en-US"/>
              </w:rPr>
              <w:t>STT</w:t>
            </w:r>
          </w:p>
        </w:tc>
        <w:tc>
          <w:tcPr>
            <w:tcW w:w="2120" w:type="dxa"/>
            <w:vMerge w:val="restart"/>
            <w:vAlign w:val="center"/>
          </w:tcPr>
          <w:p w14:paraId="773D3EAA" w14:textId="77777777" w:rsidR="00295CFF" w:rsidRPr="007F1EF1" w:rsidRDefault="00295CFF" w:rsidP="00E4365A">
            <w:pPr>
              <w:spacing w:line="360" w:lineRule="auto"/>
              <w:jc w:val="center"/>
              <w:rPr>
                <w:b/>
                <w:lang w:val="en-US"/>
              </w:rPr>
            </w:pPr>
            <w:r w:rsidRPr="007F1EF1">
              <w:rPr>
                <w:b/>
                <w:lang w:val="en-US"/>
              </w:rPr>
              <w:t>Tên bảng/</w:t>
            </w:r>
          </w:p>
          <w:p w14:paraId="0399FEC4" w14:textId="77777777" w:rsidR="00295CFF" w:rsidRPr="007F1EF1" w:rsidRDefault="00295CFF"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45CF542F" w14:textId="77777777" w:rsidR="00295CFF" w:rsidRPr="007F1EF1" w:rsidRDefault="00295CFF" w:rsidP="00E4365A">
            <w:pPr>
              <w:spacing w:line="360" w:lineRule="auto"/>
              <w:jc w:val="center"/>
              <w:rPr>
                <w:b/>
                <w:lang w:val="en-US"/>
              </w:rPr>
            </w:pPr>
            <w:r w:rsidRPr="007F1EF1">
              <w:rPr>
                <w:b/>
                <w:lang w:val="en-US"/>
              </w:rPr>
              <w:t>Phương thức</w:t>
            </w:r>
          </w:p>
        </w:tc>
      </w:tr>
      <w:tr w:rsidR="00295CFF" w14:paraId="78FC7DFB" w14:textId="77777777" w:rsidTr="00E4365A">
        <w:tc>
          <w:tcPr>
            <w:tcW w:w="805" w:type="dxa"/>
            <w:vMerge/>
            <w:vAlign w:val="center"/>
          </w:tcPr>
          <w:p w14:paraId="716AD20C" w14:textId="77777777" w:rsidR="00295CFF" w:rsidRPr="007F1EF1" w:rsidRDefault="00295CFF" w:rsidP="00E4365A">
            <w:pPr>
              <w:spacing w:line="360" w:lineRule="auto"/>
              <w:jc w:val="center"/>
              <w:rPr>
                <w:b/>
                <w:lang w:val="en-US"/>
              </w:rPr>
            </w:pPr>
          </w:p>
        </w:tc>
        <w:tc>
          <w:tcPr>
            <w:tcW w:w="2120" w:type="dxa"/>
            <w:vMerge/>
            <w:vAlign w:val="center"/>
          </w:tcPr>
          <w:p w14:paraId="2A091AD6" w14:textId="77777777" w:rsidR="00295CFF" w:rsidRPr="007F1EF1" w:rsidRDefault="00295CFF" w:rsidP="00E4365A">
            <w:pPr>
              <w:spacing w:line="360" w:lineRule="auto"/>
              <w:jc w:val="center"/>
              <w:rPr>
                <w:b/>
                <w:lang w:val="en-US"/>
              </w:rPr>
            </w:pPr>
          </w:p>
        </w:tc>
        <w:tc>
          <w:tcPr>
            <w:tcW w:w="1463" w:type="dxa"/>
            <w:vAlign w:val="center"/>
          </w:tcPr>
          <w:p w14:paraId="3A573C9D" w14:textId="77777777" w:rsidR="00295CFF" w:rsidRPr="007F1EF1" w:rsidRDefault="00295CFF" w:rsidP="00E4365A">
            <w:pPr>
              <w:spacing w:line="360" w:lineRule="auto"/>
              <w:jc w:val="center"/>
              <w:rPr>
                <w:b/>
                <w:lang w:val="en-US"/>
              </w:rPr>
            </w:pPr>
            <w:r w:rsidRPr="007F1EF1">
              <w:rPr>
                <w:b/>
                <w:lang w:val="en-US"/>
              </w:rPr>
              <w:t>Thêm</w:t>
            </w:r>
          </w:p>
        </w:tc>
        <w:tc>
          <w:tcPr>
            <w:tcW w:w="1463" w:type="dxa"/>
            <w:vAlign w:val="center"/>
          </w:tcPr>
          <w:p w14:paraId="3FBD27B4" w14:textId="77777777" w:rsidR="00295CFF" w:rsidRPr="007F1EF1" w:rsidRDefault="00295CFF" w:rsidP="00E4365A">
            <w:pPr>
              <w:spacing w:line="360" w:lineRule="auto"/>
              <w:jc w:val="center"/>
              <w:rPr>
                <w:b/>
                <w:lang w:val="en-US"/>
              </w:rPr>
            </w:pPr>
            <w:r w:rsidRPr="007F1EF1">
              <w:rPr>
                <w:b/>
                <w:lang w:val="en-US"/>
              </w:rPr>
              <w:t>Sửa</w:t>
            </w:r>
          </w:p>
        </w:tc>
        <w:tc>
          <w:tcPr>
            <w:tcW w:w="1463" w:type="dxa"/>
            <w:vAlign w:val="center"/>
          </w:tcPr>
          <w:p w14:paraId="56A907F8" w14:textId="77777777" w:rsidR="00295CFF" w:rsidRPr="007F1EF1" w:rsidRDefault="00295CFF" w:rsidP="00E4365A">
            <w:pPr>
              <w:spacing w:line="360" w:lineRule="auto"/>
              <w:jc w:val="center"/>
              <w:rPr>
                <w:b/>
                <w:lang w:val="en-US"/>
              </w:rPr>
            </w:pPr>
            <w:r w:rsidRPr="007F1EF1">
              <w:rPr>
                <w:b/>
                <w:lang w:val="en-US"/>
              </w:rPr>
              <w:t>Xóa</w:t>
            </w:r>
          </w:p>
        </w:tc>
        <w:tc>
          <w:tcPr>
            <w:tcW w:w="1463" w:type="dxa"/>
            <w:vAlign w:val="center"/>
          </w:tcPr>
          <w:p w14:paraId="2DA39E4B" w14:textId="77777777" w:rsidR="00295CFF" w:rsidRPr="007F1EF1" w:rsidRDefault="00295CFF" w:rsidP="00E4365A">
            <w:pPr>
              <w:spacing w:line="360" w:lineRule="auto"/>
              <w:jc w:val="center"/>
              <w:rPr>
                <w:b/>
                <w:lang w:val="en-US"/>
              </w:rPr>
            </w:pPr>
            <w:r w:rsidRPr="007F1EF1">
              <w:rPr>
                <w:b/>
                <w:lang w:val="en-US"/>
              </w:rPr>
              <w:t>Truy vấn</w:t>
            </w:r>
          </w:p>
        </w:tc>
      </w:tr>
      <w:tr w:rsidR="00295CFF" w14:paraId="57C8DB19" w14:textId="77777777" w:rsidTr="00E4365A">
        <w:tc>
          <w:tcPr>
            <w:tcW w:w="805" w:type="dxa"/>
          </w:tcPr>
          <w:p w14:paraId="097A051E" w14:textId="77777777" w:rsidR="00295CFF" w:rsidRDefault="00295CFF" w:rsidP="00E4365A">
            <w:pPr>
              <w:spacing w:line="360" w:lineRule="auto"/>
              <w:jc w:val="center"/>
              <w:rPr>
                <w:lang w:val="en-US"/>
              </w:rPr>
            </w:pPr>
            <w:r>
              <w:rPr>
                <w:lang w:val="en-US"/>
              </w:rPr>
              <w:t>1</w:t>
            </w:r>
          </w:p>
        </w:tc>
        <w:tc>
          <w:tcPr>
            <w:tcW w:w="2120" w:type="dxa"/>
          </w:tcPr>
          <w:p w14:paraId="2922F7FD" w14:textId="39741B0E" w:rsidR="00295CFF" w:rsidRDefault="00295CFF" w:rsidP="00E4365A">
            <w:pPr>
              <w:spacing w:line="360" w:lineRule="auto"/>
              <w:rPr>
                <w:lang w:val="en-US"/>
              </w:rPr>
            </w:pPr>
            <w:r>
              <w:rPr>
                <w:lang w:val="en-US"/>
              </w:rPr>
              <w:t>customer_order</w:t>
            </w:r>
          </w:p>
        </w:tc>
        <w:tc>
          <w:tcPr>
            <w:tcW w:w="1463" w:type="dxa"/>
          </w:tcPr>
          <w:p w14:paraId="3D905F34" w14:textId="77777777" w:rsidR="00295CFF" w:rsidRDefault="00295CFF" w:rsidP="00E4365A">
            <w:pPr>
              <w:spacing w:line="360" w:lineRule="auto"/>
              <w:jc w:val="center"/>
              <w:rPr>
                <w:lang w:val="en-US"/>
              </w:rPr>
            </w:pPr>
          </w:p>
        </w:tc>
        <w:tc>
          <w:tcPr>
            <w:tcW w:w="1463" w:type="dxa"/>
          </w:tcPr>
          <w:p w14:paraId="66A133DE" w14:textId="77777777" w:rsidR="00295CFF" w:rsidRDefault="00295CFF" w:rsidP="00E4365A">
            <w:pPr>
              <w:spacing w:line="360" w:lineRule="auto"/>
              <w:jc w:val="center"/>
              <w:rPr>
                <w:lang w:val="en-US"/>
              </w:rPr>
            </w:pPr>
          </w:p>
        </w:tc>
        <w:tc>
          <w:tcPr>
            <w:tcW w:w="1463" w:type="dxa"/>
          </w:tcPr>
          <w:p w14:paraId="514FADA7" w14:textId="77777777" w:rsidR="00295CFF" w:rsidRDefault="00295CFF" w:rsidP="00E4365A">
            <w:pPr>
              <w:spacing w:line="360" w:lineRule="auto"/>
              <w:jc w:val="center"/>
              <w:rPr>
                <w:lang w:val="en-US"/>
              </w:rPr>
            </w:pPr>
          </w:p>
        </w:tc>
        <w:tc>
          <w:tcPr>
            <w:tcW w:w="1463" w:type="dxa"/>
          </w:tcPr>
          <w:p w14:paraId="78C5CFFB" w14:textId="77777777" w:rsidR="00295CFF" w:rsidRDefault="00295CFF" w:rsidP="00E4365A">
            <w:pPr>
              <w:jc w:val="center"/>
              <w:rPr>
                <w:lang w:val="en-US"/>
              </w:rPr>
            </w:pPr>
            <w:r>
              <w:rPr>
                <w:lang w:val="en-US"/>
              </w:rPr>
              <w:t>X</w:t>
            </w:r>
          </w:p>
        </w:tc>
      </w:tr>
      <w:tr w:rsidR="00295CFF" w14:paraId="7622EAD6" w14:textId="77777777" w:rsidTr="00E4365A">
        <w:tc>
          <w:tcPr>
            <w:tcW w:w="805" w:type="dxa"/>
          </w:tcPr>
          <w:p w14:paraId="4F8A454B" w14:textId="77777777" w:rsidR="00295CFF" w:rsidRDefault="00295CFF" w:rsidP="00E4365A">
            <w:pPr>
              <w:spacing w:line="360" w:lineRule="auto"/>
              <w:jc w:val="center"/>
              <w:rPr>
                <w:lang w:val="en-US"/>
              </w:rPr>
            </w:pPr>
            <w:r>
              <w:rPr>
                <w:lang w:val="en-US"/>
              </w:rPr>
              <w:t>2</w:t>
            </w:r>
          </w:p>
        </w:tc>
        <w:tc>
          <w:tcPr>
            <w:tcW w:w="2120" w:type="dxa"/>
          </w:tcPr>
          <w:p w14:paraId="069127B7" w14:textId="77777777" w:rsidR="00295CFF" w:rsidRDefault="00295CFF" w:rsidP="00E4365A">
            <w:pPr>
              <w:spacing w:line="360" w:lineRule="auto"/>
              <w:rPr>
                <w:lang w:val="en-US"/>
              </w:rPr>
            </w:pPr>
            <w:r>
              <w:rPr>
                <w:lang w:val="en-US"/>
              </w:rPr>
              <w:t>customer</w:t>
            </w:r>
          </w:p>
        </w:tc>
        <w:tc>
          <w:tcPr>
            <w:tcW w:w="1463" w:type="dxa"/>
          </w:tcPr>
          <w:p w14:paraId="09AD4650" w14:textId="77777777" w:rsidR="00295CFF" w:rsidRDefault="00295CFF" w:rsidP="00E4365A">
            <w:pPr>
              <w:spacing w:line="360" w:lineRule="auto"/>
              <w:jc w:val="center"/>
              <w:rPr>
                <w:lang w:val="en-US"/>
              </w:rPr>
            </w:pPr>
          </w:p>
        </w:tc>
        <w:tc>
          <w:tcPr>
            <w:tcW w:w="1463" w:type="dxa"/>
          </w:tcPr>
          <w:p w14:paraId="576F32B1" w14:textId="77777777" w:rsidR="00295CFF" w:rsidRDefault="00295CFF" w:rsidP="00E4365A">
            <w:pPr>
              <w:spacing w:line="360" w:lineRule="auto"/>
              <w:jc w:val="center"/>
              <w:rPr>
                <w:lang w:val="en-US"/>
              </w:rPr>
            </w:pPr>
          </w:p>
        </w:tc>
        <w:tc>
          <w:tcPr>
            <w:tcW w:w="1463" w:type="dxa"/>
          </w:tcPr>
          <w:p w14:paraId="5FF8A304" w14:textId="77777777" w:rsidR="00295CFF" w:rsidRDefault="00295CFF" w:rsidP="00E4365A">
            <w:pPr>
              <w:spacing w:line="360" w:lineRule="auto"/>
              <w:jc w:val="center"/>
              <w:rPr>
                <w:lang w:val="en-US"/>
              </w:rPr>
            </w:pPr>
          </w:p>
        </w:tc>
        <w:tc>
          <w:tcPr>
            <w:tcW w:w="1463" w:type="dxa"/>
          </w:tcPr>
          <w:p w14:paraId="6092ADD0" w14:textId="77777777" w:rsidR="00295CFF" w:rsidRDefault="00295CFF" w:rsidP="00E4365A">
            <w:pPr>
              <w:jc w:val="center"/>
              <w:rPr>
                <w:lang w:val="en-US"/>
              </w:rPr>
            </w:pPr>
            <w:r>
              <w:rPr>
                <w:lang w:val="en-US"/>
              </w:rPr>
              <w:t>X</w:t>
            </w:r>
          </w:p>
        </w:tc>
      </w:tr>
    </w:tbl>
    <w:p w14:paraId="04693793" w14:textId="77777777" w:rsidR="00295CFF" w:rsidRPr="00E4365A" w:rsidRDefault="00295CFF" w:rsidP="00E4365A">
      <w:pPr>
        <w:rPr>
          <w:lang w:val="en-US"/>
        </w:rPr>
      </w:pPr>
    </w:p>
    <w:p w14:paraId="52BEEBF0" w14:textId="1E99C144" w:rsidR="00EC45DD" w:rsidRDefault="00EC45DD" w:rsidP="00E4365A">
      <w:pPr>
        <w:pStyle w:val="Heading5"/>
        <w:rPr>
          <w:lang w:val="en-US"/>
        </w:rPr>
      </w:pPr>
      <w:r>
        <w:rPr>
          <w:lang w:val="en-US"/>
        </w:rPr>
        <w:lastRenderedPageBreak/>
        <w:t>Cách xử lí</w:t>
      </w:r>
    </w:p>
    <w:p w14:paraId="64C7CB21" w14:textId="758AE710" w:rsidR="009F114E" w:rsidRDefault="00B467D9" w:rsidP="0047465B">
      <w:pPr>
        <w:keepNext/>
        <w:jc w:val="center"/>
      </w:pPr>
      <w:r w:rsidRPr="00B467D9">
        <w:rPr>
          <w:noProof/>
        </w:rPr>
        <w:drawing>
          <wp:inline distT="0" distB="0" distL="0" distR="0" wp14:anchorId="7A9C52EB" wp14:editId="5467BC1F">
            <wp:extent cx="5082363" cy="793384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3808" cy="7951715"/>
                    </a:xfrm>
                    <a:prstGeom prst="rect">
                      <a:avLst/>
                    </a:prstGeom>
                    <a:noFill/>
                    <a:ln>
                      <a:noFill/>
                    </a:ln>
                  </pic:spPr>
                </pic:pic>
              </a:graphicData>
            </a:graphic>
          </wp:inline>
        </w:drawing>
      </w:r>
    </w:p>
    <w:p w14:paraId="50AABFC0" w14:textId="2895278F" w:rsidR="00EB7385" w:rsidRPr="0047465B" w:rsidRDefault="009F114E" w:rsidP="0047465B">
      <w:pPr>
        <w:pStyle w:val="Caption"/>
        <w:jc w:val="center"/>
        <w:rPr>
          <w:color w:val="auto"/>
          <w:sz w:val="26"/>
          <w:szCs w:val="26"/>
        </w:rPr>
      </w:pPr>
      <w:r w:rsidRPr="0047465B">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20</w:t>
      </w:r>
      <w:r w:rsidR="006C103E">
        <w:rPr>
          <w:color w:val="auto"/>
          <w:sz w:val="26"/>
          <w:szCs w:val="26"/>
        </w:rPr>
        <w:fldChar w:fldCharType="end"/>
      </w:r>
      <w:r w:rsidRPr="0047465B">
        <w:rPr>
          <w:color w:val="auto"/>
          <w:sz w:val="26"/>
          <w:szCs w:val="26"/>
          <w:lang w:val="en-US"/>
        </w:rPr>
        <w:t xml:space="preserve"> Sơ đồ cách xử lí tìm kiếm đơn hàng</w:t>
      </w:r>
    </w:p>
    <w:p w14:paraId="6C2245BB" w14:textId="4D0CBA67" w:rsidR="00A61DB2" w:rsidRDefault="00A61DB2" w:rsidP="00A61DB2">
      <w:pPr>
        <w:pStyle w:val="Heading4"/>
        <w:rPr>
          <w:lang w:val="en-US"/>
        </w:rPr>
      </w:pPr>
      <w:bookmarkStart w:id="361" w:name="_Toc529744443"/>
      <w:r>
        <w:lastRenderedPageBreak/>
        <w:t>Đăng nhập</w:t>
      </w:r>
      <w:r>
        <w:rPr>
          <w:lang w:val="en-US"/>
        </w:rPr>
        <w:t xml:space="preserve"> hệ thống</w:t>
      </w:r>
      <w:bookmarkEnd w:id="361"/>
    </w:p>
    <w:p w14:paraId="5CB4352B" w14:textId="12A0D91C" w:rsidR="00CF3985" w:rsidRDefault="00CF3985" w:rsidP="00CF3985">
      <w:pPr>
        <w:pStyle w:val="Heading5"/>
        <w:rPr>
          <w:lang w:val="en-US"/>
        </w:rPr>
      </w:pPr>
      <w:r>
        <w:rPr>
          <w:lang w:val="en-US"/>
        </w:rPr>
        <w:t>Mục đích</w:t>
      </w:r>
    </w:p>
    <w:p w14:paraId="0B511C8B" w14:textId="18F7707D" w:rsidR="00B07F23" w:rsidRDefault="00B07F23" w:rsidP="00E4365A">
      <w:pPr>
        <w:ind w:firstLine="720"/>
        <w:rPr>
          <w:lang w:val="en-US"/>
        </w:rPr>
      </w:pPr>
      <w:r>
        <w:rPr>
          <w:lang w:val="en-US"/>
        </w:rPr>
        <w:t>Xác thực quyền truy cập của người dùng vào các tài nguyên của hệ thống. Việc xác thực được trên phuong thức xác thực bằng token (JWT). Chuỗi xác thực bao gồm: loại tài khoản + ID người dùng + loại người dùng.</w:t>
      </w:r>
    </w:p>
    <w:p w14:paraId="657A1FEA" w14:textId="0BEBF5FF" w:rsidR="00B07F23" w:rsidRDefault="00B07F23" w:rsidP="00B07F23">
      <w:pPr>
        <w:ind w:firstLine="720"/>
        <w:rPr>
          <w:lang w:val="en-US"/>
        </w:rPr>
      </w:pPr>
      <w:r>
        <w:rPr>
          <w:lang w:val="en-US"/>
        </w:rPr>
        <w:t>Loại tài khoản được chia làm hai loại: Tài khoản vô danh và tài khoản đã được xác thực.</w:t>
      </w:r>
    </w:p>
    <w:p w14:paraId="7648F779" w14:textId="0E373CF8" w:rsidR="004A26FE" w:rsidRDefault="004A26FE" w:rsidP="00E4365A">
      <w:pPr>
        <w:ind w:firstLine="720"/>
        <w:rPr>
          <w:lang w:val="en-US"/>
        </w:rPr>
      </w:pPr>
      <w:r>
        <w:rPr>
          <w:lang w:val="en-US"/>
        </w:rPr>
        <w:t>Loại người dùng gồm hai loại: người dùng khách hàng (customer_type), người dùng nhận viên (staff_type).</w:t>
      </w:r>
    </w:p>
    <w:p w14:paraId="303EA976" w14:textId="057E2AD0" w:rsidR="00B07F23" w:rsidRPr="006A2C8A" w:rsidRDefault="00B07F23" w:rsidP="00E4365A">
      <w:pPr>
        <w:ind w:left="720"/>
        <w:rPr>
          <w:lang w:val="en-US"/>
        </w:rPr>
      </w:pPr>
    </w:p>
    <w:p w14:paraId="352541C2" w14:textId="6412EE59" w:rsidR="00CF3985" w:rsidRDefault="00405A7C" w:rsidP="00CF3985">
      <w:pPr>
        <w:pStyle w:val="Heading5"/>
        <w:rPr>
          <w:lang w:val="en-US"/>
        </w:rPr>
      </w:pPr>
      <w:r>
        <w:rPr>
          <w:lang w:val="en-US"/>
        </w:rPr>
        <w:t>Giao diện</w:t>
      </w:r>
    </w:p>
    <w:p w14:paraId="4CA1230C" w14:textId="1BBBC4C7" w:rsidR="00405A7C" w:rsidRPr="006A2C8A" w:rsidRDefault="00635A50" w:rsidP="00E4365A">
      <w:pPr>
        <w:rPr>
          <w:lang w:val="en-US"/>
        </w:rPr>
      </w:pPr>
      <w:r>
        <w:rPr>
          <w:noProof/>
        </w:rPr>
        <mc:AlternateContent>
          <mc:Choice Requires="wps">
            <w:drawing>
              <wp:anchor distT="0" distB="0" distL="114300" distR="114300" simplePos="0" relativeHeight="251658240" behindDoc="0" locked="0" layoutInCell="1" allowOverlap="1" wp14:anchorId="0D78D20D" wp14:editId="799E0BB9">
                <wp:simplePos x="0" y="0"/>
                <wp:positionH relativeFrom="column">
                  <wp:posOffset>0</wp:posOffset>
                </wp:positionH>
                <wp:positionV relativeFrom="paragraph">
                  <wp:posOffset>3846830</wp:posOffset>
                </wp:positionV>
                <wp:extent cx="53320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wps:spPr>
                      <wps:txbx>
                        <w:txbxContent>
                          <w:p w14:paraId="4B7323F1" w14:textId="6EF45B88" w:rsidR="00A72A60" w:rsidRPr="006A2C8A" w:rsidRDefault="00A72A60" w:rsidP="00E4365A">
                            <w:pPr>
                              <w:pStyle w:val="Caption"/>
                              <w:jc w:val="center"/>
                              <w:rPr>
                                <w:noProof/>
                              </w:rPr>
                            </w:pPr>
                            <w:bookmarkStart w:id="362" w:name="_Toc529744458"/>
                            <w:r w:rsidRPr="00E4365A">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21</w:t>
                            </w:r>
                            <w:r>
                              <w:rPr>
                                <w:color w:val="auto"/>
                                <w:sz w:val="26"/>
                                <w:szCs w:val="26"/>
                              </w:rPr>
                              <w:fldChar w:fldCharType="end"/>
                            </w:r>
                            <w:r w:rsidRPr="00E4365A">
                              <w:rPr>
                                <w:color w:val="auto"/>
                                <w:sz w:val="26"/>
                                <w:szCs w:val="26"/>
                                <w:lang w:val="en-US"/>
                              </w:rPr>
                              <w:t>Giao diện đăng nhập trên điện thoại và trên web</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8D20D" id="Text Box 8" o:spid="_x0000_s1027" type="#_x0000_t202" style="position:absolute;left:0;text-align:left;margin-left:0;margin-top:302.9pt;width:419.8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1BiLQIAAGQ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" stroked="f">
                <v:textbox style="mso-fit-shape-to-text:t" inset="0,0,0,0">
                  <w:txbxContent>
                    <w:p w14:paraId="4B7323F1" w14:textId="6EF45B88" w:rsidR="00A72A60" w:rsidRPr="006A2C8A" w:rsidRDefault="00A72A60" w:rsidP="00E4365A">
                      <w:pPr>
                        <w:pStyle w:val="Caption"/>
                        <w:jc w:val="center"/>
                        <w:rPr>
                          <w:noProof/>
                        </w:rPr>
                      </w:pPr>
                      <w:bookmarkStart w:id="363" w:name="_Toc529744458"/>
                      <w:r w:rsidRPr="00E4365A">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21</w:t>
                      </w:r>
                      <w:r>
                        <w:rPr>
                          <w:color w:val="auto"/>
                          <w:sz w:val="26"/>
                          <w:szCs w:val="26"/>
                        </w:rPr>
                        <w:fldChar w:fldCharType="end"/>
                      </w:r>
                      <w:r w:rsidRPr="00E4365A">
                        <w:rPr>
                          <w:color w:val="auto"/>
                          <w:sz w:val="26"/>
                          <w:szCs w:val="26"/>
                          <w:lang w:val="en-US"/>
                        </w:rPr>
                        <w:t>Giao diện đăng nhập trên điện thoại và trên web</w:t>
                      </w:r>
                      <w:bookmarkEnd w:id="363"/>
                    </w:p>
                  </w:txbxContent>
                </v:textbox>
                <w10:wrap type="topAndBottom"/>
              </v:shape>
            </w:pict>
          </mc:Fallback>
        </mc:AlternateContent>
      </w:r>
      <w:r>
        <w:rPr>
          <w:noProof/>
          <w:lang w:val="en-US"/>
        </w:rPr>
        <mc:AlternateContent>
          <mc:Choice Requires="wpg">
            <w:drawing>
              <wp:anchor distT="0" distB="0" distL="114300" distR="114300" simplePos="0" relativeHeight="251656192" behindDoc="0" locked="0" layoutInCell="1" allowOverlap="1" wp14:anchorId="1B7F4940" wp14:editId="3F34B710">
                <wp:simplePos x="0" y="0"/>
                <wp:positionH relativeFrom="margin">
                  <wp:align>left</wp:align>
                </wp:positionH>
                <wp:positionV relativeFrom="paragraph">
                  <wp:posOffset>198274</wp:posOffset>
                </wp:positionV>
                <wp:extent cx="5332095" cy="3591560"/>
                <wp:effectExtent l="0" t="0" r="1905" b="8890"/>
                <wp:wrapTopAndBottom/>
                <wp:docPr id="7" name="Group 7"/>
                <wp:cNvGraphicFramePr/>
                <a:graphic xmlns:a="http://schemas.openxmlformats.org/drawingml/2006/main">
                  <a:graphicData uri="http://schemas.microsoft.com/office/word/2010/wordprocessingGroup">
                    <wpg:wgp>
                      <wpg:cNvGrpSpPr/>
                      <wpg:grpSpPr>
                        <a:xfrm>
                          <a:off x="0" y="0"/>
                          <a:ext cx="5332095" cy="3591560"/>
                          <a:chOff x="0" y="0"/>
                          <a:chExt cx="5332095" cy="3591560"/>
                        </a:xfrm>
                      </wpg:grpSpPr>
                      <pic:pic xmlns:pic="http://schemas.openxmlformats.org/drawingml/2006/picture">
                        <pic:nvPicPr>
                          <pic:cNvPr id="6" name="Picture 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314575" y="533400"/>
                            <a:ext cx="3017520" cy="3058160"/>
                          </a:xfrm>
                          <a:prstGeom prst="rect">
                            <a:avLst/>
                          </a:prstGeom>
                        </pic:spPr>
                      </pic:pic>
                      <pic:pic xmlns:pic="http://schemas.openxmlformats.org/drawingml/2006/picture">
                        <pic:nvPicPr>
                          <pic:cNvPr id="5" name="Picture 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95145" cy="3590925"/>
                          </a:xfrm>
                          <a:prstGeom prst="rect">
                            <a:avLst/>
                          </a:prstGeom>
                        </pic:spPr>
                      </pic:pic>
                    </wpg:wgp>
                  </a:graphicData>
                </a:graphic>
              </wp:anchor>
            </w:drawing>
          </mc:Choice>
          <mc:Fallback>
            <w:pict>
              <v:group w14:anchorId="79945EAB" id="Group 7" o:spid="_x0000_s1026" style="position:absolute;margin-left:0;margin-top:15.6pt;width:419.85pt;height:282.8pt;z-index:251656192;mso-position-horizontal:left;mso-position-horizontal-relative:margin" coordsize="53320,35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23145;top:5334;width:30175;height:30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">
                  <v:imagedata r:id="rId41" o:title=""/>
                </v:shape>
                <v:shape id="Picture 5" o:spid="_x0000_s1028" type="#_x0000_t75" style="position:absolute;width:1795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">
                  <v:imagedata r:id="rId42" o:title=""/>
                </v:shape>
                <w10:wrap type="topAndBottom" anchorx="margin"/>
              </v:group>
            </w:pict>
          </mc:Fallback>
        </mc:AlternateContent>
      </w:r>
      <w:r w:rsidR="00405A7C" w:rsidRPr="00405A7C">
        <w:rPr>
          <w:noProof/>
        </w:rPr>
        <w:t xml:space="preserve"> </w:t>
      </w:r>
    </w:p>
    <w:p w14:paraId="7C9E9F2D" w14:textId="77AAE486" w:rsidR="00405A7C" w:rsidRDefault="00405A7C" w:rsidP="00405A7C">
      <w:pPr>
        <w:pStyle w:val="Heading5"/>
        <w:rPr>
          <w:lang w:val="en-US"/>
        </w:rPr>
      </w:pPr>
      <w:r w:rsidRPr="00405A7C">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635A50" w14:paraId="1456FC93" w14:textId="77777777" w:rsidTr="00E4365A">
        <w:tc>
          <w:tcPr>
            <w:tcW w:w="805" w:type="dxa"/>
            <w:vAlign w:val="center"/>
          </w:tcPr>
          <w:p w14:paraId="22C62E7E" w14:textId="41C47054" w:rsidR="00635A50" w:rsidRPr="00E4365A" w:rsidRDefault="00635A50" w:rsidP="00E4365A">
            <w:pPr>
              <w:spacing w:line="360" w:lineRule="auto"/>
              <w:jc w:val="center"/>
              <w:rPr>
                <w:b/>
                <w:lang w:val="en-US"/>
              </w:rPr>
            </w:pPr>
            <w:r w:rsidRPr="00E4365A">
              <w:rPr>
                <w:b/>
                <w:lang w:val="en-US"/>
              </w:rPr>
              <w:t>STT</w:t>
            </w:r>
          </w:p>
        </w:tc>
        <w:tc>
          <w:tcPr>
            <w:tcW w:w="1980" w:type="dxa"/>
            <w:vAlign w:val="center"/>
          </w:tcPr>
          <w:p w14:paraId="27F257C4" w14:textId="5BD98C38" w:rsidR="00635A50" w:rsidRPr="00E4365A" w:rsidRDefault="00635A50" w:rsidP="00E4365A">
            <w:pPr>
              <w:spacing w:line="360" w:lineRule="auto"/>
              <w:jc w:val="center"/>
              <w:rPr>
                <w:b/>
                <w:lang w:val="en-US"/>
              </w:rPr>
            </w:pPr>
            <w:r w:rsidRPr="00E4365A">
              <w:rPr>
                <w:b/>
                <w:lang w:val="en-US"/>
              </w:rPr>
              <w:t>Loại điều khiển</w:t>
            </w:r>
          </w:p>
        </w:tc>
        <w:tc>
          <w:tcPr>
            <w:tcW w:w="2970" w:type="dxa"/>
            <w:vAlign w:val="center"/>
          </w:tcPr>
          <w:p w14:paraId="171DB254" w14:textId="1561C98F" w:rsidR="00635A50" w:rsidRPr="00E4365A" w:rsidRDefault="00635A50" w:rsidP="00E4365A">
            <w:pPr>
              <w:spacing w:line="360" w:lineRule="auto"/>
              <w:jc w:val="center"/>
              <w:rPr>
                <w:b/>
                <w:lang w:val="en-US"/>
              </w:rPr>
            </w:pPr>
            <w:r w:rsidRPr="00E4365A">
              <w:rPr>
                <w:b/>
                <w:lang w:val="en-US"/>
              </w:rPr>
              <w:t>Nội dung thực hiện</w:t>
            </w:r>
          </w:p>
        </w:tc>
        <w:tc>
          <w:tcPr>
            <w:tcW w:w="1266" w:type="dxa"/>
            <w:vAlign w:val="center"/>
          </w:tcPr>
          <w:p w14:paraId="694EF5DD" w14:textId="2E39E0CA" w:rsidR="00635A50" w:rsidRPr="00E4365A" w:rsidRDefault="00635A50" w:rsidP="00E4365A">
            <w:pPr>
              <w:spacing w:line="360" w:lineRule="auto"/>
              <w:jc w:val="center"/>
              <w:rPr>
                <w:b/>
                <w:lang w:val="en-US"/>
              </w:rPr>
            </w:pPr>
            <w:r w:rsidRPr="00E4365A">
              <w:rPr>
                <w:b/>
                <w:lang w:val="en-US"/>
              </w:rPr>
              <w:t>Giá trị mặc định</w:t>
            </w:r>
          </w:p>
        </w:tc>
        <w:tc>
          <w:tcPr>
            <w:tcW w:w="1756" w:type="dxa"/>
            <w:vAlign w:val="center"/>
          </w:tcPr>
          <w:p w14:paraId="153B05B7" w14:textId="06DEC515" w:rsidR="00635A50" w:rsidRPr="00E4365A" w:rsidRDefault="00635A50" w:rsidP="00E4365A">
            <w:pPr>
              <w:spacing w:line="360" w:lineRule="auto"/>
              <w:jc w:val="center"/>
              <w:rPr>
                <w:b/>
                <w:lang w:val="en-US"/>
              </w:rPr>
            </w:pPr>
            <w:r w:rsidRPr="00E4365A">
              <w:rPr>
                <w:b/>
                <w:lang w:val="en-US"/>
              </w:rPr>
              <w:t>Lưu ý</w:t>
            </w:r>
          </w:p>
        </w:tc>
      </w:tr>
      <w:tr w:rsidR="00635A50" w14:paraId="4E591DCE" w14:textId="77777777" w:rsidTr="00E4365A">
        <w:tc>
          <w:tcPr>
            <w:tcW w:w="805" w:type="dxa"/>
          </w:tcPr>
          <w:p w14:paraId="17C21D90" w14:textId="628C2428" w:rsidR="00635A50" w:rsidRDefault="00443B37" w:rsidP="00E4365A">
            <w:pPr>
              <w:spacing w:line="360" w:lineRule="auto"/>
              <w:jc w:val="center"/>
              <w:rPr>
                <w:lang w:val="en-US"/>
              </w:rPr>
            </w:pPr>
            <w:r>
              <w:rPr>
                <w:lang w:val="en-US"/>
              </w:rPr>
              <w:t>1</w:t>
            </w:r>
          </w:p>
        </w:tc>
        <w:tc>
          <w:tcPr>
            <w:tcW w:w="1980" w:type="dxa"/>
          </w:tcPr>
          <w:p w14:paraId="0CF4CE65" w14:textId="2015419E" w:rsidR="00635A50" w:rsidRDefault="00443B37" w:rsidP="00E4365A">
            <w:pPr>
              <w:spacing w:line="360" w:lineRule="auto"/>
              <w:rPr>
                <w:lang w:val="en-US"/>
              </w:rPr>
            </w:pPr>
            <w:r>
              <w:rPr>
                <w:lang w:val="en-US"/>
              </w:rPr>
              <w:t>inputText</w:t>
            </w:r>
          </w:p>
        </w:tc>
        <w:tc>
          <w:tcPr>
            <w:tcW w:w="2970" w:type="dxa"/>
          </w:tcPr>
          <w:p w14:paraId="269EAB32" w14:textId="2C98A1F8" w:rsidR="00635A50" w:rsidRDefault="005D2D32" w:rsidP="00E4365A">
            <w:pPr>
              <w:spacing w:line="360" w:lineRule="auto"/>
              <w:rPr>
                <w:lang w:val="en-US"/>
              </w:rPr>
            </w:pPr>
            <w:r>
              <w:rPr>
                <w:lang w:val="en-US"/>
              </w:rPr>
              <w:t>Nhập địa chỉ email</w:t>
            </w:r>
          </w:p>
        </w:tc>
        <w:tc>
          <w:tcPr>
            <w:tcW w:w="1266" w:type="dxa"/>
          </w:tcPr>
          <w:p w14:paraId="301A60FA" w14:textId="77777777" w:rsidR="00635A50" w:rsidRDefault="00635A50" w:rsidP="00E4365A">
            <w:pPr>
              <w:spacing w:line="360" w:lineRule="auto"/>
              <w:rPr>
                <w:lang w:val="en-US"/>
              </w:rPr>
            </w:pPr>
          </w:p>
        </w:tc>
        <w:tc>
          <w:tcPr>
            <w:tcW w:w="1756" w:type="dxa"/>
          </w:tcPr>
          <w:p w14:paraId="7F07190E" w14:textId="77777777" w:rsidR="00635A50" w:rsidRDefault="00635A50" w:rsidP="00E4365A">
            <w:pPr>
              <w:spacing w:line="360" w:lineRule="auto"/>
              <w:rPr>
                <w:lang w:val="en-US"/>
              </w:rPr>
            </w:pPr>
          </w:p>
        </w:tc>
      </w:tr>
      <w:tr w:rsidR="00443B37" w14:paraId="6F72BE58" w14:textId="77777777" w:rsidTr="00E4365A">
        <w:tc>
          <w:tcPr>
            <w:tcW w:w="805" w:type="dxa"/>
          </w:tcPr>
          <w:p w14:paraId="1266287B" w14:textId="3553F01E" w:rsidR="00443B37" w:rsidRDefault="00443B37" w:rsidP="00E4365A">
            <w:pPr>
              <w:spacing w:line="360" w:lineRule="auto"/>
              <w:jc w:val="center"/>
              <w:rPr>
                <w:lang w:val="en-US"/>
              </w:rPr>
            </w:pPr>
            <w:r>
              <w:rPr>
                <w:lang w:val="en-US"/>
              </w:rPr>
              <w:t>2</w:t>
            </w:r>
          </w:p>
        </w:tc>
        <w:tc>
          <w:tcPr>
            <w:tcW w:w="1980" w:type="dxa"/>
          </w:tcPr>
          <w:p w14:paraId="742BBADE" w14:textId="76BB4F89" w:rsidR="00443B37" w:rsidRDefault="00443B37" w:rsidP="00E4365A">
            <w:pPr>
              <w:spacing w:line="360" w:lineRule="auto"/>
              <w:rPr>
                <w:lang w:val="en-US"/>
              </w:rPr>
            </w:pPr>
            <w:r>
              <w:rPr>
                <w:lang w:val="en-US"/>
              </w:rPr>
              <w:t>inputText</w:t>
            </w:r>
          </w:p>
        </w:tc>
        <w:tc>
          <w:tcPr>
            <w:tcW w:w="2970" w:type="dxa"/>
          </w:tcPr>
          <w:p w14:paraId="4CACBBBA" w14:textId="7D2F95B3" w:rsidR="00443B37" w:rsidRDefault="005D2D32" w:rsidP="00E4365A">
            <w:pPr>
              <w:spacing w:line="360" w:lineRule="auto"/>
              <w:rPr>
                <w:lang w:val="en-US"/>
              </w:rPr>
            </w:pPr>
            <w:r>
              <w:rPr>
                <w:lang w:val="en-US"/>
              </w:rPr>
              <w:t>Nhập mật khẩu</w:t>
            </w:r>
          </w:p>
        </w:tc>
        <w:tc>
          <w:tcPr>
            <w:tcW w:w="1266" w:type="dxa"/>
          </w:tcPr>
          <w:p w14:paraId="19AAA9C3" w14:textId="77777777" w:rsidR="00443B37" w:rsidRDefault="00443B37" w:rsidP="00E4365A">
            <w:pPr>
              <w:spacing w:line="360" w:lineRule="auto"/>
              <w:rPr>
                <w:lang w:val="en-US"/>
              </w:rPr>
            </w:pPr>
          </w:p>
        </w:tc>
        <w:tc>
          <w:tcPr>
            <w:tcW w:w="1756" w:type="dxa"/>
          </w:tcPr>
          <w:p w14:paraId="433F537D" w14:textId="77777777" w:rsidR="00443B37" w:rsidRDefault="00443B37" w:rsidP="00E4365A">
            <w:pPr>
              <w:spacing w:line="360" w:lineRule="auto"/>
              <w:rPr>
                <w:lang w:val="en-US"/>
              </w:rPr>
            </w:pPr>
          </w:p>
        </w:tc>
      </w:tr>
      <w:tr w:rsidR="00443B37" w14:paraId="7603998A" w14:textId="77777777" w:rsidTr="00E4365A">
        <w:tc>
          <w:tcPr>
            <w:tcW w:w="805" w:type="dxa"/>
          </w:tcPr>
          <w:p w14:paraId="575BDB53" w14:textId="702F83B7" w:rsidR="00443B37" w:rsidRDefault="00443B37" w:rsidP="00E4365A">
            <w:pPr>
              <w:spacing w:line="360" w:lineRule="auto"/>
              <w:jc w:val="center"/>
              <w:rPr>
                <w:lang w:val="en-US"/>
              </w:rPr>
            </w:pPr>
            <w:r>
              <w:rPr>
                <w:lang w:val="en-US"/>
              </w:rPr>
              <w:lastRenderedPageBreak/>
              <w:t>3</w:t>
            </w:r>
          </w:p>
        </w:tc>
        <w:tc>
          <w:tcPr>
            <w:tcW w:w="1980" w:type="dxa"/>
          </w:tcPr>
          <w:p w14:paraId="79F9F589" w14:textId="414F7F81" w:rsidR="00443B37" w:rsidRDefault="00443B37" w:rsidP="00E4365A">
            <w:pPr>
              <w:spacing w:line="360" w:lineRule="auto"/>
              <w:rPr>
                <w:lang w:val="en-US"/>
              </w:rPr>
            </w:pPr>
            <w:r>
              <w:rPr>
                <w:lang w:val="en-US"/>
              </w:rPr>
              <w:t>button</w:t>
            </w:r>
          </w:p>
        </w:tc>
        <w:tc>
          <w:tcPr>
            <w:tcW w:w="2970" w:type="dxa"/>
          </w:tcPr>
          <w:p w14:paraId="054D88AD" w14:textId="60FF05EA" w:rsidR="00443B37" w:rsidRDefault="005D2D32" w:rsidP="00E4365A">
            <w:pPr>
              <w:spacing w:line="360" w:lineRule="auto"/>
              <w:rPr>
                <w:lang w:val="en-US"/>
              </w:rPr>
            </w:pPr>
            <w:r>
              <w:rPr>
                <w:lang w:val="en-US"/>
              </w:rPr>
              <w:t>Đăng nhập</w:t>
            </w:r>
          </w:p>
        </w:tc>
        <w:tc>
          <w:tcPr>
            <w:tcW w:w="1266" w:type="dxa"/>
          </w:tcPr>
          <w:p w14:paraId="0A810ABA" w14:textId="77777777" w:rsidR="00443B37" w:rsidRDefault="00443B37" w:rsidP="00E4365A">
            <w:pPr>
              <w:spacing w:line="360" w:lineRule="auto"/>
              <w:rPr>
                <w:lang w:val="en-US"/>
              </w:rPr>
            </w:pPr>
          </w:p>
        </w:tc>
        <w:tc>
          <w:tcPr>
            <w:tcW w:w="1756" w:type="dxa"/>
          </w:tcPr>
          <w:p w14:paraId="138525B0" w14:textId="77777777" w:rsidR="00443B37" w:rsidRDefault="00443B37" w:rsidP="00E4365A">
            <w:pPr>
              <w:spacing w:line="360" w:lineRule="auto"/>
              <w:rPr>
                <w:lang w:val="en-US"/>
              </w:rPr>
            </w:pPr>
          </w:p>
        </w:tc>
      </w:tr>
    </w:tbl>
    <w:p w14:paraId="720DECDA" w14:textId="77777777" w:rsidR="00635A50" w:rsidRPr="006A2C8A" w:rsidRDefault="00635A50" w:rsidP="00E4365A">
      <w:pPr>
        <w:rPr>
          <w:lang w:val="en-US"/>
        </w:rPr>
      </w:pPr>
    </w:p>
    <w:p w14:paraId="240F99B1" w14:textId="3292BCE6" w:rsidR="00405A7C" w:rsidRDefault="00405A7C" w:rsidP="00405A7C">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3718D" w14:paraId="012FC871" w14:textId="77777777" w:rsidTr="00E4365A">
        <w:tc>
          <w:tcPr>
            <w:tcW w:w="805" w:type="dxa"/>
            <w:vMerge w:val="restart"/>
            <w:vAlign w:val="center"/>
          </w:tcPr>
          <w:p w14:paraId="5B475C45" w14:textId="1175652D" w:rsidR="00D3718D" w:rsidRPr="00E4365A" w:rsidRDefault="00D3718D" w:rsidP="00E4365A">
            <w:pPr>
              <w:spacing w:line="360" w:lineRule="auto"/>
              <w:jc w:val="center"/>
              <w:rPr>
                <w:b/>
                <w:lang w:val="en-US"/>
              </w:rPr>
            </w:pPr>
            <w:r w:rsidRPr="00E4365A">
              <w:rPr>
                <w:b/>
                <w:lang w:val="en-US"/>
              </w:rPr>
              <w:t>STT</w:t>
            </w:r>
          </w:p>
        </w:tc>
        <w:tc>
          <w:tcPr>
            <w:tcW w:w="2120" w:type="dxa"/>
            <w:vMerge w:val="restart"/>
            <w:vAlign w:val="center"/>
          </w:tcPr>
          <w:p w14:paraId="5703658E" w14:textId="77777777" w:rsidR="00D3718D" w:rsidRPr="00E4365A" w:rsidRDefault="00D3718D" w:rsidP="00E4365A">
            <w:pPr>
              <w:spacing w:line="360" w:lineRule="auto"/>
              <w:jc w:val="center"/>
              <w:rPr>
                <w:b/>
                <w:lang w:val="en-US"/>
              </w:rPr>
            </w:pPr>
            <w:r w:rsidRPr="00E4365A">
              <w:rPr>
                <w:b/>
                <w:lang w:val="en-US"/>
              </w:rPr>
              <w:t>Tên bảng/</w:t>
            </w:r>
          </w:p>
          <w:p w14:paraId="5BABB39B" w14:textId="57D70C5E" w:rsidR="00D3718D" w:rsidRPr="00E4365A" w:rsidRDefault="00D3718D" w:rsidP="00E4365A">
            <w:pPr>
              <w:spacing w:line="360" w:lineRule="auto"/>
              <w:jc w:val="center"/>
              <w:rPr>
                <w:b/>
                <w:lang w:val="en-US"/>
              </w:rPr>
            </w:pPr>
            <w:r w:rsidRPr="00E4365A">
              <w:rPr>
                <w:b/>
                <w:lang w:val="en-US"/>
              </w:rPr>
              <w:t>Cấu tr</w:t>
            </w:r>
            <w:r w:rsidR="00755C63">
              <w:rPr>
                <w:b/>
                <w:lang w:val="en-US"/>
              </w:rPr>
              <w:t>ú</w:t>
            </w:r>
            <w:r w:rsidRPr="00E4365A">
              <w:rPr>
                <w:b/>
                <w:lang w:val="en-US"/>
              </w:rPr>
              <w:t>c dữ liệu</w:t>
            </w:r>
          </w:p>
        </w:tc>
        <w:tc>
          <w:tcPr>
            <w:tcW w:w="5852" w:type="dxa"/>
            <w:gridSpan w:val="4"/>
            <w:vAlign w:val="center"/>
          </w:tcPr>
          <w:p w14:paraId="2CEFA8E9" w14:textId="69D6F63D" w:rsidR="00D3718D" w:rsidRPr="00E4365A" w:rsidRDefault="00D3718D" w:rsidP="00E4365A">
            <w:pPr>
              <w:spacing w:line="360" w:lineRule="auto"/>
              <w:jc w:val="center"/>
              <w:rPr>
                <w:b/>
                <w:lang w:val="en-US"/>
              </w:rPr>
            </w:pPr>
            <w:r w:rsidRPr="00E4365A">
              <w:rPr>
                <w:b/>
                <w:lang w:val="en-US"/>
              </w:rPr>
              <w:t>Phương thức</w:t>
            </w:r>
          </w:p>
        </w:tc>
      </w:tr>
      <w:tr w:rsidR="00D3718D" w14:paraId="2F72B8C5" w14:textId="77777777" w:rsidTr="00E4365A">
        <w:tc>
          <w:tcPr>
            <w:tcW w:w="805" w:type="dxa"/>
            <w:vMerge/>
            <w:vAlign w:val="center"/>
          </w:tcPr>
          <w:p w14:paraId="212949B4" w14:textId="77777777" w:rsidR="00D3718D" w:rsidRPr="00E4365A" w:rsidRDefault="00D3718D" w:rsidP="00E4365A">
            <w:pPr>
              <w:spacing w:line="360" w:lineRule="auto"/>
              <w:jc w:val="center"/>
              <w:rPr>
                <w:b/>
                <w:lang w:val="en-US"/>
              </w:rPr>
            </w:pPr>
          </w:p>
        </w:tc>
        <w:tc>
          <w:tcPr>
            <w:tcW w:w="2120" w:type="dxa"/>
            <w:vMerge/>
            <w:vAlign w:val="center"/>
          </w:tcPr>
          <w:p w14:paraId="47FD5023" w14:textId="77777777" w:rsidR="00D3718D" w:rsidRPr="00E4365A" w:rsidRDefault="00D3718D" w:rsidP="00E4365A">
            <w:pPr>
              <w:spacing w:line="360" w:lineRule="auto"/>
              <w:jc w:val="center"/>
              <w:rPr>
                <w:b/>
                <w:lang w:val="en-US"/>
              </w:rPr>
            </w:pPr>
          </w:p>
        </w:tc>
        <w:tc>
          <w:tcPr>
            <w:tcW w:w="1463" w:type="dxa"/>
            <w:vAlign w:val="center"/>
          </w:tcPr>
          <w:p w14:paraId="5BF83A93" w14:textId="7F619BB1" w:rsidR="00D3718D" w:rsidRPr="00E4365A" w:rsidRDefault="00D3718D" w:rsidP="00E4365A">
            <w:pPr>
              <w:spacing w:line="360" w:lineRule="auto"/>
              <w:jc w:val="center"/>
              <w:rPr>
                <w:b/>
                <w:lang w:val="en-US"/>
              </w:rPr>
            </w:pPr>
            <w:r w:rsidRPr="00E4365A">
              <w:rPr>
                <w:b/>
                <w:lang w:val="en-US"/>
              </w:rPr>
              <w:t>Thêm</w:t>
            </w:r>
          </w:p>
        </w:tc>
        <w:tc>
          <w:tcPr>
            <w:tcW w:w="1463" w:type="dxa"/>
            <w:vAlign w:val="center"/>
          </w:tcPr>
          <w:p w14:paraId="5CEBF21E" w14:textId="79E4FC9A" w:rsidR="00D3718D" w:rsidRPr="00E4365A" w:rsidRDefault="00D3718D" w:rsidP="00E4365A">
            <w:pPr>
              <w:spacing w:line="360" w:lineRule="auto"/>
              <w:jc w:val="center"/>
              <w:rPr>
                <w:b/>
                <w:lang w:val="en-US"/>
              </w:rPr>
            </w:pPr>
            <w:r w:rsidRPr="00E4365A">
              <w:rPr>
                <w:b/>
                <w:lang w:val="en-US"/>
              </w:rPr>
              <w:t>Sửa</w:t>
            </w:r>
          </w:p>
        </w:tc>
        <w:tc>
          <w:tcPr>
            <w:tcW w:w="1463" w:type="dxa"/>
            <w:vAlign w:val="center"/>
          </w:tcPr>
          <w:p w14:paraId="62B44522" w14:textId="2A654DAD" w:rsidR="00D3718D" w:rsidRPr="00E4365A" w:rsidRDefault="00D3718D" w:rsidP="00E4365A">
            <w:pPr>
              <w:spacing w:line="360" w:lineRule="auto"/>
              <w:jc w:val="center"/>
              <w:rPr>
                <w:b/>
                <w:lang w:val="en-US"/>
              </w:rPr>
            </w:pPr>
            <w:r w:rsidRPr="00E4365A">
              <w:rPr>
                <w:b/>
                <w:lang w:val="en-US"/>
              </w:rPr>
              <w:t>Xóa</w:t>
            </w:r>
          </w:p>
        </w:tc>
        <w:tc>
          <w:tcPr>
            <w:tcW w:w="1463" w:type="dxa"/>
            <w:vAlign w:val="center"/>
          </w:tcPr>
          <w:p w14:paraId="38CD1A32" w14:textId="1296246B" w:rsidR="00D3718D" w:rsidRPr="00E4365A" w:rsidRDefault="00D3718D" w:rsidP="00E4365A">
            <w:pPr>
              <w:spacing w:line="360" w:lineRule="auto"/>
              <w:jc w:val="center"/>
              <w:rPr>
                <w:b/>
                <w:lang w:val="en-US"/>
              </w:rPr>
            </w:pPr>
            <w:r w:rsidRPr="00E4365A">
              <w:rPr>
                <w:b/>
                <w:lang w:val="en-US"/>
              </w:rPr>
              <w:t>Truy vấn</w:t>
            </w:r>
          </w:p>
        </w:tc>
      </w:tr>
      <w:tr w:rsidR="00D3718D" w14:paraId="6ABA1252" w14:textId="77777777" w:rsidTr="00E4365A">
        <w:tc>
          <w:tcPr>
            <w:tcW w:w="805" w:type="dxa"/>
          </w:tcPr>
          <w:p w14:paraId="5F2737C7" w14:textId="3EA0470E" w:rsidR="00D3718D" w:rsidRDefault="00D3718D" w:rsidP="00E4365A">
            <w:pPr>
              <w:spacing w:line="360" w:lineRule="auto"/>
              <w:jc w:val="center"/>
              <w:rPr>
                <w:lang w:val="en-US"/>
              </w:rPr>
            </w:pPr>
            <w:r>
              <w:rPr>
                <w:lang w:val="en-US"/>
              </w:rPr>
              <w:t>1</w:t>
            </w:r>
          </w:p>
        </w:tc>
        <w:tc>
          <w:tcPr>
            <w:tcW w:w="2120" w:type="dxa"/>
          </w:tcPr>
          <w:p w14:paraId="7E93C1CE" w14:textId="6E6E9F2B" w:rsidR="00D3718D" w:rsidRDefault="00D3718D" w:rsidP="00E4365A">
            <w:pPr>
              <w:spacing w:line="360" w:lineRule="auto"/>
              <w:rPr>
                <w:lang w:val="en-US"/>
              </w:rPr>
            </w:pPr>
            <w:r>
              <w:rPr>
                <w:lang w:val="en-US"/>
              </w:rPr>
              <w:t>user</w:t>
            </w:r>
          </w:p>
        </w:tc>
        <w:tc>
          <w:tcPr>
            <w:tcW w:w="1463" w:type="dxa"/>
          </w:tcPr>
          <w:p w14:paraId="057EE6FD" w14:textId="77777777" w:rsidR="00D3718D" w:rsidRDefault="00D3718D" w:rsidP="00E4365A">
            <w:pPr>
              <w:spacing w:line="360" w:lineRule="auto"/>
              <w:jc w:val="center"/>
              <w:rPr>
                <w:lang w:val="en-US"/>
              </w:rPr>
            </w:pPr>
          </w:p>
        </w:tc>
        <w:tc>
          <w:tcPr>
            <w:tcW w:w="1463" w:type="dxa"/>
          </w:tcPr>
          <w:p w14:paraId="707021CB" w14:textId="77777777" w:rsidR="00D3718D" w:rsidRDefault="00D3718D" w:rsidP="00E4365A">
            <w:pPr>
              <w:spacing w:line="360" w:lineRule="auto"/>
              <w:jc w:val="center"/>
              <w:rPr>
                <w:lang w:val="en-US"/>
              </w:rPr>
            </w:pPr>
          </w:p>
        </w:tc>
        <w:tc>
          <w:tcPr>
            <w:tcW w:w="1463" w:type="dxa"/>
          </w:tcPr>
          <w:p w14:paraId="18CD5731" w14:textId="77777777" w:rsidR="00D3718D" w:rsidRDefault="00D3718D" w:rsidP="00E4365A">
            <w:pPr>
              <w:spacing w:line="360" w:lineRule="auto"/>
              <w:jc w:val="center"/>
              <w:rPr>
                <w:lang w:val="en-US"/>
              </w:rPr>
            </w:pPr>
          </w:p>
        </w:tc>
        <w:tc>
          <w:tcPr>
            <w:tcW w:w="1463" w:type="dxa"/>
          </w:tcPr>
          <w:p w14:paraId="1896C2C1" w14:textId="0C44E69D" w:rsidR="00D3718D" w:rsidRDefault="00D3718D" w:rsidP="00E4365A">
            <w:pPr>
              <w:jc w:val="center"/>
              <w:rPr>
                <w:lang w:val="en-US"/>
              </w:rPr>
            </w:pPr>
            <w:r>
              <w:rPr>
                <w:lang w:val="en-US"/>
              </w:rPr>
              <w:t>X</w:t>
            </w:r>
          </w:p>
        </w:tc>
      </w:tr>
      <w:tr w:rsidR="00D3718D" w14:paraId="12A95A41" w14:textId="77777777" w:rsidTr="00E4365A">
        <w:tc>
          <w:tcPr>
            <w:tcW w:w="805" w:type="dxa"/>
          </w:tcPr>
          <w:p w14:paraId="7F5DB412" w14:textId="25D2BBD4" w:rsidR="00D3718D" w:rsidRDefault="00D3718D" w:rsidP="00E4365A">
            <w:pPr>
              <w:spacing w:line="360" w:lineRule="auto"/>
              <w:jc w:val="center"/>
              <w:rPr>
                <w:lang w:val="en-US"/>
              </w:rPr>
            </w:pPr>
            <w:r>
              <w:rPr>
                <w:lang w:val="en-US"/>
              </w:rPr>
              <w:t>2</w:t>
            </w:r>
          </w:p>
        </w:tc>
        <w:tc>
          <w:tcPr>
            <w:tcW w:w="2120" w:type="dxa"/>
          </w:tcPr>
          <w:p w14:paraId="48D2000A" w14:textId="2AAEA3C8" w:rsidR="00D3718D" w:rsidRDefault="00D3718D" w:rsidP="00E4365A">
            <w:pPr>
              <w:spacing w:line="360" w:lineRule="auto"/>
              <w:rPr>
                <w:lang w:val="en-US"/>
              </w:rPr>
            </w:pPr>
            <w:r>
              <w:rPr>
                <w:lang w:val="en-US"/>
              </w:rPr>
              <w:t>customer</w:t>
            </w:r>
          </w:p>
        </w:tc>
        <w:tc>
          <w:tcPr>
            <w:tcW w:w="1463" w:type="dxa"/>
          </w:tcPr>
          <w:p w14:paraId="3B584FE2" w14:textId="77777777" w:rsidR="00D3718D" w:rsidRDefault="00D3718D" w:rsidP="00E4365A">
            <w:pPr>
              <w:spacing w:line="360" w:lineRule="auto"/>
              <w:jc w:val="center"/>
              <w:rPr>
                <w:lang w:val="en-US"/>
              </w:rPr>
            </w:pPr>
          </w:p>
        </w:tc>
        <w:tc>
          <w:tcPr>
            <w:tcW w:w="1463" w:type="dxa"/>
          </w:tcPr>
          <w:p w14:paraId="45FD592F" w14:textId="77777777" w:rsidR="00D3718D" w:rsidRDefault="00D3718D" w:rsidP="00E4365A">
            <w:pPr>
              <w:spacing w:line="360" w:lineRule="auto"/>
              <w:jc w:val="center"/>
              <w:rPr>
                <w:lang w:val="en-US"/>
              </w:rPr>
            </w:pPr>
          </w:p>
        </w:tc>
        <w:tc>
          <w:tcPr>
            <w:tcW w:w="1463" w:type="dxa"/>
          </w:tcPr>
          <w:p w14:paraId="23532FE0" w14:textId="77777777" w:rsidR="00D3718D" w:rsidRDefault="00D3718D" w:rsidP="00E4365A">
            <w:pPr>
              <w:spacing w:line="360" w:lineRule="auto"/>
              <w:jc w:val="center"/>
              <w:rPr>
                <w:lang w:val="en-US"/>
              </w:rPr>
            </w:pPr>
          </w:p>
        </w:tc>
        <w:tc>
          <w:tcPr>
            <w:tcW w:w="1463" w:type="dxa"/>
          </w:tcPr>
          <w:p w14:paraId="49606902" w14:textId="63D6FD39" w:rsidR="00D3718D" w:rsidRDefault="00D3718D" w:rsidP="00E4365A">
            <w:pPr>
              <w:jc w:val="center"/>
              <w:rPr>
                <w:lang w:val="en-US"/>
              </w:rPr>
            </w:pPr>
            <w:r>
              <w:rPr>
                <w:lang w:val="en-US"/>
              </w:rPr>
              <w:t>X</w:t>
            </w:r>
          </w:p>
        </w:tc>
      </w:tr>
      <w:tr w:rsidR="00D3718D" w14:paraId="24614304" w14:textId="77777777" w:rsidTr="00D3718D">
        <w:tc>
          <w:tcPr>
            <w:tcW w:w="805" w:type="dxa"/>
          </w:tcPr>
          <w:p w14:paraId="11AC8182" w14:textId="4254C1AD" w:rsidR="00D3718D" w:rsidRDefault="00D3718D" w:rsidP="00E4365A">
            <w:pPr>
              <w:spacing w:line="360" w:lineRule="auto"/>
              <w:jc w:val="center"/>
              <w:rPr>
                <w:lang w:val="en-US"/>
              </w:rPr>
            </w:pPr>
            <w:r>
              <w:rPr>
                <w:lang w:val="en-US"/>
              </w:rPr>
              <w:t>3</w:t>
            </w:r>
          </w:p>
        </w:tc>
        <w:tc>
          <w:tcPr>
            <w:tcW w:w="2120" w:type="dxa"/>
          </w:tcPr>
          <w:p w14:paraId="21F115D2" w14:textId="498B8D71" w:rsidR="00D3718D" w:rsidRDefault="00D3718D" w:rsidP="00E4365A">
            <w:pPr>
              <w:spacing w:line="360" w:lineRule="auto"/>
              <w:rPr>
                <w:lang w:val="en-US"/>
              </w:rPr>
            </w:pPr>
            <w:r>
              <w:rPr>
                <w:lang w:val="en-US"/>
              </w:rPr>
              <w:t>staff</w:t>
            </w:r>
          </w:p>
        </w:tc>
        <w:tc>
          <w:tcPr>
            <w:tcW w:w="1463" w:type="dxa"/>
          </w:tcPr>
          <w:p w14:paraId="38DED89B" w14:textId="77777777" w:rsidR="00D3718D" w:rsidRDefault="00D3718D" w:rsidP="00E4365A">
            <w:pPr>
              <w:spacing w:line="360" w:lineRule="auto"/>
              <w:jc w:val="center"/>
              <w:rPr>
                <w:lang w:val="en-US"/>
              </w:rPr>
            </w:pPr>
          </w:p>
        </w:tc>
        <w:tc>
          <w:tcPr>
            <w:tcW w:w="1463" w:type="dxa"/>
          </w:tcPr>
          <w:p w14:paraId="58287871" w14:textId="77777777" w:rsidR="00D3718D" w:rsidRDefault="00D3718D" w:rsidP="00E4365A">
            <w:pPr>
              <w:spacing w:line="360" w:lineRule="auto"/>
              <w:jc w:val="center"/>
              <w:rPr>
                <w:lang w:val="en-US"/>
              </w:rPr>
            </w:pPr>
          </w:p>
        </w:tc>
        <w:tc>
          <w:tcPr>
            <w:tcW w:w="1463" w:type="dxa"/>
          </w:tcPr>
          <w:p w14:paraId="23A1617E" w14:textId="77777777" w:rsidR="00D3718D" w:rsidRDefault="00D3718D" w:rsidP="00E4365A">
            <w:pPr>
              <w:spacing w:line="360" w:lineRule="auto"/>
              <w:jc w:val="center"/>
              <w:rPr>
                <w:lang w:val="en-US"/>
              </w:rPr>
            </w:pPr>
          </w:p>
        </w:tc>
        <w:tc>
          <w:tcPr>
            <w:tcW w:w="1463" w:type="dxa"/>
          </w:tcPr>
          <w:p w14:paraId="0125DB78" w14:textId="49BD6AC5" w:rsidR="00D3718D" w:rsidRDefault="00D3718D" w:rsidP="00E4365A">
            <w:pPr>
              <w:jc w:val="center"/>
              <w:rPr>
                <w:lang w:val="en-US"/>
              </w:rPr>
            </w:pPr>
            <w:r>
              <w:rPr>
                <w:lang w:val="en-US"/>
              </w:rPr>
              <w:t>X</w:t>
            </w:r>
          </w:p>
        </w:tc>
      </w:tr>
      <w:tr w:rsidR="00D3718D" w14:paraId="51BC0CDE" w14:textId="77777777" w:rsidTr="00D3718D">
        <w:tc>
          <w:tcPr>
            <w:tcW w:w="805" w:type="dxa"/>
          </w:tcPr>
          <w:p w14:paraId="57CD55CF" w14:textId="3646729F" w:rsidR="00D3718D" w:rsidRDefault="00D3718D" w:rsidP="00E4365A">
            <w:pPr>
              <w:spacing w:line="360" w:lineRule="auto"/>
              <w:jc w:val="center"/>
              <w:rPr>
                <w:lang w:val="en-US"/>
              </w:rPr>
            </w:pPr>
            <w:r>
              <w:rPr>
                <w:lang w:val="en-US"/>
              </w:rPr>
              <w:t>4</w:t>
            </w:r>
          </w:p>
        </w:tc>
        <w:tc>
          <w:tcPr>
            <w:tcW w:w="2120" w:type="dxa"/>
          </w:tcPr>
          <w:p w14:paraId="7B61D072" w14:textId="03AF129C" w:rsidR="00D3718D" w:rsidRDefault="00D3718D" w:rsidP="00E4365A">
            <w:pPr>
              <w:spacing w:line="360" w:lineRule="auto"/>
              <w:rPr>
                <w:lang w:val="en-US"/>
              </w:rPr>
            </w:pPr>
            <w:r>
              <w:rPr>
                <w:lang w:val="en-US"/>
              </w:rPr>
              <w:t>staff_type</w:t>
            </w:r>
          </w:p>
        </w:tc>
        <w:tc>
          <w:tcPr>
            <w:tcW w:w="1463" w:type="dxa"/>
          </w:tcPr>
          <w:p w14:paraId="728694FB" w14:textId="77777777" w:rsidR="00D3718D" w:rsidRDefault="00D3718D" w:rsidP="00E4365A">
            <w:pPr>
              <w:spacing w:line="360" w:lineRule="auto"/>
              <w:jc w:val="center"/>
              <w:rPr>
                <w:lang w:val="en-US"/>
              </w:rPr>
            </w:pPr>
          </w:p>
        </w:tc>
        <w:tc>
          <w:tcPr>
            <w:tcW w:w="1463" w:type="dxa"/>
          </w:tcPr>
          <w:p w14:paraId="300E4CDB" w14:textId="77777777" w:rsidR="00D3718D" w:rsidRDefault="00D3718D" w:rsidP="00E4365A">
            <w:pPr>
              <w:spacing w:line="360" w:lineRule="auto"/>
              <w:jc w:val="center"/>
              <w:rPr>
                <w:lang w:val="en-US"/>
              </w:rPr>
            </w:pPr>
          </w:p>
        </w:tc>
        <w:tc>
          <w:tcPr>
            <w:tcW w:w="1463" w:type="dxa"/>
          </w:tcPr>
          <w:p w14:paraId="2FA74826" w14:textId="77777777" w:rsidR="00D3718D" w:rsidRDefault="00D3718D" w:rsidP="00E4365A">
            <w:pPr>
              <w:spacing w:line="360" w:lineRule="auto"/>
              <w:jc w:val="center"/>
              <w:rPr>
                <w:lang w:val="en-US"/>
              </w:rPr>
            </w:pPr>
          </w:p>
        </w:tc>
        <w:tc>
          <w:tcPr>
            <w:tcW w:w="1463" w:type="dxa"/>
          </w:tcPr>
          <w:p w14:paraId="3F87A46F" w14:textId="02B5D319" w:rsidR="00D3718D" w:rsidRDefault="00D3718D" w:rsidP="00E4365A">
            <w:pPr>
              <w:jc w:val="center"/>
              <w:rPr>
                <w:lang w:val="en-US"/>
              </w:rPr>
            </w:pPr>
            <w:r>
              <w:rPr>
                <w:lang w:val="en-US"/>
              </w:rPr>
              <w:t>X</w:t>
            </w:r>
          </w:p>
        </w:tc>
      </w:tr>
    </w:tbl>
    <w:p w14:paraId="38C9CA11" w14:textId="44C63D42" w:rsidR="00405A7C" w:rsidRDefault="00405A7C" w:rsidP="00E114E4">
      <w:pPr>
        <w:pStyle w:val="Heading5"/>
        <w:rPr>
          <w:lang w:val="en-US"/>
        </w:rPr>
      </w:pPr>
      <w:r>
        <w:rPr>
          <w:lang w:val="en-US"/>
        </w:rPr>
        <w:lastRenderedPageBreak/>
        <w:t>Cách xử lí</w:t>
      </w:r>
    </w:p>
    <w:p w14:paraId="12DA4868" w14:textId="08A80EFF" w:rsidR="00744A90" w:rsidRDefault="008F226C" w:rsidP="00E4365A">
      <w:pPr>
        <w:keepNext/>
        <w:jc w:val="center"/>
      </w:pPr>
      <w:r w:rsidRPr="008F226C">
        <w:rPr>
          <w:noProof/>
          <w:lang w:val="en-US"/>
        </w:rPr>
        <w:drawing>
          <wp:inline distT="0" distB="0" distL="0" distR="0" wp14:anchorId="7BBF50E8" wp14:editId="6D57068A">
            <wp:extent cx="4098555" cy="78747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4758" cy="7886677"/>
                    </a:xfrm>
                    <a:prstGeom prst="rect">
                      <a:avLst/>
                    </a:prstGeom>
                    <a:noFill/>
                    <a:ln>
                      <a:noFill/>
                    </a:ln>
                  </pic:spPr>
                </pic:pic>
              </a:graphicData>
            </a:graphic>
          </wp:inline>
        </w:drawing>
      </w:r>
      <w:r w:rsidRPr="008F226C">
        <w:rPr>
          <w:noProof/>
          <w:lang w:val="en-US"/>
        </w:rPr>
        <w:t xml:space="preserve"> </w:t>
      </w:r>
    </w:p>
    <w:p w14:paraId="0428E027" w14:textId="76DBB977" w:rsidR="00744A90" w:rsidRPr="006A2C8A" w:rsidRDefault="00744A90" w:rsidP="00E4365A">
      <w:pPr>
        <w:pStyle w:val="Caption"/>
        <w:jc w:val="center"/>
        <w:rPr>
          <w:lang w:val="en-US"/>
        </w:rPr>
      </w:pPr>
      <w:bookmarkStart w:id="364" w:name="_Toc529744459"/>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22</w:t>
      </w:r>
      <w:r w:rsidR="006C103E">
        <w:rPr>
          <w:color w:val="auto"/>
          <w:sz w:val="26"/>
          <w:szCs w:val="26"/>
        </w:rPr>
        <w:fldChar w:fldCharType="end"/>
      </w:r>
      <w:r w:rsidRPr="00E4365A">
        <w:rPr>
          <w:color w:val="auto"/>
          <w:sz w:val="26"/>
          <w:szCs w:val="26"/>
          <w:lang w:val="en-US"/>
        </w:rPr>
        <w:t xml:space="preserve"> Sơ đồ xử lí đăng nhập</w:t>
      </w:r>
      <w:bookmarkEnd w:id="364"/>
    </w:p>
    <w:p w14:paraId="0AD7EF50" w14:textId="77777777" w:rsidR="00E114E4" w:rsidRPr="006A2C8A" w:rsidRDefault="00E114E4" w:rsidP="00E4365A">
      <w:pPr>
        <w:rPr>
          <w:lang w:val="en-US"/>
        </w:rPr>
      </w:pPr>
    </w:p>
    <w:p w14:paraId="44D29F39" w14:textId="1BC24A39" w:rsidR="00A61DB2" w:rsidRDefault="00A61DB2" w:rsidP="00A61DB2">
      <w:pPr>
        <w:pStyle w:val="Heading4"/>
      </w:pPr>
      <w:bookmarkStart w:id="365" w:name="_Toc529744444"/>
      <w:r>
        <w:rPr>
          <w:lang w:val="en-US"/>
        </w:rPr>
        <w:t>Đ</w:t>
      </w:r>
      <w:r>
        <w:t>ăng xuất hệ thống</w:t>
      </w:r>
      <w:bookmarkEnd w:id="365"/>
    </w:p>
    <w:p w14:paraId="07A63252" w14:textId="35C81D95" w:rsidR="003D3E6A" w:rsidRDefault="003D3E6A" w:rsidP="003D3E6A">
      <w:pPr>
        <w:pStyle w:val="Heading5"/>
        <w:rPr>
          <w:lang w:val="en-US"/>
        </w:rPr>
      </w:pPr>
      <w:r>
        <w:rPr>
          <w:lang w:val="en-US"/>
        </w:rPr>
        <w:t>Mục đích</w:t>
      </w:r>
    </w:p>
    <w:p w14:paraId="6279BE24" w14:textId="2A993C60" w:rsidR="0070756E" w:rsidRPr="00D3179D" w:rsidRDefault="0070756E" w:rsidP="00D3179D">
      <w:pPr>
        <w:pStyle w:val="Heading5"/>
        <w:rPr>
          <w:lang w:val="en-US"/>
        </w:rPr>
      </w:pPr>
      <w:r>
        <w:rPr>
          <w:noProof/>
        </w:rPr>
        <mc:AlternateContent>
          <mc:Choice Requires="wps">
            <w:drawing>
              <wp:anchor distT="0" distB="0" distL="114300" distR="114300" simplePos="0" relativeHeight="251665408" behindDoc="0" locked="0" layoutInCell="1" allowOverlap="1" wp14:anchorId="0E6B47CE" wp14:editId="44C54A27">
                <wp:simplePos x="0" y="0"/>
                <wp:positionH relativeFrom="column">
                  <wp:posOffset>-3175</wp:posOffset>
                </wp:positionH>
                <wp:positionV relativeFrom="paragraph">
                  <wp:posOffset>4845685</wp:posOffset>
                </wp:positionV>
                <wp:extent cx="543814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0DC24B9C" w14:textId="2CD08C92" w:rsidR="00A72A60" w:rsidRPr="00E4365A" w:rsidRDefault="00A72A60" w:rsidP="00E4365A">
                            <w:pPr>
                              <w:pStyle w:val="Caption"/>
                              <w:jc w:val="center"/>
                              <w:rPr>
                                <w:b/>
                                <w:noProof/>
                                <w:color w:val="auto"/>
                                <w:sz w:val="26"/>
                                <w:szCs w:val="26"/>
                              </w:rPr>
                            </w:pPr>
                            <w:r w:rsidRPr="00E4365A">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23</w:t>
                            </w:r>
                            <w:r>
                              <w:rPr>
                                <w:color w:val="auto"/>
                                <w:sz w:val="26"/>
                                <w:szCs w:val="26"/>
                              </w:rPr>
                              <w:fldChar w:fldCharType="end"/>
                            </w:r>
                            <w:r w:rsidRPr="00E4365A">
                              <w:rPr>
                                <w:color w:val="auto"/>
                                <w:sz w:val="26"/>
                                <w:szCs w:val="26"/>
                                <w:lang w:val="en-US"/>
                              </w:rPr>
                              <w:t xml:space="preserve"> Giao diện xử lí đăng xuất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B47CE" id="Text Box 16" o:spid="_x0000_s1028" type="#_x0000_t202" style="position:absolute;left:0;text-align:left;margin-left:-.25pt;margin-top:381.55pt;width:428.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qMLgIAAGY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" stroked="f">
                <v:textbox style="mso-fit-shape-to-text:t" inset="0,0,0,0">
                  <w:txbxContent>
                    <w:p w14:paraId="0DC24B9C" w14:textId="2CD08C92" w:rsidR="00A72A60" w:rsidRPr="00E4365A" w:rsidRDefault="00A72A60" w:rsidP="00E4365A">
                      <w:pPr>
                        <w:pStyle w:val="Caption"/>
                        <w:jc w:val="center"/>
                        <w:rPr>
                          <w:b/>
                          <w:noProof/>
                          <w:color w:val="auto"/>
                          <w:sz w:val="26"/>
                          <w:szCs w:val="26"/>
                        </w:rPr>
                      </w:pPr>
                      <w:r w:rsidRPr="00E4365A">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23</w:t>
                      </w:r>
                      <w:r>
                        <w:rPr>
                          <w:color w:val="auto"/>
                          <w:sz w:val="26"/>
                          <w:szCs w:val="26"/>
                        </w:rPr>
                        <w:fldChar w:fldCharType="end"/>
                      </w:r>
                      <w:r w:rsidRPr="00E4365A">
                        <w:rPr>
                          <w:color w:val="auto"/>
                          <w:sz w:val="26"/>
                          <w:szCs w:val="26"/>
                          <w:lang w:val="en-US"/>
                        </w:rPr>
                        <w:t xml:space="preserve"> Giao diện xử lí đăng xuất</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7C821D81" wp14:editId="5FBAA3E4">
                <wp:simplePos x="0" y="0"/>
                <wp:positionH relativeFrom="column">
                  <wp:posOffset>-3175</wp:posOffset>
                </wp:positionH>
                <wp:positionV relativeFrom="paragraph">
                  <wp:posOffset>407035</wp:posOffset>
                </wp:positionV>
                <wp:extent cx="5438140" cy="438150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438140" cy="4381500"/>
                          <a:chOff x="0" y="0"/>
                          <a:chExt cx="5438140" cy="4381500"/>
                        </a:xfrm>
                      </wpg:grpSpPr>
                      <wpg:grpSp>
                        <wpg:cNvPr id="11" name="Group 11"/>
                        <wpg:cNvGrpSpPr/>
                        <wpg:grpSpPr>
                          <a:xfrm>
                            <a:off x="0" y="0"/>
                            <a:ext cx="2190750" cy="4381500"/>
                            <a:chOff x="0" y="0"/>
                            <a:chExt cx="2190750" cy="4381500"/>
                          </a:xfrm>
                        </wpg:grpSpPr>
                        <pic:pic xmlns:pic="http://schemas.openxmlformats.org/drawingml/2006/picture">
                          <pic:nvPicPr>
                            <pic:cNvPr id="2" name="Picture 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90750" cy="4381500"/>
                            </a:xfrm>
                            <a:prstGeom prst="rect">
                              <a:avLst/>
                            </a:prstGeom>
                          </pic:spPr>
                        </pic:pic>
                        <wps:wsp>
                          <wps:cNvPr id="10" name="Rectangle 10"/>
                          <wps:cNvSpPr/>
                          <wps:spPr>
                            <a:xfrm>
                              <a:off x="704850" y="3429000"/>
                              <a:ext cx="800100" cy="4381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 name="Picture 1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362200" y="1952625"/>
                            <a:ext cx="3075940" cy="2409190"/>
                          </a:xfrm>
                          <a:prstGeom prst="rect">
                            <a:avLst/>
                          </a:prstGeom>
                        </pic:spPr>
                      </pic:pic>
                    </wpg:wgp>
                  </a:graphicData>
                </a:graphic>
              </wp:anchor>
            </w:drawing>
          </mc:Choice>
          <mc:Fallback>
            <w:pict>
              <v:group w14:anchorId="15D6DEB1" id="Group 15" o:spid="_x0000_s1026" style="position:absolute;margin-left:-.25pt;margin-top:32.05pt;width:428.2pt;height:345pt;z-index:251663360" coordsize="54381,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">
                <v:group id="Group 11" o:spid="_x0000_s1027" style="position:absolute;width:21907;height:43815" coordsize="21907,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2" o:spid="_x0000_s1028" type="#_x0000_t75" style="position:absolute;width:21907;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">
                    <v:imagedata r:id="rId46" o:title=""/>
                  </v:shape>
                  <v:rect id="Rectangle 10" o:spid="_x0000_s1029" style="position:absolute;left:7048;top:34290;width:800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" filled="f" strokecolor="#70ad47 [3209]" strokeweight="1pt"/>
                </v:group>
                <v:shape id="Picture 12" o:spid="_x0000_s1030" type="#_x0000_t75" style="position:absolute;left:23622;top:19526;width:30759;height:2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">
                  <v:imagedata r:id="rId47" o:title=""/>
                </v:shape>
                <w10:wrap type="topAndBottom"/>
              </v:group>
            </w:pict>
          </mc:Fallback>
        </mc:AlternateContent>
      </w:r>
      <w:r w:rsidR="003D3E6A">
        <w:rPr>
          <w:lang w:val="en-US"/>
        </w:rPr>
        <w:t>Giao diện</w:t>
      </w:r>
    </w:p>
    <w:p w14:paraId="3B90F156" w14:textId="0A979654" w:rsidR="003D3E6A" w:rsidRDefault="0070756E" w:rsidP="003D3E6A">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3D5A3C" w14:paraId="381BF050" w14:textId="77777777" w:rsidTr="00E4365A">
        <w:tc>
          <w:tcPr>
            <w:tcW w:w="805" w:type="dxa"/>
            <w:vAlign w:val="center"/>
          </w:tcPr>
          <w:p w14:paraId="50DDDA88" w14:textId="77777777" w:rsidR="003D5A3C" w:rsidRPr="007F1EF1" w:rsidRDefault="003D5A3C" w:rsidP="00E4365A">
            <w:pPr>
              <w:spacing w:line="360" w:lineRule="auto"/>
              <w:jc w:val="center"/>
              <w:rPr>
                <w:b/>
                <w:lang w:val="en-US"/>
              </w:rPr>
            </w:pPr>
            <w:r w:rsidRPr="007F1EF1">
              <w:rPr>
                <w:b/>
                <w:lang w:val="en-US"/>
              </w:rPr>
              <w:t>STT</w:t>
            </w:r>
          </w:p>
        </w:tc>
        <w:tc>
          <w:tcPr>
            <w:tcW w:w="1980" w:type="dxa"/>
            <w:vAlign w:val="center"/>
          </w:tcPr>
          <w:p w14:paraId="6A15696C" w14:textId="77777777" w:rsidR="003D5A3C" w:rsidRPr="007F1EF1" w:rsidRDefault="003D5A3C" w:rsidP="00E4365A">
            <w:pPr>
              <w:spacing w:line="360" w:lineRule="auto"/>
              <w:jc w:val="center"/>
              <w:rPr>
                <w:b/>
                <w:lang w:val="en-US"/>
              </w:rPr>
            </w:pPr>
            <w:r w:rsidRPr="007F1EF1">
              <w:rPr>
                <w:b/>
                <w:lang w:val="en-US"/>
              </w:rPr>
              <w:t>Loại điều khiển</w:t>
            </w:r>
          </w:p>
        </w:tc>
        <w:tc>
          <w:tcPr>
            <w:tcW w:w="2970" w:type="dxa"/>
            <w:vAlign w:val="center"/>
          </w:tcPr>
          <w:p w14:paraId="527A4227" w14:textId="77777777" w:rsidR="003D5A3C" w:rsidRPr="007F1EF1" w:rsidRDefault="003D5A3C" w:rsidP="00E4365A">
            <w:pPr>
              <w:spacing w:line="360" w:lineRule="auto"/>
              <w:jc w:val="center"/>
              <w:rPr>
                <w:b/>
                <w:lang w:val="en-US"/>
              </w:rPr>
            </w:pPr>
            <w:r w:rsidRPr="007F1EF1">
              <w:rPr>
                <w:b/>
                <w:lang w:val="en-US"/>
              </w:rPr>
              <w:t>Nội dung thực hiện</w:t>
            </w:r>
          </w:p>
        </w:tc>
        <w:tc>
          <w:tcPr>
            <w:tcW w:w="1266" w:type="dxa"/>
            <w:vAlign w:val="center"/>
          </w:tcPr>
          <w:p w14:paraId="3748BDEA" w14:textId="77777777" w:rsidR="003D5A3C" w:rsidRPr="007F1EF1" w:rsidRDefault="003D5A3C" w:rsidP="00E4365A">
            <w:pPr>
              <w:spacing w:line="360" w:lineRule="auto"/>
              <w:jc w:val="center"/>
              <w:rPr>
                <w:b/>
                <w:lang w:val="en-US"/>
              </w:rPr>
            </w:pPr>
            <w:r w:rsidRPr="007F1EF1">
              <w:rPr>
                <w:b/>
                <w:lang w:val="en-US"/>
              </w:rPr>
              <w:t>Giá trị mặc định</w:t>
            </w:r>
          </w:p>
        </w:tc>
        <w:tc>
          <w:tcPr>
            <w:tcW w:w="1756" w:type="dxa"/>
            <w:vAlign w:val="center"/>
          </w:tcPr>
          <w:p w14:paraId="7CAA9B7C" w14:textId="77777777" w:rsidR="003D5A3C" w:rsidRPr="007F1EF1" w:rsidRDefault="003D5A3C" w:rsidP="00E4365A">
            <w:pPr>
              <w:spacing w:line="360" w:lineRule="auto"/>
              <w:jc w:val="center"/>
              <w:rPr>
                <w:b/>
                <w:lang w:val="en-US"/>
              </w:rPr>
            </w:pPr>
            <w:r w:rsidRPr="007F1EF1">
              <w:rPr>
                <w:b/>
                <w:lang w:val="en-US"/>
              </w:rPr>
              <w:t>Lưu ý</w:t>
            </w:r>
          </w:p>
        </w:tc>
      </w:tr>
      <w:tr w:rsidR="003D5A3C" w14:paraId="4D4D2B70" w14:textId="77777777" w:rsidTr="00E4365A">
        <w:tc>
          <w:tcPr>
            <w:tcW w:w="805" w:type="dxa"/>
          </w:tcPr>
          <w:p w14:paraId="22DF081A" w14:textId="77777777" w:rsidR="003D5A3C" w:rsidRDefault="003D5A3C" w:rsidP="00E4365A">
            <w:pPr>
              <w:spacing w:line="360" w:lineRule="auto"/>
              <w:jc w:val="center"/>
              <w:rPr>
                <w:lang w:val="en-US"/>
              </w:rPr>
            </w:pPr>
            <w:r>
              <w:rPr>
                <w:lang w:val="en-US"/>
              </w:rPr>
              <w:t>1</w:t>
            </w:r>
          </w:p>
        </w:tc>
        <w:tc>
          <w:tcPr>
            <w:tcW w:w="1980" w:type="dxa"/>
          </w:tcPr>
          <w:p w14:paraId="61469B85" w14:textId="0FB80F43" w:rsidR="003D5A3C" w:rsidRDefault="003D5A3C" w:rsidP="00E4365A">
            <w:pPr>
              <w:spacing w:line="360" w:lineRule="auto"/>
              <w:rPr>
                <w:lang w:val="en-US"/>
              </w:rPr>
            </w:pPr>
            <w:r>
              <w:rPr>
                <w:lang w:val="en-US"/>
              </w:rPr>
              <w:t>floatingButon</w:t>
            </w:r>
          </w:p>
        </w:tc>
        <w:tc>
          <w:tcPr>
            <w:tcW w:w="2970" w:type="dxa"/>
          </w:tcPr>
          <w:p w14:paraId="6CC9217E" w14:textId="002FB544" w:rsidR="003D5A3C" w:rsidRDefault="003D5A3C" w:rsidP="00E4365A">
            <w:pPr>
              <w:spacing w:line="360" w:lineRule="auto"/>
              <w:rPr>
                <w:lang w:val="en-US"/>
              </w:rPr>
            </w:pPr>
            <w:r>
              <w:rPr>
                <w:lang w:val="en-US"/>
              </w:rPr>
              <w:t>Đăng xuất</w:t>
            </w:r>
          </w:p>
        </w:tc>
        <w:tc>
          <w:tcPr>
            <w:tcW w:w="1266" w:type="dxa"/>
          </w:tcPr>
          <w:p w14:paraId="7B16D95A" w14:textId="77777777" w:rsidR="003D5A3C" w:rsidRDefault="003D5A3C" w:rsidP="00E4365A">
            <w:pPr>
              <w:spacing w:line="360" w:lineRule="auto"/>
              <w:rPr>
                <w:lang w:val="en-US"/>
              </w:rPr>
            </w:pPr>
          </w:p>
        </w:tc>
        <w:tc>
          <w:tcPr>
            <w:tcW w:w="1756" w:type="dxa"/>
          </w:tcPr>
          <w:p w14:paraId="369D5831" w14:textId="77777777" w:rsidR="003D5A3C" w:rsidRDefault="003D5A3C" w:rsidP="00E4365A">
            <w:pPr>
              <w:spacing w:line="360" w:lineRule="auto"/>
              <w:rPr>
                <w:lang w:val="en-US"/>
              </w:rPr>
            </w:pPr>
          </w:p>
        </w:tc>
      </w:tr>
      <w:tr w:rsidR="003D5A3C" w14:paraId="465A3CD7" w14:textId="77777777" w:rsidTr="00E4365A">
        <w:tc>
          <w:tcPr>
            <w:tcW w:w="805" w:type="dxa"/>
          </w:tcPr>
          <w:p w14:paraId="24884726" w14:textId="77777777" w:rsidR="003D5A3C" w:rsidRDefault="003D5A3C" w:rsidP="00E4365A">
            <w:pPr>
              <w:spacing w:line="360" w:lineRule="auto"/>
              <w:jc w:val="center"/>
              <w:rPr>
                <w:lang w:val="en-US"/>
              </w:rPr>
            </w:pPr>
            <w:r>
              <w:rPr>
                <w:lang w:val="en-US"/>
              </w:rPr>
              <w:t>2</w:t>
            </w:r>
          </w:p>
        </w:tc>
        <w:tc>
          <w:tcPr>
            <w:tcW w:w="1980" w:type="dxa"/>
          </w:tcPr>
          <w:p w14:paraId="1B1E4005" w14:textId="5CB67245" w:rsidR="003D5A3C" w:rsidRDefault="003D5A3C" w:rsidP="00E4365A">
            <w:pPr>
              <w:spacing w:line="360" w:lineRule="auto"/>
              <w:rPr>
                <w:lang w:val="en-US"/>
              </w:rPr>
            </w:pPr>
            <w:r>
              <w:rPr>
                <w:lang w:val="en-US"/>
              </w:rPr>
              <w:t>Link</w:t>
            </w:r>
          </w:p>
        </w:tc>
        <w:tc>
          <w:tcPr>
            <w:tcW w:w="2970" w:type="dxa"/>
          </w:tcPr>
          <w:p w14:paraId="728AB0AB" w14:textId="5BFAFBA1" w:rsidR="003D5A3C" w:rsidRDefault="003D5A3C" w:rsidP="00E4365A">
            <w:pPr>
              <w:spacing w:line="360" w:lineRule="auto"/>
              <w:rPr>
                <w:lang w:val="en-US"/>
              </w:rPr>
            </w:pPr>
            <w:r>
              <w:rPr>
                <w:lang w:val="en-US"/>
              </w:rPr>
              <w:t>Đăng xuất</w:t>
            </w:r>
          </w:p>
        </w:tc>
        <w:tc>
          <w:tcPr>
            <w:tcW w:w="1266" w:type="dxa"/>
          </w:tcPr>
          <w:p w14:paraId="4DA87A72" w14:textId="77777777" w:rsidR="003D5A3C" w:rsidRDefault="003D5A3C" w:rsidP="00E4365A">
            <w:pPr>
              <w:spacing w:line="360" w:lineRule="auto"/>
              <w:rPr>
                <w:lang w:val="en-US"/>
              </w:rPr>
            </w:pPr>
          </w:p>
        </w:tc>
        <w:tc>
          <w:tcPr>
            <w:tcW w:w="1756" w:type="dxa"/>
          </w:tcPr>
          <w:p w14:paraId="536E37A9" w14:textId="77777777" w:rsidR="003D5A3C" w:rsidRDefault="003D5A3C" w:rsidP="00E4365A">
            <w:pPr>
              <w:spacing w:line="360" w:lineRule="auto"/>
              <w:rPr>
                <w:lang w:val="en-US"/>
              </w:rPr>
            </w:pPr>
          </w:p>
        </w:tc>
      </w:tr>
    </w:tbl>
    <w:p w14:paraId="746ECECF" w14:textId="77777777" w:rsidR="003D5A3C" w:rsidRPr="00D3179D" w:rsidRDefault="003D5A3C" w:rsidP="00E4365A">
      <w:pPr>
        <w:rPr>
          <w:lang w:val="en-US"/>
        </w:rPr>
      </w:pPr>
    </w:p>
    <w:p w14:paraId="44FA1B3B" w14:textId="57BCA9E0" w:rsidR="00755C63" w:rsidRDefault="00755C63" w:rsidP="0070756E">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755C63" w14:paraId="52BD1F2F" w14:textId="77777777" w:rsidTr="00E4365A">
        <w:tc>
          <w:tcPr>
            <w:tcW w:w="805" w:type="dxa"/>
            <w:vMerge w:val="restart"/>
            <w:vAlign w:val="center"/>
          </w:tcPr>
          <w:p w14:paraId="7119C398" w14:textId="77777777" w:rsidR="00755C63" w:rsidRPr="007F1EF1" w:rsidRDefault="00755C63" w:rsidP="00E4365A">
            <w:pPr>
              <w:spacing w:line="360" w:lineRule="auto"/>
              <w:jc w:val="center"/>
              <w:rPr>
                <w:b/>
                <w:lang w:val="en-US"/>
              </w:rPr>
            </w:pPr>
            <w:r w:rsidRPr="007F1EF1">
              <w:rPr>
                <w:b/>
                <w:lang w:val="en-US"/>
              </w:rPr>
              <w:t>STT</w:t>
            </w:r>
          </w:p>
        </w:tc>
        <w:tc>
          <w:tcPr>
            <w:tcW w:w="2120" w:type="dxa"/>
            <w:vMerge w:val="restart"/>
            <w:vAlign w:val="center"/>
          </w:tcPr>
          <w:p w14:paraId="04719330" w14:textId="77777777" w:rsidR="00755C63" w:rsidRPr="007F1EF1" w:rsidRDefault="00755C63" w:rsidP="00E4365A">
            <w:pPr>
              <w:spacing w:line="360" w:lineRule="auto"/>
              <w:jc w:val="center"/>
              <w:rPr>
                <w:b/>
                <w:lang w:val="en-US"/>
              </w:rPr>
            </w:pPr>
            <w:r w:rsidRPr="007F1EF1">
              <w:rPr>
                <w:b/>
                <w:lang w:val="en-US"/>
              </w:rPr>
              <w:t>Tên bảng/</w:t>
            </w:r>
          </w:p>
          <w:p w14:paraId="14283A62" w14:textId="77777777" w:rsidR="00755C63" w:rsidRPr="007F1EF1" w:rsidRDefault="00755C63"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66547FF1" w14:textId="77777777" w:rsidR="00755C63" w:rsidRPr="007F1EF1" w:rsidRDefault="00755C63" w:rsidP="00E4365A">
            <w:pPr>
              <w:spacing w:line="360" w:lineRule="auto"/>
              <w:jc w:val="center"/>
              <w:rPr>
                <w:b/>
                <w:lang w:val="en-US"/>
              </w:rPr>
            </w:pPr>
            <w:r w:rsidRPr="007F1EF1">
              <w:rPr>
                <w:b/>
                <w:lang w:val="en-US"/>
              </w:rPr>
              <w:t>Phương thức</w:t>
            </w:r>
          </w:p>
        </w:tc>
      </w:tr>
      <w:tr w:rsidR="00755C63" w14:paraId="66C9D894" w14:textId="77777777" w:rsidTr="00E4365A">
        <w:tc>
          <w:tcPr>
            <w:tcW w:w="805" w:type="dxa"/>
            <w:vMerge/>
            <w:vAlign w:val="center"/>
          </w:tcPr>
          <w:p w14:paraId="3C6237B9" w14:textId="77777777" w:rsidR="00755C63" w:rsidRPr="007F1EF1" w:rsidRDefault="00755C63" w:rsidP="00E4365A">
            <w:pPr>
              <w:spacing w:line="360" w:lineRule="auto"/>
              <w:jc w:val="center"/>
              <w:rPr>
                <w:b/>
                <w:lang w:val="en-US"/>
              </w:rPr>
            </w:pPr>
          </w:p>
        </w:tc>
        <w:tc>
          <w:tcPr>
            <w:tcW w:w="2120" w:type="dxa"/>
            <w:vMerge/>
            <w:vAlign w:val="center"/>
          </w:tcPr>
          <w:p w14:paraId="1F009265" w14:textId="77777777" w:rsidR="00755C63" w:rsidRPr="007F1EF1" w:rsidRDefault="00755C63" w:rsidP="00E4365A">
            <w:pPr>
              <w:spacing w:line="360" w:lineRule="auto"/>
              <w:jc w:val="center"/>
              <w:rPr>
                <w:b/>
                <w:lang w:val="en-US"/>
              </w:rPr>
            </w:pPr>
          </w:p>
        </w:tc>
        <w:tc>
          <w:tcPr>
            <w:tcW w:w="1463" w:type="dxa"/>
            <w:vAlign w:val="center"/>
          </w:tcPr>
          <w:p w14:paraId="73FCEC87" w14:textId="77777777" w:rsidR="00755C63" w:rsidRPr="007F1EF1" w:rsidRDefault="00755C63" w:rsidP="00E4365A">
            <w:pPr>
              <w:spacing w:line="360" w:lineRule="auto"/>
              <w:jc w:val="center"/>
              <w:rPr>
                <w:b/>
                <w:lang w:val="en-US"/>
              </w:rPr>
            </w:pPr>
            <w:r w:rsidRPr="007F1EF1">
              <w:rPr>
                <w:b/>
                <w:lang w:val="en-US"/>
              </w:rPr>
              <w:t>Thêm</w:t>
            </w:r>
          </w:p>
        </w:tc>
        <w:tc>
          <w:tcPr>
            <w:tcW w:w="1463" w:type="dxa"/>
            <w:vAlign w:val="center"/>
          </w:tcPr>
          <w:p w14:paraId="490AEDF4" w14:textId="77777777" w:rsidR="00755C63" w:rsidRPr="007F1EF1" w:rsidRDefault="00755C63" w:rsidP="00E4365A">
            <w:pPr>
              <w:spacing w:line="360" w:lineRule="auto"/>
              <w:jc w:val="center"/>
              <w:rPr>
                <w:b/>
                <w:lang w:val="en-US"/>
              </w:rPr>
            </w:pPr>
            <w:r w:rsidRPr="007F1EF1">
              <w:rPr>
                <w:b/>
                <w:lang w:val="en-US"/>
              </w:rPr>
              <w:t>Sửa</w:t>
            </w:r>
          </w:p>
        </w:tc>
        <w:tc>
          <w:tcPr>
            <w:tcW w:w="1463" w:type="dxa"/>
            <w:vAlign w:val="center"/>
          </w:tcPr>
          <w:p w14:paraId="43578DAC" w14:textId="77777777" w:rsidR="00755C63" w:rsidRPr="007F1EF1" w:rsidRDefault="00755C63" w:rsidP="00E4365A">
            <w:pPr>
              <w:spacing w:line="360" w:lineRule="auto"/>
              <w:jc w:val="center"/>
              <w:rPr>
                <w:b/>
                <w:lang w:val="en-US"/>
              </w:rPr>
            </w:pPr>
            <w:r w:rsidRPr="007F1EF1">
              <w:rPr>
                <w:b/>
                <w:lang w:val="en-US"/>
              </w:rPr>
              <w:t>Xóa</w:t>
            </w:r>
          </w:p>
        </w:tc>
        <w:tc>
          <w:tcPr>
            <w:tcW w:w="1463" w:type="dxa"/>
            <w:vAlign w:val="center"/>
          </w:tcPr>
          <w:p w14:paraId="10E2C5C5" w14:textId="77777777" w:rsidR="00755C63" w:rsidRPr="007F1EF1" w:rsidRDefault="00755C63" w:rsidP="00E4365A">
            <w:pPr>
              <w:spacing w:line="360" w:lineRule="auto"/>
              <w:jc w:val="center"/>
              <w:rPr>
                <w:b/>
                <w:lang w:val="en-US"/>
              </w:rPr>
            </w:pPr>
            <w:r w:rsidRPr="007F1EF1">
              <w:rPr>
                <w:b/>
                <w:lang w:val="en-US"/>
              </w:rPr>
              <w:t>Truy vấn</w:t>
            </w:r>
          </w:p>
        </w:tc>
      </w:tr>
      <w:tr w:rsidR="00755C63" w14:paraId="38383064" w14:textId="77777777" w:rsidTr="00E4365A">
        <w:tc>
          <w:tcPr>
            <w:tcW w:w="805" w:type="dxa"/>
          </w:tcPr>
          <w:p w14:paraId="68868094" w14:textId="77777777" w:rsidR="00755C63" w:rsidRDefault="00755C63" w:rsidP="00E4365A">
            <w:pPr>
              <w:spacing w:line="360" w:lineRule="auto"/>
              <w:jc w:val="center"/>
              <w:rPr>
                <w:lang w:val="en-US"/>
              </w:rPr>
            </w:pPr>
            <w:r>
              <w:rPr>
                <w:lang w:val="en-US"/>
              </w:rPr>
              <w:lastRenderedPageBreak/>
              <w:t>1</w:t>
            </w:r>
          </w:p>
        </w:tc>
        <w:tc>
          <w:tcPr>
            <w:tcW w:w="2120" w:type="dxa"/>
          </w:tcPr>
          <w:p w14:paraId="0AFF8D4E" w14:textId="7D5DAA92" w:rsidR="00755C63" w:rsidRDefault="00755C63" w:rsidP="00E4365A">
            <w:pPr>
              <w:spacing w:line="360" w:lineRule="auto"/>
              <w:rPr>
                <w:lang w:val="en-US"/>
              </w:rPr>
            </w:pPr>
            <w:r>
              <w:rPr>
                <w:lang w:val="en-US"/>
              </w:rPr>
              <w:t>Local Storage</w:t>
            </w:r>
          </w:p>
        </w:tc>
        <w:tc>
          <w:tcPr>
            <w:tcW w:w="1463" w:type="dxa"/>
          </w:tcPr>
          <w:p w14:paraId="08DC8D28" w14:textId="77777777" w:rsidR="00755C63" w:rsidRDefault="00755C63" w:rsidP="00E4365A">
            <w:pPr>
              <w:spacing w:line="360" w:lineRule="auto"/>
              <w:jc w:val="center"/>
              <w:rPr>
                <w:lang w:val="en-US"/>
              </w:rPr>
            </w:pPr>
          </w:p>
        </w:tc>
        <w:tc>
          <w:tcPr>
            <w:tcW w:w="1463" w:type="dxa"/>
          </w:tcPr>
          <w:p w14:paraId="101FE444" w14:textId="77777777" w:rsidR="00755C63" w:rsidRDefault="00755C63" w:rsidP="00E4365A">
            <w:pPr>
              <w:spacing w:line="360" w:lineRule="auto"/>
              <w:jc w:val="center"/>
              <w:rPr>
                <w:lang w:val="en-US"/>
              </w:rPr>
            </w:pPr>
          </w:p>
        </w:tc>
        <w:tc>
          <w:tcPr>
            <w:tcW w:w="1463" w:type="dxa"/>
          </w:tcPr>
          <w:p w14:paraId="3284C90A" w14:textId="7ECD3916" w:rsidR="00755C63" w:rsidRDefault="00755C63" w:rsidP="00E4365A">
            <w:pPr>
              <w:spacing w:line="360" w:lineRule="auto"/>
              <w:jc w:val="center"/>
              <w:rPr>
                <w:lang w:val="en-US"/>
              </w:rPr>
            </w:pPr>
            <w:r>
              <w:rPr>
                <w:lang w:val="en-US"/>
              </w:rPr>
              <w:t>X</w:t>
            </w:r>
          </w:p>
        </w:tc>
        <w:tc>
          <w:tcPr>
            <w:tcW w:w="1463" w:type="dxa"/>
          </w:tcPr>
          <w:p w14:paraId="2B215149" w14:textId="72161D6E" w:rsidR="00755C63" w:rsidRDefault="00755C63" w:rsidP="00E4365A">
            <w:pPr>
              <w:jc w:val="center"/>
              <w:rPr>
                <w:lang w:val="en-US"/>
              </w:rPr>
            </w:pPr>
          </w:p>
        </w:tc>
      </w:tr>
      <w:tr w:rsidR="00755C63" w14:paraId="74F329F9" w14:textId="77777777" w:rsidTr="00E4365A">
        <w:tc>
          <w:tcPr>
            <w:tcW w:w="805" w:type="dxa"/>
          </w:tcPr>
          <w:p w14:paraId="5EA5421F" w14:textId="77777777" w:rsidR="00755C63" w:rsidRDefault="00755C63" w:rsidP="00E4365A">
            <w:pPr>
              <w:spacing w:line="360" w:lineRule="auto"/>
              <w:jc w:val="center"/>
              <w:rPr>
                <w:lang w:val="en-US"/>
              </w:rPr>
            </w:pPr>
            <w:r>
              <w:rPr>
                <w:lang w:val="en-US"/>
              </w:rPr>
              <w:t>2</w:t>
            </w:r>
          </w:p>
        </w:tc>
        <w:tc>
          <w:tcPr>
            <w:tcW w:w="2120" w:type="dxa"/>
          </w:tcPr>
          <w:p w14:paraId="04E67848" w14:textId="78C94A5F" w:rsidR="00755C63" w:rsidRDefault="00755C63" w:rsidP="00E4365A">
            <w:pPr>
              <w:spacing w:line="360" w:lineRule="auto"/>
              <w:rPr>
                <w:lang w:val="en-US"/>
              </w:rPr>
            </w:pPr>
            <w:r>
              <w:rPr>
                <w:lang w:val="en-US"/>
              </w:rPr>
              <w:t>Share Preferences</w:t>
            </w:r>
          </w:p>
        </w:tc>
        <w:tc>
          <w:tcPr>
            <w:tcW w:w="1463" w:type="dxa"/>
          </w:tcPr>
          <w:p w14:paraId="18A10D8B" w14:textId="77777777" w:rsidR="00755C63" w:rsidRDefault="00755C63" w:rsidP="00E4365A">
            <w:pPr>
              <w:spacing w:line="360" w:lineRule="auto"/>
              <w:jc w:val="center"/>
              <w:rPr>
                <w:lang w:val="en-US"/>
              </w:rPr>
            </w:pPr>
          </w:p>
        </w:tc>
        <w:tc>
          <w:tcPr>
            <w:tcW w:w="1463" w:type="dxa"/>
          </w:tcPr>
          <w:p w14:paraId="7591477D" w14:textId="77777777" w:rsidR="00755C63" w:rsidRDefault="00755C63" w:rsidP="00E4365A">
            <w:pPr>
              <w:spacing w:line="360" w:lineRule="auto"/>
              <w:jc w:val="center"/>
              <w:rPr>
                <w:lang w:val="en-US"/>
              </w:rPr>
            </w:pPr>
          </w:p>
        </w:tc>
        <w:tc>
          <w:tcPr>
            <w:tcW w:w="1463" w:type="dxa"/>
          </w:tcPr>
          <w:p w14:paraId="617076E0" w14:textId="2213F894" w:rsidR="00755C63" w:rsidRDefault="00755C63" w:rsidP="00E4365A">
            <w:pPr>
              <w:spacing w:line="360" w:lineRule="auto"/>
              <w:jc w:val="center"/>
              <w:rPr>
                <w:lang w:val="en-US"/>
              </w:rPr>
            </w:pPr>
            <w:r>
              <w:rPr>
                <w:lang w:val="en-US"/>
              </w:rPr>
              <w:t>X</w:t>
            </w:r>
          </w:p>
        </w:tc>
        <w:tc>
          <w:tcPr>
            <w:tcW w:w="1463" w:type="dxa"/>
          </w:tcPr>
          <w:p w14:paraId="328D61F1" w14:textId="5574029D" w:rsidR="00755C63" w:rsidRDefault="00755C63" w:rsidP="00E4365A">
            <w:pPr>
              <w:jc w:val="center"/>
              <w:rPr>
                <w:lang w:val="en-US"/>
              </w:rPr>
            </w:pPr>
          </w:p>
        </w:tc>
      </w:tr>
    </w:tbl>
    <w:p w14:paraId="7BCDE8F0" w14:textId="77777777" w:rsidR="00755C63" w:rsidRPr="00D3179D" w:rsidRDefault="00755C63" w:rsidP="00E4365A">
      <w:pPr>
        <w:rPr>
          <w:lang w:val="en-US"/>
        </w:rPr>
      </w:pPr>
    </w:p>
    <w:p w14:paraId="1466F76B" w14:textId="04978C9D" w:rsidR="0070756E" w:rsidRDefault="0070756E" w:rsidP="0070756E">
      <w:pPr>
        <w:pStyle w:val="Heading5"/>
        <w:rPr>
          <w:lang w:val="en-US"/>
        </w:rPr>
      </w:pPr>
      <w:r>
        <w:rPr>
          <w:lang w:val="en-US"/>
        </w:rPr>
        <w:t>Cách xử lí</w:t>
      </w:r>
    </w:p>
    <w:p w14:paraId="7A54B7D0" w14:textId="77777777" w:rsidR="00282E77" w:rsidRDefault="00282E77" w:rsidP="00E4365A">
      <w:pPr>
        <w:keepNext/>
        <w:jc w:val="center"/>
      </w:pPr>
      <w:r w:rsidRPr="00282E77">
        <w:rPr>
          <w:noProof/>
          <w:lang w:val="en-US"/>
        </w:rPr>
        <w:drawing>
          <wp:inline distT="0" distB="0" distL="0" distR="0" wp14:anchorId="4D01AB39" wp14:editId="162E46FC">
            <wp:extent cx="1619250" cy="3419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19250" cy="3419475"/>
                    </a:xfrm>
                    <a:prstGeom prst="rect">
                      <a:avLst/>
                    </a:prstGeom>
                    <a:noFill/>
                    <a:ln>
                      <a:noFill/>
                    </a:ln>
                  </pic:spPr>
                </pic:pic>
              </a:graphicData>
            </a:graphic>
          </wp:inline>
        </w:drawing>
      </w:r>
    </w:p>
    <w:p w14:paraId="69F1FC2A" w14:textId="304B1DD1" w:rsidR="006F77C5" w:rsidRPr="00E4365A" w:rsidRDefault="00282E77" w:rsidP="00E4365A">
      <w:pPr>
        <w:pStyle w:val="Caption"/>
        <w:jc w:val="center"/>
        <w:rPr>
          <w:color w:val="auto"/>
          <w:sz w:val="26"/>
          <w:szCs w:val="26"/>
          <w:lang w:val="en-US"/>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24</w:t>
      </w:r>
      <w:r w:rsidR="006C103E">
        <w:rPr>
          <w:color w:val="auto"/>
          <w:sz w:val="26"/>
          <w:szCs w:val="26"/>
        </w:rPr>
        <w:fldChar w:fldCharType="end"/>
      </w:r>
      <w:r w:rsidRPr="00E4365A">
        <w:rPr>
          <w:color w:val="auto"/>
          <w:sz w:val="26"/>
          <w:szCs w:val="26"/>
          <w:lang w:val="en-US"/>
        </w:rPr>
        <w:t xml:space="preserve"> Sơ đồ xử lí đăng xuất</w:t>
      </w:r>
    </w:p>
    <w:p w14:paraId="4CDC644F" w14:textId="5D3725C1" w:rsidR="00A61DB2" w:rsidRDefault="00A61DB2">
      <w:pPr>
        <w:pStyle w:val="Heading4"/>
        <w:rPr>
          <w:lang w:val="en-US"/>
        </w:rPr>
      </w:pPr>
      <w:bookmarkStart w:id="366" w:name="_Toc529744445"/>
      <w:r>
        <w:rPr>
          <w:lang w:val="en-US"/>
        </w:rPr>
        <w:t>Đăng kí tài khoản khách hàng</w:t>
      </w:r>
      <w:bookmarkEnd w:id="366"/>
    </w:p>
    <w:p w14:paraId="27B05813" w14:textId="0678A1D4" w:rsidR="00755C63" w:rsidRDefault="00755C63" w:rsidP="00755C63">
      <w:pPr>
        <w:pStyle w:val="Heading5"/>
        <w:rPr>
          <w:lang w:val="en-US"/>
        </w:rPr>
      </w:pPr>
      <w:r>
        <w:rPr>
          <w:lang w:val="en-US"/>
        </w:rPr>
        <w:t>Mục đích</w:t>
      </w:r>
    </w:p>
    <w:p w14:paraId="5CE4E920" w14:textId="5F61E673" w:rsidR="00C86E94" w:rsidRPr="00D3179D" w:rsidRDefault="00510604" w:rsidP="00E4365A">
      <w:pPr>
        <w:ind w:firstLine="720"/>
        <w:rPr>
          <w:lang w:val="en-US"/>
        </w:rPr>
      </w:pPr>
      <w:r>
        <w:rPr>
          <w:lang w:val="en-US"/>
        </w:rPr>
        <w:t>Chức năng đang kí tài khoản khách hàng được xây dựng nhằm mục đích hỗ trợ những khách hàng mới có nhu cầu muốn sử dụng dịch vụ. Việc đăng kí tài khoản hỗ trợ đăng kí bằng địa chỉ email. Sau khi, khách hàng đăng kí thành công buộc phải cập nhật thông tin cần thiết trước khi sử dụng dịch vụ.</w:t>
      </w:r>
    </w:p>
    <w:p w14:paraId="35337C2C" w14:textId="63BB8810" w:rsidR="00C86E94" w:rsidRPr="00D3179D" w:rsidRDefault="00755C63" w:rsidP="00D3179D">
      <w:pPr>
        <w:pStyle w:val="Heading5"/>
        <w:rPr>
          <w:lang w:val="en-US"/>
        </w:rPr>
      </w:pPr>
      <w:r>
        <w:rPr>
          <w:lang w:val="en-US"/>
        </w:rPr>
        <w:lastRenderedPageBreak/>
        <w:t>Giao diện</w:t>
      </w:r>
    </w:p>
    <w:p w14:paraId="657648A7" w14:textId="205DE2DC" w:rsidR="00755C63" w:rsidRDefault="00C86E94" w:rsidP="00755C63">
      <w:pPr>
        <w:pStyle w:val="Heading5"/>
        <w:rPr>
          <w:lang w:val="en-US"/>
        </w:rPr>
      </w:pPr>
      <w:r>
        <w:rPr>
          <w:noProof/>
        </w:rPr>
        <mc:AlternateContent>
          <mc:Choice Requires="wps">
            <w:drawing>
              <wp:anchor distT="0" distB="0" distL="114300" distR="114300" simplePos="0" relativeHeight="251670528" behindDoc="0" locked="0" layoutInCell="1" allowOverlap="1" wp14:anchorId="1F46D7F4" wp14:editId="2A4FA3DF">
                <wp:simplePos x="0" y="0"/>
                <wp:positionH relativeFrom="column">
                  <wp:posOffset>381635</wp:posOffset>
                </wp:positionH>
                <wp:positionV relativeFrom="paragraph">
                  <wp:posOffset>4664710</wp:posOffset>
                </wp:positionV>
                <wp:extent cx="471360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713605" cy="635"/>
                        </a:xfrm>
                        <a:prstGeom prst="rect">
                          <a:avLst/>
                        </a:prstGeom>
                        <a:solidFill>
                          <a:prstClr val="white"/>
                        </a:solidFill>
                        <a:ln>
                          <a:noFill/>
                        </a:ln>
                      </wps:spPr>
                      <wps:txbx>
                        <w:txbxContent>
                          <w:p w14:paraId="0541E0FC" w14:textId="1FABBA36" w:rsidR="00A72A60" w:rsidRPr="00E4365A" w:rsidRDefault="00A72A60" w:rsidP="00E4365A">
                            <w:pPr>
                              <w:pStyle w:val="Caption"/>
                              <w:jc w:val="center"/>
                              <w:rPr>
                                <w:b/>
                                <w:noProof/>
                                <w:color w:val="auto"/>
                                <w:sz w:val="26"/>
                                <w:szCs w:val="26"/>
                              </w:rPr>
                            </w:pPr>
                            <w:r w:rsidRPr="00E4365A">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25</w:t>
                            </w:r>
                            <w:r>
                              <w:rPr>
                                <w:color w:val="auto"/>
                                <w:sz w:val="26"/>
                                <w:szCs w:val="26"/>
                              </w:rPr>
                              <w:fldChar w:fldCharType="end"/>
                            </w:r>
                            <w:r w:rsidRPr="00E4365A">
                              <w:rPr>
                                <w:color w:val="auto"/>
                                <w:sz w:val="26"/>
                                <w:szCs w:val="26"/>
                                <w:lang w:val="en-US"/>
                              </w:rPr>
                              <w:t xml:space="preserve"> Giao diện đăng kí và cập nhật thông tin tài khoản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6D7F4" id="Text Box 21" o:spid="_x0000_s1029" type="#_x0000_t202" style="position:absolute;left:0;text-align:left;margin-left:30.05pt;margin-top:367.3pt;width:371.1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hs9LwIAAGY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" stroked="f">
                <v:textbox style="mso-fit-shape-to-text:t" inset="0,0,0,0">
                  <w:txbxContent>
                    <w:p w14:paraId="0541E0FC" w14:textId="1FABBA36" w:rsidR="00A72A60" w:rsidRPr="00E4365A" w:rsidRDefault="00A72A60" w:rsidP="00E4365A">
                      <w:pPr>
                        <w:pStyle w:val="Caption"/>
                        <w:jc w:val="center"/>
                        <w:rPr>
                          <w:b/>
                          <w:noProof/>
                          <w:color w:val="auto"/>
                          <w:sz w:val="26"/>
                          <w:szCs w:val="26"/>
                        </w:rPr>
                      </w:pPr>
                      <w:r w:rsidRPr="00E4365A">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25</w:t>
                      </w:r>
                      <w:r>
                        <w:rPr>
                          <w:color w:val="auto"/>
                          <w:sz w:val="26"/>
                          <w:szCs w:val="26"/>
                        </w:rPr>
                        <w:fldChar w:fldCharType="end"/>
                      </w:r>
                      <w:r w:rsidRPr="00E4365A">
                        <w:rPr>
                          <w:color w:val="auto"/>
                          <w:sz w:val="26"/>
                          <w:szCs w:val="26"/>
                          <w:lang w:val="en-US"/>
                        </w:rPr>
                        <w:t xml:space="preserve"> Giao diện đăng kí và cập nhật thông tin tài khoản</w:t>
                      </w:r>
                    </w:p>
                  </w:txbxContent>
                </v:textbox>
                <w10:wrap type="topAndBottom"/>
              </v:shape>
            </w:pict>
          </mc:Fallback>
        </mc:AlternateContent>
      </w:r>
      <w:r>
        <w:rPr>
          <w:noProof/>
          <w:lang w:val="en-US"/>
        </w:rPr>
        <mc:AlternateContent>
          <mc:Choice Requires="wpg">
            <w:drawing>
              <wp:anchor distT="0" distB="0" distL="114300" distR="114300" simplePos="0" relativeHeight="251668480" behindDoc="0" locked="0" layoutInCell="1" allowOverlap="1" wp14:anchorId="131903C4" wp14:editId="0FEB94D2">
                <wp:simplePos x="0" y="0"/>
                <wp:positionH relativeFrom="page">
                  <wp:posOffset>1642110</wp:posOffset>
                </wp:positionH>
                <wp:positionV relativeFrom="paragraph">
                  <wp:posOffset>0</wp:posOffset>
                </wp:positionV>
                <wp:extent cx="4713605" cy="4607560"/>
                <wp:effectExtent l="0" t="0" r="0" b="2540"/>
                <wp:wrapTopAndBottom/>
                <wp:docPr id="20" name="Group 20"/>
                <wp:cNvGraphicFramePr/>
                <a:graphic xmlns:a="http://schemas.openxmlformats.org/drawingml/2006/main">
                  <a:graphicData uri="http://schemas.microsoft.com/office/word/2010/wordprocessingGroup">
                    <wpg:wgp>
                      <wpg:cNvGrpSpPr/>
                      <wpg:grpSpPr>
                        <a:xfrm>
                          <a:off x="0" y="0"/>
                          <a:ext cx="4713605" cy="4607560"/>
                          <a:chOff x="0" y="0"/>
                          <a:chExt cx="4713605" cy="4607560"/>
                        </a:xfrm>
                      </wpg:grpSpPr>
                      <pic:pic xmlns:pic="http://schemas.openxmlformats.org/drawingml/2006/picture">
                        <pic:nvPicPr>
                          <pic:cNvPr id="18" name="Picture 18"/>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95525" cy="4591050"/>
                          </a:xfrm>
                          <a:prstGeom prst="rect">
                            <a:avLst/>
                          </a:prstGeom>
                        </pic:spPr>
                      </pic:pic>
                      <pic:pic xmlns:pic="http://schemas.openxmlformats.org/drawingml/2006/picture">
                        <pic:nvPicPr>
                          <pic:cNvPr id="19" name="Picture 1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409825" y="0"/>
                            <a:ext cx="2303780" cy="4607560"/>
                          </a:xfrm>
                          <a:prstGeom prst="rect">
                            <a:avLst/>
                          </a:prstGeom>
                        </pic:spPr>
                      </pic:pic>
                    </wpg:wgp>
                  </a:graphicData>
                </a:graphic>
              </wp:anchor>
            </w:drawing>
          </mc:Choice>
          <mc:Fallback>
            <w:pict>
              <v:group w14:anchorId="0DA6F9E5" id="Group 20" o:spid="_x0000_s1026" style="position:absolute;margin-left:129.3pt;margin-top:0;width:371.15pt;height:362.8pt;z-index:251668480;mso-position-horizontal-relative:page" coordsize="47136,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">
                <v:shape id="Picture 18" o:spid="_x0000_s1027" type="#_x0000_t75" style="position:absolute;width:22955;height:4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">
                  <v:imagedata r:id="rId51" o:title=""/>
                </v:shape>
                <v:shape id="Picture 19" o:spid="_x0000_s1028" type="#_x0000_t75" style="position:absolute;left:24098;width:23038;height:46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">
                  <v:imagedata r:id="rId52" o:title=""/>
                </v:shape>
                <w10:wrap type="topAndBottom" anchorx="page"/>
              </v:group>
            </w:pict>
          </mc:Fallback>
        </mc:AlternateContent>
      </w:r>
      <w:r w:rsidR="00755C63">
        <w:rPr>
          <w:lang w:val="en-US"/>
        </w:rPr>
        <w:t>Các thành phần giao diện</w:t>
      </w:r>
    </w:p>
    <w:tbl>
      <w:tblPr>
        <w:tblStyle w:val="TableGrid"/>
        <w:tblW w:w="0" w:type="auto"/>
        <w:tblLook w:val="04A0" w:firstRow="1" w:lastRow="0" w:firstColumn="1" w:lastColumn="0" w:noHBand="0" w:noVBand="1"/>
      </w:tblPr>
      <w:tblGrid>
        <w:gridCol w:w="801"/>
        <w:gridCol w:w="1624"/>
        <w:gridCol w:w="3060"/>
        <w:gridCol w:w="1585"/>
        <w:gridCol w:w="1707"/>
      </w:tblGrid>
      <w:tr w:rsidR="00820B56" w14:paraId="3C122060" w14:textId="77777777" w:rsidTr="00E4365A">
        <w:tc>
          <w:tcPr>
            <w:tcW w:w="801" w:type="dxa"/>
            <w:vAlign w:val="center"/>
          </w:tcPr>
          <w:p w14:paraId="1AE79D3F" w14:textId="77777777" w:rsidR="00510604" w:rsidRPr="007F1EF1" w:rsidRDefault="00510604" w:rsidP="00E4365A">
            <w:pPr>
              <w:spacing w:line="360" w:lineRule="auto"/>
              <w:jc w:val="center"/>
              <w:rPr>
                <w:b/>
                <w:lang w:val="en-US"/>
              </w:rPr>
            </w:pPr>
            <w:r w:rsidRPr="007F1EF1">
              <w:rPr>
                <w:b/>
                <w:lang w:val="en-US"/>
              </w:rPr>
              <w:t>STT</w:t>
            </w:r>
          </w:p>
        </w:tc>
        <w:tc>
          <w:tcPr>
            <w:tcW w:w="1624" w:type="dxa"/>
            <w:vAlign w:val="center"/>
          </w:tcPr>
          <w:p w14:paraId="42882BB7" w14:textId="77777777" w:rsidR="00510604" w:rsidRPr="007F1EF1" w:rsidRDefault="00510604" w:rsidP="00E4365A">
            <w:pPr>
              <w:spacing w:line="360" w:lineRule="auto"/>
              <w:jc w:val="center"/>
              <w:rPr>
                <w:b/>
                <w:lang w:val="en-US"/>
              </w:rPr>
            </w:pPr>
            <w:r w:rsidRPr="007F1EF1">
              <w:rPr>
                <w:b/>
                <w:lang w:val="en-US"/>
              </w:rPr>
              <w:t>Loại điều khiển</w:t>
            </w:r>
          </w:p>
        </w:tc>
        <w:tc>
          <w:tcPr>
            <w:tcW w:w="3060" w:type="dxa"/>
            <w:vAlign w:val="center"/>
          </w:tcPr>
          <w:p w14:paraId="7D01DD4C" w14:textId="77777777" w:rsidR="00510604" w:rsidRPr="007F1EF1" w:rsidRDefault="00510604" w:rsidP="00E4365A">
            <w:pPr>
              <w:spacing w:line="360" w:lineRule="auto"/>
              <w:jc w:val="center"/>
              <w:rPr>
                <w:b/>
                <w:lang w:val="en-US"/>
              </w:rPr>
            </w:pPr>
            <w:r w:rsidRPr="007F1EF1">
              <w:rPr>
                <w:b/>
                <w:lang w:val="en-US"/>
              </w:rPr>
              <w:t>Nội dung thực hiện</w:t>
            </w:r>
          </w:p>
        </w:tc>
        <w:tc>
          <w:tcPr>
            <w:tcW w:w="1585" w:type="dxa"/>
            <w:vAlign w:val="center"/>
          </w:tcPr>
          <w:p w14:paraId="4B93BA4C" w14:textId="77777777" w:rsidR="00510604" w:rsidRPr="007F1EF1" w:rsidRDefault="00510604" w:rsidP="00E4365A">
            <w:pPr>
              <w:spacing w:line="360" w:lineRule="auto"/>
              <w:jc w:val="center"/>
              <w:rPr>
                <w:b/>
                <w:lang w:val="en-US"/>
              </w:rPr>
            </w:pPr>
            <w:r w:rsidRPr="007F1EF1">
              <w:rPr>
                <w:b/>
                <w:lang w:val="en-US"/>
              </w:rPr>
              <w:t>Giá trị mặc định</w:t>
            </w:r>
          </w:p>
        </w:tc>
        <w:tc>
          <w:tcPr>
            <w:tcW w:w="1707" w:type="dxa"/>
            <w:vAlign w:val="center"/>
          </w:tcPr>
          <w:p w14:paraId="7D5EE207" w14:textId="77777777" w:rsidR="00510604" w:rsidRPr="007F1EF1" w:rsidRDefault="00510604" w:rsidP="00E4365A">
            <w:pPr>
              <w:spacing w:line="360" w:lineRule="auto"/>
              <w:jc w:val="center"/>
              <w:rPr>
                <w:b/>
                <w:lang w:val="en-US"/>
              </w:rPr>
            </w:pPr>
            <w:r w:rsidRPr="007F1EF1">
              <w:rPr>
                <w:b/>
                <w:lang w:val="en-US"/>
              </w:rPr>
              <w:t>Lưu ý</w:t>
            </w:r>
          </w:p>
        </w:tc>
      </w:tr>
      <w:tr w:rsidR="00820B56" w14:paraId="3F7E2379" w14:textId="77777777" w:rsidTr="00E4365A">
        <w:tc>
          <w:tcPr>
            <w:tcW w:w="801" w:type="dxa"/>
          </w:tcPr>
          <w:p w14:paraId="1E70EA34" w14:textId="77777777" w:rsidR="00510604" w:rsidRDefault="00510604" w:rsidP="00E4365A">
            <w:pPr>
              <w:spacing w:line="360" w:lineRule="auto"/>
              <w:jc w:val="center"/>
              <w:rPr>
                <w:lang w:val="en-US"/>
              </w:rPr>
            </w:pPr>
            <w:r>
              <w:rPr>
                <w:lang w:val="en-US"/>
              </w:rPr>
              <w:t>1</w:t>
            </w:r>
          </w:p>
        </w:tc>
        <w:tc>
          <w:tcPr>
            <w:tcW w:w="1624" w:type="dxa"/>
          </w:tcPr>
          <w:p w14:paraId="6CD592DF" w14:textId="4CDA90B1" w:rsidR="00510604" w:rsidRDefault="00820B56" w:rsidP="00E4365A">
            <w:pPr>
              <w:spacing w:line="360" w:lineRule="auto"/>
              <w:rPr>
                <w:lang w:val="en-US"/>
              </w:rPr>
            </w:pPr>
            <w:r>
              <w:rPr>
                <w:lang w:val="en-US"/>
              </w:rPr>
              <w:t>editText</w:t>
            </w:r>
          </w:p>
        </w:tc>
        <w:tc>
          <w:tcPr>
            <w:tcW w:w="3060" w:type="dxa"/>
          </w:tcPr>
          <w:p w14:paraId="587067E0" w14:textId="1E61FCFF" w:rsidR="00510604" w:rsidRDefault="00820B56" w:rsidP="00E4365A">
            <w:pPr>
              <w:spacing w:line="360" w:lineRule="auto"/>
              <w:rPr>
                <w:lang w:val="en-US"/>
              </w:rPr>
            </w:pPr>
            <w:r>
              <w:rPr>
                <w:lang w:val="en-US"/>
              </w:rPr>
              <w:t>Nhập họ</w:t>
            </w:r>
          </w:p>
        </w:tc>
        <w:tc>
          <w:tcPr>
            <w:tcW w:w="1585" w:type="dxa"/>
          </w:tcPr>
          <w:p w14:paraId="6B4DE7BF" w14:textId="77777777" w:rsidR="00510604" w:rsidRDefault="00510604" w:rsidP="00E4365A">
            <w:pPr>
              <w:spacing w:line="360" w:lineRule="auto"/>
              <w:rPr>
                <w:lang w:val="en-US"/>
              </w:rPr>
            </w:pPr>
          </w:p>
        </w:tc>
        <w:tc>
          <w:tcPr>
            <w:tcW w:w="1707" w:type="dxa"/>
          </w:tcPr>
          <w:p w14:paraId="26C06F64" w14:textId="60BEA221" w:rsidR="00510604" w:rsidRDefault="005E033B" w:rsidP="00E4365A">
            <w:pPr>
              <w:spacing w:line="360" w:lineRule="auto"/>
              <w:rPr>
                <w:lang w:val="en-US"/>
              </w:rPr>
            </w:pPr>
            <w:r>
              <w:rPr>
                <w:lang w:val="en-US"/>
              </w:rPr>
              <w:t>Bắt buộc</w:t>
            </w:r>
          </w:p>
        </w:tc>
      </w:tr>
      <w:tr w:rsidR="00820B56" w14:paraId="7DC5F1B4" w14:textId="77777777" w:rsidTr="00E4365A">
        <w:tc>
          <w:tcPr>
            <w:tcW w:w="801" w:type="dxa"/>
          </w:tcPr>
          <w:p w14:paraId="6523B21F" w14:textId="77777777" w:rsidR="00510604" w:rsidRDefault="00510604" w:rsidP="00E4365A">
            <w:pPr>
              <w:spacing w:line="360" w:lineRule="auto"/>
              <w:jc w:val="center"/>
              <w:rPr>
                <w:lang w:val="en-US"/>
              </w:rPr>
            </w:pPr>
            <w:r>
              <w:rPr>
                <w:lang w:val="en-US"/>
              </w:rPr>
              <w:t>2</w:t>
            </w:r>
          </w:p>
        </w:tc>
        <w:tc>
          <w:tcPr>
            <w:tcW w:w="1624" w:type="dxa"/>
          </w:tcPr>
          <w:p w14:paraId="25752EF2" w14:textId="7479E786" w:rsidR="00510604" w:rsidRDefault="00820B56" w:rsidP="00E4365A">
            <w:pPr>
              <w:spacing w:line="360" w:lineRule="auto"/>
              <w:rPr>
                <w:lang w:val="en-US"/>
              </w:rPr>
            </w:pPr>
            <w:r>
              <w:rPr>
                <w:lang w:val="en-US"/>
              </w:rPr>
              <w:t>editText</w:t>
            </w:r>
          </w:p>
        </w:tc>
        <w:tc>
          <w:tcPr>
            <w:tcW w:w="3060" w:type="dxa"/>
          </w:tcPr>
          <w:p w14:paraId="1B96D208" w14:textId="7AFA4C88" w:rsidR="00510604" w:rsidRDefault="00820B56" w:rsidP="00E4365A">
            <w:pPr>
              <w:spacing w:line="360" w:lineRule="auto"/>
              <w:rPr>
                <w:lang w:val="en-US"/>
              </w:rPr>
            </w:pPr>
            <w:r>
              <w:rPr>
                <w:lang w:val="en-US"/>
              </w:rPr>
              <w:t>Nhập tên</w:t>
            </w:r>
          </w:p>
        </w:tc>
        <w:tc>
          <w:tcPr>
            <w:tcW w:w="1585" w:type="dxa"/>
          </w:tcPr>
          <w:p w14:paraId="040447C3" w14:textId="77777777" w:rsidR="00510604" w:rsidRDefault="00510604" w:rsidP="00E4365A">
            <w:pPr>
              <w:spacing w:line="360" w:lineRule="auto"/>
              <w:rPr>
                <w:lang w:val="en-US"/>
              </w:rPr>
            </w:pPr>
          </w:p>
        </w:tc>
        <w:tc>
          <w:tcPr>
            <w:tcW w:w="1707" w:type="dxa"/>
          </w:tcPr>
          <w:p w14:paraId="3341C8ED" w14:textId="4DAB2990" w:rsidR="00510604" w:rsidRDefault="005E033B" w:rsidP="00E4365A">
            <w:pPr>
              <w:spacing w:line="360" w:lineRule="auto"/>
              <w:rPr>
                <w:lang w:val="en-US"/>
              </w:rPr>
            </w:pPr>
            <w:r>
              <w:rPr>
                <w:lang w:val="en-US"/>
              </w:rPr>
              <w:t>Bắt buộc</w:t>
            </w:r>
          </w:p>
        </w:tc>
      </w:tr>
      <w:tr w:rsidR="00820B56" w14:paraId="0A284FB0" w14:textId="77777777" w:rsidTr="00E4365A">
        <w:tc>
          <w:tcPr>
            <w:tcW w:w="801" w:type="dxa"/>
          </w:tcPr>
          <w:p w14:paraId="22B50571" w14:textId="4785BA93" w:rsidR="00820B56" w:rsidRDefault="00820B56" w:rsidP="00E4365A">
            <w:pPr>
              <w:spacing w:line="360" w:lineRule="auto"/>
              <w:jc w:val="center"/>
              <w:rPr>
                <w:lang w:val="en-US"/>
              </w:rPr>
            </w:pPr>
            <w:r>
              <w:rPr>
                <w:lang w:val="en-US"/>
              </w:rPr>
              <w:t>3</w:t>
            </w:r>
          </w:p>
        </w:tc>
        <w:tc>
          <w:tcPr>
            <w:tcW w:w="1624" w:type="dxa"/>
          </w:tcPr>
          <w:p w14:paraId="159E7E18" w14:textId="24106610" w:rsidR="00820B56" w:rsidRDefault="00820B56" w:rsidP="00E4365A">
            <w:pPr>
              <w:spacing w:line="360" w:lineRule="auto"/>
              <w:rPr>
                <w:lang w:val="en-US"/>
              </w:rPr>
            </w:pPr>
            <w:r>
              <w:rPr>
                <w:lang w:val="en-US"/>
              </w:rPr>
              <w:t>editText</w:t>
            </w:r>
          </w:p>
        </w:tc>
        <w:tc>
          <w:tcPr>
            <w:tcW w:w="3060" w:type="dxa"/>
          </w:tcPr>
          <w:p w14:paraId="7C58217A" w14:textId="3FBF49B7" w:rsidR="00820B56" w:rsidRDefault="00820B56" w:rsidP="00E4365A">
            <w:pPr>
              <w:spacing w:line="360" w:lineRule="auto"/>
              <w:rPr>
                <w:lang w:val="en-US"/>
              </w:rPr>
            </w:pPr>
            <w:r>
              <w:rPr>
                <w:lang w:val="en-US"/>
              </w:rPr>
              <w:t>Nhập email</w:t>
            </w:r>
          </w:p>
        </w:tc>
        <w:tc>
          <w:tcPr>
            <w:tcW w:w="1585" w:type="dxa"/>
          </w:tcPr>
          <w:p w14:paraId="5C093F74" w14:textId="77777777" w:rsidR="00820B56" w:rsidRDefault="00820B56" w:rsidP="00E4365A">
            <w:pPr>
              <w:spacing w:line="360" w:lineRule="auto"/>
              <w:rPr>
                <w:lang w:val="en-US"/>
              </w:rPr>
            </w:pPr>
          </w:p>
        </w:tc>
        <w:tc>
          <w:tcPr>
            <w:tcW w:w="1707" w:type="dxa"/>
          </w:tcPr>
          <w:p w14:paraId="69D421F9" w14:textId="3A664A29" w:rsidR="00820B56" w:rsidRDefault="005E033B" w:rsidP="00E4365A">
            <w:pPr>
              <w:spacing w:line="360" w:lineRule="auto"/>
              <w:rPr>
                <w:lang w:val="en-US"/>
              </w:rPr>
            </w:pPr>
            <w:r>
              <w:rPr>
                <w:lang w:val="en-US"/>
              </w:rPr>
              <w:t>Bắt buộc</w:t>
            </w:r>
          </w:p>
        </w:tc>
      </w:tr>
      <w:tr w:rsidR="00820B56" w14:paraId="740AC7B4" w14:textId="77777777" w:rsidTr="00E4365A">
        <w:tc>
          <w:tcPr>
            <w:tcW w:w="801" w:type="dxa"/>
          </w:tcPr>
          <w:p w14:paraId="00A42DB2" w14:textId="5C9C2F50" w:rsidR="00820B56" w:rsidRDefault="00820B56" w:rsidP="00E4365A">
            <w:pPr>
              <w:spacing w:line="360" w:lineRule="auto"/>
              <w:jc w:val="center"/>
              <w:rPr>
                <w:lang w:val="en-US"/>
              </w:rPr>
            </w:pPr>
            <w:r>
              <w:rPr>
                <w:lang w:val="en-US"/>
              </w:rPr>
              <w:t>4</w:t>
            </w:r>
          </w:p>
        </w:tc>
        <w:tc>
          <w:tcPr>
            <w:tcW w:w="1624" w:type="dxa"/>
          </w:tcPr>
          <w:p w14:paraId="3579A85B" w14:textId="4D1C1DC2" w:rsidR="00820B56" w:rsidRDefault="00820B56" w:rsidP="00E4365A">
            <w:pPr>
              <w:spacing w:line="360" w:lineRule="auto"/>
              <w:rPr>
                <w:lang w:val="en-US"/>
              </w:rPr>
            </w:pPr>
            <w:r>
              <w:rPr>
                <w:lang w:val="en-US"/>
              </w:rPr>
              <w:t>editText</w:t>
            </w:r>
          </w:p>
        </w:tc>
        <w:tc>
          <w:tcPr>
            <w:tcW w:w="3060" w:type="dxa"/>
          </w:tcPr>
          <w:p w14:paraId="173C88B9" w14:textId="1CC9A917" w:rsidR="00820B56" w:rsidRDefault="00820B56" w:rsidP="00E4365A">
            <w:pPr>
              <w:spacing w:line="360" w:lineRule="auto"/>
              <w:rPr>
                <w:lang w:val="en-US"/>
              </w:rPr>
            </w:pPr>
            <w:r>
              <w:rPr>
                <w:lang w:val="en-US"/>
              </w:rPr>
              <w:t>Nhập mật khẩu</w:t>
            </w:r>
          </w:p>
        </w:tc>
        <w:tc>
          <w:tcPr>
            <w:tcW w:w="1585" w:type="dxa"/>
          </w:tcPr>
          <w:p w14:paraId="0855E219" w14:textId="77777777" w:rsidR="00820B56" w:rsidRDefault="00820B56" w:rsidP="00E4365A">
            <w:pPr>
              <w:spacing w:line="360" w:lineRule="auto"/>
              <w:rPr>
                <w:lang w:val="en-US"/>
              </w:rPr>
            </w:pPr>
          </w:p>
        </w:tc>
        <w:tc>
          <w:tcPr>
            <w:tcW w:w="1707" w:type="dxa"/>
          </w:tcPr>
          <w:p w14:paraId="61CF9818" w14:textId="0137E05D" w:rsidR="00820B56" w:rsidRDefault="005E033B" w:rsidP="00E4365A">
            <w:pPr>
              <w:spacing w:line="360" w:lineRule="auto"/>
              <w:rPr>
                <w:lang w:val="en-US"/>
              </w:rPr>
            </w:pPr>
            <w:r>
              <w:rPr>
                <w:lang w:val="en-US"/>
              </w:rPr>
              <w:t>Bắt buộc</w:t>
            </w:r>
          </w:p>
        </w:tc>
      </w:tr>
      <w:tr w:rsidR="00820B56" w14:paraId="7874E752" w14:textId="77777777" w:rsidTr="00E4365A">
        <w:tc>
          <w:tcPr>
            <w:tcW w:w="801" w:type="dxa"/>
          </w:tcPr>
          <w:p w14:paraId="2F124779" w14:textId="011C1A3B" w:rsidR="00820B56" w:rsidRDefault="00820B56" w:rsidP="00E4365A">
            <w:pPr>
              <w:spacing w:line="360" w:lineRule="auto"/>
              <w:jc w:val="center"/>
              <w:rPr>
                <w:lang w:val="en-US"/>
              </w:rPr>
            </w:pPr>
            <w:r>
              <w:rPr>
                <w:lang w:val="en-US"/>
              </w:rPr>
              <w:t>5</w:t>
            </w:r>
          </w:p>
        </w:tc>
        <w:tc>
          <w:tcPr>
            <w:tcW w:w="1624" w:type="dxa"/>
          </w:tcPr>
          <w:p w14:paraId="6B4CAB72" w14:textId="01519234" w:rsidR="00820B56" w:rsidRDefault="00820B56" w:rsidP="00E4365A">
            <w:pPr>
              <w:spacing w:line="360" w:lineRule="auto"/>
              <w:rPr>
                <w:lang w:val="en-US"/>
              </w:rPr>
            </w:pPr>
            <w:r>
              <w:rPr>
                <w:lang w:val="en-US"/>
              </w:rPr>
              <w:t>imageView</w:t>
            </w:r>
          </w:p>
        </w:tc>
        <w:tc>
          <w:tcPr>
            <w:tcW w:w="3060" w:type="dxa"/>
          </w:tcPr>
          <w:p w14:paraId="775A20FB" w14:textId="0A3ECA81" w:rsidR="00820B56" w:rsidRDefault="00820B56" w:rsidP="00E4365A">
            <w:pPr>
              <w:spacing w:line="360" w:lineRule="auto"/>
              <w:rPr>
                <w:lang w:val="en-US"/>
              </w:rPr>
            </w:pPr>
            <w:r>
              <w:rPr>
                <w:lang w:val="en-US"/>
              </w:rPr>
              <w:t>Nhập hình ảnh khách hàng</w:t>
            </w:r>
          </w:p>
        </w:tc>
        <w:tc>
          <w:tcPr>
            <w:tcW w:w="1585" w:type="dxa"/>
          </w:tcPr>
          <w:p w14:paraId="57B04507" w14:textId="77777777" w:rsidR="00820B56" w:rsidRDefault="00820B56" w:rsidP="00E4365A">
            <w:pPr>
              <w:spacing w:line="360" w:lineRule="auto"/>
              <w:rPr>
                <w:lang w:val="en-US"/>
              </w:rPr>
            </w:pPr>
          </w:p>
        </w:tc>
        <w:tc>
          <w:tcPr>
            <w:tcW w:w="1707" w:type="dxa"/>
          </w:tcPr>
          <w:p w14:paraId="20550386" w14:textId="18F86190" w:rsidR="00820B56" w:rsidRDefault="00820B56" w:rsidP="00E4365A">
            <w:pPr>
              <w:spacing w:line="360" w:lineRule="auto"/>
              <w:rPr>
                <w:lang w:val="en-US"/>
              </w:rPr>
            </w:pPr>
          </w:p>
        </w:tc>
      </w:tr>
      <w:tr w:rsidR="00820B56" w14:paraId="2D48CB9C" w14:textId="77777777" w:rsidTr="00E4365A">
        <w:tc>
          <w:tcPr>
            <w:tcW w:w="801" w:type="dxa"/>
          </w:tcPr>
          <w:p w14:paraId="55CB2ED2" w14:textId="5CB7EF2B" w:rsidR="00820B56" w:rsidRDefault="00820B56" w:rsidP="00E4365A">
            <w:pPr>
              <w:spacing w:line="360" w:lineRule="auto"/>
              <w:jc w:val="center"/>
              <w:rPr>
                <w:lang w:val="en-US"/>
              </w:rPr>
            </w:pPr>
            <w:r>
              <w:rPr>
                <w:lang w:val="en-US"/>
              </w:rPr>
              <w:t>6</w:t>
            </w:r>
          </w:p>
        </w:tc>
        <w:tc>
          <w:tcPr>
            <w:tcW w:w="1624" w:type="dxa"/>
          </w:tcPr>
          <w:p w14:paraId="6ED00C06" w14:textId="39B0DA5D" w:rsidR="00820B56" w:rsidRDefault="00820B56" w:rsidP="00E4365A">
            <w:pPr>
              <w:spacing w:line="360" w:lineRule="auto"/>
              <w:rPr>
                <w:lang w:val="en-US"/>
              </w:rPr>
            </w:pPr>
            <w:r>
              <w:rPr>
                <w:lang w:val="en-US"/>
              </w:rPr>
              <w:t>editText</w:t>
            </w:r>
          </w:p>
        </w:tc>
        <w:tc>
          <w:tcPr>
            <w:tcW w:w="3060" w:type="dxa"/>
          </w:tcPr>
          <w:p w14:paraId="3E6A24F0" w14:textId="4649BF86" w:rsidR="00820B56" w:rsidRDefault="00820B56" w:rsidP="00E4365A">
            <w:pPr>
              <w:spacing w:line="360" w:lineRule="auto"/>
              <w:rPr>
                <w:lang w:val="en-US"/>
              </w:rPr>
            </w:pPr>
            <w:r>
              <w:rPr>
                <w:lang w:val="en-US"/>
              </w:rPr>
              <w:t>Nhập giới tính</w:t>
            </w:r>
          </w:p>
        </w:tc>
        <w:tc>
          <w:tcPr>
            <w:tcW w:w="1585" w:type="dxa"/>
          </w:tcPr>
          <w:p w14:paraId="42BCE994" w14:textId="77777777" w:rsidR="00820B56" w:rsidRDefault="00820B56" w:rsidP="00820B56">
            <w:pPr>
              <w:pStyle w:val="ListParagraph"/>
              <w:numPr>
                <w:ilvl w:val="0"/>
                <w:numId w:val="39"/>
              </w:numPr>
              <w:spacing w:line="360" w:lineRule="auto"/>
              <w:rPr>
                <w:lang w:val="en-US"/>
              </w:rPr>
            </w:pPr>
            <w:r>
              <w:rPr>
                <w:lang w:val="en-US"/>
              </w:rPr>
              <w:t>Nam</w:t>
            </w:r>
          </w:p>
          <w:p w14:paraId="0917CE41" w14:textId="2063722B" w:rsidR="00820B56" w:rsidRPr="00D3179D" w:rsidRDefault="00820B56" w:rsidP="00E4365A">
            <w:pPr>
              <w:pStyle w:val="ListParagraph"/>
              <w:numPr>
                <w:ilvl w:val="0"/>
                <w:numId w:val="39"/>
              </w:numPr>
              <w:spacing w:line="360" w:lineRule="auto"/>
              <w:rPr>
                <w:lang w:val="en-US"/>
              </w:rPr>
            </w:pPr>
            <w:r>
              <w:rPr>
                <w:lang w:val="en-US"/>
              </w:rPr>
              <w:t>Nữ</w:t>
            </w:r>
          </w:p>
        </w:tc>
        <w:tc>
          <w:tcPr>
            <w:tcW w:w="1707" w:type="dxa"/>
          </w:tcPr>
          <w:p w14:paraId="71503687" w14:textId="3C82BB08" w:rsidR="00820B56" w:rsidRDefault="005E033B" w:rsidP="00E4365A">
            <w:pPr>
              <w:spacing w:line="360" w:lineRule="auto"/>
              <w:rPr>
                <w:lang w:val="en-US"/>
              </w:rPr>
            </w:pPr>
            <w:r>
              <w:rPr>
                <w:lang w:val="en-US"/>
              </w:rPr>
              <w:t>Bắt buộc</w:t>
            </w:r>
          </w:p>
        </w:tc>
      </w:tr>
      <w:tr w:rsidR="00820B56" w14:paraId="27C30DEE" w14:textId="77777777" w:rsidTr="00E4365A">
        <w:tc>
          <w:tcPr>
            <w:tcW w:w="801" w:type="dxa"/>
          </w:tcPr>
          <w:p w14:paraId="4D8C08CF" w14:textId="3B4516D2" w:rsidR="00820B56" w:rsidRDefault="00820B56" w:rsidP="00E4365A">
            <w:pPr>
              <w:spacing w:line="360" w:lineRule="auto"/>
              <w:jc w:val="center"/>
              <w:rPr>
                <w:lang w:val="en-US"/>
              </w:rPr>
            </w:pPr>
            <w:r>
              <w:rPr>
                <w:lang w:val="en-US"/>
              </w:rPr>
              <w:t>7</w:t>
            </w:r>
          </w:p>
        </w:tc>
        <w:tc>
          <w:tcPr>
            <w:tcW w:w="1624" w:type="dxa"/>
          </w:tcPr>
          <w:p w14:paraId="103ADD98" w14:textId="3C8B9A7F" w:rsidR="00820B56" w:rsidRDefault="00820B56" w:rsidP="00E4365A">
            <w:pPr>
              <w:spacing w:line="360" w:lineRule="auto"/>
              <w:rPr>
                <w:lang w:val="en-US"/>
              </w:rPr>
            </w:pPr>
            <w:r>
              <w:rPr>
                <w:lang w:val="en-US"/>
              </w:rPr>
              <w:t>editText</w:t>
            </w:r>
          </w:p>
        </w:tc>
        <w:tc>
          <w:tcPr>
            <w:tcW w:w="3060" w:type="dxa"/>
          </w:tcPr>
          <w:p w14:paraId="3D53D561" w14:textId="7A86B647" w:rsidR="00820B56" w:rsidRDefault="00820B56" w:rsidP="00E4365A">
            <w:pPr>
              <w:spacing w:line="360" w:lineRule="auto"/>
              <w:rPr>
                <w:lang w:val="en-US"/>
              </w:rPr>
            </w:pPr>
            <w:r>
              <w:rPr>
                <w:lang w:val="en-US"/>
              </w:rPr>
              <w:t>Nhập số điện thoại</w:t>
            </w:r>
          </w:p>
        </w:tc>
        <w:tc>
          <w:tcPr>
            <w:tcW w:w="1585" w:type="dxa"/>
          </w:tcPr>
          <w:p w14:paraId="542DB6D0" w14:textId="77777777" w:rsidR="00820B56" w:rsidRDefault="00820B56" w:rsidP="00E4365A">
            <w:pPr>
              <w:spacing w:line="360" w:lineRule="auto"/>
              <w:rPr>
                <w:lang w:val="en-US"/>
              </w:rPr>
            </w:pPr>
          </w:p>
        </w:tc>
        <w:tc>
          <w:tcPr>
            <w:tcW w:w="1707" w:type="dxa"/>
          </w:tcPr>
          <w:p w14:paraId="78CB3BD3" w14:textId="0BC39606" w:rsidR="00820B56" w:rsidRDefault="005E033B" w:rsidP="00E4365A">
            <w:pPr>
              <w:spacing w:line="360" w:lineRule="auto"/>
              <w:rPr>
                <w:lang w:val="en-US"/>
              </w:rPr>
            </w:pPr>
            <w:r>
              <w:rPr>
                <w:lang w:val="en-US"/>
              </w:rPr>
              <w:t>Bắt buộc</w:t>
            </w:r>
          </w:p>
        </w:tc>
      </w:tr>
      <w:tr w:rsidR="00820B56" w14:paraId="68A7B0C3" w14:textId="77777777" w:rsidTr="00E4365A">
        <w:tc>
          <w:tcPr>
            <w:tcW w:w="801" w:type="dxa"/>
          </w:tcPr>
          <w:p w14:paraId="59C6FE6F" w14:textId="7F169EB9" w:rsidR="00820B56" w:rsidRDefault="00820B56" w:rsidP="00E4365A">
            <w:pPr>
              <w:spacing w:line="360" w:lineRule="auto"/>
              <w:jc w:val="center"/>
              <w:rPr>
                <w:lang w:val="en-US"/>
              </w:rPr>
            </w:pPr>
            <w:r>
              <w:rPr>
                <w:lang w:val="en-US"/>
              </w:rPr>
              <w:lastRenderedPageBreak/>
              <w:t>8</w:t>
            </w:r>
          </w:p>
        </w:tc>
        <w:tc>
          <w:tcPr>
            <w:tcW w:w="1624" w:type="dxa"/>
          </w:tcPr>
          <w:p w14:paraId="421BC04A" w14:textId="615BC5A3" w:rsidR="00820B56" w:rsidRDefault="00820B56" w:rsidP="00E4365A">
            <w:pPr>
              <w:spacing w:line="360" w:lineRule="auto"/>
              <w:rPr>
                <w:lang w:val="en-US"/>
              </w:rPr>
            </w:pPr>
            <w:r>
              <w:rPr>
                <w:lang w:val="en-US"/>
              </w:rPr>
              <w:t>editText</w:t>
            </w:r>
          </w:p>
        </w:tc>
        <w:tc>
          <w:tcPr>
            <w:tcW w:w="3060" w:type="dxa"/>
          </w:tcPr>
          <w:p w14:paraId="3DACBA2A" w14:textId="760ADB2D" w:rsidR="00820B56" w:rsidRDefault="00820B56" w:rsidP="00E4365A">
            <w:pPr>
              <w:spacing w:line="360" w:lineRule="auto"/>
              <w:rPr>
                <w:lang w:val="en-US"/>
              </w:rPr>
            </w:pPr>
            <w:r>
              <w:rPr>
                <w:lang w:val="en-US"/>
              </w:rPr>
              <w:t>Nhập địa chỉ khách hàng</w:t>
            </w:r>
          </w:p>
        </w:tc>
        <w:tc>
          <w:tcPr>
            <w:tcW w:w="1585" w:type="dxa"/>
          </w:tcPr>
          <w:p w14:paraId="266EAA96" w14:textId="77777777" w:rsidR="00820B56" w:rsidRDefault="00820B56" w:rsidP="00E4365A">
            <w:pPr>
              <w:spacing w:line="360" w:lineRule="auto"/>
              <w:rPr>
                <w:lang w:val="en-US"/>
              </w:rPr>
            </w:pPr>
          </w:p>
        </w:tc>
        <w:tc>
          <w:tcPr>
            <w:tcW w:w="1707" w:type="dxa"/>
          </w:tcPr>
          <w:p w14:paraId="7E930159" w14:textId="695F2D4F" w:rsidR="00820B56" w:rsidRDefault="005E033B" w:rsidP="00E4365A">
            <w:pPr>
              <w:spacing w:line="360" w:lineRule="auto"/>
              <w:rPr>
                <w:lang w:val="en-US"/>
              </w:rPr>
            </w:pPr>
            <w:r>
              <w:rPr>
                <w:lang w:val="en-US"/>
              </w:rPr>
              <w:t>Bắt buộc</w:t>
            </w:r>
          </w:p>
        </w:tc>
      </w:tr>
    </w:tbl>
    <w:p w14:paraId="4CD4CDCA" w14:textId="77777777" w:rsidR="00510604" w:rsidRPr="00D3179D" w:rsidRDefault="00510604" w:rsidP="00E4365A">
      <w:pPr>
        <w:rPr>
          <w:lang w:val="en-US"/>
        </w:rPr>
      </w:pPr>
    </w:p>
    <w:p w14:paraId="18984A8E" w14:textId="416A44AA" w:rsidR="00755C63" w:rsidRDefault="00755C63" w:rsidP="00755C63">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510604" w14:paraId="2828DD16" w14:textId="77777777" w:rsidTr="00E4365A">
        <w:tc>
          <w:tcPr>
            <w:tcW w:w="805" w:type="dxa"/>
            <w:vMerge w:val="restart"/>
            <w:vAlign w:val="center"/>
          </w:tcPr>
          <w:p w14:paraId="32CF03BB" w14:textId="77777777" w:rsidR="00510604" w:rsidRPr="007F1EF1" w:rsidRDefault="00510604" w:rsidP="00E4365A">
            <w:pPr>
              <w:spacing w:line="360" w:lineRule="auto"/>
              <w:jc w:val="center"/>
              <w:rPr>
                <w:b/>
                <w:lang w:val="en-US"/>
              </w:rPr>
            </w:pPr>
            <w:r w:rsidRPr="007F1EF1">
              <w:rPr>
                <w:b/>
                <w:lang w:val="en-US"/>
              </w:rPr>
              <w:t>STT</w:t>
            </w:r>
          </w:p>
        </w:tc>
        <w:tc>
          <w:tcPr>
            <w:tcW w:w="2120" w:type="dxa"/>
            <w:vMerge w:val="restart"/>
            <w:vAlign w:val="center"/>
          </w:tcPr>
          <w:p w14:paraId="4ACEFC8B" w14:textId="77777777" w:rsidR="00510604" w:rsidRPr="007F1EF1" w:rsidRDefault="00510604" w:rsidP="00E4365A">
            <w:pPr>
              <w:spacing w:line="360" w:lineRule="auto"/>
              <w:jc w:val="center"/>
              <w:rPr>
                <w:b/>
                <w:lang w:val="en-US"/>
              </w:rPr>
            </w:pPr>
            <w:r w:rsidRPr="007F1EF1">
              <w:rPr>
                <w:b/>
                <w:lang w:val="en-US"/>
              </w:rPr>
              <w:t>Tên bảng/</w:t>
            </w:r>
          </w:p>
          <w:p w14:paraId="01BB31A6" w14:textId="77777777" w:rsidR="00510604" w:rsidRPr="007F1EF1" w:rsidRDefault="00510604"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056C55EB" w14:textId="77777777" w:rsidR="00510604" w:rsidRPr="007F1EF1" w:rsidRDefault="00510604" w:rsidP="00E4365A">
            <w:pPr>
              <w:spacing w:line="360" w:lineRule="auto"/>
              <w:jc w:val="center"/>
              <w:rPr>
                <w:b/>
                <w:lang w:val="en-US"/>
              </w:rPr>
            </w:pPr>
            <w:r w:rsidRPr="007F1EF1">
              <w:rPr>
                <w:b/>
                <w:lang w:val="en-US"/>
              </w:rPr>
              <w:t>Phương thức</w:t>
            </w:r>
          </w:p>
        </w:tc>
      </w:tr>
      <w:tr w:rsidR="00510604" w14:paraId="50A344F7" w14:textId="77777777" w:rsidTr="00E4365A">
        <w:tc>
          <w:tcPr>
            <w:tcW w:w="805" w:type="dxa"/>
            <w:vMerge/>
            <w:vAlign w:val="center"/>
          </w:tcPr>
          <w:p w14:paraId="42B64EC1" w14:textId="77777777" w:rsidR="00510604" w:rsidRPr="007F1EF1" w:rsidRDefault="00510604" w:rsidP="00E4365A">
            <w:pPr>
              <w:spacing w:line="360" w:lineRule="auto"/>
              <w:jc w:val="center"/>
              <w:rPr>
                <w:b/>
                <w:lang w:val="en-US"/>
              </w:rPr>
            </w:pPr>
          </w:p>
        </w:tc>
        <w:tc>
          <w:tcPr>
            <w:tcW w:w="2120" w:type="dxa"/>
            <w:vMerge/>
            <w:vAlign w:val="center"/>
          </w:tcPr>
          <w:p w14:paraId="66F80E6D" w14:textId="77777777" w:rsidR="00510604" w:rsidRPr="007F1EF1" w:rsidRDefault="00510604" w:rsidP="00E4365A">
            <w:pPr>
              <w:spacing w:line="360" w:lineRule="auto"/>
              <w:jc w:val="center"/>
              <w:rPr>
                <w:b/>
                <w:lang w:val="en-US"/>
              </w:rPr>
            </w:pPr>
          </w:p>
        </w:tc>
        <w:tc>
          <w:tcPr>
            <w:tcW w:w="1463" w:type="dxa"/>
            <w:vAlign w:val="center"/>
          </w:tcPr>
          <w:p w14:paraId="554E58B1" w14:textId="77777777" w:rsidR="00510604" w:rsidRPr="007F1EF1" w:rsidRDefault="00510604" w:rsidP="00E4365A">
            <w:pPr>
              <w:spacing w:line="360" w:lineRule="auto"/>
              <w:jc w:val="center"/>
              <w:rPr>
                <w:b/>
                <w:lang w:val="en-US"/>
              </w:rPr>
            </w:pPr>
            <w:r w:rsidRPr="007F1EF1">
              <w:rPr>
                <w:b/>
                <w:lang w:val="en-US"/>
              </w:rPr>
              <w:t>Thêm</w:t>
            </w:r>
          </w:p>
        </w:tc>
        <w:tc>
          <w:tcPr>
            <w:tcW w:w="1463" w:type="dxa"/>
            <w:vAlign w:val="center"/>
          </w:tcPr>
          <w:p w14:paraId="39AD6A20" w14:textId="77777777" w:rsidR="00510604" w:rsidRPr="007F1EF1" w:rsidRDefault="00510604" w:rsidP="00E4365A">
            <w:pPr>
              <w:spacing w:line="360" w:lineRule="auto"/>
              <w:jc w:val="center"/>
              <w:rPr>
                <w:b/>
                <w:lang w:val="en-US"/>
              </w:rPr>
            </w:pPr>
            <w:r w:rsidRPr="007F1EF1">
              <w:rPr>
                <w:b/>
                <w:lang w:val="en-US"/>
              </w:rPr>
              <w:t>Sửa</w:t>
            </w:r>
          </w:p>
        </w:tc>
        <w:tc>
          <w:tcPr>
            <w:tcW w:w="1463" w:type="dxa"/>
            <w:vAlign w:val="center"/>
          </w:tcPr>
          <w:p w14:paraId="4CCD0FB6" w14:textId="77777777" w:rsidR="00510604" w:rsidRPr="007F1EF1" w:rsidRDefault="00510604" w:rsidP="00E4365A">
            <w:pPr>
              <w:spacing w:line="360" w:lineRule="auto"/>
              <w:jc w:val="center"/>
              <w:rPr>
                <w:b/>
                <w:lang w:val="en-US"/>
              </w:rPr>
            </w:pPr>
            <w:r w:rsidRPr="007F1EF1">
              <w:rPr>
                <w:b/>
                <w:lang w:val="en-US"/>
              </w:rPr>
              <w:t>Xóa</w:t>
            </w:r>
          </w:p>
        </w:tc>
        <w:tc>
          <w:tcPr>
            <w:tcW w:w="1463" w:type="dxa"/>
            <w:vAlign w:val="center"/>
          </w:tcPr>
          <w:p w14:paraId="71E09AE5" w14:textId="77777777" w:rsidR="00510604" w:rsidRPr="007F1EF1" w:rsidRDefault="00510604" w:rsidP="00E4365A">
            <w:pPr>
              <w:spacing w:line="360" w:lineRule="auto"/>
              <w:jc w:val="center"/>
              <w:rPr>
                <w:b/>
                <w:lang w:val="en-US"/>
              </w:rPr>
            </w:pPr>
            <w:r w:rsidRPr="007F1EF1">
              <w:rPr>
                <w:b/>
                <w:lang w:val="en-US"/>
              </w:rPr>
              <w:t>Truy vấn</w:t>
            </w:r>
          </w:p>
        </w:tc>
      </w:tr>
      <w:tr w:rsidR="00510604" w14:paraId="64365F47" w14:textId="77777777" w:rsidTr="00E4365A">
        <w:tc>
          <w:tcPr>
            <w:tcW w:w="805" w:type="dxa"/>
          </w:tcPr>
          <w:p w14:paraId="2299A8A6" w14:textId="77777777" w:rsidR="00510604" w:rsidRDefault="00510604" w:rsidP="00E4365A">
            <w:pPr>
              <w:spacing w:line="360" w:lineRule="auto"/>
              <w:jc w:val="center"/>
              <w:rPr>
                <w:lang w:val="en-US"/>
              </w:rPr>
            </w:pPr>
            <w:r>
              <w:rPr>
                <w:lang w:val="en-US"/>
              </w:rPr>
              <w:t>1</w:t>
            </w:r>
          </w:p>
        </w:tc>
        <w:tc>
          <w:tcPr>
            <w:tcW w:w="2120" w:type="dxa"/>
          </w:tcPr>
          <w:p w14:paraId="7BE7B7E0" w14:textId="16700DBC" w:rsidR="00510604" w:rsidRDefault="00A76989" w:rsidP="00E4365A">
            <w:pPr>
              <w:spacing w:line="360" w:lineRule="auto"/>
              <w:rPr>
                <w:lang w:val="en-US"/>
              </w:rPr>
            </w:pPr>
            <w:r>
              <w:rPr>
                <w:lang w:val="en-US"/>
              </w:rPr>
              <w:t>user</w:t>
            </w:r>
          </w:p>
        </w:tc>
        <w:tc>
          <w:tcPr>
            <w:tcW w:w="1463" w:type="dxa"/>
          </w:tcPr>
          <w:p w14:paraId="038608D6" w14:textId="01FA00F5" w:rsidR="00510604" w:rsidRDefault="00A76989" w:rsidP="00E4365A">
            <w:pPr>
              <w:spacing w:line="360" w:lineRule="auto"/>
              <w:jc w:val="center"/>
              <w:rPr>
                <w:lang w:val="en-US"/>
              </w:rPr>
            </w:pPr>
            <w:r>
              <w:rPr>
                <w:lang w:val="en-US"/>
              </w:rPr>
              <w:t>X</w:t>
            </w:r>
          </w:p>
        </w:tc>
        <w:tc>
          <w:tcPr>
            <w:tcW w:w="1463" w:type="dxa"/>
          </w:tcPr>
          <w:p w14:paraId="480DA1FB" w14:textId="77777777" w:rsidR="00510604" w:rsidRDefault="00510604" w:rsidP="00E4365A">
            <w:pPr>
              <w:spacing w:line="360" w:lineRule="auto"/>
              <w:jc w:val="center"/>
              <w:rPr>
                <w:lang w:val="en-US"/>
              </w:rPr>
            </w:pPr>
          </w:p>
        </w:tc>
        <w:tc>
          <w:tcPr>
            <w:tcW w:w="1463" w:type="dxa"/>
          </w:tcPr>
          <w:p w14:paraId="4E0BE26A" w14:textId="44368DA2" w:rsidR="00510604" w:rsidRDefault="00510604" w:rsidP="00E4365A">
            <w:pPr>
              <w:spacing w:line="360" w:lineRule="auto"/>
              <w:jc w:val="center"/>
              <w:rPr>
                <w:lang w:val="en-US"/>
              </w:rPr>
            </w:pPr>
          </w:p>
        </w:tc>
        <w:tc>
          <w:tcPr>
            <w:tcW w:w="1463" w:type="dxa"/>
          </w:tcPr>
          <w:p w14:paraId="38F9DA3E" w14:textId="7D5853A8" w:rsidR="00510604" w:rsidRDefault="00820B56" w:rsidP="00E4365A">
            <w:pPr>
              <w:jc w:val="center"/>
              <w:rPr>
                <w:lang w:val="en-US"/>
              </w:rPr>
            </w:pPr>
            <w:r>
              <w:rPr>
                <w:lang w:val="en-US"/>
              </w:rPr>
              <w:t>X</w:t>
            </w:r>
          </w:p>
        </w:tc>
      </w:tr>
      <w:tr w:rsidR="00510604" w14:paraId="4ED557E3" w14:textId="77777777" w:rsidTr="00E4365A">
        <w:tc>
          <w:tcPr>
            <w:tcW w:w="805" w:type="dxa"/>
          </w:tcPr>
          <w:p w14:paraId="14F21012" w14:textId="77777777" w:rsidR="00510604" w:rsidRDefault="00510604" w:rsidP="00E4365A">
            <w:pPr>
              <w:spacing w:line="360" w:lineRule="auto"/>
              <w:jc w:val="center"/>
              <w:rPr>
                <w:lang w:val="en-US"/>
              </w:rPr>
            </w:pPr>
            <w:r>
              <w:rPr>
                <w:lang w:val="en-US"/>
              </w:rPr>
              <w:t>2</w:t>
            </w:r>
          </w:p>
        </w:tc>
        <w:tc>
          <w:tcPr>
            <w:tcW w:w="2120" w:type="dxa"/>
          </w:tcPr>
          <w:p w14:paraId="255F3DE2" w14:textId="1F817372" w:rsidR="00510604" w:rsidRDefault="00A76989" w:rsidP="00E4365A">
            <w:pPr>
              <w:spacing w:line="360" w:lineRule="auto"/>
              <w:rPr>
                <w:lang w:val="en-US"/>
              </w:rPr>
            </w:pPr>
            <w:r>
              <w:rPr>
                <w:lang w:val="en-US"/>
              </w:rPr>
              <w:t>customer</w:t>
            </w:r>
          </w:p>
        </w:tc>
        <w:tc>
          <w:tcPr>
            <w:tcW w:w="1463" w:type="dxa"/>
          </w:tcPr>
          <w:p w14:paraId="51D5DB8C" w14:textId="6F037844" w:rsidR="00510604" w:rsidRDefault="00A76989" w:rsidP="00E4365A">
            <w:pPr>
              <w:spacing w:line="360" w:lineRule="auto"/>
              <w:jc w:val="center"/>
              <w:rPr>
                <w:lang w:val="en-US"/>
              </w:rPr>
            </w:pPr>
            <w:r>
              <w:rPr>
                <w:lang w:val="en-US"/>
              </w:rPr>
              <w:t>X</w:t>
            </w:r>
          </w:p>
        </w:tc>
        <w:tc>
          <w:tcPr>
            <w:tcW w:w="1463" w:type="dxa"/>
          </w:tcPr>
          <w:p w14:paraId="14545889" w14:textId="6E0E587E" w:rsidR="00510604" w:rsidRDefault="005E033B" w:rsidP="00E4365A">
            <w:pPr>
              <w:spacing w:line="360" w:lineRule="auto"/>
              <w:jc w:val="center"/>
              <w:rPr>
                <w:lang w:val="en-US"/>
              </w:rPr>
            </w:pPr>
            <w:r>
              <w:rPr>
                <w:lang w:val="en-US"/>
              </w:rPr>
              <w:t>X</w:t>
            </w:r>
          </w:p>
        </w:tc>
        <w:tc>
          <w:tcPr>
            <w:tcW w:w="1463" w:type="dxa"/>
          </w:tcPr>
          <w:p w14:paraId="02D54EF9" w14:textId="7BE45767" w:rsidR="00510604" w:rsidRDefault="00510604" w:rsidP="00E4365A">
            <w:pPr>
              <w:spacing w:line="360" w:lineRule="auto"/>
              <w:jc w:val="center"/>
              <w:rPr>
                <w:lang w:val="en-US"/>
              </w:rPr>
            </w:pPr>
          </w:p>
        </w:tc>
        <w:tc>
          <w:tcPr>
            <w:tcW w:w="1463" w:type="dxa"/>
          </w:tcPr>
          <w:p w14:paraId="4C4359B5" w14:textId="408E51E9" w:rsidR="00510604" w:rsidRDefault="00820B56" w:rsidP="00E4365A">
            <w:pPr>
              <w:jc w:val="center"/>
              <w:rPr>
                <w:lang w:val="en-US"/>
              </w:rPr>
            </w:pPr>
            <w:r>
              <w:rPr>
                <w:lang w:val="en-US"/>
              </w:rPr>
              <w:t>X</w:t>
            </w:r>
          </w:p>
        </w:tc>
      </w:tr>
      <w:tr w:rsidR="00A76989" w14:paraId="3F6FD0A4" w14:textId="77777777" w:rsidTr="00E4365A">
        <w:tc>
          <w:tcPr>
            <w:tcW w:w="805" w:type="dxa"/>
          </w:tcPr>
          <w:p w14:paraId="08817EE7" w14:textId="3FA40C67" w:rsidR="00A76989" w:rsidRDefault="00A76989" w:rsidP="00E4365A">
            <w:pPr>
              <w:spacing w:line="360" w:lineRule="auto"/>
              <w:jc w:val="center"/>
              <w:rPr>
                <w:lang w:val="en-US"/>
              </w:rPr>
            </w:pPr>
            <w:r>
              <w:rPr>
                <w:lang w:val="en-US"/>
              </w:rPr>
              <w:t>3</w:t>
            </w:r>
          </w:p>
        </w:tc>
        <w:tc>
          <w:tcPr>
            <w:tcW w:w="2120" w:type="dxa"/>
          </w:tcPr>
          <w:p w14:paraId="6AEE210F" w14:textId="682CC646" w:rsidR="00A76989" w:rsidRDefault="00820B56" w:rsidP="00E4365A">
            <w:pPr>
              <w:spacing w:line="360" w:lineRule="auto"/>
              <w:rPr>
                <w:lang w:val="en-US"/>
              </w:rPr>
            </w:pPr>
            <w:r>
              <w:rPr>
                <w:lang w:val="en-US"/>
              </w:rPr>
              <w:t>staff</w:t>
            </w:r>
          </w:p>
        </w:tc>
        <w:tc>
          <w:tcPr>
            <w:tcW w:w="1463" w:type="dxa"/>
          </w:tcPr>
          <w:p w14:paraId="4C771EAE" w14:textId="18BF48CB" w:rsidR="00A76989" w:rsidRDefault="00820B56" w:rsidP="00E4365A">
            <w:pPr>
              <w:spacing w:line="360" w:lineRule="auto"/>
              <w:jc w:val="center"/>
              <w:rPr>
                <w:lang w:val="en-US"/>
              </w:rPr>
            </w:pPr>
            <w:r>
              <w:rPr>
                <w:lang w:val="en-US"/>
              </w:rPr>
              <w:t>X</w:t>
            </w:r>
          </w:p>
        </w:tc>
        <w:tc>
          <w:tcPr>
            <w:tcW w:w="1463" w:type="dxa"/>
          </w:tcPr>
          <w:p w14:paraId="10E0D826" w14:textId="3765C380" w:rsidR="00A76989" w:rsidRDefault="005E033B" w:rsidP="00E4365A">
            <w:pPr>
              <w:spacing w:line="360" w:lineRule="auto"/>
              <w:jc w:val="center"/>
              <w:rPr>
                <w:lang w:val="en-US"/>
              </w:rPr>
            </w:pPr>
            <w:r>
              <w:rPr>
                <w:lang w:val="en-US"/>
              </w:rPr>
              <w:t>X</w:t>
            </w:r>
          </w:p>
        </w:tc>
        <w:tc>
          <w:tcPr>
            <w:tcW w:w="1463" w:type="dxa"/>
          </w:tcPr>
          <w:p w14:paraId="1CD0E29A" w14:textId="77777777" w:rsidR="00A76989" w:rsidRDefault="00A76989" w:rsidP="00E4365A">
            <w:pPr>
              <w:spacing w:line="360" w:lineRule="auto"/>
              <w:jc w:val="center"/>
              <w:rPr>
                <w:lang w:val="en-US"/>
              </w:rPr>
            </w:pPr>
          </w:p>
        </w:tc>
        <w:tc>
          <w:tcPr>
            <w:tcW w:w="1463" w:type="dxa"/>
          </w:tcPr>
          <w:p w14:paraId="1491FBA6" w14:textId="2EE9377B" w:rsidR="00A76989" w:rsidRDefault="00820B56" w:rsidP="00E4365A">
            <w:pPr>
              <w:jc w:val="center"/>
              <w:rPr>
                <w:lang w:val="en-US"/>
              </w:rPr>
            </w:pPr>
            <w:r>
              <w:rPr>
                <w:lang w:val="en-US"/>
              </w:rPr>
              <w:t>X</w:t>
            </w:r>
          </w:p>
        </w:tc>
      </w:tr>
    </w:tbl>
    <w:p w14:paraId="24D8F8D7" w14:textId="77777777" w:rsidR="00510604" w:rsidRPr="00D3179D" w:rsidRDefault="00510604" w:rsidP="00E4365A">
      <w:pPr>
        <w:rPr>
          <w:lang w:val="en-US"/>
        </w:rPr>
      </w:pPr>
    </w:p>
    <w:p w14:paraId="785F24A4" w14:textId="31CAB22F" w:rsidR="00755C63" w:rsidRDefault="00755C63" w:rsidP="00755C63">
      <w:pPr>
        <w:pStyle w:val="Heading5"/>
        <w:rPr>
          <w:lang w:val="en-US"/>
        </w:rPr>
      </w:pPr>
      <w:r>
        <w:rPr>
          <w:lang w:val="en-US"/>
        </w:rPr>
        <w:lastRenderedPageBreak/>
        <w:t>Cách xử lí</w:t>
      </w:r>
    </w:p>
    <w:p w14:paraId="02D55CBC" w14:textId="77777777" w:rsidR="003A795F" w:rsidRDefault="003A795F" w:rsidP="00D3179D">
      <w:pPr>
        <w:keepNext/>
        <w:jc w:val="center"/>
      </w:pPr>
      <w:r w:rsidRPr="003A795F">
        <w:rPr>
          <w:noProof/>
          <w:lang w:val="en-US"/>
        </w:rPr>
        <w:drawing>
          <wp:inline distT="0" distB="0" distL="0" distR="0" wp14:anchorId="1CFA965A" wp14:editId="37CDF195">
            <wp:extent cx="4410075" cy="784402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12976" cy="7849184"/>
                    </a:xfrm>
                    <a:prstGeom prst="rect">
                      <a:avLst/>
                    </a:prstGeom>
                    <a:noFill/>
                    <a:ln>
                      <a:noFill/>
                    </a:ln>
                  </pic:spPr>
                </pic:pic>
              </a:graphicData>
            </a:graphic>
          </wp:inline>
        </w:drawing>
      </w:r>
    </w:p>
    <w:p w14:paraId="0B849D57" w14:textId="2AA7E7C8" w:rsidR="00377FBF" w:rsidRDefault="003A795F" w:rsidP="003A795F">
      <w:pPr>
        <w:pStyle w:val="Caption"/>
        <w:jc w:val="center"/>
        <w:rPr>
          <w:noProof/>
          <w:lang w:val="en-US"/>
        </w:rPr>
      </w:pPr>
      <w:r w:rsidRPr="00E4365A">
        <w:rPr>
          <w:sz w:val="26"/>
          <w:szCs w:val="26"/>
        </w:rPr>
        <w:t xml:space="preserve">Hình </w:t>
      </w:r>
      <w:r w:rsidR="006C103E">
        <w:rPr>
          <w:sz w:val="26"/>
          <w:szCs w:val="26"/>
        </w:rPr>
        <w:fldChar w:fldCharType="begin"/>
      </w:r>
      <w:r w:rsidR="006C103E">
        <w:rPr>
          <w:sz w:val="26"/>
          <w:szCs w:val="26"/>
        </w:rPr>
        <w:instrText xml:space="preserve"> STYLEREF 1 \s </w:instrText>
      </w:r>
      <w:r w:rsidR="006C103E">
        <w:rPr>
          <w:sz w:val="26"/>
          <w:szCs w:val="26"/>
        </w:rPr>
        <w:fldChar w:fldCharType="separate"/>
      </w:r>
      <w:r w:rsidR="006C103E">
        <w:rPr>
          <w:noProof/>
          <w:sz w:val="26"/>
          <w:szCs w:val="26"/>
        </w:rPr>
        <w:t>3</w:t>
      </w:r>
      <w:r w:rsidR="006C103E">
        <w:rPr>
          <w:sz w:val="26"/>
          <w:szCs w:val="26"/>
        </w:rPr>
        <w:fldChar w:fldCharType="end"/>
      </w:r>
      <w:r w:rsidR="006C103E">
        <w:rPr>
          <w:sz w:val="26"/>
          <w:szCs w:val="26"/>
        </w:rPr>
        <w:t>.</w:t>
      </w:r>
      <w:r w:rsidR="006C103E">
        <w:rPr>
          <w:sz w:val="26"/>
          <w:szCs w:val="26"/>
        </w:rPr>
        <w:fldChar w:fldCharType="begin"/>
      </w:r>
      <w:r w:rsidR="006C103E">
        <w:rPr>
          <w:sz w:val="26"/>
          <w:szCs w:val="26"/>
        </w:rPr>
        <w:instrText xml:space="preserve"> SEQ Hình \* ARABIC \s 1 </w:instrText>
      </w:r>
      <w:r w:rsidR="006C103E">
        <w:rPr>
          <w:sz w:val="26"/>
          <w:szCs w:val="26"/>
        </w:rPr>
        <w:fldChar w:fldCharType="separate"/>
      </w:r>
      <w:r w:rsidR="006C103E">
        <w:rPr>
          <w:noProof/>
          <w:sz w:val="26"/>
          <w:szCs w:val="26"/>
        </w:rPr>
        <w:t>26</w:t>
      </w:r>
      <w:r w:rsidR="006C103E">
        <w:rPr>
          <w:sz w:val="26"/>
          <w:szCs w:val="26"/>
        </w:rPr>
        <w:fldChar w:fldCharType="end"/>
      </w:r>
      <w:r w:rsidRPr="00E4365A">
        <w:rPr>
          <w:sz w:val="26"/>
          <w:szCs w:val="26"/>
          <w:lang w:val="en-US"/>
        </w:rPr>
        <w:t xml:space="preserve"> Sơ đồ xử lí đăng kí tài khoản khách hàng</w:t>
      </w:r>
      <w:r w:rsidRPr="003A795F">
        <w:rPr>
          <w:noProof/>
          <w:lang w:val="en-US"/>
        </w:rPr>
        <w:t xml:space="preserve"> </w:t>
      </w:r>
    </w:p>
    <w:p w14:paraId="5038B1EC" w14:textId="77777777" w:rsidR="00896415" w:rsidRDefault="00896415" w:rsidP="00E4365A">
      <w:pPr>
        <w:keepNext/>
        <w:jc w:val="center"/>
      </w:pPr>
      <w:r w:rsidRPr="00896415">
        <w:rPr>
          <w:noProof/>
          <w:lang w:val="en-US"/>
        </w:rPr>
        <w:lastRenderedPageBreak/>
        <w:drawing>
          <wp:inline distT="0" distB="0" distL="0" distR="0" wp14:anchorId="2632096B" wp14:editId="505FFBCD">
            <wp:extent cx="4867275" cy="807665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70366" cy="8081788"/>
                    </a:xfrm>
                    <a:prstGeom prst="rect">
                      <a:avLst/>
                    </a:prstGeom>
                    <a:noFill/>
                    <a:ln>
                      <a:noFill/>
                    </a:ln>
                  </pic:spPr>
                </pic:pic>
              </a:graphicData>
            </a:graphic>
          </wp:inline>
        </w:drawing>
      </w:r>
    </w:p>
    <w:p w14:paraId="46CF4262" w14:textId="541A989D" w:rsidR="00896415" w:rsidRPr="00E4365A" w:rsidRDefault="00896415" w:rsidP="00E4365A">
      <w:pPr>
        <w:pStyle w:val="Caption"/>
        <w:jc w:val="center"/>
        <w:rPr>
          <w:color w:val="auto"/>
          <w:sz w:val="26"/>
          <w:szCs w:val="26"/>
          <w:lang w:val="en-US"/>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27</w:t>
      </w:r>
      <w:r w:rsidR="006C103E">
        <w:rPr>
          <w:color w:val="auto"/>
          <w:sz w:val="26"/>
          <w:szCs w:val="26"/>
        </w:rPr>
        <w:fldChar w:fldCharType="end"/>
      </w:r>
      <w:r w:rsidRPr="00E4365A">
        <w:rPr>
          <w:color w:val="auto"/>
          <w:sz w:val="26"/>
          <w:szCs w:val="26"/>
          <w:lang w:val="en-US"/>
        </w:rPr>
        <w:t xml:space="preserve"> Sơ đồ xử lí cập nhật thông tin người dùng sau khi đăng kí</w:t>
      </w:r>
    </w:p>
    <w:p w14:paraId="7B2CB665" w14:textId="650F73C6" w:rsidR="00C557CE" w:rsidRDefault="00C557CE" w:rsidP="00C557CE">
      <w:pPr>
        <w:pStyle w:val="Heading2"/>
        <w:rPr>
          <w:lang w:val="en-US"/>
        </w:rPr>
      </w:pPr>
      <w:bookmarkStart w:id="367" w:name="_Toc529744446"/>
      <w:r>
        <w:rPr>
          <w:lang w:val="en-US"/>
        </w:rPr>
        <w:lastRenderedPageBreak/>
        <w:t>Kiểm thử</w:t>
      </w:r>
      <w:bookmarkEnd w:id="367"/>
    </w:p>
    <w:p w14:paraId="19FA80FD" w14:textId="1CD96054" w:rsidR="004A77C2" w:rsidRDefault="004A77C2" w:rsidP="004A77C2">
      <w:pPr>
        <w:pStyle w:val="Heading3"/>
      </w:pPr>
      <w:bookmarkStart w:id="368" w:name="_Toc529744447"/>
      <w:r>
        <w:t>Giới thiệu</w:t>
      </w:r>
      <w:bookmarkEnd w:id="368"/>
    </w:p>
    <w:p w14:paraId="25625FD6" w14:textId="5A51317C" w:rsidR="004A77C2" w:rsidRDefault="004A77C2" w:rsidP="004A77C2">
      <w:pPr>
        <w:pStyle w:val="Heading3"/>
      </w:pPr>
      <w:bookmarkStart w:id="369" w:name="_Toc529744448"/>
      <w:r>
        <w:t>Chi tiết kế hoạch kiểm thử</w:t>
      </w:r>
      <w:bookmarkEnd w:id="369"/>
    </w:p>
    <w:p w14:paraId="497841D4" w14:textId="77E43A02" w:rsidR="004A77C2" w:rsidRDefault="004A77C2" w:rsidP="004A77C2">
      <w:pPr>
        <w:pStyle w:val="Heading3"/>
      </w:pPr>
      <w:bookmarkStart w:id="370" w:name="_Toc529744449"/>
      <w:r>
        <w:t>Quản lí kiểm thử</w:t>
      </w:r>
      <w:bookmarkEnd w:id="370"/>
    </w:p>
    <w:p w14:paraId="2CCA3230" w14:textId="2A13C9D6" w:rsidR="00C557CE" w:rsidRDefault="004A77C2" w:rsidP="007C127C">
      <w:pPr>
        <w:pStyle w:val="Heading3"/>
      </w:pPr>
      <w:bookmarkStart w:id="371" w:name="_Toc529744450"/>
      <w:r>
        <w:t>Các trường hợp kiểm thử</w:t>
      </w:r>
      <w:bookmarkEnd w:id="371"/>
    </w:p>
    <w:p w14:paraId="78573932" w14:textId="77777777" w:rsidR="00C557CE" w:rsidRDefault="00C557CE">
      <w:pPr>
        <w:jc w:val="left"/>
        <w:rPr>
          <w:rFonts w:eastAsiaTheme="majorEastAsia" w:cstheme="majorBidi"/>
          <w:b/>
          <w:lang w:val="en-US"/>
        </w:rPr>
      </w:pPr>
      <w:r>
        <w:rPr>
          <w:lang w:val="en-US"/>
        </w:rPr>
        <w:br w:type="page"/>
      </w:r>
    </w:p>
    <w:p w14:paraId="6494A66F" w14:textId="77777777" w:rsidR="00C557CE" w:rsidRDefault="00C557CE" w:rsidP="007C127C">
      <w:pPr>
        <w:pStyle w:val="Heading1"/>
        <w:numPr>
          <w:ilvl w:val="0"/>
          <w:numId w:val="0"/>
        </w:numPr>
        <w:ind w:left="540" w:hanging="90"/>
      </w:pPr>
      <w:bookmarkStart w:id="372" w:name="_Toc529744451"/>
      <w:bookmarkStart w:id="373" w:name="_Toc484566666"/>
      <w:r w:rsidRPr="00C557CE">
        <w:lastRenderedPageBreak/>
        <w:t>KẾT QUẢ, THẢO LUẬN VÀ HƯỚNG PHÁT TRIỂN</w:t>
      </w:r>
      <w:bookmarkEnd w:id="372"/>
    </w:p>
    <w:bookmarkEnd w:id="373"/>
    <w:p w14:paraId="13905E6D" w14:textId="77777777" w:rsidR="00EB1083" w:rsidRPr="00B04AB8" w:rsidRDefault="00EB1083" w:rsidP="00DA561E">
      <w:pPr>
        <w:spacing w:line="360" w:lineRule="auto"/>
        <w:rPr>
          <w:b/>
        </w:rPr>
      </w:pPr>
      <w:r w:rsidRPr="00B04AB8">
        <w:rPr>
          <w:b/>
        </w:rPr>
        <w:t>Đạt được</w:t>
      </w:r>
    </w:p>
    <w:p w14:paraId="0E42E262" w14:textId="77777777" w:rsidR="00EB1083" w:rsidRPr="00B04AB8" w:rsidRDefault="00EB1083" w:rsidP="00DA561E">
      <w:pPr>
        <w:spacing w:line="360" w:lineRule="auto"/>
        <w:rPr>
          <w:b/>
        </w:rPr>
      </w:pPr>
      <w:r w:rsidRPr="00B04AB8">
        <w:rPr>
          <w:b/>
        </w:rPr>
        <w:t>Hạn chế</w:t>
      </w:r>
    </w:p>
    <w:p w14:paraId="1517ACD6" w14:textId="19777C71" w:rsidR="00C51F17" w:rsidRDefault="00EB1083" w:rsidP="00C51F17">
      <w:pPr>
        <w:rPr>
          <w:b/>
        </w:rPr>
      </w:pPr>
      <w:r w:rsidRPr="008904F6">
        <w:rPr>
          <w:b/>
        </w:rPr>
        <w:t>Hướng phát triển</w:t>
      </w:r>
    </w:p>
    <w:p w14:paraId="17EDC801" w14:textId="181E96BF" w:rsidR="00AE5480" w:rsidRDefault="00AE5480">
      <w:pPr>
        <w:jc w:val="left"/>
      </w:pPr>
      <w:r>
        <w:br w:type="page"/>
      </w:r>
    </w:p>
    <w:p w14:paraId="3694A0A6" w14:textId="52737D13" w:rsidR="00AE5480" w:rsidRDefault="00AE5480" w:rsidP="008904F6">
      <w:pPr>
        <w:pStyle w:val="Heading1"/>
        <w:numPr>
          <w:ilvl w:val="0"/>
          <w:numId w:val="0"/>
        </w:numPr>
        <w:ind w:left="540"/>
      </w:pPr>
      <w:r>
        <w:lastRenderedPageBreak/>
        <w:t>PHỤ LỤC</w:t>
      </w:r>
    </w:p>
    <w:p w14:paraId="33921320" w14:textId="36976A11" w:rsidR="008904F6" w:rsidRPr="009B63D4" w:rsidRDefault="008904F6" w:rsidP="009B63D4">
      <w:pPr>
        <w:rPr>
          <w:b/>
          <w:lang w:val="en-US"/>
        </w:rPr>
      </w:pPr>
      <w:bookmarkStart w:id="374" w:name="sá"/>
      <w:bookmarkEnd w:id="374"/>
      <w:r w:rsidRPr="009B63D4">
        <w:rPr>
          <w:b/>
          <w:lang w:val="en-US"/>
        </w:rPr>
        <w:t>Sơ đồ LDM</w:t>
      </w:r>
    </w:p>
    <w:p w14:paraId="095D0E5B" w14:textId="162F68C2" w:rsidR="00AE5480" w:rsidRPr="008904F6" w:rsidRDefault="00AE5480" w:rsidP="008904F6">
      <w:pPr>
        <w:pStyle w:val="ListParagraph"/>
        <w:numPr>
          <w:ilvl w:val="0"/>
          <w:numId w:val="49"/>
        </w:numPr>
      </w:pPr>
      <w:bookmarkStart w:id="375" w:name="_Ref530053515"/>
      <w:r w:rsidRPr="008904F6">
        <w:rPr>
          <w:b/>
        </w:rPr>
        <w:t>DATE</w:t>
      </w:r>
      <w:r>
        <w:rPr>
          <w:b/>
          <w:lang w:val="en-US"/>
        </w:rPr>
        <w:t xml:space="preserve"> </w:t>
      </w:r>
      <w:r w:rsidRPr="00AE5480">
        <w:t>(</w:t>
      </w:r>
      <w:r>
        <w:rPr>
          <w:lang w:val="en-US"/>
        </w:rPr>
        <w:t>#</w:t>
      </w:r>
      <w:r w:rsidRPr="008904F6">
        <w:rPr>
          <w:u w:val="single"/>
        </w:rPr>
        <w:t>DATE_AD</w:t>
      </w:r>
      <w:r w:rsidRPr="00AE5480">
        <w:t>)</w:t>
      </w:r>
      <w:bookmarkEnd w:id="375"/>
    </w:p>
    <w:p w14:paraId="4A277207" w14:textId="3972EF8F" w:rsidR="00C51F17" w:rsidRPr="00751AC2" w:rsidRDefault="00C51F17" w:rsidP="008904F6">
      <w:pPr>
        <w:pStyle w:val="ListParagraph"/>
        <w:numPr>
          <w:ilvl w:val="0"/>
          <w:numId w:val="49"/>
        </w:numPr>
        <w:jc w:val="left"/>
      </w:pPr>
      <w:r w:rsidRPr="008904F6">
        <w:rPr>
          <w:b/>
        </w:rPr>
        <w:t xml:space="preserve">PRODUCT_TYPE </w:t>
      </w:r>
      <w:r w:rsidRPr="00751AC2">
        <w:t>(</w:t>
      </w:r>
      <w:r>
        <w:t>#</w:t>
      </w:r>
      <w:r w:rsidRPr="008904F6">
        <w:rPr>
          <w:u w:val="single"/>
        </w:rPr>
        <w:t>ID</w:t>
      </w:r>
      <w:r w:rsidRPr="00751AC2">
        <w:t>, PRODUCT_TYPE_NAME, STATUS)</w:t>
      </w:r>
    </w:p>
    <w:p w14:paraId="664E5B65" w14:textId="77777777" w:rsidR="00C51F17" w:rsidRPr="00751AC2" w:rsidRDefault="00C51F17" w:rsidP="008904F6">
      <w:pPr>
        <w:pStyle w:val="ListParagraph"/>
        <w:numPr>
          <w:ilvl w:val="0"/>
          <w:numId w:val="49"/>
        </w:numPr>
        <w:jc w:val="left"/>
      </w:pPr>
      <w:r w:rsidRPr="008904F6">
        <w:rPr>
          <w:b/>
        </w:rPr>
        <w:t>PRODUCT (#</w:t>
      </w:r>
      <w:r w:rsidRPr="008904F6">
        <w:rPr>
          <w:u w:val="single"/>
        </w:rPr>
        <w:t>ID</w:t>
      </w:r>
      <w:r>
        <w:t xml:space="preserve">, PRODUC_NAME, SHORT_DESC, </w:t>
      </w:r>
      <w:r w:rsidRPr="008904F6">
        <w:rPr>
          <w:i/>
        </w:rPr>
        <w:t>PRODUCT_AVATAR</w:t>
      </w:r>
      <w:r>
        <w:t xml:space="preserve">, STATUS, </w:t>
      </w:r>
      <w:r w:rsidRPr="008904F6">
        <w:rPr>
          <w:i/>
        </w:rPr>
        <w:t>PRODUCT_TYPE_ID</w:t>
      </w:r>
      <w:r w:rsidRPr="008904F6">
        <w:rPr>
          <w:b/>
        </w:rPr>
        <w:t>)</w:t>
      </w:r>
    </w:p>
    <w:p w14:paraId="67151E43" w14:textId="77777777" w:rsidR="00C51F17" w:rsidRPr="008904F6" w:rsidRDefault="00C51F17" w:rsidP="008904F6">
      <w:pPr>
        <w:pStyle w:val="ListParagraph"/>
        <w:numPr>
          <w:ilvl w:val="0"/>
          <w:numId w:val="49"/>
        </w:numPr>
        <w:jc w:val="left"/>
        <w:rPr>
          <w:lang w:val="fr-FR"/>
        </w:rPr>
      </w:pPr>
      <w:r w:rsidRPr="008904F6">
        <w:rPr>
          <w:b/>
          <w:lang w:val="fr-FR"/>
        </w:rPr>
        <w:t xml:space="preserve">SERVICE_TYPE </w:t>
      </w:r>
      <w:r w:rsidRPr="008904F6">
        <w:rPr>
          <w:lang w:val="fr-FR"/>
        </w:rPr>
        <w:t>(#</w:t>
      </w:r>
      <w:r w:rsidRPr="008904F6">
        <w:rPr>
          <w:u w:val="single"/>
          <w:lang w:val="fr-FR"/>
        </w:rPr>
        <w:t>ID</w:t>
      </w:r>
      <w:r w:rsidRPr="008904F6">
        <w:rPr>
          <w:lang w:val="fr-FR"/>
        </w:rPr>
        <w:t xml:space="preserve">, SERVICE_TYPE_NAME, SERVICE_TYPE_DESC, STATUS, </w:t>
      </w:r>
      <w:r w:rsidRPr="008904F6">
        <w:rPr>
          <w:i/>
          <w:lang w:val="fr-FR"/>
        </w:rPr>
        <w:t>SERVICE_TYPE_AVATAR</w:t>
      </w:r>
      <w:r w:rsidRPr="008904F6">
        <w:rPr>
          <w:lang w:val="fr-FR"/>
        </w:rPr>
        <w:t>)</w:t>
      </w:r>
    </w:p>
    <w:p w14:paraId="3036D1BF" w14:textId="6066482B" w:rsidR="00C51F17" w:rsidRPr="008904F6" w:rsidRDefault="00C51F17" w:rsidP="008904F6">
      <w:pPr>
        <w:pStyle w:val="ListParagraph"/>
        <w:numPr>
          <w:ilvl w:val="0"/>
          <w:numId w:val="49"/>
        </w:numPr>
        <w:jc w:val="left"/>
        <w:rPr>
          <w:lang w:val="fr-FR"/>
        </w:rPr>
      </w:pPr>
      <w:r w:rsidRPr="008904F6">
        <w:rPr>
          <w:b/>
          <w:lang w:val="fr-FR"/>
        </w:rPr>
        <w:t>SERVICE_TYPE_BRANCH</w:t>
      </w:r>
      <w:r w:rsidRPr="008904F6">
        <w:rPr>
          <w:lang w:val="fr-FR"/>
        </w:rPr>
        <w:t xml:space="preserve"> (</w:t>
      </w:r>
      <w:r w:rsidRPr="008904F6">
        <w:rPr>
          <w:u w:val="single"/>
          <w:lang w:val="fr-FR"/>
        </w:rPr>
        <w:t>#ID,</w:t>
      </w:r>
      <w:r w:rsidR="00AE5480" w:rsidRPr="008904F6">
        <w:rPr>
          <w:lang w:val="en-US"/>
        </w:rPr>
        <w:t xml:space="preserve"> </w:t>
      </w:r>
      <w:r w:rsidRPr="008904F6">
        <w:rPr>
          <w:u w:val="single"/>
          <w:lang w:val="fr-FR"/>
        </w:rPr>
        <w:t>#SERVICE_TYPE_ID</w:t>
      </w:r>
      <w:r>
        <w:t xml:space="preserve">, </w:t>
      </w:r>
      <w:r w:rsidRPr="008904F6">
        <w:rPr>
          <w:u w:val="single"/>
        </w:rPr>
        <w:t>#BRANCH_ID</w:t>
      </w:r>
      <w:r>
        <w:t>, STATUS</w:t>
      </w:r>
      <w:r w:rsidRPr="008904F6">
        <w:rPr>
          <w:lang w:val="fr-FR"/>
        </w:rPr>
        <w:t>)</w:t>
      </w:r>
    </w:p>
    <w:p w14:paraId="42196B52" w14:textId="77777777" w:rsidR="00C51F17" w:rsidRPr="00E02EEE" w:rsidRDefault="00C51F17" w:rsidP="008904F6">
      <w:pPr>
        <w:pStyle w:val="ListParagraph"/>
        <w:numPr>
          <w:ilvl w:val="0"/>
          <w:numId w:val="49"/>
        </w:numPr>
        <w:jc w:val="left"/>
      </w:pPr>
      <w:r w:rsidRPr="008904F6">
        <w:rPr>
          <w:b/>
          <w:lang w:val="fr-FR"/>
        </w:rPr>
        <w:t>POST</w:t>
      </w:r>
      <w:r w:rsidRPr="008904F6">
        <w:rPr>
          <w:lang w:val="fr-FR"/>
        </w:rPr>
        <w:t xml:space="preserve"> (</w:t>
      </w:r>
      <w:r w:rsidRPr="008904F6">
        <w:rPr>
          <w:u w:val="single"/>
          <w:lang w:val="fr-FR"/>
        </w:rPr>
        <w:t>#ID</w:t>
      </w:r>
      <w:r>
        <w:t>, HEADLINE, BODY, HEADER_IMAGE_FILE)</w:t>
      </w:r>
    </w:p>
    <w:p w14:paraId="643707F2" w14:textId="77777777" w:rsidR="00C51F17" w:rsidRPr="008904F6" w:rsidRDefault="00C51F17" w:rsidP="008904F6">
      <w:pPr>
        <w:pStyle w:val="ListParagraph"/>
        <w:numPr>
          <w:ilvl w:val="0"/>
          <w:numId w:val="49"/>
        </w:numPr>
        <w:jc w:val="left"/>
        <w:rPr>
          <w:lang w:val="fr-FR"/>
        </w:rPr>
      </w:pPr>
      <w:r w:rsidRPr="008904F6">
        <w:rPr>
          <w:b/>
          <w:lang w:val="fr-FR"/>
        </w:rPr>
        <w:t>TIME_SCHEDULE</w:t>
      </w:r>
      <w:r w:rsidRPr="008904F6">
        <w:rPr>
          <w:lang w:val="fr-FR"/>
        </w:rPr>
        <w:t xml:space="preserve"> (</w:t>
      </w:r>
      <w:r w:rsidRPr="008904F6">
        <w:rPr>
          <w:u w:val="single"/>
          <w:lang w:val="fr-FR"/>
        </w:rPr>
        <w:t>#ID</w:t>
      </w:r>
      <w:r>
        <w:t>, TIME_SCHEDULE_NO, TIME_START, TIME_END, STATUS</w:t>
      </w:r>
      <w:r w:rsidRPr="008904F6">
        <w:rPr>
          <w:lang w:val="fr-FR"/>
        </w:rPr>
        <w:t>)</w:t>
      </w:r>
    </w:p>
    <w:p w14:paraId="2E38C2FB" w14:textId="77777777" w:rsidR="00C51F17" w:rsidRPr="00751AC2" w:rsidRDefault="00C51F17" w:rsidP="008904F6">
      <w:pPr>
        <w:pStyle w:val="ListParagraph"/>
        <w:numPr>
          <w:ilvl w:val="0"/>
          <w:numId w:val="49"/>
        </w:numPr>
        <w:jc w:val="left"/>
      </w:pPr>
      <w:r w:rsidRPr="008904F6">
        <w:rPr>
          <w:b/>
        </w:rPr>
        <w:t xml:space="preserve">LABEL </w:t>
      </w:r>
      <w:r w:rsidRPr="00751AC2">
        <w:t>(</w:t>
      </w:r>
      <w:r w:rsidRPr="008904F6">
        <w:rPr>
          <w:u w:val="single"/>
        </w:rPr>
        <w:t>#ID</w:t>
      </w:r>
      <w:r>
        <w:t>, LABEL_NAME, STATUS</w:t>
      </w:r>
      <w:r w:rsidRPr="00751AC2">
        <w:t>)</w:t>
      </w:r>
    </w:p>
    <w:p w14:paraId="529CD885" w14:textId="77777777" w:rsidR="00C51F17" w:rsidRPr="00751AC2" w:rsidRDefault="00C51F17" w:rsidP="008904F6">
      <w:pPr>
        <w:pStyle w:val="ListParagraph"/>
        <w:numPr>
          <w:ilvl w:val="0"/>
          <w:numId w:val="49"/>
        </w:numPr>
        <w:jc w:val="left"/>
      </w:pPr>
      <w:r w:rsidRPr="008904F6">
        <w:rPr>
          <w:b/>
        </w:rPr>
        <w:t xml:space="preserve">UNIT </w:t>
      </w:r>
      <w:r w:rsidRPr="00751AC2">
        <w:t>(</w:t>
      </w:r>
      <w:r>
        <w:t>#</w:t>
      </w:r>
      <w:r w:rsidRPr="008904F6">
        <w:rPr>
          <w:u w:val="single"/>
        </w:rPr>
        <w:t>ID</w:t>
      </w:r>
      <w:r w:rsidRPr="00751AC2">
        <w:t xml:space="preserve">, </w:t>
      </w:r>
      <w:r>
        <w:t>UNIT_NAME, STATUS</w:t>
      </w:r>
      <w:r w:rsidRPr="00751AC2">
        <w:t>)</w:t>
      </w:r>
    </w:p>
    <w:p w14:paraId="662B4F24" w14:textId="77777777" w:rsidR="00C51F17" w:rsidRPr="008904F6" w:rsidRDefault="00C51F17" w:rsidP="008904F6">
      <w:pPr>
        <w:pStyle w:val="ListParagraph"/>
        <w:numPr>
          <w:ilvl w:val="0"/>
          <w:numId w:val="49"/>
        </w:numPr>
        <w:jc w:val="left"/>
        <w:rPr>
          <w:lang w:val="fr-FR"/>
        </w:rPr>
      </w:pPr>
      <w:r w:rsidRPr="008904F6">
        <w:rPr>
          <w:b/>
          <w:lang w:val="fr-FR"/>
        </w:rPr>
        <w:t xml:space="preserve">MATERIAL </w:t>
      </w:r>
      <w:r w:rsidRPr="008904F6">
        <w:rPr>
          <w:lang w:val="fr-FR"/>
        </w:rPr>
        <w:t>(#</w:t>
      </w:r>
      <w:r w:rsidRPr="008904F6">
        <w:rPr>
          <w:u w:val="single"/>
          <w:lang w:val="fr-FR"/>
        </w:rPr>
        <w:t>ID</w:t>
      </w:r>
      <w:r w:rsidRPr="008904F6">
        <w:rPr>
          <w:lang w:val="fr-FR"/>
        </w:rPr>
        <w:t>, MATERIAL_NAME, STATUS)</w:t>
      </w:r>
    </w:p>
    <w:p w14:paraId="2687F657" w14:textId="77777777" w:rsidR="00C51F17" w:rsidRPr="008904F6" w:rsidRDefault="00C51F17" w:rsidP="008904F6">
      <w:pPr>
        <w:pStyle w:val="ListParagraph"/>
        <w:numPr>
          <w:ilvl w:val="0"/>
          <w:numId w:val="49"/>
        </w:numPr>
        <w:jc w:val="left"/>
        <w:rPr>
          <w:lang w:val="fr-FR"/>
        </w:rPr>
      </w:pPr>
      <w:r w:rsidRPr="008904F6">
        <w:rPr>
          <w:b/>
          <w:lang w:val="fr-FR"/>
        </w:rPr>
        <w:t xml:space="preserve">COLOR_GROUP </w:t>
      </w:r>
      <w:r w:rsidRPr="008904F6">
        <w:rPr>
          <w:lang w:val="fr-FR"/>
        </w:rPr>
        <w:t>(#</w:t>
      </w:r>
      <w:r w:rsidRPr="008904F6">
        <w:rPr>
          <w:u w:val="single"/>
          <w:lang w:val="fr-FR"/>
        </w:rPr>
        <w:t>ID</w:t>
      </w:r>
      <w:r w:rsidRPr="008904F6">
        <w:rPr>
          <w:lang w:val="fr-FR"/>
        </w:rPr>
        <w:t>, COLOR_GROUP_NAME, STATUS)</w:t>
      </w:r>
    </w:p>
    <w:p w14:paraId="49022E6A" w14:textId="77777777" w:rsidR="00C51F17" w:rsidRPr="008904F6" w:rsidRDefault="00C51F17" w:rsidP="008904F6">
      <w:pPr>
        <w:pStyle w:val="ListParagraph"/>
        <w:numPr>
          <w:ilvl w:val="0"/>
          <w:numId w:val="49"/>
        </w:numPr>
        <w:jc w:val="left"/>
        <w:rPr>
          <w:lang w:val="fr-FR"/>
        </w:rPr>
      </w:pPr>
      <w:r w:rsidRPr="008904F6">
        <w:rPr>
          <w:b/>
          <w:lang w:val="fr-FR"/>
        </w:rPr>
        <w:t xml:space="preserve">COLOR </w:t>
      </w:r>
      <w:r w:rsidRPr="008904F6">
        <w:rPr>
          <w:lang w:val="fr-FR"/>
        </w:rPr>
        <w:t>(#</w:t>
      </w:r>
      <w:r w:rsidRPr="008904F6">
        <w:rPr>
          <w:u w:val="single"/>
          <w:lang w:val="fr-FR"/>
        </w:rPr>
        <w:t>ID</w:t>
      </w:r>
      <w:r w:rsidRPr="008904F6">
        <w:rPr>
          <w:lang w:val="fr-FR"/>
        </w:rPr>
        <w:t>, COLOR_NAME, COLOR_GROUP_ID, STATUS)</w:t>
      </w:r>
    </w:p>
    <w:p w14:paraId="73BB64EF" w14:textId="77777777" w:rsidR="00C51F17" w:rsidRPr="00751AC2" w:rsidRDefault="00C51F17" w:rsidP="008904F6">
      <w:pPr>
        <w:pStyle w:val="ListParagraph"/>
        <w:numPr>
          <w:ilvl w:val="0"/>
          <w:numId w:val="49"/>
        </w:numPr>
        <w:jc w:val="left"/>
      </w:pPr>
      <w:r w:rsidRPr="008904F6">
        <w:rPr>
          <w:b/>
        </w:rPr>
        <w:t xml:space="preserve">CUSTOMER_ORDER </w:t>
      </w:r>
      <w:r w:rsidRPr="00751AC2">
        <w:t>(</w:t>
      </w:r>
      <w:r>
        <w:t>#</w:t>
      </w:r>
      <w:r w:rsidRPr="008904F6">
        <w:rPr>
          <w:u w:val="single"/>
        </w:rPr>
        <w:t>ID</w:t>
      </w:r>
      <w:r w:rsidRPr="00751AC2">
        <w:t xml:space="preserve">, </w:t>
      </w:r>
      <w:r w:rsidRPr="008904F6">
        <w:rPr>
          <w:i/>
        </w:rPr>
        <w:t xml:space="preserve">CUSTOMER_ID, BRANCH_ID, PICK_UP_TIME_ID, DELIVERY_TIME_ID, </w:t>
      </w:r>
      <w:r>
        <w:t>PICK_UP_DATE, DELIVERY_DATE, PICK_UP_PLACE, DELIVERY_PLACE</w:t>
      </w:r>
      <w:r w:rsidRPr="00751AC2">
        <w:t xml:space="preserve">, </w:t>
      </w:r>
      <w:r w:rsidRPr="008904F6">
        <w:rPr>
          <w:i/>
        </w:rPr>
        <w:t xml:space="preserve">CREATE_DATE, </w:t>
      </w:r>
      <w:r>
        <w:t>STATUS</w:t>
      </w:r>
      <w:r w:rsidRPr="00751AC2">
        <w:t>)</w:t>
      </w:r>
    </w:p>
    <w:p w14:paraId="771C0926" w14:textId="77777777" w:rsidR="00C51F17" w:rsidRPr="00751AC2" w:rsidRDefault="00C51F17" w:rsidP="008904F6">
      <w:pPr>
        <w:pStyle w:val="ListParagraph"/>
        <w:numPr>
          <w:ilvl w:val="0"/>
          <w:numId w:val="49"/>
        </w:numPr>
        <w:jc w:val="left"/>
      </w:pPr>
      <w:r w:rsidRPr="008904F6">
        <w:rPr>
          <w:b/>
        </w:rPr>
        <w:t>CUSTOMER</w:t>
      </w:r>
      <w:r w:rsidRPr="00751AC2">
        <w:t xml:space="preserve"> (</w:t>
      </w:r>
      <w:r>
        <w:t>#</w:t>
      </w:r>
      <w:r w:rsidRPr="008904F6">
        <w:rPr>
          <w:u w:val="single"/>
        </w:rPr>
        <w:t>ID</w:t>
      </w:r>
      <w:r w:rsidRPr="00751AC2">
        <w:t xml:space="preserve">, </w:t>
      </w:r>
      <w:r>
        <w:t xml:space="preserve">FULL_NAME, EMAIL, PASSWORD, GENDER, ADDRESS, PHONE, STATUS, </w:t>
      </w:r>
      <w:r w:rsidRPr="008904F6">
        <w:rPr>
          <w:i/>
        </w:rPr>
        <w:t>CUSTOMER_AVATAR</w:t>
      </w:r>
      <w:r w:rsidRPr="00751AC2">
        <w:t>)</w:t>
      </w:r>
    </w:p>
    <w:p w14:paraId="0997FF67" w14:textId="77777777" w:rsidR="00C51F17" w:rsidRPr="00751AC2" w:rsidRDefault="00C51F17" w:rsidP="008904F6">
      <w:pPr>
        <w:pStyle w:val="ListParagraph"/>
        <w:numPr>
          <w:ilvl w:val="0"/>
          <w:numId w:val="49"/>
        </w:numPr>
        <w:jc w:val="left"/>
      </w:pPr>
      <w:r w:rsidRPr="008904F6">
        <w:rPr>
          <w:b/>
        </w:rPr>
        <w:t xml:space="preserve">ORDER_DETAIL </w:t>
      </w:r>
      <w:r w:rsidRPr="00751AC2">
        <w:t>(</w:t>
      </w:r>
      <w:r w:rsidRPr="008904F6">
        <w:rPr>
          <w:u w:val="single"/>
        </w:rPr>
        <w:t>#ID</w:t>
      </w:r>
      <w:r>
        <w:t xml:space="preserve">, </w:t>
      </w:r>
      <w:r w:rsidRPr="008904F6">
        <w:rPr>
          <w:i/>
        </w:rPr>
        <w:t>ORDER_ID, SERVICE_TYPE_ID, UNIT_IDD, LABEL_ID, COLOR_ID, PRODUCT_ID, MATERIAL_ID, UNIT_PRICE,</w:t>
      </w:r>
      <w:r>
        <w:t xml:space="preserve"> AMOUNT, NOTE, STATUS</w:t>
      </w:r>
      <w:r w:rsidRPr="008904F6">
        <w:rPr>
          <w:u w:val="single"/>
        </w:rPr>
        <w:t>)</w:t>
      </w:r>
    </w:p>
    <w:p w14:paraId="272DCAFE" w14:textId="77777777" w:rsidR="00C51F17" w:rsidRPr="00751AC2" w:rsidRDefault="00C51F17" w:rsidP="008904F6">
      <w:pPr>
        <w:pStyle w:val="ListParagraph"/>
        <w:numPr>
          <w:ilvl w:val="0"/>
          <w:numId w:val="49"/>
        </w:numPr>
        <w:jc w:val="left"/>
      </w:pPr>
      <w:r w:rsidRPr="008904F6">
        <w:rPr>
          <w:b/>
        </w:rPr>
        <w:t xml:space="preserve">UNIT_PRICE </w:t>
      </w:r>
      <w:r w:rsidRPr="00751AC2">
        <w:t>(</w:t>
      </w:r>
      <w:r>
        <w:t>#</w:t>
      </w:r>
      <w:r w:rsidRPr="008904F6">
        <w:rPr>
          <w:u w:val="single"/>
        </w:rPr>
        <w:t>ID</w:t>
      </w:r>
      <w:r w:rsidRPr="00751AC2">
        <w:t xml:space="preserve">, </w:t>
      </w:r>
      <w:r>
        <w:t>#</w:t>
      </w:r>
      <w:r w:rsidRPr="008904F6">
        <w:rPr>
          <w:u w:val="single"/>
        </w:rPr>
        <w:t>PRODUCT_ID</w:t>
      </w:r>
      <w:r w:rsidRPr="00751AC2">
        <w:t xml:space="preserve">, </w:t>
      </w:r>
      <w:r>
        <w:t>#</w:t>
      </w:r>
      <w:r w:rsidRPr="008904F6">
        <w:rPr>
          <w:u w:val="single"/>
        </w:rPr>
        <w:t>SERVICE_TYPE_ID</w:t>
      </w:r>
      <w:r w:rsidRPr="00751AC2">
        <w:t>,</w:t>
      </w:r>
      <w:r>
        <w:t xml:space="preserve"> #</w:t>
      </w:r>
      <w:r w:rsidRPr="008904F6">
        <w:rPr>
          <w:u w:val="single"/>
        </w:rPr>
        <w:t>UNIT_ID</w:t>
      </w:r>
      <w:r>
        <w:t xml:space="preserve">, </w:t>
      </w:r>
      <w:r w:rsidRPr="00751AC2">
        <w:t xml:space="preserve">APPLY_DATE, </w:t>
      </w:r>
      <w:r>
        <w:t>PRICE, STATUS</w:t>
      </w:r>
      <w:r w:rsidRPr="00751AC2">
        <w:t>)</w:t>
      </w:r>
    </w:p>
    <w:p w14:paraId="22D12B12" w14:textId="77777777" w:rsidR="00C51F17" w:rsidRPr="00751AC2" w:rsidRDefault="00C51F17" w:rsidP="008904F6">
      <w:pPr>
        <w:pStyle w:val="ListParagraph"/>
        <w:numPr>
          <w:ilvl w:val="0"/>
          <w:numId w:val="49"/>
        </w:numPr>
        <w:jc w:val="left"/>
      </w:pPr>
      <w:r w:rsidRPr="008904F6">
        <w:rPr>
          <w:b/>
        </w:rPr>
        <w:t xml:space="preserve">BILL </w:t>
      </w:r>
      <w:r w:rsidRPr="00751AC2">
        <w:t>(</w:t>
      </w:r>
      <w:r w:rsidRPr="008904F6">
        <w:rPr>
          <w:u w:val="single"/>
        </w:rPr>
        <w:t xml:space="preserve">#ID, </w:t>
      </w:r>
      <w:r w:rsidRPr="008904F6">
        <w:rPr>
          <w:i/>
        </w:rPr>
        <w:t>RECEIPT_ID</w:t>
      </w:r>
      <w:r w:rsidRPr="00751AC2">
        <w:t xml:space="preserve">, </w:t>
      </w:r>
      <w:r w:rsidRPr="008904F6">
        <w:rPr>
          <w:i/>
        </w:rPr>
        <w:t>CREATE_BY</w:t>
      </w:r>
      <w:r w:rsidRPr="00751AC2">
        <w:t>,</w:t>
      </w:r>
      <w:r>
        <w:t xml:space="preserve"> </w:t>
      </w:r>
      <w:r w:rsidRPr="008904F6">
        <w:rPr>
          <w:i/>
        </w:rPr>
        <w:t>CREATE_DATE</w:t>
      </w:r>
      <w:r>
        <w:t>, STATUS</w:t>
      </w:r>
      <w:r w:rsidRPr="00751AC2">
        <w:t>)</w:t>
      </w:r>
    </w:p>
    <w:p w14:paraId="4D6E1F3D" w14:textId="77777777" w:rsidR="00C51F17" w:rsidRPr="00751AC2" w:rsidRDefault="00C51F17" w:rsidP="008904F6">
      <w:pPr>
        <w:pStyle w:val="ListParagraph"/>
        <w:numPr>
          <w:ilvl w:val="0"/>
          <w:numId w:val="49"/>
        </w:numPr>
        <w:jc w:val="left"/>
      </w:pPr>
      <w:r w:rsidRPr="008904F6">
        <w:rPr>
          <w:b/>
        </w:rPr>
        <w:t xml:space="preserve">BIL_DETAIL </w:t>
      </w:r>
      <w:r w:rsidRPr="00751AC2">
        <w:t>(</w:t>
      </w:r>
      <w:r w:rsidRPr="008904F6">
        <w:rPr>
          <w:u w:val="single"/>
        </w:rPr>
        <w:t>#ID</w:t>
      </w:r>
      <w:r>
        <w:t xml:space="preserve">, BILL_ID, </w:t>
      </w:r>
      <w:r w:rsidRPr="008904F6">
        <w:rPr>
          <w:i/>
        </w:rPr>
        <w:t xml:space="preserve">SERVICE_TYPE_ID, UNIT_IDD, LABEL_ID, COLOR_ID, PRODUCT_ID, MATERIAL_ID, UNIT_PRICE, </w:t>
      </w:r>
      <w:r>
        <w:t>AMOUNT, STATUS</w:t>
      </w:r>
      <w:r w:rsidRPr="00751AC2">
        <w:t>)</w:t>
      </w:r>
    </w:p>
    <w:p w14:paraId="14B14EDD" w14:textId="77777777" w:rsidR="00C51F17" w:rsidRPr="00751AC2" w:rsidRDefault="00C51F17" w:rsidP="008904F6">
      <w:pPr>
        <w:pStyle w:val="ListParagraph"/>
        <w:numPr>
          <w:ilvl w:val="0"/>
          <w:numId w:val="49"/>
        </w:numPr>
        <w:jc w:val="left"/>
      </w:pPr>
      <w:r w:rsidRPr="008904F6">
        <w:rPr>
          <w:b/>
        </w:rPr>
        <w:t xml:space="preserve">RECEIPT </w:t>
      </w:r>
      <w:r w:rsidRPr="00751AC2">
        <w:t>(</w:t>
      </w:r>
      <w:r w:rsidRPr="008904F6">
        <w:rPr>
          <w:u w:val="single"/>
        </w:rPr>
        <w:t>#ID, ORDER_ID</w:t>
      </w:r>
      <w:r>
        <w:t xml:space="preserve">, PICK_UP_TIME, DELIVERY_TIME, PICK_UP_DATE, DELIVERY_DATE, PICK_UP_PLACE, DELIVERY_PLACE, </w:t>
      </w:r>
      <w:r w:rsidRPr="008904F6">
        <w:rPr>
          <w:i/>
        </w:rPr>
        <w:t>STAFF_PICK_UP, STAFF_DELIVERY</w:t>
      </w:r>
      <w:r w:rsidRPr="00751AC2">
        <w:t>)</w:t>
      </w:r>
    </w:p>
    <w:p w14:paraId="712B36BE" w14:textId="77777777" w:rsidR="00C51F17" w:rsidRPr="00751AC2" w:rsidRDefault="00C51F17" w:rsidP="008904F6">
      <w:pPr>
        <w:pStyle w:val="ListParagraph"/>
        <w:numPr>
          <w:ilvl w:val="0"/>
          <w:numId w:val="49"/>
        </w:numPr>
        <w:jc w:val="left"/>
      </w:pPr>
      <w:r w:rsidRPr="008904F6">
        <w:rPr>
          <w:b/>
        </w:rPr>
        <w:t xml:space="preserve">RECEIPT_DETAIL </w:t>
      </w:r>
      <w:r w:rsidRPr="00751AC2">
        <w:t>(</w:t>
      </w:r>
      <w:r w:rsidRPr="008904F6">
        <w:rPr>
          <w:u w:val="single"/>
        </w:rPr>
        <w:t>#ID</w:t>
      </w:r>
      <w:r>
        <w:t xml:space="preserve">, </w:t>
      </w:r>
      <w:r w:rsidRPr="008904F6">
        <w:rPr>
          <w:i/>
        </w:rPr>
        <w:t>RECEIPT_ID</w:t>
      </w:r>
      <w:r>
        <w:t xml:space="preserve">, </w:t>
      </w:r>
      <w:r w:rsidRPr="008904F6">
        <w:rPr>
          <w:i/>
        </w:rPr>
        <w:t xml:space="preserve">SERVICE_TYPE_ID, UNIT_IDD, LABEL_ID, COLOR_ID, PRODUCT_ID, MATERIAL_ID, UNIT_PRICE, </w:t>
      </w:r>
      <w:r>
        <w:t>AMOUNT, STATUS</w:t>
      </w:r>
      <w:r w:rsidRPr="00751AC2">
        <w:t>)</w:t>
      </w:r>
    </w:p>
    <w:p w14:paraId="21E01BA6" w14:textId="77777777" w:rsidR="00C51F17" w:rsidRPr="008904F6" w:rsidRDefault="00C51F17" w:rsidP="008904F6">
      <w:pPr>
        <w:pStyle w:val="ListParagraph"/>
        <w:numPr>
          <w:ilvl w:val="0"/>
          <w:numId w:val="49"/>
        </w:numPr>
        <w:jc w:val="left"/>
        <w:rPr>
          <w:i/>
        </w:rPr>
      </w:pPr>
      <w:r w:rsidRPr="008904F6">
        <w:rPr>
          <w:b/>
        </w:rPr>
        <w:lastRenderedPageBreak/>
        <w:t xml:space="preserve">STAFF </w:t>
      </w:r>
      <w:r w:rsidRPr="00751AC2">
        <w:t>(</w:t>
      </w:r>
      <w:r>
        <w:t>#</w:t>
      </w:r>
      <w:r w:rsidRPr="008904F6">
        <w:rPr>
          <w:u w:val="single"/>
        </w:rPr>
        <w:t>ID</w:t>
      </w:r>
      <w:r w:rsidRPr="00751AC2">
        <w:t xml:space="preserve">, </w:t>
      </w:r>
      <w:r>
        <w:t xml:space="preserve">FULL_NAME, EMAIL, PASSWORD, GENDER, ADDRESS, PHONE, STATUS, </w:t>
      </w:r>
      <w:r w:rsidRPr="008904F6">
        <w:rPr>
          <w:i/>
        </w:rPr>
        <w:t>STAFF_AVATAR, STAFF_TYPE_ID</w:t>
      </w:r>
      <w:r w:rsidRPr="00751AC2">
        <w:t>)</w:t>
      </w:r>
    </w:p>
    <w:p w14:paraId="2D917643" w14:textId="77777777" w:rsidR="00C51F17" w:rsidRPr="00751AC2" w:rsidRDefault="00C51F17" w:rsidP="008904F6">
      <w:pPr>
        <w:pStyle w:val="ListParagraph"/>
        <w:numPr>
          <w:ilvl w:val="0"/>
          <w:numId w:val="49"/>
        </w:numPr>
        <w:jc w:val="left"/>
      </w:pPr>
      <w:r w:rsidRPr="008904F6">
        <w:rPr>
          <w:b/>
        </w:rPr>
        <w:t xml:space="preserve">STAFF_TYPE </w:t>
      </w:r>
      <w:r w:rsidRPr="00751AC2">
        <w:t>(</w:t>
      </w:r>
      <w:r w:rsidRPr="008904F6">
        <w:rPr>
          <w:u w:val="single"/>
        </w:rPr>
        <w:t>#ID</w:t>
      </w:r>
      <w:r>
        <w:t>, STAFF_TYPE_NAME, STAFF_TYPE_CODE, STATUS</w:t>
      </w:r>
      <w:r w:rsidRPr="00751AC2">
        <w:t>)</w:t>
      </w:r>
    </w:p>
    <w:p w14:paraId="4072C2B4" w14:textId="77777777" w:rsidR="00C51F17" w:rsidRPr="00751AC2" w:rsidRDefault="00C51F17" w:rsidP="008904F6">
      <w:pPr>
        <w:pStyle w:val="ListParagraph"/>
        <w:numPr>
          <w:ilvl w:val="0"/>
          <w:numId w:val="49"/>
        </w:numPr>
        <w:jc w:val="left"/>
      </w:pPr>
      <w:r w:rsidRPr="008904F6">
        <w:rPr>
          <w:b/>
        </w:rPr>
        <w:t xml:space="preserve">BRANCH </w:t>
      </w:r>
      <w:r w:rsidRPr="00751AC2">
        <w:t>(</w:t>
      </w:r>
      <w:r w:rsidRPr="008904F6">
        <w:rPr>
          <w:u w:val="single"/>
        </w:rPr>
        <w:t>#ID</w:t>
      </w:r>
      <w:r>
        <w:t xml:space="preserve">, BRANCH_NAME, ADDRESS, </w:t>
      </w:r>
      <w:r w:rsidRPr="008904F6">
        <w:rPr>
          <w:i/>
        </w:rPr>
        <w:t>BRANCH_AVATAR</w:t>
      </w:r>
      <w:r>
        <w:t>, LATIDUTE, LONGTIDUTE, STATUS</w:t>
      </w:r>
      <w:r w:rsidRPr="00751AC2">
        <w:t>)</w:t>
      </w:r>
    </w:p>
    <w:p w14:paraId="0DA44F7B" w14:textId="77777777" w:rsidR="00C51F17" w:rsidRPr="00751AC2" w:rsidRDefault="00C51F17" w:rsidP="008904F6">
      <w:pPr>
        <w:pStyle w:val="ListParagraph"/>
        <w:numPr>
          <w:ilvl w:val="0"/>
          <w:numId w:val="49"/>
        </w:numPr>
        <w:jc w:val="left"/>
      </w:pPr>
      <w:r w:rsidRPr="008904F6">
        <w:rPr>
          <w:b/>
        </w:rPr>
        <w:t xml:space="preserve">PROMOTION </w:t>
      </w:r>
      <w:r w:rsidRPr="00751AC2">
        <w:t>(</w:t>
      </w:r>
      <w:r w:rsidRPr="008904F6">
        <w:rPr>
          <w:u w:val="single"/>
        </w:rPr>
        <w:t>#ID</w:t>
      </w:r>
      <w:r>
        <w:t>, PROMOTION_NAME, SALE, DATE_START, DATE_END, PROMOTION_CODE, STATUS</w:t>
      </w:r>
      <w:r w:rsidRPr="00751AC2">
        <w:t>)</w:t>
      </w:r>
    </w:p>
    <w:p w14:paraId="7389DE39" w14:textId="77777777" w:rsidR="00C51F17" w:rsidRPr="00751AC2" w:rsidRDefault="00C51F17" w:rsidP="008904F6">
      <w:pPr>
        <w:pStyle w:val="ListParagraph"/>
        <w:numPr>
          <w:ilvl w:val="0"/>
          <w:numId w:val="49"/>
        </w:numPr>
        <w:jc w:val="left"/>
      </w:pPr>
      <w:r w:rsidRPr="008904F6">
        <w:rPr>
          <w:b/>
        </w:rPr>
        <w:t xml:space="preserve">PROMOTION_BRANCH </w:t>
      </w:r>
      <w:r w:rsidRPr="00751AC2">
        <w:t>(</w:t>
      </w:r>
      <w:r w:rsidRPr="008904F6">
        <w:rPr>
          <w:u w:val="single"/>
        </w:rPr>
        <w:t>#ID</w:t>
      </w:r>
      <w:r>
        <w:t>, #</w:t>
      </w:r>
      <w:r w:rsidRPr="008904F6">
        <w:rPr>
          <w:u w:val="single"/>
        </w:rPr>
        <w:t>PROMOTION_ID</w:t>
      </w:r>
      <w:r w:rsidRPr="00751AC2">
        <w:t xml:space="preserve">, </w:t>
      </w:r>
      <w:r w:rsidRPr="008904F6">
        <w:rPr>
          <w:u w:val="single"/>
        </w:rPr>
        <w:t>#BRANCH_ID</w:t>
      </w:r>
      <w:r>
        <w:t>, STATUS</w:t>
      </w:r>
      <w:r w:rsidRPr="00751AC2">
        <w:t>)</w:t>
      </w:r>
    </w:p>
    <w:p w14:paraId="0B1F27EC" w14:textId="77777777" w:rsidR="00C51F17" w:rsidRPr="00751AC2" w:rsidRDefault="00C51F17" w:rsidP="008904F6">
      <w:pPr>
        <w:pStyle w:val="ListParagraph"/>
        <w:numPr>
          <w:ilvl w:val="0"/>
          <w:numId w:val="49"/>
        </w:numPr>
        <w:jc w:val="left"/>
      </w:pPr>
      <w:r w:rsidRPr="008904F6">
        <w:rPr>
          <w:b/>
        </w:rPr>
        <w:t xml:space="preserve">WASHING_MACHINE </w:t>
      </w:r>
      <w:r w:rsidRPr="00751AC2">
        <w:t>(</w:t>
      </w:r>
      <w:r w:rsidRPr="008904F6">
        <w:rPr>
          <w:u w:val="single"/>
        </w:rPr>
        <w:t>#ID</w:t>
      </w:r>
      <w:r>
        <w:t>,</w:t>
      </w:r>
      <w:r w:rsidRPr="008904F6">
        <w:rPr>
          <w:i/>
        </w:rPr>
        <w:t xml:space="preserve"> BRANCH_ID</w:t>
      </w:r>
      <w:r>
        <w:t>, BOUGHT_DATE, CAPACITY, WASHER_CODE</w:t>
      </w:r>
      <w:r w:rsidRPr="00751AC2">
        <w:t>, STATUS)</w:t>
      </w:r>
    </w:p>
    <w:p w14:paraId="454B3BE9" w14:textId="77777777" w:rsidR="00C51F17" w:rsidRDefault="00C51F17" w:rsidP="008904F6">
      <w:pPr>
        <w:pStyle w:val="ListParagraph"/>
        <w:numPr>
          <w:ilvl w:val="0"/>
          <w:numId w:val="49"/>
        </w:numPr>
        <w:jc w:val="left"/>
      </w:pPr>
      <w:r w:rsidRPr="008904F6">
        <w:rPr>
          <w:b/>
        </w:rPr>
        <w:t xml:space="preserve">WASH_BAG </w:t>
      </w:r>
      <w:r w:rsidRPr="00751AC2">
        <w:t>(</w:t>
      </w:r>
      <w:r w:rsidRPr="008904F6">
        <w:rPr>
          <w:u w:val="single"/>
        </w:rPr>
        <w:t>#ID</w:t>
      </w:r>
      <w:r>
        <w:t>, WASH_BAG_NAME, RECEIPT_ID, STATUS</w:t>
      </w:r>
      <w:r w:rsidRPr="00751AC2">
        <w:t>)</w:t>
      </w:r>
    </w:p>
    <w:p w14:paraId="724635CE" w14:textId="77777777" w:rsidR="00C51F17" w:rsidRPr="00751AC2" w:rsidRDefault="00C51F17" w:rsidP="008904F6">
      <w:pPr>
        <w:pStyle w:val="ListParagraph"/>
        <w:numPr>
          <w:ilvl w:val="0"/>
          <w:numId w:val="49"/>
        </w:numPr>
        <w:jc w:val="left"/>
      </w:pPr>
      <w:r w:rsidRPr="008904F6">
        <w:rPr>
          <w:b/>
        </w:rPr>
        <w:t xml:space="preserve">WASH_BAG_DETAIL </w:t>
      </w:r>
      <w:r w:rsidRPr="00751AC2">
        <w:t>(</w:t>
      </w:r>
      <w:r w:rsidRPr="008904F6">
        <w:rPr>
          <w:u w:val="single"/>
        </w:rPr>
        <w:t>#ID</w:t>
      </w:r>
      <w:r>
        <w:t xml:space="preserve">, </w:t>
      </w:r>
      <w:r w:rsidRPr="008904F6">
        <w:rPr>
          <w:i/>
        </w:rPr>
        <w:t>WASH_BAG_ID</w:t>
      </w:r>
      <w:r>
        <w:t xml:space="preserve">, </w:t>
      </w:r>
      <w:r w:rsidRPr="008904F6">
        <w:rPr>
          <w:i/>
        </w:rPr>
        <w:t xml:space="preserve">SERVICE_TYPE_ID, UNIT_IDD, LABEL_ID, COLOR_ID, PRODUCT_ID, MATERIAL_ID, </w:t>
      </w:r>
      <w:r>
        <w:t>AMOUNT, STATUS</w:t>
      </w:r>
      <w:r w:rsidRPr="00751AC2">
        <w:t>)</w:t>
      </w:r>
    </w:p>
    <w:p w14:paraId="0A8B09B7" w14:textId="77777777" w:rsidR="00C51F17" w:rsidRDefault="00C51F17" w:rsidP="008904F6">
      <w:pPr>
        <w:pStyle w:val="ListParagraph"/>
        <w:numPr>
          <w:ilvl w:val="0"/>
          <w:numId w:val="49"/>
        </w:numPr>
        <w:jc w:val="left"/>
      </w:pPr>
      <w:r w:rsidRPr="008904F6">
        <w:rPr>
          <w:b/>
        </w:rPr>
        <w:t xml:space="preserve">WASH </w:t>
      </w:r>
      <w:r w:rsidRPr="00751AC2">
        <w:t>(</w:t>
      </w:r>
      <w:r w:rsidRPr="008904F6">
        <w:rPr>
          <w:u w:val="single"/>
        </w:rPr>
        <w:t>#ID</w:t>
      </w:r>
      <w:r w:rsidRPr="00751AC2">
        <w:t>,</w:t>
      </w:r>
      <w:r>
        <w:t xml:space="preserve"> </w:t>
      </w:r>
      <w:r w:rsidRPr="008904F6">
        <w:rPr>
          <w:i/>
        </w:rPr>
        <w:t xml:space="preserve">WASH_BAG_ID, WASHING_MACHINE_ID, </w:t>
      </w:r>
      <w:r>
        <w:t>SN, STATUS</w:t>
      </w:r>
      <w:r w:rsidRPr="00751AC2">
        <w:t>)</w:t>
      </w:r>
    </w:p>
    <w:p w14:paraId="73CDF082" w14:textId="76744485" w:rsidR="00297E5D" w:rsidRDefault="00C51F17" w:rsidP="00297E5D">
      <w:pPr>
        <w:pStyle w:val="ListParagraph"/>
        <w:numPr>
          <w:ilvl w:val="0"/>
          <w:numId w:val="49"/>
        </w:numPr>
        <w:jc w:val="left"/>
        <w:rPr>
          <w:ins w:id="376" w:author="phuong vu" w:date="2018-11-15T18:16:00Z"/>
        </w:rPr>
      </w:pPr>
      <w:bookmarkStart w:id="377" w:name="_Ref530069275"/>
      <w:r w:rsidRPr="008904F6">
        <w:rPr>
          <w:b/>
        </w:rPr>
        <w:t>TASK</w:t>
      </w:r>
      <w:r>
        <w:t xml:space="preserve"> (</w:t>
      </w:r>
      <w:r w:rsidRPr="008904F6">
        <w:rPr>
          <w:u w:val="single"/>
        </w:rPr>
        <w:t>#ID</w:t>
      </w:r>
      <w:r>
        <w:t xml:space="preserve">, TASK_TYPE, </w:t>
      </w:r>
      <w:r w:rsidRPr="008904F6">
        <w:rPr>
          <w:i/>
        </w:rPr>
        <w:t xml:space="preserve">CURRENT_STAFF, PREVIOUS_STAFF, CUSTOMER_ORDER, RECEIPT, BRANCH_ID, </w:t>
      </w:r>
      <w:r>
        <w:t>PREVIOUS_STATUS, CURRENT_STATUS, PREVIOUS_TASK)</w:t>
      </w:r>
      <w:bookmarkEnd w:id="377"/>
    </w:p>
    <w:p w14:paraId="6575A584" w14:textId="5E54A599" w:rsidR="00297E5D" w:rsidRDefault="00297E5D" w:rsidP="00297E5D">
      <w:pPr>
        <w:jc w:val="left"/>
        <w:rPr>
          <w:ins w:id="378" w:author="phuong vu" w:date="2018-11-15T18:19:00Z"/>
          <w:b/>
          <w:lang w:val="en-US"/>
        </w:rPr>
      </w:pPr>
      <w:ins w:id="379" w:author="phuong vu" w:date="2018-11-15T18:16:00Z">
        <w:r>
          <w:rPr>
            <w:b/>
            <w:lang w:val="en-US"/>
          </w:rPr>
          <w:t>Dữ liệu hiển thị danh sách đơn hàng</w:t>
        </w:r>
      </w:ins>
    </w:p>
    <w:tbl>
      <w:tblPr>
        <w:tblStyle w:val="TableGrid"/>
        <w:tblW w:w="0" w:type="auto"/>
        <w:tblLook w:val="04A0" w:firstRow="1" w:lastRow="0" w:firstColumn="1" w:lastColumn="0" w:noHBand="0" w:noVBand="1"/>
        <w:tblPrChange w:id="380" w:author="phuong vu" w:date="2018-11-15T18:22:00Z">
          <w:tblPr>
            <w:tblStyle w:val="TableGrid"/>
            <w:tblW w:w="0" w:type="auto"/>
            <w:tblLook w:val="04A0" w:firstRow="1" w:lastRow="0" w:firstColumn="1" w:lastColumn="0" w:noHBand="0" w:noVBand="1"/>
          </w:tblPr>
        </w:tblPrChange>
      </w:tblPr>
      <w:tblGrid>
        <w:gridCol w:w="1795"/>
        <w:gridCol w:w="1440"/>
        <w:gridCol w:w="1350"/>
        <w:gridCol w:w="1266"/>
        <w:gridCol w:w="1614"/>
        <w:gridCol w:w="1312"/>
        <w:tblGridChange w:id="381">
          <w:tblGrid>
            <w:gridCol w:w="1462"/>
            <w:gridCol w:w="333"/>
            <w:gridCol w:w="1130"/>
            <w:gridCol w:w="310"/>
            <w:gridCol w:w="1153"/>
            <w:gridCol w:w="197"/>
            <w:gridCol w:w="1266"/>
            <w:gridCol w:w="1463"/>
            <w:gridCol w:w="151"/>
            <w:gridCol w:w="1312"/>
          </w:tblGrid>
        </w:tblGridChange>
      </w:tblGrid>
      <w:tr w:rsidR="00070151" w14:paraId="2E6257A2" w14:textId="77777777" w:rsidTr="00070151">
        <w:trPr>
          <w:ins w:id="382" w:author="phuong vu" w:date="2018-11-15T18:20:00Z"/>
        </w:trPr>
        <w:tc>
          <w:tcPr>
            <w:tcW w:w="1795" w:type="dxa"/>
            <w:tcPrChange w:id="383" w:author="phuong vu" w:date="2018-11-15T18:22:00Z">
              <w:tcPr>
                <w:tcW w:w="1462" w:type="dxa"/>
              </w:tcPr>
            </w:tcPrChange>
          </w:tcPr>
          <w:p w14:paraId="39D68C9D" w14:textId="48BAA992" w:rsidR="00070151" w:rsidRDefault="00070151" w:rsidP="00070151">
            <w:pPr>
              <w:spacing w:line="276" w:lineRule="auto"/>
              <w:jc w:val="left"/>
              <w:rPr>
                <w:ins w:id="384" w:author="phuong vu" w:date="2018-11-15T18:20:00Z"/>
                <w:b/>
                <w:lang w:val="en-US"/>
              </w:rPr>
              <w:pPrChange w:id="385" w:author="phuong vu" w:date="2018-11-15T18:21:00Z">
                <w:pPr>
                  <w:jc w:val="left"/>
                </w:pPr>
              </w:pPrChange>
            </w:pPr>
            <w:ins w:id="386" w:author="phuong vu" w:date="2018-11-15T18:20:00Z">
              <w:r>
                <w:rPr>
                  <w:b/>
                  <w:lang w:val="en-US"/>
                </w:rPr>
                <w:t>Thành phần dữ liệu</w:t>
              </w:r>
            </w:ins>
          </w:p>
        </w:tc>
        <w:tc>
          <w:tcPr>
            <w:tcW w:w="1440" w:type="dxa"/>
            <w:tcPrChange w:id="387" w:author="phuong vu" w:date="2018-11-15T18:22:00Z">
              <w:tcPr>
                <w:tcW w:w="1463" w:type="dxa"/>
                <w:gridSpan w:val="2"/>
              </w:tcPr>
            </w:tcPrChange>
          </w:tcPr>
          <w:p w14:paraId="76DD433D" w14:textId="3613F872" w:rsidR="00070151" w:rsidRDefault="00070151" w:rsidP="00070151">
            <w:pPr>
              <w:spacing w:line="276" w:lineRule="auto"/>
              <w:jc w:val="left"/>
              <w:rPr>
                <w:ins w:id="388" w:author="phuong vu" w:date="2018-11-15T18:20:00Z"/>
                <w:b/>
                <w:lang w:val="en-US"/>
              </w:rPr>
              <w:pPrChange w:id="389" w:author="phuong vu" w:date="2018-11-15T18:21:00Z">
                <w:pPr>
                  <w:jc w:val="left"/>
                </w:pPr>
              </w:pPrChange>
            </w:pPr>
            <w:ins w:id="390" w:author="phuong vu" w:date="2018-11-15T18:20:00Z">
              <w:r>
                <w:rPr>
                  <w:b/>
                  <w:lang w:val="en-US"/>
                </w:rPr>
                <w:t>Đơn hàng đang chờ</w:t>
              </w:r>
            </w:ins>
          </w:p>
        </w:tc>
        <w:tc>
          <w:tcPr>
            <w:tcW w:w="1350" w:type="dxa"/>
            <w:tcPrChange w:id="391" w:author="phuong vu" w:date="2018-11-15T18:22:00Z">
              <w:tcPr>
                <w:tcW w:w="1463" w:type="dxa"/>
                <w:gridSpan w:val="2"/>
              </w:tcPr>
            </w:tcPrChange>
          </w:tcPr>
          <w:p w14:paraId="2169840E" w14:textId="3CAC23EF" w:rsidR="00070151" w:rsidRDefault="00070151" w:rsidP="00070151">
            <w:pPr>
              <w:spacing w:line="276" w:lineRule="auto"/>
              <w:jc w:val="left"/>
              <w:rPr>
                <w:ins w:id="392" w:author="phuong vu" w:date="2018-11-15T18:20:00Z"/>
                <w:b/>
                <w:lang w:val="en-US"/>
              </w:rPr>
              <w:pPrChange w:id="393" w:author="phuong vu" w:date="2018-11-15T18:21:00Z">
                <w:pPr>
                  <w:jc w:val="left"/>
                </w:pPr>
              </w:pPrChange>
            </w:pPr>
            <w:ins w:id="394" w:author="phuong vu" w:date="2018-11-15T18:20:00Z">
              <w:r>
                <w:rPr>
                  <w:b/>
                  <w:lang w:val="en-US"/>
                </w:rPr>
                <w:t>Đơn hàng đang xử lí</w:t>
              </w:r>
            </w:ins>
          </w:p>
        </w:tc>
        <w:tc>
          <w:tcPr>
            <w:tcW w:w="1266" w:type="dxa"/>
            <w:tcPrChange w:id="395" w:author="phuong vu" w:date="2018-11-15T18:22:00Z">
              <w:tcPr>
                <w:tcW w:w="1463" w:type="dxa"/>
                <w:gridSpan w:val="2"/>
              </w:tcPr>
            </w:tcPrChange>
          </w:tcPr>
          <w:p w14:paraId="67FBE187" w14:textId="3DC75D6A" w:rsidR="00070151" w:rsidRDefault="00070151" w:rsidP="00070151">
            <w:pPr>
              <w:spacing w:line="276" w:lineRule="auto"/>
              <w:jc w:val="left"/>
              <w:rPr>
                <w:ins w:id="396" w:author="phuong vu" w:date="2018-11-15T18:20:00Z"/>
                <w:b/>
                <w:lang w:val="en-US"/>
              </w:rPr>
              <w:pPrChange w:id="397" w:author="phuong vu" w:date="2018-11-15T18:21:00Z">
                <w:pPr>
                  <w:jc w:val="left"/>
                </w:pPr>
              </w:pPrChange>
            </w:pPr>
            <w:ins w:id="398" w:author="phuong vu" w:date="2018-11-15T18:20:00Z">
              <w:r>
                <w:rPr>
                  <w:b/>
                  <w:lang w:val="en-US"/>
                </w:rPr>
                <w:t>Đã xử lí hoàn tất</w:t>
              </w:r>
            </w:ins>
          </w:p>
        </w:tc>
        <w:tc>
          <w:tcPr>
            <w:tcW w:w="1614" w:type="dxa"/>
            <w:tcPrChange w:id="399" w:author="phuong vu" w:date="2018-11-15T18:22:00Z">
              <w:tcPr>
                <w:tcW w:w="1463" w:type="dxa"/>
              </w:tcPr>
            </w:tcPrChange>
          </w:tcPr>
          <w:p w14:paraId="4507ED15" w14:textId="5DF43985" w:rsidR="00070151" w:rsidRDefault="00070151" w:rsidP="00070151">
            <w:pPr>
              <w:spacing w:line="276" w:lineRule="auto"/>
              <w:jc w:val="left"/>
              <w:rPr>
                <w:ins w:id="400" w:author="phuong vu" w:date="2018-11-15T18:20:00Z"/>
                <w:b/>
                <w:lang w:val="en-US"/>
              </w:rPr>
              <w:pPrChange w:id="401" w:author="phuong vu" w:date="2018-11-15T18:21:00Z">
                <w:pPr>
                  <w:jc w:val="left"/>
                </w:pPr>
              </w:pPrChange>
            </w:pPr>
            <w:ins w:id="402" w:author="phuong vu" w:date="2018-11-15T18:20:00Z">
              <w:r>
                <w:rPr>
                  <w:b/>
                  <w:lang w:val="en-US"/>
                </w:rPr>
                <w:t xml:space="preserve">Đơn hàng </w:t>
              </w:r>
            </w:ins>
            <w:ins w:id="403" w:author="phuong vu" w:date="2018-11-15T18:21:00Z">
              <w:r>
                <w:rPr>
                  <w:b/>
                  <w:lang w:val="en-US"/>
                </w:rPr>
                <w:t>thành công</w:t>
              </w:r>
            </w:ins>
          </w:p>
        </w:tc>
        <w:tc>
          <w:tcPr>
            <w:tcW w:w="1312" w:type="dxa"/>
            <w:tcPrChange w:id="404" w:author="phuong vu" w:date="2018-11-15T18:22:00Z">
              <w:tcPr>
                <w:tcW w:w="1463" w:type="dxa"/>
                <w:gridSpan w:val="2"/>
              </w:tcPr>
            </w:tcPrChange>
          </w:tcPr>
          <w:p w14:paraId="5C1F0DD4" w14:textId="2F6947C9" w:rsidR="00070151" w:rsidRDefault="00070151" w:rsidP="00070151">
            <w:pPr>
              <w:spacing w:line="276" w:lineRule="auto"/>
              <w:jc w:val="left"/>
              <w:rPr>
                <w:ins w:id="405" w:author="phuong vu" w:date="2018-11-15T18:20:00Z"/>
                <w:b/>
                <w:lang w:val="en-US"/>
              </w:rPr>
              <w:pPrChange w:id="406" w:author="phuong vu" w:date="2018-11-15T18:21:00Z">
                <w:pPr>
                  <w:jc w:val="left"/>
                </w:pPr>
              </w:pPrChange>
            </w:pPr>
            <w:ins w:id="407" w:author="phuong vu" w:date="2018-11-15T18:21:00Z">
              <w:r>
                <w:rPr>
                  <w:b/>
                  <w:lang w:val="en-US"/>
                </w:rPr>
                <w:t>Đơn hàng bị hủy</w:t>
              </w:r>
            </w:ins>
          </w:p>
        </w:tc>
      </w:tr>
      <w:tr w:rsidR="00070151" w14:paraId="2071D08D" w14:textId="77777777" w:rsidTr="00070151">
        <w:trPr>
          <w:trHeight w:val="422"/>
          <w:ins w:id="408" w:author="phuong vu" w:date="2018-11-15T18:20:00Z"/>
        </w:trPr>
        <w:tc>
          <w:tcPr>
            <w:tcW w:w="1795" w:type="dxa"/>
            <w:tcPrChange w:id="409" w:author="phuong vu" w:date="2018-11-15T18:24:00Z">
              <w:tcPr>
                <w:tcW w:w="1462" w:type="dxa"/>
              </w:tcPr>
            </w:tcPrChange>
          </w:tcPr>
          <w:p w14:paraId="0DC89E9F" w14:textId="1D800337" w:rsidR="00070151" w:rsidRPr="00070151" w:rsidRDefault="00070151" w:rsidP="00070151">
            <w:pPr>
              <w:spacing w:line="276" w:lineRule="auto"/>
              <w:jc w:val="left"/>
              <w:rPr>
                <w:ins w:id="410" w:author="phuong vu" w:date="2018-11-15T18:20:00Z"/>
                <w:lang w:val="en-US"/>
                <w:rPrChange w:id="411" w:author="phuong vu" w:date="2018-11-15T18:26:00Z">
                  <w:rPr>
                    <w:ins w:id="412" w:author="phuong vu" w:date="2018-11-15T18:20:00Z"/>
                    <w:lang w:val="en-US"/>
                  </w:rPr>
                </w:rPrChange>
              </w:rPr>
              <w:pPrChange w:id="413" w:author="phuong vu" w:date="2018-11-15T18:24:00Z">
                <w:pPr>
                  <w:jc w:val="left"/>
                </w:pPr>
              </w:pPrChange>
            </w:pPr>
            <w:ins w:id="414" w:author="phuong vu" w:date="2018-11-15T18:21:00Z">
              <w:r w:rsidRPr="00070151">
                <w:rPr>
                  <w:lang w:val="en-US"/>
                  <w:rPrChange w:id="415" w:author="phuong vu" w:date="2018-11-15T18:26:00Z">
                    <w:rPr>
                      <w:lang w:val="en-US"/>
                    </w:rPr>
                  </w:rPrChange>
                </w:rPr>
                <w:t>Chi nhánh</w:t>
              </w:r>
            </w:ins>
          </w:p>
        </w:tc>
        <w:tc>
          <w:tcPr>
            <w:tcW w:w="1440" w:type="dxa"/>
            <w:vAlign w:val="center"/>
            <w:tcPrChange w:id="416" w:author="phuong vu" w:date="2018-11-15T18:24:00Z">
              <w:tcPr>
                <w:tcW w:w="1463" w:type="dxa"/>
                <w:gridSpan w:val="2"/>
              </w:tcPr>
            </w:tcPrChange>
          </w:tcPr>
          <w:p w14:paraId="6479F926" w14:textId="1E351B25" w:rsidR="00070151" w:rsidRPr="00070151" w:rsidRDefault="00070151" w:rsidP="00070151">
            <w:pPr>
              <w:spacing w:line="276" w:lineRule="auto"/>
              <w:jc w:val="center"/>
              <w:rPr>
                <w:ins w:id="417" w:author="phuong vu" w:date="2018-11-15T18:20:00Z"/>
                <w:lang w:val="en-US"/>
                <w:rPrChange w:id="418" w:author="phuong vu" w:date="2018-11-15T18:26:00Z">
                  <w:rPr>
                    <w:ins w:id="419" w:author="phuong vu" w:date="2018-11-15T18:20:00Z"/>
                    <w:b/>
                    <w:lang w:val="en-US"/>
                  </w:rPr>
                </w:rPrChange>
              </w:rPr>
              <w:pPrChange w:id="420" w:author="phuong vu" w:date="2018-11-15T18:24:00Z">
                <w:pPr>
                  <w:jc w:val="left"/>
                </w:pPr>
              </w:pPrChange>
            </w:pPr>
            <w:ins w:id="421" w:author="phuong vu" w:date="2018-11-15T18:25:00Z">
              <w:r w:rsidRPr="00070151">
                <w:rPr>
                  <w:lang w:val="en-US"/>
                  <w:rPrChange w:id="422" w:author="phuong vu" w:date="2018-11-15T18:26:00Z">
                    <w:rPr>
                      <w:b/>
                      <w:lang w:val="en-US"/>
                    </w:rPr>
                  </w:rPrChange>
                </w:rPr>
                <w:t>X</w:t>
              </w:r>
            </w:ins>
          </w:p>
        </w:tc>
        <w:tc>
          <w:tcPr>
            <w:tcW w:w="1350" w:type="dxa"/>
            <w:vAlign w:val="center"/>
            <w:tcPrChange w:id="423" w:author="phuong vu" w:date="2018-11-15T18:24:00Z">
              <w:tcPr>
                <w:tcW w:w="1463" w:type="dxa"/>
                <w:gridSpan w:val="2"/>
              </w:tcPr>
            </w:tcPrChange>
          </w:tcPr>
          <w:p w14:paraId="36581A45" w14:textId="77777777" w:rsidR="00070151" w:rsidRPr="00070151" w:rsidRDefault="00070151" w:rsidP="00070151">
            <w:pPr>
              <w:spacing w:line="276" w:lineRule="auto"/>
              <w:jc w:val="center"/>
              <w:rPr>
                <w:ins w:id="424" w:author="phuong vu" w:date="2018-11-15T18:20:00Z"/>
                <w:lang w:val="en-US"/>
                <w:rPrChange w:id="425" w:author="phuong vu" w:date="2018-11-15T18:26:00Z">
                  <w:rPr>
                    <w:ins w:id="426" w:author="phuong vu" w:date="2018-11-15T18:20:00Z"/>
                    <w:b/>
                    <w:lang w:val="en-US"/>
                  </w:rPr>
                </w:rPrChange>
              </w:rPr>
              <w:pPrChange w:id="427" w:author="phuong vu" w:date="2018-11-15T18:24:00Z">
                <w:pPr>
                  <w:jc w:val="left"/>
                </w:pPr>
              </w:pPrChange>
            </w:pPr>
          </w:p>
        </w:tc>
        <w:tc>
          <w:tcPr>
            <w:tcW w:w="1266" w:type="dxa"/>
            <w:vAlign w:val="center"/>
            <w:tcPrChange w:id="428" w:author="phuong vu" w:date="2018-11-15T18:24:00Z">
              <w:tcPr>
                <w:tcW w:w="1463" w:type="dxa"/>
                <w:gridSpan w:val="2"/>
              </w:tcPr>
            </w:tcPrChange>
          </w:tcPr>
          <w:p w14:paraId="6CF49F62" w14:textId="77777777" w:rsidR="00070151" w:rsidRPr="00070151" w:rsidRDefault="00070151" w:rsidP="00070151">
            <w:pPr>
              <w:spacing w:line="276" w:lineRule="auto"/>
              <w:jc w:val="center"/>
              <w:rPr>
                <w:ins w:id="429" w:author="phuong vu" w:date="2018-11-15T18:20:00Z"/>
                <w:lang w:val="en-US"/>
                <w:rPrChange w:id="430" w:author="phuong vu" w:date="2018-11-15T18:26:00Z">
                  <w:rPr>
                    <w:ins w:id="431" w:author="phuong vu" w:date="2018-11-15T18:20:00Z"/>
                    <w:b/>
                    <w:lang w:val="en-US"/>
                  </w:rPr>
                </w:rPrChange>
              </w:rPr>
              <w:pPrChange w:id="432" w:author="phuong vu" w:date="2018-11-15T18:24:00Z">
                <w:pPr>
                  <w:jc w:val="left"/>
                </w:pPr>
              </w:pPrChange>
            </w:pPr>
          </w:p>
        </w:tc>
        <w:tc>
          <w:tcPr>
            <w:tcW w:w="1614" w:type="dxa"/>
            <w:vAlign w:val="center"/>
            <w:tcPrChange w:id="433" w:author="phuong vu" w:date="2018-11-15T18:24:00Z">
              <w:tcPr>
                <w:tcW w:w="1463" w:type="dxa"/>
              </w:tcPr>
            </w:tcPrChange>
          </w:tcPr>
          <w:p w14:paraId="7F935607" w14:textId="39722E89" w:rsidR="00070151" w:rsidRPr="00070151" w:rsidRDefault="00070151" w:rsidP="00070151">
            <w:pPr>
              <w:spacing w:line="276" w:lineRule="auto"/>
              <w:jc w:val="center"/>
              <w:rPr>
                <w:ins w:id="434" w:author="phuong vu" w:date="2018-11-15T18:20:00Z"/>
                <w:lang w:val="en-US"/>
                <w:rPrChange w:id="435" w:author="phuong vu" w:date="2018-11-15T18:26:00Z">
                  <w:rPr>
                    <w:ins w:id="436" w:author="phuong vu" w:date="2018-11-15T18:20:00Z"/>
                    <w:b/>
                    <w:lang w:val="en-US"/>
                  </w:rPr>
                </w:rPrChange>
              </w:rPr>
              <w:pPrChange w:id="437" w:author="phuong vu" w:date="2018-11-15T18:24:00Z">
                <w:pPr>
                  <w:jc w:val="left"/>
                </w:pPr>
              </w:pPrChange>
            </w:pPr>
            <w:ins w:id="438" w:author="phuong vu" w:date="2018-11-15T18:26:00Z">
              <w:r w:rsidRPr="00070151">
                <w:rPr>
                  <w:lang w:val="en-US"/>
                  <w:rPrChange w:id="439" w:author="phuong vu" w:date="2018-11-15T18:26:00Z">
                    <w:rPr>
                      <w:b/>
                      <w:lang w:val="en-US"/>
                    </w:rPr>
                  </w:rPrChange>
                </w:rPr>
                <w:t>X</w:t>
              </w:r>
            </w:ins>
          </w:p>
        </w:tc>
        <w:tc>
          <w:tcPr>
            <w:tcW w:w="1312" w:type="dxa"/>
            <w:vAlign w:val="center"/>
            <w:tcPrChange w:id="440" w:author="phuong vu" w:date="2018-11-15T18:24:00Z">
              <w:tcPr>
                <w:tcW w:w="1463" w:type="dxa"/>
                <w:gridSpan w:val="2"/>
              </w:tcPr>
            </w:tcPrChange>
          </w:tcPr>
          <w:p w14:paraId="52584C3E" w14:textId="0647E20B" w:rsidR="00070151" w:rsidRPr="00070151" w:rsidRDefault="00070151" w:rsidP="00070151">
            <w:pPr>
              <w:spacing w:line="276" w:lineRule="auto"/>
              <w:jc w:val="center"/>
              <w:rPr>
                <w:ins w:id="441" w:author="phuong vu" w:date="2018-11-15T18:20:00Z"/>
                <w:lang w:val="en-US"/>
                <w:rPrChange w:id="442" w:author="phuong vu" w:date="2018-11-15T18:26:00Z">
                  <w:rPr>
                    <w:ins w:id="443" w:author="phuong vu" w:date="2018-11-15T18:20:00Z"/>
                    <w:b/>
                    <w:lang w:val="en-US"/>
                  </w:rPr>
                </w:rPrChange>
              </w:rPr>
              <w:pPrChange w:id="444" w:author="phuong vu" w:date="2018-11-15T18:24:00Z">
                <w:pPr>
                  <w:jc w:val="left"/>
                </w:pPr>
              </w:pPrChange>
            </w:pPr>
            <w:ins w:id="445" w:author="phuong vu" w:date="2018-11-15T18:26:00Z">
              <w:r w:rsidRPr="00070151">
                <w:rPr>
                  <w:lang w:val="en-US"/>
                  <w:rPrChange w:id="446" w:author="phuong vu" w:date="2018-11-15T18:26:00Z">
                    <w:rPr>
                      <w:b/>
                      <w:lang w:val="en-US"/>
                    </w:rPr>
                  </w:rPrChange>
                </w:rPr>
                <w:t>X</w:t>
              </w:r>
            </w:ins>
          </w:p>
        </w:tc>
      </w:tr>
      <w:tr w:rsidR="00070151" w14:paraId="06614F2C" w14:textId="77777777" w:rsidTr="00070151">
        <w:trPr>
          <w:ins w:id="447" w:author="phuong vu" w:date="2018-11-15T18:20:00Z"/>
        </w:trPr>
        <w:tc>
          <w:tcPr>
            <w:tcW w:w="1795" w:type="dxa"/>
            <w:tcPrChange w:id="448" w:author="phuong vu" w:date="2018-11-15T18:24:00Z">
              <w:tcPr>
                <w:tcW w:w="1462" w:type="dxa"/>
              </w:tcPr>
            </w:tcPrChange>
          </w:tcPr>
          <w:p w14:paraId="495A6586" w14:textId="55537D66" w:rsidR="00070151" w:rsidRPr="00070151" w:rsidRDefault="00070151" w:rsidP="00070151">
            <w:pPr>
              <w:spacing w:line="276" w:lineRule="auto"/>
              <w:jc w:val="left"/>
              <w:rPr>
                <w:ins w:id="449" w:author="phuong vu" w:date="2018-11-15T18:20:00Z"/>
                <w:lang w:val="en-US"/>
                <w:rPrChange w:id="450" w:author="phuong vu" w:date="2018-11-15T18:26:00Z">
                  <w:rPr>
                    <w:ins w:id="451" w:author="phuong vu" w:date="2018-11-15T18:20:00Z"/>
                    <w:b/>
                    <w:lang w:val="en-US"/>
                  </w:rPr>
                </w:rPrChange>
              </w:rPr>
              <w:pPrChange w:id="452" w:author="phuong vu" w:date="2018-11-15T18:24:00Z">
                <w:pPr>
                  <w:jc w:val="left"/>
                </w:pPr>
              </w:pPrChange>
            </w:pPr>
            <w:ins w:id="453" w:author="phuong vu" w:date="2018-11-15T18:21:00Z">
              <w:r w:rsidRPr="00070151">
                <w:rPr>
                  <w:lang w:val="en-US"/>
                  <w:rPrChange w:id="454" w:author="phuong vu" w:date="2018-11-15T18:26:00Z">
                    <w:rPr>
                      <w:lang w:val="en-US"/>
                    </w:rPr>
                  </w:rPrChange>
                </w:rPr>
                <w:t>Tên khách hàng</w:t>
              </w:r>
            </w:ins>
          </w:p>
        </w:tc>
        <w:tc>
          <w:tcPr>
            <w:tcW w:w="1440" w:type="dxa"/>
            <w:vAlign w:val="center"/>
            <w:tcPrChange w:id="455" w:author="phuong vu" w:date="2018-11-15T18:24:00Z">
              <w:tcPr>
                <w:tcW w:w="1463" w:type="dxa"/>
                <w:gridSpan w:val="2"/>
              </w:tcPr>
            </w:tcPrChange>
          </w:tcPr>
          <w:p w14:paraId="2BF59747" w14:textId="765F133C" w:rsidR="00070151" w:rsidRPr="00070151" w:rsidRDefault="00070151" w:rsidP="00070151">
            <w:pPr>
              <w:spacing w:line="276" w:lineRule="auto"/>
              <w:jc w:val="center"/>
              <w:rPr>
                <w:ins w:id="456" w:author="phuong vu" w:date="2018-11-15T18:20:00Z"/>
                <w:lang w:val="en-US"/>
                <w:rPrChange w:id="457" w:author="phuong vu" w:date="2018-11-15T18:26:00Z">
                  <w:rPr>
                    <w:ins w:id="458" w:author="phuong vu" w:date="2018-11-15T18:20:00Z"/>
                    <w:b/>
                    <w:lang w:val="en-US"/>
                  </w:rPr>
                </w:rPrChange>
              </w:rPr>
              <w:pPrChange w:id="459" w:author="phuong vu" w:date="2018-11-15T18:24:00Z">
                <w:pPr>
                  <w:jc w:val="left"/>
                </w:pPr>
              </w:pPrChange>
            </w:pPr>
            <w:ins w:id="460" w:author="phuong vu" w:date="2018-11-15T18:25:00Z">
              <w:r w:rsidRPr="00070151">
                <w:rPr>
                  <w:lang w:val="en-US"/>
                  <w:rPrChange w:id="461" w:author="phuong vu" w:date="2018-11-15T18:26:00Z">
                    <w:rPr>
                      <w:b/>
                      <w:lang w:val="en-US"/>
                    </w:rPr>
                  </w:rPrChange>
                </w:rPr>
                <w:t>X</w:t>
              </w:r>
            </w:ins>
          </w:p>
        </w:tc>
        <w:tc>
          <w:tcPr>
            <w:tcW w:w="1350" w:type="dxa"/>
            <w:vAlign w:val="center"/>
            <w:tcPrChange w:id="462" w:author="phuong vu" w:date="2018-11-15T18:24:00Z">
              <w:tcPr>
                <w:tcW w:w="1463" w:type="dxa"/>
                <w:gridSpan w:val="2"/>
              </w:tcPr>
            </w:tcPrChange>
          </w:tcPr>
          <w:p w14:paraId="07B95138" w14:textId="145E6239" w:rsidR="00070151" w:rsidRPr="00070151" w:rsidRDefault="00070151" w:rsidP="00070151">
            <w:pPr>
              <w:spacing w:line="276" w:lineRule="auto"/>
              <w:jc w:val="center"/>
              <w:rPr>
                <w:ins w:id="463" w:author="phuong vu" w:date="2018-11-15T18:20:00Z"/>
                <w:lang w:val="en-US"/>
                <w:rPrChange w:id="464" w:author="phuong vu" w:date="2018-11-15T18:26:00Z">
                  <w:rPr>
                    <w:ins w:id="465" w:author="phuong vu" w:date="2018-11-15T18:20:00Z"/>
                    <w:b/>
                    <w:lang w:val="en-US"/>
                  </w:rPr>
                </w:rPrChange>
              </w:rPr>
              <w:pPrChange w:id="466" w:author="phuong vu" w:date="2018-11-15T18:24:00Z">
                <w:pPr>
                  <w:jc w:val="left"/>
                </w:pPr>
              </w:pPrChange>
            </w:pPr>
            <w:ins w:id="467" w:author="phuong vu" w:date="2018-11-15T18:24:00Z">
              <w:r w:rsidRPr="00070151">
                <w:rPr>
                  <w:lang w:val="en-US"/>
                  <w:rPrChange w:id="468" w:author="phuong vu" w:date="2018-11-15T18:26:00Z">
                    <w:rPr>
                      <w:b/>
                      <w:lang w:val="en-US"/>
                    </w:rPr>
                  </w:rPrChange>
                </w:rPr>
                <w:t>X</w:t>
              </w:r>
            </w:ins>
          </w:p>
        </w:tc>
        <w:tc>
          <w:tcPr>
            <w:tcW w:w="1266" w:type="dxa"/>
            <w:vAlign w:val="center"/>
            <w:tcPrChange w:id="469" w:author="phuong vu" w:date="2018-11-15T18:24:00Z">
              <w:tcPr>
                <w:tcW w:w="1463" w:type="dxa"/>
                <w:gridSpan w:val="2"/>
              </w:tcPr>
            </w:tcPrChange>
          </w:tcPr>
          <w:p w14:paraId="6B6D7D53" w14:textId="23C3B7B5" w:rsidR="00070151" w:rsidRPr="00070151" w:rsidRDefault="00070151" w:rsidP="00070151">
            <w:pPr>
              <w:spacing w:line="276" w:lineRule="auto"/>
              <w:jc w:val="center"/>
              <w:rPr>
                <w:ins w:id="470" w:author="phuong vu" w:date="2018-11-15T18:20:00Z"/>
                <w:lang w:val="en-US"/>
                <w:rPrChange w:id="471" w:author="phuong vu" w:date="2018-11-15T18:26:00Z">
                  <w:rPr>
                    <w:ins w:id="472" w:author="phuong vu" w:date="2018-11-15T18:20:00Z"/>
                    <w:b/>
                    <w:lang w:val="en-US"/>
                  </w:rPr>
                </w:rPrChange>
              </w:rPr>
              <w:pPrChange w:id="473" w:author="phuong vu" w:date="2018-11-15T18:24:00Z">
                <w:pPr>
                  <w:jc w:val="left"/>
                </w:pPr>
              </w:pPrChange>
            </w:pPr>
            <w:ins w:id="474" w:author="phuong vu" w:date="2018-11-15T18:26:00Z">
              <w:r w:rsidRPr="00070151">
                <w:rPr>
                  <w:lang w:val="en-US"/>
                  <w:rPrChange w:id="475" w:author="phuong vu" w:date="2018-11-15T18:26:00Z">
                    <w:rPr>
                      <w:b/>
                      <w:lang w:val="en-US"/>
                    </w:rPr>
                  </w:rPrChange>
                </w:rPr>
                <w:t>X</w:t>
              </w:r>
            </w:ins>
          </w:p>
        </w:tc>
        <w:tc>
          <w:tcPr>
            <w:tcW w:w="1614" w:type="dxa"/>
            <w:vAlign w:val="center"/>
            <w:tcPrChange w:id="476" w:author="phuong vu" w:date="2018-11-15T18:24:00Z">
              <w:tcPr>
                <w:tcW w:w="1463" w:type="dxa"/>
              </w:tcPr>
            </w:tcPrChange>
          </w:tcPr>
          <w:p w14:paraId="626DCAE4" w14:textId="6C701E0D" w:rsidR="00070151" w:rsidRPr="00070151" w:rsidRDefault="00070151" w:rsidP="00070151">
            <w:pPr>
              <w:spacing w:line="276" w:lineRule="auto"/>
              <w:jc w:val="center"/>
              <w:rPr>
                <w:ins w:id="477" w:author="phuong vu" w:date="2018-11-15T18:20:00Z"/>
                <w:lang w:val="en-US"/>
                <w:rPrChange w:id="478" w:author="phuong vu" w:date="2018-11-15T18:26:00Z">
                  <w:rPr>
                    <w:ins w:id="479" w:author="phuong vu" w:date="2018-11-15T18:20:00Z"/>
                    <w:b/>
                    <w:lang w:val="en-US"/>
                  </w:rPr>
                </w:rPrChange>
              </w:rPr>
              <w:pPrChange w:id="480" w:author="phuong vu" w:date="2018-11-15T18:24:00Z">
                <w:pPr>
                  <w:jc w:val="left"/>
                </w:pPr>
              </w:pPrChange>
            </w:pPr>
            <w:ins w:id="481" w:author="phuong vu" w:date="2018-11-15T18:26:00Z">
              <w:r w:rsidRPr="00070151">
                <w:rPr>
                  <w:lang w:val="en-US"/>
                  <w:rPrChange w:id="482" w:author="phuong vu" w:date="2018-11-15T18:26:00Z">
                    <w:rPr>
                      <w:b/>
                      <w:lang w:val="en-US"/>
                    </w:rPr>
                  </w:rPrChange>
                </w:rPr>
                <w:t>X</w:t>
              </w:r>
            </w:ins>
          </w:p>
        </w:tc>
        <w:tc>
          <w:tcPr>
            <w:tcW w:w="1312" w:type="dxa"/>
            <w:vAlign w:val="center"/>
            <w:tcPrChange w:id="483" w:author="phuong vu" w:date="2018-11-15T18:24:00Z">
              <w:tcPr>
                <w:tcW w:w="1463" w:type="dxa"/>
                <w:gridSpan w:val="2"/>
              </w:tcPr>
            </w:tcPrChange>
          </w:tcPr>
          <w:p w14:paraId="290D82D8" w14:textId="0EB777D2" w:rsidR="00070151" w:rsidRPr="00070151" w:rsidRDefault="00070151" w:rsidP="00070151">
            <w:pPr>
              <w:spacing w:line="276" w:lineRule="auto"/>
              <w:jc w:val="center"/>
              <w:rPr>
                <w:ins w:id="484" w:author="phuong vu" w:date="2018-11-15T18:20:00Z"/>
                <w:lang w:val="en-US"/>
                <w:rPrChange w:id="485" w:author="phuong vu" w:date="2018-11-15T18:26:00Z">
                  <w:rPr>
                    <w:ins w:id="486" w:author="phuong vu" w:date="2018-11-15T18:20:00Z"/>
                    <w:b/>
                    <w:lang w:val="en-US"/>
                  </w:rPr>
                </w:rPrChange>
              </w:rPr>
              <w:pPrChange w:id="487" w:author="phuong vu" w:date="2018-11-15T18:24:00Z">
                <w:pPr>
                  <w:jc w:val="left"/>
                </w:pPr>
              </w:pPrChange>
            </w:pPr>
            <w:ins w:id="488" w:author="phuong vu" w:date="2018-11-15T18:26:00Z">
              <w:r w:rsidRPr="00070151">
                <w:rPr>
                  <w:lang w:val="en-US"/>
                  <w:rPrChange w:id="489" w:author="phuong vu" w:date="2018-11-15T18:26:00Z">
                    <w:rPr>
                      <w:b/>
                      <w:lang w:val="en-US"/>
                    </w:rPr>
                  </w:rPrChange>
                </w:rPr>
                <w:t>X</w:t>
              </w:r>
            </w:ins>
          </w:p>
        </w:tc>
      </w:tr>
      <w:tr w:rsidR="00070151" w14:paraId="1989F5E2" w14:textId="77777777" w:rsidTr="00070151">
        <w:trPr>
          <w:ins w:id="490" w:author="phuong vu" w:date="2018-11-15T18:20:00Z"/>
        </w:trPr>
        <w:tc>
          <w:tcPr>
            <w:tcW w:w="1795" w:type="dxa"/>
            <w:tcPrChange w:id="491" w:author="phuong vu" w:date="2018-11-15T18:24:00Z">
              <w:tcPr>
                <w:tcW w:w="1462" w:type="dxa"/>
              </w:tcPr>
            </w:tcPrChange>
          </w:tcPr>
          <w:p w14:paraId="5E26EF06" w14:textId="3CEA2C0E" w:rsidR="00070151" w:rsidRPr="00070151" w:rsidRDefault="00070151" w:rsidP="00070151">
            <w:pPr>
              <w:spacing w:line="276" w:lineRule="auto"/>
              <w:jc w:val="left"/>
              <w:rPr>
                <w:ins w:id="492" w:author="phuong vu" w:date="2018-11-15T18:20:00Z"/>
                <w:lang w:val="en-US"/>
                <w:rPrChange w:id="493" w:author="phuong vu" w:date="2018-11-15T18:26:00Z">
                  <w:rPr>
                    <w:ins w:id="494" w:author="phuong vu" w:date="2018-11-15T18:20:00Z"/>
                    <w:lang w:val="en-US"/>
                  </w:rPr>
                </w:rPrChange>
              </w:rPr>
              <w:pPrChange w:id="495" w:author="phuong vu" w:date="2018-11-15T18:24:00Z">
                <w:pPr>
                  <w:jc w:val="left"/>
                </w:pPr>
              </w:pPrChange>
            </w:pPr>
            <w:ins w:id="496" w:author="phuong vu" w:date="2018-11-15T18:23:00Z">
              <w:r w:rsidRPr="00070151">
                <w:rPr>
                  <w:lang w:val="en-US"/>
                  <w:rPrChange w:id="497" w:author="phuong vu" w:date="2018-11-15T18:26:00Z">
                    <w:rPr>
                      <w:lang w:val="en-US"/>
                    </w:rPr>
                  </w:rPrChange>
                </w:rPr>
                <w:t>Thời gian lấy đồ</w:t>
              </w:r>
            </w:ins>
          </w:p>
        </w:tc>
        <w:tc>
          <w:tcPr>
            <w:tcW w:w="1440" w:type="dxa"/>
            <w:vAlign w:val="center"/>
            <w:tcPrChange w:id="498" w:author="phuong vu" w:date="2018-11-15T18:24:00Z">
              <w:tcPr>
                <w:tcW w:w="1463" w:type="dxa"/>
                <w:gridSpan w:val="2"/>
              </w:tcPr>
            </w:tcPrChange>
          </w:tcPr>
          <w:p w14:paraId="16ACA12F" w14:textId="3871D8DD" w:rsidR="00070151" w:rsidRPr="00070151" w:rsidRDefault="00070151" w:rsidP="00070151">
            <w:pPr>
              <w:spacing w:line="276" w:lineRule="auto"/>
              <w:jc w:val="center"/>
              <w:rPr>
                <w:ins w:id="499" w:author="phuong vu" w:date="2018-11-15T18:20:00Z"/>
                <w:lang w:val="en-US"/>
                <w:rPrChange w:id="500" w:author="phuong vu" w:date="2018-11-15T18:26:00Z">
                  <w:rPr>
                    <w:ins w:id="501" w:author="phuong vu" w:date="2018-11-15T18:20:00Z"/>
                    <w:lang w:val="en-US"/>
                  </w:rPr>
                </w:rPrChange>
              </w:rPr>
              <w:pPrChange w:id="502" w:author="phuong vu" w:date="2018-11-15T18:24:00Z">
                <w:pPr>
                  <w:jc w:val="left"/>
                </w:pPr>
              </w:pPrChange>
            </w:pPr>
            <w:ins w:id="503" w:author="phuong vu" w:date="2018-11-15T18:25:00Z">
              <w:r w:rsidRPr="00070151">
                <w:rPr>
                  <w:lang w:val="en-US"/>
                  <w:rPrChange w:id="504" w:author="phuong vu" w:date="2018-11-15T18:26:00Z">
                    <w:rPr>
                      <w:lang w:val="en-US"/>
                    </w:rPr>
                  </w:rPrChange>
                </w:rPr>
                <w:t>X</w:t>
              </w:r>
            </w:ins>
          </w:p>
        </w:tc>
        <w:tc>
          <w:tcPr>
            <w:tcW w:w="1350" w:type="dxa"/>
            <w:vAlign w:val="center"/>
            <w:tcPrChange w:id="505" w:author="phuong vu" w:date="2018-11-15T18:24:00Z">
              <w:tcPr>
                <w:tcW w:w="1463" w:type="dxa"/>
                <w:gridSpan w:val="2"/>
              </w:tcPr>
            </w:tcPrChange>
          </w:tcPr>
          <w:p w14:paraId="77B0400B" w14:textId="77777777" w:rsidR="00070151" w:rsidRPr="00070151" w:rsidRDefault="00070151" w:rsidP="00070151">
            <w:pPr>
              <w:spacing w:line="276" w:lineRule="auto"/>
              <w:jc w:val="center"/>
              <w:rPr>
                <w:ins w:id="506" w:author="phuong vu" w:date="2018-11-15T18:20:00Z"/>
                <w:lang w:val="en-US"/>
                <w:rPrChange w:id="507" w:author="phuong vu" w:date="2018-11-15T18:26:00Z">
                  <w:rPr>
                    <w:ins w:id="508" w:author="phuong vu" w:date="2018-11-15T18:20:00Z"/>
                    <w:lang w:val="en-US"/>
                  </w:rPr>
                </w:rPrChange>
              </w:rPr>
              <w:pPrChange w:id="509" w:author="phuong vu" w:date="2018-11-15T18:24:00Z">
                <w:pPr>
                  <w:jc w:val="left"/>
                </w:pPr>
              </w:pPrChange>
            </w:pPr>
          </w:p>
        </w:tc>
        <w:tc>
          <w:tcPr>
            <w:tcW w:w="1266" w:type="dxa"/>
            <w:vAlign w:val="center"/>
            <w:tcPrChange w:id="510" w:author="phuong vu" w:date="2018-11-15T18:24:00Z">
              <w:tcPr>
                <w:tcW w:w="1463" w:type="dxa"/>
                <w:gridSpan w:val="2"/>
              </w:tcPr>
            </w:tcPrChange>
          </w:tcPr>
          <w:p w14:paraId="3F95DA23" w14:textId="266B6130" w:rsidR="00070151" w:rsidRPr="00070151" w:rsidRDefault="00070151" w:rsidP="00070151">
            <w:pPr>
              <w:spacing w:line="276" w:lineRule="auto"/>
              <w:jc w:val="center"/>
              <w:rPr>
                <w:ins w:id="511" w:author="phuong vu" w:date="2018-11-15T18:20:00Z"/>
                <w:lang w:val="en-US"/>
                <w:rPrChange w:id="512" w:author="phuong vu" w:date="2018-11-15T18:26:00Z">
                  <w:rPr>
                    <w:ins w:id="513" w:author="phuong vu" w:date="2018-11-15T18:20:00Z"/>
                    <w:lang w:val="en-US"/>
                  </w:rPr>
                </w:rPrChange>
              </w:rPr>
              <w:pPrChange w:id="514" w:author="phuong vu" w:date="2018-11-15T18:24:00Z">
                <w:pPr>
                  <w:jc w:val="left"/>
                </w:pPr>
              </w:pPrChange>
            </w:pPr>
            <w:ins w:id="515" w:author="phuong vu" w:date="2018-11-15T18:26:00Z">
              <w:r w:rsidRPr="00070151">
                <w:rPr>
                  <w:lang w:val="en-US"/>
                  <w:rPrChange w:id="516" w:author="phuong vu" w:date="2018-11-15T18:26:00Z">
                    <w:rPr>
                      <w:lang w:val="en-US"/>
                    </w:rPr>
                  </w:rPrChange>
                </w:rPr>
                <w:t>X</w:t>
              </w:r>
            </w:ins>
          </w:p>
        </w:tc>
        <w:tc>
          <w:tcPr>
            <w:tcW w:w="1614" w:type="dxa"/>
            <w:vAlign w:val="center"/>
            <w:tcPrChange w:id="517" w:author="phuong vu" w:date="2018-11-15T18:24:00Z">
              <w:tcPr>
                <w:tcW w:w="1463" w:type="dxa"/>
              </w:tcPr>
            </w:tcPrChange>
          </w:tcPr>
          <w:p w14:paraId="72DE392B" w14:textId="243DCDB0" w:rsidR="00070151" w:rsidRPr="00070151" w:rsidRDefault="00070151" w:rsidP="00070151">
            <w:pPr>
              <w:spacing w:line="276" w:lineRule="auto"/>
              <w:jc w:val="center"/>
              <w:rPr>
                <w:ins w:id="518" w:author="phuong vu" w:date="2018-11-15T18:20:00Z"/>
                <w:lang w:val="en-US"/>
                <w:rPrChange w:id="519" w:author="phuong vu" w:date="2018-11-15T18:26:00Z">
                  <w:rPr>
                    <w:ins w:id="520" w:author="phuong vu" w:date="2018-11-15T18:20:00Z"/>
                    <w:lang w:val="en-US"/>
                  </w:rPr>
                </w:rPrChange>
              </w:rPr>
              <w:pPrChange w:id="521" w:author="phuong vu" w:date="2018-11-15T18:24:00Z">
                <w:pPr>
                  <w:jc w:val="left"/>
                </w:pPr>
              </w:pPrChange>
            </w:pPr>
            <w:ins w:id="522" w:author="phuong vu" w:date="2018-11-15T18:26:00Z">
              <w:r w:rsidRPr="00070151">
                <w:rPr>
                  <w:lang w:val="en-US"/>
                  <w:rPrChange w:id="523" w:author="phuong vu" w:date="2018-11-15T18:26:00Z">
                    <w:rPr>
                      <w:lang w:val="en-US"/>
                    </w:rPr>
                  </w:rPrChange>
                </w:rPr>
                <w:t>X</w:t>
              </w:r>
            </w:ins>
          </w:p>
        </w:tc>
        <w:tc>
          <w:tcPr>
            <w:tcW w:w="1312" w:type="dxa"/>
            <w:vAlign w:val="center"/>
            <w:tcPrChange w:id="524" w:author="phuong vu" w:date="2018-11-15T18:24:00Z">
              <w:tcPr>
                <w:tcW w:w="1463" w:type="dxa"/>
                <w:gridSpan w:val="2"/>
              </w:tcPr>
            </w:tcPrChange>
          </w:tcPr>
          <w:p w14:paraId="52441943" w14:textId="2F7C7321" w:rsidR="00070151" w:rsidRPr="00070151" w:rsidRDefault="00070151" w:rsidP="00070151">
            <w:pPr>
              <w:spacing w:line="276" w:lineRule="auto"/>
              <w:jc w:val="center"/>
              <w:rPr>
                <w:ins w:id="525" w:author="phuong vu" w:date="2018-11-15T18:20:00Z"/>
                <w:lang w:val="en-US"/>
                <w:rPrChange w:id="526" w:author="phuong vu" w:date="2018-11-15T18:26:00Z">
                  <w:rPr>
                    <w:ins w:id="527" w:author="phuong vu" w:date="2018-11-15T18:20:00Z"/>
                    <w:lang w:val="en-US"/>
                  </w:rPr>
                </w:rPrChange>
              </w:rPr>
              <w:pPrChange w:id="528" w:author="phuong vu" w:date="2018-11-15T18:24:00Z">
                <w:pPr>
                  <w:jc w:val="left"/>
                </w:pPr>
              </w:pPrChange>
            </w:pPr>
            <w:ins w:id="529" w:author="phuong vu" w:date="2018-11-15T18:26:00Z">
              <w:r w:rsidRPr="00070151">
                <w:rPr>
                  <w:lang w:val="en-US"/>
                  <w:rPrChange w:id="530" w:author="phuong vu" w:date="2018-11-15T18:26:00Z">
                    <w:rPr>
                      <w:lang w:val="en-US"/>
                    </w:rPr>
                  </w:rPrChange>
                </w:rPr>
                <w:t>X</w:t>
              </w:r>
            </w:ins>
          </w:p>
        </w:tc>
      </w:tr>
      <w:tr w:rsidR="00070151" w14:paraId="147517A4" w14:textId="77777777" w:rsidTr="00070151">
        <w:trPr>
          <w:ins w:id="531" w:author="phuong vu" w:date="2018-11-15T18:20:00Z"/>
        </w:trPr>
        <w:tc>
          <w:tcPr>
            <w:tcW w:w="1795" w:type="dxa"/>
            <w:tcPrChange w:id="532" w:author="phuong vu" w:date="2018-11-15T18:24:00Z">
              <w:tcPr>
                <w:tcW w:w="1462" w:type="dxa"/>
              </w:tcPr>
            </w:tcPrChange>
          </w:tcPr>
          <w:p w14:paraId="5CAAB112" w14:textId="4DA16B7D" w:rsidR="00070151" w:rsidRPr="00070151" w:rsidRDefault="00070151" w:rsidP="00070151">
            <w:pPr>
              <w:spacing w:line="276" w:lineRule="auto"/>
              <w:jc w:val="left"/>
              <w:rPr>
                <w:ins w:id="533" w:author="phuong vu" w:date="2018-11-15T18:20:00Z"/>
                <w:lang w:val="en-US"/>
                <w:rPrChange w:id="534" w:author="phuong vu" w:date="2018-11-15T18:26:00Z">
                  <w:rPr>
                    <w:ins w:id="535" w:author="phuong vu" w:date="2018-11-15T18:20:00Z"/>
                    <w:lang w:val="en-US"/>
                  </w:rPr>
                </w:rPrChange>
              </w:rPr>
              <w:pPrChange w:id="536" w:author="phuong vu" w:date="2018-11-15T18:24:00Z">
                <w:pPr>
                  <w:jc w:val="left"/>
                </w:pPr>
              </w:pPrChange>
            </w:pPr>
            <w:ins w:id="537" w:author="phuong vu" w:date="2018-11-15T18:23:00Z">
              <w:r w:rsidRPr="00070151">
                <w:rPr>
                  <w:lang w:val="en-US"/>
                  <w:rPrChange w:id="538" w:author="phuong vu" w:date="2018-11-15T18:26:00Z">
                    <w:rPr>
                      <w:lang w:val="en-US"/>
                    </w:rPr>
                  </w:rPrChange>
                </w:rPr>
                <w:t>Thời gian trả đồ</w:t>
              </w:r>
            </w:ins>
          </w:p>
        </w:tc>
        <w:tc>
          <w:tcPr>
            <w:tcW w:w="1440" w:type="dxa"/>
            <w:vAlign w:val="center"/>
            <w:tcPrChange w:id="539" w:author="phuong vu" w:date="2018-11-15T18:24:00Z">
              <w:tcPr>
                <w:tcW w:w="1463" w:type="dxa"/>
                <w:gridSpan w:val="2"/>
              </w:tcPr>
            </w:tcPrChange>
          </w:tcPr>
          <w:p w14:paraId="1B57F4CE" w14:textId="029957B4" w:rsidR="00070151" w:rsidRPr="00070151" w:rsidRDefault="00070151" w:rsidP="00070151">
            <w:pPr>
              <w:spacing w:line="276" w:lineRule="auto"/>
              <w:jc w:val="center"/>
              <w:rPr>
                <w:ins w:id="540" w:author="phuong vu" w:date="2018-11-15T18:20:00Z"/>
                <w:lang w:val="en-US"/>
                <w:rPrChange w:id="541" w:author="phuong vu" w:date="2018-11-15T18:26:00Z">
                  <w:rPr>
                    <w:ins w:id="542" w:author="phuong vu" w:date="2018-11-15T18:20:00Z"/>
                    <w:lang w:val="en-US"/>
                  </w:rPr>
                </w:rPrChange>
              </w:rPr>
              <w:pPrChange w:id="543" w:author="phuong vu" w:date="2018-11-15T18:24:00Z">
                <w:pPr>
                  <w:jc w:val="left"/>
                </w:pPr>
              </w:pPrChange>
            </w:pPr>
            <w:ins w:id="544" w:author="phuong vu" w:date="2018-11-15T18:25:00Z">
              <w:r w:rsidRPr="00070151">
                <w:rPr>
                  <w:lang w:val="en-US"/>
                  <w:rPrChange w:id="545" w:author="phuong vu" w:date="2018-11-15T18:26:00Z">
                    <w:rPr>
                      <w:lang w:val="en-US"/>
                    </w:rPr>
                  </w:rPrChange>
                </w:rPr>
                <w:t>X</w:t>
              </w:r>
            </w:ins>
          </w:p>
        </w:tc>
        <w:tc>
          <w:tcPr>
            <w:tcW w:w="1350" w:type="dxa"/>
            <w:vAlign w:val="center"/>
            <w:tcPrChange w:id="546" w:author="phuong vu" w:date="2018-11-15T18:24:00Z">
              <w:tcPr>
                <w:tcW w:w="1463" w:type="dxa"/>
                <w:gridSpan w:val="2"/>
              </w:tcPr>
            </w:tcPrChange>
          </w:tcPr>
          <w:p w14:paraId="18574094" w14:textId="77777777" w:rsidR="00070151" w:rsidRPr="00070151" w:rsidRDefault="00070151" w:rsidP="00070151">
            <w:pPr>
              <w:spacing w:line="276" w:lineRule="auto"/>
              <w:jc w:val="center"/>
              <w:rPr>
                <w:ins w:id="547" w:author="phuong vu" w:date="2018-11-15T18:20:00Z"/>
                <w:lang w:val="en-US"/>
                <w:rPrChange w:id="548" w:author="phuong vu" w:date="2018-11-15T18:26:00Z">
                  <w:rPr>
                    <w:ins w:id="549" w:author="phuong vu" w:date="2018-11-15T18:20:00Z"/>
                    <w:lang w:val="en-US"/>
                  </w:rPr>
                </w:rPrChange>
              </w:rPr>
              <w:pPrChange w:id="550" w:author="phuong vu" w:date="2018-11-15T18:24:00Z">
                <w:pPr>
                  <w:jc w:val="left"/>
                </w:pPr>
              </w:pPrChange>
            </w:pPr>
          </w:p>
        </w:tc>
        <w:tc>
          <w:tcPr>
            <w:tcW w:w="1266" w:type="dxa"/>
            <w:vAlign w:val="center"/>
            <w:tcPrChange w:id="551" w:author="phuong vu" w:date="2018-11-15T18:24:00Z">
              <w:tcPr>
                <w:tcW w:w="1463" w:type="dxa"/>
                <w:gridSpan w:val="2"/>
              </w:tcPr>
            </w:tcPrChange>
          </w:tcPr>
          <w:p w14:paraId="66553B04" w14:textId="007C3E64" w:rsidR="00070151" w:rsidRPr="00070151" w:rsidRDefault="00070151" w:rsidP="00070151">
            <w:pPr>
              <w:spacing w:line="276" w:lineRule="auto"/>
              <w:jc w:val="center"/>
              <w:rPr>
                <w:ins w:id="552" w:author="phuong vu" w:date="2018-11-15T18:20:00Z"/>
                <w:lang w:val="en-US"/>
                <w:rPrChange w:id="553" w:author="phuong vu" w:date="2018-11-15T18:26:00Z">
                  <w:rPr>
                    <w:ins w:id="554" w:author="phuong vu" w:date="2018-11-15T18:20:00Z"/>
                    <w:lang w:val="en-US"/>
                  </w:rPr>
                </w:rPrChange>
              </w:rPr>
              <w:pPrChange w:id="555" w:author="phuong vu" w:date="2018-11-15T18:24:00Z">
                <w:pPr>
                  <w:jc w:val="left"/>
                </w:pPr>
              </w:pPrChange>
            </w:pPr>
            <w:ins w:id="556" w:author="phuong vu" w:date="2018-11-15T18:26:00Z">
              <w:r w:rsidRPr="00070151">
                <w:rPr>
                  <w:lang w:val="en-US"/>
                  <w:rPrChange w:id="557" w:author="phuong vu" w:date="2018-11-15T18:26:00Z">
                    <w:rPr>
                      <w:lang w:val="en-US"/>
                    </w:rPr>
                  </w:rPrChange>
                </w:rPr>
                <w:t>X</w:t>
              </w:r>
            </w:ins>
          </w:p>
        </w:tc>
        <w:tc>
          <w:tcPr>
            <w:tcW w:w="1614" w:type="dxa"/>
            <w:vAlign w:val="center"/>
            <w:tcPrChange w:id="558" w:author="phuong vu" w:date="2018-11-15T18:24:00Z">
              <w:tcPr>
                <w:tcW w:w="1463" w:type="dxa"/>
              </w:tcPr>
            </w:tcPrChange>
          </w:tcPr>
          <w:p w14:paraId="6EC5ECB4" w14:textId="7208A13E" w:rsidR="00070151" w:rsidRPr="00070151" w:rsidRDefault="00070151" w:rsidP="00070151">
            <w:pPr>
              <w:spacing w:line="276" w:lineRule="auto"/>
              <w:jc w:val="center"/>
              <w:rPr>
                <w:ins w:id="559" w:author="phuong vu" w:date="2018-11-15T18:20:00Z"/>
                <w:lang w:val="en-US"/>
                <w:rPrChange w:id="560" w:author="phuong vu" w:date="2018-11-15T18:26:00Z">
                  <w:rPr>
                    <w:ins w:id="561" w:author="phuong vu" w:date="2018-11-15T18:20:00Z"/>
                    <w:lang w:val="en-US"/>
                  </w:rPr>
                </w:rPrChange>
              </w:rPr>
              <w:pPrChange w:id="562" w:author="phuong vu" w:date="2018-11-15T18:24:00Z">
                <w:pPr>
                  <w:jc w:val="left"/>
                </w:pPr>
              </w:pPrChange>
            </w:pPr>
            <w:ins w:id="563" w:author="phuong vu" w:date="2018-11-15T18:26:00Z">
              <w:r w:rsidRPr="00070151">
                <w:rPr>
                  <w:lang w:val="en-US"/>
                  <w:rPrChange w:id="564" w:author="phuong vu" w:date="2018-11-15T18:26:00Z">
                    <w:rPr>
                      <w:lang w:val="en-US"/>
                    </w:rPr>
                  </w:rPrChange>
                </w:rPr>
                <w:t>X</w:t>
              </w:r>
            </w:ins>
          </w:p>
        </w:tc>
        <w:tc>
          <w:tcPr>
            <w:tcW w:w="1312" w:type="dxa"/>
            <w:vAlign w:val="center"/>
            <w:tcPrChange w:id="565" w:author="phuong vu" w:date="2018-11-15T18:24:00Z">
              <w:tcPr>
                <w:tcW w:w="1463" w:type="dxa"/>
                <w:gridSpan w:val="2"/>
              </w:tcPr>
            </w:tcPrChange>
          </w:tcPr>
          <w:p w14:paraId="3A16B6F1" w14:textId="54598989" w:rsidR="00070151" w:rsidRPr="00070151" w:rsidRDefault="00070151" w:rsidP="00070151">
            <w:pPr>
              <w:spacing w:line="276" w:lineRule="auto"/>
              <w:jc w:val="center"/>
              <w:rPr>
                <w:ins w:id="566" w:author="phuong vu" w:date="2018-11-15T18:20:00Z"/>
                <w:lang w:val="en-US"/>
                <w:rPrChange w:id="567" w:author="phuong vu" w:date="2018-11-15T18:26:00Z">
                  <w:rPr>
                    <w:ins w:id="568" w:author="phuong vu" w:date="2018-11-15T18:20:00Z"/>
                    <w:lang w:val="en-US"/>
                  </w:rPr>
                </w:rPrChange>
              </w:rPr>
              <w:pPrChange w:id="569" w:author="phuong vu" w:date="2018-11-15T18:24:00Z">
                <w:pPr>
                  <w:jc w:val="left"/>
                </w:pPr>
              </w:pPrChange>
            </w:pPr>
            <w:ins w:id="570" w:author="phuong vu" w:date="2018-11-15T18:26:00Z">
              <w:r w:rsidRPr="00070151">
                <w:rPr>
                  <w:lang w:val="en-US"/>
                  <w:rPrChange w:id="571" w:author="phuong vu" w:date="2018-11-15T18:26:00Z">
                    <w:rPr>
                      <w:lang w:val="en-US"/>
                    </w:rPr>
                  </w:rPrChange>
                </w:rPr>
                <w:t>X</w:t>
              </w:r>
            </w:ins>
          </w:p>
        </w:tc>
      </w:tr>
      <w:tr w:rsidR="00070151" w14:paraId="319EC58B" w14:textId="77777777" w:rsidTr="00070151">
        <w:trPr>
          <w:ins w:id="572" w:author="phuong vu" w:date="2018-11-15T18:20:00Z"/>
        </w:trPr>
        <w:tc>
          <w:tcPr>
            <w:tcW w:w="1795" w:type="dxa"/>
            <w:tcPrChange w:id="573" w:author="phuong vu" w:date="2018-11-15T18:24:00Z">
              <w:tcPr>
                <w:tcW w:w="1462" w:type="dxa"/>
              </w:tcPr>
            </w:tcPrChange>
          </w:tcPr>
          <w:p w14:paraId="6B18AB1E" w14:textId="0CF44E36" w:rsidR="00070151" w:rsidRPr="00070151" w:rsidRDefault="00070151" w:rsidP="00070151">
            <w:pPr>
              <w:spacing w:line="276" w:lineRule="auto"/>
              <w:jc w:val="left"/>
              <w:rPr>
                <w:ins w:id="574" w:author="phuong vu" w:date="2018-11-15T18:20:00Z"/>
                <w:lang w:val="en-US"/>
                <w:rPrChange w:id="575" w:author="phuong vu" w:date="2018-11-15T18:26:00Z">
                  <w:rPr>
                    <w:ins w:id="576" w:author="phuong vu" w:date="2018-11-15T18:20:00Z"/>
                    <w:lang w:val="en-US"/>
                  </w:rPr>
                </w:rPrChange>
              </w:rPr>
              <w:pPrChange w:id="577" w:author="phuong vu" w:date="2018-11-15T18:24:00Z">
                <w:pPr>
                  <w:jc w:val="left"/>
                </w:pPr>
              </w:pPrChange>
            </w:pPr>
            <w:ins w:id="578" w:author="phuong vu" w:date="2018-11-15T18:23:00Z">
              <w:r w:rsidRPr="00070151">
                <w:rPr>
                  <w:lang w:val="en-US"/>
                  <w:rPrChange w:id="579" w:author="phuong vu" w:date="2018-11-15T18:26:00Z">
                    <w:rPr>
                      <w:lang w:val="en-US"/>
                    </w:rPr>
                  </w:rPrChange>
                </w:rPr>
                <w:t>Trạng thái đơn hàng</w:t>
              </w:r>
            </w:ins>
          </w:p>
        </w:tc>
        <w:tc>
          <w:tcPr>
            <w:tcW w:w="1440" w:type="dxa"/>
            <w:vAlign w:val="center"/>
            <w:tcPrChange w:id="580" w:author="phuong vu" w:date="2018-11-15T18:24:00Z">
              <w:tcPr>
                <w:tcW w:w="1463" w:type="dxa"/>
                <w:gridSpan w:val="2"/>
              </w:tcPr>
            </w:tcPrChange>
          </w:tcPr>
          <w:p w14:paraId="2C69951C" w14:textId="77777777" w:rsidR="00070151" w:rsidRPr="00070151" w:rsidRDefault="00070151" w:rsidP="00070151">
            <w:pPr>
              <w:spacing w:line="276" w:lineRule="auto"/>
              <w:jc w:val="center"/>
              <w:rPr>
                <w:ins w:id="581" w:author="phuong vu" w:date="2018-11-15T18:20:00Z"/>
                <w:lang w:val="en-US"/>
                <w:rPrChange w:id="582" w:author="phuong vu" w:date="2018-11-15T18:26:00Z">
                  <w:rPr>
                    <w:ins w:id="583" w:author="phuong vu" w:date="2018-11-15T18:20:00Z"/>
                    <w:lang w:val="en-US"/>
                  </w:rPr>
                </w:rPrChange>
              </w:rPr>
              <w:pPrChange w:id="584" w:author="phuong vu" w:date="2018-11-15T18:24:00Z">
                <w:pPr>
                  <w:jc w:val="left"/>
                </w:pPr>
              </w:pPrChange>
            </w:pPr>
          </w:p>
        </w:tc>
        <w:tc>
          <w:tcPr>
            <w:tcW w:w="1350" w:type="dxa"/>
            <w:vAlign w:val="center"/>
            <w:tcPrChange w:id="585" w:author="phuong vu" w:date="2018-11-15T18:24:00Z">
              <w:tcPr>
                <w:tcW w:w="1463" w:type="dxa"/>
                <w:gridSpan w:val="2"/>
              </w:tcPr>
            </w:tcPrChange>
          </w:tcPr>
          <w:p w14:paraId="698A2CB5" w14:textId="5B105FB9" w:rsidR="00070151" w:rsidRPr="00070151" w:rsidRDefault="00070151" w:rsidP="00070151">
            <w:pPr>
              <w:spacing w:line="276" w:lineRule="auto"/>
              <w:jc w:val="center"/>
              <w:rPr>
                <w:ins w:id="586" w:author="phuong vu" w:date="2018-11-15T18:20:00Z"/>
                <w:lang w:val="en-US"/>
                <w:rPrChange w:id="587" w:author="phuong vu" w:date="2018-11-15T18:26:00Z">
                  <w:rPr>
                    <w:ins w:id="588" w:author="phuong vu" w:date="2018-11-15T18:20:00Z"/>
                    <w:lang w:val="en-US"/>
                  </w:rPr>
                </w:rPrChange>
              </w:rPr>
              <w:pPrChange w:id="589" w:author="phuong vu" w:date="2018-11-15T18:24:00Z">
                <w:pPr>
                  <w:jc w:val="left"/>
                </w:pPr>
              </w:pPrChange>
            </w:pPr>
            <w:ins w:id="590" w:author="phuong vu" w:date="2018-11-15T18:25:00Z">
              <w:r w:rsidRPr="00070151">
                <w:rPr>
                  <w:lang w:val="en-US"/>
                  <w:rPrChange w:id="591" w:author="phuong vu" w:date="2018-11-15T18:26:00Z">
                    <w:rPr>
                      <w:lang w:val="en-US"/>
                    </w:rPr>
                  </w:rPrChange>
                </w:rPr>
                <w:t>X</w:t>
              </w:r>
            </w:ins>
          </w:p>
        </w:tc>
        <w:tc>
          <w:tcPr>
            <w:tcW w:w="1266" w:type="dxa"/>
            <w:vAlign w:val="center"/>
            <w:tcPrChange w:id="592" w:author="phuong vu" w:date="2018-11-15T18:24:00Z">
              <w:tcPr>
                <w:tcW w:w="1463" w:type="dxa"/>
                <w:gridSpan w:val="2"/>
              </w:tcPr>
            </w:tcPrChange>
          </w:tcPr>
          <w:p w14:paraId="74E21E47" w14:textId="77777777" w:rsidR="00070151" w:rsidRPr="00070151" w:rsidRDefault="00070151" w:rsidP="00070151">
            <w:pPr>
              <w:spacing w:line="276" w:lineRule="auto"/>
              <w:jc w:val="center"/>
              <w:rPr>
                <w:ins w:id="593" w:author="phuong vu" w:date="2018-11-15T18:20:00Z"/>
                <w:lang w:val="en-US"/>
                <w:rPrChange w:id="594" w:author="phuong vu" w:date="2018-11-15T18:26:00Z">
                  <w:rPr>
                    <w:ins w:id="595" w:author="phuong vu" w:date="2018-11-15T18:20:00Z"/>
                    <w:lang w:val="en-US"/>
                  </w:rPr>
                </w:rPrChange>
              </w:rPr>
              <w:pPrChange w:id="596" w:author="phuong vu" w:date="2018-11-15T18:24:00Z">
                <w:pPr>
                  <w:jc w:val="left"/>
                </w:pPr>
              </w:pPrChange>
            </w:pPr>
          </w:p>
        </w:tc>
        <w:tc>
          <w:tcPr>
            <w:tcW w:w="1614" w:type="dxa"/>
            <w:vAlign w:val="center"/>
            <w:tcPrChange w:id="597" w:author="phuong vu" w:date="2018-11-15T18:24:00Z">
              <w:tcPr>
                <w:tcW w:w="1463" w:type="dxa"/>
              </w:tcPr>
            </w:tcPrChange>
          </w:tcPr>
          <w:p w14:paraId="21B073AB" w14:textId="77777777" w:rsidR="00070151" w:rsidRPr="00070151" w:rsidRDefault="00070151" w:rsidP="00070151">
            <w:pPr>
              <w:spacing w:line="276" w:lineRule="auto"/>
              <w:jc w:val="center"/>
              <w:rPr>
                <w:ins w:id="598" w:author="phuong vu" w:date="2018-11-15T18:20:00Z"/>
                <w:lang w:val="en-US"/>
                <w:rPrChange w:id="599" w:author="phuong vu" w:date="2018-11-15T18:26:00Z">
                  <w:rPr>
                    <w:ins w:id="600" w:author="phuong vu" w:date="2018-11-15T18:20:00Z"/>
                    <w:lang w:val="en-US"/>
                  </w:rPr>
                </w:rPrChange>
              </w:rPr>
              <w:pPrChange w:id="601" w:author="phuong vu" w:date="2018-11-15T18:24:00Z">
                <w:pPr>
                  <w:jc w:val="left"/>
                </w:pPr>
              </w:pPrChange>
            </w:pPr>
          </w:p>
        </w:tc>
        <w:tc>
          <w:tcPr>
            <w:tcW w:w="1312" w:type="dxa"/>
            <w:vAlign w:val="center"/>
            <w:tcPrChange w:id="602" w:author="phuong vu" w:date="2018-11-15T18:24:00Z">
              <w:tcPr>
                <w:tcW w:w="1463" w:type="dxa"/>
                <w:gridSpan w:val="2"/>
              </w:tcPr>
            </w:tcPrChange>
          </w:tcPr>
          <w:p w14:paraId="095233ED" w14:textId="77777777" w:rsidR="00070151" w:rsidRPr="00070151" w:rsidRDefault="00070151" w:rsidP="00070151">
            <w:pPr>
              <w:spacing w:line="276" w:lineRule="auto"/>
              <w:jc w:val="center"/>
              <w:rPr>
                <w:ins w:id="603" w:author="phuong vu" w:date="2018-11-15T18:20:00Z"/>
                <w:lang w:val="en-US"/>
                <w:rPrChange w:id="604" w:author="phuong vu" w:date="2018-11-15T18:26:00Z">
                  <w:rPr>
                    <w:ins w:id="605" w:author="phuong vu" w:date="2018-11-15T18:20:00Z"/>
                    <w:lang w:val="en-US"/>
                  </w:rPr>
                </w:rPrChange>
              </w:rPr>
              <w:pPrChange w:id="606" w:author="phuong vu" w:date="2018-11-15T18:24:00Z">
                <w:pPr>
                  <w:jc w:val="left"/>
                </w:pPr>
              </w:pPrChange>
            </w:pPr>
          </w:p>
        </w:tc>
      </w:tr>
      <w:tr w:rsidR="00070151" w14:paraId="01F6FE51" w14:textId="77777777" w:rsidTr="00070151">
        <w:trPr>
          <w:ins w:id="607" w:author="phuong vu" w:date="2018-11-15T18:20:00Z"/>
        </w:trPr>
        <w:tc>
          <w:tcPr>
            <w:tcW w:w="1795" w:type="dxa"/>
            <w:tcPrChange w:id="608" w:author="phuong vu" w:date="2018-11-15T18:24:00Z">
              <w:tcPr>
                <w:tcW w:w="1462" w:type="dxa"/>
              </w:tcPr>
            </w:tcPrChange>
          </w:tcPr>
          <w:p w14:paraId="330D330C" w14:textId="0567BE2C" w:rsidR="00070151" w:rsidRPr="00070151" w:rsidRDefault="00070151" w:rsidP="00070151">
            <w:pPr>
              <w:spacing w:line="276" w:lineRule="auto"/>
              <w:jc w:val="left"/>
              <w:rPr>
                <w:ins w:id="609" w:author="phuong vu" w:date="2018-11-15T18:20:00Z"/>
                <w:lang w:val="en-US"/>
                <w:rPrChange w:id="610" w:author="phuong vu" w:date="2018-11-15T18:26:00Z">
                  <w:rPr>
                    <w:ins w:id="611" w:author="phuong vu" w:date="2018-11-15T18:20:00Z"/>
                    <w:lang w:val="en-US"/>
                  </w:rPr>
                </w:rPrChange>
              </w:rPr>
              <w:pPrChange w:id="612" w:author="phuong vu" w:date="2018-11-15T18:24:00Z">
                <w:pPr>
                  <w:jc w:val="left"/>
                </w:pPr>
              </w:pPrChange>
            </w:pPr>
            <w:ins w:id="613" w:author="phuong vu" w:date="2018-11-15T18:23:00Z">
              <w:r w:rsidRPr="00070151">
                <w:rPr>
                  <w:lang w:val="en-US"/>
                  <w:rPrChange w:id="614" w:author="phuong vu" w:date="2018-11-15T18:26:00Z">
                    <w:rPr>
                      <w:lang w:val="en-US"/>
                    </w:rPr>
                  </w:rPrChange>
                </w:rPr>
                <w:t>Số lượng đồ</w:t>
              </w:r>
            </w:ins>
          </w:p>
        </w:tc>
        <w:tc>
          <w:tcPr>
            <w:tcW w:w="1440" w:type="dxa"/>
            <w:vAlign w:val="center"/>
            <w:tcPrChange w:id="615" w:author="phuong vu" w:date="2018-11-15T18:24:00Z">
              <w:tcPr>
                <w:tcW w:w="1463" w:type="dxa"/>
                <w:gridSpan w:val="2"/>
              </w:tcPr>
            </w:tcPrChange>
          </w:tcPr>
          <w:p w14:paraId="1C6C2D20" w14:textId="4FC63775" w:rsidR="00070151" w:rsidRPr="00070151" w:rsidRDefault="00070151" w:rsidP="00070151">
            <w:pPr>
              <w:spacing w:line="276" w:lineRule="auto"/>
              <w:jc w:val="center"/>
              <w:rPr>
                <w:ins w:id="616" w:author="phuong vu" w:date="2018-11-15T18:20:00Z"/>
                <w:lang w:val="en-US"/>
                <w:rPrChange w:id="617" w:author="phuong vu" w:date="2018-11-15T18:26:00Z">
                  <w:rPr>
                    <w:ins w:id="618" w:author="phuong vu" w:date="2018-11-15T18:20:00Z"/>
                    <w:lang w:val="en-US"/>
                  </w:rPr>
                </w:rPrChange>
              </w:rPr>
              <w:pPrChange w:id="619" w:author="phuong vu" w:date="2018-11-15T18:24:00Z">
                <w:pPr>
                  <w:jc w:val="left"/>
                </w:pPr>
              </w:pPrChange>
            </w:pPr>
            <w:ins w:id="620" w:author="phuong vu" w:date="2018-11-15T18:25:00Z">
              <w:r w:rsidRPr="00070151">
                <w:rPr>
                  <w:lang w:val="en-US"/>
                  <w:rPrChange w:id="621" w:author="phuong vu" w:date="2018-11-15T18:26:00Z">
                    <w:rPr>
                      <w:lang w:val="en-US"/>
                    </w:rPr>
                  </w:rPrChange>
                </w:rPr>
                <w:t>X</w:t>
              </w:r>
            </w:ins>
          </w:p>
        </w:tc>
        <w:tc>
          <w:tcPr>
            <w:tcW w:w="1350" w:type="dxa"/>
            <w:vAlign w:val="center"/>
            <w:tcPrChange w:id="622" w:author="phuong vu" w:date="2018-11-15T18:24:00Z">
              <w:tcPr>
                <w:tcW w:w="1463" w:type="dxa"/>
                <w:gridSpan w:val="2"/>
              </w:tcPr>
            </w:tcPrChange>
          </w:tcPr>
          <w:p w14:paraId="7D0BEF53" w14:textId="77777777" w:rsidR="00070151" w:rsidRPr="00070151" w:rsidRDefault="00070151" w:rsidP="00070151">
            <w:pPr>
              <w:spacing w:line="276" w:lineRule="auto"/>
              <w:jc w:val="center"/>
              <w:rPr>
                <w:ins w:id="623" w:author="phuong vu" w:date="2018-11-15T18:20:00Z"/>
                <w:lang w:val="en-US"/>
                <w:rPrChange w:id="624" w:author="phuong vu" w:date="2018-11-15T18:26:00Z">
                  <w:rPr>
                    <w:ins w:id="625" w:author="phuong vu" w:date="2018-11-15T18:20:00Z"/>
                    <w:lang w:val="en-US"/>
                  </w:rPr>
                </w:rPrChange>
              </w:rPr>
              <w:pPrChange w:id="626" w:author="phuong vu" w:date="2018-11-15T18:24:00Z">
                <w:pPr>
                  <w:jc w:val="left"/>
                </w:pPr>
              </w:pPrChange>
            </w:pPr>
          </w:p>
        </w:tc>
        <w:tc>
          <w:tcPr>
            <w:tcW w:w="1266" w:type="dxa"/>
            <w:vAlign w:val="center"/>
            <w:tcPrChange w:id="627" w:author="phuong vu" w:date="2018-11-15T18:24:00Z">
              <w:tcPr>
                <w:tcW w:w="1463" w:type="dxa"/>
                <w:gridSpan w:val="2"/>
              </w:tcPr>
            </w:tcPrChange>
          </w:tcPr>
          <w:p w14:paraId="4DE94707" w14:textId="77777777" w:rsidR="00070151" w:rsidRPr="00070151" w:rsidRDefault="00070151" w:rsidP="00070151">
            <w:pPr>
              <w:spacing w:line="276" w:lineRule="auto"/>
              <w:jc w:val="center"/>
              <w:rPr>
                <w:ins w:id="628" w:author="phuong vu" w:date="2018-11-15T18:20:00Z"/>
                <w:lang w:val="en-US"/>
                <w:rPrChange w:id="629" w:author="phuong vu" w:date="2018-11-15T18:26:00Z">
                  <w:rPr>
                    <w:ins w:id="630" w:author="phuong vu" w:date="2018-11-15T18:20:00Z"/>
                    <w:lang w:val="en-US"/>
                  </w:rPr>
                </w:rPrChange>
              </w:rPr>
              <w:pPrChange w:id="631" w:author="phuong vu" w:date="2018-11-15T18:24:00Z">
                <w:pPr>
                  <w:jc w:val="left"/>
                </w:pPr>
              </w:pPrChange>
            </w:pPr>
          </w:p>
        </w:tc>
        <w:tc>
          <w:tcPr>
            <w:tcW w:w="1614" w:type="dxa"/>
            <w:vAlign w:val="center"/>
            <w:tcPrChange w:id="632" w:author="phuong vu" w:date="2018-11-15T18:24:00Z">
              <w:tcPr>
                <w:tcW w:w="1463" w:type="dxa"/>
              </w:tcPr>
            </w:tcPrChange>
          </w:tcPr>
          <w:p w14:paraId="0956A566" w14:textId="77777777" w:rsidR="00070151" w:rsidRPr="00070151" w:rsidRDefault="00070151" w:rsidP="00070151">
            <w:pPr>
              <w:spacing w:line="276" w:lineRule="auto"/>
              <w:jc w:val="center"/>
              <w:rPr>
                <w:ins w:id="633" w:author="phuong vu" w:date="2018-11-15T18:20:00Z"/>
                <w:lang w:val="en-US"/>
                <w:rPrChange w:id="634" w:author="phuong vu" w:date="2018-11-15T18:26:00Z">
                  <w:rPr>
                    <w:ins w:id="635" w:author="phuong vu" w:date="2018-11-15T18:20:00Z"/>
                    <w:lang w:val="en-US"/>
                  </w:rPr>
                </w:rPrChange>
              </w:rPr>
              <w:pPrChange w:id="636" w:author="phuong vu" w:date="2018-11-15T18:24:00Z">
                <w:pPr>
                  <w:jc w:val="left"/>
                </w:pPr>
              </w:pPrChange>
            </w:pPr>
          </w:p>
        </w:tc>
        <w:tc>
          <w:tcPr>
            <w:tcW w:w="1312" w:type="dxa"/>
            <w:vAlign w:val="center"/>
            <w:tcPrChange w:id="637" w:author="phuong vu" w:date="2018-11-15T18:24:00Z">
              <w:tcPr>
                <w:tcW w:w="1463" w:type="dxa"/>
                <w:gridSpan w:val="2"/>
              </w:tcPr>
            </w:tcPrChange>
          </w:tcPr>
          <w:p w14:paraId="5C13E2F7" w14:textId="09FE30BA" w:rsidR="00070151" w:rsidRPr="00070151" w:rsidRDefault="00070151" w:rsidP="00070151">
            <w:pPr>
              <w:spacing w:line="276" w:lineRule="auto"/>
              <w:jc w:val="center"/>
              <w:rPr>
                <w:ins w:id="638" w:author="phuong vu" w:date="2018-11-15T18:20:00Z"/>
                <w:lang w:val="en-US"/>
                <w:rPrChange w:id="639" w:author="phuong vu" w:date="2018-11-15T18:26:00Z">
                  <w:rPr>
                    <w:ins w:id="640" w:author="phuong vu" w:date="2018-11-15T18:20:00Z"/>
                    <w:lang w:val="en-US"/>
                  </w:rPr>
                </w:rPrChange>
              </w:rPr>
              <w:pPrChange w:id="641" w:author="phuong vu" w:date="2018-11-15T18:24:00Z">
                <w:pPr>
                  <w:jc w:val="left"/>
                </w:pPr>
              </w:pPrChange>
            </w:pPr>
            <w:ins w:id="642" w:author="phuong vu" w:date="2018-11-15T18:26:00Z">
              <w:r w:rsidRPr="00070151">
                <w:rPr>
                  <w:lang w:val="en-US"/>
                  <w:rPrChange w:id="643" w:author="phuong vu" w:date="2018-11-15T18:26:00Z">
                    <w:rPr>
                      <w:lang w:val="en-US"/>
                    </w:rPr>
                  </w:rPrChange>
                </w:rPr>
                <w:t>X</w:t>
              </w:r>
            </w:ins>
          </w:p>
        </w:tc>
      </w:tr>
      <w:tr w:rsidR="00070151" w14:paraId="3AFD9BBE" w14:textId="77777777" w:rsidTr="00070151">
        <w:trPr>
          <w:ins w:id="644" w:author="phuong vu" w:date="2018-11-15T18:20:00Z"/>
        </w:trPr>
        <w:tc>
          <w:tcPr>
            <w:tcW w:w="1795" w:type="dxa"/>
            <w:tcPrChange w:id="645" w:author="phuong vu" w:date="2018-11-15T18:24:00Z">
              <w:tcPr>
                <w:tcW w:w="1462" w:type="dxa"/>
              </w:tcPr>
            </w:tcPrChange>
          </w:tcPr>
          <w:p w14:paraId="7B872211" w14:textId="4C435485" w:rsidR="00070151" w:rsidRPr="00070151" w:rsidRDefault="00070151" w:rsidP="00070151">
            <w:pPr>
              <w:spacing w:line="276" w:lineRule="auto"/>
              <w:jc w:val="left"/>
              <w:rPr>
                <w:ins w:id="646" w:author="phuong vu" w:date="2018-11-15T18:20:00Z"/>
                <w:lang w:val="en-US"/>
                <w:rPrChange w:id="647" w:author="phuong vu" w:date="2018-11-15T18:26:00Z">
                  <w:rPr>
                    <w:ins w:id="648" w:author="phuong vu" w:date="2018-11-15T18:20:00Z"/>
                    <w:lang w:val="en-US"/>
                  </w:rPr>
                </w:rPrChange>
              </w:rPr>
              <w:pPrChange w:id="649" w:author="phuong vu" w:date="2018-11-15T18:24:00Z">
                <w:pPr>
                  <w:jc w:val="left"/>
                </w:pPr>
              </w:pPrChange>
            </w:pPr>
            <w:ins w:id="650" w:author="phuong vu" w:date="2018-11-15T18:24:00Z">
              <w:r w:rsidRPr="00070151">
                <w:rPr>
                  <w:lang w:val="en-US"/>
                  <w:rPrChange w:id="651" w:author="phuong vu" w:date="2018-11-15T18:26:00Z">
                    <w:rPr>
                      <w:lang w:val="en-US"/>
                    </w:rPr>
                  </w:rPrChange>
                </w:rPr>
                <w:t>ID đơn hàng</w:t>
              </w:r>
            </w:ins>
          </w:p>
        </w:tc>
        <w:tc>
          <w:tcPr>
            <w:tcW w:w="1440" w:type="dxa"/>
            <w:vAlign w:val="center"/>
            <w:tcPrChange w:id="652" w:author="phuong vu" w:date="2018-11-15T18:24:00Z">
              <w:tcPr>
                <w:tcW w:w="1463" w:type="dxa"/>
                <w:gridSpan w:val="2"/>
              </w:tcPr>
            </w:tcPrChange>
          </w:tcPr>
          <w:p w14:paraId="0A32F2AC" w14:textId="024A5DA6" w:rsidR="00070151" w:rsidRPr="00070151" w:rsidRDefault="00070151" w:rsidP="00070151">
            <w:pPr>
              <w:spacing w:line="276" w:lineRule="auto"/>
              <w:jc w:val="center"/>
              <w:rPr>
                <w:ins w:id="653" w:author="phuong vu" w:date="2018-11-15T18:20:00Z"/>
                <w:lang w:val="en-US"/>
                <w:rPrChange w:id="654" w:author="phuong vu" w:date="2018-11-15T18:26:00Z">
                  <w:rPr>
                    <w:ins w:id="655" w:author="phuong vu" w:date="2018-11-15T18:20:00Z"/>
                    <w:lang w:val="en-US"/>
                  </w:rPr>
                </w:rPrChange>
              </w:rPr>
              <w:pPrChange w:id="656" w:author="phuong vu" w:date="2018-11-15T18:24:00Z">
                <w:pPr>
                  <w:jc w:val="left"/>
                </w:pPr>
              </w:pPrChange>
            </w:pPr>
            <w:ins w:id="657" w:author="phuong vu" w:date="2018-11-15T18:25:00Z">
              <w:r w:rsidRPr="00070151">
                <w:rPr>
                  <w:lang w:val="en-US"/>
                  <w:rPrChange w:id="658" w:author="phuong vu" w:date="2018-11-15T18:26:00Z">
                    <w:rPr>
                      <w:lang w:val="en-US"/>
                    </w:rPr>
                  </w:rPrChange>
                </w:rPr>
                <w:t>X</w:t>
              </w:r>
            </w:ins>
          </w:p>
        </w:tc>
        <w:tc>
          <w:tcPr>
            <w:tcW w:w="1350" w:type="dxa"/>
            <w:vAlign w:val="center"/>
            <w:tcPrChange w:id="659" w:author="phuong vu" w:date="2018-11-15T18:24:00Z">
              <w:tcPr>
                <w:tcW w:w="1463" w:type="dxa"/>
                <w:gridSpan w:val="2"/>
              </w:tcPr>
            </w:tcPrChange>
          </w:tcPr>
          <w:p w14:paraId="5F946AB4" w14:textId="79F76120" w:rsidR="00070151" w:rsidRPr="00070151" w:rsidRDefault="00070151" w:rsidP="00070151">
            <w:pPr>
              <w:spacing w:line="276" w:lineRule="auto"/>
              <w:jc w:val="center"/>
              <w:rPr>
                <w:ins w:id="660" w:author="phuong vu" w:date="2018-11-15T18:20:00Z"/>
                <w:lang w:val="en-US"/>
                <w:rPrChange w:id="661" w:author="phuong vu" w:date="2018-11-15T18:26:00Z">
                  <w:rPr>
                    <w:ins w:id="662" w:author="phuong vu" w:date="2018-11-15T18:20:00Z"/>
                    <w:lang w:val="en-US"/>
                  </w:rPr>
                </w:rPrChange>
              </w:rPr>
              <w:pPrChange w:id="663" w:author="phuong vu" w:date="2018-11-15T18:24:00Z">
                <w:pPr>
                  <w:jc w:val="left"/>
                </w:pPr>
              </w:pPrChange>
            </w:pPr>
            <w:ins w:id="664" w:author="phuong vu" w:date="2018-11-15T18:25:00Z">
              <w:r w:rsidRPr="00070151">
                <w:rPr>
                  <w:lang w:val="en-US"/>
                  <w:rPrChange w:id="665" w:author="phuong vu" w:date="2018-11-15T18:26:00Z">
                    <w:rPr>
                      <w:lang w:val="en-US"/>
                    </w:rPr>
                  </w:rPrChange>
                </w:rPr>
                <w:t>X</w:t>
              </w:r>
            </w:ins>
          </w:p>
        </w:tc>
        <w:tc>
          <w:tcPr>
            <w:tcW w:w="1266" w:type="dxa"/>
            <w:vAlign w:val="center"/>
            <w:tcPrChange w:id="666" w:author="phuong vu" w:date="2018-11-15T18:24:00Z">
              <w:tcPr>
                <w:tcW w:w="1463" w:type="dxa"/>
                <w:gridSpan w:val="2"/>
              </w:tcPr>
            </w:tcPrChange>
          </w:tcPr>
          <w:p w14:paraId="5BCE5A66" w14:textId="2255EED5" w:rsidR="00070151" w:rsidRPr="00070151" w:rsidRDefault="00070151" w:rsidP="00070151">
            <w:pPr>
              <w:spacing w:line="276" w:lineRule="auto"/>
              <w:jc w:val="center"/>
              <w:rPr>
                <w:ins w:id="667" w:author="phuong vu" w:date="2018-11-15T18:20:00Z"/>
                <w:lang w:val="en-US"/>
                <w:rPrChange w:id="668" w:author="phuong vu" w:date="2018-11-15T18:26:00Z">
                  <w:rPr>
                    <w:ins w:id="669" w:author="phuong vu" w:date="2018-11-15T18:20:00Z"/>
                    <w:lang w:val="en-US"/>
                  </w:rPr>
                </w:rPrChange>
              </w:rPr>
              <w:pPrChange w:id="670" w:author="phuong vu" w:date="2018-11-15T18:24:00Z">
                <w:pPr>
                  <w:jc w:val="left"/>
                </w:pPr>
              </w:pPrChange>
            </w:pPr>
            <w:ins w:id="671" w:author="phuong vu" w:date="2018-11-15T18:25:00Z">
              <w:r w:rsidRPr="00070151">
                <w:rPr>
                  <w:lang w:val="en-US"/>
                  <w:rPrChange w:id="672" w:author="phuong vu" w:date="2018-11-15T18:26:00Z">
                    <w:rPr>
                      <w:lang w:val="en-US"/>
                    </w:rPr>
                  </w:rPrChange>
                </w:rPr>
                <w:t>X</w:t>
              </w:r>
            </w:ins>
          </w:p>
        </w:tc>
        <w:tc>
          <w:tcPr>
            <w:tcW w:w="1614" w:type="dxa"/>
            <w:vAlign w:val="center"/>
            <w:tcPrChange w:id="673" w:author="phuong vu" w:date="2018-11-15T18:24:00Z">
              <w:tcPr>
                <w:tcW w:w="1463" w:type="dxa"/>
              </w:tcPr>
            </w:tcPrChange>
          </w:tcPr>
          <w:p w14:paraId="166EE12F" w14:textId="55B822A4" w:rsidR="00070151" w:rsidRPr="00070151" w:rsidRDefault="00070151" w:rsidP="00070151">
            <w:pPr>
              <w:spacing w:line="276" w:lineRule="auto"/>
              <w:jc w:val="center"/>
              <w:rPr>
                <w:ins w:id="674" w:author="phuong vu" w:date="2018-11-15T18:20:00Z"/>
                <w:lang w:val="en-US"/>
                <w:rPrChange w:id="675" w:author="phuong vu" w:date="2018-11-15T18:26:00Z">
                  <w:rPr>
                    <w:ins w:id="676" w:author="phuong vu" w:date="2018-11-15T18:20:00Z"/>
                    <w:lang w:val="en-US"/>
                  </w:rPr>
                </w:rPrChange>
              </w:rPr>
              <w:pPrChange w:id="677" w:author="phuong vu" w:date="2018-11-15T18:24:00Z">
                <w:pPr>
                  <w:jc w:val="left"/>
                </w:pPr>
              </w:pPrChange>
            </w:pPr>
            <w:ins w:id="678" w:author="phuong vu" w:date="2018-11-15T18:25:00Z">
              <w:r w:rsidRPr="00070151">
                <w:rPr>
                  <w:lang w:val="en-US"/>
                  <w:rPrChange w:id="679" w:author="phuong vu" w:date="2018-11-15T18:26:00Z">
                    <w:rPr>
                      <w:lang w:val="en-US"/>
                    </w:rPr>
                  </w:rPrChange>
                </w:rPr>
                <w:t>X</w:t>
              </w:r>
            </w:ins>
          </w:p>
        </w:tc>
        <w:tc>
          <w:tcPr>
            <w:tcW w:w="1312" w:type="dxa"/>
            <w:vAlign w:val="center"/>
            <w:tcPrChange w:id="680" w:author="phuong vu" w:date="2018-11-15T18:24:00Z">
              <w:tcPr>
                <w:tcW w:w="1463" w:type="dxa"/>
                <w:gridSpan w:val="2"/>
              </w:tcPr>
            </w:tcPrChange>
          </w:tcPr>
          <w:p w14:paraId="36C191A8" w14:textId="1415CF70" w:rsidR="00070151" w:rsidRPr="00070151" w:rsidRDefault="00070151" w:rsidP="00070151">
            <w:pPr>
              <w:spacing w:line="276" w:lineRule="auto"/>
              <w:jc w:val="center"/>
              <w:rPr>
                <w:ins w:id="681" w:author="phuong vu" w:date="2018-11-15T18:20:00Z"/>
                <w:lang w:val="en-US"/>
                <w:rPrChange w:id="682" w:author="phuong vu" w:date="2018-11-15T18:26:00Z">
                  <w:rPr>
                    <w:ins w:id="683" w:author="phuong vu" w:date="2018-11-15T18:20:00Z"/>
                    <w:lang w:val="en-US"/>
                  </w:rPr>
                </w:rPrChange>
              </w:rPr>
              <w:pPrChange w:id="684" w:author="phuong vu" w:date="2018-11-15T18:24:00Z">
                <w:pPr>
                  <w:jc w:val="left"/>
                </w:pPr>
              </w:pPrChange>
            </w:pPr>
            <w:ins w:id="685" w:author="phuong vu" w:date="2018-11-15T18:25:00Z">
              <w:r w:rsidRPr="00070151">
                <w:rPr>
                  <w:lang w:val="en-US"/>
                  <w:rPrChange w:id="686" w:author="phuong vu" w:date="2018-11-15T18:26:00Z">
                    <w:rPr>
                      <w:lang w:val="en-US"/>
                    </w:rPr>
                  </w:rPrChange>
                </w:rPr>
                <w:t>X</w:t>
              </w:r>
            </w:ins>
          </w:p>
        </w:tc>
      </w:tr>
      <w:tr w:rsidR="00070151" w14:paraId="69ED388C" w14:textId="77777777" w:rsidTr="00070151">
        <w:trPr>
          <w:ins w:id="687" w:author="phuong vu" w:date="2018-11-15T18:25:00Z"/>
        </w:trPr>
        <w:tc>
          <w:tcPr>
            <w:tcW w:w="1795" w:type="dxa"/>
          </w:tcPr>
          <w:p w14:paraId="445D97C5" w14:textId="5F056119" w:rsidR="00070151" w:rsidRPr="00070151" w:rsidRDefault="00070151" w:rsidP="00070151">
            <w:pPr>
              <w:spacing w:line="276" w:lineRule="auto"/>
              <w:jc w:val="left"/>
              <w:rPr>
                <w:ins w:id="688" w:author="phuong vu" w:date="2018-11-15T18:25:00Z"/>
                <w:lang w:val="en-US"/>
                <w:rPrChange w:id="689" w:author="phuong vu" w:date="2018-11-15T18:26:00Z">
                  <w:rPr>
                    <w:ins w:id="690" w:author="phuong vu" w:date="2018-11-15T18:25:00Z"/>
                    <w:lang w:val="en-US"/>
                  </w:rPr>
                </w:rPrChange>
              </w:rPr>
            </w:pPr>
            <w:ins w:id="691" w:author="phuong vu" w:date="2018-11-15T18:25:00Z">
              <w:r w:rsidRPr="00070151">
                <w:rPr>
                  <w:lang w:val="en-US"/>
                  <w:rPrChange w:id="692" w:author="phuong vu" w:date="2018-11-15T18:26:00Z">
                    <w:rPr>
                      <w:lang w:val="en-US"/>
                    </w:rPr>
                  </w:rPrChange>
                </w:rPr>
                <w:t>Người thực hiện</w:t>
              </w:r>
            </w:ins>
          </w:p>
        </w:tc>
        <w:tc>
          <w:tcPr>
            <w:tcW w:w="1440" w:type="dxa"/>
            <w:vAlign w:val="center"/>
          </w:tcPr>
          <w:p w14:paraId="55943FCD" w14:textId="77777777" w:rsidR="00070151" w:rsidRPr="00070151" w:rsidRDefault="00070151" w:rsidP="00070151">
            <w:pPr>
              <w:spacing w:line="276" w:lineRule="auto"/>
              <w:jc w:val="center"/>
              <w:rPr>
                <w:ins w:id="693" w:author="phuong vu" w:date="2018-11-15T18:25:00Z"/>
                <w:lang w:val="en-US"/>
                <w:rPrChange w:id="694" w:author="phuong vu" w:date="2018-11-15T18:26:00Z">
                  <w:rPr>
                    <w:ins w:id="695" w:author="phuong vu" w:date="2018-11-15T18:25:00Z"/>
                    <w:lang w:val="en-US"/>
                  </w:rPr>
                </w:rPrChange>
              </w:rPr>
            </w:pPr>
          </w:p>
        </w:tc>
        <w:tc>
          <w:tcPr>
            <w:tcW w:w="1350" w:type="dxa"/>
            <w:vAlign w:val="center"/>
          </w:tcPr>
          <w:p w14:paraId="33607025" w14:textId="6C6ADF96" w:rsidR="00070151" w:rsidRPr="00070151" w:rsidRDefault="00070151" w:rsidP="00070151">
            <w:pPr>
              <w:spacing w:line="276" w:lineRule="auto"/>
              <w:jc w:val="center"/>
              <w:rPr>
                <w:ins w:id="696" w:author="phuong vu" w:date="2018-11-15T18:25:00Z"/>
                <w:lang w:val="en-US"/>
                <w:rPrChange w:id="697" w:author="phuong vu" w:date="2018-11-15T18:26:00Z">
                  <w:rPr>
                    <w:ins w:id="698" w:author="phuong vu" w:date="2018-11-15T18:25:00Z"/>
                    <w:lang w:val="en-US"/>
                  </w:rPr>
                </w:rPrChange>
              </w:rPr>
            </w:pPr>
            <w:ins w:id="699" w:author="phuong vu" w:date="2018-11-15T18:25:00Z">
              <w:r w:rsidRPr="00070151">
                <w:rPr>
                  <w:lang w:val="en-US"/>
                  <w:rPrChange w:id="700" w:author="phuong vu" w:date="2018-11-15T18:26:00Z">
                    <w:rPr>
                      <w:lang w:val="en-US"/>
                    </w:rPr>
                  </w:rPrChange>
                </w:rPr>
                <w:t>X</w:t>
              </w:r>
            </w:ins>
          </w:p>
        </w:tc>
        <w:tc>
          <w:tcPr>
            <w:tcW w:w="1266" w:type="dxa"/>
            <w:vAlign w:val="center"/>
          </w:tcPr>
          <w:p w14:paraId="15BAF8A9" w14:textId="77777777" w:rsidR="00070151" w:rsidRPr="00070151" w:rsidRDefault="00070151" w:rsidP="00070151">
            <w:pPr>
              <w:spacing w:line="276" w:lineRule="auto"/>
              <w:jc w:val="center"/>
              <w:rPr>
                <w:ins w:id="701" w:author="phuong vu" w:date="2018-11-15T18:25:00Z"/>
                <w:lang w:val="en-US"/>
                <w:rPrChange w:id="702" w:author="phuong vu" w:date="2018-11-15T18:26:00Z">
                  <w:rPr>
                    <w:ins w:id="703" w:author="phuong vu" w:date="2018-11-15T18:25:00Z"/>
                    <w:lang w:val="en-US"/>
                  </w:rPr>
                </w:rPrChange>
              </w:rPr>
            </w:pPr>
          </w:p>
        </w:tc>
        <w:tc>
          <w:tcPr>
            <w:tcW w:w="1614" w:type="dxa"/>
            <w:vAlign w:val="center"/>
          </w:tcPr>
          <w:p w14:paraId="40E22E3B" w14:textId="77777777" w:rsidR="00070151" w:rsidRPr="00070151" w:rsidRDefault="00070151" w:rsidP="00070151">
            <w:pPr>
              <w:spacing w:line="276" w:lineRule="auto"/>
              <w:jc w:val="center"/>
              <w:rPr>
                <w:ins w:id="704" w:author="phuong vu" w:date="2018-11-15T18:25:00Z"/>
                <w:lang w:val="en-US"/>
                <w:rPrChange w:id="705" w:author="phuong vu" w:date="2018-11-15T18:26:00Z">
                  <w:rPr>
                    <w:ins w:id="706" w:author="phuong vu" w:date="2018-11-15T18:25:00Z"/>
                    <w:lang w:val="en-US"/>
                  </w:rPr>
                </w:rPrChange>
              </w:rPr>
            </w:pPr>
          </w:p>
        </w:tc>
        <w:tc>
          <w:tcPr>
            <w:tcW w:w="1312" w:type="dxa"/>
            <w:vAlign w:val="center"/>
          </w:tcPr>
          <w:p w14:paraId="4014682C" w14:textId="77777777" w:rsidR="00070151" w:rsidRPr="00070151" w:rsidRDefault="00070151" w:rsidP="00070151">
            <w:pPr>
              <w:spacing w:line="276" w:lineRule="auto"/>
              <w:jc w:val="center"/>
              <w:rPr>
                <w:ins w:id="707" w:author="phuong vu" w:date="2018-11-15T18:25:00Z"/>
                <w:lang w:val="en-US"/>
                <w:rPrChange w:id="708" w:author="phuong vu" w:date="2018-11-15T18:26:00Z">
                  <w:rPr>
                    <w:ins w:id="709" w:author="phuong vu" w:date="2018-11-15T18:25:00Z"/>
                    <w:lang w:val="en-US"/>
                  </w:rPr>
                </w:rPrChange>
              </w:rPr>
            </w:pPr>
          </w:p>
        </w:tc>
      </w:tr>
    </w:tbl>
    <w:p w14:paraId="7061D5A4" w14:textId="77777777" w:rsidR="00B264D7" w:rsidRDefault="00B264D7" w:rsidP="00297E5D">
      <w:pPr>
        <w:jc w:val="left"/>
        <w:rPr>
          <w:ins w:id="710" w:author="phuong vu" w:date="2018-11-15T18:16:00Z"/>
          <w:b/>
          <w:lang w:val="en-US"/>
        </w:rPr>
      </w:pPr>
    </w:p>
    <w:p w14:paraId="57EE0DE9" w14:textId="77777777" w:rsidR="00297E5D" w:rsidRPr="00297E5D" w:rsidRDefault="00297E5D" w:rsidP="00297E5D">
      <w:pPr>
        <w:jc w:val="left"/>
        <w:rPr>
          <w:b/>
          <w:lang w:val="en-US"/>
          <w:rPrChange w:id="711" w:author="phuong vu" w:date="2018-11-15T18:16:00Z">
            <w:rPr/>
          </w:rPrChange>
        </w:rPr>
        <w:pPrChange w:id="712" w:author="phuong vu" w:date="2018-11-15T18:16:00Z">
          <w:pPr>
            <w:pStyle w:val="ListParagraph"/>
            <w:numPr>
              <w:numId w:val="49"/>
            </w:numPr>
            <w:ind w:left="1080" w:hanging="360"/>
            <w:jc w:val="left"/>
          </w:pPr>
        </w:pPrChange>
      </w:pPr>
    </w:p>
    <w:p w14:paraId="0F39B32F" w14:textId="77777777" w:rsidR="00C51F17" w:rsidRPr="00751AC2" w:rsidRDefault="00C51F17" w:rsidP="00C51F17"/>
    <w:p w14:paraId="339BB943" w14:textId="77777777" w:rsidR="00C51F17" w:rsidRPr="00751AC2" w:rsidRDefault="00C51F17" w:rsidP="00C51F17"/>
    <w:p w14:paraId="781F191A" w14:textId="77777777" w:rsidR="00C51F17" w:rsidRPr="00751AC2" w:rsidRDefault="00C51F17" w:rsidP="00C51F17"/>
    <w:p w14:paraId="5C12EB83" w14:textId="77777777" w:rsidR="00C51F17" w:rsidRPr="00751AC2" w:rsidRDefault="00C51F17" w:rsidP="00C51F17"/>
    <w:p w14:paraId="0032DDA9" w14:textId="05F2065F" w:rsidR="00C51F17" w:rsidRPr="00751AC2" w:rsidDel="009F57D7" w:rsidRDefault="00C51F17" w:rsidP="009F57D7">
      <w:pPr>
        <w:rPr>
          <w:del w:id="713" w:author="phuong vu" w:date="2018-11-15T18:18:00Z"/>
        </w:rPr>
        <w:pPrChange w:id="714" w:author="phuong vu" w:date="2018-11-15T18:18:00Z">
          <w:pPr/>
        </w:pPrChange>
      </w:pPr>
      <w:r w:rsidRPr="008904F6">
        <w:rPr>
          <w:strike/>
        </w:rPr>
        <w:br w:type="page"/>
      </w:r>
      <w:bookmarkStart w:id="715" w:name="_Hlk530052769"/>
      <w:del w:id="716" w:author="phuong vu" w:date="2018-11-15T18:18:00Z">
        <w:r w:rsidRPr="008904F6" w:rsidDel="009F57D7">
          <w:rPr>
            <w:b/>
          </w:rPr>
          <w:lastRenderedPageBreak/>
          <w:delText>DATE</w:delText>
        </w:r>
        <w:r w:rsidRPr="00751AC2" w:rsidDel="009F57D7">
          <w:delText>(</w:delText>
        </w:r>
        <w:r w:rsidRPr="008904F6" w:rsidDel="009F57D7">
          <w:rPr>
            <w:u w:val="single"/>
          </w:rPr>
          <w:delText>DATE_AD</w:delText>
        </w:r>
        <w:r w:rsidRPr="00751AC2" w:rsidDel="009F57D7">
          <w:delText>)</w:delText>
        </w:r>
      </w:del>
    </w:p>
    <w:p w14:paraId="3A6E5065" w14:textId="37EADEC9" w:rsidR="00C51F17" w:rsidRPr="00751AC2" w:rsidDel="009F57D7" w:rsidRDefault="00C51F17" w:rsidP="009F57D7">
      <w:pPr>
        <w:rPr>
          <w:del w:id="717" w:author="phuong vu" w:date="2018-11-15T18:18:00Z"/>
        </w:rPr>
        <w:pPrChange w:id="718" w:author="phuong vu" w:date="2018-11-15T18:18:00Z">
          <w:pPr>
            <w:pStyle w:val="ListParagraph"/>
            <w:numPr>
              <w:numId w:val="44"/>
            </w:numPr>
            <w:ind w:hanging="360"/>
          </w:pPr>
        </w:pPrChange>
      </w:pPr>
      <w:del w:id="719" w:author="phuong vu" w:date="2018-11-15T18:18:00Z">
        <w:r w:rsidRPr="008904F6" w:rsidDel="009F57D7">
          <w:rPr>
            <w:b/>
          </w:rPr>
          <w:delText xml:space="preserve">PRODUCT_TYPE </w:delText>
        </w:r>
        <w:r w:rsidRPr="00751AC2" w:rsidDel="009F57D7">
          <w:delText>(</w:delText>
        </w:r>
        <w:r w:rsidDel="009F57D7">
          <w:delText>#</w:delText>
        </w:r>
        <w:r w:rsidRPr="008904F6" w:rsidDel="009F57D7">
          <w:rPr>
            <w:u w:val="single"/>
          </w:rPr>
          <w:delText>ID</w:delText>
        </w:r>
        <w:r w:rsidRPr="00751AC2" w:rsidDel="009F57D7">
          <w:delText>, PRODUCT_TYPE_NAME, STATUS)</w:delText>
        </w:r>
      </w:del>
    </w:p>
    <w:p w14:paraId="350F0EC8" w14:textId="2584E3F6" w:rsidR="00C51F17" w:rsidRPr="00751AC2" w:rsidDel="009F57D7" w:rsidRDefault="00C51F17" w:rsidP="009F57D7">
      <w:pPr>
        <w:rPr>
          <w:del w:id="720" w:author="phuong vu" w:date="2018-11-15T18:18:00Z"/>
        </w:rPr>
        <w:pPrChange w:id="721" w:author="phuong vu" w:date="2018-11-15T18:18:00Z">
          <w:pPr>
            <w:pStyle w:val="ListParagraph"/>
            <w:numPr>
              <w:numId w:val="44"/>
            </w:numPr>
            <w:ind w:hanging="360"/>
          </w:pPr>
        </w:pPrChange>
      </w:pPr>
      <w:del w:id="722" w:author="phuong vu" w:date="2018-11-15T18:18:00Z">
        <w:r w:rsidRPr="008904F6" w:rsidDel="009F57D7">
          <w:rPr>
            <w:b/>
          </w:rPr>
          <w:delText>PRODUCT (#</w:delText>
        </w:r>
        <w:r w:rsidRPr="008904F6" w:rsidDel="009F57D7">
          <w:rPr>
            <w:u w:val="single"/>
          </w:rPr>
          <w:delText>ID</w:delText>
        </w:r>
        <w:r w:rsidDel="009F57D7">
          <w:delText xml:space="preserve">, PRODUC_NAME, SHORT_DESC, </w:delText>
        </w:r>
        <w:r w:rsidRPr="008904F6" w:rsidDel="009F57D7">
          <w:rPr>
            <w:i/>
          </w:rPr>
          <w:delText>PRODUCT_AVATAR</w:delText>
        </w:r>
        <w:r w:rsidDel="009F57D7">
          <w:delText xml:space="preserve">, STATUS, </w:delText>
        </w:r>
        <w:r w:rsidRPr="008904F6" w:rsidDel="009F57D7">
          <w:rPr>
            <w:i/>
          </w:rPr>
          <w:delText>PRODUCT_TYPE_ID</w:delText>
        </w:r>
        <w:r w:rsidRPr="008904F6" w:rsidDel="009F57D7">
          <w:rPr>
            <w:b/>
          </w:rPr>
          <w:delText>)</w:delText>
        </w:r>
      </w:del>
    </w:p>
    <w:p w14:paraId="1DB6D996" w14:textId="49468C93" w:rsidR="00C51F17" w:rsidRPr="008904F6" w:rsidDel="009F57D7" w:rsidRDefault="00C51F17" w:rsidP="009F57D7">
      <w:pPr>
        <w:rPr>
          <w:del w:id="723" w:author="phuong vu" w:date="2018-11-15T18:18:00Z"/>
          <w:lang w:val="fr-FR"/>
        </w:rPr>
        <w:pPrChange w:id="724" w:author="phuong vu" w:date="2018-11-15T18:18:00Z">
          <w:pPr>
            <w:pStyle w:val="ListParagraph"/>
            <w:numPr>
              <w:numId w:val="44"/>
            </w:numPr>
            <w:ind w:hanging="360"/>
          </w:pPr>
        </w:pPrChange>
      </w:pPr>
      <w:del w:id="725" w:author="phuong vu" w:date="2018-11-15T18:18:00Z">
        <w:r w:rsidRPr="008904F6" w:rsidDel="009F57D7">
          <w:rPr>
            <w:b/>
            <w:lang w:val="fr-FR"/>
          </w:rPr>
          <w:delText xml:space="preserve">SERVICE_TYPE </w:delText>
        </w:r>
        <w:r w:rsidRPr="008904F6" w:rsidDel="009F57D7">
          <w:rPr>
            <w:lang w:val="fr-FR"/>
          </w:rPr>
          <w:delText>(#</w:delText>
        </w:r>
        <w:r w:rsidRPr="008904F6" w:rsidDel="009F57D7">
          <w:rPr>
            <w:u w:val="single"/>
            <w:lang w:val="fr-FR"/>
          </w:rPr>
          <w:delText>ID</w:delText>
        </w:r>
        <w:r w:rsidRPr="008904F6" w:rsidDel="009F57D7">
          <w:rPr>
            <w:lang w:val="fr-FR"/>
          </w:rPr>
          <w:delText xml:space="preserve">, SERVICE_TYPE_NAME, SERVICE_TYPE_DESC, STATUS, </w:delText>
        </w:r>
        <w:r w:rsidRPr="008904F6" w:rsidDel="009F57D7">
          <w:rPr>
            <w:i/>
            <w:lang w:val="fr-FR"/>
          </w:rPr>
          <w:delText>SERVICE_TYPE_AVATAR</w:delText>
        </w:r>
        <w:r w:rsidRPr="008904F6" w:rsidDel="009F57D7">
          <w:rPr>
            <w:lang w:val="fr-FR"/>
          </w:rPr>
          <w:delText>)</w:delText>
        </w:r>
      </w:del>
    </w:p>
    <w:p w14:paraId="0AC61B8C" w14:textId="0FAFF626" w:rsidR="00C51F17" w:rsidRPr="008904F6" w:rsidDel="009F57D7" w:rsidRDefault="00C51F17" w:rsidP="009F57D7">
      <w:pPr>
        <w:rPr>
          <w:del w:id="726" w:author="phuong vu" w:date="2018-11-15T18:18:00Z"/>
          <w:lang w:val="fr-FR"/>
        </w:rPr>
        <w:pPrChange w:id="727" w:author="phuong vu" w:date="2018-11-15T18:18:00Z">
          <w:pPr>
            <w:pStyle w:val="ListParagraph"/>
            <w:numPr>
              <w:numId w:val="44"/>
            </w:numPr>
            <w:ind w:hanging="360"/>
          </w:pPr>
        </w:pPrChange>
      </w:pPr>
      <w:del w:id="728" w:author="phuong vu" w:date="2018-11-15T18:18:00Z">
        <w:r w:rsidRPr="008904F6" w:rsidDel="009F57D7">
          <w:rPr>
            <w:b/>
            <w:lang w:val="fr-FR"/>
          </w:rPr>
          <w:delText>SERVICE_TYPE_BRANCH</w:delText>
        </w:r>
        <w:r w:rsidRPr="008904F6" w:rsidDel="009F57D7">
          <w:rPr>
            <w:lang w:val="fr-FR"/>
          </w:rPr>
          <w:delText xml:space="preserve"> (</w:delText>
        </w:r>
        <w:r w:rsidRPr="008904F6" w:rsidDel="009F57D7">
          <w:rPr>
            <w:u w:val="single"/>
            <w:lang w:val="fr-FR"/>
          </w:rPr>
          <w:delText>#ID, #SERVICE_TYPE_ID</w:delText>
        </w:r>
        <w:r w:rsidDel="009F57D7">
          <w:delText xml:space="preserve">, </w:delText>
        </w:r>
        <w:r w:rsidRPr="008904F6" w:rsidDel="009F57D7">
          <w:rPr>
            <w:u w:val="single"/>
          </w:rPr>
          <w:delText>#BRANCH_ID</w:delText>
        </w:r>
        <w:r w:rsidDel="009F57D7">
          <w:delText>, STATUS</w:delText>
        </w:r>
        <w:r w:rsidRPr="008904F6" w:rsidDel="009F57D7">
          <w:rPr>
            <w:lang w:val="fr-FR"/>
          </w:rPr>
          <w:delText>)</w:delText>
        </w:r>
      </w:del>
    </w:p>
    <w:p w14:paraId="6D1B8B58" w14:textId="72B10FF1" w:rsidR="00C51F17" w:rsidRPr="00E02EEE" w:rsidDel="009F57D7" w:rsidRDefault="00C51F17" w:rsidP="009F57D7">
      <w:pPr>
        <w:rPr>
          <w:del w:id="729" w:author="phuong vu" w:date="2018-11-15T18:18:00Z"/>
        </w:rPr>
        <w:pPrChange w:id="730" w:author="phuong vu" w:date="2018-11-15T18:18:00Z">
          <w:pPr>
            <w:pStyle w:val="ListParagraph"/>
            <w:numPr>
              <w:numId w:val="44"/>
            </w:numPr>
            <w:ind w:hanging="360"/>
          </w:pPr>
        </w:pPrChange>
      </w:pPr>
      <w:del w:id="731" w:author="phuong vu" w:date="2018-11-15T18:18:00Z">
        <w:r w:rsidRPr="008904F6" w:rsidDel="009F57D7">
          <w:rPr>
            <w:b/>
            <w:lang w:val="fr-FR"/>
          </w:rPr>
          <w:delText>POST</w:delText>
        </w:r>
        <w:r w:rsidRPr="008904F6" w:rsidDel="009F57D7">
          <w:rPr>
            <w:lang w:val="fr-FR"/>
          </w:rPr>
          <w:delText xml:space="preserve"> (</w:delText>
        </w:r>
        <w:r w:rsidRPr="008904F6" w:rsidDel="009F57D7">
          <w:rPr>
            <w:u w:val="single"/>
            <w:lang w:val="fr-FR"/>
          </w:rPr>
          <w:delText>#ID</w:delText>
        </w:r>
        <w:r w:rsidDel="009F57D7">
          <w:delText>, HEADLINE, BODY, HEADER_IMAGE_FILE)</w:delText>
        </w:r>
      </w:del>
    </w:p>
    <w:p w14:paraId="54BDA5BB" w14:textId="6FE15013" w:rsidR="00C51F17" w:rsidRPr="008904F6" w:rsidDel="009F57D7" w:rsidRDefault="00C51F17" w:rsidP="009F57D7">
      <w:pPr>
        <w:rPr>
          <w:del w:id="732" w:author="phuong vu" w:date="2018-11-15T18:18:00Z"/>
          <w:lang w:val="fr-FR"/>
        </w:rPr>
        <w:pPrChange w:id="733" w:author="phuong vu" w:date="2018-11-15T18:18:00Z">
          <w:pPr>
            <w:pStyle w:val="ListParagraph"/>
            <w:numPr>
              <w:numId w:val="44"/>
            </w:numPr>
            <w:ind w:hanging="360"/>
          </w:pPr>
        </w:pPrChange>
      </w:pPr>
      <w:del w:id="734" w:author="phuong vu" w:date="2018-11-15T18:18:00Z">
        <w:r w:rsidRPr="008904F6" w:rsidDel="009F57D7">
          <w:rPr>
            <w:b/>
            <w:lang w:val="fr-FR"/>
          </w:rPr>
          <w:delText>TIME_SCHEDULE</w:delText>
        </w:r>
        <w:r w:rsidRPr="008904F6" w:rsidDel="009F57D7">
          <w:rPr>
            <w:lang w:val="fr-FR"/>
          </w:rPr>
          <w:delText xml:space="preserve"> (</w:delText>
        </w:r>
        <w:r w:rsidRPr="008904F6" w:rsidDel="009F57D7">
          <w:rPr>
            <w:u w:val="single"/>
            <w:lang w:val="fr-FR"/>
          </w:rPr>
          <w:delText>#ID</w:delText>
        </w:r>
        <w:r w:rsidDel="009F57D7">
          <w:delText>, TIME_SCHEDULE_NO, TIME_START, TIME_END, STATUS</w:delText>
        </w:r>
        <w:r w:rsidRPr="008904F6" w:rsidDel="009F57D7">
          <w:rPr>
            <w:lang w:val="fr-FR"/>
          </w:rPr>
          <w:delText>)</w:delText>
        </w:r>
      </w:del>
    </w:p>
    <w:p w14:paraId="0A8BCD08" w14:textId="741327DE" w:rsidR="00C51F17" w:rsidRPr="00751AC2" w:rsidDel="009F57D7" w:rsidRDefault="00C51F17" w:rsidP="009F57D7">
      <w:pPr>
        <w:rPr>
          <w:del w:id="735" w:author="phuong vu" w:date="2018-11-15T18:18:00Z"/>
        </w:rPr>
        <w:pPrChange w:id="736" w:author="phuong vu" w:date="2018-11-15T18:18:00Z">
          <w:pPr>
            <w:pStyle w:val="ListParagraph"/>
            <w:numPr>
              <w:numId w:val="44"/>
            </w:numPr>
            <w:ind w:hanging="360"/>
          </w:pPr>
        </w:pPrChange>
      </w:pPr>
      <w:del w:id="737" w:author="phuong vu" w:date="2018-11-15T18:18:00Z">
        <w:r w:rsidRPr="008904F6" w:rsidDel="009F57D7">
          <w:rPr>
            <w:b/>
          </w:rPr>
          <w:delText xml:space="preserve">LABEL </w:delText>
        </w:r>
        <w:r w:rsidRPr="00751AC2" w:rsidDel="009F57D7">
          <w:delText>(</w:delText>
        </w:r>
        <w:r w:rsidRPr="008904F6" w:rsidDel="009F57D7">
          <w:rPr>
            <w:u w:val="single"/>
          </w:rPr>
          <w:delText>#ID</w:delText>
        </w:r>
        <w:r w:rsidDel="009F57D7">
          <w:delText>, LABEL_NAME, STATUS</w:delText>
        </w:r>
        <w:r w:rsidRPr="00751AC2" w:rsidDel="009F57D7">
          <w:delText>)</w:delText>
        </w:r>
      </w:del>
    </w:p>
    <w:p w14:paraId="30455412" w14:textId="6D323A20" w:rsidR="00C51F17" w:rsidRPr="00751AC2" w:rsidDel="009F57D7" w:rsidRDefault="00C51F17" w:rsidP="009F57D7">
      <w:pPr>
        <w:rPr>
          <w:del w:id="738" w:author="phuong vu" w:date="2018-11-15T18:18:00Z"/>
        </w:rPr>
        <w:pPrChange w:id="739" w:author="phuong vu" w:date="2018-11-15T18:18:00Z">
          <w:pPr>
            <w:pStyle w:val="ListParagraph"/>
            <w:numPr>
              <w:numId w:val="44"/>
            </w:numPr>
            <w:ind w:hanging="360"/>
          </w:pPr>
        </w:pPrChange>
      </w:pPr>
      <w:del w:id="740" w:author="phuong vu" w:date="2018-11-15T18:18:00Z">
        <w:r w:rsidRPr="008904F6" w:rsidDel="009F57D7">
          <w:rPr>
            <w:b/>
          </w:rPr>
          <w:delText xml:space="preserve">UNIT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UNIT_NAME, STATUS</w:delText>
        </w:r>
        <w:r w:rsidRPr="00751AC2" w:rsidDel="009F57D7">
          <w:delText>)</w:delText>
        </w:r>
      </w:del>
    </w:p>
    <w:p w14:paraId="6EB6F7CD" w14:textId="0C11DC10" w:rsidR="00C51F17" w:rsidRPr="008904F6" w:rsidDel="009F57D7" w:rsidRDefault="00C51F17" w:rsidP="009F57D7">
      <w:pPr>
        <w:rPr>
          <w:del w:id="741" w:author="phuong vu" w:date="2018-11-15T18:18:00Z"/>
          <w:lang w:val="fr-FR"/>
        </w:rPr>
        <w:pPrChange w:id="742" w:author="phuong vu" w:date="2018-11-15T18:18:00Z">
          <w:pPr>
            <w:pStyle w:val="ListParagraph"/>
            <w:numPr>
              <w:numId w:val="44"/>
            </w:numPr>
            <w:ind w:hanging="360"/>
          </w:pPr>
        </w:pPrChange>
      </w:pPr>
      <w:del w:id="743" w:author="phuong vu" w:date="2018-11-15T18:18:00Z">
        <w:r w:rsidRPr="008904F6" w:rsidDel="009F57D7">
          <w:rPr>
            <w:b/>
            <w:lang w:val="fr-FR"/>
          </w:rPr>
          <w:delText xml:space="preserve">MATERIAL </w:delText>
        </w:r>
        <w:r w:rsidRPr="008904F6" w:rsidDel="009F57D7">
          <w:rPr>
            <w:lang w:val="fr-FR"/>
          </w:rPr>
          <w:delText>(#</w:delText>
        </w:r>
        <w:r w:rsidRPr="008904F6" w:rsidDel="009F57D7">
          <w:rPr>
            <w:u w:val="single"/>
            <w:lang w:val="fr-FR"/>
          </w:rPr>
          <w:delText>ID</w:delText>
        </w:r>
        <w:r w:rsidRPr="008904F6" w:rsidDel="009F57D7">
          <w:rPr>
            <w:lang w:val="fr-FR"/>
          </w:rPr>
          <w:delText>, MATERIAL_NAME, STATUS)</w:delText>
        </w:r>
      </w:del>
    </w:p>
    <w:p w14:paraId="7C4D5553" w14:textId="1751B0B0" w:rsidR="00C51F17" w:rsidRPr="008904F6" w:rsidDel="009F57D7" w:rsidRDefault="00C51F17" w:rsidP="009F57D7">
      <w:pPr>
        <w:rPr>
          <w:del w:id="744" w:author="phuong vu" w:date="2018-11-15T18:18:00Z"/>
          <w:lang w:val="fr-FR"/>
        </w:rPr>
        <w:pPrChange w:id="745" w:author="phuong vu" w:date="2018-11-15T18:18:00Z">
          <w:pPr>
            <w:pStyle w:val="ListParagraph"/>
            <w:numPr>
              <w:numId w:val="44"/>
            </w:numPr>
            <w:ind w:hanging="360"/>
          </w:pPr>
        </w:pPrChange>
      </w:pPr>
      <w:del w:id="746" w:author="phuong vu" w:date="2018-11-15T18:18:00Z">
        <w:r w:rsidRPr="008904F6" w:rsidDel="009F57D7">
          <w:rPr>
            <w:b/>
            <w:lang w:val="fr-FR"/>
          </w:rPr>
          <w:delText xml:space="preserve">COLOR_GROUP </w:delText>
        </w:r>
        <w:r w:rsidRPr="008904F6" w:rsidDel="009F57D7">
          <w:rPr>
            <w:lang w:val="fr-FR"/>
          </w:rPr>
          <w:delText>(#</w:delText>
        </w:r>
        <w:r w:rsidRPr="008904F6" w:rsidDel="009F57D7">
          <w:rPr>
            <w:u w:val="single"/>
            <w:lang w:val="fr-FR"/>
          </w:rPr>
          <w:delText>ID</w:delText>
        </w:r>
        <w:r w:rsidRPr="008904F6" w:rsidDel="009F57D7">
          <w:rPr>
            <w:lang w:val="fr-FR"/>
          </w:rPr>
          <w:delText>, COLOR_GROUP_NAME, STATUS)</w:delText>
        </w:r>
      </w:del>
    </w:p>
    <w:p w14:paraId="3DCF5A0C" w14:textId="2C055C55" w:rsidR="00C51F17" w:rsidRPr="008904F6" w:rsidDel="009F57D7" w:rsidRDefault="00C51F17" w:rsidP="009F57D7">
      <w:pPr>
        <w:rPr>
          <w:del w:id="747" w:author="phuong vu" w:date="2018-11-15T18:18:00Z"/>
          <w:lang w:val="fr-FR"/>
        </w:rPr>
        <w:pPrChange w:id="748" w:author="phuong vu" w:date="2018-11-15T18:18:00Z">
          <w:pPr>
            <w:pStyle w:val="ListParagraph"/>
            <w:numPr>
              <w:numId w:val="44"/>
            </w:numPr>
            <w:ind w:hanging="360"/>
          </w:pPr>
        </w:pPrChange>
      </w:pPr>
      <w:del w:id="749" w:author="phuong vu" w:date="2018-11-15T18:18:00Z">
        <w:r w:rsidRPr="008904F6" w:rsidDel="009F57D7">
          <w:rPr>
            <w:b/>
            <w:lang w:val="fr-FR"/>
          </w:rPr>
          <w:delText xml:space="preserve">COLOR </w:delText>
        </w:r>
        <w:r w:rsidRPr="008904F6" w:rsidDel="009F57D7">
          <w:rPr>
            <w:lang w:val="fr-FR"/>
          </w:rPr>
          <w:delText>(#</w:delText>
        </w:r>
        <w:r w:rsidRPr="008904F6" w:rsidDel="009F57D7">
          <w:rPr>
            <w:u w:val="single"/>
            <w:lang w:val="fr-FR"/>
          </w:rPr>
          <w:delText>ID</w:delText>
        </w:r>
        <w:r w:rsidRPr="008904F6" w:rsidDel="009F57D7">
          <w:rPr>
            <w:lang w:val="fr-FR"/>
          </w:rPr>
          <w:delText>, COLOR_NAME, COLOR_GROUP_ID, STATUS)</w:delText>
        </w:r>
      </w:del>
    </w:p>
    <w:p w14:paraId="56BE52CD" w14:textId="272D85F4" w:rsidR="00C51F17" w:rsidRPr="00751AC2" w:rsidDel="009F57D7" w:rsidRDefault="00C51F17" w:rsidP="009F57D7">
      <w:pPr>
        <w:rPr>
          <w:del w:id="750" w:author="phuong vu" w:date="2018-11-15T18:18:00Z"/>
        </w:rPr>
        <w:pPrChange w:id="751" w:author="phuong vu" w:date="2018-11-15T18:18:00Z">
          <w:pPr>
            <w:pStyle w:val="ListParagraph"/>
            <w:numPr>
              <w:numId w:val="44"/>
            </w:numPr>
            <w:ind w:hanging="360"/>
          </w:pPr>
        </w:pPrChange>
      </w:pPr>
      <w:del w:id="752" w:author="phuong vu" w:date="2018-11-15T18:18:00Z">
        <w:r w:rsidRPr="008904F6" w:rsidDel="009F57D7">
          <w:rPr>
            <w:b/>
          </w:rPr>
          <w:delText xml:space="preserve">CUSTOMER_ORDER </w:delText>
        </w:r>
        <w:r w:rsidRPr="00751AC2" w:rsidDel="009F57D7">
          <w:delText>(</w:delText>
        </w:r>
        <w:r w:rsidDel="009F57D7">
          <w:delText>#</w:delText>
        </w:r>
        <w:r w:rsidRPr="008904F6" w:rsidDel="009F57D7">
          <w:rPr>
            <w:u w:val="single"/>
          </w:rPr>
          <w:delText>ID</w:delText>
        </w:r>
        <w:r w:rsidRPr="00751AC2" w:rsidDel="009F57D7">
          <w:delText xml:space="preserve">, </w:delText>
        </w:r>
        <w:r w:rsidRPr="008904F6" w:rsidDel="009F57D7">
          <w:rPr>
            <w:i/>
          </w:rPr>
          <w:delText xml:space="preserve">CUSTOMER_ID, BRANCH_ID, PICK_UP_TIME_ID, DELIVERY_TIME_ID, </w:delText>
        </w:r>
        <w:r w:rsidDel="009F57D7">
          <w:delText>PICK_UP_DATE, DELIVERY_DATE, PICK_UP_PLACE, DELIVERY_PLACE</w:delText>
        </w:r>
        <w:r w:rsidRPr="00751AC2" w:rsidDel="009F57D7">
          <w:delText xml:space="preserve">, </w:delText>
        </w:r>
        <w:r w:rsidRPr="008904F6" w:rsidDel="009F57D7">
          <w:rPr>
            <w:i/>
          </w:rPr>
          <w:delText xml:space="preserve">CREATE_DATE, </w:delText>
        </w:r>
        <w:r w:rsidDel="009F57D7">
          <w:delText>STATUS</w:delText>
        </w:r>
        <w:r w:rsidRPr="00751AC2" w:rsidDel="009F57D7">
          <w:delText>)</w:delText>
        </w:r>
      </w:del>
    </w:p>
    <w:p w14:paraId="5E7B7782" w14:textId="61AB16FC" w:rsidR="00C51F17" w:rsidRPr="00751AC2" w:rsidDel="009F57D7" w:rsidRDefault="00C51F17" w:rsidP="009F57D7">
      <w:pPr>
        <w:rPr>
          <w:del w:id="753" w:author="phuong vu" w:date="2018-11-15T18:18:00Z"/>
        </w:rPr>
        <w:pPrChange w:id="754" w:author="phuong vu" w:date="2018-11-15T18:18:00Z">
          <w:pPr>
            <w:pStyle w:val="ListParagraph"/>
            <w:numPr>
              <w:numId w:val="44"/>
            </w:numPr>
            <w:ind w:hanging="360"/>
          </w:pPr>
        </w:pPrChange>
      </w:pPr>
      <w:del w:id="755" w:author="phuong vu" w:date="2018-11-15T18:18:00Z">
        <w:r w:rsidRPr="008904F6" w:rsidDel="009F57D7">
          <w:rPr>
            <w:b/>
          </w:rPr>
          <w:delText>CUSTOMER</w:delText>
        </w:r>
        <w:r w:rsidRPr="00751AC2" w:rsidDel="009F57D7">
          <w:delText xml:space="preserve"> (</w:delText>
        </w:r>
        <w:r w:rsidDel="009F57D7">
          <w:delText>#</w:delText>
        </w:r>
        <w:r w:rsidRPr="008904F6" w:rsidDel="009F57D7">
          <w:rPr>
            <w:u w:val="single"/>
          </w:rPr>
          <w:delText>ID</w:delText>
        </w:r>
        <w:r w:rsidRPr="00751AC2" w:rsidDel="009F57D7">
          <w:delText xml:space="preserve">, </w:delText>
        </w:r>
        <w:r w:rsidDel="009F57D7">
          <w:delText xml:space="preserve">FULL_NAME, EMAIL, PASSWORD, GENDER, ADDRESS, PHONE, STATUS, </w:delText>
        </w:r>
        <w:r w:rsidRPr="008904F6" w:rsidDel="009F57D7">
          <w:rPr>
            <w:i/>
          </w:rPr>
          <w:delText>CUSTOMER_AVATAR</w:delText>
        </w:r>
        <w:r w:rsidRPr="00751AC2" w:rsidDel="009F57D7">
          <w:delText>)</w:delText>
        </w:r>
      </w:del>
    </w:p>
    <w:p w14:paraId="41A4ABCA" w14:textId="73104751" w:rsidR="00C51F17" w:rsidRPr="00751AC2" w:rsidDel="009F57D7" w:rsidRDefault="00C51F17" w:rsidP="009F57D7">
      <w:pPr>
        <w:rPr>
          <w:del w:id="756" w:author="phuong vu" w:date="2018-11-15T18:18:00Z"/>
        </w:rPr>
        <w:pPrChange w:id="757" w:author="phuong vu" w:date="2018-11-15T18:18:00Z">
          <w:pPr>
            <w:pStyle w:val="ListParagraph"/>
            <w:numPr>
              <w:numId w:val="44"/>
            </w:numPr>
            <w:ind w:hanging="360"/>
          </w:pPr>
        </w:pPrChange>
      </w:pPr>
      <w:del w:id="758" w:author="phuong vu" w:date="2018-11-15T18:18:00Z">
        <w:r w:rsidRPr="008904F6" w:rsidDel="009F57D7">
          <w:rPr>
            <w:b/>
          </w:rPr>
          <w:delText xml:space="preserve">ORDER_DETAIL </w:delText>
        </w:r>
        <w:r w:rsidRPr="00751AC2" w:rsidDel="009F57D7">
          <w:delText>(</w:delText>
        </w:r>
        <w:r w:rsidRPr="008904F6" w:rsidDel="009F57D7">
          <w:rPr>
            <w:u w:val="single"/>
          </w:rPr>
          <w:delText>#ID</w:delText>
        </w:r>
        <w:r w:rsidDel="009F57D7">
          <w:delText xml:space="preserve">, </w:delText>
        </w:r>
        <w:r w:rsidRPr="008904F6" w:rsidDel="009F57D7">
          <w:rPr>
            <w:i/>
          </w:rPr>
          <w:delText>ORDER_ID, SERVICE_TYPE_ID, UNIT_IDD, LABEL_ID, COLOR_ID, PRODUCT_ID, MATERIAL_ID, UNIT_PRICE,</w:delText>
        </w:r>
        <w:r w:rsidDel="009F57D7">
          <w:delText xml:space="preserve"> AMOUNT, NOTE, STATUS</w:delText>
        </w:r>
        <w:r w:rsidRPr="008904F6" w:rsidDel="009F57D7">
          <w:rPr>
            <w:u w:val="single"/>
          </w:rPr>
          <w:delText>)</w:delText>
        </w:r>
      </w:del>
    </w:p>
    <w:p w14:paraId="655F3DFF" w14:textId="4345FBF0" w:rsidR="00C51F17" w:rsidRPr="00751AC2" w:rsidDel="009F57D7" w:rsidRDefault="00C51F17" w:rsidP="009F57D7">
      <w:pPr>
        <w:rPr>
          <w:del w:id="759" w:author="phuong vu" w:date="2018-11-15T18:18:00Z"/>
        </w:rPr>
        <w:pPrChange w:id="760" w:author="phuong vu" w:date="2018-11-15T18:18:00Z">
          <w:pPr>
            <w:pStyle w:val="ListParagraph"/>
            <w:numPr>
              <w:numId w:val="44"/>
            </w:numPr>
            <w:ind w:hanging="360"/>
          </w:pPr>
        </w:pPrChange>
      </w:pPr>
      <w:del w:id="761" w:author="phuong vu" w:date="2018-11-15T18:18:00Z">
        <w:r w:rsidRPr="008904F6" w:rsidDel="009F57D7">
          <w:rPr>
            <w:b/>
          </w:rPr>
          <w:delText xml:space="preserve">UNIT_PRICE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w:delText>
        </w:r>
        <w:r w:rsidRPr="008904F6" w:rsidDel="009F57D7">
          <w:rPr>
            <w:u w:val="single"/>
          </w:rPr>
          <w:delText>PRODUCT_ID</w:delText>
        </w:r>
        <w:r w:rsidRPr="00751AC2" w:rsidDel="009F57D7">
          <w:delText xml:space="preserve">, </w:delText>
        </w:r>
        <w:r w:rsidDel="009F57D7">
          <w:delText>#</w:delText>
        </w:r>
        <w:r w:rsidRPr="008904F6" w:rsidDel="009F57D7">
          <w:rPr>
            <w:u w:val="single"/>
          </w:rPr>
          <w:delText>SERVICE_TYPE_ID</w:delText>
        </w:r>
        <w:r w:rsidRPr="00751AC2" w:rsidDel="009F57D7">
          <w:delText>,</w:delText>
        </w:r>
        <w:r w:rsidDel="009F57D7">
          <w:delText xml:space="preserve"> #</w:delText>
        </w:r>
        <w:r w:rsidRPr="008904F6" w:rsidDel="009F57D7">
          <w:rPr>
            <w:u w:val="single"/>
          </w:rPr>
          <w:delText>UNIT_ID</w:delText>
        </w:r>
        <w:r w:rsidDel="009F57D7">
          <w:delText xml:space="preserve">, </w:delText>
        </w:r>
        <w:r w:rsidRPr="00751AC2" w:rsidDel="009F57D7">
          <w:delText xml:space="preserve">APPLY_DATE, </w:delText>
        </w:r>
        <w:r w:rsidDel="009F57D7">
          <w:delText>PRICE, STATUS</w:delText>
        </w:r>
        <w:r w:rsidRPr="00751AC2" w:rsidDel="009F57D7">
          <w:delText>)</w:delText>
        </w:r>
      </w:del>
    </w:p>
    <w:p w14:paraId="11DA42C5" w14:textId="162861DD" w:rsidR="00C51F17" w:rsidRPr="00751AC2" w:rsidDel="009F57D7" w:rsidRDefault="00C51F17" w:rsidP="009F57D7">
      <w:pPr>
        <w:rPr>
          <w:del w:id="762" w:author="phuong vu" w:date="2018-11-15T18:18:00Z"/>
        </w:rPr>
        <w:pPrChange w:id="763" w:author="phuong vu" w:date="2018-11-15T18:18:00Z">
          <w:pPr>
            <w:pStyle w:val="ListParagraph"/>
            <w:numPr>
              <w:numId w:val="44"/>
            </w:numPr>
            <w:ind w:hanging="360"/>
          </w:pPr>
        </w:pPrChange>
      </w:pPr>
      <w:del w:id="764" w:author="phuong vu" w:date="2018-11-15T18:18:00Z">
        <w:r w:rsidRPr="008904F6" w:rsidDel="009F57D7">
          <w:rPr>
            <w:b/>
          </w:rPr>
          <w:delText xml:space="preserve">BILL </w:delText>
        </w:r>
        <w:r w:rsidRPr="00751AC2" w:rsidDel="009F57D7">
          <w:delText>(</w:delText>
        </w:r>
        <w:r w:rsidRPr="008904F6" w:rsidDel="009F57D7">
          <w:rPr>
            <w:u w:val="single"/>
          </w:rPr>
          <w:delText xml:space="preserve">#ID, </w:delText>
        </w:r>
        <w:r w:rsidRPr="008904F6" w:rsidDel="009F57D7">
          <w:rPr>
            <w:i/>
          </w:rPr>
          <w:delText>RECEIPT_ID</w:delText>
        </w:r>
        <w:r w:rsidRPr="00751AC2" w:rsidDel="009F57D7">
          <w:delText xml:space="preserve">, </w:delText>
        </w:r>
        <w:r w:rsidRPr="008904F6" w:rsidDel="009F57D7">
          <w:rPr>
            <w:i/>
          </w:rPr>
          <w:delText>CREATE_BY</w:delText>
        </w:r>
        <w:r w:rsidRPr="00751AC2" w:rsidDel="009F57D7">
          <w:delText>,</w:delText>
        </w:r>
        <w:r w:rsidDel="009F57D7">
          <w:delText xml:space="preserve"> </w:delText>
        </w:r>
        <w:r w:rsidRPr="008904F6" w:rsidDel="009F57D7">
          <w:rPr>
            <w:i/>
          </w:rPr>
          <w:delText>CREATE_DATE</w:delText>
        </w:r>
        <w:r w:rsidDel="009F57D7">
          <w:delText>, STATUS</w:delText>
        </w:r>
        <w:r w:rsidRPr="00751AC2" w:rsidDel="009F57D7">
          <w:delText>)</w:delText>
        </w:r>
      </w:del>
    </w:p>
    <w:p w14:paraId="7D403EF4" w14:textId="44DE71C1" w:rsidR="00C51F17" w:rsidRPr="00751AC2" w:rsidDel="009F57D7" w:rsidRDefault="00C51F17" w:rsidP="009F57D7">
      <w:pPr>
        <w:rPr>
          <w:del w:id="765" w:author="phuong vu" w:date="2018-11-15T18:18:00Z"/>
        </w:rPr>
        <w:pPrChange w:id="766" w:author="phuong vu" w:date="2018-11-15T18:18:00Z">
          <w:pPr>
            <w:pStyle w:val="ListParagraph"/>
            <w:numPr>
              <w:numId w:val="44"/>
            </w:numPr>
            <w:ind w:hanging="360"/>
          </w:pPr>
        </w:pPrChange>
      </w:pPr>
      <w:del w:id="767" w:author="phuong vu" w:date="2018-11-15T18:18:00Z">
        <w:r w:rsidRPr="008904F6" w:rsidDel="009F57D7">
          <w:rPr>
            <w:b/>
          </w:rPr>
          <w:delText xml:space="preserve">BIL_DETAIL </w:delText>
        </w:r>
        <w:r w:rsidRPr="00751AC2" w:rsidDel="009F57D7">
          <w:delText>(</w:delText>
        </w:r>
        <w:r w:rsidRPr="008904F6" w:rsidDel="009F57D7">
          <w:rPr>
            <w:u w:val="single"/>
          </w:rPr>
          <w:delText>#ID</w:delText>
        </w:r>
        <w:r w:rsidDel="009F57D7">
          <w:delText xml:space="preserve">, BILL_ID, </w:delText>
        </w:r>
        <w:r w:rsidRPr="008904F6" w:rsidDel="009F57D7">
          <w:rPr>
            <w:i/>
          </w:rPr>
          <w:delText xml:space="preserve">SERVICE_TYPE_ID, UNIT_IDD, LABEL_ID, COLOR_ID, PRODUCT_ID, MATERIAL_ID, UNIT_PRICE, </w:delText>
        </w:r>
        <w:r w:rsidDel="009F57D7">
          <w:delText>AMOUNT, STATUS</w:delText>
        </w:r>
        <w:r w:rsidRPr="00751AC2" w:rsidDel="009F57D7">
          <w:delText>)</w:delText>
        </w:r>
      </w:del>
    </w:p>
    <w:p w14:paraId="24BC0A1B" w14:textId="26D72906" w:rsidR="00C51F17" w:rsidRPr="00751AC2" w:rsidDel="009F57D7" w:rsidRDefault="00C51F17" w:rsidP="009F57D7">
      <w:pPr>
        <w:rPr>
          <w:del w:id="768" w:author="phuong vu" w:date="2018-11-15T18:18:00Z"/>
        </w:rPr>
        <w:pPrChange w:id="769" w:author="phuong vu" w:date="2018-11-15T18:18:00Z">
          <w:pPr>
            <w:pStyle w:val="ListParagraph"/>
            <w:numPr>
              <w:numId w:val="44"/>
            </w:numPr>
            <w:ind w:hanging="360"/>
          </w:pPr>
        </w:pPrChange>
      </w:pPr>
      <w:del w:id="770" w:author="phuong vu" w:date="2018-11-15T18:18:00Z">
        <w:r w:rsidRPr="008904F6" w:rsidDel="009F57D7">
          <w:rPr>
            <w:b/>
          </w:rPr>
          <w:delText xml:space="preserve">RECEIPT </w:delText>
        </w:r>
        <w:r w:rsidRPr="00751AC2" w:rsidDel="009F57D7">
          <w:delText>(</w:delText>
        </w:r>
        <w:r w:rsidRPr="008904F6" w:rsidDel="009F57D7">
          <w:rPr>
            <w:u w:val="single"/>
          </w:rPr>
          <w:delText>#ID, ORDER_ID</w:delText>
        </w:r>
        <w:r w:rsidDel="009F57D7">
          <w:delText xml:space="preserve">, PICK_UP_TIME, DELIVERY_TIME, PICK_UP_DATE, DELIVERY_DATE, PICK_UP_PLACE, DELIVERY_PLACE, </w:delText>
        </w:r>
        <w:r w:rsidRPr="008904F6" w:rsidDel="009F57D7">
          <w:rPr>
            <w:i/>
          </w:rPr>
          <w:delText>STAFF_PICK_UP, STAFF_DELIVERY</w:delText>
        </w:r>
        <w:r w:rsidRPr="00751AC2" w:rsidDel="009F57D7">
          <w:delText>)</w:delText>
        </w:r>
      </w:del>
    </w:p>
    <w:p w14:paraId="5CDC8433" w14:textId="3C0C7BB2" w:rsidR="00C51F17" w:rsidRPr="00751AC2" w:rsidDel="009F57D7" w:rsidRDefault="00C51F17" w:rsidP="009F57D7">
      <w:pPr>
        <w:rPr>
          <w:del w:id="771" w:author="phuong vu" w:date="2018-11-15T18:18:00Z"/>
        </w:rPr>
        <w:pPrChange w:id="772" w:author="phuong vu" w:date="2018-11-15T18:18:00Z">
          <w:pPr>
            <w:pStyle w:val="ListParagraph"/>
            <w:numPr>
              <w:numId w:val="44"/>
            </w:numPr>
            <w:ind w:hanging="360"/>
          </w:pPr>
        </w:pPrChange>
      </w:pPr>
      <w:del w:id="773" w:author="phuong vu" w:date="2018-11-15T18:18:00Z">
        <w:r w:rsidRPr="008904F6" w:rsidDel="009F57D7">
          <w:rPr>
            <w:b/>
          </w:rPr>
          <w:delText xml:space="preserve">RECEIPT_DETAIL </w:delText>
        </w:r>
        <w:r w:rsidRPr="00751AC2" w:rsidDel="009F57D7">
          <w:delText>(</w:delText>
        </w:r>
        <w:r w:rsidRPr="008904F6" w:rsidDel="009F57D7">
          <w:rPr>
            <w:u w:val="single"/>
          </w:rPr>
          <w:delText>#ID</w:delText>
        </w:r>
        <w:r w:rsidDel="009F57D7">
          <w:delText xml:space="preserve">, </w:delText>
        </w:r>
        <w:r w:rsidRPr="008904F6" w:rsidDel="009F57D7">
          <w:rPr>
            <w:i/>
          </w:rPr>
          <w:delText>RECEIPT_ID</w:delText>
        </w:r>
        <w:r w:rsidDel="009F57D7">
          <w:delText xml:space="preserve">, </w:delText>
        </w:r>
        <w:r w:rsidRPr="008904F6" w:rsidDel="009F57D7">
          <w:rPr>
            <w:i/>
          </w:rPr>
          <w:delText xml:space="preserve">SERVICE_TYPE_ID, UNIT_IDD, LABEL_ID, COLOR_ID, PRODUCT_ID, MATERIAL_ID, UNIT_PRICE, </w:delText>
        </w:r>
        <w:r w:rsidDel="009F57D7">
          <w:delText>AMOUNT, STATUS</w:delText>
        </w:r>
        <w:r w:rsidRPr="00751AC2" w:rsidDel="009F57D7">
          <w:delText>)</w:delText>
        </w:r>
      </w:del>
    </w:p>
    <w:p w14:paraId="12C882EE" w14:textId="3BFCF1FD" w:rsidR="00C51F17" w:rsidRPr="008904F6" w:rsidDel="009F57D7" w:rsidRDefault="00C51F17" w:rsidP="009F57D7">
      <w:pPr>
        <w:rPr>
          <w:del w:id="774" w:author="phuong vu" w:date="2018-11-15T18:18:00Z"/>
          <w:i/>
        </w:rPr>
        <w:pPrChange w:id="775" w:author="phuong vu" w:date="2018-11-15T18:18:00Z">
          <w:pPr>
            <w:pStyle w:val="ListParagraph"/>
            <w:numPr>
              <w:numId w:val="44"/>
            </w:numPr>
            <w:ind w:hanging="360"/>
          </w:pPr>
        </w:pPrChange>
      </w:pPr>
      <w:del w:id="776" w:author="phuong vu" w:date="2018-11-15T18:18:00Z">
        <w:r w:rsidRPr="008904F6" w:rsidDel="009F57D7">
          <w:rPr>
            <w:b/>
          </w:rPr>
          <w:delText xml:space="preserve">STAFF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 xml:space="preserve">FULL_NAME, EMAIL, PASSWORD, GENDER, ADDRESS, PHONE, STATUS, </w:delText>
        </w:r>
        <w:r w:rsidRPr="008904F6" w:rsidDel="009F57D7">
          <w:rPr>
            <w:i/>
          </w:rPr>
          <w:delText>STAFF_AVATAR, STAFF_TYPE_ID</w:delText>
        </w:r>
        <w:r w:rsidRPr="00751AC2" w:rsidDel="009F57D7">
          <w:delText>)</w:delText>
        </w:r>
      </w:del>
    </w:p>
    <w:p w14:paraId="3153953E" w14:textId="2C8CD6F7" w:rsidR="00C51F17" w:rsidRPr="00751AC2" w:rsidDel="009F57D7" w:rsidRDefault="00C51F17" w:rsidP="009F57D7">
      <w:pPr>
        <w:rPr>
          <w:del w:id="777" w:author="phuong vu" w:date="2018-11-15T18:18:00Z"/>
        </w:rPr>
        <w:pPrChange w:id="778" w:author="phuong vu" w:date="2018-11-15T18:18:00Z">
          <w:pPr>
            <w:pStyle w:val="ListParagraph"/>
            <w:numPr>
              <w:numId w:val="44"/>
            </w:numPr>
            <w:ind w:hanging="360"/>
          </w:pPr>
        </w:pPrChange>
      </w:pPr>
      <w:del w:id="779" w:author="phuong vu" w:date="2018-11-15T18:18:00Z">
        <w:r w:rsidRPr="008904F6" w:rsidDel="009F57D7">
          <w:rPr>
            <w:b/>
          </w:rPr>
          <w:delText xml:space="preserve">STAFF_TYPE </w:delText>
        </w:r>
        <w:r w:rsidRPr="00751AC2" w:rsidDel="009F57D7">
          <w:delText>(</w:delText>
        </w:r>
        <w:r w:rsidRPr="008904F6" w:rsidDel="009F57D7">
          <w:rPr>
            <w:u w:val="single"/>
          </w:rPr>
          <w:delText>#ID</w:delText>
        </w:r>
        <w:r w:rsidDel="009F57D7">
          <w:delText>, STAFF_TYPE_NAME, STAFF_TYPE_CODE, STATUS</w:delText>
        </w:r>
        <w:r w:rsidRPr="00751AC2" w:rsidDel="009F57D7">
          <w:delText>)</w:delText>
        </w:r>
      </w:del>
    </w:p>
    <w:p w14:paraId="6E912883" w14:textId="386D3C45" w:rsidR="00C51F17" w:rsidRPr="00751AC2" w:rsidDel="009F57D7" w:rsidRDefault="00C51F17" w:rsidP="009F57D7">
      <w:pPr>
        <w:rPr>
          <w:del w:id="780" w:author="phuong vu" w:date="2018-11-15T18:18:00Z"/>
        </w:rPr>
        <w:pPrChange w:id="781" w:author="phuong vu" w:date="2018-11-15T18:18:00Z">
          <w:pPr>
            <w:pStyle w:val="ListParagraph"/>
            <w:numPr>
              <w:numId w:val="44"/>
            </w:numPr>
            <w:ind w:hanging="360"/>
          </w:pPr>
        </w:pPrChange>
      </w:pPr>
      <w:del w:id="782" w:author="phuong vu" w:date="2018-11-15T18:18:00Z">
        <w:r w:rsidRPr="008904F6" w:rsidDel="009F57D7">
          <w:rPr>
            <w:b/>
          </w:rPr>
          <w:delText xml:space="preserve">BRANCH </w:delText>
        </w:r>
        <w:r w:rsidRPr="00751AC2" w:rsidDel="009F57D7">
          <w:delText>(</w:delText>
        </w:r>
        <w:r w:rsidRPr="008904F6" w:rsidDel="009F57D7">
          <w:rPr>
            <w:u w:val="single"/>
          </w:rPr>
          <w:delText>#ID</w:delText>
        </w:r>
        <w:r w:rsidDel="009F57D7">
          <w:delText xml:space="preserve">, BRANCH_NAME, ADDRESS, </w:delText>
        </w:r>
        <w:r w:rsidRPr="008904F6" w:rsidDel="009F57D7">
          <w:rPr>
            <w:i/>
          </w:rPr>
          <w:delText>BRANCH_AVATAR</w:delText>
        </w:r>
        <w:r w:rsidDel="009F57D7">
          <w:delText>, LATIDUTE, LONGTIDUTE, STATUS</w:delText>
        </w:r>
        <w:r w:rsidRPr="00751AC2" w:rsidDel="009F57D7">
          <w:delText>)</w:delText>
        </w:r>
      </w:del>
    </w:p>
    <w:p w14:paraId="51CC243F" w14:textId="6A1795AA" w:rsidR="00C51F17" w:rsidRPr="00751AC2" w:rsidDel="009F57D7" w:rsidRDefault="00C51F17" w:rsidP="009F57D7">
      <w:pPr>
        <w:rPr>
          <w:del w:id="783" w:author="phuong vu" w:date="2018-11-15T18:18:00Z"/>
        </w:rPr>
        <w:pPrChange w:id="784" w:author="phuong vu" w:date="2018-11-15T18:18:00Z">
          <w:pPr>
            <w:pStyle w:val="ListParagraph"/>
            <w:numPr>
              <w:numId w:val="44"/>
            </w:numPr>
            <w:ind w:hanging="360"/>
          </w:pPr>
        </w:pPrChange>
      </w:pPr>
      <w:del w:id="785" w:author="phuong vu" w:date="2018-11-15T18:18:00Z">
        <w:r w:rsidRPr="008904F6" w:rsidDel="009F57D7">
          <w:rPr>
            <w:b/>
          </w:rPr>
          <w:delText xml:space="preserve">PROMOTION </w:delText>
        </w:r>
        <w:r w:rsidRPr="00751AC2" w:rsidDel="009F57D7">
          <w:delText>(</w:delText>
        </w:r>
        <w:r w:rsidRPr="008904F6" w:rsidDel="009F57D7">
          <w:rPr>
            <w:u w:val="single"/>
          </w:rPr>
          <w:delText>#ID</w:delText>
        </w:r>
        <w:r w:rsidDel="009F57D7">
          <w:delText>, PROMOTION_NAME, SALE, DATE_START, DATE_END, PROMOTION_CODE, STATUS</w:delText>
        </w:r>
        <w:r w:rsidRPr="00751AC2" w:rsidDel="009F57D7">
          <w:delText>)</w:delText>
        </w:r>
      </w:del>
    </w:p>
    <w:p w14:paraId="1F976C11" w14:textId="4C30CF1C" w:rsidR="00C51F17" w:rsidRPr="00751AC2" w:rsidDel="009F57D7" w:rsidRDefault="00C51F17" w:rsidP="009F57D7">
      <w:pPr>
        <w:rPr>
          <w:del w:id="786" w:author="phuong vu" w:date="2018-11-15T18:18:00Z"/>
        </w:rPr>
        <w:pPrChange w:id="787" w:author="phuong vu" w:date="2018-11-15T18:18:00Z">
          <w:pPr>
            <w:pStyle w:val="ListParagraph"/>
            <w:numPr>
              <w:numId w:val="44"/>
            </w:numPr>
            <w:ind w:hanging="360"/>
          </w:pPr>
        </w:pPrChange>
      </w:pPr>
      <w:del w:id="788" w:author="phuong vu" w:date="2018-11-15T18:18:00Z">
        <w:r w:rsidRPr="008904F6" w:rsidDel="009F57D7">
          <w:rPr>
            <w:b/>
          </w:rPr>
          <w:delText xml:space="preserve">PROMOTION_BRANCH </w:delText>
        </w:r>
        <w:r w:rsidRPr="00751AC2" w:rsidDel="009F57D7">
          <w:delText>(</w:delText>
        </w:r>
        <w:r w:rsidRPr="008904F6" w:rsidDel="009F57D7">
          <w:rPr>
            <w:u w:val="single"/>
          </w:rPr>
          <w:delText>#ID</w:delText>
        </w:r>
        <w:r w:rsidDel="009F57D7">
          <w:delText>, #</w:delText>
        </w:r>
        <w:r w:rsidRPr="008904F6" w:rsidDel="009F57D7">
          <w:rPr>
            <w:u w:val="single"/>
          </w:rPr>
          <w:delText>PROMOTION_ID</w:delText>
        </w:r>
        <w:r w:rsidRPr="00751AC2" w:rsidDel="009F57D7">
          <w:delText xml:space="preserve">, </w:delText>
        </w:r>
        <w:r w:rsidRPr="008904F6" w:rsidDel="009F57D7">
          <w:rPr>
            <w:u w:val="single"/>
          </w:rPr>
          <w:delText>#BRANCH_ID</w:delText>
        </w:r>
        <w:r w:rsidDel="009F57D7">
          <w:delText>, STATUS</w:delText>
        </w:r>
        <w:r w:rsidRPr="00751AC2" w:rsidDel="009F57D7">
          <w:delText>)</w:delText>
        </w:r>
      </w:del>
    </w:p>
    <w:p w14:paraId="0F19803A" w14:textId="273AA868" w:rsidR="00C51F17" w:rsidRPr="00751AC2" w:rsidDel="009F57D7" w:rsidRDefault="00C51F17" w:rsidP="009F57D7">
      <w:pPr>
        <w:rPr>
          <w:del w:id="789" w:author="phuong vu" w:date="2018-11-15T18:18:00Z"/>
        </w:rPr>
        <w:pPrChange w:id="790" w:author="phuong vu" w:date="2018-11-15T18:18:00Z">
          <w:pPr>
            <w:pStyle w:val="ListParagraph"/>
            <w:numPr>
              <w:numId w:val="44"/>
            </w:numPr>
            <w:ind w:hanging="360"/>
          </w:pPr>
        </w:pPrChange>
      </w:pPr>
      <w:del w:id="791" w:author="phuong vu" w:date="2018-11-15T18:18:00Z">
        <w:r w:rsidRPr="008904F6" w:rsidDel="009F57D7">
          <w:rPr>
            <w:b/>
          </w:rPr>
          <w:delText xml:space="preserve">WASHING_MACHINE </w:delText>
        </w:r>
        <w:r w:rsidRPr="00751AC2" w:rsidDel="009F57D7">
          <w:delText>(</w:delText>
        </w:r>
        <w:r w:rsidRPr="008904F6" w:rsidDel="009F57D7">
          <w:rPr>
            <w:u w:val="single"/>
          </w:rPr>
          <w:delText>#ID</w:delText>
        </w:r>
        <w:r w:rsidDel="009F57D7">
          <w:delText>,</w:delText>
        </w:r>
        <w:r w:rsidRPr="008904F6" w:rsidDel="009F57D7">
          <w:rPr>
            <w:i/>
          </w:rPr>
          <w:delText xml:space="preserve"> BRANCH_ID</w:delText>
        </w:r>
        <w:r w:rsidDel="009F57D7">
          <w:delText>, BOUGHT_DATE, CAPACITY, WASHER_CODE</w:delText>
        </w:r>
        <w:r w:rsidRPr="00751AC2" w:rsidDel="009F57D7">
          <w:delText>, STATUS)</w:delText>
        </w:r>
      </w:del>
    </w:p>
    <w:p w14:paraId="6058DF73" w14:textId="40EA9397" w:rsidR="00C51F17" w:rsidDel="009F57D7" w:rsidRDefault="00C51F17" w:rsidP="009F57D7">
      <w:pPr>
        <w:rPr>
          <w:del w:id="792" w:author="phuong vu" w:date="2018-11-15T18:18:00Z"/>
        </w:rPr>
        <w:pPrChange w:id="793" w:author="phuong vu" w:date="2018-11-15T18:18:00Z">
          <w:pPr>
            <w:pStyle w:val="ListParagraph"/>
            <w:numPr>
              <w:numId w:val="44"/>
            </w:numPr>
            <w:ind w:hanging="360"/>
          </w:pPr>
        </w:pPrChange>
      </w:pPr>
      <w:del w:id="794" w:author="phuong vu" w:date="2018-11-15T18:18:00Z">
        <w:r w:rsidRPr="008904F6" w:rsidDel="009F57D7">
          <w:rPr>
            <w:b/>
          </w:rPr>
          <w:delText xml:space="preserve">WASH_BAG </w:delText>
        </w:r>
        <w:r w:rsidRPr="00751AC2" w:rsidDel="009F57D7">
          <w:delText>(</w:delText>
        </w:r>
        <w:r w:rsidRPr="008904F6" w:rsidDel="009F57D7">
          <w:rPr>
            <w:u w:val="single"/>
          </w:rPr>
          <w:delText>#ID</w:delText>
        </w:r>
        <w:r w:rsidDel="009F57D7">
          <w:delText>, WASH_BAG_NAME, RECEIPT_ID, STATUS</w:delText>
        </w:r>
        <w:r w:rsidRPr="00751AC2" w:rsidDel="009F57D7">
          <w:delText>)</w:delText>
        </w:r>
      </w:del>
    </w:p>
    <w:p w14:paraId="4C812953" w14:textId="56121982" w:rsidR="00C51F17" w:rsidRPr="00751AC2" w:rsidDel="009F57D7" w:rsidRDefault="00C51F17" w:rsidP="009F57D7">
      <w:pPr>
        <w:rPr>
          <w:del w:id="795" w:author="phuong vu" w:date="2018-11-15T18:18:00Z"/>
        </w:rPr>
        <w:pPrChange w:id="796" w:author="phuong vu" w:date="2018-11-15T18:18:00Z">
          <w:pPr>
            <w:pStyle w:val="ListParagraph"/>
            <w:numPr>
              <w:numId w:val="44"/>
            </w:numPr>
            <w:ind w:hanging="360"/>
          </w:pPr>
        </w:pPrChange>
      </w:pPr>
      <w:del w:id="797" w:author="phuong vu" w:date="2018-11-15T18:18:00Z">
        <w:r w:rsidRPr="008904F6" w:rsidDel="009F57D7">
          <w:rPr>
            <w:b/>
          </w:rPr>
          <w:delText xml:space="preserve">WASH_BAG_DETAIL </w:delText>
        </w:r>
        <w:r w:rsidRPr="00751AC2" w:rsidDel="009F57D7">
          <w:delText>(</w:delText>
        </w:r>
        <w:r w:rsidRPr="008904F6" w:rsidDel="009F57D7">
          <w:rPr>
            <w:u w:val="single"/>
          </w:rPr>
          <w:delText>#ID</w:delText>
        </w:r>
        <w:r w:rsidDel="009F57D7">
          <w:delText xml:space="preserve">, </w:delText>
        </w:r>
        <w:r w:rsidRPr="008904F6" w:rsidDel="009F57D7">
          <w:rPr>
            <w:i/>
          </w:rPr>
          <w:delText>WASH_BAG_ID</w:delText>
        </w:r>
        <w:r w:rsidDel="009F57D7">
          <w:delText xml:space="preserve">, </w:delText>
        </w:r>
        <w:r w:rsidRPr="008904F6" w:rsidDel="009F57D7">
          <w:rPr>
            <w:i/>
          </w:rPr>
          <w:delText xml:space="preserve">SERVICE_TYPE_ID, UNIT_IDD, LABEL_ID, COLOR_ID, PRODUCT_ID, MATERIAL_ID, </w:delText>
        </w:r>
        <w:r w:rsidDel="009F57D7">
          <w:delText>AMOUNT, STATUS</w:delText>
        </w:r>
        <w:r w:rsidRPr="00751AC2" w:rsidDel="009F57D7">
          <w:delText>)</w:delText>
        </w:r>
      </w:del>
    </w:p>
    <w:p w14:paraId="121B3A3C" w14:textId="2DEBA502" w:rsidR="00C51F17" w:rsidDel="009F57D7" w:rsidRDefault="00C51F17" w:rsidP="009F57D7">
      <w:pPr>
        <w:rPr>
          <w:del w:id="798" w:author="phuong vu" w:date="2018-11-15T18:18:00Z"/>
        </w:rPr>
        <w:pPrChange w:id="799" w:author="phuong vu" w:date="2018-11-15T18:18:00Z">
          <w:pPr>
            <w:pStyle w:val="ListParagraph"/>
            <w:numPr>
              <w:numId w:val="44"/>
            </w:numPr>
            <w:ind w:hanging="360"/>
          </w:pPr>
        </w:pPrChange>
      </w:pPr>
      <w:del w:id="800" w:author="phuong vu" w:date="2018-11-15T18:18:00Z">
        <w:r w:rsidRPr="008904F6" w:rsidDel="009F57D7">
          <w:rPr>
            <w:b/>
          </w:rPr>
          <w:delText xml:space="preserve">WASH </w:delText>
        </w:r>
        <w:r w:rsidRPr="00751AC2" w:rsidDel="009F57D7">
          <w:delText>(</w:delText>
        </w:r>
        <w:r w:rsidRPr="008904F6" w:rsidDel="009F57D7">
          <w:rPr>
            <w:u w:val="single"/>
          </w:rPr>
          <w:delText>#ID</w:delText>
        </w:r>
        <w:r w:rsidRPr="00751AC2" w:rsidDel="009F57D7">
          <w:delText>,</w:delText>
        </w:r>
        <w:r w:rsidDel="009F57D7">
          <w:delText xml:space="preserve"> </w:delText>
        </w:r>
        <w:r w:rsidRPr="008904F6" w:rsidDel="009F57D7">
          <w:rPr>
            <w:i/>
          </w:rPr>
          <w:delText xml:space="preserve">WASH_BAG_ID, WASHING_MACHINE_ID, </w:delText>
        </w:r>
        <w:r w:rsidDel="009F57D7">
          <w:delText>SN, STATUS</w:delText>
        </w:r>
        <w:r w:rsidRPr="00751AC2" w:rsidDel="009F57D7">
          <w:delText>)</w:delText>
        </w:r>
      </w:del>
    </w:p>
    <w:p w14:paraId="3995C48C" w14:textId="2D1E2BCA" w:rsidR="00C51F17" w:rsidRPr="00751AC2" w:rsidDel="009F57D7" w:rsidRDefault="00C51F17" w:rsidP="009F57D7">
      <w:pPr>
        <w:rPr>
          <w:del w:id="801" w:author="phuong vu" w:date="2018-11-15T18:18:00Z"/>
        </w:rPr>
        <w:pPrChange w:id="802" w:author="phuong vu" w:date="2018-11-15T18:18:00Z">
          <w:pPr>
            <w:pStyle w:val="ListParagraph"/>
            <w:numPr>
              <w:numId w:val="44"/>
            </w:numPr>
            <w:ind w:hanging="360"/>
          </w:pPr>
        </w:pPrChange>
      </w:pPr>
      <w:bookmarkStart w:id="803" w:name="_Ref530069181"/>
      <w:del w:id="804" w:author="phuong vu" w:date="2018-11-15T18:18:00Z">
        <w:r w:rsidRPr="008904F6" w:rsidDel="009F57D7">
          <w:rPr>
            <w:b/>
          </w:rPr>
          <w:delText>TASK</w:delText>
        </w:r>
        <w:r w:rsidDel="009F57D7">
          <w:delText xml:space="preserve"> (</w:delText>
        </w:r>
        <w:r w:rsidRPr="008904F6" w:rsidDel="009F57D7">
          <w:rPr>
            <w:u w:val="single"/>
          </w:rPr>
          <w:delText>#ID</w:delText>
        </w:r>
        <w:r w:rsidDel="009F57D7">
          <w:delText xml:space="preserve">, TASK_TYPE, </w:delText>
        </w:r>
        <w:r w:rsidRPr="008904F6" w:rsidDel="009F57D7">
          <w:rPr>
            <w:i/>
          </w:rPr>
          <w:delText xml:space="preserve">CURRENT_STAFF, PREVIOUS_STAFF, CUSTOMER_ORDER, RECEIPT, BRANCH_ID, </w:delText>
        </w:r>
        <w:r w:rsidDel="009F57D7">
          <w:delText>PREVIOUS_STATUS, CURRENT_STATUS, PREVIOUS_TASK)</w:delText>
        </w:r>
        <w:bookmarkEnd w:id="803"/>
      </w:del>
    </w:p>
    <w:bookmarkEnd w:id="715"/>
    <w:p w14:paraId="6443EAB9" w14:textId="279A6546" w:rsidR="00C51F17" w:rsidRPr="00751AC2" w:rsidDel="009F57D7" w:rsidRDefault="00C51F17" w:rsidP="008904F6">
      <w:pPr>
        <w:jc w:val="left"/>
        <w:rPr>
          <w:del w:id="805" w:author="phuong vu" w:date="2018-11-15T18:18:00Z"/>
        </w:rPr>
      </w:pPr>
    </w:p>
    <w:p w14:paraId="1C90ACBA" w14:textId="77777777" w:rsidR="00C51F17" w:rsidRPr="00751AC2" w:rsidDel="009F57D7" w:rsidRDefault="00C51F17" w:rsidP="00C51F17">
      <w:pPr>
        <w:rPr>
          <w:del w:id="806" w:author="phuong vu" w:date="2018-11-15T18:18:00Z"/>
        </w:rPr>
      </w:pPr>
    </w:p>
    <w:p w14:paraId="753F1629" w14:textId="692C0844" w:rsidR="00C51F17" w:rsidDel="009F57D7" w:rsidRDefault="00C51F17">
      <w:pPr>
        <w:jc w:val="left"/>
        <w:rPr>
          <w:del w:id="807" w:author="phuong vu" w:date="2018-11-15T18:18:00Z"/>
        </w:rPr>
      </w:pPr>
      <w:del w:id="808" w:author="phuong vu" w:date="2018-11-15T18:18:00Z">
        <w:r w:rsidDel="009F57D7">
          <w:br w:type="page"/>
        </w:r>
      </w:del>
    </w:p>
    <w:p w14:paraId="594610BD" w14:textId="77777777" w:rsidR="00C51F17" w:rsidRPr="00751AC2" w:rsidDel="009F57D7" w:rsidRDefault="00C51F17" w:rsidP="00C51F17">
      <w:pPr>
        <w:rPr>
          <w:del w:id="809" w:author="phuong vu" w:date="2018-11-15T18:18:00Z"/>
        </w:rPr>
      </w:pPr>
    </w:p>
    <w:p w14:paraId="104224C0" w14:textId="77777777" w:rsidR="00C51F17" w:rsidRPr="00751AC2" w:rsidDel="009F57D7" w:rsidRDefault="00C51F17" w:rsidP="00C51F17">
      <w:pPr>
        <w:rPr>
          <w:del w:id="810" w:author="phuong vu" w:date="2018-11-15T18:18:00Z"/>
        </w:rPr>
      </w:pPr>
    </w:p>
    <w:p w14:paraId="6C8F2F3B" w14:textId="3A332C07" w:rsidR="00C51F17" w:rsidDel="009F57D7" w:rsidRDefault="00C51F17" w:rsidP="009F57D7">
      <w:pPr>
        <w:rPr>
          <w:del w:id="811" w:author="phuong vu" w:date="2018-11-15T18:18:00Z"/>
          <w:strike/>
        </w:rPr>
        <w:pPrChange w:id="812" w:author="phuong vu" w:date="2018-11-15T18:18:00Z">
          <w:pPr>
            <w:jc w:val="left"/>
          </w:pPr>
        </w:pPrChange>
      </w:pPr>
    </w:p>
    <w:p w14:paraId="2E071B9F" w14:textId="6AB618CF" w:rsidR="00C51F17" w:rsidRPr="00B04AB8" w:rsidDel="009F57D7" w:rsidRDefault="00C51F17" w:rsidP="009F57D7">
      <w:pPr>
        <w:pStyle w:val="Heading1"/>
        <w:numPr>
          <w:ilvl w:val="0"/>
          <w:numId w:val="0"/>
        </w:numPr>
        <w:ind w:left="540" w:hanging="90"/>
        <w:jc w:val="both"/>
        <w:rPr>
          <w:del w:id="813" w:author="phuong vu" w:date="2018-11-15T18:18:00Z"/>
        </w:rPr>
        <w:pPrChange w:id="814" w:author="phuong vu" w:date="2018-11-15T18:18:00Z">
          <w:pPr>
            <w:spacing w:line="360" w:lineRule="auto"/>
          </w:pPr>
        </w:pPrChange>
      </w:pPr>
    </w:p>
    <w:p w14:paraId="0C0E03A1" w14:textId="77777777" w:rsidR="00CB27A4" w:rsidRPr="00B04AB8" w:rsidRDefault="00CB27A4" w:rsidP="009F57D7">
      <w:pPr>
        <w:pStyle w:val="Heading1"/>
        <w:numPr>
          <w:ilvl w:val="0"/>
          <w:numId w:val="0"/>
        </w:numPr>
        <w:ind w:left="540" w:hanging="90"/>
        <w:pPrChange w:id="815" w:author="phuong vu" w:date="2018-11-15T18:18:00Z">
          <w:pPr>
            <w:pStyle w:val="Heading1"/>
            <w:numPr>
              <w:numId w:val="0"/>
            </w:numPr>
            <w:ind w:firstLine="0"/>
          </w:pPr>
        </w:pPrChange>
      </w:pPr>
      <w:bookmarkStart w:id="816" w:name="_Toc529744452"/>
      <w:r w:rsidRPr="00B04AB8">
        <w:t>TÀI LIỆU THAM KHẢO</w:t>
      </w:r>
      <w:bookmarkEnd w:id="816"/>
    </w:p>
    <w:p w14:paraId="37CB8ABD" w14:textId="671AC60D" w:rsidR="00530384" w:rsidRPr="00530384" w:rsidRDefault="00530384" w:rsidP="00B7386E">
      <w:pPr>
        <w:numPr>
          <w:ilvl w:val="0"/>
          <w:numId w:val="24"/>
        </w:numPr>
        <w:spacing w:line="360" w:lineRule="auto"/>
        <w:rPr>
          <w:bCs/>
          <w:lang w:val="en-US"/>
        </w:rPr>
      </w:pPr>
      <w:r>
        <w:rPr>
          <w:bCs/>
          <w:lang w:val="fr-FR"/>
        </w:rPr>
        <w:t>Android</w:t>
      </w:r>
    </w:p>
    <w:p w14:paraId="092CE08E" w14:textId="5EE3787B" w:rsidR="00530384" w:rsidRDefault="00530384" w:rsidP="00B7386E">
      <w:pPr>
        <w:numPr>
          <w:ilvl w:val="0"/>
          <w:numId w:val="24"/>
        </w:numPr>
        <w:spacing w:line="360" w:lineRule="auto"/>
        <w:rPr>
          <w:bCs/>
          <w:lang w:val="en-US"/>
        </w:rPr>
      </w:pPr>
      <w:r>
        <w:rPr>
          <w:bCs/>
          <w:lang w:val="en-US"/>
        </w:rPr>
        <w:t>“</w:t>
      </w:r>
      <w:r w:rsidRPr="00530384">
        <w:rPr>
          <w:bCs/>
          <w:lang w:val="en-US"/>
        </w:rPr>
        <w:t>Cùng tìm hiểu về GraphQL</w:t>
      </w:r>
      <w:r>
        <w:rPr>
          <w:bCs/>
          <w:lang w:val="en-US"/>
        </w:rPr>
        <w:t xml:space="preserve">”: </w:t>
      </w:r>
      <w:hyperlink r:id="rId55" w:history="1">
        <w:r w:rsidRPr="00530384">
          <w:rPr>
            <w:rStyle w:val="Hyperlink"/>
            <w:bCs/>
            <w:lang w:val="en-US"/>
          </w:rPr>
          <w:t>https://viblo.asia/p/cung-tim-hieu-ve-graphql-07LKX4zeKV4</w:t>
        </w:r>
      </w:hyperlink>
    </w:p>
    <w:p w14:paraId="2BE5A5EE" w14:textId="33F0173B" w:rsidR="00530384" w:rsidRDefault="00530384" w:rsidP="00B7386E">
      <w:pPr>
        <w:numPr>
          <w:ilvl w:val="0"/>
          <w:numId w:val="24"/>
        </w:numPr>
        <w:spacing w:line="360" w:lineRule="auto"/>
        <w:rPr>
          <w:bCs/>
          <w:lang w:val="en-US"/>
        </w:rPr>
      </w:pPr>
      <w:r>
        <w:rPr>
          <w:bCs/>
          <w:lang w:val="en-US"/>
        </w:rPr>
        <w:t>“</w:t>
      </w:r>
      <w:r w:rsidRPr="00530384">
        <w:rPr>
          <w:bCs/>
          <w:lang w:val="en-US"/>
        </w:rPr>
        <w:t xml:space="preserve">Automatically building and maintaining GraphQL APIs with </w:t>
      </w:r>
      <w:r w:rsidR="00653696">
        <w:rPr>
          <w:bCs/>
          <w:lang w:val="en-US"/>
        </w:rPr>
        <w:t>PostgreSQL</w:t>
      </w:r>
      <w:r w:rsidRPr="00530384">
        <w:rPr>
          <w:bCs/>
          <w:lang w:val="en-US"/>
        </w:rPr>
        <w:t>QL and Postgraphile</w:t>
      </w:r>
      <w:r>
        <w:rPr>
          <w:bCs/>
          <w:lang w:val="en-US"/>
        </w:rPr>
        <w:t xml:space="preserve">” : </w:t>
      </w:r>
      <w:hyperlink r:id="rId56" w:history="1">
        <w:r w:rsidRPr="00530384">
          <w:rPr>
            <w:rStyle w:val="Hyperlink"/>
            <w:bCs/>
            <w:lang w:val="en-US"/>
          </w:rPr>
          <w:t>https://itnext.io/automatically-building-and-maintaining-graphql-apis-with-</w:t>
        </w:r>
        <w:r w:rsidR="00653696">
          <w:rPr>
            <w:rStyle w:val="Hyperlink"/>
            <w:bCs/>
            <w:lang w:val="en-US"/>
          </w:rPr>
          <w:t>PostgreSQL</w:t>
        </w:r>
        <w:r w:rsidRPr="00530384">
          <w:rPr>
            <w:rStyle w:val="Hyperlink"/>
            <w:bCs/>
            <w:lang w:val="en-US"/>
          </w:rPr>
          <w:t>ql-and-postgraphile-c497636abd29</w:t>
        </w:r>
      </w:hyperlink>
    </w:p>
    <w:p w14:paraId="5E4FFF37" w14:textId="40D84252" w:rsidR="00653696" w:rsidRPr="003B05E0" w:rsidRDefault="00653696" w:rsidP="00B7386E">
      <w:pPr>
        <w:numPr>
          <w:ilvl w:val="0"/>
          <w:numId w:val="24"/>
        </w:numPr>
        <w:spacing w:line="360" w:lineRule="auto"/>
        <w:rPr>
          <w:rStyle w:val="Hyperlink"/>
          <w:bCs/>
          <w:color w:val="auto"/>
          <w:u w:val="none"/>
          <w:lang w:val="en-US"/>
        </w:rPr>
      </w:pPr>
      <w:r>
        <w:rPr>
          <w:bCs/>
          <w:lang w:val="en-US"/>
        </w:rPr>
        <w:t xml:space="preserve">“Postgraphile”: </w:t>
      </w:r>
      <w:hyperlink r:id="rId57" w:history="1">
        <w:r w:rsidRPr="006B4568">
          <w:rPr>
            <w:rStyle w:val="Hyperlink"/>
            <w:bCs/>
            <w:lang w:val="en-US"/>
          </w:rPr>
          <w:t>https://www.graphile.org/postgraphile/introduction/</w:t>
        </w:r>
      </w:hyperlink>
    </w:p>
    <w:p w14:paraId="2B18F315" w14:textId="68902EF8" w:rsidR="003B05E0" w:rsidRDefault="003B05E0" w:rsidP="003B05E0">
      <w:pPr>
        <w:numPr>
          <w:ilvl w:val="0"/>
          <w:numId w:val="24"/>
        </w:numPr>
        <w:spacing w:line="360" w:lineRule="auto"/>
        <w:rPr>
          <w:bCs/>
          <w:lang w:val="en-US"/>
        </w:rPr>
      </w:pPr>
      <w:r>
        <w:rPr>
          <w:bCs/>
          <w:lang w:val="en-US"/>
        </w:rPr>
        <w:t>“PostgreSQL”:</w:t>
      </w:r>
    </w:p>
    <w:p w14:paraId="7E66D55A" w14:textId="7F38E3F9" w:rsidR="003B05E0" w:rsidRDefault="003B05E0" w:rsidP="003B05E0">
      <w:pPr>
        <w:numPr>
          <w:ilvl w:val="0"/>
          <w:numId w:val="24"/>
        </w:numPr>
        <w:spacing w:line="360" w:lineRule="auto"/>
        <w:rPr>
          <w:bCs/>
          <w:lang w:val="en-US"/>
        </w:rPr>
      </w:pPr>
      <w:r>
        <w:rPr>
          <w:bCs/>
          <w:lang w:val="en-US"/>
        </w:rPr>
        <w:t>“JSON Web Token”:</w:t>
      </w:r>
    </w:p>
    <w:p w14:paraId="448EC124" w14:textId="38F393BE" w:rsidR="003B05E0" w:rsidRPr="007A626B" w:rsidRDefault="003B05E0" w:rsidP="003B05E0">
      <w:pPr>
        <w:pStyle w:val="ListParagraph"/>
        <w:numPr>
          <w:ilvl w:val="0"/>
          <w:numId w:val="24"/>
        </w:numPr>
        <w:spacing w:line="360" w:lineRule="auto"/>
        <w:rPr>
          <w:bCs/>
          <w:lang w:val="en-US"/>
        </w:rPr>
      </w:pPr>
      <w:r w:rsidRPr="003B05E0">
        <w:rPr>
          <w:bCs/>
          <w:lang w:val="en-US"/>
        </w:rPr>
        <w:t>“ReactJS”:</w:t>
      </w:r>
      <w:hyperlink r:id="rId58" w:history="1">
        <w:r w:rsidRPr="006A4E6A">
          <w:rPr>
            <w:rStyle w:val="Hyperlink"/>
            <w:lang w:val="en-US"/>
          </w:rPr>
          <w:t>https://viblo.asia/p/reactjs-uu-diem-va-nhuoc-diem-V3m5WzexlO7</w:t>
        </w:r>
      </w:hyperlink>
    </w:p>
    <w:p w14:paraId="7377C254" w14:textId="256059D0" w:rsidR="007A626B" w:rsidRPr="003B05E0" w:rsidRDefault="007A626B" w:rsidP="003B05E0">
      <w:pPr>
        <w:pStyle w:val="ListParagraph"/>
        <w:numPr>
          <w:ilvl w:val="0"/>
          <w:numId w:val="24"/>
        </w:numPr>
        <w:spacing w:line="360" w:lineRule="auto"/>
        <w:rPr>
          <w:bCs/>
          <w:lang w:val="en-US"/>
        </w:rPr>
      </w:pPr>
      <w:r>
        <w:rPr>
          <w:bCs/>
          <w:lang w:val="en-US"/>
        </w:rPr>
        <w:t xml:space="preserve">“Apollo Client cho React”: </w:t>
      </w:r>
      <w:hyperlink r:id="rId59" w:history="1">
        <w:r w:rsidRPr="007A626B">
          <w:rPr>
            <w:rStyle w:val="Hyperlink"/>
            <w:bCs/>
            <w:lang w:val="en-US"/>
          </w:rPr>
          <w:t>https://www.apollographql.com/docs/react/</w:t>
        </w:r>
      </w:hyperlink>
    </w:p>
    <w:sectPr w:rsidR="007A626B" w:rsidRPr="003B05E0" w:rsidSect="001D00CB">
      <w:headerReference w:type="default" r:id="rId60"/>
      <w:footerReference w:type="default" r:id="rId61"/>
      <w:pgSz w:w="11906" w:h="16838"/>
      <w:pgMar w:top="1701" w:right="1134" w:bottom="1701" w:left="1985" w:header="709"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17FBD5" w14:textId="77777777" w:rsidR="00B80FA6" w:rsidRDefault="00B80FA6" w:rsidP="006806BE">
      <w:pPr>
        <w:spacing w:after="0" w:line="240" w:lineRule="auto"/>
      </w:pPr>
      <w:r>
        <w:separator/>
      </w:r>
    </w:p>
  </w:endnote>
  <w:endnote w:type="continuationSeparator" w:id="0">
    <w:p w14:paraId="24F3AE73" w14:textId="77777777" w:rsidR="00B80FA6" w:rsidRDefault="00B80FA6" w:rsidP="006806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36"/>
      <w:gridCol w:w="4351"/>
    </w:tblGrid>
    <w:tr w:rsidR="00A72A60" w:rsidRPr="001D00CB" w14:paraId="121E6D9A" w14:textId="77777777" w:rsidTr="001D00CB">
      <w:trPr>
        <w:trHeight w:hRule="exact" w:val="70"/>
        <w:jc w:val="center"/>
      </w:trPr>
      <w:tc>
        <w:tcPr>
          <w:tcW w:w="4686" w:type="dxa"/>
          <w:shd w:val="clear" w:color="auto" w:fill="00B0F0"/>
          <w:tcMar>
            <w:top w:w="0" w:type="dxa"/>
            <w:bottom w:w="0" w:type="dxa"/>
          </w:tcMar>
        </w:tcPr>
        <w:p w14:paraId="3197EFC0" w14:textId="77777777" w:rsidR="00A72A60" w:rsidRPr="001D00CB" w:rsidRDefault="00A72A60">
          <w:pPr>
            <w:pStyle w:val="Header"/>
            <w:rPr>
              <w:caps/>
              <w:color w:val="FF0000"/>
              <w:sz w:val="18"/>
            </w:rPr>
          </w:pPr>
        </w:p>
      </w:tc>
      <w:tc>
        <w:tcPr>
          <w:tcW w:w="4674" w:type="dxa"/>
          <w:shd w:val="clear" w:color="auto" w:fill="00B0F0"/>
          <w:tcMar>
            <w:top w:w="0" w:type="dxa"/>
            <w:bottom w:w="0" w:type="dxa"/>
          </w:tcMar>
        </w:tcPr>
        <w:p w14:paraId="2CD568B3" w14:textId="77777777" w:rsidR="00A72A60" w:rsidRPr="001D00CB" w:rsidRDefault="00A72A60">
          <w:pPr>
            <w:pStyle w:val="Header"/>
            <w:jc w:val="right"/>
            <w:rPr>
              <w:caps/>
              <w:color w:val="FF0000"/>
              <w:sz w:val="18"/>
            </w:rPr>
          </w:pPr>
        </w:p>
      </w:tc>
    </w:tr>
    <w:tr w:rsidR="00A72A60" w14:paraId="77229044" w14:textId="77777777" w:rsidTr="005E5E84">
      <w:trPr>
        <w:trHeight w:val="1173"/>
        <w:jc w:val="center"/>
      </w:trPr>
      <w:tc>
        <w:tcPr>
          <w:tcW w:w="4686" w:type="dxa"/>
          <w:shd w:val="clear" w:color="auto" w:fill="auto"/>
          <w:vAlign w:val="center"/>
        </w:tcPr>
        <w:p w14:paraId="4548A087" w14:textId="77777777" w:rsidR="00A72A60" w:rsidRDefault="00A72A60" w:rsidP="009F370B">
          <w:pPr>
            <w:rPr>
              <w:lang w:val="en-US"/>
            </w:rPr>
          </w:pPr>
          <w:r>
            <w:rPr>
              <w:lang w:val="en-US"/>
            </w:rPr>
            <w:t>Trần Hoàng Huân – B140147</w:t>
          </w:r>
        </w:p>
        <w:p w14:paraId="345F66DE" w14:textId="6466F408" w:rsidR="00A72A60" w:rsidRPr="003C43C4" w:rsidRDefault="00A72A60" w:rsidP="009F370B">
          <w:pPr>
            <w:rPr>
              <w:lang w:val="en-US"/>
            </w:rPr>
          </w:pPr>
          <w:r>
            <w:rPr>
              <w:lang w:val="en-US"/>
            </w:rPr>
            <w:t>Vũ Phương – B1401081</w:t>
          </w:r>
        </w:p>
      </w:tc>
      <w:tc>
        <w:tcPr>
          <w:tcW w:w="4674" w:type="dxa"/>
          <w:shd w:val="clear" w:color="auto" w:fill="auto"/>
          <w:vAlign w:val="center"/>
        </w:tcPr>
        <w:p w14:paraId="4AFA15C9" w14:textId="77777777" w:rsidR="00A72A60" w:rsidRDefault="00A72A60">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48</w:t>
          </w:r>
          <w:r>
            <w:rPr>
              <w:caps/>
              <w:noProof/>
              <w:color w:val="808080" w:themeColor="background1" w:themeShade="80"/>
              <w:sz w:val="18"/>
              <w:szCs w:val="18"/>
            </w:rPr>
            <w:fldChar w:fldCharType="end"/>
          </w:r>
        </w:p>
      </w:tc>
    </w:tr>
  </w:tbl>
  <w:p w14:paraId="04056F27" w14:textId="77777777" w:rsidR="00A72A60" w:rsidRDefault="00A72A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CC04D3" w14:textId="77777777" w:rsidR="00B80FA6" w:rsidRDefault="00B80FA6" w:rsidP="006806BE">
      <w:pPr>
        <w:spacing w:after="0" w:line="240" w:lineRule="auto"/>
      </w:pPr>
      <w:r>
        <w:separator/>
      </w:r>
    </w:p>
  </w:footnote>
  <w:footnote w:type="continuationSeparator" w:id="0">
    <w:p w14:paraId="1DE0A56B" w14:textId="77777777" w:rsidR="00B80FA6" w:rsidRDefault="00B80FA6" w:rsidP="006806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F079B" w14:textId="2E6E5226" w:rsidR="00A72A60" w:rsidRPr="005E5E84" w:rsidRDefault="00A72A60" w:rsidP="005E5E84">
    <w:pPr>
      <w:pStyle w:val="Header"/>
      <w:jc w:val="left"/>
      <w:rPr>
        <w:lang w:val="en-US"/>
      </w:rPr>
    </w:pPr>
    <w:r>
      <w:rPr>
        <w:lang w:val="en-US"/>
      </w:rPr>
      <w:t xml:space="preserve">Giáo viên hướng dẫn: Phạm Thị Ngọc Diễm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8141F"/>
    <w:multiLevelType w:val="hybridMultilevel"/>
    <w:tmpl w:val="25F8E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13C45"/>
    <w:multiLevelType w:val="multilevel"/>
    <w:tmpl w:val="BFFE2E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220E1B"/>
    <w:multiLevelType w:val="hybridMultilevel"/>
    <w:tmpl w:val="C090F4FA"/>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9274964"/>
    <w:multiLevelType w:val="hybridMultilevel"/>
    <w:tmpl w:val="6E1E0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550B9"/>
    <w:multiLevelType w:val="hybridMultilevel"/>
    <w:tmpl w:val="76BCA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F03F7A"/>
    <w:multiLevelType w:val="hybridMultilevel"/>
    <w:tmpl w:val="C2C8234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10B2C"/>
    <w:multiLevelType w:val="multilevel"/>
    <w:tmpl w:val="B1F0BE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802F4C"/>
    <w:multiLevelType w:val="hybridMultilevel"/>
    <w:tmpl w:val="7FB6F8D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A1A8E"/>
    <w:multiLevelType w:val="hybridMultilevel"/>
    <w:tmpl w:val="FC8C4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E8233B"/>
    <w:multiLevelType w:val="hybridMultilevel"/>
    <w:tmpl w:val="7644798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307A02"/>
    <w:multiLevelType w:val="hybridMultilevel"/>
    <w:tmpl w:val="EC007D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F49632F"/>
    <w:multiLevelType w:val="hybridMultilevel"/>
    <w:tmpl w:val="B1FE0D7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1252DD4"/>
    <w:multiLevelType w:val="hybridMultilevel"/>
    <w:tmpl w:val="B50650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23E50A2"/>
    <w:multiLevelType w:val="hybridMultilevel"/>
    <w:tmpl w:val="237CC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87703A"/>
    <w:multiLevelType w:val="multilevel"/>
    <w:tmpl w:val="524E1342"/>
    <w:lvl w:ilvl="0">
      <w:start w:val="1"/>
      <w:numFmt w:val="decimal"/>
      <w:pStyle w:val="Heading1"/>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27273D4D"/>
    <w:multiLevelType w:val="hybridMultilevel"/>
    <w:tmpl w:val="FBC41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CB2E02"/>
    <w:multiLevelType w:val="hybridMultilevel"/>
    <w:tmpl w:val="6BAC11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F91626"/>
    <w:multiLevelType w:val="hybridMultilevel"/>
    <w:tmpl w:val="BCDCEB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056445"/>
    <w:multiLevelType w:val="hybridMultilevel"/>
    <w:tmpl w:val="337CA0F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3E6ECD"/>
    <w:multiLevelType w:val="hybridMultilevel"/>
    <w:tmpl w:val="E7867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4158E2"/>
    <w:multiLevelType w:val="multilevel"/>
    <w:tmpl w:val="2980685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A6D521C"/>
    <w:multiLevelType w:val="multilevel"/>
    <w:tmpl w:val="8ABE43D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2330E99"/>
    <w:multiLevelType w:val="hybridMultilevel"/>
    <w:tmpl w:val="C8366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9353C3"/>
    <w:multiLevelType w:val="hybridMultilevel"/>
    <w:tmpl w:val="2E84F5EC"/>
    <w:lvl w:ilvl="0" w:tplc="5FF23E3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5B46B2F"/>
    <w:multiLevelType w:val="hybridMultilevel"/>
    <w:tmpl w:val="5D6E9FA2"/>
    <w:lvl w:ilvl="0" w:tplc="5FF23E3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E626D6"/>
    <w:multiLevelType w:val="hybridMultilevel"/>
    <w:tmpl w:val="1A0ED1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C7065D9"/>
    <w:multiLevelType w:val="hybridMultilevel"/>
    <w:tmpl w:val="062E81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757926"/>
    <w:multiLevelType w:val="hybridMultilevel"/>
    <w:tmpl w:val="00ECA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5764AD"/>
    <w:multiLevelType w:val="multilevel"/>
    <w:tmpl w:val="2AE8895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93B0D8F"/>
    <w:multiLevelType w:val="hybridMultilevel"/>
    <w:tmpl w:val="74428F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A6E1455"/>
    <w:multiLevelType w:val="hybridMultilevel"/>
    <w:tmpl w:val="84AC48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E15693"/>
    <w:multiLevelType w:val="hybridMultilevel"/>
    <w:tmpl w:val="F7063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BAC5C4A"/>
    <w:multiLevelType w:val="hybridMultilevel"/>
    <w:tmpl w:val="664830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385173"/>
    <w:multiLevelType w:val="hybridMultilevel"/>
    <w:tmpl w:val="C7F205B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4CE82EA6"/>
    <w:multiLevelType w:val="hybridMultilevel"/>
    <w:tmpl w:val="B13CBF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E711C47"/>
    <w:multiLevelType w:val="hybridMultilevel"/>
    <w:tmpl w:val="2E644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4600B6"/>
    <w:multiLevelType w:val="hybridMultilevel"/>
    <w:tmpl w:val="D84EC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820292"/>
    <w:multiLevelType w:val="hybridMultilevel"/>
    <w:tmpl w:val="B48042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4D521B"/>
    <w:multiLevelType w:val="hybridMultilevel"/>
    <w:tmpl w:val="3CA27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0E05C4"/>
    <w:multiLevelType w:val="hybridMultilevel"/>
    <w:tmpl w:val="EF46EE98"/>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623D7B55"/>
    <w:multiLevelType w:val="hybridMultilevel"/>
    <w:tmpl w:val="72E09300"/>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CB2CBF"/>
    <w:multiLevelType w:val="hybridMultilevel"/>
    <w:tmpl w:val="CE52E0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B942FD"/>
    <w:multiLevelType w:val="hybridMultilevel"/>
    <w:tmpl w:val="4E0A5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1E6FD0"/>
    <w:multiLevelType w:val="hybridMultilevel"/>
    <w:tmpl w:val="83B2D57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49973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54E7FA9"/>
    <w:multiLevelType w:val="hybridMultilevel"/>
    <w:tmpl w:val="9EA229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5675008"/>
    <w:multiLevelType w:val="hybridMultilevel"/>
    <w:tmpl w:val="2F5EA0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6C0974"/>
    <w:multiLevelType w:val="hybridMultilevel"/>
    <w:tmpl w:val="95429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0E1367"/>
    <w:multiLevelType w:val="hybridMultilevel"/>
    <w:tmpl w:val="F264A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46"/>
  </w:num>
  <w:num w:numId="4">
    <w:abstractNumId w:val="32"/>
  </w:num>
  <w:num w:numId="5">
    <w:abstractNumId w:val="16"/>
  </w:num>
  <w:num w:numId="6">
    <w:abstractNumId w:val="37"/>
  </w:num>
  <w:num w:numId="7">
    <w:abstractNumId w:val="35"/>
  </w:num>
  <w:num w:numId="8">
    <w:abstractNumId w:val="18"/>
  </w:num>
  <w:num w:numId="9">
    <w:abstractNumId w:val="41"/>
  </w:num>
  <w:num w:numId="10">
    <w:abstractNumId w:val="31"/>
  </w:num>
  <w:num w:numId="11">
    <w:abstractNumId w:val="11"/>
  </w:num>
  <w:num w:numId="12">
    <w:abstractNumId w:val="25"/>
  </w:num>
  <w:num w:numId="13">
    <w:abstractNumId w:val="43"/>
  </w:num>
  <w:num w:numId="14">
    <w:abstractNumId w:val="27"/>
  </w:num>
  <w:num w:numId="15">
    <w:abstractNumId w:val="26"/>
  </w:num>
  <w:num w:numId="16">
    <w:abstractNumId w:val="17"/>
  </w:num>
  <w:num w:numId="17">
    <w:abstractNumId w:val="47"/>
  </w:num>
  <w:num w:numId="18">
    <w:abstractNumId w:val="3"/>
  </w:num>
  <w:num w:numId="19">
    <w:abstractNumId w:val="48"/>
  </w:num>
  <w:num w:numId="20">
    <w:abstractNumId w:val="30"/>
  </w:num>
  <w:num w:numId="21">
    <w:abstractNumId w:val="39"/>
  </w:num>
  <w:num w:numId="22">
    <w:abstractNumId w:val="33"/>
  </w:num>
  <w:num w:numId="23">
    <w:abstractNumId w:val="2"/>
  </w:num>
  <w:num w:numId="24">
    <w:abstractNumId w:val="29"/>
  </w:num>
  <w:num w:numId="25">
    <w:abstractNumId w:val="21"/>
  </w:num>
  <w:num w:numId="26">
    <w:abstractNumId w:val="24"/>
  </w:num>
  <w:num w:numId="27">
    <w:abstractNumId w:val="28"/>
  </w:num>
  <w:num w:numId="28">
    <w:abstractNumId w:val="6"/>
  </w:num>
  <w:num w:numId="29">
    <w:abstractNumId w:val="5"/>
  </w:num>
  <w:num w:numId="30">
    <w:abstractNumId w:val="9"/>
  </w:num>
  <w:num w:numId="31">
    <w:abstractNumId w:val="7"/>
  </w:num>
  <w:num w:numId="32">
    <w:abstractNumId w:val="3"/>
  </w:num>
  <w:num w:numId="33">
    <w:abstractNumId w:val="40"/>
  </w:num>
  <w:num w:numId="34">
    <w:abstractNumId w:val="30"/>
  </w:num>
  <w:num w:numId="35">
    <w:abstractNumId w:val="44"/>
  </w:num>
  <w:num w:numId="36">
    <w:abstractNumId w:val="14"/>
  </w:num>
  <w:num w:numId="37">
    <w:abstractNumId w:val="23"/>
  </w:num>
  <w:num w:numId="38">
    <w:abstractNumId w:val="22"/>
  </w:num>
  <w:num w:numId="39">
    <w:abstractNumId w:val="8"/>
  </w:num>
  <w:num w:numId="40">
    <w:abstractNumId w:val="4"/>
  </w:num>
  <w:num w:numId="41">
    <w:abstractNumId w:val="42"/>
  </w:num>
  <w:num w:numId="42">
    <w:abstractNumId w:val="0"/>
  </w:num>
  <w:num w:numId="43">
    <w:abstractNumId w:val="13"/>
  </w:num>
  <w:num w:numId="44">
    <w:abstractNumId w:val="38"/>
  </w:num>
  <w:num w:numId="45">
    <w:abstractNumId w:val="19"/>
  </w:num>
  <w:num w:numId="46">
    <w:abstractNumId w:val="36"/>
  </w:num>
  <w:num w:numId="47">
    <w:abstractNumId w:val="12"/>
  </w:num>
  <w:num w:numId="48">
    <w:abstractNumId w:val="10"/>
  </w:num>
  <w:num w:numId="49">
    <w:abstractNumId w:val="45"/>
  </w:num>
  <w:num w:numId="50">
    <w:abstractNumId w:val="15"/>
  </w:num>
  <w:num w:numId="51">
    <w:abstractNumId w:val="34"/>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huong vu">
    <w15:presenceInfo w15:providerId="Windows Live" w15:userId="b68c0edffeb33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7A4"/>
    <w:rsid w:val="00016B3B"/>
    <w:rsid w:val="000219E8"/>
    <w:rsid w:val="0002497A"/>
    <w:rsid w:val="0002511D"/>
    <w:rsid w:val="00032569"/>
    <w:rsid w:val="00032876"/>
    <w:rsid w:val="000536DA"/>
    <w:rsid w:val="00061E48"/>
    <w:rsid w:val="000628EB"/>
    <w:rsid w:val="00070151"/>
    <w:rsid w:val="00070C2F"/>
    <w:rsid w:val="00074E90"/>
    <w:rsid w:val="00083440"/>
    <w:rsid w:val="000848CF"/>
    <w:rsid w:val="00090442"/>
    <w:rsid w:val="00090B2F"/>
    <w:rsid w:val="000919CD"/>
    <w:rsid w:val="000A2D29"/>
    <w:rsid w:val="000A4F11"/>
    <w:rsid w:val="000B28A3"/>
    <w:rsid w:val="000B72E2"/>
    <w:rsid w:val="000D09EC"/>
    <w:rsid w:val="000D6B91"/>
    <w:rsid w:val="000E702E"/>
    <w:rsid w:val="0010191A"/>
    <w:rsid w:val="00112A81"/>
    <w:rsid w:val="00123B96"/>
    <w:rsid w:val="00130308"/>
    <w:rsid w:val="00132D92"/>
    <w:rsid w:val="0013721C"/>
    <w:rsid w:val="00152290"/>
    <w:rsid w:val="00155CEA"/>
    <w:rsid w:val="00162BE0"/>
    <w:rsid w:val="00176856"/>
    <w:rsid w:val="00180654"/>
    <w:rsid w:val="00184C7F"/>
    <w:rsid w:val="001A372D"/>
    <w:rsid w:val="001A6E15"/>
    <w:rsid w:val="001B1B08"/>
    <w:rsid w:val="001B2876"/>
    <w:rsid w:val="001C4D2D"/>
    <w:rsid w:val="001D00CB"/>
    <w:rsid w:val="001D59B8"/>
    <w:rsid w:val="00211CD4"/>
    <w:rsid w:val="002175BE"/>
    <w:rsid w:val="00225404"/>
    <w:rsid w:val="00233523"/>
    <w:rsid w:val="00237164"/>
    <w:rsid w:val="0024363E"/>
    <w:rsid w:val="00261DD6"/>
    <w:rsid w:val="00263449"/>
    <w:rsid w:val="00264BCF"/>
    <w:rsid w:val="00275AF6"/>
    <w:rsid w:val="00277F44"/>
    <w:rsid w:val="00282E77"/>
    <w:rsid w:val="002938F0"/>
    <w:rsid w:val="00295CFF"/>
    <w:rsid w:val="00297E5D"/>
    <w:rsid w:val="002A1B28"/>
    <w:rsid w:val="002A641F"/>
    <w:rsid w:val="002A795B"/>
    <w:rsid w:val="002C2629"/>
    <w:rsid w:val="002D2EF0"/>
    <w:rsid w:val="002F05BD"/>
    <w:rsid w:val="003119BD"/>
    <w:rsid w:val="003547FD"/>
    <w:rsid w:val="00360559"/>
    <w:rsid w:val="0036271B"/>
    <w:rsid w:val="00366807"/>
    <w:rsid w:val="00370B8C"/>
    <w:rsid w:val="003752F8"/>
    <w:rsid w:val="00377FBF"/>
    <w:rsid w:val="00392DD7"/>
    <w:rsid w:val="003A795F"/>
    <w:rsid w:val="003B05E0"/>
    <w:rsid w:val="003B08E2"/>
    <w:rsid w:val="003C0529"/>
    <w:rsid w:val="003C2A70"/>
    <w:rsid w:val="003C2D88"/>
    <w:rsid w:val="003C43C4"/>
    <w:rsid w:val="003C5421"/>
    <w:rsid w:val="003C68BE"/>
    <w:rsid w:val="003D3E6A"/>
    <w:rsid w:val="003D5A3C"/>
    <w:rsid w:val="00405A7C"/>
    <w:rsid w:val="004105BB"/>
    <w:rsid w:val="0042719D"/>
    <w:rsid w:val="0044273D"/>
    <w:rsid w:val="00442EB8"/>
    <w:rsid w:val="00443B37"/>
    <w:rsid w:val="0044671F"/>
    <w:rsid w:val="00451F3E"/>
    <w:rsid w:val="00465EEF"/>
    <w:rsid w:val="0047465B"/>
    <w:rsid w:val="004863AF"/>
    <w:rsid w:val="0049151D"/>
    <w:rsid w:val="00492072"/>
    <w:rsid w:val="00495D42"/>
    <w:rsid w:val="0049710B"/>
    <w:rsid w:val="004A26FE"/>
    <w:rsid w:val="004A77C2"/>
    <w:rsid w:val="004C3FEE"/>
    <w:rsid w:val="004D7CF2"/>
    <w:rsid w:val="004E3287"/>
    <w:rsid w:val="004F0F1C"/>
    <w:rsid w:val="004F2566"/>
    <w:rsid w:val="004F28F8"/>
    <w:rsid w:val="004F3399"/>
    <w:rsid w:val="00510604"/>
    <w:rsid w:val="00523613"/>
    <w:rsid w:val="00530384"/>
    <w:rsid w:val="00532496"/>
    <w:rsid w:val="00536771"/>
    <w:rsid w:val="005368A7"/>
    <w:rsid w:val="00540AD2"/>
    <w:rsid w:val="0056343E"/>
    <w:rsid w:val="005738E3"/>
    <w:rsid w:val="00574700"/>
    <w:rsid w:val="00575627"/>
    <w:rsid w:val="0057605B"/>
    <w:rsid w:val="005B1204"/>
    <w:rsid w:val="005B249F"/>
    <w:rsid w:val="005D16EE"/>
    <w:rsid w:val="005D2D32"/>
    <w:rsid w:val="005D7559"/>
    <w:rsid w:val="005D79CE"/>
    <w:rsid w:val="005E033B"/>
    <w:rsid w:val="005E4157"/>
    <w:rsid w:val="005E5E84"/>
    <w:rsid w:val="005E64D7"/>
    <w:rsid w:val="005E7E83"/>
    <w:rsid w:val="005F1A0B"/>
    <w:rsid w:val="005F3DEF"/>
    <w:rsid w:val="006023D0"/>
    <w:rsid w:val="0061684B"/>
    <w:rsid w:val="00630182"/>
    <w:rsid w:val="006327EB"/>
    <w:rsid w:val="00635A50"/>
    <w:rsid w:val="00640F77"/>
    <w:rsid w:val="00653696"/>
    <w:rsid w:val="00676357"/>
    <w:rsid w:val="006806BE"/>
    <w:rsid w:val="00687AEA"/>
    <w:rsid w:val="006A10B8"/>
    <w:rsid w:val="006A2C8A"/>
    <w:rsid w:val="006A36E6"/>
    <w:rsid w:val="006B0307"/>
    <w:rsid w:val="006B44B5"/>
    <w:rsid w:val="006C103E"/>
    <w:rsid w:val="006C3B6C"/>
    <w:rsid w:val="006D04E7"/>
    <w:rsid w:val="006D4DBC"/>
    <w:rsid w:val="006D794B"/>
    <w:rsid w:val="006E1A38"/>
    <w:rsid w:val="006E1FE2"/>
    <w:rsid w:val="006F12F5"/>
    <w:rsid w:val="006F2BC8"/>
    <w:rsid w:val="006F77C5"/>
    <w:rsid w:val="0070756E"/>
    <w:rsid w:val="00716E84"/>
    <w:rsid w:val="00730F28"/>
    <w:rsid w:val="00742FDD"/>
    <w:rsid w:val="00744A90"/>
    <w:rsid w:val="00753680"/>
    <w:rsid w:val="00754F1B"/>
    <w:rsid w:val="007554F4"/>
    <w:rsid w:val="00755C63"/>
    <w:rsid w:val="007643F4"/>
    <w:rsid w:val="007705D0"/>
    <w:rsid w:val="00774BA7"/>
    <w:rsid w:val="007801A8"/>
    <w:rsid w:val="007A626B"/>
    <w:rsid w:val="007B0561"/>
    <w:rsid w:val="007B7356"/>
    <w:rsid w:val="007C127C"/>
    <w:rsid w:val="007C4D3F"/>
    <w:rsid w:val="007C57EC"/>
    <w:rsid w:val="007C7D44"/>
    <w:rsid w:val="007D4551"/>
    <w:rsid w:val="007E254B"/>
    <w:rsid w:val="007E6E0B"/>
    <w:rsid w:val="0081331F"/>
    <w:rsid w:val="00814A06"/>
    <w:rsid w:val="00820B56"/>
    <w:rsid w:val="0082269C"/>
    <w:rsid w:val="00823126"/>
    <w:rsid w:val="00827FE4"/>
    <w:rsid w:val="00840C60"/>
    <w:rsid w:val="0084493D"/>
    <w:rsid w:val="008751C8"/>
    <w:rsid w:val="00875FB7"/>
    <w:rsid w:val="008833F0"/>
    <w:rsid w:val="008904F6"/>
    <w:rsid w:val="00896415"/>
    <w:rsid w:val="008977B2"/>
    <w:rsid w:val="008D1D84"/>
    <w:rsid w:val="008E15BC"/>
    <w:rsid w:val="008E1FFB"/>
    <w:rsid w:val="008E3EFA"/>
    <w:rsid w:val="008E4E1A"/>
    <w:rsid w:val="008F0BB3"/>
    <w:rsid w:val="008F226C"/>
    <w:rsid w:val="009219F1"/>
    <w:rsid w:val="00924D6A"/>
    <w:rsid w:val="00941A03"/>
    <w:rsid w:val="0095042D"/>
    <w:rsid w:val="00972D96"/>
    <w:rsid w:val="00976A9B"/>
    <w:rsid w:val="00977C58"/>
    <w:rsid w:val="00980771"/>
    <w:rsid w:val="00982AE8"/>
    <w:rsid w:val="00990D37"/>
    <w:rsid w:val="00995347"/>
    <w:rsid w:val="009977A5"/>
    <w:rsid w:val="00997C30"/>
    <w:rsid w:val="009A04B7"/>
    <w:rsid w:val="009B0E96"/>
    <w:rsid w:val="009B3AEC"/>
    <w:rsid w:val="009B5F62"/>
    <w:rsid w:val="009B606C"/>
    <w:rsid w:val="009B63D4"/>
    <w:rsid w:val="009E7EFF"/>
    <w:rsid w:val="009F114E"/>
    <w:rsid w:val="009F370B"/>
    <w:rsid w:val="009F57D7"/>
    <w:rsid w:val="009F6598"/>
    <w:rsid w:val="00A00487"/>
    <w:rsid w:val="00A050F2"/>
    <w:rsid w:val="00A05FF1"/>
    <w:rsid w:val="00A06DD8"/>
    <w:rsid w:val="00A14218"/>
    <w:rsid w:val="00A20853"/>
    <w:rsid w:val="00A23924"/>
    <w:rsid w:val="00A31690"/>
    <w:rsid w:val="00A5343B"/>
    <w:rsid w:val="00A53CFA"/>
    <w:rsid w:val="00A604BA"/>
    <w:rsid w:val="00A61DB2"/>
    <w:rsid w:val="00A65AD7"/>
    <w:rsid w:val="00A715EE"/>
    <w:rsid w:val="00A72A60"/>
    <w:rsid w:val="00A76989"/>
    <w:rsid w:val="00A77377"/>
    <w:rsid w:val="00AA15A1"/>
    <w:rsid w:val="00AA3488"/>
    <w:rsid w:val="00AB661F"/>
    <w:rsid w:val="00AD52C9"/>
    <w:rsid w:val="00AE5480"/>
    <w:rsid w:val="00AF68F7"/>
    <w:rsid w:val="00B04483"/>
    <w:rsid w:val="00B04AB8"/>
    <w:rsid w:val="00B07F23"/>
    <w:rsid w:val="00B20615"/>
    <w:rsid w:val="00B22780"/>
    <w:rsid w:val="00B243D7"/>
    <w:rsid w:val="00B264D7"/>
    <w:rsid w:val="00B26FC7"/>
    <w:rsid w:val="00B43068"/>
    <w:rsid w:val="00B430BD"/>
    <w:rsid w:val="00B467D9"/>
    <w:rsid w:val="00B548E3"/>
    <w:rsid w:val="00B7386E"/>
    <w:rsid w:val="00B76530"/>
    <w:rsid w:val="00B76C47"/>
    <w:rsid w:val="00B80FA6"/>
    <w:rsid w:val="00B81776"/>
    <w:rsid w:val="00B8788E"/>
    <w:rsid w:val="00B87E7C"/>
    <w:rsid w:val="00B944F0"/>
    <w:rsid w:val="00BA6D3B"/>
    <w:rsid w:val="00BB5488"/>
    <w:rsid w:val="00BC1887"/>
    <w:rsid w:val="00BD1DD9"/>
    <w:rsid w:val="00BF764C"/>
    <w:rsid w:val="00C0306F"/>
    <w:rsid w:val="00C03726"/>
    <w:rsid w:val="00C06BD4"/>
    <w:rsid w:val="00C23007"/>
    <w:rsid w:val="00C30904"/>
    <w:rsid w:val="00C51F17"/>
    <w:rsid w:val="00C547FE"/>
    <w:rsid w:val="00C557CE"/>
    <w:rsid w:val="00C70957"/>
    <w:rsid w:val="00C72A3D"/>
    <w:rsid w:val="00C77865"/>
    <w:rsid w:val="00C824AE"/>
    <w:rsid w:val="00C8482A"/>
    <w:rsid w:val="00C84B71"/>
    <w:rsid w:val="00C86C51"/>
    <w:rsid w:val="00C86E94"/>
    <w:rsid w:val="00C95C85"/>
    <w:rsid w:val="00CA57A3"/>
    <w:rsid w:val="00CB1F1C"/>
    <w:rsid w:val="00CB27A4"/>
    <w:rsid w:val="00CD33E1"/>
    <w:rsid w:val="00CD6A10"/>
    <w:rsid w:val="00CE1893"/>
    <w:rsid w:val="00CE445B"/>
    <w:rsid w:val="00CE6578"/>
    <w:rsid w:val="00CF3985"/>
    <w:rsid w:val="00CF66D5"/>
    <w:rsid w:val="00D04C7C"/>
    <w:rsid w:val="00D20C30"/>
    <w:rsid w:val="00D27251"/>
    <w:rsid w:val="00D2791A"/>
    <w:rsid w:val="00D3179D"/>
    <w:rsid w:val="00D3682B"/>
    <w:rsid w:val="00D3718D"/>
    <w:rsid w:val="00D37F5C"/>
    <w:rsid w:val="00D43E01"/>
    <w:rsid w:val="00D55D3A"/>
    <w:rsid w:val="00D82BBB"/>
    <w:rsid w:val="00D94765"/>
    <w:rsid w:val="00DA4FE5"/>
    <w:rsid w:val="00DA561E"/>
    <w:rsid w:val="00DB1865"/>
    <w:rsid w:val="00DC4C5A"/>
    <w:rsid w:val="00DC7D42"/>
    <w:rsid w:val="00DE0F89"/>
    <w:rsid w:val="00DE2334"/>
    <w:rsid w:val="00DE28CF"/>
    <w:rsid w:val="00DE5517"/>
    <w:rsid w:val="00DF1465"/>
    <w:rsid w:val="00DF3BEE"/>
    <w:rsid w:val="00DF5931"/>
    <w:rsid w:val="00E10225"/>
    <w:rsid w:val="00E114E4"/>
    <w:rsid w:val="00E23E74"/>
    <w:rsid w:val="00E4365A"/>
    <w:rsid w:val="00E44686"/>
    <w:rsid w:val="00E50C83"/>
    <w:rsid w:val="00E72A16"/>
    <w:rsid w:val="00E913F0"/>
    <w:rsid w:val="00EB1083"/>
    <w:rsid w:val="00EB236F"/>
    <w:rsid w:val="00EB407A"/>
    <w:rsid w:val="00EB7385"/>
    <w:rsid w:val="00EC1917"/>
    <w:rsid w:val="00EC36EE"/>
    <w:rsid w:val="00EC45DD"/>
    <w:rsid w:val="00F02EAB"/>
    <w:rsid w:val="00F05D3D"/>
    <w:rsid w:val="00F11107"/>
    <w:rsid w:val="00F150F5"/>
    <w:rsid w:val="00F20C89"/>
    <w:rsid w:val="00F22FF3"/>
    <w:rsid w:val="00F269B7"/>
    <w:rsid w:val="00F32A17"/>
    <w:rsid w:val="00F41082"/>
    <w:rsid w:val="00F45A48"/>
    <w:rsid w:val="00F53F07"/>
    <w:rsid w:val="00F5523F"/>
    <w:rsid w:val="00F55928"/>
    <w:rsid w:val="00F72C81"/>
    <w:rsid w:val="00F96B7D"/>
    <w:rsid w:val="00FB1E01"/>
    <w:rsid w:val="00FB3953"/>
    <w:rsid w:val="00FB646D"/>
    <w:rsid w:val="00FC0B0B"/>
    <w:rsid w:val="00FC2466"/>
    <w:rsid w:val="00FC2BC7"/>
    <w:rsid w:val="00FF18B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1220F"/>
  <w15:chartTrackingRefBased/>
  <w15:docId w15:val="{91B2BD9B-E50D-4C15-9C6D-DBAA1EDA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15A1"/>
    <w:pPr>
      <w:jc w:val="both"/>
    </w:pPr>
    <w:rPr>
      <w:rFonts w:asciiTheme="majorHAnsi" w:hAnsiTheme="majorHAnsi" w:cstheme="majorHAnsi"/>
      <w:sz w:val="26"/>
      <w:szCs w:val="26"/>
    </w:rPr>
  </w:style>
  <w:style w:type="paragraph" w:styleId="Heading1">
    <w:name w:val="heading 1"/>
    <w:basedOn w:val="Normal"/>
    <w:next w:val="Normal"/>
    <w:link w:val="Heading1Char"/>
    <w:uiPriority w:val="9"/>
    <w:qFormat/>
    <w:rsid w:val="00742FDD"/>
    <w:pPr>
      <w:keepNext/>
      <w:keepLines/>
      <w:numPr>
        <w:numId w:val="36"/>
      </w:numPr>
      <w:spacing w:before="240" w:after="0"/>
      <w:ind w:left="540" w:hanging="90"/>
      <w:jc w:val="center"/>
      <w:outlineLvl w:val="0"/>
    </w:pPr>
    <w:rPr>
      <w:rFonts w:eastAsiaTheme="majorEastAsia" w:cstheme="majorBidi"/>
      <w:b/>
      <w:lang w:val="en-US"/>
    </w:rPr>
  </w:style>
  <w:style w:type="paragraph" w:styleId="Heading2">
    <w:name w:val="heading 2"/>
    <w:basedOn w:val="Normal"/>
    <w:next w:val="Normal"/>
    <w:link w:val="Heading2Char"/>
    <w:uiPriority w:val="9"/>
    <w:unhideWhenUsed/>
    <w:qFormat/>
    <w:rsid w:val="00536771"/>
    <w:pPr>
      <w:keepNext/>
      <w:keepLines/>
      <w:numPr>
        <w:ilvl w:val="1"/>
        <w:numId w:val="36"/>
      </w:numPr>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536771"/>
    <w:pPr>
      <w:keepNext/>
      <w:keepLines/>
      <w:numPr>
        <w:ilvl w:val="2"/>
        <w:numId w:val="36"/>
      </w:numPr>
      <w:spacing w:before="40" w:after="0"/>
      <w:outlineLvl w:val="2"/>
    </w:pPr>
    <w:rPr>
      <w:rFonts w:eastAsiaTheme="majorEastAsia" w:cstheme="majorBidi"/>
      <w:b/>
      <w:lang w:val="en-US"/>
    </w:rPr>
  </w:style>
  <w:style w:type="paragraph" w:styleId="Heading4">
    <w:name w:val="heading 4"/>
    <w:basedOn w:val="Normal"/>
    <w:next w:val="Normal"/>
    <w:link w:val="Heading4Char"/>
    <w:uiPriority w:val="9"/>
    <w:unhideWhenUsed/>
    <w:qFormat/>
    <w:rsid w:val="00730F28"/>
    <w:pPr>
      <w:keepNext/>
      <w:keepLines/>
      <w:numPr>
        <w:ilvl w:val="3"/>
        <w:numId w:val="3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F3985"/>
    <w:pPr>
      <w:keepNext/>
      <w:keepLines/>
      <w:numPr>
        <w:ilvl w:val="4"/>
        <w:numId w:val="3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070C2F"/>
    <w:pPr>
      <w:numPr>
        <w:ilvl w:val="5"/>
      </w:numPr>
      <w:outlineLvl w:val="5"/>
    </w:pPr>
  </w:style>
  <w:style w:type="paragraph" w:styleId="Heading7">
    <w:name w:val="heading 7"/>
    <w:basedOn w:val="Normal"/>
    <w:next w:val="Normal"/>
    <w:link w:val="Heading7Char"/>
    <w:uiPriority w:val="9"/>
    <w:semiHidden/>
    <w:unhideWhenUsed/>
    <w:qFormat/>
    <w:rsid w:val="000848CF"/>
    <w:pPr>
      <w:keepNext/>
      <w:keepLines/>
      <w:numPr>
        <w:ilvl w:val="6"/>
        <w:numId w:val="36"/>
      </w:numPr>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0848CF"/>
    <w:pPr>
      <w:keepNext/>
      <w:keepLines/>
      <w:numPr>
        <w:ilvl w:val="7"/>
        <w:numId w:val="36"/>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48CF"/>
    <w:pPr>
      <w:keepNext/>
      <w:keepLines/>
      <w:numPr>
        <w:ilvl w:val="8"/>
        <w:numId w:val="36"/>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FDD"/>
    <w:rPr>
      <w:rFonts w:asciiTheme="majorHAnsi" w:eastAsiaTheme="majorEastAsia" w:hAnsiTheme="majorHAnsi" w:cstheme="majorBidi"/>
      <w:b/>
      <w:sz w:val="26"/>
      <w:szCs w:val="26"/>
      <w:lang w:val="en-US"/>
    </w:rPr>
  </w:style>
  <w:style w:type="character" w:customStyle="1" w:styleId="Heading2Char">
    <w:name w:val="Heading 2 Char"/>
    <w:basedOn w:val="DefaultParagraphFont"/>
    <w:link w:val="Heading2"/>
    <w:uiPriority w:val="9"/>
    <w:rsid w:val="0053677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536771"/>
    <w:rPr>
      <w:rFonts w:asciiTheme="majorHAnsi" w:eastAsiaTheme="majorEastAsia" w:hAnsiTheme="majorHAnsi" w:cstheme="majorBidi"/>
      <w:b/>
      <w:sz w:val="26"/>
      <w:szCs w:val="26"/>
      <w:lang w:val="en-US"/>
    </w:rPr>
  </w:style>
  <w:style w:type="character" w:customStyle="1" w:styleId="Heading4Char">
    <w:name w:val="Heading 4 Char"/>
    <w:basedOn w:val="DefaultParagraphFont"/>
    <w:link w:val="Heading4"/>
    <w:uiPriority w:val="9"/>
    <w:rsid w:val="00730F28"/>
    <w:rPr>
      <w:rFonts w:asciiTheme="majorHAnsi" w:eastAsiaTheme="majorEastAsia" w:hAnsiTheme="majorHAnsi" w:cstheme="majorBidi"/>
      <w:b/>
      <w:iCs/>
      <w:sz w:val="26"/>
      <w:szCs w:val="26"/>
    </w:rPr>
  </w:style>
  <w:style w:type="paragraph" w:styleId="TOC1">
    <w:name w:val="toc 1"/>
    <w:basedOn w:val="Normal"/>
    <w:next w:val="Normal"/>
    <w:autoRedefine/>
    <w:uiPriority w:val="39"/>
    <w:unhideWhenUsed/>
    <w:rsid w:val="00EB1083"/>
    <w:pPr>
      <w:spacing w:after="100"/>
    </w:pPr>
  </w:style>
  <w:style w:type="paragraph" w:styleId="TOC2">
    <w:name w:val="toc 2"/>
    <w:basedOn w:val="Normal"/>
    <w:next w:val="Normal"/>
    <w:autoRedefine/>
    <w:uiPriority w:val="39"/>
    <w:unhideWhenUsed/>
    <w:rsid w:val="00EB1083"/>
    <w:pPr>
      <w:spacing w:after="100"/>
      <w:ind w:left="220"/>
    </w:pPr>
  </w:style>
  <w:style w:type="paragraph" w:styleId="TOC3">
    <w:name w:val="toc 3"/>
    <w:basedOn w:val="Normal"/>
    <w:next w:val="Normal"/>
    <w:autoRedefine/>
    <w:uiPriority w:val="39"/>
    <w:unhideWhenUsed/>
    <w:rsid w:val="00EB1083"/>
    <w:pPr>
      <w:spacing w:after="100"/>
      <w:ind w:left="440"/>
    </w:pPr>
  </w:style>
  <w:style w:type="paragraph" w:styleId="TOC4">
    <w:name w:val="toc 4"/>
    <w:basedOn w:val="Normal"/>
    <w:next w:val="Normal"/>
    <w:autoRedefine/>
    <w:uiPriority w:val="39"/>
    <w:unhideWhenUsed/>
    <w:rsid w:val="00EB1083"/>
    <w:pPr>
      <w:spacing w:after="100"/>
      <w:ind w:left="660"/>
    </w:pPr>
  </w:style>
  <w:style w:type="paragraph" w:styleId="NormalWeb">
    <w:name w:val="Normal (Web)"/>
    <w:basedOn w:val="Normal"/>
    <w:uiPriority w:val="99"/>
    <w:unhideWhenUsed/>
    <w:rsid w:val="006B44B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ListParagraph">
    <w:name w:val="List Paragraph"/>
    <w:basedOn w:val="Normal"/>
    <w:link w:val="ListParagraphChar"/>
    <w:uiPriority w:val="34"/>
    <w:qFormat/>
    <w:rsid w:val="006B44B5"/>
    <w:pPr>
      <w:ind w:left="720"/>
      <w:contextualSpacing/>
    </w:pPr>
  </w:style>
  <w:style w:type="table" w:styleId="TableGrid">
    <w:name w:val="Table Grid"/>
    <w:basedOn w:val="TableNormal"/>
    <w:uiPriority w:val="39"/>
    <w:rsid w:val="00813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3523"/>
    <w:rPr>
      <w:color w:val="0563C1" w:themeColor="hyperlink"/>
      <w:u w:val="single"/>
    </w:rPr>
  </w:style>
  <w:style w:type="paragraph" w:styleId="Header">
    <w:name w:val="header"/>
    <w:basedOn w:val="Normal"/>
    <w:link w:val="HeaderChar"/>
    <w:uiPriority w:val="99"/>
    <w:unhideWhenUsed/>
    <w:rsid w:val="006806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6BE"/>
    <w:rPr>
      <w:rFonts w:asciiTheme="majorHAnsi" w:hAnsiTheme="majorHAnsi" w:cstheme="majorHAnsi"/>
      <w:sz w:val="26"/>
      <w:szCs w:val="26"/>
    </w:rPr>
  </w:style>
  <w:style w:type="paragraph" w:styleId="Footer">
    <w:name w:val="footer"/>
    <w:basedOn w:val="Normal"/>
    <w:link w:val="FooterChar"/>
    <w:uiPriority w:val="99"/>
    <w:unhideWhenUsed/>
    <w:rsid w:val="006806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6BE"/>
    <w:rPr>
      <w:rFonts w:asciiTheme="majorHAnsi" w:hAnsiTheme="majorHAnsi" w:cstheme="majorHAnsi"/>
      <w:sz w:val="26"/>
      <w:szCs w:val="26"/>
    </w:rPr>
  </w:style>
  <w:style w:type="character" w:styleId="CommentReference">
    <w:name w:val="annotation reference"/>
    <w:basedOn w:val="DefaultParagraphFont"/>
    <w:uiPriority w:val="99"/>
    <w:semiHidden/>
    <w:unhideWhenUsed/>
    <w:rsid w:val="006A36E6"/>
    <w:rPr>
      <w:sz w:val="16"/>
      <w:szCs w:val="16"/>
    </w:rPr>
  </w:style>
  <w:style w:type="paragraph" w:styleId="CommentText">
    <w:name w:val="annotation text"/>
    <w:basedOn w:val="Normal"/>
    <w:link w:val="CommentTextChar"/>
    <w:uiPriority w:val="99"/>
    <w:semiHidden/>
    <w:unhideWhenUsed/>
    <w:rsid w:val="006A36E6"/>
    <w:pPr>
      <w:spacing w:line="240" w:lineRule="auto"/>
    </w:pPr>
    <w:rPr>
      <w:sz w:val="20"/>
      <w:szCs w:val="20"/>
    </w:rPr>
  </w:style>
  <w:style w:type="character" w:customStyle="1" w:styleId="CommentTextChar">
    <w:name w:val="Comment Text Char"/>
    <w:basedOn w:val="DefaultParagraphFont"/>
    <w:link w:val="CommentText"/>
    <w:uiPriority w:val="99"/>
    <w:semiHidden/>
    <w:rsid w:val="006A36E6"/>
    <w:rPr>
      <w:rFonts w:asciiTheme="majorHAnsi" w:hAnsiTheme="majorHAnsi" w:cstheme="majorHAnsi"/>
      <w:sz w:val="20"/>
      <w:szCs w:val="20"/>
    </w:rPr>
  </w:style>
  <w:style w:type="paragraph" w:styleId="CommentSubject">
    <w:name w:val="annotation subject"/>
    <w:basedOn w:val="CommentText"/>
    <w:next w:val="CommentText"/>
    <w:link w:val="CommentSubjectChar"/>
    <w:uiPriority w:val="99"/>
    <w:semiHidden/>
    <w:unhideWhenUsed/>
    <w:rsid w:val="006A36E6"/>
    <w:rPr>
      <w:b/>
      <w:bCs/>
    </w:rPr>
  </w:style>
  <w:style w:type="character" w:customStyle="1" w:styleId="CommentSubjectChar">
    <w:name w:val="Comment Subject Char"/>
    <w:basedOn w:val="CommentTextChar"/>
    <w:link w:val="CommentSubject"/>
    <w:uiPriority w:val="99"/>
    <w:semiHidden/>
    <w:rsid w:val="006A36E6"/>
    <w:rPr>
      <w:rFonts w:asciiTheme="majorHAnsi" w:hAnsiTheme="majorHAnsi" w:cstheme="majorHAnsi"/>
      <w:b/>
      <w:bCs/>
      <w:sz w:val="20"/>
      <w:szCs w:val="20"/>
    </w:rPr>
  </w:style>
  <w:style w:type="paragraph" w:styleId="BalloonText">
    <w:name w:val="Balloon Text"/>
    <w:basedOn w:val="Normal"/>
    <w:link w:val="BalloonTextChar"/>
    <w:uiPriority w:val="99"/>
    <w:semiHidden/>
    <w:unhideWhenUsed/>
    <w:rsid w:val="006A36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6E6"/>
    <w:rPr>
      <w:rFonts w:ascii="Segoe UI" w:hAnsi="Segoe UI" w:cs="Segoe UI"/>
      <w:sz w:val="18"/>
      <w:szCs w:val="18"/>
    </w:rPr>
  </w:style>
  <w:style w:type="paragraph" w:styleId="Caption">
    <w:name w:val="caption"/>
    <w:basedOn w:val="Normal"/>
    <w:next w:val="Normal"/>
    <w:uiPriority w:val="35"/>
    <w:unhideWhenUsed/>
    <w:qFormat/>
    <w:rsid w:val="007643F4"/>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30384"/>
    <w:rPr>
      <w:color w:val="605E5C"/>
      <w:shd w:val="clear" w:color="auto" w:fill="E1DFDD"/>
    </w:rPr>
  </w:style>
  <w:style w:type="character" w:customStyle="1" w:styleId="ListParagraphChar">
    <w:name w:val="List Paragraph Char"/>
    <w:link w:val="ListParagraph"/>
    <w:uiPriority w:val="34"/>
    <w:rsid w:val="00DF3BEE"/>
    <w:rPr>
      <w:rFonts w:asciiTheme="majorHAnsi" w:hAnsiTheme="majorHAnsi" w:cstheme="majorHAnsi"/>
      <w:sz w:val="26"/>
      <w:szCs w:val="26"/>
    </w:rPr>
  </w:style>
  <w:style w:type="paragraph" w:styleId="TOCHeading">
    <w:name w:val="TOC Heading"/>
    <w:basedOn w:val="Heading1"/>
    <w:next w:val="Normal"/>
    <w:uiPriority w:val="39"/>
    <w:unhideWhenUsed/>
    <w:qFormat/>
    <w:rsid w:val="000848CF"/>
    <w:pPr>
      <w:jc w:val="left"/>
      <w:outlineLvl w:val="9"/>
    </w:pPr>
    <w:rPr>
      <w:b w:val="0"/>
      <w:color w:val="2E74B5" w:themeColor="accent1" w:themeShade="BF"/>
      <w:sz w:val="32"/>
      <w:szCs w:val="32"/>
    </w:rPr>
  </w:style>
  <w:style w:type="character" w:customStyle="1" w:styleId="Heading5Char">
    <w:name w:val="Heading 5 Char"/>
    <w:basedOn w:val="DefaultParagraphFont"/>
    <w:link w:val="Heading5"/>
    <w:uiPriority w:val="9"/>
    <w:rsid w:val="00CF3985"/>
    <w:rPr>
      <w:rFonts w:asciiTheme="majorHAnsi" w:eastAsiaTheme="majorEastAsia" w:hAnsiTheme="majorHAnsi" w:cstheme="majorBidi"/>
      <w:b/>
      <w:sz w:val="26"/>
      <w:szCs w:val="26"/>
    </w:rPr>
  </w:style>
  <w:style w:type="paragraph" w:styleId="TableofFigures">
    <w:name w:val="table of figures"/>
    <w:basedOn w:val="Normal"/>
    <w:next w:val="Normal"/>
    <w:uiPriority w:val="99"/>
    <w:unhideWhenUsed/>
    <w:rsid w:val="000848CF"/>
    <w:pPr>
      <w:spacing w:after="0"/>
    </w:pPr>
  </w:style>
  <w:style w:type="character" w:customStyle="1" w:styleId="Heading6Char">
    <w:name w:val="Heading 6 Char"/>
    <w:basedOn w:val="DefaultParagraphFont"/>
    <w:link w:val="Heading6"/>
    <w:uiPriority w:val="9"/>
    <w:rsid w:val="00070C2F"/>
    <w:rPr>
      <w:rFonts w:asciiTheme="majorHAnsi" w:eastAsiaTheme="majorEastAsia" w:hAnsiTheme="majorHAnsi" w:cstheme="majorBidi"/>
      <w:b/>
      <w:sz w:val="26"/>
      <w:szCs w:val="26"/>
    </w:rPr>
  </w:style>
  <w:style w:type="character" w:customStyle="1" w:styleId="Heading7Char">
    <w:name w:val="Heading 7 Char"/>
    <w:basedOn w:val="DefaultParagraphFont"/>
    <w:link w:val="Heading7"/>
    <w:uiPriority w:val="9"/>
    <w:semiHidden/>
    <w:rsid w:val="000848C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0848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848C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C51F17"/>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7485">
      <w:bodyDiv w:val="1"/>
      <w:marLeft w:val="0"/>
      <w:marRight w:val="0"/>
      <w:marTop w:val="0"/>
      <w:marBottom w:val="0"/>
      <w:divBdr>
        <w:top w:val="none" w:sz="0" w:space="0" w:color="auto"/>
        <w:left w:val="none" w:sz="0" w:space="0" w:color="auto"/>
        <w:bottom w:val="none" w:sz="0" w:space="0" w:color="auto"/>
        <w:right w:val="none" w:sz="0" w:space="0" w:color="auto"/>
      </w:divBdr>
    </w:div>
    <w:div w:id="185532977">
      <w:bodyDiv w:val="1"/>
      <w:marLeft w:val="0"/>
      <w:marRight w:val="0"/>
      <w:marTop w:val="0"/>
      <w:marBottom w:val="0"/>
      <w:divBdr>
        <w:top w:val="none" w:sz="0" w:space="0" w:color="auto"/>
        <w:left w:val="none" w:sz="0" w:space="0" w:color="auto"/>
        <w:bottom w:val="none" w:sz="0" w:space="0" w:color="auto"/>
        <w:right w:val="none" w:sz="0" w:space="0" w:color="auto"/>
      </w:divBdr>
    </w:div>
    <w:div w:id="200943914">
      <w:bodyDiv w:val="1"/>
      <w:marLeft w:val="0"/>
      <w:marRight w:val="0"/>
      <w:marTop w:val="0"/>
      <w:marBottom w:val="0"/>
      <w:divBdr>
        <w:top w:val="none" w:sz="0" w:space="0" w:color="auto"/>
        <w:left w:val="none" w:sz="0" w:space="0" w:color="auto"/>
        <w:bottom w:val="none" w:sz="0" w:space="0" w:color="auto"/>
        <w:right w:val="none" w:sz="0" w:space="0" w:color="auto"/>
      </w:divBdr>
    </w:div>
    <w:div w:id="285047048">
      <w:bodyDiv w:val="1"/>
      <w:marLeft w:val="0"/>
      <w:marRight w:val="0"/>
      <w:marTop w:val="0"/>
      <w:marBottom w:val="0"/>
      <w:divBdr>
        <w:top w:val="none" w:sz="0" w:space="0" w:color="auto"/>
        <w:left w:val="none" w:sz="0" w:space="0" w:color="auto"/>
        <w:bottom w:val="none" w:sz="0" w:space="0" w:color="auto"/>
        <w:right w:val="none" w:sz="0" w:space="0" w:color="auto"/>
      </w:divBdr>
    </w:div>
    <w:div w:id="893279150">
      <w:bodyDiv w:val="1"/>
      <w:marLeft w:val="0"/>
      <w:marRight w:val="0"/>
      <w:marTop w:val="0"/>
      <w:marBottom w:val="0"/>
      <w:divBdr>
        <w:top w:val="none" w:sz="0" w:space="0" w:color="auto"/>
        <w:left w:val="none" w:sz="0" w:space="0" w:color="auto"/>
        <w:bottom w:val="none" w:sz="0" w:space="0" w:color="auto"/>
        <w:right w:val="none" w:sz="0" w:space="0" w:color="auto"/>
      </w:divBdr>
    </w:div>
    <w:div w:id="1234463134">
      <w:bodyDiv w:val="1"/>
      <w:marLeft w:val="0"/>
      <w:marRight w:val="0"/>
      <w:marTop w:val="0"/>
      <w:marBottom w:val="0"/>
      <w:divBdr>
        <w:top w:val="none" w:sz="0" w:space="0" w:color="auto"/>
        <w:left w:val="none" w:sz="0" w:space="0" w:color="auto"/>
        <w:bottom w:val="none" w:sz="0" w:space="0" w:color="auto"/>
        <w:right w:val="none" w:sz="0" w:space="0" w:color="auto"/>
      </w:divBdr>
    </w:div>
    <w:div w:id="1257246863">
      <w:bodyDiv w:val="1"/>
      <w:marLeft w:val="0"/>
      <w:marRight w:val="0"/>
      <w:marTop w:val="0"/>
      <w:marBottom w:val="0"/>
      <w:divBdr>
        <w:top w:val="none" w:sz="0" w:space="0" w:color="auto"/>
        <w:left w:val="none" w:sz="0" w:space="0" w:color="auto"/>
        <w:bottom w:val="none" w:sz="0" w:space="0" w:color="auto"/>
        <w:right w:val="none" w:sz="0" w:space="0" w:color="auto"/>
      </w:divBdr>
    </w:div>
    <w:div w:id="1531409623">
      <w:bodyDiv w:val="1"/>
      <w:marLeft w:val="0"/>
      <w:marRight w:val="0"/>
      <w:marTop w:val="0"/>
      <w:marBottom w:val="0"/>
      <w:divBdr>
        <w:top w:val="none" w:sz="0" w:space="0" w:color="auto"/>
        <w:left w:val="none" w:sz="0" w:space="0" w:color="auto"/>
        <w:bottom w:val="none" w:sz="0" w:space="0" w:color="auto"/>
        <w:right w:val="none" w:sz="0" w:space="0" w:color="auto"/>
      </w:divBdr>
    </w:div>
    <w:div w:id="1561211003">
      <w:bodyDiv w:val="1"/>
      <w:marLeft w:val="0"/>
      <w:marRight w:val="0"/>
      <w:marTop w:val="0"/>
      <w:marBottom w:val="0"/>
      <w:divBdr>
        <w:top w:val="none" w:sz="0" w:space="0" w:color="auto"/>
        <w:left w:val="none" w:sz="0" w:space="0" w:color="auto"/>
        <w:bottom w:val="none" w:sz="0" w:space="0" w:color="auto"/>
        <w:right w:val="none" w:sz="0" w:space="0" w:color="auto"/>
      </w:divBdr>
    </w:div>
    <w:div w:id="1619608490">
      <w:bodyDiv w:val="1"/>
      <w:marLeft w:val="0"/>
      <w:marRight w:val="0"/>
      <w:marTop w:val="0"/>
      <w:marBottom w:val="0"/>
      <w:divBdr>
        <w:top w:val="none" w:sz="0" w:space="0" w:color="auto"/>
        <w:left w:val="none" w:sz="0" w:space="0" w:color="auto"/>
        <w:bottom w:val="none" w:sz="0" w:space="0" w:color="auto"/>
        <w:right w:val="none" w:sz="0" w:space="0" w:color="auto"/>
      </w:divBdr>
    </w:div>
    <w:div w:id="1762604480">
      <w:bodyDiv w:val="1"/>
      <w:marLeft w:val="0"/>
      <w:marRight w:val="0"/>
      <w:marTop w:val="0"/>
      <w:marBottom w:val="0"/>
      <w:divBdr>
        <w:top w:val="none" w:sz="0" w:space="0" w:color="auto"/>
        <w:left w:val="none" w:sz="0" w:space="0" w:color="auto"/>
        <w:bottom w:val="none" w:sz="0" w:space="0" w:color="auto"/>
        <w:right w:val="none" w:sz="0" w:space="0" w:color="auto"/>
      </w:divBdr>
    </w:div>
    <w:div w:id="1843858545">
      <w:bodyDiv w:val="1"/>
      <w:marLeft w:val="0"/>
      <w:marRight w:val="0"/>
      <w:marTop w:val="0"/>
      <w:marBottom w:val="0"/>
      <w:divBdr>
        <w:top w:val="none" w:sz="0" w:space="0" w:color="auto"/>
        <w:left w:val="none" w:sz="0" w:space="0" w:color="auto"/>
        <w:bottom w:val="none" w:sz="0" w:space="0" w:color="auto"/>
        <w:right w:val="none" w:sz="0" w:space="0" w:color="auto"/>
      </w:divBdr>
    </w:div>
    <w:div w:id="1994482155">
      <w:bodyDiv w:val="1"/>
      <w:marLeft w:val="0"/>
      <w:marRight w:val="0"/>
      <w:marTop w:val="0"/>
      <w:marBottom w:val="0"/>
      <w:divBdr>
        <w:top w:val="none" w:sz="0" w:space="0" w:color="auto"/>
        <w:left w:val="none" w:sz="0" w:space="0" w:color="auto"/>
        <w:bottom w:val="none" w:sz="0" w:space="0" w:color="auto"/>
        <w:right w:val="none" w:sz="0" w:space="0" w:color="auto"/>
      </w:divBdr>
    </w:div>
    <w:div w:id="211702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viblo.asia/p/cung-tim-hieu-ve-graphql-07LKX4zeKV4" TargetMode="External"/><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emf"/><Relationship Id="rId58" Type="http://schemas.openxmlformats.org/officeDocument/2006/relationships/hyperlink" Target="https://viblo.asia/p/reactjs-uu-diem-va-nhuoc-diem-V3m5WzexlO7"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6.png"/><Relationship Id="rId14" Type="http://schemas.openxmlformats.org/officeDocument/2006/relationships/diagramLayout" Target="diagrams/layou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emf"/><Relationship Id="rId48" Type="http://schemas.openxmlformats.org/officeDocument/2006/relationships/image" Target="media/image35.emf"/><Relationship Id="rId56" Type="http://schemas.openxmlformats.org/officeDocument/2006/relationships/hyperlink" Target="https://itnext.io/automatically-building-and-maintaining-graphql-apis-with-postgresql-and-postgraphile-c497636abd29" TargetMode="External"/><Relationship Id="rId64" Type="http://schemas.openxmlformats.org/officeDocument/2006/relationships/theme" Target="theme/theme1.xml"/><Relationship Id="rId8" Type="http://schemas.openxmlformats.org/officeDocument/2006/relationships/hyperlink" Target="file:///C:\Users\vuphu\Desktop\luanvan\Lu-n-v-n\baoCao\bao-cao-luan-van.docx"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diagramDrawing" Target="diagrams/drawing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33.png"/><Relationship Id="rId59" Type="http://schemas.openxmlformats.org/officeDocument/2006/relationships/hyperlink" Target="https://www.apollographql.com/docs/react/"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graphile.org/postgraphile/introduction/"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2639C4-6DA6-49FC-981C-8466A77BBBD0}" type="doc">
      <dgm:prSet loTypeId="urn:microsoft.com/office/officeart/2008/layout/HorizontalMultiLevelHierarchy" loCatId="hierarchy" qsTypeId="urn:microsoft.com/office/officeart/2005/8/quickstyle/simple1" qsCatId="simple" csTypeId="urn:microsoft.com/office/officeart/2005/8/colors/accent0_2" csCatId="mainScheme" phldr="1"/>
      <dgm:spPr/>
      <dgm:t>
        <a:bodyPr/>
        <a:lstStyle/>
        <a:p>
          <a:endParaRPr lang="en-US"/>
        </a:p>
      </dgm:t>
    </dgm:pt>
    <dgm:pt modelId="{A716D81E-C9B9-4A24-988B-5C37CF75B8D4}">
      <dgm:prSet phldrT="[Text]" custT="1"/>
      <dgm:spPr/>
      <dgm:t>
        <a:bodyPr/>
        <a:lstStyle/>
        <a:p>
          <a:pPr algn="ctr"/>
          <a:r>
            <a:rPr lang="en-US" sz="1300" b="1">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gm:t>
    </dgm:pt>
    <dgm:pt modelId="{DD6C018F-38FE-4878-A733-2CDFDA710B23}" type="parTrans" cxnId="{0D52EF5D-B1F4-4D6A-BFE4-9857A48EC236}">
      <dgm:prSet/>
      <dgm:spPr/>
      <dgm:t>
        <a:bodyPr/>
        <a:lstStyle/>
        <a:p>
          <a:endParaRPr lang="en-US"/>
        </a:p>
      </dgm:t>
    </dgm:pt>
    <dgm:pt modelId="{DAA19B58-A37E-4BD9-AD8A-E2BDA3ED91EF}" type="sibTrans" cxnId="{0D52EF5D-B1F4-4D6A-BFE4-9857A48EC236}">
      <dgm:prSet/>
      <dgm:spPr/>
      <dgm:t>
        <a:bodyPr/>
        <a:lstStyle/>
        <a:p>
          <a:endParaRPr lang="en-US"/>
        </a:p>
      </dgm:t>
    </dgm:pt>
    <dgm:pt modelId="{9C8FBAB3-9E42-44F0-BE6F-7A1394E3A1C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đơn hàng</a:t>
          </a:r>
        </a:p>
      </dgm:t>
    </dgm:pt>
    <dgm:pt modelId="{8A76DDAF-46B1-43F5-A4B2-FBA3AB82AAA1}" type="parTrans" cxnId="{41D32AA4-FB52-4215-8653-FD5A81CA4933}">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B0CB6D7D-944D-48AC-98C0-06E261F8B2B1}" type="sibTrans" cxnId="{41D32AA4-FB52-4215-8653-FD5A81CA4933}">
      <dgm:prSet/>
      <dgm:spPr/>
      <dgm:t>
        <a:bodyPr/>
        <a:lstStyle/>
        <a:p>
          <a:endParaRPr lang="en-US"/>
        </a:p>
      </dgm:t>
    </dgm:pt>
    <dgm:pt modelId="{08DAA755-EAC3-4482-B66A-25035F229FB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biên nhận</a:t>
          </a:r>
        </a:p>
      </dgm:t>
    </dgm:pt>
    <dgm:pt modelId="{D052C611-7FD9-48CC-9F1E-3C244EA2E970}" type="parTrans" cxnId="{599B4B7F-A5DB-44FB-AEA0-0CE0ED45AE96}">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72D31ED9-99EB-4EAE-A575-61317AE98C84}" type="sibTrans" cxnId="{599B4B7F-A5DB-44FB-AEA0-0CE0ED45AE96}">
      <dgm:prSet/>
      <dgm:spPr/>
      <dgm:t>
        <a:bodyPr/>
        <a:lstStyle/>
        <a:p>
          <a:endParaRPr lang="en-US"/>
        </a:p>
      </dgm:t>
    </dgm:pt>
    <dgm:pt modelId="{FD84E3B6-F391-44D5-915E-EB23C62FCA5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gm:t>
    </dgm:pt>
    <dgm:pt modelId="{4EC5CFD7-4524-4770-A175-18F63A48ED54}" type="parTrans" cxnId="{662CA7DE-B7AA-494C-9FD0-E0316BDB2D1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16F8A6C-692C-4A47-A774-8E2917976B0D}" type="sibTrans" cxnId="{662CA7DE-B7AA-494C-9FD0-E0316BDB2D14}">
      <dgm:prSet/>
      <dgm:spPr/>
      <dgm:t>
        <a:bodyPr/>
        <a:lstStyle/>
        <a:p>
          <a:endParaRPr lang="en-US"/>
        </a:p>
      </dgm:t>
    </dgm:pt>
    <dgm:pt modelId="{F6702887-5338-4162-ADC4-7F86B301546F}">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đơn hàng</a:t>
          </a:r>
        </a:p>
      </dgm:t>
    </dgm:pt>
    <dgm:pt modelId="{0C6DDE8D-B65B-476F-B91F-D6756DEC0D66}" type="parTrans" cxnId="{DA6CED2E-4139-4B01-B64A-BE5D13D51720}">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8C8CA73C-F2EF-42D8-B348-A952EC6469AA}" type="sibTrans" cxnId="{DA6CED2E-4139-4B01-B64A-BE5D13D51720}">
      <dgm:prSet/>
      <dgm:spPr/>
      <dgm:t>
        <a:bodyPr/>
        <a:lstStyle/>
        <a:p>
          <a:endParaRPr lang="en-US"/>
        </a:p>
      </dgm:t>
    </dgm:pt>
    <dgm:pt modelId="{9B297B45-8CC2-48DF-AA1C-5407A0A2B8A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chi nhánh gần nhất, có đủ các dịch vụ theo yêu cầu</a:t>
          </a:r>
        </a:p>
      </dgm:t>
    </dgm:pt>
    <dgm:pt modelId="{96B92DD9-64E7-4ED0-8DC6-AEB97DC8AE68}" type="parTrans" cxnId="{A9DE7335-C114-4A30-8729-BB7841376C77}">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3A9D017E-FAAD-442D-9947-E7C0EB83E8AB}" type="sibTrans" cxnId="{A9DE7335-C114-4A30-8729-BB7841376C77}">
      <dgm:prSet/>
      <dgm:spPr/>
      <dgm:t>
        <a:bodyPr/>
        <a:lstStyle/>
        <a:p>
          <a:endParaRPr lang="en-US"/>
        </a:p>
      </dgm:t>
    </dgm:pt>
    <dgm:pt modelId="{657D0AA3-1B43-434F-878F-4B5EE85E594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đơn hàng</a:t>
          </a:r>
        </a:p>
      </dgm:t>
    </dgm:pt>
    <dgm:pt modelId="{AF8FE861-4B0F-402D-9378-5636827E6FD2}" type="parTrans" cxnId="{F149E684-3986-4EA3-A76F-9237E2FE2655}">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DC8582E7-363E-4134-8358-77A898FF73D3}" type="sibTrans" cxnId="{F149E684-3986-4EA3-A76F-9237E2FE2655}">
      <dgm:prSet/>
      <dgm:spPr/>
      <dgm:t>
        <a:bodyPr/>
        <a:lstStyle/>
        <a:p>
          <a:endParaRPr lang="en-US"/>
        </a:p>
      </dgm:t>
    </dgm:pt>
    <dgm:pt modelId="{3D16DD03-9366-4016-81E5-A1736E755C1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nhập hệ thống</a:t>
          </a:r>
        </a:p>
      </dgm:t>
    </dgm:pt>
    <dgm:pt modelId="{F560FCDA-2BBC-4D53-94F1-D863E014C2E3}" type="parTrans" cxnId="{E8ECDC17-2E05-4F3A-97BD-C1A6349C674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44181DE8-E17E-46AA-89FE-93A263D625EB}" type="sibTrans" cxnId="{E8ECDC17-2E05-4F3A-97BD-C1A6349C6744}">
      <dgm:prSet/>
      <dgm:spPr/>
      <dgm:t>
        <a:bodyPr/>
        <a:lstStyle/>
        <a:p>
          <a:endParaRPr lang="en-US"/>
        </a:p>
      </dgm:t>
    </dgm:pt>
    <dgm:pt modelId="{FCFBDF0E-4FDE-46F3-93D8-55814725623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xuất hệ thống</a:t>
          </a:r>
        </a:p>
      </dgm:t>
    </dgm:pt>
    <dgm:pt modelId="{03A475D0-705E-44FF-812E-4996F4B8E3CD}" type="parTrans" cxnId="{BF6C3A6F-604D-42D2-A5AE-280CFE4A4A1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04AE863-7AB4-4262-92BA-4F77D0A81434}" type="sibTrans" cxnId="{BF6C3A6F-604D-42D2-A5AE-280CFE4A4A1E}">
      <dgm:prSet/>
      <dgm:spPr/>
      <dgm:t>
        <a:bodyPr/>
        <a:lstStyle/>
        <a:p>
          <a:endParaRPr lang="en-US"/>
        </a:p>
      </dgm:t>
    </dgm:pt>
    <dgm:pt modelId="{555CAA9C-D4F4-4257-B4CF-E2ED86285D8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kí tài khoản khách hàng</a:t>
          </a:r>
        </a:p>
      </dgm:t>
    </dgm:pt>
    <dgm:pt modelId="{8F62047F-0174-4C6E-B020-93FB13E5DCAF}" type="parTrans" cxnId="{D3C208DF-90E4-439B-A674-9C2144F3893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14622F36-C47A-4B84-A5A2-D4B7C0B8128E}" type="sibTrans" cxnId="{D3C208DF-90E4-439B-A674-9C2144F3893E}">
      <dgm:prSet/>
      <dgm:spPr/>
      <dgm:t>
        <a:bodyPr/>
        <a:lstStyle/>
        <a:p>
          <a:endParaRPr lang="en-US"/>
        </a:p>
      </dgm:t>
    </dgm:pt>
    <dgm:pt modelId="{98F6262C-DB09-4693-8F4A-632CD20EB627}">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gm:t>
    </dgm:pt>
    <dgm:pt modelId="{B1942156-1B6C-4C39-9E3B-0AD66466D368}" type="parTrans" cxnId="{C3508188-5C67-4024-B7FC-819C89B75433}">
      <dgm:prSet/>
      <dgm:spPr/>
      <dgm:t>
        <a:bodyPr/>
        <a:lstStyle/>
        <a:p>
          <a:endParaRPr lang="en-US"/>
        </a:p>
      </dgm:t>
    </dgm:pt>
    <dgm:pt modelId="{4A73A2D8-BB7C-4F38-8F95-7A7EAFAA0968}" type="sibTrans" cxnId="{C3508188-5C67-4024-B7FC-819C89B75433}">
      <dgm:prSet/>
      <dgm:spPr/>
      <dgm:t>
        <a:bodyPr/>
        <a:lstStyle/>
        <a:p>
          <a:endParaRPr lang="en-US"/>
        </a:p>
      </dgm:t>
    </dgm:pt>
    <dgm:pt modelId="{673A8A5E-DED8-4FAD-8500-48DD66F49C7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đơn hàng</a:t>
          </a:r>
        </a:p>
      </dgm:t>
    </dgm:pt>
    <dgm:pt modelId="{509B0614-C4F5-4567-AF0E-A4F69C5A127F}" type="parTrans" cxnId="{989B113B-27A8-4B66-B041-98D292449212}">
      <dgm:prSet/>
      <dgm:spPr/>
      <dgm:t>
        <a:bodyPr/>
        <a:lstStyle/>
        <a:p>
          <a:endParaRPr lang="en-US"/>
        </a:p>
      </dgm:t>
    </dgm:pt>
    <dgm:pt modelId="{F1BA91DB-703B-48F1-A0CC-933D9E32120D}" type="sibTrans" cxnId="{989B113B-27A8-4B66-B041-98D292449212}">
      <dgm:prSet/>
      <dgm:spPr/>
      <dgm:t>
        <a:bodyPr/>
        <a:lstStyle/>
        <a:p>
          <a:endParaRPr lang="en-US"/>
        </a:p>
      </dgm:t>
    </dgm:pt>
    <dgm:pt modelId="{764A03A6-A408-4352-AC01-B8ED1BB25228}">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đơn hàng</a:t>
          </a:r>
        </a:p>
      </dgm:t>
    </dgm:pt>
    <dgm:pt modelId="{1509515D-63AD-4D3F-906D-643267258641}" type="parTrans" cxnId="{E2777BF9-98F1-49BD-A7DE-C074E768599F}">
      <dgm:prSet/>
      <dgm:spPr/>
      <dgm:t>
        <a:bodyPr/>
        <a:lstStyle/>
        <a:p>
          <a:endParaRPr lang="en-US"/>
        </a:p>
      </dgm:t>
    </dgm:pt>
    <dgm:pt modelId="{69EE7B7A-9840-4B5A-BEC2-B97E8D2B998F}" type="sibTrans" cxnId="{E2777BF9-98F1-49BD-A7DE-C074E768599F}">
      <dgm:prSet/>
      <dgm:spPr/>
      <dgm:t>
        <a:bodyPr/>
        <a:lstStyle/>
        <a:p>
          <a:endParaRPr lang="en-US"/>
        </a:p>
      </dgm:t>
    </dgm:pt>
    <dgm:pt modelId="{10CB6597-216D-43B2-AC41-857922CC1E73}">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gm:t>
    </dgm:pt>
    <dgm:pt modelId="{702D292E-70AB-4E26-AEE1-B2F6883D9258}" type="parTrans" cxnId="{5984EA02-51E2-4439-9E5B-760B1657CEC4}">
      <dgm:prSet/>
      <dgm:spPr/>
      <dgm:t>
        <a:bodyPr/>
        <a:lstStyle/>
        <a:p>
          <a:endParaRPr lang="en-US"/>
        </a:p>
      </dgm:t>
    </dgm:pt>
    <dgm:pt modelId="{AB267486-9BF0-4E11-BFD3-DC49137D6479}" type="sibTrans" cxnId="{5984EA02-51E2-4439-9E5B-760B1657CEC4}">
      <dgm:prSet/>
      <dgm:spPr/>
      <dgm:t>
        <a:bodyPr/>
        <a:lstStyle/>
        <a:p>
          <a:endParaRPr lang="en-US"/>
        </a:p>
      </dgm:t>
    </dgm:pt>
    <dgm:pt modelId="{EB5458A8-0E81-4F3E-B320-61FAA2BA63D2}">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biên nhận</a:t>
          </a:r>
        </a:p>
      </dgm:t>
    </dgm:pt>
    <dgm:pt modelId="{4E3028E6-CE58-4004-8033-A49C790B88B3}" type="parTrans" cxnId="{8AF176EA-090F-484E-A536-33C4C339E5EF}">
      <dgm:prSet/>
      <dgm:spPr/>
      <dgm:t>
        <a:bodyPr/>
        <a:lstStyle/>
        <a:p>
          <a:endParaRPr lang="en-US"/>
        </a:p>
      </dgm:t>
    </dgm:pt>
    <dgm:pt modelId="{E351BC71-BAA1-4F4B-81DD-BA4773E157D7}" type="sibTrans" cxnId="{8AF176EA-090F-484E-A536-33C4C339E5EF}">
      <dgm:prSet/>
      <dgm:spPr/>
      <dgm:t>
        <a:bodyPr/>
        <a:lstStyle/>
        <a:p>
          <a:endParaRPr lang="en-US"/>
        </a:p>
      </dgm:t>
    </dgm:pt>
    <dgm:pt modelId="{A2E11540-F537-45D6-B8CE-527BB27467E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Phân công đơn hàng</a:t>
          </a:r>
        </a:p>
      </dgm:t>
    </dgm:pt>
    <dgm:pt modelId="{229F98AE-3452-471A-AC38-B04D0C50E9E0}" type="parTrans" cxnId="{61773061-3A50-4DC2-9A61-4A09B2C24B45}">
      <dgm:prSet/>
      <dgm:spPr/>
      <dgm:t>
        <a:bodyPr/>
        <a:lstStyle/>
        <a:p>
          <a:endParaRPr lang="en-US"/>
        </a:p>
      </dgm:t>
    </dgm:pt>
    <dgm:pt modelId="{033A36AF-5BB6-4DB0-8338-2EC9FFF72CA3}" type="sibTrans" cxnId="{61773061-3A50-4DC2-9A61-4A09B2C24B45}">
      <dgm:prSet/>
      <dgm:spPr/>
      <dgm:t>
        <a:bodyPr/>
        <a:lstStyle/>
        <a:p>
          <a:endParaRPr lang="en-US"/>
        </a:p>
      </dgm:t>
    </dgm:pt>
    <dgm:pt modelId="{6D4729BB-15E1-43DE-A287-C7222707DEA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Theo dõi xử lí đơn hàng máy giặt</a:t>
          </a:r>
        </a:p>
      </dgm:t>
    </dgm:pt>
    <dgm:pt modelId="{AD73E697-B32A-4740-AF57-411BA2C202CB}" type="parTrans" cxnId="{E9958331-D1DA-4344-882A-5FE38BE74AE4}">
      <dgm:prSet/>
      <dgm:spPr/>
      <dgm:t>
        <a:bodyPr/>
        <a:lstStyle/>
        <a:p>
          <a:endParaRPr lang="en-US"/>
        </a:p>
      </dgm:t>
    </dgm:pt>
    <dgm:pt modelId="{77F32EA7-F0DA-40BE-94BE-B1B8BC1BB309}" type="sibTrans" cxnId="{E9958331-D1DA-4344-882A-5FE38BE74AE4}">
      <dgm:prSet/>
      <dgm:spPr/>
      <dgm:t>
        <a:bodyPr/>
        <a:lstStyle/>
        <a:p>
          <a:endParaRPr lang="en-US"/>
        </a:p>
      </dgm:t>
    </dgm:pt>
    <dgm:pt modelId="{C48B447F-F656-4B34-9AD4-68B135A7BCA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QR Code</a:t>
          </a:r>
        </a:p>
      </dgm:t>
    </dgm:pt>
    <dgm:pt modelId="{B8B502C4-B221-406A-A01C-0BF00E24C019}" type="parTrans" cxnId="{66910770-22F3-420A-8ADB-F0566C2F9837}">
      <dgm:prSet/>
      <dgm:spPr/>
      <dgm:t>
        <a:bodyPr/>
        <a:lstStyle/>
        <a:p>
          <a:endParaRPr lang="en-US"/>
        </a:p>
      </dgm:t>
    </dgm:pt>
    <dgm:pt modelId="{B5FF6A14-A610-4090-877E-C8743485341C}" type="sibTrans" cxnId="{66910770-22F3-420A-8ADB-F0566C2F9837}">
      <dgm:prSet/>
      <dgm:spPr/>
      <dgm:t>
        <a:bodyPr/>
        <a:lstStyle/>
        <a:p>
          <a:endParaRPr lang="en-US"/>
        </a:p>
      </dgm:t>
    </dgm:pt>
    <dgm:pt modelId="{F9DE5D39-2CA5-4885-A8CA-DBD8EFE7BF5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gm:t>
    </dgm:pt>
    <dgm:pt modelId="{A1E03C5B-A98A-4B2C-88A6-64BFE28BC132}" type="parTrans" cxnId="{A8392589-C911-41D4-82C3-5DB4A2B6A561}">
      <dgm:prSet/>
      <dgm:spPr/>
      <dgm:t>
        <a:bodyPr/>
        <a:lstStyle/>
        <a:p>
          <a:endParaRPr lang="en-US"/>
        </a:p>
      </dgm:t>
    </dgm:pt>
    <dgm:pt modelId="{FC2F0C1A-5AFF-4578-9F37-F6CB6A8CC42A}" type="sibTrans" cxnId="{A8392589-C911-41D4-82C3-5DB4A2B6A561}">
      <dgm:prSet/>
      <dgm:spPr/>
      <dgm:t>
        <a:bodyPr/>
        <a:lstStyle/>
        <a:p>
          <a:endParaRPr lang="en-US"/>
        </a:p>
      </dgm:t>
    </dgm:pt>
    <dgm:pt modelId="{828631E6-6CA2-4C05-82EC-D573F9A9705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hóa đơn đơn hàng</a:t>
          </a:r>
        </a:p>
      </dgm:t>
    </dgm:pt>
    <dgm:pt modelId="{92D6D765-6D9D-41AA-AD63-4A08A9EED3C9}" type="parTrans" cxnId="{4318B089-5BA6-43A7-9E30-BF58849E59C1}">
      <dgm:prSet/>
      <dgm:spPr/>
      <dgm:t>
        <a:bodyPr/>
        <a:lstStyle/>
        <a:p>
          <a:endParaRPr lang="en-US"/>
        </a:p>
      </dgm:t>
    </dgm:pt>
    <dgm:pt modelId="{F527FBFB-0D10-4B32-BD8F-E32F2A428677}" type="sibTrans" cxnId="{4318B089-5BA6-43A7-9E30-BF58849E59C1}">
      <dgm:prSet/>
      <dgm:spPr/>
      <dgm:t>
        <a:bodyPr/>
        <a:lstStyle/>
        <a:p>
          <a:endParaRPr lang="en-US"/>
        </a:p>
      </dgm:t>
    </dgm:pt>
    <dgm:pt modelId="{AF05F52A-80D3-4D50-9A80-6F17D471F5B0}">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biên nhận</a:t>
          </a:r>
        </a:p>
      </dgm:t>
    </dgm:pt>
    <dgm:pt modelId="{450AA779-E768-4D33-AD4D-ECA2E7E7F127}" type="parTrans" cxnId="{86F7EC62-0879-4A03-B72D-FBCF8FC85274}">
      <dgm:prSet/>
      <dgm:spPr/>
      <dgm:t>
        <a:bodyPr/>
        <a:lstStyle/>
        <a:p>
          <a:endParaRPr lang="en-US"/>
        </a:p>
      </dgm:t>
    </dgm:pt>
    <dgm:pt modelId="{5FD75048-2FB0-46E9-A6A0-957D735ECD36}" type="sibTrans" cxnId="{86F7EC62-0879-4A03-B72D-FBCF8FC85274}">
      <dgm:prSet/>
      <dgm:spPr/>
      <dgm:t>
        <a:bodyPr/>
        <a:lstStyle/>
        <a:p>
          <a:endParaRPr lang="en-US"/>
        </a:p>
      </dgm:t>
    </dgm:pt>
    <dgm:pt modelId="{7CE1A358-F7DB-46EE-91BA-5E743B235C9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thông tin biên nhận</a:t>
          </a:r>
        </a:p>
      </dgm:t>
    </dgm:pt>
    <dgm:pt modelId="{B7E56400-3DC6-4D02-BEF3-5475FF17FBE7}" type="parTrans" cxnId="{1AE86921-433A-4AA1-BDB4-54CE7A234D3C}">
      <dgm:prSet/>
      <dgm:spPr/>
      <dgm:t>
        <a:bodyPr/>
        <a:lstStyle/>
        <a:p>
          <a:endParaRPr lang="en-US"/>
        </a:p>
      </dgm:t>
    </dgm:pt>
    <dgm:pt modelId="{A0A121A7-4392-4D55-A2B1-C0631002B8BE}" type="sibTrans" cxnId="{1AE86921-433A-4AA1-BDB4-54CE7A234D3C}">
      <dgm:prSet/>
      <dgm:spPr/>
      <dgm:t>
        <a:bodyPr/>
        <a:lstStyle/>
        <a:p>
          <a:endParaRPr lang="en-US"/>
        </a:p>
      </dgm:t>
    </dgm:pt>
    <dgm:pt modelId="{DE9DD845-38D3-42AA-8F72-5DB9C815E4E4}" type="pres">
      <dgm:prSet presAssocID="{3D2639C4-6DA6-49FC-981C-8466A77BBBD0}" presName="Name0" presStyleCnt="0">
        <dgm:presLayoutVars>
          <dgm:chPref val="1"/>
          <dgm:dir/>
          <dgm:animOne val="branch"/>
          <dgm:animLvl val="lvl"/>
          <dgm:resizeHandles val="exact"/>
        </dgm:presLayoutVars>
      </dgm:prSet>
      <dgm:spPr/>
    </dgm:pt>
    <dgm:pt modelId="{DF7730C4-6946-47B1-9828-A1BDC70B4555}" type="pres">
      <dgm:prSet presAssocID="{A716D81E-C9B9-4A24-988B-5C37CF75B8D4}" presName="root1" presStyleCnt="0"/>
      <dgm:spPr/>
    </dgm:pt>
    <dgm:pt modelId="{57FB70EB-B9E1-4AA1-88AC-EB0B5AEF8A4B}" type="pres">
      <dgm:prSet presAssocID="{A716D81E-C9B9-4A24-988B-5C37CF75B8D4}" presName="LevelOneTextNode" presStyleLbl="node0" presStyleIdx="0" presStyleCnt="1" custScaleX="145563" custScaleY="307227">
        <dgm:presLayoutVars>
          <dgm:chPref val="3"/>
        </dgm:presLayoutVars>
      </dgm:prSet>
      <dgm:spPr/>
    </dgm:pt>
    <dgm:pt modelId="{2F0AAF59-0E3D-4A03-ABBE-CFB74554B557}" type="pres">
      <dgm:prSet presAssocID="{A716D81E-C9B9-4A24-988B-5C37CF75B8D4}" presName="level2hierChild" presStyleCnt="0"/>
      <dgm:spPr/>
    </dgm:pt>
    <dgm:pt modelId="{AED4EDE5-6945-4B7E-909B-5FD983E40139}" type="pres">
      <dgm:prSet presAssocID="{8A76DDAF-46B1-43F5-A4B2-FBA3AB82AAA1}" presName="conn2-1" presStyleLbl="parChTrans1D2" presStyleIdx="0" presStyleCnt="9"/>
      <dgm:spPr/>
    </dgm:pt>
    <dgm:pt modelId="{3F6E8520-28C1-4C64-A75C-8B2CEEE18741}" type="pres">
      <dgm:prSet presAssocID="{8A76DDAF-46B1-43F5-A4B2-FBA3AB82AAA1}" presName="connTx" presStyleLbl="parChTrans1D2" presStyleIdx="0" presStyleCnt="9"/>
      <dgm:spPr/>
    </dgm:pt>
    <dgm:pt modelId="{4643E6D7-F60A-4264-AC64-1F83B0880E47}" type="pres">
      <dgm:prSet presAssocID="{9C8FBAB3-9E42-44F0-BE6F-7A1394E3A1CE}" presName="root2" presStyleCnt="0"/>
      <dgm:spPr/>
    </dgm:pt>
    <dgm:pt modelId="{811CE55F-C1BF-4FC7-8313-7A696D3BA599}" type="pres">
      <dgm:prSet presAssocID="{9C8FBAB3-9E42-44F0-BE6F-7A1394E3A1CE}" presName="LevelTwoTextNode" presStyleLbl="node2" presStyleIdx="0" presStyleCnt="9" custScaleX="236383">
        <dgm:presLayoutVars>
          <dgm:chPref val="3"/>
        </dgm:presLayoutVars>
      </dgm:prSet>
      <dgm:spPr/>
    </dgm:pt>
    <dgm:pt modelId="{C3F55161-D23D-41E6-B4A4-E7136346407D}" type="pres">
      <dgm:prSet presAssocID="{9C8FBAB3-9E42-44F0-BE6F-7A1394E3A1CE}" presName="level3hierChild" presStyleCnt="0"/>
      <dgm:spPr/>
    </dgm:pt>
    <dgm:pt modelId="{C02353A3-67A9-442D-A2BF-E1094F4BE560}" type="pres">
      <dgm:prSet presAssocID="{B1942156-1B6C-4C39-9E3B-0AD66466D368}" presName="conn2-1" presStyleLbl="parChTrans1D3" presStyleIdx="0" presStyleCnt="12"/>
      <dgm:spPr/>
    </dgm:pt>
    <dgm:pt modelId="{0F255ABA-F279-4ED2-9E5D-4264BB3B8802}" type="pres">
      <dgm:prSet presAssocID="{B1942156-1B6C-4C39-9E3B-0AD66466D368}" presName="connTx" presStyleLbl="parChTrans1D3" presStyleIdx="0" presStyleCnt="12"/>
      <dgm:spPr/>
    </dgm:pt>
    <dgm:pt modelId="{A1F9A02A-2583-4019-9911-09A32381C685}" type="pres">
      <dgm:prSet presAssocID="{98F6262C-DB09-4693-8F4A-632CD20EB627}" presName="root2" presStyleCnt="0"/>
      <dgm:spPr/>
    </dgm:pt>
    <dgm:pt modelId="{AA6B4528-6E28-44FA-AEFB-23DAEB8BC605}" type="pres">
      <dgm:prSet presAssocID="{98F6262C-DB09-4693-8F4A-632CD20EB627}" presName="LevelTwoTextNode" presStyleLbl="node3" presStyleIdx="0" presStyleCnt="12" custScaleX="182829" custScaleY="141799">
        <dgm:presLayoutVars>
          <dgm:chPref val="3"/>
        </dgm:presLayoutVars>
      </dgm:prSet>
      <dgm:spPr/>
    </dgm:pt>
    <dgm:pt modelId="{A4E85111-6076-493A-9300-4681F6F0F842}" type="pres">
      <dgm:prSet presAssocID="{98F6262C-DB09-4693-8F4A-632CD20EB627}" presName="level3hierChild" presStyleCnt="0"/>
      <dgm:spPr/>
    </dgm:pt>
    <dgm:pt modelId="{183CDB11-4578-42E9-A27F-0D29E61F6ABD}" type="pres">
      <dgm:prSet presAssocID="{509B0614-C4F5-4567-AF0E-A4F69C5A127F}" presName="conn2-1" presStyleLbl="parChTrans1D3" presStyleIdx="1" presStyleCnt="12"/>
      <dgm:spPr/>
    </dgm:pt>
    <dgm:pt modelId="{436DBADA-7301-4367-8E8A-CEA1363A1417}" type="pres">
      <dgm:prSet presAssocID="{509B0614-C4F5-4567-AF0E-A4F69C5A127F}" presName="connTx" presStyleLbl="parChTrans1D3" presStyleIdx="1" presStyleCnt="12"/>
      <dgm:spPr/>
    </dgm:pt>
    <dgm:pt modelId="{846D96D6-8FD7-4247-8099-E3316A1F31BC}" type="pres">
      <dgm:prSet presAssocID="{673A8A5E-DED8-4FAD-8500-48DD66F49C76}" presName="root2" presStyleCnt="0"/>
      <dgm:spPr/>
    </dgm:pt>
    <dgm:pt modelId="{6A027104-CA89-4A42-8756-8266A82A0AE9}" type="pres">
      <dgm:prSet presAssocID="{673A8A5E-DED8-4FAD-8500-48DD66F49C76}" presName="LevelTwoTextNode" presStyleLbl="node3" presStyleIdx="1" presStyleCnt="12" custScaleX="182829">
        <dgm:presLayoutVars>
          <dgm:chPref val="3"/>
        </dgm:presLayoutVars>
      </dgm:prSet>
      <dgm:spPr/>
    </dgm:pt>
    <dgm:pt modelId="{BD6A0987-6AD6-4201-A03A-E1C40055C4E6}" type="pres">
      <dgm:prSet presAssocID="{673A8A5E-DED8-4FAD-8500-48DD66F49C76}" presName="level3hierChild" presStyleCnt="0"/>
      <dgm:spPr/>
    </dgm:pt>
    <dgm:pt modelId="{AD2BD15F-D0C2-483F-94EF-687E65AFFAEF}" type="pres">
      <dgm:prSet presAssocID="{1509515D-63AD-4D3F-906D-643267258641}" presName="conn2-1" presStyleLbl="parChTrans1D3" presStyleIdx="2" presStyleCnt="12"/>
      <dgm:spPr/>
    </dgm:pt>
    <dgm:pt modelId="{E502D3CF-4F13-44A1-BC37-74B9946E51FD}" type="pres">
      <dgm:prSet presAssocID="{1509515D-63AD-4D3F-906D-643267258641}" presName="connTx" presStyleLbl="parChTrans1D3" presStyleIdx="2" presStyleCnt="12"/>
      <dgm:spPr/>
    </dgm:pt>
    <dgm:pt modelId="{A49E6860-A1EA-46AC-A31B-A786A621ABB6}" type="pres">
      <dgm:prSet presAssocID="{764A03A6-A408-4352-AC01-B8ED1BB25228}" presName="root2" presStyleCnt="0"/>
      <dgm:spPr/>
    </dgm:pt>
    <dgm:pt modelId="{17573CF6-E091-4B8F-883C-B99CA7DD583E}" type="pres">
      <dgm:prSet presAssocID="{764A03A6-A408-4352-AC01-B8ED1BB25228}" presName="LevelTwoTextNode" presStyleLbl="node3" presStyleIdx="2" presStyleCnt="12" custScaleX="182829">
        <dgm:presLayoutVars>
          <dgm:chPref val="3"/>
        </dgm:presLayoutVars>
      </dgm:prSet>
      <dgm:spPr/>
    </dgm:pt>
    <dgm:pt modelId="{9A81AA36-B170-4F54-B303-72C53B27A8EB}" type="pres">
      <dgm:prSet presAssocID="{764A03A6-A408-4352-AC01-B8ED1BB25228}" presName="level3hierChild" presStyleCnt="0"/>
      <dgm:spPr/>
    </dgm:pt>
    <dgm:pt modelId="{F77B7BCB-5492-4169-BE3B-11C1C20E7A48}" type="pres">
      <dgm:prSet presAssocID="{92D6D765-6D9D-41AA-AD63-4A08A9EED3C9}" presName="conn2-1" presStyleLbl="parChTrans1D3" presStyleIdx="3" presStyleCnt="12"/>
      <dgm:spPr/>
    </dgm:pt>
    <dgm:pt modelId="{3B20C7B1-85D7-4D14-91EB-F48A364D004E}" type="pres">
      <dgm:prSet presAssocID="{92D6D765-6D9D-41AA-AD63-4A08A9EED3C9}" presName="connTx" presStyleLbl="parChTrans1D3" presStyleIdx="3" presStyleCnt="12"/>
      <dgm:spPr/>
    </dgm:pt>
    <dgm:pt modelId="{0F617B52-A693-4EB0-AD41-33E9E655457D}" type="pres">
      <dgm:prSet presAssocID="{828631E6-6CA2-4C05-82EC-D573F9A97055}" presName="root2" presStyleCnt="0"/>
      <dgm:spPr/>
    </dgm:pt>
    <dgm:pt modelId="{E18A8D04-A777-497B-8F34-9C50359FD069}" type="pres">
      <dgm:prSet presAssocID="{828631E6-6CA2-4C05-82EC-D573F9A97055}" presName="LevelTwoTextNode" presStyleLbl="node3" presStyleIdx="3" presStyleCnt="12" custScaleX="182829">
        <dgm:presLayoutVars>
          <dgm:chPref val="3"/>
        </dgm:presLayoutVars>
      </dgm:prSet>
      <dgm:spPr/>
    </dgm:pt>
    <dgm:pt modelId="{9044698F-9C7A-4BD3-A1EA-13AB9CD8134C}" type="pres">
      <dgm:prSet presAssocID="{828631E6-6CA2-4C05-82EC-D573F9A97055}" presName="level3hierChild" presStyleCnt="0"/>
      <dgm:spPr/>
    </dgm:pt>
    <dgm:pt modelId="{1A2B1931-B9B6-4409-B73A-724C14426E47}" type="pres">
      <dgm:prSet presAssocID="{D052C611-7FD9-48CC-9F1E-3C244EA2E970}" presName="conn2-1" presStyleLbl="parChTrans1D2" presStyleIdx="1" presStyleCnt="9"/>
      <dgm:spPr/>
    </dgm:pt>
    <dgm:pt modelId="{E14EF85A-716E-4871-A27E-2E9A63088181}" type="pres">
      <dgm:prSet presAssocID="{D052C611-7FD9-48CC-9F1E-3C244EA2E970}" presName="connTx" presStyleLbl="parChTrans1D2" presStyleIdx="1" presStyleCnt="9"/>
      <dgm:spPr/>
    </dgm:pt>
    <dgm:pt modelId="{85ADD662-BB76-4DA1-8A8D-602E91DF9680}" type="pres">
      <dgm:prSet presAssocID="{08DAA755-EAC3-4482-B66A-25035F229FB1}" presName="root2" presStyleCnt="0"/>
      <dgm:spPr/>
    </dgm:pt>
    <dgm:pt modelId="{F411107A-C0D6-462C-8B4B-491346B08606}" type="pres">
      <dgm:prSet presAssocID="{08DAA755-EAC3-4482-B66A-25035F229FB1}" presName="LevelTwoTextNode" presStyleLbl="node2" presStyleIdx="1" presStyleCnt="9" custScaleX="236383">
        <dgm:presLayoutVars>
          <dgm:chPref val="3"/>
        </dgm:presLayoutVars>
      </dgm:prSet>
      <dgm:spPr/>
    </dgm:pt>
    <dgm:pt modelId="{3446BD51-C68B-4E79-A6CA-C4114B69ECF8}" type="pres">
      <dgm:prSet presAssocID="{08DAA755-EAC3-4482-B66A-25035F229FB1}" presName="level3hierChild" presStyleCnt="0"/>
      <dgm:spPr/>
    </dgm:pt>
    <dgm:pt modelId="{A979BF83-67A5-4361-85B8-F439C7B4D2AD}" type="pres">
      <dgm:prSet presAssocID="{702D292E-70AB-4E26-AEE1-B2F6883D9258}" presName="conn2-1" presStyleLbl="parChTrans1D3" presStyleIdx="4" presStyleCnt="12"/>
      <dgm:spPr/>
    </dgm:pt>
    <dgm:pt modelId="{0696A595-5278-4A3E-8E8C-9B7A3AA70A77}" type="pres">
      <dgm:prSet presAssocID="{702D292E-70AB-4E26-AEE1-B2F6883D9258}" presName="connTx" presStyleLbl="parChTrans1D3" presStyleIdx="4" presStyleCnt="12"/>
      <dgm:spPr/>
    </dgm:pt>
    <dgm:pt modelId="{3AEFBCB7-003F-457D-ABBD-2B0AEF188D26}" type="pres">
      <dgm:prSet presAssocID="{10CB6597-216D-43B2-AC41-857922CC1E73}" presName="root2" presStyleCnt="0"/>
      <dgm:spPr/>
    </dgm:pt>
    <dgm:pt modelId="{2BBC22D0-8E2A-40F8-90E0-5C02E05F1CFB}" type="pres">
      <dgm:prSet presAssocID="{10CB6597-216D-43B2-AC41-857922CC1E73}" presName="LevelTwoTextNode" presStyleLbl="node3" presStyleIdx="4" presStyleCnt="12" custScaleX="182829" custScaleY="148015">
        <dgm:presLayoutVars>
          <dgm:chPref val="3"/>
        </dgm:presLayoutVars>
      </dgm:prSet>
      <dgm:spPr/>
    </dgm:pt>
    <dgm:pt modelId="{2D1C9950-D7A4-40F4-A016-197DBEEA8FB6}" type="pres">
      <dgm:prSet presAssocID="{10CB6597-216D-43B2-AC41-857922CC1E73}" presName="level3hierChild" presStyleCnt="0"/>
      <dgm:spPr/>
    </dgm:pt>
    <dgm:pt modelId="{95E8D109-E592-4D60-A141-3697C59F0296}" type="pres">
      <dgm:prSet presAssocID="{450AA779-E768-4D33-AD4D-ECA2E7E7F127}" presName="conn2-1" presStyleLbl="parChTrans1D3" presStyleIdx="5" presStyleCnt="12"/>
      <dgm:spPr/>
    </dgm:pt>
    <dgm:pt modelId="{7F4E4926-01E7-49F2-9BC9-21A52C8F27D1}" type="pres">
      <dgm:prSet presAssocID="{450AA779-E768-4D33-AD4D-ECA2E7E7F127}" presName="connTx" presStyleLbl="parChTrans1D3" presStyleIdx="5" presStyleCnt="12"/>
      <dgm:spPr/>
    </dgm:pt>
    <dgm:pt modelId="{3891C0EA-58E1-4A5C-9EA5-E10D29314A67}" type="pres">
      <dgm:prSet presAssocID="{AF05F52A-80D3-4D50-9A80-6F17D471F5B0}" presName="root2" presStyleCnt="0"/>
      <dgm:spPr/>
    </dgm:pt>
    <dgm:pt modelId="{4C63AE4D-B3D1-4046-9071-4CD2FDE16713}" type="pres">
      <dgm:prSet presAssocID="{AF05F52A-80D3-4D50-9A80-6F17D471F5B0}" presName="LevelTwoTextNode" presStyleLbl="node3" presStyleIdx="5" presStyleCnt="12" custScaleX="182829">
        <dgm:presLayoutVars>
          <dgm:chPref val="3"/>
        </dgm:presLayoutVars>
      </dgm:prSet>
      <dgm:spPr/>
    </dgm:pt>
    <dgm:pt modelId="{DF7398F7-7D3B-412B-A42B-13B93D7099C6}" type="pres">
      <dgm:prSet presAssocID="{AF05F52A-80D3-4D50-9A80-6F17D471F5B0}" presName="level3hierChild" presStyleCnt="0"/>
      <dgm:spPr/>
    </dgm:pt>
    <dgm:pt modelId="{C82370FA-BBD2-4984-B9C1-4B5AB783D4A2}" type="pres">
      <dgm:prSet presAssocID="{4E3028E6-CE58-4004-8033-A49C790B88B3}" presName="conn2-1" presStyleLbl="parChTrans1D3" presStyleIdx="6" presStyleCnt="12"/>
      <dgm:spPr/>
    </dgm:pt>
    <dgm:pt modelId="{AC85F461-7BF8-49A6-9D2F-04E5397D4FC0}" type="pres">
      <dgm:prSet presAssocID="{4E3028E6-CE58-4004-8033-A49C790B88B3}" presName="connTx" presStyleLbl="parChTrans1D3" presStyleIdx="6" presStyleCnt="12"/>
      <dgm:spPr/>
    </dgm:pt>
    <dgm:pt modelId="{8B1EEE80-7929-4086-8018-21EBC223CA39}" type="pres">
      <dgm:prSet presAssocID="{EB5458A8-0E81-4F3E-B320-61FAA2BA63D2}" presName="root2" presStyleCnt="0"/>
      <dgm:spPr/>
    </dgm:pt>
    <dgm:pt modelId="{E250815C-C388-4164-9EB4-8D438C6708C1}" type="pres">
      <dgm:prSet presAssocID="{EB5458A8-0E81-4F3E-B320-61FAA2BA63D2}" presName="LevelTwoTextNode" presStyleLbl="node3" presStyleIdx="6" presStyleCnt="12" custScaleX="182829">
        <dgm:presLayoutVars>
          <dgm:chPref val="3"/>
        </dgm:presLayoutVars>
      </dgm:prSet>
      <dgm:spPr/>
    </dgm:pt>
    <dgm:pt modelId="{C6B06B4E-6E77-4B6C-960E-3BA739373452}" type="pres">
      <dgm:prSet presAssocID="{EB5458A8-0E81-4F3E-B320-61FAA2BA63D2}" presName="level3hierChild" presStyleCnt="0"/>
      <dgm:spPr/>
    </dgm:pt>
    <dgm:pt modelId="{ED9A0E02-BFCC-417A-9ABD-6F5E29FA2664}" type="pres">
      <dgm:prSet presAssocID="{B7E56400-3DC6-4D02-BEF3-5475FF17FBE7}" presName="conn2-1" presStyleLbl="parChTrans1D3" presStyleIdx="7" presStyleCnt="12"/>
      <dgm:spPr/>
    </dgm:pt>
    <dgm:pt modelId="{4C1BECAA-69AF-4187-9D01-BF9A3B547E42}" type="pres">
      <dgm:prSet presAssocID="{B7E56400-3DC6-4D02-BEF3-5475FF17FBE7}" presName="connTx" presStyleLbl="parChTrans1D3" presStyleIdx="7" presStyleCnt="12"/>
      <dgm:spPr/>
    </dgm:pt>
    <dgm:pt modelId="{9E18C20A-52D8-4B6C-B371-0E17F4395606}" type="pres">
      <dgm:prSet presAssocID="{7CE1A358-F7DB-46EE-91BA-5E743B235C9D}" presName="root2" presStyleCnt="0"/>
      <dgm:spPr/>
    </dgm:pt>
    <dgm:pt modelId="{F4F11EAD-BC04-484C-AE36-B35F57238A02}" type="pres">
      <dgm:prSet presAssocID="{7CE1A358-F7DB-46EE-91BA-5E743B235C9D}" presName="LevelTwoTextNode" presStyleLbl="node3" presStyleIdx="7" presStyleCnt="12" custScaleX="182829">
        <dgm:presLayoutVars>
          <dgm:chPref val="3"/>
        </dgm:presLayoutVars>
      </dgm:prSet>
      <dgm:spPr/>
    </dgm:pt>
    <dgm:pt modelId="{775B3BD2-6224-410B-816B-50A978BE4CF9}" type="pres">
      <dgm:prSet presAssocID="{7CE1A358-F7DB-46EE-91BA-5E743B235C9D}" presName="level3hierChild" presStyleCnt="0"/>
      <dgm:spPr/>
    </dgm:pt>
    <dgm:pt modelId="{08647824-7D60-4E17-958D-224267F2F4C5}" type="pres">
      <dgm:prSet presAssocID="{4EC5CFD7-4524-4770-A175-18F63A48ED54}" presName="conn2-1" presStyleLbl="parChTrans1D2" presStyleIdx="2" presStyleCnt="9"/>
      <dgm:spPr/>
    </dgm:pt>
    <dgm:pt modelId="{01C82567-430F-4EE0-B9C1-99771714B6CF}" type="pres">
      <dgm:prSet presAssocID="{4EC5CFD7-4524-4770-A175-18F63A48ED54}" presName="connTx" presStyleLbl="parChTrans1D2" presStyleIdx="2" presStyleCnt="9"/>
      <dgm:spPr/>
    </dgm:pt>
    <dgm:pt modelId="{BBA674F4-9906-43AC-91EE-17CFEAB256DE}" type="pres">
      <dgm:prSet presAssocID="{FD84E3B6-F391-44D5-915E-EB23C62FCA5D}" presName="root2" presStyleCnt="0"/>
      <dgm:spPr/>
    </dgm:pt>
    <dgm:pt modelId="{551AC803-22DF-4E8C-8D00-68ECF09A293A}" type="pres">
      <dgm:prSet presAssocID="{FD84E3B6-F391-44D5-915E-EB23C62FCA5D}" presName="LevelTwoTextNode" presStyleLbl="node2" presStyleIdx="2" presStyleCnt="9" custScaleX="236383">
        <dgm:presLayoutVars>
          <dgm:chPref val="3"/>
        </dgm:presLayoutVars>
      </dgm:prSet>
      <dgm:spPr/>
    </dgm:pt>
    <dgm:pt modelId="{15D1C588-A56A-4C02-A256-6D3087E6DAC0}" type="pres">
      <dgm:prSet presAssocID="{FD84E3B6-F391-44D5-915E-EB23C62FCA5D}" presName="level3hierChild" presStyleCnt="0"/>
      <dgm:spPr/>
    </dgm:pt>
    <dgm:pt modelId="{CA3BFC29-10A1-4120-9137-47BCBC4D354D}" type="pres">
      <dgm:prSet presAssocID="{229F98AE-3452-471A-AC38-B04D0C50E9E0}" presName="conn2-1" presStyleLbl="parChTrans1D3" presStyleIdx="8" presStyleCnt="12"/>
      <dgm:spPr/>
    </dgm:pt>
    <dgm:pt modelId="{781C95B5-65F2-421B-AA6C-9F3272AF1F90}" type="pres">
      <dgm:prSet presAssocID="{229F98AE-3452-471A-AC38-B04D0C50E9E0}" presName="connTx" presStyleLbl="parChTrans1D3" presStyleIdx="8" presStyleCnt="12"/>
      <dgm:spPr/>
    </dgm:pt>
    <dgm:pt modelId="{6F7308E3-71FB-49E0-96F5-18097D781E1D}" type="pres">
      <dgm:prSet presAssocID="{A2E11540-F537-45D6-B8CE-527BB27467EA}" presName="root2" presStyleCnt="0"/>
      <dgm:spPr/>
    </dgm:pt>
    <dgm:pt modelId="{81755D95-D922-4F29-A303-C8A7CE7E8ABF}" type="pres">
      <dgm:prSet presAssocID="{A2E11540-F537-45D6-B8CE-527BB27467EA}" presName="LevelTwoTextNode" presStyleLbl="node3" presStyleIdx="8" presStyleCnt="12" custScaleX="182829">
        <dgm:presLayoutVars>
          <dgm:chPref val="3"/>
        </dgm:presLayoutVars>
      </dgm:prSet>
      <dgm:spPr/>
    </dgm:pt>
    <dgm:pt modelId="{43F43120-D0D5-42F4-B8A9-21148A129DBA}" type="pres">
      <dgm:prSet presAssocID="{A2E11540-F537-45D6-B8CE-527BB27467EA}" presName="level3hierChild" presStyleCnt="0"/>
      <dgm:spPr/>
    </dgm:pt>
    <dgm:pt modelId="{92F017A8-2F44-4612-9606-DD2BB77C8E68}" type="pres">
      <dgm:prSet presAssocID="{AD73E697-B32A-4740-AF57-411BA2C202CB}" presName="conn2-1" presStyleLbl="parChTrans1D3" presStyleIdx="9" presStyleCnt="12"/>
      <dgm:spPr/>
    </dgm:pt>
    <dgm:pt modelId="{B7E2CDE5-1CEA-4778-8CF1-015139725DB3}" type="pres">
      <dgm:prSet presAssocID="{AD73E697-B32A-4740-AF57-411BA2C202CB}" presName="connTx" presStyleLbl="parChTrans1D3" presStyleIdx="9" presStyleCnt="12"/>
      <dgm:spPr/>
    </dgm:pt>
    <dgm:pt modelId="{04E1EDED-D5A4-4DB8-9F1B-DE62ED9B1AE6}" type="pres">
      <dgm:prSet presAssocID="{6D4729BB-15E1-43DE-A287-C7222707DEAB}" presName="root2" presStyleCnt="0"/>
      <dgm:spPr/>
    </dgm:pt>
    <dgm:pt modelId="{1E5B0938-6BC5-47B1-874D-CDFB32137A58}" type="pres">
      <dgm:prSet presAssocID="{6D4729BB-15E1-43DE-A287-C7222707DEAB}" presName="LevelTwoTextNode" presStyleLbl="node3" presStyleIdx="9" presStyleCnt="12" custScaleX="182829" custScaleY="121526">
        <dgm:presLayoutVars>
          <dgm:chPref val="3"/>
        </dgm:presLayoutVars>
      </dgm:prSet>
      <dgm:spPr/>
    </dgm:pt>
    <dgm:pt modelId="{1FA04BE9-3929-41DB-BF3E-C21F94911DA5}" type="pres">
      <dgm:prSet presAssocID="{6D4729BB-15E1-43DE-A287-C7222707DEAB}" presName="level3hierChild" presStyleCnt="0"/>
      <dgm:spPr/>
    </dgm:pt>
    <dgm:pt modelId="{D6B10375-97CE-4B06-A7F8-3E45F0A32E92}" type="pres">
      <dgm:prSet presAssocID="{0C6DDE8D-B65B-476F-B91F-D6756DEC0D66}" presName="conn2-1" presStyleLbl="parChTrans1D2" presStyleIdx="3" presStyleCnt="9"/>
      <dgm:spPr/>
    </dgm:pt>
    <dgm:pt modelId="{6049720E-844F-46EC-8A5C-27255EFF0010}" type="pres">
      <dgm:prSet presAssocID="{0C6DDE8D-B65B-476F-B91F-D6756DEC0D66}" presName="connTx" presStyleLbl="parChTrans1D2" presStyleIdx="3" presStyleCnt="9"/>
      <dgm:spPr/>
    </dgm:pt>
    <dgm:pt modelId="{173D18C3-8CD1-483D-9BC2-F344F6F5E55E}" type="pres">
      <dgm:prSet presAssocID="{F6702887-5338-4162-ADC4-7F86B301546F}" presName="root2" presStyleCnt="0"/>
      <dgm:spPr/>
    </dgm:pt>
    <dgm:pt modelId="{25D8F5CC-BE52-480F-94B9-3A8D9BA2D739}" type="pres">
      <dgm:prSet presAssocID="{F6702887-5338-4162-ADC4-7F86B301546F}" presName="LevelTwoTextNode" presStyleLbl="node2" presStyleIdx="3" presStyleCnt="9" custScaleX="236383">
        <dgm:presLayoutVars>
          <dgm:chPref val="3"/>
        </dgm:presLayoutVars>
      </dgm:prSet>
      <dgm:spPr/>
    </dgm:pt>
    <dgm:pt modelId="{7619CEE8-E633-4681-8D93-EA21143C6405}" type="pres">
      <dgm:prSet presAssocID="{F6702887-5338-4162-ADC4-7F86B301546F}" presName="level3hierChild" presStyleCnt="0"/>
      <dgm:spPr/>
    </dgm:pt>
    <dgm:pt modelId="{1C2053F1-B2B6-4218-AA9A-D7C7BAAA0E29}" type="pres">
      <dgm:prSet presAssocID="{96B92DD9-64E7-4ED0-8DC6-AEB97DC8AE68}" presName="conn2-1" presStyleLbl="parChTrans1D2" presStyleIdx="4" presStyleCnt="9"/>
      <dgm:spPr/>
    </dgm:pt>
    <dgm:pt modelId="{9DB9136D-3346-4364-ADC8-8E3E952214F9}" type="pres">
      <dgm:prSet presAssocID="{96B92DD9-64E7-4ED0-8DC6-AEB97DC8AE68}" presName="connTx" presStyleLbl="parChTrans1D2" presStyleIdx="4" presStyleCnt="9"/>
      <dgm:spPr/>
    </dgm:pt>
    <dgm:pt modelId="{54ABF5E9-2780-4FC4-AC94-BA1CEFCF0EF3}" type="pres">
      <dgm:prSet presAssocID="{9B297B45-8CC2-48DF-AA1C-5407A0A2B8A5}" presName="root2" presStyleCnt="0"/>
      <dgm:spPr/>
    </dgm:pt>
    <dgm:pt modelId="{C99C4D5A-C1FE-4431-8DDD-F5E0B6DD1F03}" type="pres">
      <dgm:prSet presAssocID="{9B297B45-8CC2-48DF-AA1C-5407A0A2B8A5}" presName="LevelTwoTextNode" presStyleLbl="node2" presStyleIdx="4" presStyleCnt="9" custScaleX="236383" custScaleY="176595">
        <dgm:presLayoutVars>
          <dgm:chPref val="3"/>
        </dgm:presLayoutVars>
      </dgm:prSet>
      <dgm:spPr/>
    </dgm:pt>
    <dgm:pt modelId="{BA007005-D27C-4A15-9FC7-04CACE46C9C7}" type="pres">
      <dgm:prSet presAssocID="{9B297B45-8CC2-48DF-AA1C-5407A0A2B8A5}" presName="level3hierChild" presStyleCnt="0"/>
      <dgm:spPr/>
    </dgm:pt>
    <dgm:pt modelId="{BBE59CF0-9407-4C93-8C87-00536C5E9DC6}" type="pres">
      <dgm:prSet presAssocID="{AF8FE861-4B0F-402D-9378-5636827E6FD2}" presName="conn2-1" presStyleLbl="parChTrans1D2" presStyleIdx="5" presStyleCnt="9"/>
      <dgm:spPr/>
    </dgm:pt>
    <dgm:pt modelId="{290A894F-0716-4DC2-A981-0D7CB1C9AE0E}" type="pres">
      <dgm:prSet presAssocID="{AF8FE861-4B0F-402D-9378-5636827E6FD2}" presName="connTx" presStyleLbl="parChTrans1D2" presStyleIdx="5" presStyleCnt="9"/>
      <dgm:spPr/>
    </dgm:pt>
    <dgm:pt modelId="{56BAA132-EED4-466B-AC13-AC7E0BB220C2}" type="pres">
      <dgm:prSet presAssocID="{657D0AA3-1B43-434F-878F-4B5EE85E594D}" presName="root2" presStyleCnt="0"/>
      <dgm:spPr/>
    </dgm:pt>
    <dgm:pt modelId="{8BAFD37D-742D-4652-92FF-8A0FFA23B2A8}" type="pres">
      <dgm:prSet presAssocID="{657D0AA3-1B43-434F-878F-4B5EE85E594D}" presName="LevelTwoTextNode" presStyleLbl="node2" presStyleIdx="5" presStyleCnt="9" custScaleX="236383">
        <dgm:presLayoutVars>
          <dgm:chPref val="3"/>
        </dgm:presLayoutVars>
      </dgm:prSet>
      <dgm:spPr/>
    </dgm:pt>
    <dgm:pt modelId="{0FD1A508-7320-4C00-A364-6026AC2355D0}" type="pres">
      <dgm:prSet presAssocID="{657D0AA3-1B43-434F-878F-4B5EE85E594D}" presName="level3hierChild" presStyleCnt="0"/>
      <dgm:spPr/>
    </dgm:pt>
    <dgm:pt modelId="{9237F333-31E4-4703-B65C-76D401BC6BE5}" type="pres">
      <dgm:prSet presAssocID="{B8B502C4-B221-406A-A01C-0BF00E24C019}" presName="conn2-1" presStyleLbl="parChTrans1D3" presStyleIdx="10" presStyleCnt="12"/>
      <dgm:spPr/>
    </dgm:pt>
    <dgm:pt modelId="{EA342631-8D77-4FE1-A2B3-6418760C44FA}" type="pres">
      <dgm:prSet presAssocID="{B8B502C4-B221-406A-A01C-0BF00E24C019}" presName="connTx" presStyleLbl="parChTrans1D3" presStyleIdx="10" presStyleCnt="12"/>
      <dgm:spPr/>
    </dgm:pt>
    <dgm:pt modelId="{54856174-6103-49F2-BC40-E78630C175E4}" type="pres">
      <dgm:prSet presAssocID="{C48B447F-F656-4B34-9AD4-68B135A7BCA6}" presName="root2" presStyleCnt="0"/>
      <dgm:spPr/>
    </dgm:pt>
    <dgm:pt modelId="{6AFCD169-EFCF-464D-ABB4-2C79634C7C4A}" type="pres">
      <dgm:prSet presAssocID="{C48B447F-F656-4B34-9AD4-68B135A7BCA6}" presName="LevelTwoTextNode" presStyleLbl="node3" presStyleIdx="10" presStyleCnt="12" custScaleX="182829">
        <dgm:presLayoutVars>
          <dgm:chPref val="3"/>
        </dgm:presLayoutVars>
      </dgm:prSet>
      <dgm:spPr/>
    </dgm:pt>
    <dgm:pt modelId="{C7831FBE-DC06-48E4-846D-DC597F5A84FC}" type="pres">
      <dgm:prSet presAssocID="{C48B447F-F656-4B34-9AD4-68B135A7BCA6}" presName="level3hierChild" presStyleCnt="0"/>
      <dgm:spPr/>
    </dgm:pt>
    <dgm:pt modelId="{C81547A1-DBC5-41BA-BA47-54761F8DB9E0}" type="pres">
      <dgm:prSet presAssocID="{A1E03C5B-A98A-4B2C-88A6-64BFE28BC132}" presName="conn2-1" presStyleLbl="parChTrans1D3" presStyleIdx="11" presStyleCnt="12"/>
      <dgm:spPr/>
    </dgm:pt>
    <dgm:pt modelId="{09169DBB-86E3-4EEC-9776-51D46723CDD0}" type="pres">
      <dgm:prSet presAssocID="{A1E03C5B-A98A-4B2C-88A6-64BFE28BC132}" presName="connTx" presStyleLbl="parChTrans1D3" presStyleIdx="11" presStyleCnt="12"/>
      <dgm:spPr/>
    </dgm:pt>
    <dgm:pt modelId="{BD29BEC9-CB45-44B0-97FF-900D0703064A}" type="pres">
      <dgm:prSet presAssocID="{F9DE5D39-2CA5-4885-A8CA-DBD8EFE7BF51}" presName="root2" presStyleCnt="0"/>
      <dgm:spPr/>
    </dgm:pt>
    <dgm:pt modelId="{9E092DA1-72A9-43D2-82C2-EBD6E86B4785}" type="pres">
      <dgm:prSet presAssocID="{F9DE5D39-2CA5-4885-A8CA-DBD8EFE7BF51}" presName="LevelTwoTextNode" presStyleLbl="node3" presStyleIdx="11" presStyleCnt="12" custScaleX="182829" custScaleY="135169">
        <dgm:presLayoutVars>
          <dgm:chPref val="3"/>
        </dgm:presLayoutVars>
      </dgm:prSet>
      <dgm:spPr/>
    </dgm:pt>
    <dgm:pt modelId="{86016E12-9BEB-484B-A2AA-2E8920B6F79A}" type="pres">
      <dgm:prSet presAssocID="{F9DE5D39-2CA5-4885-A8CA-DBD8EFE7BF51}" presName="level3hierChild" presStyleCnt="0"/>
      <dgm:spPr/>
    </dgm:pt>
    <dgm:pt modelId="{7DA2F1AE-E075-47CA-93EF-069764645891}" type="pres">
      <dgm:prSet presAssocID="{F560FCDA-2BBC-4D53-94F1-D863E014C2E3}" presName="conn2-1" presStyleLbl="parChTrans1D2" presStyleIdx="6" presStyleCnt="9"/>
      <dgm:spPr/>
    </dgm:pt>
    <dgm:pt modelId="{C1CDECCB-DA08-40B4-9EB1-49540C9F1AF1}" type="pres">
      <dgm:prSet presAssocID="{F560FCDA-2BBC-4D53-94F1-D863E014C2E3}" presName="connTx" presStyleLbl="parChTrans1D2" presStyleIdx="6" presStyleCnt="9"/>
      <dgm:spPr/>
    </dgm:pt>
    <dgm:pt modelId="{B16746BE-8972-4F38-8490-59AB1E9C3DA0}" type="pres">
      <dgm:prSet presAssocID="{3D16DD03-9366-4016-81E5-A1736E755C1B}" presName="root2" presStyleCnt="0"/>
      <dgm:spPr/>
    </dgm:pt>
    <dgm:pt modelId="{13A81EE6-1828-4DAD-B0BD-D49725F59F11}" type="pres">
      <dgm:prSet presAssocID="{3D16DD03-9366-4016-81E5-A1736E755C1B}" presName="LevelTwoTextNode" presStyleLbl="node2" presStyleIdx="6" presStyleCnt="9" custScaleX="236383">
        <dgm:presLayoutVars>
          <dgm:chPref val="3"/>
        </dgm:presLayoutVars>
      </dgm:prSet>
      <dgm:spPr/>
    </dgm:pt>
    <dgm:pt modelId="{789B428B-B9EC-4840-847F-C1255B397F8A}" type="pres">
      <dgm:prSet presAssocID="{3D16DD03-9366-4016-81E5-A1736E755C1B}" presName="level3hierChild" presStyleCnt="0"/>
      <dgm:spPr/>
    </dgm:pt>
    <dgm:pt modelId="{395C582D-E61C-4130-ADAE-A6754706B125}" type="pres">
      <dgm:prSet presAssocID="{03A475D0-705E-44FF-812E-4996F4B8E3CD}" presName="conn2-1" presStyleLbl="parChTrans1D2" presStyleIdx="7" presStyleCnt="9"/>
      <dgm:spPr/>
    </dgm:pt>
    <dgm:pt modelId="{0CB04CA1-019E-48C4-96F2-E66F77A99294}" type="pres">
      <dgm:prSet presAssocID="{03A475D0-705E-44FF-812E-4996F4B8E3CD}" presName="connTx" presStyleLbl="parChTrans1D2" presStyleIdx="7" presStyleCnt="9"/>
      <dgm:spPr/>
    </dgm:pt>
    <dgm:pt modelId="{9F69F06B-C072-4C46-A257-5F93F91DE774}" type="pres">
      <dgm:prSet presAssocID="{FCFBDF0E-4FDE-46F3-93D8-55814725623A}" presName="root2" presStyleCnt="0"/>
      <dgm:spPr/>
    </dgm:pt>
    <dgm:pt modelId="{BAB6F684-995A-46D7-93DB-D2A36D22FA84}" type="pres">
      <dgm:prSet presAssocID="{FCFBDF0E-4FDE-46F3-93D8-55814725623A}" presName="LevelTwoTextNode" presStyleLbl="node2" presStyleIdx="7" presStyleCnt="9" custScaleX="236383">
        <dgm:presLayoutVars>
          <dgm:chPref val="3"/>
        </dgm:presLayoutVars>
      </dgm:prSet>
      <dgm:spPr/>
    </dgm:pt>
    <dgm:pt modelId="{08B6523D-D2A3-428D-995F-73B938A6F929}" type="pres">
      <dgm:prSet presAssocID="{FCFBDF0E-4FDE-46F3-93D8-55814725623A}" presName="level3hierChild" presStyleCnt="0"/>
      <dgm:spPr/>
    </dgm:pt>
    <dgm:pt modelId="{9964AAE9-8F50-4B45-A890-94F0776CD889}" type="pres">
      <dgm:prSet presAssocID="{8F62047F-0174-4C6E-B020-93FB13E5DCAF}" presName="conn2-1" presStyleLbl="parChTrans1D2" presStyleIdx="8" presStyleCnt="9"/>
      <dgm:spPr/>
    </dgm:pt>
    <dgm:pt modelId="{268589F7-A6E2-4CB8-95F2-AA746BC9E702}" type="pres">
      <dgm:prSet presAssocID="{8F62047F-0174-4C6E-B020-93FB13E5DCAF}" presName="connTx" presStyleLbl="parChTrans1D2" presStyleIdx="8" presStyleCnt="9"/>
      <dgm:spPr/>
    </dgm:pt>
    <dgm:pt modelId="{5E9DF147-50A2-448C-8DDF-52B6818F63D6}" type="pres">
      <dgm:prSet presAssocID="{555CAA9C-D4F4-4257-B4CF-E2ED86285D8E}" presName="root2" presStyleCnt="0"/>
      <dgm:spPr/>
    </dgm:pt>
    <dgm:pt modelId="{87C748B1-8870-485E-AB5F-0A16A9DE458F}" type="pres">
      <dgm:prSet presAssocID="{555CAA9C-D4F4-4257-B4CF-E2ED86285D8E}" presName="LevelTwoTextNode" presStyleLbl="node2" presStyleIdx="8" presStyleCnt="9" custScaleX="236383">
        <dgm:presLayoutVars>
          <dgm:chPref val="3"/>
        </dgm:presLayoutVars>
      </dgm:prSet>
      <dgm:spPr/>
    </dgm:pt>
    <dgm:pt modelId="{DC490ABB-22C2-4AC2-84F4-E22961A523F2}" type="pres">
      <dgm:prSet presAssocID="{555CAA9C-D4F4-4257-B4CF-E2ED86285D8E}" presName="level3hierChild" presStyleCnt="0"/>
      <dgm:spPr/>
    </dgm:pt>
  </dgm:ptLst>
  <dgm:cxnLst>
    <dgm:cxn modelId="{5984EA02-51E2-4439-9E5B-760B1657CEC4}" srcId="{08DAA755-EAC3-4482-B66A-25035F229FB1}" destId="{10CB6597-216D-43B2-AC41-857922CC1E73}" srcOrd="0" destOrd="0" parTransId="{702D292E-70AB-4E26-AEE1-B2F6883D9258}" sibTransId="{AB267486-9BF0-4E11-BFD3-DC49137D6479}"/>
    <dgm:cxn modelId="{ABE5C704-D7B5-44C0-B9CB-F541A4587BFC}" type="presOf" srcId="{0C6DDE8D-B65B-476F-B91F-D6756DEC0D66}" destId="{D6B10375-97CE-4B06-A7F8-3E45F0A32E92}" srcOrd="0" destOrd="0" presId="urn:microsoft.com/office/officeart/2008/layout/HorizontalMultiLevelHierarchy"/>
    <dgm:cxn modelId="{046B140B-7B43-4DC3-9F74-C825A81804E1}" type="presOf" srcId="{03A475D0-705E-44FF-812E-4996F4B8E3CD}" destId="{395C582D-E61C-4130-ADAE-A6754706B125}" srcOrd="0" destOrd="0" presId="urn:microsoft.com/office/officeart/2008/layout/HorizontalMultiLevelHierarchy"/>
    <dgm:cxn modelId="{F4A38F0C-CD06-47C7-AAC7-387246F552B3}" type="presOf" srcId="{D052C611-7FD9-48CC-9F1E-3C244EA2E970}" destId="{E14EF85A-716E-4871-A27E-2E9A63088181}" srcOrd="1" destOrd="0" presId="urn:microsoft.com/office/officeart/2008/layout/HorizontalMultiLevelHierarchy"/>
    <dgm:cxn modelId="{CC6F040D-D733-41A5-B463-0D4262F18135}" type="presOf" srcId="{B7E56400-3DC6-4D02-BEF3-5475FF17FBE7}" destId="{4C1BECAA-69AF-4187-9D01-BF9A3B547E42}" srcOrd="1" destOrd="0" presId="urn:microsoft.com/office/officeart/2008/layout/HorizontalMultiLevelHierarchy"/>
    <dgm:cxn modelId="{A8BE3315-2B30-4151-94F8-176172A974D7}" type="presOf" srcId="{F560FCDA-2BBC-4D53-94F1-D863E014C2E3}" destId="{7DA2F1AE-E075-47CA-93EF-069764645891}" srcOrd="0" destOrd="0" presId="urn:microsoft.com/office/officeart/2008/layout/HorizontalMultiLevelHierarchy"/>
    <dgm:cxn modelId="{E8ECDC17-2E05-4F3A-97BD-C1A6349C6744}" srcId="{A716D81E-C9B9-4A24-988B-5C37CF75B8D4}" destId="{3D16DD03-9366-4016-81E5-A1736E755C1B}" srcOrd="6" destOrd="0" parTransId="{F560FCDA-2BBC-4D53-94F1-D863E014C2E3}" sibTransId="{44181DE8-E17E-46AA-89FE-93A263D625EB}"/>
    <dgm:cxn modelId="{30FA4B1A-6AEF-42B9-B32C-F923817EF19A}" type="presOf" srcId="{4EC5CFD7-4524-4770-A175-18F63A48ED54}" destId="{08647824-7D60-4E17-958D-224267F2F4C5}" srcOrd="0" destOrd="0" presId="urn:microsoft.com/office/officeart/2008/layout/HorizontalMultiLevelHierarchy"/>
    <dgm:cxn modelId="{1AE86921-433A-4AA1-BDB4-54CE7A234D3C}" srcId="{08DAA755-EAC3-4482-B66A-25035F229FB1}" destId="{7CE1A358-F7DB-46EE-91BA-5E743B235C9D}" srcOrd="3" destOrd="0" parTransId="{B7E56400-3DC6-4D02-BEF3-5475FF17FBE7}" sibTransId="{A0A121A7-4392-4D55-A2B1-C0631002B8BE}"/>
    <dgm:cxn modelId="{2D864A2B-9F11-44AF-AFCF-00D52B435E30}" type="presOf" srcId="{8F62047F-0174-4C6E-B020-93FB13E5DCAF}" destId="{9964AAE9-8F50-4B45-A890-94F0776CD889}" srcOrd="0" destOrd="0" presId="urn:microsoft.com/office/officeart/2008/layout/HorizontalMultiLevelHierarchy"/>
    <dgm:cxn modelId="{C9A8882E-BC35-4880-9F00-DCE62577BF23}" type="presOf" srcId="{673A8A5E-DED8-4FAD-8500-48DD66F49C76}" destId="{6A027104-CA89-4A42-8756-8266A82A0AE9}" srcOrd="0" destOrd="0" presId="urn:microsoft.com/office/officeart/2008/layout/HorizontalMultiLevelHierarchy"/>
    <dgm:cxn modelId="{DA6CED2E-4139-4B01-B64A-BE5D13D51720}" srcId="{A716D81E-C9B9-4A24-988B-5C37CF75B8D4}" destId="{F6702887-5338-4162-ADC4-7F86B301546F}" srcOrd="3" destOrd="0" parTransId="{0C6DDE8D-B65B-476F-B91F-D6756DEC0D66}" sibTransId="{8C8CA73C-F2EF-42D8-B348-A952EC6469AA}"/>
    <dgm:cxn modelId="{E9958331-D1DA-4344-882A-5FE38BE74AE4}" srcId="{FD84E3B6-F391-44D5-915E-EB23C62FCA5D}" destId="{6D4729BB-15E1-43DE-A287-C7222707DEAB}" srcOrd="1" destOrd="0" parTransId="{AD73E697-B32A-4740-AF57-411BA2C202CB}" sibTransId="{77F32EA7-F0DA-40BE-94BE-B1B8BC1BB309}"/>
    <dgm:cxn modelId="{A9DE7335-C114-4A30-8729-BB7841376C77}" srcId="{A716D81E-C9B9-4A24-988B-5C37CF75B8D4}" destId="{9B297B45-8CC2-48DF-AA1C-5407A0A2B8A5}" srcOrd="4" destOrd="0" parTransId="{96B92DD9-64E7-4ED0-8DC6-AEB97DC8AE68}" sibTransId="{3A9D017E-FAAD-442D-9947-E7C0EB83E8AB}"/>
    <dgm:cxn modelId="{AC37D435-42FB-46A0-817F-2D4AC8ED431F}" type="presOf" srcId="{92D6D765-6D9D-41AA-AD63-4A08A9EED3C9}" destId="{F77B7BCB-5492-4169-BE3B-11C1C20E7A48}" srcOrd="0" destOrd="0" presId="urn:microsoft.com/office/officeart/2008/layout/HorizontalMultiLevelHierarchy"/>
    <dgm:cxn modelId="{697C433A-EFF8-475C-B7FC-E3AA4872F664}" type="presOf" srcId="{702D292E-70AB-4E26-AEE1-B2F6883D9258}" destId="{A979BF83-67A5-4361-85B8-F439C7B4D2AD}" srcOrd="0" destOrd="0" presId="urn:microsoft.com/office/officeart/2008/layout/HorizontalMultiLevelHierarchy"/>
    <dgm:cxn modelId="{989B113B-27A8-4B66-B041-98D292449212}" srcId="{9C8FBAB3-9E42-44F0-BE6F-7A1394E3A1CE}" destId="{673A8A5E-DED8-4FAD-8500-48DD66F49C76}" srcOrd="1" destOrd="0" parTransId="{509B0614-C4F5-4567-AF0E-A4F69C5A127F}" sibTransId="{F1BA91DB-703B-48F1-A0CC-933D9E32120D}"/>
    <dgm:cxn modelId="{1E67A63B-FA3C-43D3-A280-B1769DD8DF55}" type="presOf" srcId="{EB5458A8-0E81-4F3E-B320-61FAA2BA63D2}" destId="{E250815C-C388-4164-9EB4-8D438C6708C1}" srcOrd="0" destOrd="0" presId="urn:microsoft.com/office/officeart/2008/layout/HorizontalMultiLevelHierarchy"/>
    <dgm:cxn modelId="{A62FD25D-C63F-4328-8BAC-7440CD76F163}" type="presOf" srcId="{A1E03C5B-A98A-4B2C-88A6-64BFE28BC132}" destId="{C81547A1-DBC5-41BA-BA47-54761F8DB9E0}" srcOrd="0" destOrd="0" presId="urn:microsoft.com/office/officeart/2008/layout/HorizontalMultiLevelHierarchy"/>
    <dgm:cxn modelId="{0D52EF5D-B1F4-4D6A-BFE4-9857A48EC236}" srcId="{3D2639C4-6DA6-49FC-981C-8466A77BBBD0}" destId="{A716D81E-C9B9-4A24-988B-5C37CF75B8D4}" srcOrd="0" destOrd="0" parTransId="{DD6C018F-38FE-4878-A733-2CDFDA710B23}" sibTransId="{DAA19B58-A37E-4BD9-AD8A-E2BDA3ED91EF}"/>
    <dgm:cxn modelId="{82AF505E-64E9-43C0-94C4-74ED900E1085}" type="presOf" srcId="{229F98AE-3452-471A-AC38-B04D0C50E9E0}" destId="{781C95B5-65F2-421B-AA6C-9F3272AF1F90}" srcOrd="1" destOrd="0" presId="urn:microsoft.com/office/officeart/2008/layout/HorizontalMultiLevelHierarchy"/>
    <dgm:cxn modelId="{61773061-3A50-4DC2-9A61-4A09B2C24B45}" srcId="{FD84E3B6-F391-44D5-915E-EB23C62FCA5D}" destId="{A2E11540-F537-45D6-B8CE-527BB27467EA}" srcOrd="0" destOrd="0" parTransId="{229F98AE-3452-471A-AC38-B04D0C50E9E0}" sibTransId="{033A36AF-5BB6-4DB0-8338-2EC9FFF72CA3}"/>
    <dgm:cxn modelId="{86F7EC62-0879-4A03-B72D-FBCF8FC85274}" srcId="{08DAA755-EAC3-4482-B66A-25035F229FB1}" destId="{AF05F52A-80D3-4D50-9A80-6F17D471F5B0}" srcOrd="1" destOrd="0" parTransId="{450AA779-E768-4D33-AD4D-ECA2E7E7F127}" sibTransId="{5FD75048-2FB0-46E9-A6A0-957D735ECD36}"/>
    <dgm:cxn modelId="{15F8F065-1C77-47EE-B062-26B0EA8C1916}" type="presOf" srcId="{7CE1A358-F7DB-46EE-91BA-5E743B235C9D}" destId="{F4F11EAD-BC04-484C-AE36-B35F57238A02}" srcOrd="0" destOrd="0" presId="urn:microsoft.com/office/officeart/2008/layout/HorizontalMultiLevelHierarchy"/>
    <dgm:cxn modelId="{3BF9CA68-E357-4D80-9C61-ECD0EF890D2A}" type="presOf" srcId="{4EC5CFD7-4524-4770-A175-18F63A48ED54}" destId="{01C82567-430F-4EE0-B9C1-99771714B6CF}" srcOrd="1" destOrd="0" presId="urn:microsoft.com/office/officeart/2008/layout/HorizontalMultiLevelHierarchy"/>
    <dgm:cxn modelId="{E4421C69-3850-4927-9908-3DB804536AE9}" type="presOf" srcId="{828631E6-6CA2-4C05-82EC-D573F9A97055}" destId="{E18A8D04-A777-497B-8F34-9C50359FD069}" srcOrd="0" destOrd="0" presId="urn:microsoft.com/office/officeart/2008/layout/HorizontalMultiLevelHierarchy"/>
    <dgm:cxn modelId="{50B54C4D-6DFD-4D81-B229-F2AD449161C3}" type="presOf" srcId="{702D292E-70AB-4E26-AEE1-B2F6883D9258}" destId="{0696A595-5278-4A3E-8E8C-9B7A3AA70A77}" srcOrd="1" destOrd="0" presId="urn:microsoft.com/office/officeart/2008/layout/HorizontalMultiLevelHierarchy"/>
    <dgm:cxn modelId="{3FD68D6D-9DF6-4098-A430-68BAA234A1DD}" type="presOf" srcId="{B7E56400-3DC6-4D02-BEF3-5475FF17FBE7}" destId="{ED9A0E02-BFCC-417A-9ABD-6F5E29FA2664}" srcOrd="0" destOrd="0" presId="urn:microsoft.com/office/officeart/2008/layout/HorizontalMultiLevelHierarchy"/>
    <dgm:cxn modelId="{C9D4E46E-FECE-4BFD-94F5-3915264D855A}" type="presOf" srcId="{FD84E3B6-F391-44D5-915E-EB23C62FCA5D}" destId="{551AC803-22DF-4E8C-8D00-68ECF09A293A}" srcOrd="0" destOrd="0" presId="urn:microsoft.com/office/officeart/2008/layout/HorizontalMultiLevelHierarchy"/>
    <dgm:cxn modelId="{BF6C3A6F-604D-42D2-A5AE-280CFE4A4A1E}" srcId="{A716D81E-C9B9-4A24-988B-5C37CF75B8D4}" destId="{FCFBDF0E-4FDE-46F3-93D8-55814725623A}" srcOrd="7" destOrd="0" parTransId="{03A475D0-705E-44FF-812E-4996F4B8E3CD}" sibTransId="{A04AE863-7AB4-4262-92BA-4F77D0A81434}"/>
    <dgm:cxn modelId="{66910770-22F3-420A-8ADB-F0566C2F9837}" srcId="{657D0AA3-1B43-434F-878F-4B5EE85E594D}" destId="{C48B447F-F656-4B34-9AD4-68B135A7BCA6}" srcOrd="0" destOrd="0" parTransId="{B8B502C4-B221-406A-A01C-0BF00E24C019}" sibTransId="{B5FF6A14-A610-4090-877E-C8743485341C}"/>
    <dgm:cxn modelId="{42569351-CAA0-4898-A4E7-B504121F82FF}" type="presOf" srcId="{3D16DD03-9366-4016-81E5-A1736E755C1B}" destId="{13A81EE6-1828-4DAD-B0BD-D49725F59F11}" srcOrd="0" destOrd="0" presId="urn:microsoft.com/office/officeart/2008/layout/HorizontalMultiLevelHierarchy"/>
    <dgm:cxn modelId="{A812B771-8AAE-4F3C-86D7-1D63B2DCB11A}" type="presOf" srcId="{FCFBDF0E-4FDE-46F3-93D8-55814725623A}" destId="{BAB6F684-995A-46D7-93DB-D2A36D22FA84}" srcOrd="0" destOrd="0" presId="urn:microsoft.com/office/officeart/2008/layout/HorizontalMultiLevelHierarchy"/>
    <dgm:cxn modelId="{DD98BF74-E864-426B-93CD-9BD29F541996}" type="presOf" srcId="{AF8FE861-4B0F-402D-9378-5636827E6FD2}" destId="{290A894F-0716-4DC2-A981-0D7CB1C9AE0E}" srcOrd="1" destOrd="0" presId="urn:microsoft.com/office/officeart/2008/layout/HorizontalMultiLevelHierarchy"/>
    <dgm:cxn modelId="{05F9E377-D160-4739-B0AF-CD2D1650F5C4}" type="presOf" srcId="{F560FCDA-2BBC-4D53-94F1-D863E014C2E3}" destId="{C1CDECCB-DA08-40B4-9EB1-49540C9F1AF1}" srcOrd="1" destOrd="0" presId="urn:microsoft.com/office/officeart/2008/layout/HorizontalMultiLevelHierarchy"/>
    <dgm:cxn modelId="{E4D5C97C-D2CB-4FCA-8CB5-40E45924A7A2}" type="presOf" srcId="{B8B502C4-B221-406A-A01C-0BF00E24C019}" destId="{EA342631-8D77-4FE1-A2B3-6418760C44FA}" srcOrd="1" destOrd="0" presId="urn:microsoft.com/office/officeart/2008/layout/HorizontalMultiLevelHierarchy"/>
    <dgm:cxn modelId="{8032D77D-A58E-4D56-BC3A-1C4BC48B2E36}" type="presOf" srcId="{C48B447F-F656-4B34-9AD4-68B135A7BCA6}" destId="{6AFCD169-EFCF-464D-ABB4-2C79634C7C4A}" srcOrd="0" destOrd="0" presId="urn:microsoft.com/office/officeart/2008/layout/HorizontalMultiLevelHierarchy"/>
    <dgm:cxn modelId="{599B4B7F-A5DB-44FB-AEA0-0CE0ED45AE96}" srcId="{A716D81E-C9B9-4A24-988B-5C37CF75B8D4}" destId="{08DAA755-EAC3-4482-B66A-25035F229FB1}" srcOrd="1" destOrd="0" parTransId="{D052C611-7FD9-48CC-9F1E-3C244EA2E970}" sibTransId="{72D31ED9-99EB-4EAE-A575-61317AE98C84}"/>
    <dgm:cxn modelId="{F6C34B81-2328-4E06-99E1-CD045337F946}" type="presOf" srcId="{1509515D-63AD-4D3F-906D-643267258641}" destId="{AD2BD15F-D0C2-483F-94EF-687E65AFFAEF}" srcOrd="0" destOrd="0" presId="urn:microsoft.com/office/officeart/2008/layout/HorizontalMultiLevelHierarchy"/>
    <dgm:cxn modelId="{04699781-A9F6-4B14-AB0D-86F893E7F49A}" type="presOf" srcId="{F9DE5D39-2CA5-4885-A8CA-DBD8EFE7BF51}" destId="{9E092DA1-72A9-43D2-82C2-EBD6E86B4785}" srcOrd="0" destOrd="0" presId="urn:microsoft.com/office/officeart/2008/layout/HorizontalMultiLevelHierarchy"/>
    <dgm:cxn modelId="{5BB8E081-B530-4FAE-906B-2C395BD9520F}" type="presOf" srcId="{764A03A6-A408-4352-AC01-B8ED1BB25228}" destId="{17573CF6-E091-4B8F-883C-B99CA7DD583E}" srcOrd="0" destOrd="0" presId="urn:microsoft.com/office/officeart/2008/layout/HorizontalMultiLevelHierarchy"/>
    <dgm:cxn modelId="{2D5A5F82-A6E8-4DEF-94D7-338C928277E5}" type="presOf" srcId="{A716D81E-C9B9-4A24-988B-5C37CF75B8D4}" destId="{57FB70EB-B9E1-4AA1-88AC-EB0B5AEF8A4B}" srcOrd="0" destOrd="0" presId="urn:microsoft.com/office/officeart/2008/layout/HorizontalMultiLevelHierarchy"/>
    <dgm:cxn modelId="{969D2483-B440-4613-AC52-08753EFA85E5}" type="presOf" srcId="{8A76DDAF-46B1-43F5-A4B2-FBA3AB82AAA1}" destId="{3F6E8520-28C1-4C64-A75C-8B2CEEE18741}" srcOrd="1" destOrd="0" presId="urn:microsoft.com/office/officeart/2008/layout/HorizontalMultiLevelHierarchy"/>
    <dgm:cxn modelId="{F149E684-3986-4EA3-A76F-9237E2FE2655}" srcId="{A716D81E-C9B9-4A24-988B-5C37CF75B8D4}" destId="{657D0AA3-1B43-434F-878F-4B5EE85E594D}" srcOrd="5" destOrd="0" parTransId="{AF8FE861-4B0F-402D-9378-5636827E6FD2}" sibTransId="{DC8582E7-363E-4134-8358-77A898FF73D3}"/>
    <dgm:cxn modelId="{27580787-87D4-4A55-8D4B-3D521D1BB75A}" type="presOf" srcId="{AF05F52A-80D3-4D50-9A80-6F17D471F5B0}" destId="{4C63AE4D-B3D1-4046-9071-4CD2FDE16713}" srcOrd="0" destOrd="0" presId="urn:microsoft.com/office/officeart/2008/layout/HorizontalMultiLevelHierarchy"/>
    <dgm:cxn modelId="{4B2F7787-5612-4F9D-A35C-4BFF7B71F5D4}" type="presOf" srcId="{D052C611-7FD9-48CC-9F1E-3C244EA2E970}" destId="{1A2B1931-B9B6-4409-B73A-724C14426E47}" srcOrd="0" destOrd="0" presId="urn:microsoft.com/office/officeart/2008/layout/HorizontalMultiLevelHierarchy"/>
    <dgm:cxn modelId="{C3508188-5C67-4024-B7FC-819C89B75433}" srcId="{9C8FBAB3-9E42-44F0-BE6F-7A1394E3A1CE}" destId="{98F6262C-DB09-4693-8F4A-632CD20EB627}" srcOrd="0" destOrd="0" parTransId="{B1942156-1B6C-4C39-9E3B-0AD66466D368}" sibTransId="{4A73A2D8-BB7C-4F38-8F95-7A7EAFAA0968}"/>
    <dgm:cxn modelId="{A8392589-C911-41D4-82C3-5DB4A2B6A561}" srcId="{657D0AA3-1B43-434F-878F-4B5EE85E594D}" destId="{F9DE5D39-2CA5-4885-A8CA-DBD8EFE7BF51}" srcOrd="1" destOrd="0" parTransId="{A1E03C5B-A98A-4B2C-88A6-64BFE28BC132}" sibTransId="{FC2F0C1A-5AFF-4578-9F37-F6CB6A8CC42A}"/>
    <dgm:cxn modelId="{4318B089-5BA6-43A7-9E30-BF58849E59C1}" srcId="{9C8FBAB3-9E42-44F0-BE6F-7A1394E3A1CE}" destId="{828631E6-6CA2-4C05-82EC-D573F9A97055}" srcOrd="3" destOrd="0" parTransId="{92D6D765-6D9D-41AA-AD63-4A08A9EED3C9}" sibTransId="{F527FBFB-0D10-4B32-BD8F-E32F2A428677}"/>
    <dgm:cxn modelId="{043BCA8B-5DEF-42C5-AB9A-F92F2C83CFC1}" type="presOf" srcId="{9B297B45-8CC2-48DF-AA1C-5407A0A2B8A5}" destId="{C99C4D5A-C1FE-4431-8DDD-F5E0B6DD1F03}" srcOrd="0" destOrd="0" presId="urn:microsoft.com/office/officeart/2008/layout/HorizontalMultiLevelHierarchy"/>
    <dgm:cxn modelId="{6845F08C-0C75-4DAC-A9A6-EFF391A1FB8F}" type="presOf" srcId="{92D6D765-6D9D-41AA-AD63-4A08A9EED3C9}" destId="{3B20C7B1-85D7-4D14-91EB-F48A364D004E}" srcOrd="1" destOrd="0" presId="urn:microsoft.com/office/officeart/2008/layout/HorizontalMultiLevelHierarchy"/>
    <dgm:cxn modelId="{2E2FCE8E-3935-4D91-BD6F-F69C5EED9D73}" type="presOf" srcId="{A2E11540-F537-45D6-B8CE-527BB27467EA}" destId="{81755D95-D922-4F29-A303-C8A7CE7E8ABF}" srcOrd="0" destOrd="0" presId="urn:microsoft.com/office/officeart/2008/layout/HorizontalMultiLevelHierarchy"/>
    <dgm:cxn modelId="{A795E293-8393-403A-8FB8-2A70846ADDBF}" type="presOf" srcId="{96B92DD9-64E7-4ED0-8DC6-AEB97DC8AE68}" destId="{9DB9136D-3346-4364-ADC8-8E3E952214F9}" srcOrd="1" destOrd="0" presId="urn:microsoft.com/office/officeart/2008/layout/HorizontalMultiLevelHierarchy"/>
    <dgm:cxn modelId="{FD1D5E9A-10B8-453F-A374-3A7B498477BA}" type="presOf" srcId="{1509515D-63AD-4D3F-906D-643267258641}" destId="{E502D3CF-4F13-44A1-BC37-74B9946E51FD}" srcOrd="1" destOrd="0" presId="urn:microsoft.com/office/officeart/2008/layout/HorizontalMultiLevelHierarchy"/>
    <dgm:cxn modelId="{B6BA9B9C-A725-4F48-8207-4C2F8D1D6D5A}" type="presOf" srcId="{08DAA755-EAC3-4482-B66A-25035F229FB1}" destId="{F411107A-C0D6-462C-8B4B-491346B08606}" srcOrd="0" destOrd="0" presId="urn:microsoft.com/office/officeart/2008/layout/HorizontalMultiLevelHierarchy"/>
    <dgm:cxn modelId="{A950D29C-992E-4B19-8DA3-ED06C1B8507B}" type="presOf" srcId="{509B0614-C4F5-4567-AF0E-A4F69C5A127F}" destId="{183CDB11-4578-42E9-A27F-0D29E61F6ABD}" srcOrd="0" destOrd="0" presId="urn:microsoft.com/office/officeart/2008/layout/HorizontalMultiLevelHierarchy"/>
    <dgm:cxn modelId="{41D32AA4-FB52-4215-8653-FD5A81CA4933}" srcId="{A716D81E-C9B9-4A24-988B-5C37CF75B8D4}" destId="{9C8FBAB3-9E42-44F0-BE6F-7A1394E3A1CE}" srcOrd="0" destOrd="0" parTransId="{8A76DDAF-46B1-43F5-A4B2-FBA3AB82AAA1}" sibTransId="{B0CB6D7D-944D-48AC-98C0-06E261F8B2B1}"/>
    <dgm:cxn modelId="{870B87A5-5A25-4F6F-8F79-6CEECE49F130}" type="presOf" srcId="{3D2639C4-6DA6-49FC-981C-8466A77BBBD0}" destId="{DE9DD845-38D3-42AA-8F72-5DB9C815E4E4}" srcOrd="0" destOrd="0" presId="urn:microsoft.com/office/officeart/2008/layout/HorizontalMultiLevelHierarchy"/>
    <dgm:cxn modelId="{C90C03A7-E9CB-40FB-8BDC-E76EEE28DF9E}" type="presOf" srcId="{AD73E697-B32A-4740-AF57-411BA2C202CB}" destId="{B7E2CDE5-1CEA-4778-8CF1-015139725DB3}" srcOrd="1" destOrd="0" presId="urn:microsoft.com/office/officeart/2008/layout/HorizontalMultiLevelHierarchy"/>
    <dgm:cxn modelId="{B2CC23A8-0F8E-45F3-95CD-9B60D9307B17}" type="presOf" srcId="{229F98AE-3452-471A-AC38-B04D0C50E9E0}" destId="{CA3BFC29-10A1-4120-9137-47BCBC4D354D}" srcOrd="0" destOrd="0" presId="urn:microsoft.com/office/officeart/2008/layout/HorizontalMultiLevelHierarchy"/>
    <dgm:cxn modelId="{E6848DA8-718B-4D2E-A2D2-DD4B27124458}" type="presOf" srcId="{8A76DDAF-46B1-43F5-A4B2-FBA3AB82AAA1}" destId="{AED4EDE5-6945-4B7E-909B-5FD983E40139}" srcOrd="0" destOrd="0" presId="urn:microsoft.com/office/officeart/2008/layout/HorizontalMultiLevelHierarchy"/>
    <dgm:cxn modelId="{B56C47AD-685A-4AD8-92F2-615CAF9E6F86}" type="presOf" srcId="{AF8FE861-4B0F-402D-9378-5636827E6FD2}" destId="{BBE59CF0-9407-4C93-8C87-00536C5E9DC6}" srcOrd="0" destOrd="0" presId="urn:microsoft.com/office/officeart/2008/layout/HorizontalMultiLevelHierarchy"/>
    <dgm:cxn modelId="{55A4AAAE-4C32-42E0-B3A0-755BFC9C5FA0}" type="presOf" srcId="{F6702887-5338-4162-ADC4-7F86B301546F}" destId="{25D8F5CC-BE52-480F-94B9-3A8D9BA2D739}" srcOrd="0" destOrd="0" presId="urn:microsoft.com/office/officeart/2008/layout/HorizontalMultiLevelHierarchy"/>
    <dgm:cxn modelId="{5F4191AF-7582-43C9-B902-65D9AB49C7AA}" type="presOf" srcId="{98F6262C-DB09-4693-8F4A-632CD20EB627}" destId="{AA6B4528-6E28-44FA-AEFB-23DAEB8BC605}" srcOrd="0" destOrd="0" presId="urn:microsoft.com/office/officeart/2008/layout/HorizontalMultiLevelHierarchy"/>
    <dgm:cxn modelId="{C54EC4B6-1341-433A-AE93-E1ADCE79830D}" type="presOf" srcId="{96B92DD9-64E7-4ED0-8DC6-AEB97DC8AE68}" destId="{1C2053F1-B2B6-4218-AA9A-D7C7BAAA0E29}" srcOrd="0" destOrd="0" presId="urn:microsoft.com/office/officeart/2008/layout/HorizontalMultiLevelHierarchy"/>
    <dgm:cxn modelId="{5F659DB7-9A42-40B0-9A46-3EADDBFE4D1B}" type="presOf" srcId="{B1942156-1B6C-4C39-9E3B-0AD66466D368}" destId="{0F255ABA-F279-4ED2-9E5D-4264BB3B8802}" srcOrd="1" destOrd="0" presId="urn:microsoft.com/office/officeart/2008/layout/HorizontalMultiLevelHierarchy"/>
    <dgm:cxn modelId="{E46D1DBB-AB84-484B-AA12-23F6F1E033D3}" type="presOf" srcId="{B1942156-1B6C-4C39-9E3B-0AD66466D368}" destId="{C02353A3-67A9-442D-A2BF-E1094F4BE560}" srcOrd="0" destOrd="0" presId="urn:microsoft.com/office/officeart/2008/layout/HorizontalMultiLevelHierarchy"/>
    <dgm:cxn modelId="{6F3539BE-0872-44F7-BE5B-DBCBE15D6756}" type="presOf" srcId="{B8B502C4-B221-406A-A01C-0BF00E24C019}" destId="{9237F333-31E4-4703-B65C-76D401BC6BE5}" srcOrd="0" destOrd="0" presId="urn:microsoft.com/office/officeart/2008/layout/HorizontalMultiLevelHierarchy"/>
    <dgm:cxn modelId="{A0A053C5-7974-4FE7-BE73-659FBE69EF62}" type="presOf" srcId="{450AA779-E768-4D33-AD4D-ECA2E7E7F127}" destId="{95E8D109-E592-4D60-A141-3697C59F0296}" srcOrd="0" destOrd="0" presId="urn:microsoft.com/office/officeart/2008/layout/HorizontalMultiLevelHierarchy"/>
    <dgm:cxn modelId="{7C4D92CC-D015-4A07-ABDC-20F7D9558140}" type="presOf" srcId="{450AA779-E768-4D33-AD4D-ECA2E7E7F127}" destId="{7F4E4926-01E7-49F2-9BC9-21A52C8F27D1}" srcOrd="1" destOrd="0" presId="urn:microsoft.com/office/officeart/2008/layout/HorizontalMultiLevelHierarchy"/>
    <dgm:cxn modelId="{F9AE94CE-3275-4B7E-B25B-A89B1F7C181C}" type="presOf" srcId="{9C8FBAB3-9E42-44F0-BE6F-7A1394E3A1CE}" destId="{811CE55F-C1BF-4FC7-8313-7A696D3BA599}" srcOrd="0" destOrd="0" presId="urn:microsoft.com/office/officeart/2008/layout/HorizontalMultiLevelHierarchy"/>
    <dgm:cxn modelId="{3E1C90D0-4711-434B-BE66-288C25F14E2A}" type="presOf" srcId="{10CB6597-216D-43B2-AC41-857922CC1E73}" destId="{2BBC22D0-8E2A-40F8-90E0-5C02E05F1CFB}" srcOrd="0" destOrd="0" presId="urn:microsoft.com/office/officeart/2008/layout/HorizontalMultiLevelHierarchy"/>
    <dgm:cxn modelId="{6A38CBD4-5492-49BA-9BE8-695FA9E2CFEB}" type="presOf" srcId="{A1E03C5B-A98A-4B2C-88A6-64BFE28BC132}" destId="{09169DBB-86E3-4EEC-9776-51D46723CDD0}" srcOrd="1" destOrd="0" presId="urn:microsoft.com/office/officeart/2008/layout/HorizontalMultiLevelHierarchy"/>
    <dgm:cxn modelId="{5BBB3BD6-BD2C-471B-AE15-E4C1672ADAE8}" type="presOf" srcId="{509B0614-C4F5-4567-AF0E-A4F69C5A127F}" destId="{436DBADA-7301-4367-8E8A-CEA1363A1417}" srcOrd="1" destOrd="0" presId="urn:microsoft.com/office/officeart/2008/layout/HorizontalMultiLevelHierarchy"/>
    <dgm:cxn modelId="{C8377AD8-1758-45CE-AAE7-845533005B4A}" type="presOf" srcId="{8F62047F-0174-4C6E-B020-93FB13E5DCAF}" destId="{268589F7-A6E2-4CB8-95F2-AA746BC9E702}" srcOrd="1" destOrd="0" presId="urn:microsoft.com/office/officeart/2008/layout/HorizontalMultiLevelHierarchy"/>
    <dgm:cxn modelId="{235D1DDA-1429-483D-B4AD-BE84CB2A35D4}" type="presOf" srcId="{4E3028E6-CE58-4004-8033-A49C790B88B3}" destId="{AC85F461-7BF8-49A6-9D2F-04E5397D4FC0}" srcOrd="1" destOrd="0" presId="urn:microsoft.com/office/officeart/2008/layout/HorizontalMultiLevelHierarchy"/>
    <dgm:cxn modelId="{662CA7DE-B7AA-494C-9FD0-E0316BDB2D14}" srcId="{A716D81E-C9B9-4A24-988B-5C37CF75B8D4}" destId="{FD84E3B6-F391-44D5-915E-EB23C62FCA5D}" srcOrd="2" destOrd="0" parTransId="{4EC5CFD7-4524-4770-A175-18F63A48ED54}" sibTransId="{A16F8A6C-692C-4A47-A774-8E2917976B0D}"/>
    <dgm:cxn modelId="{D3C208DF-90E4-439B-A674-9C2144F3893E}" srcId="{A716D81E-C9B9-4A24-988B-5C37CF75B8D4}" destId="{555CAA9C-D4F4-4257-B4CF-E2ED86285D8E}" srcOrd="8" destOrd="0" parTransId="{8F62047F-0174-4C6E-B020-93FB13E5DCAF}" sibTransId="{14622F36-C47A-4B84-A5A2-D4B7C0B8128E}"/>
    <dgm:cxn modelId="{B5908EDF-9D10-416E-BAF3-8D6028631488}" type="presOf" srcId="{0C6DDE8D-B65B-476F-B91F-D6756DEC0D66}" destId="{6049720E-844F-46EC-8A5C-27255EFF0010}" srcOrd="1" destOrd="0" presId="urn:microsoft.com/office/officeart/2008/layout/HorizontalMultiLevelHierarchy"/>
    <dgm:cxn modelId="{9CC169E1-FE21-4555-9829-9D80376C3514}" type="presOf" srcId="{AD73E697-B32A-4740-AF57-411BA2C202CB}" destId="{92F017A8-2F44-4612-9606-DD2BB77C8E68}" srcOrd="0" destOrd="0" presId="urn:microsoft.com/office/officeart/2008/layout/HorizontalMultiLevelHierarchy"/>
    <dgm:cxn modelId="{9C2677E1-105F-443D-B372-5617DE1B0F39}" type="presOf" srcId="{03A475D0-705E-44FF-812E-4996F4B8E3CD}" destId="{0CB04CA1-019E-48C4-96F2-E66F77A99294}" srcOrd="1" destOrd="0" presId="urn:microsoft.com/office/officeart/2008/layout/HorizontalMultiLevelHierarchy"/>
    <dgm:cxn modelId="{35F0C6E5-DFF1-484D-8308-624AAF8DE8A7}" type="presOf" srcId="{657D0AA3-1B43-434F-878F-4B5EE85E594D}" destId="{8BAFD37D-742D-4652-92FF-8A0FFA23B2A8}" srcOrd="0" destOrd="0" presId="urn:microsoft.com/office/officeart/2008/layout/HorizontalMultiLevelHierarchy"/>
    <dgm:cxn modelId="{8AF176EA-090F-484E-A536-33C4C339E5EF}" srcId="{08DAA755-EAC3-4482-B66A-25035F229FB1}" destId="{EB5458A8-0E81-4F3E-B320-61FAA2BA63D2}" srcOrd="2" destOrd="0" parTransId="{4E3028E6-CE58-4004-8033-A49C790B88B3}" sibTransId="{E351BC71-BAA1-4F4B-81DD-BA4773E157D7}"/>
    <dgm:cxn modelId="{F6CE41F8-957C-4F8B-8380-36691A763CCB}" type="presOf" srcId="{555CAA9C-D4F4-4257-B4CF-E2ED86285D8E}" destId="{87C748B1-8870-485E-AB5F-0A16A9DE458F}" srcOrd="0" destOrd="0" presId="urn:microsoft.com/office/officeart/2008/layout/HorizontalMultiLevelHierarchy"/>
    <dgm:cxn modelId="{E2777BF9-98F1-49BD-A7DE-C074E768599F}" srcId="{9C8FBAB3-9E42-44F0-BE6F-7A1394E3A1CE}" destId="{764A03A6-A408-4352-AC01-B8ED1BB25228}" srcOrd="2" destOrd="0" parTransId="{1509515D-63AD-4D3F-906D-643267258641}" sibTransId="{69EE7B7A-9840-4B5A-BEC2-B97E8D2B998F}"/>
    <dgm:cxn modelId="{9096E0FB-B6A0-47A0-875A-6153621E98F1}" type="presOf" srcId="{6D4729BB-15E1-43DE-A287-C7222707DEAB}" destId="{1E5B0938-6BC5-47B1-874D-CDFB32137A58}" srcOrd="0" destOrd="0" presId="urn:microsoft.com/office/officeart/2008/layout/HorizontalMultiLevelHierarchy"/>
    <dgm:cxn modelId="{39F6BBFE-2471-4B6B-B178-CF6D0163E330}" type="presOf" srcId="{4E3028E6-CE58-4004-8033-A49C790B88B3}" destId="{C82370FA-BBD2-4984-B9C1-4B5AB783D4A2}" srcOrd="0" destOrd="0" presId="urn:microsoft.com/office/officeart/2008/layout/HorizontalMultiLevelHierarchy"/>
    <dgm:cxn modelId="{C761DA19-1DA0-4550-B0C2-8B6C9BB3DAB8}" type="presParOf" srcId="{DE9DD845-38D3-42AA-8F72-5DB9C815E4E4}" destId="{DF7730C4-6946-47B1-9828-A1BDC70B4555}" srcOrd="0" destOrd="0" presId="urn:microsoft.com/office/officeart/2008/layout/HorizontalMultiLevelHierarchy"/>
    <dgm:cxn modelId="{CCAA8E62-4490-4D6B-A3CF-A798BBB62B4F}" type="presParOf" srcId="{DF7730C4-6946-47B1-9828-A1BDC70B4555}" destId="{57FB70EB-B9E1-4AA1-88AC-EB0B5AEF8A4B}" srcOrd="0" destOrd="0" presId="urn:microsoft.com/office/officeart/2008/layout/HorizontalMultiLevelHierarchy"/>
    <dgm:cxn modelId="{36D89926-5AD4-4266-B7A1-ADDF9E1937E0}" type="presParOf" srcId="{DF7730C4-6946-47B1-9828-A1BDC70B4555}" destId="{2F0AAF59-0E3D-4A03-ABBE-CFB74554B557}" srcOrd="1" destOrd="0" presId="urn:microsoft.com/office/officeart/2008/layout/HorizontalMultiLevelHierarchy"/>
    <dgm:cxn modelId="{79F72F45-FA8F-480C-8FFF-F7609A954C53}" type="presParOf" srcId="{2F0AAF59-0E3D-4A03-ABBE-CFB74554B557}" destId="{AED4EDE5-6945-4B7E-909B-5FD983E40139}" srcOrd="0" destOrd="0" presId="urn:microsoft.com/office/officeart/2008/layout/HorizontalMultiLevelHierarchy"/>
    <dgm:cxn modelId="{CBB18C17-4FB0-4716-A86E-8CFAA2009B7C}" type="presParOf" srcId="{AED4EDE5-6945-4B7E-909B-5FD983E40139}" destId="{3F6E8520-28C1-4C64-A75C-8B2CEEE18741}" srcOrd="0" destOrd="0" presId="urn:microsoft.com/office/officeart/2008/layout/HorizontalMultiLevelHierarchy"/>
    <dgm:cxn modelId="{B8A61C7A-2563-4DC8-8266-234049BD9EA6}" type="presParOf" srcId="{2F0AAF59-0E3D-4A03-ABBE-CFB74554B557}" destId="{4643E6D7-F60A-4264-AC64-1F83B0880E47}" srcOrd="1" destOrd="0" presId="urn:microsoft.com/office/officeart/2008/layout/HorizontalMultiLevelHierarchy"/>
    <dgm:cxn modelId="{8AF84C87-3F3C-4885-A3CF-27B36874CC7B}" type="presParOf" srcId="{4643E6D7-F60A-4264-AC64-1F83B0880E47}" destId="{811CE55F-C1BF-4FC7-8313-7A696D3BA599}" srcOrd="0" destOrd="0" presId="urn:microsoft.com/office/officeart/2008/layout/HorizontalMultiLevelHierarchy"/>
    <dgm:cxn modelId="{84516FFE-9E70-41E9-9469-FD9E15ABE6E4}" type="presParOf" srcId="{4643E6D7-F60A-4264-AC64-1F83B0880E47}" destId="{C3F55161-D23D-41E6-B4A4-E7136346407D}" srcOrd="1" destOrd="0" presId="urn:microsoft.com/office/officeart/2008/layout/HorizontalMultiLevelHierarchy"/>
    <dgm:cxn modelId="{ED1D52EB-3DFD-4558-A4D8-E6AFAB5F0A53}" type="presParOf" srcId="{C3F55161-D23D-41E6-B4A4-E7136346407D}" destId="{C02353A3-67A9-442D-A2BF-E1094F4BE560}" srcOrd="0" destOrd="0" presId="urn:microsoft.com/office/officeart/2008/layout/HorizontalMultiLevelHierarchy"/>
    <dgm:cxn modelId="{DD6A468E-289B-4584-904F-7E3657A14050}" type="presParOf" srcId="{C02353A3-67A9-442D-A2BF-E1094F4BE560}" destId="{0F255ABA-F279-4ED2-9E5D-4264BB3B8802}" srcOrd="0" destOrd="0" presId="urn:microsoft.com/office/officeart/2008/layout/HorizontalMultiLevelHierarchy"/>
    <dgm:cxn modelId="{2C5C1763-C119-4C2F-963C-BB6122DF6D8C}" type="presParOf" srcId="{C3F55161-D23D-41E6-B4A4-E7136346407D}" destId="{A1F9A02A-2583-4019-9911-09A32381C685}" srcOrd="1" destOrd="0" presId="urn:microsoft.com/office/officeart/2008/layout/HorizontalMultiLevelHierarchy"/>
    <dgm:cxn modelId="{0135EC12-ADC6-4340-98D9-D58ED2B2C5FA}" type="presParOf" srcId="{A1F9A02A-2583-4019-9911-09A32381C685}" destId="{AA6B4528-6E28-44FA-AEFB-23DAEB8BC605}" srcOrd="0" destOrd="0" presId="urn:microsoft.com/office/officeart/2008/layout/HorizontalMultiLevelHierarchy"/>
    <dgm:cxn modelId="{DFC518CE-1146-42B5-ABF0-33D2E014BB57}" type="presParOf" srcId="{A1F9A02A-2583-4019-9911-09A32381C685}" destId="{A4E85111-6076-493A-9300-4681F6F0F842}" srcOrd="1" destOrd="0" presId="urn:microsoft.com/office/officeart/2008/layout/HorizontalMultiLevelHierarchy"/>
    <dgm:cxn modelId="{957D9F02-64BD-41A5-98F6-01F75CE478A9}" type="presParOf" srcId="{C3F55161-D23D-41E6-B4A4-E7136346407D}" destId="{183CDB11-4578-42E9-A27F-0D29E61F6ABD}" srcOrd="2" destOrd="0" presId="urn:microsoft.com/office/officeart/2008/layout/HorizontalMultiLevelHierarchy"/>
    <dgm:cxn modelId="{D821B3DD-4F1D-46FC-92E1-3D1BBA2CDCBB}" type="presParOf" srcId="{183CDB11-4578-42E9-A27F-0D29E61F6ABD}" destId="{436DBADA-7301-4367-8E8A-CEA1363A1417}" srcOrd="0" destOrd="0" presId="urn:microsoft.com/office/officeart/2008/layout/HorizontalMultiLevelHierarchy"/>
    <dgm:cxn modelId="{5D1113D7-D691-452C-83BC-EC5566C60B42}" type="presParOf" srcId="{C3F55161-D23D-41E6-B4A4-E7136346407D}" destId="{846D96D6-8FD7-4247-8099-E3316A1F31BC}" srcOrd="3" destOrd="0" presId="urn:microsoft.com/office/officeart/2008/layout/HorizontalMultiLevelHierarchy"/>
    <dgm:cxn modelId="{EA0C2583-1394-4662-889B-CA76500D45B1}" type="presParOf" srcId="{846D96D6-8FD7-4247-8099-E3316A1F31BC}" destId="{6A027104-CA89-4A42-8756-8266A82A0AE9}" srcOrd="0" destOrd="0" presId="urn:microsoft.com/office/officeart/2008/layout/HorizontalMultiLevelHierarchy"/>
    <dgm:cxn modelId="{391E1631-90C5-408E-8DF0-2A076C20F93C}" type="presParOf" srcId="{846D96D6-8FD7-4247-8099-E3316A1F31BC}" destId="{BD6A0987-6AD6-4201-A03A-E1C40055C4E6}" srcOrd="1" destOrd="0" presId="urn:microsoft.com/office/officeart/2008/layout/HorizontalMultiLevelHierarchy"/>
    <dgm:cxn modelId="{688DBF96-1A01-48D1-9F9C-74D41BC0F443}" type="presParOf" srcId="{C3F55161-D23D-41E6-B4A4-E7136346407D}" destId="{AD2BD15F-D0C2-483F-94EF-687E65AFFAEF}" srcOrd="4" destOrd="0" presId="urn:microsoft.com/office/officeart/2008/layout/HorizontalMultiLevelHierarchy"/>
    <dgm:cxn modelId="{651AB6E6-F5E1-4FD6-8647-68B7DED917AC}" type="presParOf" srcId="{AD2BD15F-D0C2-483F-94EF-687E65AFFAEF}" destId="{E502D3CF-4F13-44A1-BC37-74B9946E51FD}" srcOrd="0" destOrd="0" presId="urn:microsoft.com/office/officeart/2008/layout/HorizontalMultiLevelHierarchy"/>
    <dgm:cxn modelId="{04309D11-8698-42C9-93AB-CC51BEE6FEF9}" type="presParOf" srcId="{C3F55161-D23D-41E6-B4A4-E7136346407D}" destId="{A49E6860-A1EA-46AC-A31B-A786A621ABB6}" srcOrd="5" destOrd="0" presId="urn:microsoft.com/office/officeart/2008/layout/HorizontalMultiLevelHierarchy"/>
    <dgm:cxn modelId="{417FCBE2-58C8-425C-84B7-C268514BFDC8}" type="presParOf" srcId="{A49E6860-A1EA-46AC-A31B-A786A621ABB6}" destId="{17573CF6-E091-4B8F-883C-B99CA7DD583E}" srcOrd="0" destOrd="0" presId="urn:microsoft.com/office/officeart/2008/layout/HorizontalMultiLevelHierarchy"/>
    <dgm:cxn modelId="{9F9981D5-CA73-45CB-87B2-5484748239C3}" type="presParOf" srcId="{A49E6860-A1EA-46AC-A31B-A786A621ABB6}" destId="{9A81AA36-B170-4F54-B303-72C53B27A8EB}" srcOrd="1" destOrd="0" presId="urn:microsoft.com/office/officeart/2008/layout/HorizontalMultiLevelHierarchy"/>
    <dgm:cxn modelId="{E861173F-C938-44A1-ABD3-0DA77738053F}" type="presParOf" srcId="{C3F55161-D23D-41E6-B4A4-E7136346407D}" destId="{F77B7BCB-5492-4169-BE3B-11C1C20E7A48}" srcOrd="6" destOrd="0" presId="urn:microsoft.com/office/officeart/2008/layout/HorizontalMultiLevelHierarchy"/>
    <dgm:cxn modelId="{5D6AFBC8-E376-4FFD-84D7-BD5B7E53BDCD}" type="presParOf" srcId="{F77B7BCB-5492-4169-BE3B-11C1C20E7A48}" destId="{3B20C7B1-85D7-4D14-91EB-F48A364D004E}" srcOrd="0" destOrd="0" presId="urn:microsoft.com/office/officeart/2008/layout/HorizontalMultiLevelHierarchy"/>
    <dgm:cxn modelId="{E609C5C9-A1CB-416B-8E34-0153F9AA2AF7}" type="presParOf" srcId="{C3F55161-D23D-41E6-B4A4-E7136346407D}" destId="{0F617B52-A693-4EB0-AD41-33E9E655457D}" srcOrd="7" destOrd="0" presId="urn:microsoft.com/office/officeart/2008/layout/HorizontalMultiLevelHierarchy"/>
    <dgm:cxn modelId="{593AA0FE-6CDE-4813-8DDE-D4E5BCB3ADB2}" type="presParOf" srcId="{0F617B52-A693-4EB0-AD41-33E9E655457D}" destId="{E18A8D04-A777-497B-8F34-9C50359FD069}" srcOrd="0" destOrd="0" presId="urn:microsoft.com/office/officeart/2008/layout/HorizontalMultiLevelHierarchy"/>
    <dgm:cxn modelId="{CF25C766-2653-46A3-A473-1D38E2244000}" type="presParOf" srcId="{0F617B52-A693-4EB0-AD41-33E9E655457D}" destId="{9044698F-9C7A-4BD3-A1EA-13AB9CD8134C}" srcOrd="1" destOrd="0" presId="urn:microsoft.com/office/officeart/2008/layout/HorizontalMultiLevelHierarchy"/>
    <dgm:cxn modelId="{C4E64AB3-908F-4D32-A0CF-949437CE54E6}" type="presParOf" srcId="{2F0AAF59-0E3D-4A03-ABBE-CFB74554B557}" destId="{1A2B1931-B9B6-4409-B73A-724C14426E47}" srcOrd="2" destOrd="0" presId="urn:microsoft.com/office/officeart/2008/layout/HorizontalMultiLevelHierarchy"/>
    <dgm:cxn modelId="{6A9B7509-9417-472F-A28E-54FFE3BAD324}" type="presParOf" srcId="{1A2B1931-B9B6-4409-B73A-724C14426E47}" destId="{E14EF85A-716E-4871-A27E-2E9A63088181}" srcOrd="0" destOrd="0" presId="urn:microsoft.com/office/officeart/2008/layout/HorizontalMultiLevelHierarchy"/>
    <dgm:cxn modelId="{B51C5F17-4042-4457-910D-8966B6982CF8}" type="presParOf" srcId="{2F0AAF59-0E3D-4A03-ABBE-CFB74554B557}" destId="{85ADD662-BB76-4DA1-8A8D-602E91DF9680}" srcOrd="3" destOrd="0" presId="urn:microsoft.com/office/officeart/2008/layout/HorizontalMultiLevelHierarchy"/>
    <dgm:cxn modelId="{00D1F436-5189-4A6E-88E8-2B8A2034DAD6}" type="presParOf" srcId="{85ADD662-BB76-4DA1-8A8D-602E91DF9680}" destId="{F411107A-C0D6-462C-8B4B-491346B08606}" srcOrd="0" destOrd="0" presId="urn:microsoft.com/office/officeart/2008/layout/HorizontalMultiLevelHierarchy"/>
    <dgm:cxn modelId="{BDA13661-FA89-412C-8982-51D435246539}" type="presParOf" srcId="{85ADD662-BB76-4DA1-8A8D-602E91DF9680}" destId="{3446BD51-C68B-4E79-A6CA-C4114B69ECF8}" srcOrd="1" destOrd="0" presId="urn:microsoft.com/office/officeart/2008/layout/HorizontalMultiLevelHierarchy"/>
    <dgm:cxn modelId="{3D0294C4-BD1D-4E97-994E-FDDAB1367C2B}" type="presParOf" srcId="{3446BD51-C68B-4E79-A6CA-C4114B69ECF8}" destId="{A979BF83-67A5-4361-85B8-F439C7B4D2AD}" srcOrd="0" destOrd="0" presId="urn:microsoft.com/office/officeart/2008/layout/HorizontalMultiLevelHierarchy"/>
    <dgm:cxn modelId="{9EE4B9A3-3994-4916-92A7-3485653992D9}" type="presParOf" srcId="{A979BF83-67A5-4361-85B8-F439C7B4D2AD}" destId="{0696A595-5278-4A3E-8E8C-9B7A3AA70A77}" srcOrd="0" destOrd="0" presId="urn:microsoft.com/office/officeart/2008/layout/HorizontalMultiLevelHierarchy"/>
    <dgm:cxn modelId="{2189B222-8C69-4B87-9825-19ECA9717C41}" type="presParOf" srcId="{3446BD51-C68B-4E79-A6CA-C4114B69ECF8}" destId="{3AEFBCB7-003F-457D-ABBD-2B0AEF188D26}" srcOrd="1" destOrd="0" presId="urn:microsoft.com/office/officeart/2008/layout/HorizontalMultiLevelHierarchy"/>
    <dgm:cxn modelId="{E24B4363-E3AD-4BD6-90A2-AF14B6EF697B}" type="presParOf" srcId="{3AEFBCB7-003F-457D-ABBD-2B0AEF188D26}" destId="{2BBC22D0-8E2A-40F8-90E0-5C02E05F1CFB}" srcOrd="0" destOrd="0" presId="urn:microsoft.com/office/officeart/2008/layout/HorizontalMultiLevelHierarchy"/>
    <dgm:cxn modelId="{8B674B89-73DB-4B90-85AF-62AAFC5C66F6}" type="presParOf" srcId="{3AEFBCB7-003F-457D-ABBD-2B0AEF188D26}" destId="{2D1C9950-D7A4-40F4-A016-197DBEEA8FB6}" srcOrd="1" destOrd="0" presId="urn:microsoft.com/office/officeart/2008/layout/HorizontalMultiLevelHierarchy"/>
    <dgm:cxn modelId="{9BFD7F41-0653-42CB-A208-E772D05AE321}" type="presParOf" srcId="{3446BD51-C68B-4E79-A6CA-C4114B69ECF8}" destId="{95E8D109-E592-4D60-A141-3697C59F0296}" srcOrd="2" destOrd="0" presId="urn:microsoft.com/office/officeart/2008/layout/HorizontalMultiLevelHierarchy"/>
    <dgm:cxn modelId="{D943352D-012B-4A9A-A2F6-C3A3DFD3DFF2}" type="presParOf" srcId="{95E8D109-E592-4D60-A141-3697C59F0296}" destId="{7F4E4926-01E7-49F2-9BC9-21A52C8F27D1}" srcOrd="0" destOrd="0" presId="urn:microsoft.com/office/officeart/2008/layout/HorizontalMultiLevelHierarchy"/>
    <dgm:cxn modelId="{ED91B2DC-95ED-4938-A24D-FD87709D12FC}" type="presParOf" srcId="{3446BD51-C68B-4E79-A6CA-C4114B69ECF8}" destId="{3891C0EA-58E1-4A5C-9EA5-E10D29314A67}" srcOrd="3" destOrd="0" presId="urn:microsoft.com/office/officeart/2008/layout/HorizontalMultiLevelHierarchy"/>
    <dgm:cxn modelId="{875C24A7-7DB1-4998-8B26-185E7C47AEF3}" type="presParOf" srcId="{3891C0EA-58E1-4A5C-9EA5-E10D29314A67}" destId="{4C63AE4D-B3D1-4046-9071-4CD2FDE16713}" srcOrd="0" destOrd="0" presId="urn:microsoft.com/office/officeart/2008/layout/HorizontalMultiLevelHierarchy"/>
    <dgm:cxn modelId="{260D27C5-2C6F-4DD6-8F9F-5C1C45FD8197}" type="presParOf" srcId="{3891C0EA-58E1-4A5C-9EA5-E10D29314A67}" destId="{DF7398F7-7D3B-412B-A42B-13B93D7099C6}" srcOrd="1" destOrd="0" presId="urn:microsoft.com/office/officeart/2008/layout/HorizontalMultiLevelHierarchy"/>
    <dgm:cxn modelId="{11FC41F8-FA30-46F8-BF9B-7B6B0F9C9667}" type="presParOf" srcId="{3446BD51-C68B-4E79-A6CA-C4114B69ECF8}" destId="{C82370FA-BBD2-4984-B9C1-4B5AB783D4A2}" srcOrd="4" destOrd="0" presId="urn:microsoft.com/office/officeart/2008/layout/HorizontalMultiLevelHierarchy"/>
    <dgm:cxn modelId="{B36574EC-6F68-4656-930B-DF1CDC5655D4}" type="presParOf" srcId="{C82370FA-BBD2-4984-B9C1-4B5AB783D4A2}" destId="{AC85F461-7BF8-49A6-9D2F-04E5397D4FC0}" srcOrd="0" destOrd="0" presId="urn:microsoft.com/office/officeart/2008/layout/HorizontalMultiLevelHierarchy"/>
    <dgm:cxn modelId="{0A9A11C6-8B12-4CD7-9F5C-E0616ADC0FDA}" type="presParOf" srcId="{3446BD51-C68B-4E79-A6CA-C4114B69ECF8}" destId="{8B1EEE80-7929-4086-8018-21EBC223CA39}" srcOrd="5" destOrd="0" presId="urn:microsoft.com/office/officeart/2008/layout/HorizontalMultiLevelHierarchy"/>
    <dgm:cxn modelId="{F57E7CCF-D891-409D-87FF-39C369E822E8}" type="presParOf" srcId="{8B1EEE80-7929-4086-8018-21EBC223CA39}" destId="{E250815C-C388-4164-9EB4-8D438C6708C1}" srcOrd="0" destOrd="0" presId="urn:microsoft.com/office/officeart/2008/layout/HorizontalMultiLevelHierarchy"/>
    <dgm:cxn modelId="{64C9D6C2-A8DE-467B-BC48-A80FB3F83CE3}" type="presParOf" srcId="{8B1EEE80-7929-4086-8018-21EBC223CA39}" destId="{C6B06B4E-6E77-4B6C-960E-3BA739373452}" srcOrd="1" destOrd="0" presId="urn:microsoft.com/office/officeart/2008/layout/HorizontalMultiLevelHierarchy"/>
    <dgm:cxn modelId="{7EB21A29-BAB1-4C2F-AACD-60263D86B4AE}" type="presParOf" srcId="{3446BD51-C68B-4E79-A6CA-C4114B69ECF8}" destId="{ED9A0E02-BFCC-417A-9ABD-6F5E29FA2664}" srcOrd="6" destOrd="0" presId="urn:microsoft.com/office/officeart/2008/layout/HorizontalMultiLevelHierarchy"/>
    <dgm:cxn modelId="{E19ED79C-2AEC-4950-A53C-1CCB87E1CD7B}" type="presParOf" srcId="{ED9A0E02-BFCC-417A-9ABD-6F5E29FA2664}" destId="{4C1BECAA-69AF-4187-9D01-BF9A3B547E42}" srcOrd="0" destOrd="0" presId="urn:microsoft.com/office/officeart/2008/layout/HorizontalMultiLevelHierarchy"/>
    <dgm:cxn modelId="{FD57A263-318A-4DBC-87A2-8833365D5A77}" type="presParOf" srcId="{3446BD51-C68B-4E79-A6CA-C4114B69ECF8}" destId="{9E18C20A-52D8-4B6C-B371-0E17F4395606}" srcOrd="7" destOrd="0" presId="urn:microsoft.com/office/officeart/2008/layout/HorizontalMultiLevelHierarchy"/>
    <dgm:cxn modelId="{8AF0287D-71E8-4C02-9DBE-C7F4290DADC4}" type="presParOf" srcId="{9E18C20A-52D8-4B6C-B371-0E17F4395606}" destId="{F4F11EAD-BC04-484C-AE36-B35F57238A02}" srcOrd="0" destOrd="0" presId="urn:microsoft.com/office/officeart/2008/layout/HorizontalMultiLevelHierarchy"/>
    <dgm:cxn modelId="{50009F5F-2CE4-40B0-AED6-B6FBE5A1B4C6}" type="presParOf" srcId="{9E18C20A-52D8-4B6C-B371-0E17F4395606}" destId="{775B3BD2-6224-410B-816B-50A978BE4CF9}" srcOrd="1" destOrd="0" presId="urn:microsoft.com/office/officeart/2008/layout/HorizontalMultiLevelHierarchy"/>
    <dgm:cxn modelId="{D7FF46FC-842A-4949-AFD6-91C3ACEAF0FF}" type="presParOf" srcId="{2F0AAF59-0E3D-4A03-ABBE-CFB74554B557}" destId="{08647824-7D60-4E17-958D-224267F2F4C5}" srcOrd="4" destOrd="0" presId="urn:microsoft.com/office/officeart/2008/layout/HorizontalMultiLevelHierarchy"/>
    <dgm:cxn modelId="{E96DCE84-B930-4D9D-98D9-34DDEAFD827B}" type="presParOf" srcId="{08647824-7D60-4E17-958D-224267F2F4C5}" destId="{01C82567-430F-4EE0-B9C1-99771714B6CF}" srcOrd="0" destOrd="0" presId="urn:microsoft.com/office/officeart/2008/layout/HorizontalMultiLevelHierarchy"/>
    <dgm:cxn modelId="{09275CC8-486C-4227-92F5-CB6E538C73E0}" type="presParOf" srcId="{2F0AAF59-0E3D-4A03-ABBE-CFB74554B557}" destId="{BBA674F4-9906-43AC-91EE-17CFEAB256DE}" srcOrd="5" destOrd="0" presId="urn:microsoft.com/office/officeart/2008/layout/HorizontalMultiLevelHierarchy"/>
    <dgm:cxn modelId="{3989DE4B-7FDD-4FD1-9221-6A48518F7166}" type="presParOf" srcId="{BBA674F4-9906-43AC-91EE-17CFEAB256DE}" destId="{551AC803-22DF-4E8C-8D00-68ECF09A293A}" srcOrd="0" destOrd="0" presId="urn:microsoft.com/office/officeart/2008/layout/HorizontalMultiLevelHierarchy"/>
    <dgm:cxn modelId="{EB34CDA2-382F-4C1A-AC56-49689208F47F}" type="presParOf" srcId="{BBA674F4-9906-43AC-91EE-17CFEAB256DE}" destId="{15D1C588-A56A-4C02-A256-6D3087E6DAC0}" srcOrd="1" destOrd="0" presId="urn:microsoft.com/office/officeart/2008/layout/HorizontalMultiLevelHierarchy"/>
    <dgm:cxn modelId="{343944E9-F5D3-4202-8D43-87139C9D4B37}" type="presParOf" srcId="{15D1C588-A56A-4C02-A256-6D3087E6DAC0}" destId="{CA3BFC29-10A1-4120-9137-47BCBC4D354D}" srcOrd="0" destOrd="0" presId="urn:microsoft.com/office/officeart/2008/layout/HorizontalMultiLevelHierarchy"/>
    <dgm:cxn modelId="{F6207409-1AE0-43ED-A8E3-D12954A63E19}" type="presParOf" srcId="{CA3BFC29-10A1-4120-9137-47BCBC4D354D}" destId="{781C95B5-65F2-421B-AA6C-9F3272AF1F90}" srcOrd="0" destOrd="0" presId="urn:microsoft.com/office/officeart/2008/layout/HorizontalMultiLevelHierarchy"/>
    <dgm:cxn modelId="{475730C1-66EF-4356-BFF3-035C432E3A81}" type="presParOf" srcId="{15D1C588-A56A-4C02-A256-6D3087E6DAC0}" destId="{6F7308E3-71FB-49E0-96F5-18097D781E1D}" srcOrd="1" destOrd="0" presId="urn:microsoft.com/office/officeart/2008/layout/HorizontalMultiLevelHierarchy"/>
    <dgm:cxn modelId="{F909B945-DEBF-4EF9-8231-535726A7BF95}" type="presParOf" srcId="{6F7308E3-71FB-49E0-96F5-18097D781E1D}" destId="{81755D95-D922-4F29-A303-C8A7CE7E8ABF}" srcOrd="0" destOrd="0" presId="urn:microsoft.com/office/officeart/2008/layout/HorizontalMultiLevelHierarchy"/>
    <dgm:cxn modelId="{49F48EB3-EFDF-4332-A06B-196F68C0475A}" type="presParOf" srcId="{6F7308E3-71FB-49E0-96F5-18097D781E1D}" destId="{43F43120-D0D5-42F4-B8A9-21148A129DBA}" srcOrd="1" destOrd="0" presId="urn:microsoft.com/office/officeart/2008/layout/HorizontalMultiLevelHierarchy"/>
    <dgm:cxn modelId="{1BAFF84A-6BE5-41AB-B89F-7B22313DFF89}" type="presParOf" srcId="{15D1C588-A56A-4C02-A256-6D3087E6DAC0}" destId="{92F017A8-2F44-4612-9606-DD2BB77C8E68}" srcOrd="2" destOrd="0" presId="urn:microsoft.com/office/officeart/2008/layout/HorizontalMultiLevelHierarchy"/>
    <dgm:cxn modelId="{EFF54A00-8A8D-44FC-A8F6-63AF394611A4}" type="presParOf" srcId="{92F017A8-2F44-4612-9606-DD2BB77C8E68}" destId="{B7E2CDE5-1CEA-4778-8CF1-015139725DB3}" srcOrd="0" destOrd="0" presId="urn:microsoft.com/office/officeart/2008/layout/HorizontalMultiLevelHierarchy"/>
    <dgm:cxn modelId="{E90BC0A5-DA01-4E42-8CCD-FF9A883DE59E}" type="presParOf" srcId="{15D1C588-A56A-4C02-A256-6D3087E6DAC0}" destId="{04E1EDED-D5A4-4DB8-9F1B-DE62ED9B1AE6}" srcOrd="3" destOrd="0" presId="urn:microsoft.com/office/officeart/2008/layout/HorizontalMultiLevelHierarchy"/>
    <dgm:cxn modelId="{B980A9BC-B4F4-41A8-9275-C24A897FDE09}" type="presParOf" srcId="{04E1EDED-D5A4-4DB8-9F1B-DE62ED9B1AE6}" destId="{1E5B0938-6BC5-47B1-874D-CDFB32137A58}" srcOrd="0" destOrd="0" presId="urn:microsoft.com/office/officeart/2008/layout/HorizontalMultiLevelHierarchy"/>
    <dgm:cxn modelId="{E04A3118-9094-45CC-8357-93E8B7373C88}" type="presParOf" srcId="{04E1EDED-D5A4-4DB8-9F1B-DE62ED9B1AE6}" destId="{1FA04BE9-3929-41DB-BF3E-C21F94911DA5}" srcOrd="1" destOrd="0" presId="urn:microsoft.com/office/officeart/2008/layout/HorizontalMultiLevelHierarchy"/>
    <dgm:cxn modelId="{6A06D2DB-9CAC-404F-8D3A-F628A65DAE86}" type="presParOf" srcId="{2F0AAF59-0E3D-4A03-ABBE-CFB74554B557}" destId="{D6B10375-97CE-4B06-A7F8-3E45F0A32E92}" srcOrd="6" destOrd="0" presId="urn:microsoft.com/office/officeart/2008/layout/HorizontalMultiLevelHierarchy"/>
    <dgm:cxn modelId="{917279B2-5C33-4029-954B-DE3C2A6B7B24}" type="presParOf" srcId="{D6B10375-97CE-4B06-A7F8-3E45F0A32E92}" destId="{6049720E-844F-46EC-8A5C-27255EFF0010}" srcOrd="0" destOrd="0" presId="urn:microsoft.com/office/officeart/2008/layout/HorizontalMultiLevelHierarchy"/>
    <dgm:cxn modelId="{7526D001-6AF0-4CCB-A01A-2E7BA1ACAE6C}" type="presParOf" srcId="{2F0AAF59-0E3D-4A03-ABBE-CFB74554B557}" destId="{173D18C3-8CD1-483D-9BC2-F344F6F5E55E}" srcOrd="7" destOrd="0" presId="urn:microsoft.com/office/officeart/2008/layout/HorizontalMultiLevelHierarchy"/>
    <dgm:cxn modelId="{8D6A0168-1C37-4B5B-A78D-3C305512614A}" type="presParOf" srcId="{173D18C3-8CD1-483D-9BC2-F344F6F5E55E}" destId="{25D8F5CC-BE52-480F-94B9-3A8D9BA2D739}" srcOrd="0" destOrd="0" presId="urn:microsoft.com/office/officeart/2008/layout/HorizontalMultiLevelHierarchy"/>
    <dgm:cxn modelId="{95B5A9C4-76F5-475D-9DFE-2DC84D3E89B9}" type="presParOf" srcId="{173D18C3-8CD1-483D-9BC2-F344F6F5E55E}" destId="{7619CEE8-E633-4681-8D93-EA21143C6405}" srcOrd="1" destOrd="0" presId="urn:microsoft.com/office/officeart/2008/layout/HorizontalMultiLevelHierarchy"/>
    <dgm:cxn modelId="{0C6425BB-3A48-4620-94BC-F531D74D6139}" type="presParOf" srcId="{2F0AAF59-0E3D-4A03-ABBE-CFB74554B557}" destId="{1C2053F1-B2B6-4218-AA9A-D7C7BAAA0E29}" srcOrd="8" destOrd="0" presId="urn:microsoft.com/office/officeart/2008/layout/HorizontalMultiLevelHierarchy"/>
    <dgm:cxn modelId="{54284382-441F-4BDF-AEEE-179D5ADD5322}" type="presParOf" srcId="{1C2053F1-B2B6-4218-AA9A-D7C7BAAA0E29}" destId="{9DB9136D-3346-4364-ADC8-8E3E952214F9}" srcOrd="0" destOrd="0" presId="urn:microsoft.com/office/officeart/2008/layout/HorizontalMultiLevelHierarchy"/>
    <dgm:cxn modelId="{A0CDFB1C-0E14-4F3D-ADFB-C015AD82704E}" type="presParOf" srcId="{2F0AAF59-0E3D-4A03-ABBE-CFB74554B557}" destId="{54ABF5E9-2780-4FC4-AC94-BA1CEFCF0EF3}" srcOrd="9" destOrd="0" presId="urn:microsoft.com/office/officeart/2008/layout/HorizontalMultiLevelHierarchy"/>
    <dgm:cxn modelId="{EEA30C10-9A92-4623-9DCC-4CAF23ABD357}" type="presParOf" srcId="{54ABF5E9-2780-4FC4-AC94-BA1CEFCF0EF3}" destId="{C99C4D5A-C1FE-4431-8DDD-F5E0B6DD1F03}" srcOrd="0" destOrd="0" presId="urn:microsoft.com/office/officeart/2008/layout/HorizontalMultiLevelHierarchy"/>
    <dgm:cxn modelId="{F6AEE3C6-0155-4001-9543-EF0241629B6D}" type="presParOf" srcId="{54ABF5E9-2780-4FC4-AC94-BA1CEFCF0EF3}" destId="{BA007005-D27C-4A15-9FC7-04CACE46C9C7}" srcOrd="1" destOrd="0" presId="urn:microsoft.com/office/officeart/2008/layout/HorizontalMultiLevelHierarchy"/>
    <dgm:cxn modelId="{1B92E05E-D582-4D4E-9EB7-F05F17E27060}" type="presParOf" srcId="{2F0AAF59-0E3D-4A03-ABBE-CFB74554B557}" destId="{BBE59CF0-9407-4C93-8C87-00536C5E9DC6}" srcOrd="10" destOrd="0" presId="urn:microsoft.com/office/officeart/2008/layout/HorizontalMultiLevelHierarchy"/>
    <dgm:cxn modelId="{19B212D6-CA5F-4D12-A3F9-B99B54758205}" type="presParOf" srcId="{BBE59CF0-9407-4C93-8C87-00536C5E9DC6}" destId="{290A894F-0716-4DC2-A981-0D7CB1C9AE0E}" srcOrd="0" destOrd="0" presId="urn:microsoft.com/office/officeart/2008/layout/HorizontalMultiLevelHierarchy"/>
    <dgm:cxn modelId="{A0369873-E0EE-4BA6-B6FA-3829B667BE48}" type="presParOf" srcId="{2F0AAF59-0E3D-4A03-ABBE-CFB74554B557}" destId="{56BAA132-EED4-466B-AC13-AC7E0BB220C2}" srcOrd="11" destOrd="0" presId="urn:microsoft.com/office/officeart/2008/layout/HorizontalMultiLevelHierarchy"/>
    <dgm:cxn modelId="{71136995-B306-46EA-93D3-5231A594E8E6}" type="presParOf" srcId="{56BAA132-EED4-466B-AC13-AC7E0BB220C2}" destId="{8BAFD37D-742D-4652-92FF-8A0FFA23B2A8}" srcOrd="0" destOrd="0" presId="urn:microsoft.com/office/officeart/2008/layout/HorizontalMultiLevelHierarchy"/>
    <dgm:cxn modelId="{5A1E43E2-5E34-4AAD-8F8C-07C0F86D9F4F}" type="presParOf" srcId="{56BAA132-EED4-466B-AC13-AC7E0BB220C2}" destId="{0FD1A508-7320-4C00-A364-6026AC2355D0}" srcOrd="1" destOrd="0" presId="urn:microsoft.com/office/officeart/2008/layout/HorizontalMultiLevelHierarchy"/>
    <dgm:cxn modelId="{717199EC-5C0E-4992-A8F1-103EEBB10395}" type="presParOf" srcId="{0FD1A508-7320-4C00-A364-6026AC2355D0}" destId="{9237F333-31E4-4703-B65C-76D401BC6BE5}" srcOrd="0" destOrd="0" presId="urn:microsoft.com/office/officeart/2008/layout/HorizontalMultiLevelHierarchy"/>
    <dgm:cxn modelId="{D4D10179-49C2-4D57-85B4-29F8DC33ED99}" type="presParOf" srcId="{9237F333-31E4-4703-B65C-76D401BC6BE5}" destId="{EA342631-8D77-4FE1-A2B3-6418760C44FA}" srcOrd="0" destOrd="0" presId="urn:microsoft.com/office/officeart/2008/layout/HorizontalMultiLevelHierarchy"/>
    <dgm:cxn modelId="{77D11901-B1BB-492B-87F9-183729DE4E3F}" type="presParOf" srcId="{0FD1A508-7320-4C00-A364-6026AC2355D0}" destId="{54856174-6103-49F2-BC40-E78630C175E4}" srcOrd="1" destOrd="0" presId="urn:microsoft.com/office/officeart/2008/layout/HorizontalMultiLevelHierarchy"/>
    <dgm:cxn modelId="{ACA0A9CE-1338-4D2A-B0AE-FD1F107D0727}" type="presParOf" srcId="{54856174-6103-49F2-BC40-E78630C175E4}" destId="{6AFCD169-EFCF-464D-ABB4-2C79634C7C4A}" srcOrd="0" destOrd="0" presId="urn:microsoft.com/office/officeart/2008/layout/HorizontalMultiLevelHierarchy"/>
    <dgm:cxn modelId="{85165058-8845-4665-8F1D-A8DB474C3F2B}" type="presParOf" srcId="{54856174-6103-49F2-BC40-E78630C175E4}" destId="{C7831FBE-DC06-48E4-846D-DC597F5A84FC}" srcOrd="1" destOrd="0" presId="urn:microsoft.com/office/officeart/2008/layout/HorizontalMultiLevelHierarchy"/>
    <dgm:cxn modelId="{520A7035-6A4F-42DF-9368-7D246968515E}" type="presParOf" srcId="{0FD1A508-7320-4C00-A364-6026AC2355D0}" destId="{C81547A1-DBC5-41BA-BA47-54761F8DB9E0}" srcOrd="2" destOrd="0" presId="urn:microsoft.com/office/officeart/2008/layout/HorizontalMultiLevelHierarchy"/>
    <dgm:cxn modelId="{ACAA8D1B-6049-4002-BA9C-7DBE16C362A9}" type="presParOf" srcId="{C81547A1-DBC5-41BA-BA47-54761F8DB9E0}" destId="{09169DBB-86E3-4EEC-9776-51D46723CDD0}" srcOrd="0" destOrd="0" presId="urn:microsoft.com/office/officeart/2008/layout/HorizontalMultiLevelHierarchy"/>
    <dgm:cxn modelId="{9562E984-EDA5-43F5-9ABB-72058DCB5486}" type="presParOf" srcId="{0FD1A508-7320-4C00-A364-6026AC2355D0}" destId="{BD29BEC9-CB45-44B0-97FF-900D0703064A}" srcOrd="3" destOrd="0" presId="urn:microsoft.com/office/officeart/2008/layout/HorizontalMultiLevelHierarchy"/>
    <dgm:cxn modelId="{8E9E7650-08AD-43B0-A0E3-B5685711D21F}" type="presParOf" srcId="{BD29BEC9-CB45-44B0-97FF-900D0703064A}" destId="{9E092DA1-72A9-43D2-82C2-EBD6E86B4785}" srcOrd="0" destOrd="0" presId="urn:microsoft.com/office/officeart/2008/layout/HorizontalMultiLevelHierarchy"/>
    <dgm:cxn modelId="{48A6C2A7-D2F1-4B1B-B292-CE4F3C829551}" type="presParOf" srcId="{BD29BEC9-CB45-44B0-97FF-900D0703064A}" destId="{86016E12-9BEB-484B-A2AA-2E8920B6F79A}" srcOrd="1" destOrd="0" presId="urn:microsoft.com/office/officeart/2008/layout/HorizontalMultiLevelHierarchy"/>
    <dgm:cxn modelId="{C638349B-397A-4224-B154-A802FB19F671}" type="presParOf" srcId="{2F0AAF59-0E3D-4A03-ABBE-CFB74554B557}" destId="{7DA2F1AE-E075-47CA-93EF-069764645891}" srcOrd="12" destOrd="0" presId="urn:microsoft.com/office/officeart/2008/layout/HorizontalMultiLevelHierarchy"/>
    <dgm:cxn modelId="{624B86CE-FA31-4337-8408-BB2351BB160C}" type="presParOf" srcId="{7DA2F1AE-E075-47CA-93EF-069764645891}" destId="{C1CDECCB-DA08-40B4-9EB1-49540C9F1AF1}" srcOrd="0" destOrd="0" presId="urn:microsoft.com/office/officeart/2008/layout/HorizontalMultiLevelHierarchy"/>
    <dgm:cxn modelId="{45AA8CF7-C958-4B11-86F2-AFD27171BDA2}" type="presParOf" srcId="{2F0AAF59-0E3D-4A03-ABBE-CFB74554B557}" destId="{B16746BE-8972-4F38-8490-59AB1E9C3DA0}" srcOrd="13" destOrd="0" presId="urn:microsoft.com/office/officeart/2008/layout/HorizontalMultiLevelHierarchy"/>
    <dgm:cxn modelId="{D9927C48-AA2B-4928-ACE7-8ECAD76D370A}" type="presParOf" srcId="{B16746BE-8972-4F38-8490-59AB1E9C3DA0}" destId="{13A81EE6-1828-4DAD-B0BD-D49725F59F11}" srcOrd="0" destOrd="0" presId="urn:microsoft.com/office/officeart/2008/layout/HorizontalMultiLevelHierarchy"/>
    <dgm:cxn modelId="{13BCFBF4-0B2C-4FBD-8E90-7FF59382AA2D}" type="presParOf" srcId="{B16746BE-8972-4F38-8490-59AB1E9C3DA0}" destId="{789B428B-B9EC-4840-847F-C1255B397F8A}" srcOrd="1" destOrd="0" presId="urn:microsoft.com/office/officeart/2008/layout/HorizontalMultiLevelHierarchy"/>
    <dgm:cxn modelId="{E3883A64-617E-4882-88A4-1E5A62F30D87}" type="presParOf" srcId="{2F0AAF59-0E3D-4A03-ABBE-CFB74554B557}" destId="{395C582D-E61C-4130-ADAE-A6754706B125}" srcOrd="14" destOrd="0" presId="urn:microsoft.com/office/officeart/2008/layout/HorizontalMultiLevelHierarchy"/>
    <dgm:cxn modelId="{9E3FF936-6977-438B-893B-065ECBBCE0E2}" type="presParOf" srcId="{395C582D-E61C-4130-ADAE-A6754706B125}" destId="{0CB04CA1-019E-48C4-96F2-E66F77A99294}" srcOrd="0" destOrd="0" presId="urn:microsoft.com/office/officeart/2008/layout/HorizontalMultiLevelHierarchy"/>
    <dgm:cxn modelId="{C8F42530-5EAD-4EA1-BB93-4C4ADD2F70FA}" type="presParOf" srcId="{2F0AAF59-0E3D-4A03-ABBE-CFB74554B557}" destId="{9F69F06B-C072-4C46-A257-5F93F91DE774}" srcOrd="15" destOrd="0" presId="urn:microsoft.com/office/officeart/2008/layout/HorizontalMultiLevelHierarchy"/>
    <dgm:cxn modelId="{795B8632-E2D5-4CE7-8A80-0801233EE35C}" type="presParOf" srcId="{9F69F06B-C072-4C46-A257-5F93F91DE774}" destId="{BAB6F684-995A-46D7-93DB-D2A36D22FA84}" srcOrd="0" destOrd="0" presId="urn:microsoft.com/office/officeart/2008/layout/HorizontalMultiLevelHierarchy"/>
    <dgm:cxn modelId="{E31B486C-14E2-467F-93E8-F3EB076937A3}" type="presParOf" srcId="{9F69F06B-C072-4C46-A257-5F93F91DE774}" destId="{08B6523D-D2A3-428D-995F-73B938A6F929}" srcOrd="1" destOrd="0" presId="urn:microsoft.com/office/officeart/2008/layout/HorizontalMultiLevelHierarchy"/>
    <dgm:cxn modelId="{9E16F81C-2847-449F-A962-B75B3374C495}" type="presParOf" srcId="{2F0AAF59-0E3D-4A03-ABBE-CFB74554B557}" destId="{9964AAE9-8F50-4B45-A890-94F0776CD889}" srcOrd="16" destOrd="0" presId="urn:microsoft.com/office/officeart/2008/layout/HorizontalMultiLevelHierarchy"/>
    <dgm:cxn modelId="{65FD5358-8209-4D5A-B0E2-9D914FFB1FFB}" type="presParOf" srcId="{9964AAE9-8F50-4B45-A890-94F0776CD889}" destId="{268589F7-A6E2-4CB8-95F2-AA746BC9E702}" srcOrd="0" destOrd="0" presId="urn:microsoft.com/office/officeart/2008/layout/HorizontalMultiLevelHierarchy"/>
    <dgm:cxn modelId="{A2BC3BBA-890E-448F-AF94-644D540E43FD}" type="presParOf" srcId="{2F0AAF59-0E3D-4A03-ABBE-CFB74554B557}" destId="{5E9DF147-50A2-448C-8DDF-52B6818F63D6}" srcOrd="17" destOrd="0" presId="urn:microsoft.com/office/officeart/2008/layout/HorizontalMultiLevelHierarchy"/>
    <dgm:cxn modelId="{FED01B49-4900-48E6-85B5-2B8E21ECF37F}" type="presParOf" srcId="{5E9DF147-50A2-448C-8DDF-52B6818F63D6}" destId="{87C748B1-8870-485E-AB5F-0A16A9DE458F}" srcOrd="0" destOrd="0" presId="urn:microsoft.com/office/officeart/2008/layout/HorizontalMultiLevelHierarchy"/>
    <dgm:cxn modelId="{85F9EF11-512E-483D-8AAD-344376D8ED47}" type="presParOf" srcId="{5E9DF147-50A2-448C-8DDF-52B6818F63D6}" destId="{DC490ABB-22C2-4AC2-84F4-E22961A523F2}" srcOrd="1" destOrd="0" presId="urn:microsoft.com/office/officeart/2008/layout/HorizontalMultiLevelHierarchy"/>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64AAE9-8F50-4B45-A890-94F0776CD889}">
      <dsp:nvSpPr>
        <dsp:cNvPr id="0" name=""/>
        <dsp:cNvSpPr/>
      </dsp:nvSpPr>
      <dsp:spPr>
        <a:xfrm>
          <a:off x="847677" y="3892619"/>
          <a:ext cx="221716" cy="3010193"/>
        </a:xfrm>
        <a:custGeom>
          <a:avLst/>
          <a:gdLst/>
          <a:ahLst/>
          <a:cxnLst/>
          <a:rect l="0" t="0" r="0" b="0"/>
          <a:pathLst>
            <a:path>
              <a:moveTo>
                <a:pt x="0" y="0"/>
              </a:moveTo>
              <a:lnTo>
                <a:pt x="110858" y="0"/>
              </a:lnTo>
              <a:lnTo>
                <a:pt x="110858" y="3010193"/>
              </a:lnTo>
              <a:lnTo>
                <a:pt x="221716" y="301019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883076" y="5322257"/>
        <a:ext cx="150917" cy="150917"/>
      </dsp:txXfrm>
    </dsp:sp>
    <dsp:sp modelId="{395C582D-E61C-4130-ADAE-A6754706B125}">
      <dsp:nvSpPr>
        <dsp:cNvPr id="0" name=""/>
        <dsp:cNvSpPr/>
      </dsp:nvSpPr>
      <dsp:spPr>
        <a:xfrm>
          <a:off x="847677" y="3892619"/>
          <a:ext cx="221716" cy="2587715"/>
        </a:xfrm>
        <a:custGeom>
          <a:avLst/>
          <a:gdLst/>
          <a:ahLst/>
          <a:cxnLst/>
          <a:rect l="0" t="0" r="0" b="0"/>
          <a:pathLst>
            <a:path>
              <a:moveTo>
                <a:pt x="0" y="0"/>
              </a:moveTo>
              <a:lnTo>
                <a:pt x="110858" y="0"/>
              </a:lnTo>
              <a:lnTo>
                <a:pt x="110858" y="2587715"/>
              </a:lnTo>
              <a:lnTo>
                <a:pt x="221716" y="258771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893605" y="5121547"/>
        <a:ext cx="129859" cy="129859"/>
      </dsp:txXfrm>
    </dsp:sp>
    <dsp:sp modelId="{7DA2F1AE-E075-47CA-93EF-069764645891}">
      <dsp:nvSpPr>
        <dsp:cNvPr id="0" name=""/>
        <dsp:cNvSpPr/>
      </dsp:nvSpPr>
      <dsp:spPr>
        <a:xfrm>
          <a:off x="847677" y="3892619"/>
          <a:ext cx="221716" cy="2165237"/>
        </a:xfrm>
        <a:custGeom>
          <a:avLst/>
          <a:gdLst/>
          <a:ahLst/>
          <a:cxnLst/>
          <a:rect l="0" t="0" r="0" b="0"/>
          <a:pathLst>
            <a:path>
              <a:moveTo>
                <a:pt x="0" y="0"/>
              </a:moveTo>
              <a:lnTo>
                <a:pt x="110858" y="0"/>
              </a:lnTo>
              <a:lnTo>
                <a:pt x="110858" y="2165237"/>
              </a:lnTo>
              <a:lnTo>
                <a:pt x="221716" y="216523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04121" y="4920824"/>
        <a:ext cx="108827" cy="108827"/>
      </dsp:txXfrm>
    </dsp:sp>
    <dsp:sp modelId="{C81547A1-DBC5-41BA-BA47-54761F8DB9E0}">
      <dsp:nvSpPr>
        <dsp:cNvPr id="0" name=""/>
        <dsp:cNvSpPr/>
      </dsp:nvSpPr>
      <dsp:spPr>
        <a:xfrm>
          <a:off x="3689893" y="5635379"/>
          <a:ext cx="221716" cy="211239"/>
        </a:xfrm>
        <a:custGeom>
          <a:avLst/>
          <a:gdLst/>
          <a:ahLst/>
          <a:cxnLst/>
          <a:rect l="0" t="0" r="0" b="0"/>
          <a:pathLst>
            <a:path>
              <a:moveTo>
                <a:pt x="0" y="0"/>
              </a:moveTo>
              <a:lnTo>
                <a:pt x="110858" y="0"/>
              </a:lnTo>
              <a:lnTo>
                <a:pt x="110858" y="211239"/>
              </a:lnTo>
              <a:lnTo>
                <a:pt x="221716" y="21123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3096" y="5733342"/>
        <a:ext cx="15311" cy="15311"/>
      </dsp:txXfrm>
    </dsp:sp>
    <dsp:sp modelId="{9237F333-31E4-4703-B65C-76D401BC6BE5}">
      <dsp:nvSpPr>
        <dsp:cNvPr id="0" name=""/>
        <dsp:cNvSpPr/>
      </dsp:nvSpPr>
      <dsp:spPr>
        <a:xfrm>
          <a:off x="3689893" y="5364707"/>
          <a:ext cx="221716" cy="270671"/>
        </a:xfrm>
        <a:custGeom>
          <a:avLst/>
          <a:gdLst/>
          <a:ahLst/>
          <a:cxnLst/>
          <a:rect l="0" t="0" r="0" b="0"/>
          <a:pathLst>
            <a:path>
              <a:moveTo>
                <a:pt x="0" y="270671"/>
              </a:moveTo>
              <a:lnTo>
                <a:pt x="110858" y="270671"/>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2004" y="5491296"/>
        <a:ext cx="17494" cy="17494"/>
      </dsp:txXfrm>
    </dsp:sp>
    <dsp:sp modelId="{BBE59CF0-9407-4C93-8C87-00536C5E9DC6}">
      <dsp:nvSpPr>
        <dsp:cNvPr id="0" name=""/>
        <dsp:cNvSpPr/>
      </dsp:nvSpPr>
      <dsp:spPr>
        <a:xfrm>
          <a:off x="847677" y="3892619"/>
          <a:ext cx="221716" cy="1742759"/>
        </a:xfrm>
        <a:custGeom>
          <a:avLst/>
          <a:gdLst/>
          <a:ahLst/>
          <a:cxnLst/>
          <a:rect l="0" t="0" r="0" b="0"/>
          <a:pathLst>
            <a:path>
              <a:moveTo>
                <a:pt x="0" y="0"/>
              </a:moveTo>
              <a:lnTo>
                <a:pt x="110858" y="0"/>
              </a:lnTo>
              <a:lnTo>
                <a:pt x="110858" y="1742759"/>
              </a:lnTo>
              <a:lnTo>
                <a:pt x="221716" y="174275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14615" y="4720079"/>
        <a:ext cx="87840" cy="87840"/>
      </dsp:txXfrm>
    </dsp:sp>
    <dsp:sp modelId="{1C2053F1-B2B6-4218-AA9A-D7C7BAAA0E29}">
      <dsp:nvSpPr>
        <dsp:cNvPr id="0" name=""/>
        <dsp:cNvSpPr/>
      </dsp:nvSpPr>
      <dsp:spPr>
        <a:xfrm>
          <a:off x="847677" y="3892619"/>
          <a:ext cx="221716" cy="1190842"/>
        </a:xfrm>
        <a:custGeom>
          <a:avLst/>
          <a:gdLst/>
          <a:ahLst/>
          <a:cxnLst/>
          <a:rect l="0" t="0" r="0" b="0"/>
          <a:pathLst>
            <a:path>
              <a:moveTo>
                <a:pt x="0" y="0"/>
              </a:moveTo>
              <a:lnTo>
                <a:pt x="110858" y="0"/>
              </a:lnTo>
              <a:lnTo>
                <a:pt x="110858" y="1190842"/>
              </a:lnTo>
              <a:lnTo>
                <a:pt x="221716" y="119084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28252" y="4457758"/>
        <a:ext cx="60565" cy="60565"/>
      </dsp:txXfrm>
    </dsp:sp>
    <dsp:sp modelId="{D6B10375-97CE-4B06-A7F8-3E45F0A32E92}">
      <dsp:nvSpPr>
        <dsp:cNvPr id="0" name=""/>
        <dsp:cNvSpPr/>
      </dsp:nvSpPr>
      <dsp:spPr>
        <a:xfrm>
          <a:off x="847677" y="3892619"/>
          <a:ext cx="221716" cy="638926"/>
        </a:xfrm>
        <a:custGeom>
          <a:avLst/>
          <a:gdLst/>
          <a:ahLst/>
          <a:cxnLst/>
          <a:rect l="0" t="0" r="0" b="0"/>
          <a:pathLst>
            <a:path>
              <a:moveTo>
                <a:pt x="0" y="0"/>
              </a:moveTo>
              <a:lnTo>
                <a:pt x="110858" y="0"/>
              </a:lnTo>
              <a:lnTo>
                <a:pt x="110858" y="638926"/>
              </a:lnTo>
              <a:lnTo>
                <a:pt x="221716" y="63892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41627" y="4195174"/>
        <a:ext cx="33815" cy="33815"/>
      </dsp:txXfrm>
    </dsp:sp>
    <dsp:sp modelId="{92F017A8-2F44-4612-9606-DD2BB77C8E68}">
      <dsp:nvSpPr>
        <dsp:cNvPr id="0" name=""/>
        <dsp:cNvSpPr/>
      </dsp:nvSpPr>
      <dsp:spPr>
        <a:xfrm>
          <a:off x="3689893" y="4109067"/>
          <a:ext cx="221716" cy="211239"/>
        </a:xfrm>
        <a:custGeom>
          <a:avLst/>
          <a:gdLst/>
          <a:ahLst/>
          <a:cxnLst/>
          <a:rect l="0" t="0" r="0" b="0"/>
          <a:pathLst>
            <a:path>
              <a:moveTo>
                <a:pt x="0" y="0"/>
              </a:moveTo>
              <a:lnTo>
                <a:pt x="110858" y="0"/>
              </a:lnTo>
              <a:lnTo>
                <a:pt x="110858" y="211239"/>
              </a:lnTo>
              <a:lnTo>
                <a:pt x="221716" y="21123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3096" y="4207031"/>
        <a:ext cx="15311" cy="15311"/>
      </dsp:txXfrm>
    </dsp:sp>
    <dsp:sp modelId="{CA3BFC29-10A1-4120-9137-47BCBC4D354D}">
      <dsp:nvSpPr>
        <dsp:cNvPr id="0" name=""/>
        <dsp:cNvSpPr/>
      </dsp:nvSpPr>
      <dsp:spPr>
        <a:xfrm>
          <a:off x="3689893" y="3861451"/>
          <a:ext cx="221716" cy="247616"/>
        </a:xfrm>
        <a:custGeom>
          <a:avLst/>
          <a:gdLst/>
          <a:ahLst/>
          <a:cxnLst/>
          <a:rect l="0" t="0" r="0" b="0"/>
          <a:pathLst>
            <a:path>
              <a:moveTo>
                <a:pt x="0" y="247616"/>
              </a:moveTo>
              <a:lnTo>
                <a:pt x="110858" y="247616"/>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2442" y="3976950"/>
        <a:ext cx="16618" cy="16618"/>
      </dsp:txXfrm>
    </dsp:sp>
    <dsp:sp modelId="{08647824-7D60-4E17-958D-224267F2F4C5}">
      <dsp:nvSpPr>
        <dsp:cNvPr id="0" name=""/>
        <dsp:cNvSpPr/>
      </dsp:nvSpPr>
      <dsp:spPr>
        <a:xfrm>
          <a:off x="847677" y="3892619"/>
          <a:ext cx="221716" cy="216448"/>
        </a:xfrm>
        <a:custGeom>
          <a:avLst/>
          <a:gdLst/>
          <a:ahLst/>
          <a:cxnLst/>
          <a:rect l="0" t="0" r="0" b="0"/>
          <a:pathLst>
            <a:path>
              <a:moveTo>
                <a:pt x="0" y="0"/>
              </a:moveTo>
              <a:lnTo>
                <a:pt x="110858" y="0"/>
              </a:lnTo>
              <a:lnTo>
                <a:pt x="110858" y="216448"/>
              </a:lnTo>
              <a:lnTo>
                <a:pt x="221716" y="21644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50789" y="3993097"/>
        <a:ext cx="15492" cy="15492"/>
      </dsp:txXfrm>
    </dsp:sp>
    <dsp:sp modelId="{ED9A0E02-BFCC-417A-9ABD-6F5E29FA2664}">
      <dsp:nvSpPr>
        <dsp:cNvPr id="0" name=""/>
        <dsp:cNvSpPr/>
      </dsp:nvSpPr>
      <dsp:spPr>
        <a:xfrm>
          <a:off x="3689893" y="2724115"/>
          <a:ext cx="221716" cy="714858"/>
        </a:xfrm>
        <a:custGeom>
          <a:avLst/>
          <a:gdLst/>
          <a:ahLst/>
          <a:cxnLst/>
          <a:rect l="0" t="0" r="0" b="0"/>
          <a:pathLst>
            <a:path>
              <a:moveTo>
                <a:pt x="0" y="0"/>
              </a:moveTo>
              <a:lnTo>
                <a:pt x="110858" y="0"/>
              </a:lnTo>
              <a:lnTo>
                <a:pt x="110858" y="714858"/>
              </a:lnTo>
              <a:lnTo>
                <a:pt x="221716" y="71485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82040" y="3062833"/>
        <a:ext cx="37422" cy="37422"/>
      </dsp:txXfrm>
    </dsp:sp>
    <dsp:sp modelId="{C82370FA-BBD2-4984-B9C1-4B5AB783D4A2}">
      <dsp:nvSpPr>
        <dsp:cNvPr id="0" name=""/>
        <dsp:cNvSpPr/>
      </dsp:nvSpPr>
      <dsp:spPr>
        <a:xfrm>
          <a:off x="3689893" y="2724115"/>
          <a:ext cx="221716" cy="292380"/>
        </a:xfrm>
        <a:custGeom>
          <a:avLst/>
          <a:gdLst/>
          <a:ahLst/>
          <a:cxnLst/>
          <a:rect l="0" t="0" r="0" b="0"/>
          <a:pathLst>
            <a:path>
              <a:moveTo>
                <a:pt x="0" y="0"/>
              </a:moveTo>
              <a:lnTo>
                <a:pt x="110858" y="0"/>
              </a:lnTo>
              <a:lnTo>
                <a:pt x="110858" y="292380"/>
              </a:lnTo>
              <a:lnTo>
                <a:pt x="221716" y="29238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1578" y="2861131"/>
        <a:ext cx="18346" cy="18346"/>
      </dsp:txXfrm>
    </dsp:sp>
    <dsp:sp modelId="{95E8D109-E592-4D60-A141-3697C59F0296}">
      <dsp:nvSpPr>
        <dsp:cNvPr id="0" name=""/>
        <dsp:cNvSpPr/>
      </dsp:nvSpPr>
      <dsp:spPr>
        <a:xfrm>
          <a:off x="3689893" y="2594017"/>
          <a:ext cx="221716" cy="130097"/>
        </a:xfrm>
        <a:custGeom>
          <a:avLst/>
          <a:gdLst/>
          <a:ahLst/>
          <a:cxnLst/>
          <a:rect l="0" t="0" r="0" b="0"/>
          <a:pathLst>
            <a:path>
              <a:moveTo>
                <a:pt x="0" y="130097"/>
              </a:moveTo>
              <a:lnTo>
                <a:pt x="110858" y="130097"/>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4325" y="2652639"/>
        <a:ext cx="12853" cy="12853"/>
      </dsp:txXfrm>
    </dsp:sp>
    <dsp:sp modelId="{A979BF83-67A5-4361-85B8-F439C7B4D2AD}">
      <dsp:nvSpPr>
        <dsp:cNvPr id="0" name=""/>
        <dsp:cNvSpPr/>
      </dsp:nvSpPr>
      <dsp:spPr>
        <a:xfrm>
          <a:off x="3689893" y="2090398"/>
          <a:ext cx="221716" cy="633717"/>
        </a:xfrm>
        <a:custGeom>
          <a:avLst/>
          <a:gdLst/>
          <a:ahLst/>
          <a:cxnLst/>
          <a:rect l="0" t="0" r="0" b="0"/>
          <a:pathLst>
            <a:path>
              <a:moveTo>
                <a:pt x="0" y="633717"/>
              </a:moveTo>
              <a:lnTo>
                <a:pt x="110858" y="633717"/>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83967" y="2390472"/>
        <a:ext cx="33569" cy="33569"/>
      </dsp:txXfrm>
    </dsp:sp>
    <dsp:sp modelId="{1A2B1931-B9B6-4409-B73A-724C14426E47}">
      <dsp:nvSpPr>
        <dsp:cNvPr id="0" name=""/>
        <dsp:cNvSpPr/>
      </dsp:nvSpPr>
      <dsp:spPr>
        <a:xfrm>
          <a:off x="847677" y="2724115"/>
          <a:ext cx="221716" cy="1168504"/>
        </a:xfrm>
        <a:custGeom>
          <a:avLst/>
          <a:gdLst/>
          <a:ahLst/>
          <a:cxnLst/>
          <a:rect l="0" t="0" r="0" b="0"/>
          <a:pathLst>
            <a:path>
              <a:moveTo>
                <a:pt x="0" y="1168504"/>
              </a:moveTo>
              <a:lnTo>
                <a:pt x="110858" y="1168504"/>
              </a:lnTo>
              <a:lnTo>
                <a:pt x="110858" y="0"/>
              </a:lnTo>
              <a:lnTo>
                <a:pt x="221716"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28801" y="3278633"/>
        <a:ext cx="59467" cy="59467"/>
      </dsp:txXfrm>
    </dsp:sp>
    <dsp:sp modelId="{F77B7BCB-5492-4169-BE3B-11C1C20E7A48}">
      <dsp:nvSpPr>
        <dsp:cNvPr id="0" name=""/>
        <dsp:cNvSpPr/>
      </dsp:nvSpPr>
      <dsp:spPr>
        <a:xfrm>
          <a:off x="3689893" y="882425"/>
          <a:ext cx="221716" cy="704353"/>
        </a:xfrm>
        <a:custGeom>
          <a:avLst/>
          <a:gdLst/>
          <a:ahLst/>
          <a:cxnLst/>
          <a:rect l="0" t="0" r="0" b="0"/>
          <a:pathLst>
            <a:path>
              <a:moveTo>
                <a:pt x="0" y="0"/>
              </a:moveTo>
              <a:lnTo>
                <a:pt x="110858" y="0"/>
              </a:lnTo>
              <a:lnTo>
                <a:pt x="110858" y="704353"/>
              </a:lnTo>
              <a:lnTo>
                <a:pt x="221716" y="70435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82291" y="1216141"/>
        <a:ext cx="36921" cy="36921"/>
      </dsp:txXfrm>
    </dsp:sp>
    <dsp:sp modelId="{AD2BD15F-D0C2-483F-94EF-687E65AFFAEF}">
      <dsp:nvSpPr>
        <dsp:cNvPr id="0" name=""/>
        <dsp:cNvSpPr/>
      </dsp:nvSpPr>
      <dsp:spPr>
        <a:xfrm>
          <a:off x="3689893" y="882425"/>
          <a:ext cx="221716" cy="281875"/>
        </a:xfrm>
        <a:custGeom>
          <a:avLst/>
          <a:gdLst/>
          <a:ahLst/>
          <a:cxnLst/>
          <a:rect l="0" t="0" r="0" b="0"/>
          <a:pathLst>
            <a:path>
              <a:moveTo>
                <a:pt x="0" y="0"/>
              </a:moveTo>
              <a:lnTo>
                <a:pt x="110858" y="0"/>
              </a:lnTo>
              <a:lnTo>
                <a:pt x="110858" y="281875"/>
              </a:lnTo>
              <a:lnTo>
                <a:pt x="221716" y="28187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1786" y="1014397"/>
        <a:ext cx="17931" cy="17931"/>
      </dsp:txXfrm>
    </dsp:sp>
    <dsp:sp modelId="{183CDB11-4578-42E9-A27F-0D29E61F6ABD}">
      <dsp:nvSpPr>
        <dsp:cNvPr id="0" name=""/>
        <dsp:cNvSpPr/>
      </dsp:nvSpPr>
      <dsp:spPr>
        <a:xfrm>
          <a:off x="3689893" y="741823"/>
          <a:ext cx="221716" cy="140602"/>
        </a:xfrm>
        <a:custGeom>
          <a:avLst/>
          <a:gdLst/>
          <a:ahLst/>
          <a:cxnLst/>
          <a:rect l="0" t="0" r="0" b="0"/>
          <a:pathLst>
            <a:path>
              <a:moveTo>
                <a:pt x="0" y="140602"/>
              </a:moveTo>
              <a:lnTo>
                <a:pt x="110858" y="140602"/>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4188" y="805560"/>
        <a:ext cx="13126" cy="13126"/>
      </dsp:txXfrm>
    </dsp:sp>
    <dsp:sp modelId="{C02353A3-67A9-442D-A2BF-E1094F4BE560}">
      <dsp:nvSpPr>
        <dsp:cNvPr id="0" name=""/>
        <dsp:cNvSpPr/>
      </dsp:nvSpPr>
      <dsp:spPr>
        <a:xfrm>
          <a:off x="3689893" y="248708"/>
          <a:ext cx="221716" cy="633717"/>
        </a:xfrm>
        <a:custGeom>
          <a:avLst/>
          <a:gdLst/>
          <a:ahLst/>
          <a:cxnLst/>
          <a:rect l="0" t="0" r="0" b="0"/>
          <a:pathLst>
            <a:path>
              <a:moveTo>
                <a:pt x="0" y="633717"/>
              </a:moveTo>
              <a:lnTo>
                <a:pt x="110858" y="633717"/>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83967" y="548782"/>
        <a:ext cx="33569" cy="33569"/>
      </dsp:txXfrm>
    </dsp:sp>
    <dsp:sp modelId="{AED4EDE5-6945-4B7E-909B-5FD983E40139}">
      <dsp:nvSpPr>
        <dsp:cNvPr id="0" name=""/>
        <dsp:cNvSpPr/>
      </dsp:nvSpPr>
      <dsp:spPr>
        <a:xfrm>
          <a:off x="847677" y="882425"/>
          <a:ext cx="221716" cy="3010193"/>
        </a:xfrm>
        <a:custGeom>
          <a:avLst/>
          <a:gdLst/>
          <a:ahLst/>
          <a:cxnLst/>
          <a:rect l="0" t="0" r="0" b="0"/>
          <a:pathLst>
            <a:path>
              <a:moveTo>
                <a:pt x="0" y="3010193"/>
              </a:moveTo>
              <a:lnTo>
                <a:pt x="110858" y="3010193"/>
              </a:lnTo>
              <a:lnTo>
                <a:pt x="110858" y="0"/>
              </a:lnTo>
              <a:lnTo>
                <a:pt x="221716"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883076" y="2312063"/>
        <a:ext cx="150917" cy="150917"/>
      </dsp:txXfrm>
    </dsp:sp>
    <dsp:sp modelId="{57FB70EB-B9E1-4AA1-88AC-EB0B5AEF8A4B}">
      <dsp:nvSpPr>
        <dsp:cNvPr id="0" name=""/>
        <dsp:cNvSpPr/>
      </dsp:nvSpPr>
      <dsp:spPr>
        <a:xfrm rot="16200000">
          <a:off x="-2130872" y="3646630"/>
          <a:ext cx="5465122" cy="49197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b="1" kern="1200">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sp:txBody>
      <dsp:txXfrm>
        <a:off x="-2130872" y="3646630"/>
        <a:ext cx="5465122" cy="491977"/>
      </dsp:txXfrm>
    </dsp:sp>
    <dsp:sp modelId="{811CE55F-C1BF-4FC7-8313-7A696D3BA599}">
      <dsp:nvSpPr>
        <dsp:cNvPr id="0" name=""/>
        <dsp:cNvSpPr/>
      </dsp:nvSpPr>
      <dsp:spPr>
        <a:xfrm>
          <a:off x="1069393" y="713434"/>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đơn hàng</a:t>
          </a:r>
        </a:p>
      </dsp:txBody>
      <dsp:txXfrm>
        <a:off x="1069393" y="713434"/>
        <a:ext cx="2620500" cy="337982"/>
      </dsp:txXfrm>
    </dsp:sp>
    <dsp:sp modelId="{AA6B4528-6E28-44FA-AEFB-23DAEB8BC605}">
      <dsp:nvSpPr>
        <dsp:cNvPr id="0" name=""/>
        <dsp:cNvSpPr/>
      </dsp:nvSpPr>
      <dsp:spPr>
        <a:xfrm>
          <a:off x="3911610" y="9080"/>
          <a:ext cx="2026809" cy="47925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sp:txBody>
      <dsp:txXfrm>
        <a:off x="3911610" y="9080"/>
        <a:ext cx="2026809" cy="479255"/>
      </dsp:txXfrm>
    </dsp:sp>
    <dsp:sp modelId="{6A027104-CA89-4A42-8756-8266A82A0AE9}">
      <dsp:nvSpPr>
        <dsp:cNvPr id="0" name=""/>
        <dsp:cNvSpPr/>
      </dsp:nvSpPr>
      <dsp:spPr>
        <a:xfrm>
          <a:off x="3911610" y="572831"/>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đơn hàng</a:t>
          </a:r>
        </a:p>
      </dsp:txBody>
      <dsp:txXfrm>
        <a:off x="3911610" y="572831"/>
        <a:ext cx="2026809" cy="337982"/>
      </dsp:txXfrm>
    </dsp:sp>
    <dsp:sp modelId="{17573CF6-E091-4B8F-883C-B99CA7DD583E}">
      <dsp:nvSpPr>
        <dsp:cNvPr id="0" name=""/>
        <dsp:cNvSpPr/>
      </dsp:nvSpPr>
      <dsp:spPr>
        <a:xfrm>
          <a:off x="3911610" y="995309"/>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đơn hàng</a:t>
          </a:r>
        </a:p>
      </dsp:txBody>
      <dsp:txXfrm>
        <a:off x="3911610" y="995309"/>
        <a:ext cx="2026809" cy="337982"/>
      </dsp:txXfrm>
    </dsp:sp>
    <dsp:sp modelId="{E18A8D04-A777-497B-8F34-9C50359FD069}">
      <dsp:nvSpPr>
        <dsp:cNvPr id="0" name=""/>
        <dsp:cNvSpPr/>
      </dsp:nvSpPr>
      <dsp:spPr>
        <a:xfrm>
          <a:off x="3911610" y="1417787"/>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hóa đơn đơn hàng</a:t>
          </a:r>
        </a:p>
      </dsp:txBody>
      <dsp:txXfrm>
        <a:off x="3911610" y="1417787"/>
        <a:ext cx="2026809" cy="337982"/>
      </dsp:txXfrm>
    </dsp:sp>
    <dsp:sp modelId="{F411107A-C0D6-462C-8B4B-491346B08606}">
      <dsp:nvSpPr>
        <dsp:cNvPr id="0" name=""/>
        <dsp:cNvSpPr/>
      </dsp:nvSpPr>
      <dsp:spPr>
        <a:xfrm>
          <a:off x="1069393" y="2555124"/>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biên nhận</a:t>
          </a:r>
        </a:p>
      </dsp:txBody>
      <dsp:txXfrm>
        <a:off x="1069393" y="2555124"/>
        <a:ext cx="2620500" cy="337982"/>
      </dsp:txXfrm>
    </dsp:sp>
    <dsp:sp modelId="{2BBC22D0-8E2A-40F8-90E0-5C02E05F1CFB}">
      <dsp:nvSpPr>
        <dsp:cNvPr id="0" name=""/>
        <dsp:cNvSpPr/>
      </dsp:nvSpPr>
      <dsp:spPr>
        <a:xfrm>
          <a:off x="3911610" y="1840265"/>
          <a:ext cx="2026809" cy="5002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sp:txBody>
      <dsp:txXfrm>
        <a:off x="3911610" y="1840265"/>
        <a:ext cx="2026809" cy="500264"/>
      </dsp:txXfrm>
    </dsp:sp>
    <dsp:sp modelId="{4C63AE4D-B3D1-4046-9071-4CD2FDE16713}">
      <dsp:nvSpPr>
        <dsp:cNvPr id="0" name=""/>
        <dsp:cNvSpPr/>
      </dsp:nvSpPr>
      <dsp:spPr>
        <a:xfrm>
          <a:off x="3911610" y="2425026"/>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biên nhận</a:t>
          </a:r>
        </a:p>
      </dsp:txBody>
      <dsp:txXfrm>
        <a:off x="3911610" y="2425026"/>
        <a:ext cx="2026809" cy="337982"/>
      </dsp:txXfrm>
    </dsp:sp>
    <dsp:sp modelId="{E250815C-C388-4164-9EB4-8D438C6708C1}">
      <dsp:nvSpPr>
        <dsp:cNvPr id="0" name=""/>
        <dsp:cNvSpPr/>
      </dsp:nvSpPr>
      <dsp:spPr>
        <a:xfrm>
          <a:off x="3911610" y="2847504"/>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biên nhận</a:t>
          </a:r>
        </a:p>
      </dsp:txBody>
      <dsp:txXfrm>
        <a:off x="3911610" y="2847504"/>
        <a:ext cx="2026809" cy="337982"/>
      </dsp:txXfrm>
    </dsp:sp>
    <dsp:sp modelId="{F4F11EAD-BC04-484C-AE36-B35F57238A02}">
      <dsp:nvSpPr>
        <dsp:cNvPr id="0" name=""/>
        <dsp:cNvSpPr/>
      </dsp:nvSpPr>
      <dsp:spPr>
        <a:xfrm>
          <a:off x="3911610" y="3269982"/>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thông tin biên nhận</a:t>
          </a:r>
        </a:p>
      </dsp:txBody>
      <dsp:txXfrm>
        <a:off x="3911610" y="3269982"/>
        <a:ext cx="2026809" cy="337982"/>
      </dsp:txXfrm>
    </dsp:sp>
    <dsp:sp modelId="{551AC803-22DF-4E8C-8D00-68ECF09A293A}">
      <dsp:nvSpPr>
        <dsp:cNvPr id="0" name=""/>
        <dsp:cNvSpPr/>
      </dsp:nvSpPr>
      <dsp:spPr>
        <a:xfrm>
          <a:off x="1069393" y="3940076"/>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sp:txBody>
      <dsp:txXfrm>
        <a:off x="1069393" y="3940076"/>
        <a:ext cx="2620500" cy="337982"/>
      </dsp:txXfrm>
    </dsp:sp>
    <dsp:sp modelId="{81755D95-D922-4F29-A303-C8A7CE7E8ABF}">
      <dsp:nvSpPr>
        <dsp:cNvPr id="0" name=""/>
        <dsp:cNvSpPr/>
      </dsp:nvSpPr>
      <dsp:spPr>
        <a:xfrm>
          <a:off x="3911610" y="3692460"/>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Phân công đơn hàng</a:t>
          </a:r>
        </a:p>
      </dsp:txBody>
      <dsp:txXfrm>
        <a:off x="3911610" y="3692460"/>
        <a:ext cx="2026809" cy="337982"/>
      </dsp:txXfrm>
    </dsp:sp>
    <dsp:sp modelId="{1E5B0938-6BC5-47B1-874D-CDFB32137A58}">
      <dsp:nvSpPr>
        <dsp:cNvPr id="0" name=""/>
        <dsp:cNvSpPr/>
      </dsp:nvSpPr>
      <dsp:spPr>
        <a:xfrm>
          <a:off x="3911610" y="4114938"/>
          <a:ext cx="2026809" cy="41073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Theo dõi xử lí đơn hàng máy giặt</a:t>
          </a:r>
        </a:p>
      </dsp:txBody>
      <dsp:txXfrm>
        <a:off x="3911610" y="4114938"/>
        <a:ext cx="2026809" cy="410736"/>
      </dsp:txXfrm>
    </dsp:sp>
    <dsp:sp modelId="{25D8F5CC-BE52-480F-94B9-3A8D9BA2D739}">
      <dsp:nvSpPr>
        <dsp:cNvPr id="0" name=""/>
        <dsp:cNvSpPr/>
      </dsp:nvSpPr>
      <dsp:spPr>
        <a:xfrm>
          <a:off x="1069393" y="4362554"/>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đơn hàng</a:t>
          </a:r>
        </a:p>
      </dsp:txBody>
      <dsp:txXfrm>
        <a:off x="1069393" y="4362554"/>
        <a:ext cx="2620500" cy="337982"/>
      </dsp:txXfrm>
    </dsp:sp>
    <dsp:sp modelId="{C99C4D5A-C1FE-4431-8DDD-F5E0B6DD1F03}">
      <dsp:nvSpPr>
        <dsp:cNvPr id="0" name=""/>
        <dsp:cNvSpPr/>
      </dsp:nvSpPr>
      <dsp:spPr>
        <a:xfrm>
          <a:off x="1069393" y="4785032"/>
          <a:ext cx="2620500" cy="59686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chi nhánh gần nhất, có đủ các dịch vụ theo yêu cầu</a:t>
          </a:r>
        </a:p>
      </dsp:txBody>
      <dsp:txXfrm>
        <a:off x="1069393" y="4785032"/>
        <a:ext cx="2620500" cy="596860"/>
      </dsp:txXfrm>
    </dsp:sp>
    <dsp:sp modelId="{8BAFD37D-742D-4652-92FF-8A0FFA23B2A8}">
      <dsp:nvSpPr>
        <dsp:cNvPr id="0" name=""/>
        <dsp:cNvSpPr/>
      </dsp:nvSpPr>
      <dsp:spPr>
        <a:xfrm>
          <a:off x="1069393" y="5466387"/>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đơn hàng</a:t>
          </a:r>
        </a:p>
      </dsp:txBody>
      <dsp:txXfrm>
        <a:off x="1069393" y="5466387"/>
        <a:ext cx="2620500" cy="337982"/>
      </dsp:txXfrm>
    </dsp:sp>
    <dsp:sp modelId="{6AFCD169-EFCF-464D-ABB4-2C79634C7C4A}">
      <dsp:nvSpPr>
        <dsp:cNvPr id="0" name=""/>
        <dsp:cNvSpPr/>
      </dsp:nvSpPr>
      <dsp:spPr>
        <a:xfrm>
          <a:off x="3911610" y="5195716"/>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QR Code</a:t>
          </a:r>
        </a:p>
      </dsp:txBody>
      <dsp:txXfrm>
        <a:off x="3911610" y="5195716"/>
        <a:ext cx="2026809" cy="337982"/>
      </dsp:txXfrm>
    </dsp:sp>
    <dsp:sp modelId="{9E092DA1-72A9-43D2-82C2-EBD6E86B4785}">
      <dsp:nvSpPr>
        <dsp:cNvPr id="0" name=""/>
        <dsp:cNvSpPr/>
      </dsp:nvSpPr>
      <dsp:spPr>
        <a:xfrm>
          <a:off x="3911610" y="5618194"/>
          <a:ext cx="2026809" cy="45684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sp:txBody>
      <dsp:txXfrm>
        <a:off x="3911610" y="5618194"/>
        <a:ext cx="2026809" cy="456847"/>
      </dsp:txXfrm>
    </dsp:sp>
    <dsp:sp modelId="{13A81EE6-1828-4DAD-B0BD-D49725F59F11}">
      <dsp:nvSpPr>
        <dsp:cNvPr id="0" name=""/>
        <dsp:cNvSpPr/>
      </dsp:nvSpPr>
      <dsp:spPr>
        <a:xfrm>
          <a:off x="1069393" y="5888865"/>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nhập hệ thống</a:t>
          </a:r>
        </a:p>
      </dsp:txBody>
      <dsp:txXfrm>
        <a:off x="1069393" y="5888865"/>
        <a:ext cx="2620500" cy="337982"/>
      </dsp:txXfrm>
    </dsp:sp>
    <dsp:sp modelId="{BAB6F684-995A-46D7-93DB-D2A36D22FA84}">
      <dsp:nvSpPr>
        <dsp:cNvPr id="0" name=""/>
        <dsp:cNvSpPr/>
      </dsp:nvSpPr>
      <dsp:spPr>
        <a:xfrm>
          <a:off x="1069393" y="6311343"/>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xuất hệ thống</a:t>
          </a:r>
        </a:p>
      </dsp:txBody>
      <dsp:txXfrm>
        <a:off x="1069393" y="6311343"/>
        <a:ext cx="2620500" cy="337982"/>
      </dsp:txXfrm>
    </dsp:sp>
    <dsp:sp modelId="{87C748B1-8870-485E-AB5F-0A16A9DE458F}">
      <dsp:nvSpPr>
        <dsp:cNvPr id="0" name=""/>
        <dsp:cNvSpPr/>
      </dsp:nvSpPr>
      <dsp:spPr>
        <a:xfrm>
          <a:off x="1069393" y="6733821"/>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kí tài khoản khách hàng</a:t>
          </a:r>
        </a:p>
      </dsp:txBody>
      <dsp:txXfrm>
        <a:off x="1069393" y="6733821"/>
        <a:ext cx="2620500" cy="337982"/>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DE325-CB5D-4100-BA60-65CEF3168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6897</TotalTime>
  <Pages>76</Pages>
  <Words>8478</Words>
  <Characters>48329</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Phương B1401081 – Trần Hoàng Huân B1401047</dc:creator>
  <cp:keywords/>
  <dc:description/>
  <cp:lastModifiedBy>phuong vu</cp:lastModifiedBy>
  <cp:revision>54</cp:revision>
  <dcterms:created xsi:type="dcterms:W3CDTF">2017-06-06T18:20:00Z</dcterms:created>
  <dcterms:modified xsi:type="dcterms:W3CDTF">2018-11-15T16:22:00Z</dcterms:modified>
</cp:coreProperties>
</file>